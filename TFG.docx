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39FAA787" w14:textId="77777777" w:rsidR="008725F9" w:rsidRDefault="009243EF">
      <w:pPr>
        <w:pStyle w:val="TOC1"/>
        <w:tabs>
          <w:tab w:val="right" w:leader="dot" w:pos="8630"/>
        </w:tabs>
        <w:rPr>
          <w:ins w:id="22" w:author="Borja Gonzalez" w:date="2017-09-27T23:21:00Z"/>
          <w:rFonts w:asciiTheme="minorHAnsi" w:hAnsiTheme="minorHAnsi"/>
          <w:b w:val="0"/>
          <w:noProof/>
          <w:color w:val="auto"/>
          <w:lang w:eastAsia="ja-JP"/>
        </w:rPr>
      </w:pPr>
      <w:del w:id="23"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24" w:author="Borja Gonzalez" w:date="2017-09-27T23:21:00Z">
        <w:r w:rsidR="008725F9">
          <w:rPr>
            <w:noProof/>
          </w:rPr>
          <w:t>1.  Introducción</w:t>
        </w:r>
        <w:r w:rsidR="008725F9">
          <w:rPr>
            <w:noProof/>
          </w:rPr>
          <w:tab/>
        </w:r>
        <w:r w:rsidR="008725F9">
          <w:rPr>
            <w:noProof/>
          </w:rPr>
          <w:fldChar w:fldCharType="begin"/>
        </w:r>
        <w:r w:rsidR="008725F9">
          <w:rPr>
            <w:noProof/>
          </w:rPr>
          <w:instrText xml:space="preserve"> PAGEREF _Toc368173870 \h </w:instrText>
        </w:r>
        <w:r w:rsidR="008725F9">
          <w:rPr>
            <w:noProof/>
          </w:rPr>
        </w:r>
      </w:ins>
      <w:r w:rsidR="008725F9">
        <w:rPr>
          <w:noProof/>
        </w:rPr>
        <w:fldChar w:fldCharType="separate"/>
      </w:r>
      <w:ins w:id="25" w:author="Borja Gonzalez" w:date="2017-09-27T23:21:00Z">
        <w:r w:rsidR="008725F9">
          <w:rPr>
            <w:noProof/>
          </w:rPr>
          <w:t>6</w:t>
        </w:r>
        <w:r w:rsidR="008725F9">
          <w:rPr>
            <w:noProof/>
          </w:rPr>
          <w:fldChar w:fldCharType="end"/>
        </w:r>
      </w:ins>
    </w:p>
    <w:p w14:paraId="5FF9B803" w14:textId="77777777" w:rsidR="008725F9" w:rsidRDefault="008725F9">
      <w:pPr>
        <w:pStyle w:val="TOC2"/>
        <w:tabs>
          <w:tab w:val="right" w:leader="dot" w:pos="8630"/>
        </w:tabs>
        <w:rPr>
          <w:ins w:id="26" w:author="Borja Gonzalez" w:date="2017-09-27T23:21:00Z"/>
          <w:noProof/>
          <w:sz w:val="24"/>
          <w:szCs w:val="24"/>
          <w:lang w:eastAsia="ja-JP"/>
        </w:rPr>
      </w:pPr>
      <w:ins w:id="27" w:author="Borja Gonzalez" w:date="2017-09-27T23:21:00Z">
        <w:r>
          <w:rPr>
            <w:noProof/>
          </w:rPr>
          <w:t>1.1.  Funcionamiento de la aplicación web</w:t>
        </w:r>
        <w:r>
          <w:rPr>
            <w:noProof/>
          </w:rPr>
          <w:tab/>
        </w:r>
        <w:r>
          <w:rPr>
            <w:noProof/>
          </w:rPr>
          <w:fldChar w:fldCharType="begin"/>
        </w:r>
        <w:r>
          <w:rPr>
            <w:noProof/>
          </w:rPr>
          <w:instrText xml:space="preserve"> PAGEREF _Toc368173871 \h </w:instrText>
        </w:r>
        <w:r>
          <w:rPr>
            <w:noProof/>
          </w:rPr>
        </w:r>
      </w:ins>
      <w:r>
        <w:rPr>
          <w:noProof/>
        </w:rPr>
        <w:fldChar w:fldCharType="separate"/>
      </w:r>
      <w:ins w:id="28" w:author="Borja Gonzalez" w:date="2017-09-27T23:21:00Z">
        <w:r>
          <w:rPr>
            <w:noProof/>
          </w:rPr>
          <w:t>6</w:t>
        </w:r>
        <w:r>
          <w:rPr>
            <w:noProof/>
          </w:rPr>
          <w:fldChar w:fldCharType="end"/>
        </w:r>
      </w:ins>
    </w:p>
    <w:p w14:paraId="0A15405B" w14:textId="77777777" w:rsidR="008725F9" w:rsidRDefault="008725F9">
      <w:pPr>
        <w:pStyle w:val="TOC1"/>
        <w:tabs>
          <w:tab w:val="right" w:leader="dot" w:pos="8630"/>
        </w:tabs>
        <w:rPr>
          <w:ins w:id="29" w:author="Borja Gonzalez" w:date="2017-09-27T23:21:00Z"/>
          <w:rFonts w:asciiTheme="minorHAnsi" w:hAnsiTheme="minorHAnsi"/>
          <w:b w:val="0"/>
          <w:noProof/>
          <w:color w:val="auto"/>
          <w:lang w:eastAsia="ja-JP"/>
        </w:rPr>
      </w:pPr>
      <w:ins w:id="30" w:author="Borja Gonzalez" w:date="2017-09-27T23:21:00Z">
        <w:r>
          <w:rPr>
            <w:noProof/>
          </w:rPr>
          <w:t>2.  Estado del arte</w:t>
        </w:r>
        <w:r>
          <w:rPr>
            <w:noProof/>
          </w:rPr>
          <w:tab/>
        </w:r>
        <w:r>
          <w:rPr>
            <w:noProof/>
          </w:rPr>
          <w:fldChar w:fldCharType="begin"/>
        </w:r>
        <w:r>
          <w:rPr>
            <w:noProof/>
          </w:rPr>
          <w:instrText xml:space="preserve"> PAGEREF _Toc368173872 \h </w:instrText>
        </w:r>
        <w:r>
          <w:rPr>
            <w:noProof/>
          </w:rPr>
        </w:r>
      </w:ins>
      <w:r>
        <w:rPr>
          <w:noProof/>
        </w:rPr>
        <w:fldChar w:fldCharType="separate"/>
      </w:r>
      <w:ins w:id="31" w:author="Borja Gonzalez" w:date="2017-09-27T23:21:00Z">
        <w:r>
          <w:rPr>
            <w:noProof/>
          </w:rPr>
          <w:t>7</w:t>
        </w:r>
        <w:r>
          <w:rPr>
            <w:noProof/>
          </w:rPr>
          <w:fldChar w:fldCharType="end"/>
        </w:r>
      </w:ins>
    </w:p>
    <w:p w14:paraId="6C52A0CC" w14:textId="77777777" w:rsidR="008725F9" w:rsidRDefault="008725F9">
      <w:pPr>
        <w:pStyle w:val="TOC2"/>
        <w:tabs>
          <w:tab w:val="right" w:leader="dot" w:pos="8630"/>
        </w:tabs>
        <w:rPr>
          <w:ins w:id="32" w:author="Borja Gonzalez" w:date="2017-09-27T23:21:00Z"/>
          <w:noProof/>
          <w:sz w:val="24"/>
          <w:szCs w:val="24"/>
          <w:lang w:eastAsia="ja-JP"/>
        </w:rPr>
      </w:pPr>
      <w:ins w:id="33" w:author="Borja Gonzalez" w:date="2017-09-27T23:21:00Z">
        <w:r>
          <w:rPr>
            <w:noProof/>
          </w:rPr>
          <w:t>2.1.  Diseño de web estático</w:t>
        </w:r>
        <w:r>
          <w:rPr>
            <w:noProof/>
          </w:rPr>
          <w:tab/>
        </w:r>
        <w:r>
          <w:rPr>
            <w:noProof/>
          </w:rPr>
          <w:fldChar w:fldCharType="begin"/>
        </w:r>
        <w:r>
          <w:rPr>
            <w:noProof/>
          </w:rPr>
          <w:instrText xml:space="preserve"> PAGEREF _Toc368173873 \h </w:instrText>
        </w:r>
        <w:r>
          <w:rPr>
            <w:noProof/>
          </w:rPr>
        </w:r>
      </w:ins>
      <w:r>
        <w:rPr>
          <w:noProof/>
        </w:rPr>
        <w:fldChar w:fldCharType="separate"/>
      </w:r>
      <w:ins w:id="34" w:author="Borja Gonzalez" w:date="2017-09-27T23:21:00Z">
        <w:r>
          <w:rPr>
            <w:noProof/>
          </w:rPr>
          <w:t>7</w:t>
        </w:r>
        <w:r>
          <w:rPr>
            <w:noProof/>
          </w:rPr>
          <w:fldChar w:fldCharType="end"/>
        </w:r>
      </w:ins>
    </w:p>
    <w:p w14:paraId="38EFA5B9" w14:textId="77777777" w:rsidR="008725F9" w:rsidRDefault="008725F9">
      <w:pPr>
        <w:pStyle w:val="TOC3"/>
        <w:tabs>
          <w:tab w:val="right" w:leader="dot" w:pos="8630"/>
        </w:tabs>
        <w:rPr>
          <w:ins w:id="35" w:author="Borja Gonzalez" w:date="2017-09-27T23:21:00Z"/>
          <w:i w:val="0"/>
          <w:noProof/>
          <w:sz w:val="24"/>
          <w:szCs w:val="24"/>
          <w:lang w:eastAsia="ja-JP"/>
        </w:rPr>
      </w:pPr>
      <w:ins w:id="36" w:author="Borja Gonzalez" w:date="2017-09-27T23:21:00Z">
        <w:r>
          <w:rPr>
            <w:noProof/>
          </w:rPr>
          <w:t>2.1.1.  HTML</w:t>
        </w:r>
        <w:r>
          <w:rPr>
            <w:noProof/>
          </w:rPr>
          <w:tab/>
        </w:r>
        <w:r>
          <w:rPr>
            <w:noProof/>
          </w:rPr>
          <w:fldChar w:fldCharType="begin"/>
        </w:r>
        <w:r>
          <w:rPr>
            <w:noProof/>
          </w:rPr>
          <w:instrText xml:space="preserve"> PAGEREF _Toc368173874 \h </w:instrText>
        </w:r>
        <w:r>
          <w:rPr>
            <w:noProof/>
          </w:rPr>
        </w:r>
      </w:ins>
      <w:r>
        <w:rPr>
          <w:noProof/>
        </w:rPr>
        <w:fldChar w:fldCharType="separate"/>
      </w:r>
      <w:ins w:id="37" w:author="Borja Gonzalez" w:date="2017-09-27T23:21:00Z">
        <w:r>
          <w:rPr>
            <w:noProof/>
          </w:rPr>
          <w:t>7</w:t>
        </w:r>
        <w:r>
          <w:rPr>
            <w:noProof/>
          </w:rPr>
          <w:fldChar w:fldCharType="end"/>
        </w:r>
      </w:ins>
    </w:p>
    <w:p w14:paraId="5CB58E89" w14:textId="77777777" w:rsidR="008725F9" w:rsidRDefault="008725F9">
      <w:pPr>
        <w:pStyle w:val="TOC3"/>
        <w:tabs>
          <w:tab w:val="right" w:leader="dot" w:pos="8630"/>
        </w:tabs>
        <w:rPr>
          <w:ins w:id="38" w:author="Borja Gonzalez" w:date="2017-09-27T23:21:00Z"/>
          <w:i w:val="0"/>
          <w:noProof/>
          <w:sz w:val="24"/>
          <w:szCs w:val="24"/>
          <w:lang w:eastAsia="ja-JP"/>
        </w:rPr>
      </w:pPr>
      <w:ins w:id="39" w:author="Borja Gonzalez" w:date="2017-09-27T23:21:00Z">
        <w:r>
          <w:rPr>
            <w:noProof/>
          </w:rPr>
          <w:t>2.1.2.  CSS</w:t>
        </w:r>
        <w:r>
          <w:rPr>
            <w:noProof/>
          </w:rPr>
          <w:tab/>
        </w:r>
        <w:r>
          <w:rPr>
            <w:noProof/>
          </w:rPr>
          <w:fldChar w:fldCharType="begin"/>
        </w:r>
        <w:r>
          <w:rPr>
            <w:noProof/>
          </w:rPr>
          <w:instrText xml:space="preserve"> PAGEREF _Toc368173875 \h </w:instrText>
        </w:r>
        <w:r>
          <w:rPr>
            <w:noProof/>
          </w:rPr>
        </w:r>
      </w:ins>
      <w:r>
        <w:rPr>
          <w:noProof/>
        </w:rPr>
        <w:fldChar w:fldCharType="separate"/>
      </w:r>
      <w:ins w:id="40" w:author="Borja Gonzalez" w:date="2017-09-27T23:21:00Z">
        <w:r>
          <w:rPr>
            <w:noProof/>
          </w:rPr>
          <w:t>7</w:t>
        </w:r>
        <w:r>
          <w:rPr>
            <w:noProof/>
          </w:rPr>
          <w:fldChar w:fldCharType="end"/>
        </w:r>
      </w:ins>
    </w:p>
    <w:p w14:paraId="3C29FFED" w14:textId="77777777" w:rsidR="008725F9" w:rsidRDefault="008725F9">
      <w:pPr>
        <w:pStyle w:val="TOC2"/>
        <w:tabs>
          <w:tab w:val="right" w:leader="dot" w:pos="8630"/>
        </w:tabs>
        <w:rPr>
          <w:ins w:id="41" w:author="Borja Gonzalez" w:date="2017-09-27T23:21:00Z"/>
          <w:noProof/>
          <w:sz w:val="24"/>
          <w:szCs w:val="24"/>
          <w:lang w:eastAsia="ja-JP"/>
        </w:rPr>
      </w:pPr>
      <w:ins w:id="42" w:author="Borja Gonzalez" w:date="2017-09-27T23:21:00Z">
        <w:r>
          <w:rPr>
            <w:noProof/>
          </w:rPr>
          <w:t>2.2  JavaScript</w:t>
        </w:r>
        <w:r>
          <w:rPr>
            <w:noProof/>
          </w:rPr>
          <w:tab/>
        </w:r>
        <w:r>
          <w:rPr>
            <w:noProof/>
          </w:rPr>
          <w:fldChar w:fldCharType="begin"/>
        </w:r>
        <w:r>
          <w:rPr>
            <w:noProof/>
          </w:rPr>
          <w:instrText xml:space="preserve"> PAGEREF _Toc368173876 \h </w:instrText>
        </w:r>
        <w:r>
          <w:rPr>
            <w:noProof/>
          </w:rPr>
        </w:r>
      </w:ins>
      <w:r>
        <w:rPr>
          <w:noProof/>
        </w:rPr>
        <w:fldChar w:fldCharType="separate"/>
      </w:r>
      <w:ins w:id="43" w:author="Borja Gonzalez" w:date="2017-09-27T23:21:00Z">
        <w:r>
          <w:rPr>
            <w:noProof/>
          </w:rPr>
          <w:t>8</w:t>
        </w:r>
        <w:r>
          <w:rPr>
            <w:noProof/>
          </w:rPr>
          <w:fldChar w:fldCharType="end"/>
        </w:r>
      </w:ins>
    </w:p>
    <w:p w14:paraId="324BFEFD" w14:textId="77777777" w:rsidR="008725F9" w:rsidRDefault="008725F9">
      <w:pPr>
        <w:pStyle w:val="TOC3"/>
        <w:tabs>
          <w:tab w:val="right" w:leader="dot" w:pos="8630"/>
        </w:tabs>
        <w:rPr>
          <w:ins w:id="44" w:author="Borja Gonzalez" w:date="2017-09-27T23:21:00Z"/>
          <w:i w:val="0"/>
          <w:noProof/>
          <w:sz w:val="24"/>
          <w:szCs w:val="24"/>
          <w:lang w:eastAsia="ja-JP"/>
        </w:rPr>
      </w:pPr>
      <w:ins w:id="45" w:author="Borja Gonzalez" w:date="2017-09-27T23:21:00Z">
        <w:r>
          <w:rPr>
            <w:noProof/>
          </w:rPr>
          <w:t>2.2.1.  NodeJS</w:t>
        </w:r>
        <w:r>
          <w:rPr>
            <w:noProof/>
          </w:rPr>
          <w:tab/>
        </w:r>
        <w:r>
          <w:rPr>
            <w:noProof/>
          </w:rPr>
          <w:fldChar w:fldCharType="begin"/>
        </w:r>
        <w:r>
          <w:rPr>
            <w:noProof/>
          </w:rPr>
          <w:instrText xml:space="preserve"> PAGEREF _Toc368173877 \h </w:instrText>
        </w:r>
        <w:r>
          <w:rPr>
            <w:noProof/>
          </w:rPr>
        </w:r>
      </w:ins>
      <w:r>
        <w:rPr>
          <w:noProof/>
        </w:rPr>
        <w:fldChar w:fldCharType="separate"/>
      </w:r>
      <w:ins w:id="46" w:author="Borja Gonzalez" w:date="2017-09-27T23:21:00Z">
        <w:r>
          <w:rPr>
            <w:noProof/>
          </w:rPr>
          <w:t>8</w:t>
        </w:r>
        <w:r>
          <w:rPr>
            <w:noProof/>
          </w:rPr>
          <w:fldChar w:fldCharType="end"/>
        </w:r>
      </w:ins>
    </w:p>
    <w:p w14:paraId="28820C39" w14:textId="77777777" w:rsidR="008725F9" w:rsidRDefault="008725F9">
      <w:pPr>
        <w:pStyle w:val="TOC3"/>
        <w:tabs>
          <w:tab w:val="right" w:leader="dot" w:pos="8630"/>
        </w:tabs>
        <w:rPr>
          <w:ins w:id="47" w:author="Borja Gonzalez" w:date="2017-09-27T23:21:00Z"/>
          <w:i w:val="0"/>
          <w:noProof/>
          <w:sz w:val="24"/>
          <w:szCs w:val="24"/>
          <w:lang w:eastAsia="ja-JP"/>
        </w:rPr>
      </w:pPr>
      <w:ins w:id="48" w:author="Borja Gonzalez" w:date="2017-09-27T23:21:00Z">
        <w:r>
          <w:rPr>
            <w:noProof/>
          </w:rPr>
          <w:t>2.2.2  Express.js</w:t>
        </w:r>
        <w:r>
          <w:rPr>
            <w:noProof/>
          </w:rPr>
          <w:tab/>
        </w:r>
        <w:r>
          <w:rPr>
            <w:noProof/>
          </w:rPr>
          <w:fldChar w:fldCharType="begin"/>
        </w:r>
        <w:r>
          <w:rPr>
            <w:noProof/>
          </w:rPr>
          <w:instrText xml:space="preserve"> PAGEREF _Toc368173878 \h </w:instrText>
        </w:r>
        <w:r>
          <w:rPr>
            <w:noProof/>
          </w:rPr>
        </w:r>
      </w:ins>
      <w:r>
        <w:rPr>
          <w:noProof/>
        </w:rPr>
        <w:fldChar w:fldCharType="separate"/>
      </w:r>
      <w:ins w:id="49" w:author="Borja Gonzalez" w:date="2017-09-27T23:21:00Z">
        <w:r>
          <w:rPr>
            <w:noProof/>
          </w:rPr>
          <w:t>9</w:t>
        </w:r>
        <w:r>
          <w:rPr>
            <w:noProof/>
          </w:rPr>
          <w:fldChar w:fldCharType="end"/>
        </w:r>
      </w:ins>
    </w:p>
    <w:p w14:paraId="201BB828" w14:textId="77777777" w:rsidR="008725F9" w:rsidRDefault="008725F9">
      <w:pPr>
        <w:pStyle w:val="TOC3"/>
        <w:tabs>
          <w:tab w:val="right" w:leader="dot" w:pos="8630"/>
        </w:tabs>
        <w:rPr>
          <w:ins w:id="50" w:author="Borja Gonzalez" w:date="2017-09-27T23:21:00Z"/>
          <w:i w:val="0"/>
          <w:noProof/>
          <w:sz w:val="24"/>
          <w:szCs w:val="24"/>
          <w:lang w:eastAsia="ja-JP"/>
        </w:rPr>
      </w:pPr>
      <w:ins w:id="51" w:author="Borja Gonzalez" w:date="2017-09-27T23:21:00Z">
        <w:r>
          <w:rPr>
            <w:noProof/>
          </w:rPr>
          <w:t>2.2.3.  App.js</w:t>
        </w:r>
        <w:r>
          <w:rPr>
            <w:noProof/>
          </w:rPr>
          <w:tab/>
        </w:r>
        <w:r>
          <w:rPr>
            <w:noProof/>
          </w:rPr>
          <w:fldChar w:fldCharType="begin"/>
        </w:r>
        <w:r>
          <w:rPr>
            <w:noProof/>
          </w:rPr>
          <w:instrText xml:space="preserve"> PAGEREF _Toc368173879 \h </w:instrText>
        </w:r>
        <w:r>
          <w:rPr>
            <w:noProof/>
          </w:rPr>
        </w:r>
      </w:ins>
      <w:r>
        <w:rPr>
          <w:noProof/>
        </w:rPr>
        <w:fldChar w:fldCharType="separate"/>
      </w:r>
      <w:ins w:id="52" w:author="Borja Gonzalez" w:date="2017-09-27T23:21:00Z">
        <w:r>
          <w:rPr>
            <w:noProof/>
          </w:rPr>
          <w:t>9</w:t>
        </w:r>
        <w:r>
          <w:rPr>
            <w:noProof/>
          </w:rPr>
          <w:fldChar w:fldCharType="end"/>
        </w:r>
      </w:ins>
    </w:p>
    <w:p w14:paraId="62749B04" w14:textId="77777777" w:rsidR="008725F9" w:rsidRDefault="008725F9">
      <w:pPr>
        <w:pStyle w:val="TOC3"/>
        <w:tabs>
          <w:tab w:val="right" w:leader="dot" w:pos="8630"/>
        </w:tabs>
        <w:rPr>
          <w:ins w:id="53" w:author="Borja Gonzalez" w:date="2017-09-27T23:21:00Z"/>
          <w:i w:val="0"/>
          <w:noProof/>
          <w:sz w:val="24"/>
          <w:szCs w:val="24"/>
          <w:lang w:eastAsia="ja-JP"/>
        </w:rPr>
      </w:pPr>
      <w:ins w:id="54" w:author="Borja Gonzalez" w:date="2017-09-27T23:21:00Z">
        <w:r>
          <w:rPr>
            <w:noProof/>
          </w:rPr>
          <w:t>2.2.4.  Socket.io</w:t>
        </w:r>
        <w:r>
          <w:rPr>
            <w:noProof/>
          </w:rPr>
          <w:tab/>
        </w:r>
        <w:r>
          <w:rPr>
            <w:noProof/>
          </w:rPr>
          <w:fldChar w:fldCharType="begin"/>
        </w:r>
        <w:r>
          <w:rPr>
            <w:noProof/>
          </w:rPr>
          <w:instrText xml:space="preserve"> PAGEREF _Toc368173880 \h </w:instrText>
        </w:r>
        <w:r>
          <w:rPr>
            <w:noProof/>
          </w:rPr>
        </w:r>
      </w:ins>
      <w:r>
        <w:rPr>
          <w:noProof/>
        </w:rPr>
        <w:fldChar w:fldCharType="separate"/>
      </w:r>
      <w:ins w:id="55" w:author="Borja Gonzalez" w:date="2017-09-27T23:21:00Z">
        <w:r>
          <w:rPr>
            <w:noProof/>
          </w:rPr>
          <w:t>10</w:t>
        </w:r>
        <w:r>
          <w:rPr>
            <w:noProof/>
          </w:rPr>
          <w:fldChar w:fldCharType="end"/>
        </w:r>
      </w:ins>
    </w:p>
    <w:p w14:paraId="2E6BC30B" w14:textId="77777777" w:rsidR="008725F9" w:rsidRDefault="008725F9">
      <w:pPr>
        <w:pStyle w:val="TOC3"/>
        <w:tabs>
          <w:tab w:val="right" w:leader="dot" w:pos="8630"/>
        </w:tabs>
        <w:rPr>
          <w:ins w:id="56" w:author="Borja Gonzalez" w:date="2017-09-27T23:21:00Z"/>
          <w:i w:val="0"/>
          <w:noProof/>
          <w:sz w:val="24"/>
          <w:szCs w:val="24"/>
          <w:lang w:eastAsia="ja-JP"/>
        </w:rPr>
      </w:pPr>
      <w:ins w:id="57" w:author="Borja Gonzalez" w:date="2017-09-27T23:21:00Z">
        <w:r>
          <w:rPr>
            <w:noProof/>
          </w:rPr>
          <w:t>2.2.5  Papa Parse</w:t>
        </w:r>
        <w:r>
          <w:rPr>
            <w:noProof/>
          </w:rPr>
          <w:tab/>
        </w:r>
        <w:r>
          <w:rPr>
            <w:noProof/>
          </w:rPr>
          <w:fldChar w:fldCharType="begin"/>
        </w:r>
        <w:r>
          <w:rPr>
            <w:noProof/>
          </w:rPr>
          <w:instrText xml:space="preserve"> PAGEREF _Toc368173881 \h </w:instrText>
        </w:r>
        <w:r>
          <w:rPr>
            <w:noProof/>
          </w:rPr>
        </w:r>
      </w:ins>
      <w:r>
        <w:rPr>
          <w:noProof/>
        </w:rPr>
        <w:fldChar w:fldCharType="separate"/>
      </w:r>
      <w:ins w:id="58" w:author="Borja Gonzalez" w:date="2017-09-27T23:21:00Z">
        <w:r>
          <w:rPr>
            <w:noProof/>
          </w:rPr>
          <w:t>10</w:t>
        </w:r>
        <w:r>
          <w:rPr>
            <w:noProof/>
          </w:rPr>
          <w:fldChar w:fldCharType="end"/>
        </w:r>
      </w:ins>
    </w:p>
    <w:p w14:paraId="7726479F" w14:textId="77777777" w:rsidR="008725F9" w:rsidRDefault="008725F9">
      <w:pPr>
        <w:pStyle w:val="TOC3"/>
        <w:tabs>
          <w:tab w:val="right" w:leader="dot" w:pos="8630"/>
        </w:tabs>
        <w:rPr>
          <w:ins w:id="59" w:author="Borja Gonzalez" w:date="2017-09-27T23:21:00Z"/>
          <w:i w:val="0"/>
          <w:noProof/>
          <w:sz w:val="24"/>
          <w:szCs w:val="24"/>
          <w:lang w:eastAsia="ja-JP"/>
        </w:rPr>
      </w:pPr>
      <w:ins w:id="60" w:author="Borja Gonzalez" w:date="2017-09-27T23:21:00Z">
        <w:r w:rsidRPr="00EC3171">
          <w:rPr>
            <w:noProof/>
            <w:shd w:val="clear" w:color="auto" w:fill="FFFFFF"/>
          </w:rPr>
          <w:t>2.2.6.  Chart.js</w:t>
        </w:r>
        <w:r>
          <w:rPr>
            <w:noProof/>
          </w:rPr>
          <w:tab/>
        </w:r>
        <w:r>
          <w:rPr>
            <w:noProof/>
          </w:rPr>
          <w:fldChar w:fldCharType="begin"/>
        </w:r>
        <w:r>
          <w:rPr>
            <w:noProof/>
          </w:rPr>
          <w:instrText xml:space="preserve"> PAGEREF _Toc368173882 \h </w:instrText>
        </w:r>
        <w:r>
          <w:rPr>
            <w:noProof/>
          </w:rPr>
        </w:r>
      </w:ins>
      <w:r>
        <w:rPr>
          <w:noProof/>
        </w:rPr>
        <w:fldChar w:fldCharType="separate"/>
      </w:r>
      <w:ins w:id="61" w:author="Borja Gonzalez" w:date="2017-09-27T23:21:00Z">
        <w:r>
          <w:rPr>
            <w:noProof/>
          </w:rPr>
          <w:t>10</w:t>
        </w:r>
        <w:r>
          <w:rPr>
            <w:noProof/>
          </w:rPr>
          <w:fldChar w:fldCharType="end"/>
        </w:r>
      </w:ins>
    </w:p>
    <w:p w14:paraId="12969BAC" w14:textId="77777777" w:rsidR="008725F9" w:rsidRDefault="008725F9">
      <w:pPr>
        <w:pStyle w:val="TOC2"/>
        <w:tabs>
          <w:tab w:val="right" w:leader="dot" w:pos="8630"/>
        </w:tabs>
        <w:rPr>
          <w:ins w:id="62" w:author="Borja Gonzalez" w:date="2017-09-27T23:21:00Z"/>
          <w:noProof/>
          <w:sz w:val="24"/>
          <w:szCs w:val="24"/>
          <w:lang w:eastAsia="ja-JP"/>
        </w:rPr>
      </w:pPr>
      <w:ins w:id="63" w:author="Borja Gonzalez" w:date="2017-09-27T23:21:00Z">
        <w:r>
          <w:rPr>
            <w:noProof/>
          </w:rPr>
          <w:t>2.3.  Bases de Datos</w:t>
        </w:r>
        <w:r>
          <w:rPr>
            <w:noProof/>
          </w:rPr>
          <w:tab/>
        </w:r>
        <w:r>
          <w:rPr>
            <w:noProof/>
          </w:rPr>
          <w:fldChar w:fldCharType="begin"/>
        </w:r>
        <w:r>
          <w:rPr>
            <w:noProof/>
          </w:rPr>
          <w:instrText xml:space="preserve"> PAGEREF _Toc368173883 \h </w:instrText>
        </w:r>
        <w:r>
          <w:rPr>
            <w:noProof/>
          </w:rPr>
        </w:r>
      </w:ins>
      <w:r>
        <w:rPr>
          <w:noProof/>
        </w:rPr>
        <w:fldChar w:fldCharType="separate"/>
      </w:r>
      <w:ins w:id="64" w:author="Borja Gonzalez" w:date="2017-09-27T23:21:00Z">
        <w:r>
          <w:rPr>
            <w:noProof/>
          </w:rPr>
          <w:t>11</w:t>
        </w:r>
        <w:r>
          <w:rPr>
            <w:noProof/>
          </w:rPr>
          <w:fldChar w:fldCharType="end"/>
        </w:r>
      </w:ins>
    </w:p>
    <w:p w14:paraId="36DEC12B" w14:textId="77777777" w:rsidR="008725F9" w:rsidRDefault="008725F9">
      <w:pPr>
        <w:pStyle w:val="TOC3"/>
        <w:tabs>
          <w:tab w:val="right" w:leader="dot" w:pos="8630"/>
        </w:tabs>
        <w:rPr>
          <w:ins w:id="65" w:author="Borja Gonzalez" w:date="2017-09-27T23:21:00Z"/>
          <w:i w:val="0"/>
          <w:noProof/>
          <w:sz w:val="24"/>
          <w:szCs w:val="24"/>
          <w:lang w:eastAsia="ja-JP"/>
        </w:rPr>
      </w:pPr>
      <w:ins w:id="66" w:author="Borja Gonzalez" w:date="2017-09-27T23:21:00Z">
        <w:r>
          <w:rPr>
            <w:noProof/>
          </w:rPr>
          <w:t>2.3.1.  SQLite</w:t>
        </w:r>
        <w:r>
          <w:rPr>
            <w:noProof/>
          </w:rPr>
          <w:tab/>
        </w:r>
        <w:r>
          <w:rPr>
            <w:noProof/>
          </w:rPr>
          <w:fldChar w:fldCharType="begin"/>
        </w:r>
        <w:r>
          <w:rPr>
            <w:noProof/>
          </w:rPr>
          <w:instrText xml:space="preserve"> PAGEREF _Toc368173884 \h </w:instrText>
        </w:r>
        <w:r>
          <w:rPr>
            <w:noProof/>
          </w:rPr>
        </w:r>
      </w:ins>
      <w:r>
        <w:rPr>
          <w:noProof/>
        </w:rPr>
        <w:fldChar w:fldCharType="separate"/>
      </w:r>
      <w:ins w:id="67" w:author="Borja Gonzalez" w:date="2017-09-27T23:21:00Z">
        <w:r>
          <w:rPr>
            <w:noProof/>
          </w:rPr>
          <w:t>12</w:t>
        </w:r>
        <w:r>
          <w:rPr>
            <w:noProof/>
          </w:rPr>
          <w:fldChar w:fldCharType="end"/>
        </w:r>
      </w:ins>
    </w:p>
    <w:p w14:paraId="1AA5647E" w14:textId="77777777" w:rsidR="008725F9" w:rsidRDefault="008725F9">
      <w:pPr>
        <w:pStyle w:val="TOC3"/>
        <w:tabs>
          <w:tab w:val="right" w:leader="dot" w:pos="8630"/>
        </w:tabs>
        <w:rPr>
          <w:ins w:id="68" w:author="Borja Gonzalez" w:date="2017-09-27T23:21:00Z"/>
          <w:i w:val="0"/>
          <w:noProof/>
          <w:sz w:val="24"/>
          <w:szCs w:val="24"/>
          <w:lang w:eastAsia="ja-JP"/>
        </w:rPr>
      </w:pPr>
      <w:ins w:id="69" w:author="Borja Gonzalez" w:date="2017-09-27T23:21:00Z">
        <w:r>
          <w:rPr>
            <w:noProof/>
          </w:rPr>
          <w:t>2.3.2.  ACID</w:t>
        </w:r>
        <w:r>
          <w:rPr>
            <w:noProof/>
          </w:rPr>
          <w:tab/>
        </w:r>
        <w:r>
          <w:rPr>
            <w:noProof/>
          </w:rPr>
          <w:fldChar w:fldCharType="begin"/>
        </w:r>
        <w:r>
          <w:rPr>
            <w:noProof/>
          </w:rPr>
          <w:instrText xml:space="preserve"> PAGEREF _Toc368173885 \h </w:instrText>
        </w:r>
        <w:r>
          <w:rPr>
            <w:noProof/>
          </w:rPr>
        </w:r>
      </w:ins>
      <w:r>
        <w:rPr>
          <w:noProof/>
        </w:rPr>
        <w:fldChar w:fldCharType="separate"/>
      </w:r>
      <w:ins w:id="70" w:author="Borja Gonzalez" w:date="2017-09-27T23:21:00Z">
        <w:r>
          <w:rPr>
            <w:noProof/>
          </w:rPr>
          <w:t>12</w:t>
        </w:r>
        <w:r>
          <w:rPr>
            <w:noProof/>
          </w:rPr>
          <w:fldChar w:fldCharType="end"/>
        </w:r>
      </w:ins>
    </w:p>
    <w:p w14:paraId="560CEF64" w14:textId="77777777" w:rsidR="008725F9" w:rsidRDefault="008725F9">
      <w:pPr>
        <w:pStyle w:val="TOC2"/>
        <w:tabs>
          <w:tab w:val="right" w:leader="dot" w:pos="8630"/>
        </w:tabs>
        <w:rPr>
          <w:ins w:id="71" w:author="Borja Gonzalez" w:date="2017-09-27T23:21:00Z"/>
          <w:noProof/>
          <w:sz w:val="24"/>
          <w:szCs w:val="24"/>
          <w:lang w:eastAsia="ja-JP"/>
        </w:rPr>
      </w:pPr>
      <w:ins w:id="72" w:author="Borja Gonzalez" w:date="2017-09-27T23:21:00Z">
        <w:r>
          <w:rPr>
            <w:noProof/>
          </w:rPr>
          <w:t>2.4.  Sensor Inercial - IMU</w:t>
        </w:r>
        <w:r>
          <w:rPr>
            <w:noProof/>
          </w:rPr>
          <w:tab/>
        </w:r>
        <w:r>
          <w:rPr>
            <w:noProof/>
          </w:rPr>
          <w:fldChar w:fldCharType="begin"/>
        </w:r>
        <w:r>
          <w:rPr>
            <w:noProof/>
          </w:rPr>
          <w:instrText xml:space="preserve"> PAGEREF _Toc368173886 \h </w:instrText>
        </w:r>
        <w:r>
          <w:rPr>
            <w:noProof/>
          </w:rPr>
        </w:r>
      </w:ins>
      <w:r>
        <w:rPr>
          <w:noProof/>
        </w:rPr>
        <w:fldChar w:fldCharType="separate"/>
      </w:r>
      <w:ins w:id="73" w:author="Borja Gonzalez" w:date="2017-09-27T23:21:00Z">
        <w:r>
          <w:rPr>
            <w:noProof/>
          </w:rPr>
          <w:t>13</w:t>
        </w:r>
        <w:r>
          <w:rPr>
            <w:noProof/>
          </w:rPr>
          <w:fldChar w:fldCharType="end"/>
        </w:r>
      </w:ins>
    </w:p>
    <w:p w14:paraId="4948C351" w14:textId="77777777" w:rsidR="008725F9" w:rsidRDefault="008725F9">
      <w:pPr>
        <w:pStyle w:val="TOC3"/>
        <w:tabs>
          <w:tab w:val="right" w:leader="dot" w:pos="8630"/>
        </w:tabs>
        <w:rPr>
          <w:ins w:id="74" w:author="Borja Gonzalez" w:date="2017-09-27T23:21:00Z"/>
          <w:i w:val="0"/>
          <w:noProof/>
          <w:sz w:val="24"/>
          <w:szCs w:val="24"/>
          <w:lang w:eastAsia="ja-JP"/>
        </w:rPr>
      </w:pPr>
      <w:ins w:id="75" w:author="Borja Gonzalez" w:date="2017-09-27T23:21:00Z">
        <w:r>
          <w:rPr>
            <w:noProof/>
          </w:rPr>
          <w:t>2.4.1.  Werium Basic Pro</w:t>
        </w:r>
        <w:r>
          <w:rPr>
            <w:noProof/>
          </w:rPr>
          <w:tab/>
        </w:r>
        <w:r>
          <w:rPr>
            <w:noProof/>
          </w:rPr>
          <w:fldChar w:fldCharType="begin"/>
        </w:r>
        <w:r>
          <w:rPr>
            <w:noProof/>
          </w:rPr>
          <w:instrText xml:space="preserve"> PAGEREF _Toc368173887 \h </w:instrText>
        </w:r>
        <w:r>
          <w:rPr>
            <w:noProof/>
          </w:rPr>
        </w:r>
      </w:ins>
      <w:r>
        <w:rPr>
          <w:noProof/>
        </w:rPr>
        <w:fldChar w:fldCharType="separate"/>
      </w:r>
      <w:ins w:id="76" w:author="Borja Gonzalez" w:date="2017-09-27T23:21:00Z">
        <w:r>
          <w:rPr>
            <w:noProof/>
          </w:rPr>
          <w:t>13</w:t>
        </w:r>
        <w:r>
          <w:rPr>
            <w:noProof/>
          </w:rPr>
          <w:fldChar w:fldCharType="end"/>
        </w:r>
      </w:ins>
    </w:p>
    <w:p w14:paraId="0779DB29" w14:textId="77777777" w:rsidR="008725F9" w:rsidRDefault="008725F9">
      <w:pPr>
        <w:pStyle w:val="TOC1"/>
        <w:tabs>
          <w:tab w:val="right" w:leader="dot" w:pos="8630"/>
        </w:tabs>
        <w:rPr>
          <w:ins w:id="77" w:author="Borja Gonzalez" w:date="2017-09-27T23:21:00Z"/>
          <w:rFonts w:asciiTheme="minorHAnsi" w:hAnsiTheme="minorHAnsi"/>
          <w:b w:val="0"/>
          <w:noProof/>
          <w:color w:val="auto"/>
          <w:lang w:eastAsia="ja-JP"/>
        </w:rPr>
      </w:pPr>
      <w:ins w:id="78" w:author="Borja Gonzalez" w:date="2017-09-27T23:21:00Z">
        <w:r>
          <w:rPr>
            <w:noProof/>
          </w:rPr>
          <w:t>3.  Diseño</w:t>
        </w:r>
        <w:r>
          <w:rPr>
            <w:noProof/>
          </w:rPr>
          <w:tab/>
        </w:r>
        <w:r>
          <w:rPr>
            <w:noProof/>
          </w:rPr>
          <w:fldChar w:fldCharType="begin"/>
        </w:r>
        <w:r>
          <w:rPr>
            <w:noProof/>
          </w:rPr>
          <w:instrText xml:space="preserve"> PAGEREF _Toc368173888 \h </w:instrText>
        </w:r>
        <w:r>
          <w:rPr>
            <w:noProof/>
          </w:rPr>
        </w:r>
      </w:ins>
      <w:r>
        <w:rPr>
          <w:noProof/>
        </w:rPr>
        <w:fldChar w:fldCharType="separate"/>
      </w:r>
      <w:ins w:id="79" w:author="Borja Gonzalez" w:date="2017-09-27T23:21:00Z">
        <w:r>
          <w:rPr>
            <w:noProof/>
          </w:rPr>
          <w:t>14</w:t>
        </w:r>
        <w:r>
          <w:rPr>
            <w:noProof/>
          </w:rPr>
          <w:fldChar w:fldCharType="end"/>
        </w:r>
      </w:ins>
    </w:p>
    <w:p w14:paraId="68D97A7A" w14:textId="77777777" w:rsidR="008725F9" w:rsidRDefault="008725F9">
      <w:pPr>
        <w:pStyle w:val="TOC2"/>
        <w:tabs>
          <w:tab w:val="right" w:leader="dot" w:pos="8630"/>
        </w:tabs>
        <w:rPr>
          <w:ins w:id="80" w:author="Borja Gonzalez" w:date="2017-09-27T23:21:00Z"/>
          <w:noProof/>
          <w:sz w:val="24"/>
          <w:szCs w:val="24"/>
          <w:lang w:eastAsia="ja-JP"/>
        </w:rPr>
      </w:pPr>
      <w:ins w:id="81" w:author="Borja Gonzalez" w:date="2017-09-27T23:21:00Z">
        <w:r>
          <w:rPr>
            <w:noProof/>
          </w:rPr>
          <w:t>3.1.  Descripción del problema</w:t>
        </w:r>
        <w:r>
          <w:rPr>
            <w:noProof/>
          </w:rPr>
          <w:tab/>
        </w:r>
        <w:r>
          <w:rPr>
            <w:noProof/>
          </w:rPr>
          <w:fldChar w:fldCharType="begin"/>
        </w:r>
        <w:r>
          <w:rPr>
            <w:noProof/>
          </w:rPr>
          <w:instrText xml:space="preserve"> PAGEREF _Toc368173889 \h </w:instrText>
        </w:r>
        <w:r>
          <w:rPr>
            <w:noProof/>
          </w:rPr>
        </w:r>
      </w:ins>
      <w:r>
        <w:rPr>
          <w:noProof/>
        </w:rPr>
        <w:fldChar w:fldCharType="separate"/>
      </w:r>
      <w:ins w:id="82" w:author="Borja Gonzalez" w:date="2017-09-27T23:21:00Z">
        <w:r>
          <w:rPr>
            <w:noProof/>
          </w:rPr>
          <w:t>14</w:t>
        </w:r>
        <w:r>
          <w:rPr>
            <w:noProof/>
          </w:rPr>
          <w:fldChar w:fldCharType="end"/>
        </w:r>
      </w:ins>
    </w:p>
    <w:p w14:paraId="7A3C7834" w14:textId="77777777" w:rsidR="008725F9" w:rsidRDefault="008725F9">
      <w:pPr>
        <w:pStyle w:val="TOC2"/>
        <w:tabs>
          <w:tab w:val="right" w:leader="dot" w:pos="8630"/>
        </w:tabs>
        <w:rPr>
          <w:ins w:id="83" w:author="Borja Gonzalez" w:date="2017-09-27T23:21:00Z"/>
          <w:noProof/>
          <w:sz w:val="24"/>
          <w:szCs w:val="24"/>
          <w:lang w:eastAsia="ja-JP"/>
        </w:rPr>
      </w:pPr>
      <w:ins w:id="84" w:author="Borja Gonzalez" w:date="2017-09-27T23:21:00Z">
        <w:r>
          <w:rPr>
            <w:noProof/>
          </w:rPr>
          <w:t>3.2.  Requisitos</w:t>
        </w:r>
        <w:r>
          <w:rPr>
            <w:noProof/>
          </w:rPr>
          <w:tab/>
        </w:r>
        <w:r>
          <w:rPr>
            <w:noProof/>
          </w:rPr>
          <w:fldChar w:fldCharType="begin"/>
        </w:r>
        <w:r>
          <w:rPr>
            <w:noProof/>
          </w:rPr>
          <w:instrText xml:space="preserve"> PAGEREF _Toc368173890 \h </w:instrText>
        </w:r>
        <w:r>
          <w:rPr>
            <w:noProof/>
          </w:rPr>
        </w:r>
      </w:ins>
      <w:r>
        <w:rPr>
          <w:noProof/>
        </w:rPr>
        <w:fldChar w:fldCharType="separate"/>
      </w:r>
      <w:ins w:id="85" w:author="Borja Gonzalez" w:date="2017-09-27T23:21:00Z">
        <w:r>
          <w:rPr>
            <w:noProof/>
          </w:rPr>
          <w:t>14</w:t>
        </w:r>
        <w:r>
          <w:rPr>
            <w:noProof/>
          </w:rPr>
          <w:fldChar w:fldCharType="end"/>
        </w:r>
      </w:ins>
    </w:p>
    <w:p w14:paraId="7CDC5394" w14:textId="77777777" w:rsidR="008725F9" w:rsidRDefault="008725F9">
      <w:pPr>
        <w:pStyle w:val="TOC3"/>
        <w:tabs>
          <w:tab w:val="right" w:leader="dot" w:pos="8630"/>
        </w:tabs>
        <w:rPr>
          <w:ins w:id="86" w:author="Borja Gonzalez" w:date="2017-09-27T23:21:00Z"/>
          <w:i w:val="0"/>
          <w:noProof/>
          <w:sz w:val="24"/>
          <w:szCs w:val="24"/>
          <w:lang w:eastAsia="ja-JP"/>
        </w:rPr>
      </w:pPr>
      <w:ins w:id="87" w:author="Borja Gonzalez" w:date="2017-09-27T23:21:00Z">
        <w:r>
          <w:rPr>
            <w:noProof/>
          </w:rPr>
          <w:t>3.2.1.  Requisitos Funcionales</w:t>
        </w:r>
        <w:r>
          <w:rPr>
            <w:noProof/>
          </w:rPr>
          <w:tab/>
        </w:r>
        <w:r>
          <w:rPr>
            <w:noProof/>
          </w:rPr>
          <w:fldChar w:fldCharType="begin"/>
        </w:r>
        <w:r>
          <w:rPr>
            <w:noProof/>
          </w:rPr>
          <w:instrText xml:space="preserve"> PAGEREF _Toc368173891 \h </w:instrText>
        </w:r>
        <w:r>
          <w:rPr>
            <w:noProof/>
          </w:rPr>
        </w:r>
      </w:ins>
      <w:r>
        <w:rPr>
          <w:noProof/>
        </w:rPr>
        <w:fldChar w:fldCharType="separate"/>
      </w:r>
      <w:ins w:id="88" w:author="Borja Gonzalez" w:date="2017-09-27T23:21:00Z">
        <w:r>
          <w:rPr>
            <w:noProof/>
          </w:rPr>
          <w:t>15</w:t>
        </w:r>
        <w:r>
          <w:rPr>
            <w:noProof/>
          </w:rPr>
          <w:fldChar w:fldCharType="end"/>
        </w:r>
      </w:ins>
    </w:p>
    <w:p w14:paraId="2B7F5C2A" w14:textId="77777777" w:rsidR="008725F9" w:rsidRDefault="008725F9">
      <w:pPr>
        <w:pStyle w:val="TOC3"/>
        <w:tabs>
          <w:tab w:val="right" w:leader="dot" w:pos="8630"/>
        </w:tabs>
        <w:rPr>
          <w:ins w:id="89" w:author="Borja Gonzalez" w:date="2017-09-27T23:21:00Z"/>
          <w:i w:val="0"/>
          <w:noProof/>
          <w:sz w:val="24"/>
          <w:szCs w:val="24"/>
          <w:lang w:eastAsia="ja-JP"/>
        </w:rPr>
      </w:pPr>
      <w:ins w:id="90" w:author="Borja Gonzalez" w:date="2017-09-27T23:21:00Z">
        <w:r>
          <w:rPr>
            <w:noProof/>
          </w:rPr>
          <w:t>3.2.2.  Requisitos no Funcionales</w:t>
        </w:r>
        <w:r>
          <w:rPr>
            <w:noProof/>
          </w:rPr>
          <w:tab/>
        </w:r>
        <w:r>
          <w:rPr>
            <w:noProof/>
          </w:rPr>
          <w:fldChar w:fldCharType="begin"/>
        </w:r>
        <w:r>
          <w:rPr>
            <w:noProof/>
          </w:rPr>
          <w:instrText xml:space="preserve"> PAGEREF _Toc368173892 \h </w:instrText>
        </w:r>
        <w:r>
          <w:rPr>
            <w:noProof/>
          </w:rPr>
        </w:r>
      </w:ins>
      <w:r>
        <w:rPr>
          <w:noProof/>
        </w:rPr>
        <w:fldChar w:fldCharType="separate"/>
      </w:r>
      <w:ins w:id="91" w:author="Borja Gonzalez" w:date="2017-09-27T23:21:00Z">
        <w:r>
          <w:rPr>
            <w:noProof/>
          </w:rPr>
          <w:t>15</w:t>
        </w:r>
        <w:r>
          <w:rPr>
            <w:noProof/>
          </w:rPr>
          <w:fldChar w:fldCharType="end"/>
        </w:r>
      </w:ins>
    </w:p>
    <w:p w14:paraId="4FFF736D" w14:textId="77777777" w:rsidR="008725F9" w:rsidRDefault="008725F9">
      <w:pPr>
        <w:pStyle w:val="TOC2"/>
        <w:tabs>
          <w:tab w:val="right" w:leader="dot" w:pos="8630"/>
        </w:tabs>
        <w:rPr>
          <w:ins w:id="92" w:author="Borja Gonzalez" w:date="2017-09-27T23:21:00Z"/>
          <w:noProof/>
          <w:sz w:val="24"/>
          <w:szCs w:val="24"/>
          <w:lang w:eastAsia="ja-JP"/>
        </w:rPr>
      </w:pPr>
      <w:ins w:id="93" w:author="Borja Gonzalez" w:date="2017-09-27T23:21:00Z">
        <w:r>
          <w:rPr>
            <w:noProof/>
          </w:rPr>
          <w:t>3.3.  Casos de uso</w:t>
        </w:r>
        <w:r>
          <w:rPr>
            <w:noProof/>
          </w:rPr>
          <w:tab/>
        </w:r>
        <w:r>
          <w:rPr>
            <w:noProof/>
          </w:rPr>
          <w:fldChar w:fldCharType="begin"/>
        </w:r>
        <w:r>
          <w:rPr>
            <w:noProof/>
          </w:rPr>
          <w:instrText xml:space="preserve"> PAGEREF _Toc368173893 \h </w:instrText>
        </w:r>
        <w:r>
          <w:rPr>
            <w:noProof/>
          </w:rPr>
        </w:r>
      </w:ins>
      <w:r>
        <w:rPr>
          <w:noProof/>
        </w:rPr>
        <w:fldChar w:fldCharType="separate"/>
      </w:r>
      <w:ins w:id="94" w:author="Borja Gonzalez" w:date="2017-09-27T23:21:00Z">
        <w:r>
          <w:rPr>
            <w:noProof/>
          </w:rPr>
          <w:t>16</w:t>
        </w:r>
        <w:r>
          <w:rPr>
            <w:noProof/>
          </w:rPr>
          <w:fldChar w:fldCharType="end"/>
        </w:r>
      </w:ins>
    </w:p>
    <w:p w14:paraId="15FBF0F8" w14:textId="77777777" w:rsidR="008725F9" w:rsidRDefault="008725F9">
      <w:pPr>
        <w:pStyle w:val="TOC2"/>
        <w:tabs>
          <w:tab w:val="right" w:leader="dot" w:pos="8630"/>
        </w:tabs>
        <w:rPr>
          <w:ins w:id="95" w:author="Borja Gonzalez" w:date="2017-09-27T23:21:00Z"/>
          <w:noProof/>
          <w:sz w:val="24"/>
          <w:szCs w:val="24"/>
          <w:lang w:eastAsia="ja-JP"/>
        </w:rPr>
      </w:pPr>
      <w:ins w:id="96" w:author="Borja Gonzalez" w:date="2017-09-27T23:21:00Z">
        <w:r>
          <w:rPr>
            <w:noProof/>
          </w:rPr>
          <w:t>3.4.  Matriz de trazabilidad</w:t>
        </w:r>
        <w:r>
          <w:rPr>
            <w:noProof/>
          </w:rPr>
          <w:tab/>
        </w:r>
        <w:r>
          <w:rPr>
            <w:noProof/>
          </w:rPr>
          <w:fldChar w:fldCharType="begin"/>
        </w:r>
        <w:r>
          <w:rPr>
            <w:noProof/>
          </w:rPr>
          <w:instrText xml:space="preserve"> PAGEREF _Toc368173894 \h </w:instrText>
        </w:r>
        <w:r>
          <w:rPr>
            <w:noProof/>
          </w:rPr>
        </w:r>
      </w:ins>
      <w:r>
        <w:rPr>
          <w:noProof/>
        </w:rPr>
        <w:fldChar w:fldCharType="separate"/>
      </w:r>
      <w:ins w:id="97" w:author="Borja Gonzalez" w:date="2017-09-27T23:21:00Z">
        <w:r>
          <w:rPr>
            <w:noProof/>
          </w:rPr>
          <w:t>20</w:t>
        </w:r>
        <w:r>
          <w:rPr>
            <w:noProof/>
          </w:rPr>
          <w:fldChar w:fldCharType="end"/>
        </w:r>
      </w:ins>
    </w:p>
    <w:p w14:paraId="7D5821CC" w14:textId="77777777" w:rsidR="008725F9" w:rsidRDefault="008725F9">
      <w:pPr>
        <w:pStyle w:val="TOC2"/>
        <w:tabs>
          <w:tab w:val="right" w:leader="dot" w:pos="8630"/>
        </w:tabs>
        <w:rPr>
          <w:ins w:id="98" w:author="Borja Gonzalez" w:date="2017-09-27T23:21:00Z"/>
          <w:noProof/>
          <w:sz w:val="24"/>
          <w:szCs w:val="24"/>
          <w:lang w:eastAsia="ja-JP"/>
        </w:rPr>
      </w:pPr>
      <w:ins w:id="99" w:author="Borja Gonzalez" w:date="2017-09-27T23:21:00Z">
        <w:r>
          <w:rPr>
            <w:noProof/>
          </w:rPr>
          <w:t>3.5.  Arquitectura del sistema</w:t>
        </w:r>
        <w:r>
          <w:rPr>
            <w:noProof/>
          </w:rPr>
          <w:tab/>
        </w:r>
        <w:r>
          <w:rPr>
            <w:noProof/>
          </w:rPr>
          <w:fldChar w:fldCharType="begin"/>
        </w:r>
        <w:r>
          <w:rPr>
            <w:noProof/>
          </w:rPr>
          <w:instrText xml:space="preserve"> PAGEREF _Toc368173895 \h </w:instrText>
        </w:r>
        <w:r>
          <w:rPr>
            <w:noProof/>
          </w:rPr>
        </w:r>
      </w:ins>
      <w:r>
        <w:rPr>
          <w:noProof/>
        </w:rPr>
        <w:fldChar w:fldCharType="separate"/>
      </w:r>
      <w:ins w:id="100" w:author="Borja Gonzalez" w:date="2017-09-27T23:21:00Z">
        <w:r>
          <w:rPr>
            <w:noProof/>
          </w:rPr>
          <w:t>20</w:t>
        </w:r>
        <w:r>
          <w:rPr>
            <w:noProof/>
          </w:rPr>
          <w:fldChar w:fldCharType="end"/>
        </w:r>
      </w:ins>
    </w:p>
    <w:p w14:paraId="391588CB" w14:textId="77777777" w:rsidR="008725F9" w:rsidRDefault="008725F9">
      <w:pPr>
        <w:pStyle w:val="TOC3"/>
        <w:tabs>
          <w:tab w:val="right" w:leader="dot" w:pos="8630"/>
        </w:tabs>
        <w:rPr>
          <w:ins w:id="101" w:author="Borja Gonzalez" w:date="2017-09-27T23:21:00Z"/>
          <w:i w:val="0"/>
          <w:noProof/>
          <w:sz w:val="24"/>
          <w:szCs w:val="24"/>
          <w:lang w:eastAsia="ja-JP"/>
        </w:rPr>
      </w:pPr>
      <w:ins w:id="102" w:author="Borja Gonzalez" w:date="2017-09-27T23:21:00Z">
        <w:r>
          <w:rPr>
            <w:noProof/>
          </w:rPr>
          <w:t>3.5.1.  Diseño visual (Storyboard) de la aplicación web</w:t>
        </w:r>
        <w:r>
          <w:rPr>
            <w:noProof/>
          </w:rPr>
          <w:tab/>
        </w:r>
        <w:r>
          <w:rPr>
            <w:noProof/>
          </w:rPr>
          <w:fldChar w:fldCharType="begin"/>
        </w:r>
        <w:r>
          <w:rPr>
            <w:noProof/>
          </w:rPr>
          <w:instrText xml:space="preserve"> PAGEREF _Toc368173896 \h </w:instrText>
        </w:r>
        <w:r>
          <w:rPr>
            <w:noProof/>
          </w:rPr>
        </w:r>
      </w:ins>
      <w:r>
        <w:rPr>
          <w:noProof/>
        </w:rPr>
        <w:fldChar w:fldCharType="separate"/>
      </w:r>
      <w:ins w:id="103" w:author="Borja Gonzalez" w:date="2017-09-27T23:21:00Z">
        <w:r>
          <w:rPr>
            <w:noProof/>
          </w:rPr>
          <w:t>20</w:t>
        </w:r>
        <w:r>
          <w:rPr>
            <w:noProof/>
          </w:rPr>
          <w:fldChar w:fldCharType="end"/>
        </w:r>
      </w:ins>
    </w:p>
    <w:p w14:paraId="0A2DACFD" w14:textId="77777777" w:rsidR="008725F9" w:rsidRDefault="008725F9">
      <w:pPr>
        <w:pStyle w:val="TOC3"/>
        <w:tabs>
          <w:tab w:val="right" w:leader="dot" w:pos="8630"/>
        </w:tabs>
        <w:rPr>
          <w:ins w:id="104" w:author="Borja Gonzalez" w:date="2017-09-27T23:21:00Z"/>
          <w:i w:val="0"/>
          <w:noProof/>
          <w:sz w:val="24"/>
          <w:szCs w:val="24"/>
          <w:lang w:eastAsia="ja-JP"/>
        </w:rPr>
      </w:pPr>
      <w:ins w:id="105" w:author="Borja Gonzalez" w:date="2017-09-27T23:21:00Z">
        <w:r>
          <w:rPr>
            <w:noProof/>
          </w:rPr>
          <w:t>3.5.2  Esquema del modelo de datos</w:t>
        </w:r>
        <w:r>
          <w:rPr>
            <w:noProof/>
          </w:rPr>
          <w:tab/>
        </w:r>
        <w:r>
          <w:rPr>
            <w:noProof/>
          </w:rPr>
          <w:fldChar w:fldCharType="begin"/>
        </w:r>
        <w:r>
          <w:rPr>
            <w:noProof/>
          </w:rPr>
          <w:instrText xml:space="preserve"> PAGEREF _Toc368173897 \h </w:instrText>
        </w:r>
        <w:r>
          <w:rPr>
            <w:noProof/>
          </w:rPr>
        </w:r>
      </w:ins>
      <w:r>
        <w:rPr>
          <w:noProof/>
        </w:rPr>
        <w:fldChar w:fldCharType="separate"/>
      </w:r>
      <w:ins w:id="106" w:author="Borja Gonzalez" w:date="2017-09-27T23:21:00Z">
        <w:r>
          <w:rPr>
            <w:noProof/>
          </w:rPr>
          <w:t>23</w:t>
        </w:r>
        <w:r>
          <w:rPr>
            <w:noProof/>
          </w:rPr>
          <w:fldChar w:fldCharType="end"/>
        </w:r>
      </w:ins>
    </w:p>
    <w:p w14:paraId="15522634" w14:textId="77777777" w:rsidR="008725F9" w:rsidRDefault="008725F9">
      <w:pPr>
        <w:pStyle w:val="TOC3"/>
        <w:tabs>
          <w:tab w:val="right" w:leader="dot" w:pos="8630"/>
        </w:tabs>
        <w:rPr>
          <w:ins w:id="107" w:author="Borja Gonzalez" w:date="2017-09-27T23:21:00Z"/>
          <w:i w:val="0"/>
          <w:noProof/>
          <w:sz w:val="24"/>
          <w:szCs w:val="24"/>
          <w:lang w:eastAsia="ja-JP"/>
        </w:rPr>
      </w:pPr>
      <w:ins w:id="108" w:author="Borja Gonzalez" w:date="2017-09-27T23:21:00Z">
        <w:r>
          <w:rPr>
            <w:noProof/>
          </w:rPr>
          <w:t>3.5.3  Estructura del archivo CSV</w:t>
        </w:r>
        <w:r>
          <w:rPr>
            <w:noProof/>
          </w:rPr>
          <w:tab/>
        </w:r>
        <w:r>
          <w:rPr>
            <w:noProof/>
          </w:rPr>
          <w:fldChar w:fldCharType="begin"/>
        </w:r>
        <w:r>
          <w:rPr>
            <w:noProof/>
          </w:rPr>
          <w:instrText xml:space="preserve"> PAGEREF _Toc368173898 \h </w:instrText>
        </w:r>
        <w:r>
          <w:rPr>
            <w:noProof/>
          </w:rPr>
        </w:r>
      </w:ins>
      <w:r>
        <w:rPr>
          <w:noProof/>
        </w:rPr>
        <w:fldChar w:fldCharType="separate"/>
      </w:r>
      <w:ins w:id="109" w:author="Borja Gonzalez" w:date="2017-09-27T23:21:00Z">
        <w:r>
          <w:rPr>
            <w:noProof/>
          </w:rPr>
          <w:t>27</w:t>
        </w:r>
        <w:r>
          <w:rPr>
            <w:noProof/>
          </w:rPr>
          <w:fldChar w:fldCharType="end"/>
        </w:r>
      </w:ins>
    </w:p>
    <w:p w14:paraId="0B904687" w14:textId="77777777" w:rsidR="008725F9" w:rsidRDefault="008725F9">
      <w:pPr>
        <w:pStyle w:val="TOC1"/>
        <w:tabs>
          <w:tab w:val="right" w:leader="dot" w:pos="8630"/>
        </w:tabs>
        <w:rPr>
          <w:ins w:id="110" w:author="Borja Gonzalez" w:date="2017-09-27T23:21:00Z"/>
          <w:rFonts w:asciiTheme="minorHAnsi" w:hAnsiTheme="minorHAnsi"/>
          <w:b w:val="0"/>
          <w:noProof/>
          <w:color w:val="auto"/>
          <w:lang w:eastAsia="ja-JP"/>
        </w:rPr>
      </w:pPr>
      <w:ins w:id="111" w:author="Borja Gonzalez" w:date="2017-09-27T23:21:00Z">
        <w:r>
          <w:rPr>
            <w:noProof/>
          </w:rPr>
          <w:t>4.  Implementación</w:t>
        </w:r>
        <w:r>
          <w:rPr>
            <w:noProof/>
          </w:rPr>
          <w:tab/>
        </w:r>
        <w:r>
          <w:rPr>
            <w:noProof/>
          </w:rPr>
          <w:fldChar w:fldCharType="begin"/>
        </w:r>
        <w:r>
          <w:rPr>
            <w:noProof/>
          </w:rPr>
          <w:instrText xml:space="preserve"> PAGEREF _Toc368173899 \h </w:instrText>
        </w:r>
        <w:r>
          <w:rPr>
            <w:noProof/>
          </w:rPr>
        </w:r>
      </w:ins>
      <w:r>
        <w:rPr>
          <w:noProof/>
        </w:rPr>
        <w:fldChar w:fldCharType="separate"/>
      </w:r>
      <w:ins w:id="112" w:author="Borja Gonzalez" w:date="2017-09-27T23:21:00Z">
        <w:r>
          <w:rPr>
            <w:noProof/>
          </w:rPr>
          <w:t>28</w:t>
        </w:r>
        <w:r>
          <w:rPr>
            <w:noProof/>
          </w:rPr>
          <w:fldChar w:fldCharType="end"/>
        </w:r>
      </w:ins>
    </w:p>
    <w:p w14:paraId="38EE4DE9" w14:textId="77777777" w:rsidR="008725F9" w:rsidRDefault="008725F9">
      <w:pPr>
        <w:pStyle w:val="TOC2"/>
        <w:tabs>
          <w:tab w:val="right" w:leader="dot" w:pos="8630"/>
        </w:tabs>
        <w:rPr>
          <w:ins w:id="113" w:author="Borja Gonzalez" w:date="2017-09-27T23:21:00Z"/>
          <w:noProof/>
          <w:sz w:val="24"/>
          <w:szCs w:val="24"/>
          <w:lang w:eastAsia="ja-JP"/>
        </w:rPr>
      </w:pPr>
      <w:ins w:id="114" w:author="Borja Gonzalez" w:date="2017-09-27T23:21:00Z">
        <w:r>
          <w:rPr>
            <w:noProof/>
          </w:rPr>
          <w:t>4.1.  Comunicación Cliente-Servidor</w:t>
        </w:r>
        <w:r>
          <w:rPr>
            <w:noProof/>
          </w:rPr>
          <w:tab/>
        </w:r>
        <w:r>
          <w:rPr>
            <w:noProof/>
          </w:rPr>
          <w:fldChar w:fldCharType="begin"/>
        </w:r>
        <w:r>
          <w:rPr>
            <w:noProof/>
          </w:rPr>
          <w:instrText xml:space="preserve"> PAGEREF _Toc368173900 \h </w:instrText>
        </w:r>
        <w:r>
          <w:rPr>
            <w:noProof/>
          </w:rPr>
        </w:r>
      </w:ins>
      <w:r>
        <w:rPr>
          <w:noProof/>
        </w:rPr>
        <w:fldChar w:fldCharType="separate"/>
      </w:r>
      <w:ins w:id="115" w:author="Borja Gonzalez" w:date="2017-09-27T23:21:00Z">
        <w:r>
          <w:rPr>
            <w:noProof/>
          </w:rPr>
          <w:t>28</w:t>
        </w:r>
        <w:r>
          <w:rPr>
            <w:noProof/>
          </w:rPr>
          <w:fldChar w:fldCharType="end"/>
        </w:r>
      </w:ins>
    </w:p>
    <w:p w14:paraId="292FA535" w14:textId="77777777" w:rsidR="008725F9" w:rsidRDefault="008725F9">
      <w:pPr>
        <w:pStyle w:val="TOC3"/>
        <w:tabs>
          <w:tab w:val="right" w:leader="dot" w:pos="8630"/>
        </w:tabs>
        <w:rPr>
          <w:ins w:id="116" w:author="Borja Gonzalez" w:date="2017-09-27T23:21:00Z"/>
          <w:i w:val="0"/>
          <w:noProof/>
          <w:sz w:val="24"/>
          <w:szCs w:val="24"/>
          <w:lang w:eastAsia="ja-JP"/>
        </w:rPr>
      </w:pPr>
      <w:ins w:id="117" w:author="Borja Gonzalez" w:date="2017-09-27T23:21:00Z">
        <w:r>
          <w:rPr>
            <w:noProof/>
          </w:rPr>
          <w:t>4.1.1.  Servidor</w:t>
        </w:r>
        <w:r>
          <w:rPr>
            <w:noProof/>
          </w:rPr>
          <w:tab/>
        </w:r>
        <w:r>
          <w:rPr>
            <w:noProof/>
          </w:rPr>
          <w:fldChar w:fldCharType="begin"/>
        </w:r>
        <w:r>
          <w:rPr>
            <w:noProof/>
          </w:rPr>
          <w:instrText xml:space="preserve"> PAGEREF _Toc368173901 \h </w:instrText>
        </w:r>
        <w:r>
          <w:rPr>
            <w:noProof/>
          </w:rPr>
        </w:r>
      </w:ins>
      <w:r>
        <w:rPr>
          <w:noProof/>
        </w:rPr>
        <w:fldChar w:fldCharType="separate"/>
      </w:r>
      <w:ins w:id="118" w:author="Borja Gonzalez" w:date="2017-09-27T23:21:00Z">
        <w:r>
          <w:rPr>
            <w:noProof/>
          </w:rPr>
          <w:t>28</w:t>
        </w:r>
        <w:r>
          <w:rPr>
            <w:noProof/>
          </w:rPr>
          <w:fldChar w:fldCharType="end"/>
        </w:r>
      </w:ins>
    </w:p>
    <w:p w14:paraId="23E1B99F" w14:textId="77777777" w:rsidR="008725F9" w:rsidRDefault="008725F9">
      <w:pPr>
        <w:pStyle w:val="TOC3"/>
        <w:tabs>
          <w:tab w:val="right" w:leader="dot" w:pos="8630"/>
        </w:tabs>
        <w:rPr>
          <w:ins w:id="119" w:author="Borja Gonzalez" w:date="2017-09-27T23:21:00Z"/>
          <w:i w:val="0"/>
          <w:noProof/>
          <w:sz w:val="24"/>
          <w:szCs w:val="24"/>
          <w:lang w:eastAsia="ja-JP"/>
        </w:rPr>
      </w:pPr>
      <w:ins w:id="120" w:author="Borja Gonzalez" w:date="2017-09-27T23:21:00Z">
        <w:r>
          <w:rPr>
            <w:noProof/>
          </w:rPr>
          <w:t>4.1.2.  Cliente</w:t>
        </w:r>
        <w:r>
          <w:rPr>
            <w:noProof/>
          </w:rPr>
          <w:tab/>
        </w:r>
        <w:r>
          <w:rPr>
            <w:noProof/>
          </w:rPr>
          <w:fldChar w:fldCharType="begin"/>
        </w:r>
        <w:r>
          <w:rPr>
            <w:noProof/>
          </w:rPr>
          <w:instrText xml:space="preserve"> PAGEREF _Toc368173902 \h </w:instrText>
        </w:r>
        <w:r>
          <w:rPr>
            <w:noProof/>
          </w:rPr>
        </w:r>
      </w:ins>
      <w:r>
        <w:rPr>
          <w:noProof/>
        </w:rPr>
        <w:fldChar w:fldCharType="separate"/>
      </w:r>
      <w:ins w:id="121" w:author="Borja Gonzalez" w:date="2017-09-27T23:21:00Z">
        <w:r>
          <w:rPr>
            <w:noProof/>
          </w:rPr>
          <w:t>29</w:t>
        </w:r>
        <w:r>
          <w:rPr>
            <w:noProof/>
          </w:rPr>
          <w:fldChar w:fldCharType="end"/>
        </w:r>
      </w:ins>
    </w:p>
    <w:p w14:paraId="259ADAA9" w14:textId="77777777" w:rsidR="008725F9" w:rsidRDefault="008725F9">
      <w:pPr>
        <w:pStyle w:val="TOC3"/>
        <w:tabs>
          <w:tab w:val="right" w:leader="dot" w:pos="8630"/>
        </w:tabs>
        <w:rPr>
          <w:ins w:id="122" w:author="Borja Gonzalez" w:date="2017-09-27T23:21:00Z"/>
          <w:i w:val="0"/>
          <w:noProof/>
          <w:sz w:val="24"/>
          <w:szCs w:val="24"/>
          <w:lang w:eastAsia="ja-JP"/>
        </w:rPr>
      </w:pPr>
      <w:ins w:id="123" w:author="Borja Gonzalez" w:date="2017-09-27T23:21:00Z">
        <w:r>
          <w:rPr>
            <w:noProof/>
          </w:rPr>
          <w:t>4.1.3  Despliegue del servidor</w:t>
        </w:r>
        <w:r>
          <w:rPr>
            <w:noProof/>
          </w:rPr>
          <w:tab/>
        </w:r>
        <w:r>
          <w:rPr>
            <w:noProof/>
          </w:rPr>
          <w:fldChar w:fldCharType="begin"/>
        </w:r>
        <w:r>
          <w:rPr>
            <w:noProof/>
          </w:rPr>
          <w:instrText xml:space="preserve"> PAGEREF _Toc368173903 \h </w:instrText>
        </w:r>
        <w:r>
          <w:rPr>
            <w:noProof/>
          </w:rPr>
        </w:r>
      </w:ins>
      <w:r>
        <w:rPr>
          <w:noProof/>
        </w:rPr>
        <w:fldChar w:fldCharType="separate"/>
      </w:r>
      <w:ins w:id="124" w:author="Borja Gonzalez" w:date="2017-09-27T23:21:00Z">
        <w:r>
          <w:rPr>
            <w:noProof/>
          </w:rPr>
          <w:t>30</w:t>
        </w:r>
        <w:r>
          <w:rPr>
            <w:noProof/>
          </w:rPr>
          <w:fldChar w:fldCharType="end"/>
        </w:r>
      </w:ins>
    </w:p>
    <w:p w14:paraId="40C34D53" w14:textId="77777777" w:rsidR="008725F9" w:rsidRDefault="008725F9">
      <w:pPr>
        <w:pStyle w:val="TOC2"/>
        <w:tabs>
          <w:tab w:val="right" w:leader="dot" w:pos="8630"/>
        </w:tabs>
        <w:rPr>
          <w:ins w:id="125" w:author="Borja Gonzalez" w:date="2017-09-27T23:21:00Z"/>
          <w:noProof/>
          <w:sz w:val="24"/>
          <w:szCs w:val="24"/>
          <w:lang w:eastAsia="ja-JP"/>
        </w:rPr>
      </w:pPr>
      <w:ins w:id="126" w:author="Borja Gonzalez" w:date="2017-09-27T23:21:00Z">
        <w:r>
          <w:rPr>
            <w:noProof/>
          </w:rPr>
          <w:t>4.2.  SQLite</w:t>
        </w:r>
        <w:r>
          <w:rPr>
            <w:noProof/>
          </w:rPr>
          <w:tab/>
        </w:r>
        <w:r>
          <w:rPr>
            <w:noProof/>
          </w:rPr>
          <w:fldChar w:fldCharType="begin"/>
        </w:r>
        <w:r>
          <w:rPr>
            <w:noProof/>
          </w:rPr>
          <w:instrText xml:space="preserve"> PAGEREF _Toc368173904 \h </w:instrText>
        </w:r>
        <w:r>
          <w:rPr>
            <w:noProof/>
          </w:rPr>
        </w:r>
      </w:ins>
      <w:r>
        <w:rPr>
          <w:noProof/>
        </w:rPr>
        <w:fldChar w:fldCharType="separate"/>
      </w:r>
      <w:ins w:id="127" w:author="Borja Gonzalez" w:date="2017-09-27T23:21:00Z">
        <w:r>
          <w:rPr>
            <w:noProof/>
          </w:rPr>
          <w:t>30</w:t>
        </w:r>
        <w:r>
          <w:rPr>
            <w:noProof/>
          </w:rPr>
          <w:fldChar w:fldCharType="end"/>
        </w:r>
      </w:ins>
    </w:p>
    <w:p w14:paraId="1F7A5161" w14:textId="77777777" w:rsidR="008725F9" w:rsidRDefault="008725F9">
      <w:pPr>
        <w:pStyle w:val="TOC3"/>
        <w:tabs>
          <w:tab w:val="right" w:leader="dot" w:pos="8630"/>
        </w:tabs>
        <w:rPr>
          <w:ins w:id="128" w:author="Borja Gonzalez" w:date="2017-09-27T23:21:00Z"/>
          <w:i w:val="0"/>
          <w:noProof/>
          <w:sz w:val="24"/>
          <w:szCs w:val="24"/>
          <w:lang w:eastAsia="ja-JP"/>
        </w:rPr>
      </w:pPr>
      <w:ins w:id="129" w:author="Borja Gonzalez" w:date="2017-09-27T23:21:00Z">
        <w:r>
          <w:rPr>
            <w:noProof/>
          </w:rPr>
          <w:t>4.2.1.  Compatibilidad con el Servidor</w:t>
        </w:r>
        <w:r>
          <w:rPr>
            <w:noProof/>
          </w:rPr>
          <w:tab/>
        </w:r>
        <w:r>
          <w:rPr>
            <w:noProof/>
          </w:rPr>
          <w:fldChar w:fldCharType="begin"/>
        </w:r>
        <w:r>
          <w:rPr>
            <w:noProof/>
          </w:rPr>
          <w:instrText xml:space="preserve"> PAGEREF _Toc368173905 \h </w:instrText>
        </w:r>
        <w:r>
          <w:rPr>
            <w:noProof/>
          </w:rPr>
        </w:r>
      </w:ins>
      <w:r>
        <w:rPr>
          <w:noProof/>
        </w:rPr>
        <w:fldChar w:fldCharType="separate"/>
      </w:r>
      <w:ins w:id="130" w:author="Borja Gonzalez" w:date="2017-09-27T23:21:00Z">
        <w:r>
          <w:rPr>
            <w:noProof/>
          </w:rPr>
          <w:t>30</w:t>
        </w:r>
        <w:r>
          <w:rPr>
            <w:noProof/>
          </w:rPr>
          <w:fldChar w:fldCharType="end"/>
        </w:r>
      </w:ins>
    </w:p>
    <w:p w14:paraId="3290C31E" w14:textId="77777777" w:rsidR="008725F9" w:rsidRDefault="008725F9">
      <w:pPr>
        <w:pStyle w:val="TOC2"/>
        <w:tabs>
          <w:tab w:val="right" w:leader="dot" w:pos="8630"/>
        </w:tabs>
        <w:rPr>
          <w:ins w:id="131" w:author="Borja Gonzalez" w:date="2017-09-27T23:21:00Z"/>
          <w:noProof/>
          <w:sz w:val="24"/>
          <w:szCs w:val="24"/>
          <w:lang w:eastAsia="ja-JP"/>
        </w:rPr>
      </w:pPr>
      <w:ins w:id="132" w:author="Borja Gonzalez" w:date="2017-09-27T23:21:00Z">
        <w:r>
          <w:rPr>
            <w:noProof/>
          </w:rPr>
          <w:t>4.3.  Funciones</w:t>
        </w:r>
        <w:r>
          <w:rPr>
            <w:noProof/>
          </w:rPr>
          <w:tab/>
        </w:r>
        <w:r>
          <w:rPr>
            <w:noProof/>
          </w:rPr>
          <w:fldChar w:fldCharType="begin"/>
        </w:r>
        <w:r>
          <w:rPr>
            <w:noProof/>
          </w:rPr>
          <w:instrText xml:space="preserve"> PAGEREF _Toc368173906 \h </w:instrText>
        </w:r>
        <w:r>
          <w:rPr>
            <w:noProof/>
          </w:rPr>
        </w:r>
      </w:ins>
      <w:r>
        <w:rPr>
          <w:noProof/>
        </w:rPr>
        <w:fldChar w:fldCharType="separate"/>
      </w:r>
      <w:ins w:id="133" w:author="Borja Gonzalez" w:date="2017-09-27T23:21:00Z">
        <w:r>
          <w:rPr>
            <w:noProof/>
          </w:rPr>
          <w:t>31</w:t>
        </w:r>
        <w:r>
          <w:rPr>
            <w:noProof/>
          </w:rPr>
          <w:fldChar w:fldCharType="end"/>
        </w:r>
      </w:ins>
    </w:p>
    <w:p w14:paraId="769A174F" w14:textId="77777777" w:rsidR="008725F9" w:rsidRDefault="008725F9">
      <w:pPr>
        <w:pStyle w:val="TOC3"/>
        <w:tabs>
          <w:tab w:val="right" w:leader="dot" w:pos="8630"/>
        </w:tabs>
        <w:rPr>
          <w:ins w:id="134" w:author="Borja Gonzalez" w:date="2017-09-27T23:21:00Z"/>
          <w:i w:val="0"/>
          <w:noProof/>
          <w:sz w:val="24"/>
          <w:szCs w:val="24"/>
          <w:lang w:eastAsia="ja-JP"/>
        </w:rPr>
      </w:pPr>
      <w:ins w:id="135" w:author="Borja Gonzalez" w:date="2017-09-27T23:21:00Z">
        <w:r>
          <w:rPr>
            <w:noProof/>
          </w:rPr>
          <w:t>4.3.1.  Obtener pacientes</w:t>
        </w:r>
        <w:r>
          <w:rPr>
            <w:noProof/>
          </w:rPr>
          <w:tab/>
        </w:r>
        <w:r>
          <w:rPr>
            <w:noProof/>
          </w:rPr>
          <w:fldChar w:fldCharType="begin"/>
        </w:r>
        <w:r>
          <w:rPr>
            <w:noProof/>
          </w:rPr>
          <w:instrText xml:space="preserve"> PAGEREF _Toc368173907 \h </w:instrText>
        </w:r>
        <w:r>
          <w:rPr>
            <w:noProof/>
          </w:rPr>
        </w:r>
      </w:ins>
      <w:r>
        <w:rPr>
          <w:noProof/>
        </w:rPr>
        <w:fldChar w:fldCharType="separate"/>
      </w:r>
      <w:ins w:id="136" w:author="Borja Gonzalez" w:date="2017-09-27T23:21:00Z">
        <w:r>
          <w:rPr>
            <w:noProof/>
          </w:rPr>
          <w:t>31</w:t>
        </w:r>
        <w:r>
          <w:rPr>
            <w:noProof/>
          </w:rPr>
          <w:fldChar w:fldCharType="end"/>
        </w:r>
      </w:ins>
    </w:p>
    <w:p w14:paraId="107D217F" w14:textId="77777777" w:rsidR="008725F9" w:rsidRDefault="008725F9">
      <w:pPr>
        <w:pStyle w:val="TOC3"/>
        <w:tabs>
          <w:tab w:val="right" w:leader="dot" w:pos="8630"/>
        </w:tabs>
        <w:rPr>
          <w:ins w:id="137" w:author="Borja Gonzalez" w:date="2017-09-27T23:21:00Z"/>
          <w:i w:val="0"/>
          <w:noProof/>
          <w:sz w:val="24"/>
          <w:szCs w:val="24"/>
          <w:lang w:eastAsia="ja-JP"/>
        </w:rPr>
      </w:pPr>
      <w:ins w:id="138" w:author="Borja Gonzalez" w:date="2017-09-27T23:21:00Z">
        <w:r>
          <w:rPr>
            <w:noProof/>
          </w:rPr>
          <w:t>4.3.2.  Borrar Paciente</w:t>
        </w:r>
        <w:r>
          <w:rPr>
            <w:noProof/>
          </w:rPr>
          <w:tab/>
        </w:r>
        <w:r>
          <w:rPr>
            <w:noProof/>
          </w:rPr>
          <w:fldChar w:fldCharType="begin"/>
        </w:r>
        <w:r>
          <w:rPr>
            <w:noProof/>
          </w:rPr>
          <w:instrText xml:space="preserve"> PAGEREF _Toc368173908 \h </w:instrText>
        </w:r>
        <w:r>
          <w:rPr>
            <w:noProof/>
          </w:rPr>
        </w:r>
      </w:ins>
      <w:r>
        <w:rPr>
          <w:noProof/>
        </w:rPr>
        <w:fldChar w:fldCharType="separate"/>
      </w:r>
      <w:ins w:id="139" w:author="Borja Gonzalez" w:date="2017-09-27T23:21:00Z">
        <w:r>
          <w:rPr>
            <w:noProof/>
          </w:rPr>
          <w:t>33</w:t>
        </w:r>
        <w:r>
          <w:rPr>
            <w:noProof/>
          </w:rPr>
          <w:fldChar w:fldCharType="end"/>
        </w:r>
      </w:ins>
    </w:p>
    <w:p w14:paraId="2B7AB8EA" w14:textId="77777777" w:rsidR="008725F9" w:rsidRDefault="008725F9">
      <w:pPr>
        <w:pStyle w:val="TOC3"/>
        <w:tabs>
          <w:tab w:val="right" w:leader="dot" w:pos="8630"/>
        </w:tabs>
        <w:rPr>
          <w:ins w:id="140" w:author="Borja Gonzalez" w:date="2017-09-27T23:21:00Z"/>
          <w:i w:val="0"/>
          <w:noProof/>
          <w:sz w:val="24"/>
          <w:szCs w:val="24"/>
          <w:lang w:eastAsia="ja-JP"/>
        </w:rPr>
      </w:pPr>
      <w:ins w:id="141" w:author="Borja Gonzalez" w:date="2017-09-27T23:21:00Z">
        <w:r>
          <w:rPr>
            <w:noProof/>
          </w:rPr>
          <w:t>4.3.3.  Añadir un Paciente</w:t>
        </w:r>
        <w:r>
          <w:rPr>
            <w:noProof/>
          </w:rPr>
          <w:tab/>
        </w:r>
        <w:r>
          <w:rPr>
            <w:noProof/>
          </w:rPr>
          <w:fldChar w:fldCharType="begin"/>
        </w:r>
        <w:r>
          <w:rPr>
            <w:noProof/>
          </w:rPr>
          <w:instrText xml:space="preserve"> PAGEREF _Toc368173909 \h </w:instrText>
        </w:r>
        <w:r>
          <w:rPr>
            <w:noProof/>
          </w:rPr>
        </w:r>
      </w:ins>
      <w:r>
        <w:rPr>
          <w:noProof/>
        </w:rPr>
        <w:fldChar w:fldCharType="separate"/>
      </w:r>
      <w:ins w:id="142" w:author="Borja Gonzalez" w:date="2017-09-27T23:21:00Z">
        <w:r>
          <w:rPr>
            <w:noProof/>
          </w:rPr>
          <w:t>35</w:t>
        </w:r>
        <w:r>
          <w:rPr>
            <w:noProof/>
          </w:rPr>
          <w:fldChar w:fldCharType="end"/>
        </w:r>
      </w:ins>
    </w:p>
    <w:p w14:paraId="1E14B031" w14:textId="77777777" w:rsidR="008725F9" w:rsidRDefault="008725F9">
      <w:pPr>
        <w:pStyle w:val="TOC3"/>
        <w:tabs>
          <w:tab w:val="right" w:leader="dot" w:pos="8630"/>
        </w:tabs>
        <w:rPr>
          <w:ins w:id="143" w:author="Borja Gonzalez" w:date="2017-09-27T23:21:00Z"/>
          <w:i w:val="0"/>
          <w:noProof/>
          <w:sz w:val="24"/>
          <w:szCs w:val="24"/>
          <w:lang w:eastAsia="ja-JP"/>
        </w:rPr>
      </w:pPr>
      <w:ins w:id="144" w:author="Borja Gonzalez" w:date="2017-09-27T23:21:00Z">
        <w:r>
          <w:rPr>
            <w:noProof/>
          </w:rPr>
          <w:t>4.3.4.  Obtener datos de movimiento de un paciente</w:t>
        </w:r>
        <w:r>
          <w:rPr>
            <w:noProof/>
          </w:rPr>
          <w:tab/>
        </w:r>
        <w:r>
          <w:rPr>
            <w:noProof/>
          </w:rPr>
          <w:fldChar w:fldCharType="begin"/>
        </w:r>
        <w:r>
          <w:rPr>
            <w:noProof/>
          </w:rPr>
          <w:instrText xml:space="preserve"> PAGEREF _Toc368173910 \h </w:instrText>
        </w:r>
        <w:r>
          <w:rPr>
            <w:noProof/>
          </w:rPr>
        </w:r>
      </w:ins>
      <w:r>
        <w:rPr>
          <w:noProof/>
        </w:rPr>
        <w:fldChar w:fldCharType="separate"/>
      </w:r>
      <w:ins w:id="145" w:author="Borja Gonzalez" w:date="2017-09-27T23:21:00Z">
        <w:r>
          <w:rPr>
            <w:noProof/>
          </w:rPr>
          <w:t>38</w:t>
        </w:r>
        <w:r>
          <w:rPr>
            <w:noProof/>
          </w:rPr>
          <w:fldChar w:fldCharType="end"/>
        </w:r>
      </w:ins>
    </w:p>
    <w:p w14:paraId="1AB810B5" w14:textId="77777777" w:rsidR="008725F9" w:rsidRDefault="008725F9">
      <w:pPr>
        <w:pStyle w:val="TOC3"/>
        <w:tabs>
          <w:tab w:val="right" w:leader="dot" w:pos="8630"/>
        </w:tabs>
        <w:rPr>
          <w:ins w:id="146" w:author="Borja Gonzalez" w:date="2017-09-27T23:21:00Z"/>
          <w:i w:val="0"/>
          <w:noProof/>
          <w:sz w:val="24"/>
          <w:szCs w:val="24"/>
          <w:lang w:eastAsia="ja-JP"/>
        </w:rPr>
      </w:pPr>
      <w:ins w:id="147" w:author="Borja Gonzalez" w:date="2017-09-27T23:21:00Z">
        <w:r>
          <w:rPr>
            <w:noProof/>
          </w:rPr>
          <w:t>4.3.5.  Añadir datos de movimiento</w:t>
        </w:r>
        <w:r>
          <w:rPr>
            <w:noProof/>
          </w:rPr>
          <w:tab/>
        </w:r>
        <w:r>
          <w:rPr>
            <w:noProof/>
          </w:rPr>
          <w:fldChar w:fldCharType="begin"/>
        </w:r>
        <w:r>
          <w:rPr>
            <w:noProof/>
          </w:rPr>
          <w:instrText xml:space="preserve"> PAGEREF _Toc368173911 \h </w:instrText>
        </w:r>
        <w:r>
          <w:rPr>
            <w:noProof/>
          </w:rPr>
        </w:r>
      </w:ins>
      <w:r>
        <w:rPr>
          <w:noProof/>
        </w:rPr>
        <w:fldChar w:fldCharType="separate"/>
      </w:r>
      <w:ins w:id="148" w:author="Borja Gonzalez" w:date="2017-09-27T23:21:00Z">
        <w:r>
          <w:rPr>
            <w:noProof/>
          </w:rPr>
          <w:t>41</w:t>
        </w:r>
        <w:r>
          <w:rPr>
            <w:noProof/>
          </w:rPr>
          <w:fldChar w:fldCharType="end"/>
        </w:r>
      </w:ins>
    </w:p>
    <w:p w14:paraId="2265BF7B" w14:textId="77777777" w:rsidR="008725F9" w:rsidRDefault="008725F9">
      <w:pPr>
        <w:pStyle w:val="TOC3"/>
        <w:tabs>
          <w:tab w:val="right" w:leader="dot" w:pos="8630"/>
        </w:tabs>
        <w:rPr>
          <w:ins w:id="149" w:author="Borja Gonzalez" w:date="2017-09-27T23:21:00Z"/>
          <w:i w:val="0"/>
          <w:noProof/>
          <w:sz w:val="24"/>
          <w:szCs w:val="24"/>
          <w:lang w:eastAsia="ja-JP"/>
        </w:rPr>
      </w:pPr>
      <w:ins w:id="150" w:author="Borja Gonzalez" w:date="2017-09-27T23:21:00Z">
        <w:r>
          <w:rPr>
            <w:noProof/>
          </w:rPr>
          <w:t>4.3.6.  Borrar un sesión de movimientos</w:t>
        </w:r>
        <w:r>
          <w:rPr>
            <w:noProof/>
          </w:rPr>
          <w:tab/>
        </w:r>
        <w:r>
          <w:rPr>
            <w:noProof/>
          </w:rPr>
          <w:fldChar w:fldCharType="begin"/>
        </w:r>
        <w:r>
          <w:rPr>
            <w:noProof/>
          </w:rPr>
          <w:instrText xml:space="preserve"> PAGEREF _Toc368173912 \h </w:instrText>
        </w:r>
        <w:r>
          <w:rPr>
            <w:noProof/>
          </w:rPr>
        </w:r>
      </w:ins>
      <w:r>
        <w:rPr>
          <w:noProof/>
        </w:rPr>
        <w:fldChar w:fldCharType="separate"/>
      </w:r>
      <w:ins w:id="151" w:author="Borja Gonzalez" w:date="2017-09-27T23:21:00Z">
        <w:r>
          <w:rPr>
            <w:noProof/>
          </w:rPr>
          <w:t>45</w:t>
        </w:r>
        <w:r>
          <w:rPr>
            <w:noProof/>
          </w:rPr>
          <w:fldChar w:fldCharType="end"/>
        </w:r>
      </w:ins>
    </w:p>
    <w:p w14:paraId="346F8F5A" w14:textId="77777777" w:rsidR="008725F9" w:rsidRDefault="008725F9">
      <w:pPr>
        <w:pStyle w:val="TOC3"/>
        <w:tabs>
          <w:tab w:val="right" w:leader="dot" w:pos="8630"/>
        </w:tabs>
        <w:rPr>
          <w:ins w:id="152" w:author="Borja Gonzalez" w:date="2017-09-27T23:21:00Z"/>
          <w:i w:val="0"/>
          <w:noProof/>
          <w:sz w:val="24"/>
          <w:szCs w:val="24"/>
          <w:lang w:eastAsia="ja-JP"/>
        </w:rPr>
      </w:pPr>
      <w:ins w:id="153" w:author="Borja Gonzalez" w:date="2017-09-27T23:21:00Z">
        <w:r>
          <w:rPr>
            <w:noProof/>
          </w:rPr>
          <w:t>4.3.7 Mostrar un grafico de un movimiento</w:t>
        </w:r>
        <w:r>
          <w:rPr>
            <w:noProof/>
          </w:rPr>
          <w:tab/>
        </w:r>
        <w:r>
          <w:rPr>
            <w:noProof/>
          </w:rPr>
          <w:fldChar w:fldCharType="begin"/>
        </w:r>
        <w:r>
          <w:rPr>
            <w:noProof/>
          </w:rPr>
          <w:instrText xml:space="preserve"> PAGEREF _Toc368173913 \h </w:instrText>
        </w:r>
        <w:r>
          <w:rPr>
            <w:noProof/>
          </w:rPr>
        </w:r>
      </w:ins>
      <w:r>
        <w:rPr>
          <w:noProof/>
        </w:rPr>
        <w:fldChar w:fldCharType="separate"/>
      </w:r>
      <w:ins w:id="154" w:author="Borja Gonzalez" w:date="2017-09-27T23:21:00Z">
        <w:r>
          <w:rPr>
            <w:noProof/>
          </w:rPr>
          <w:t>47</w:t>
        </w:r>
        <w:r>
          <w:rPr>
            <w:noProof/>
          </w:rPr>
          <w:fldChar w:fldCharType="end"/>
        </w:r>
      </w:ins>
    </w:p>
    <w:p w14:paraId="36DB35FB" w14:textId="77777777" w:rsidR="008725F9" w:rsidRDefault="008725F9">
      <w:pPr>
        <w:pStyle w:val="TOC3"/>
        <w:tabs>
          <w:tab w:val="right" w:leader="dot" w:pos="8630"/>
        </w:tabs>
        <w:rPr>
          <w:ins w:id="155" w:author="Borja Gonzalez" w:date="2017-09-27T23:21:00Z"/>
          <w:i w:val="0"/>
          <w:noProof/>
          <w:sz w:val="24"/>
          <w:szCs w:val="24"/>
          <w:lang w:eastAsia="ja-JP"/>
        </w:rPr>
      </w:pPr>
      <w:ins w:id="156" w:author="Borja Gonzalez" w:date="2017-09-27T23:21:00Z">
        <w:r>
          <w:rPr>
            <w:noProof/>
          </w:rPr>
          <w:t>4.3.8 Mostrar un grafico de evolución de un movimiento</w:t>
        </w:r>
        <w:r>
          <w:rPr>
            <w:noProof/>
          </w:rPr>
          <w:tab/>
        </w:r>
        <w:r>
          <w:rPr>
            <w:noProof/>
          </w:rPr>
          <w:fldChar w:fldCharType="begin"/>
        </w:r>
        <w:r>
          <w:rPr>
            <w:noProof/>
          </w:rPr>
          <w:instrText xml:space="preserve"> PAGEREF _Toc368173914 \h </w:instrText>
        </w:r>
        <w:r>
          <w:rPr>
            <w:noProof/>
          </w:rPr>
        </w:r>
      </w:ins>
      <w:r>
        <w:rPr>
          <w:noProof/>
        </w:rPr>
        <w:fldChar w:fldCharType="separate"/>
      </w:r>
      <w:ins w:id="157" w:author="Borja Gonzalez" w:date="2017-09-27T23:21:00Z">
        <w:r>
          <w:rPr>
            <w:noProof/>
          </w:rPr>
          <w:t>50</w:t>
        </w:r>
        <w:r>
          <w:rPr>
            <w:noProof/>
          </w:rPr>
          <w:fldChar w:fldCharType="end"/>
        </w:r>
      </w:ins>
    </w:p>
    <w:p w14:paraId="12B2A033" w14:textId="77777777" w:rsidR="008725F9" w:rsidRDefault="008725F9">
      <w:pPr>
        <w:pStyle w:val="TOC1"/>
        <w:tabs>
          <w:tab w:val="right" w:leader="dot" w:pos="8630"/>
        </w:tabs>
        <w:rPr>
          <w:ins w:id="158" w:author="Borja Gonzalez" w:date="2017-09-27T23:21:00Z"/>
          <w:rFonts w:asciiTheme="minorHAnsi" w:hAnsiTheme="minorHAnsi"/>
          <w:b w:val="0"/>
          <w:noProof/>
          <w:color w:val="auto"/>
          <w:lang w:eastAsia="ja-JP"/>
        </w:rPr>
      </w:pPr>
      <w:ins w:id="159" w:author="Borja Gonzalez" w:date="2017-09-27T23:21:00Z">
        <w:r>
          <w:rPr>
            <w:noProof/>
          </w:rPr>
          <w:t>5.  Pruebas</w:t>
        </w:r>
        <w:r>
          <w:rPr>
            <w:noProof/>
          </w:rPr>
          <w:tab/>
        </w:r>
        <w:r>
          <w:rPr>
            <w:noProof/>
          </w:rPr>
          <w:fldChar w:fldCharType="begin"/>
        </w:r>
        <w:r>
          <w:rPr>
            <w:noProof/>
          </w:rPr>
          <w:instrText xml:space="preserve"> PAGEREF _Toc368173915 \h </w:instrText>
        </w:r>
        <w:r>
          <w:rPr>
            <w:noProof/>
          </w:rPr>
        </w:r>
      </w:ins>
      <w:r>
        <w:rPr>
          <w:noProof/>
        </w:rPr>
        <w:fldChar w:fldCharType="separate"/>
      </w:r>
      <w:ins w:id="160" w:author="Borja Gonzalez" w:date="2017-09-27T23:21:00Z">
        <w:r>
          <w:rPr>
            <w:noProof/>
          </w:rPr>
          <w:t>56</w:t>
        </w:r>
        <w:r>
          <w:rPr>
            <w:noProof/>
          </w:rPr>
          <w:fldChar w:fldCharType="end"/>
        </w:r>
      </w:ins>
    </w:p>
    <w:p w14:paraId="69B878FA" w14:textId="77777777" w:rsidR="008725F9" w:rsidRDefault="008725F9">
      <w:pPr>
        <w:pStyle w:val="TOC2"/>
        <w:tabs>
          <w:tab w:val="right" w:leader="dot" w:pos="8630"/>
        </w:tabs>
        <w:rPr>
          <w:ins w:id="161" w:author="Borja Gonzalez" w:date="2017-09-27T23:21:00Z"/>
          <w:noProof/>
          <w:sz w:val="24"/>
          <w:szCs w:val="24"/>
          <w:lang w:eastAsia="ja-JP"/>
        </w:rPr>
      </w:pPr>
      <w:ins w:id="162" w:author="Borja Gonzalez" w:date="2017-09-27T23:21:00Z">
        <w:r>
          <w:rPr>
            <w:noProof/>
          </w:rPr>
          <w:t>5.1.  Pruebas de sistema</w:t>
        </w:r>
        <w:r>
          <w:rPr>
            <w:noProof/>
          </w:rPr>
          <w:tab/>
        </w:r>
        <w:r>
          <w:rPr>
            <w:noProof/>
          </w:rPr>
          <w:fldChar w:fldCharType="begin"/>
        </w:r>
        <w:r>
          <w:rPr>
            <w:noProof/>
          </w:rPr>
          <w:instrText xml:space="preserve"> PAGEREF _Toc368173916 \h </w:instrText>
        </w:r>
        <w:r>
          <w:rPr>
            <w:noProof/>
          </w:rPr>
        </w:r>
      </w:ins>
      <w:r>
        <w:rPr>
          <w:noProof/>
        </w:rPr>
        <w:fldChar w:fldCharType="separate"/>
      </w:r>
      <w:ins w:id="163" w:author="Borja Gonzalez" w:date="2017-09-27T23:21:00Z">
        <w:r>
          <w:rPr>
            <w:noProof/>
          </w:rPr>
          <w:t>56</w:t>
        </w:r>
        <w:r>
          <w:rPr>
            <w:noProof/>
          </w:rPr>
          <w:fldChar w:fldCharType="end"/>
        </w:r>
      </w:ins>
    </w:p>
    <w:p w14:paraId="6505EE5A" w14:textId="77777777" w:rsidR="008725F9" w:rsidRDefault="008725F9">
      <w:pPr>
        <w:pStyle w:val="TOC3"/>
        <w:tabs>
          <w:tab w:val="right" w:leader="dot" w:pos="8630"/>
        </w:tabs>
        <w:rPr>
          <w:ins w:id="164" w:author="Borja Gonzalez" w:date="2017-09-27T23:21:00Z"/>
          <w:i w:val="0"/>
          <w:noProof/>
          <w:sz w:val="24"/>
          <w:szCs w:val="24"/>
          <w:lang w:eastAsia="ja-JP"/>
        </w:rPr>
      </w:pPr>
      <w:ins w:id="165" w:author="Borja Gonzalez" w:date="2017-09-27T23:21:00Z">
        <w:r>
          <w:rPr>
            <w:noProof/>
          </w:rPr>
          <w:t>5.1.2.  Obtener pacientes</w:t>
        </w:r>
        <w:r>
          <w:rPr>
            <w:noProof/>
          </w:rPr>
          <w:tab/>
        </w:r>
        <w:r>
          <w:rPr>
            <w:noProof/>
          </w:rPr>
          <w:fldChar w:fldCharType="begin"/>
        </w:r>
        <w:r>
          <w:rPr>
            <w:noProof/>
          </w:rPr>
          <w:instrText xml:space="preserve"> PAGEREF _Toc368173917 \h </w:instrText>
        </w:r>
        <w:r>
          <w:rPr>
            <w:noProof/>
          </w:rPr>
        </w:r>
      </w:ins>
      <w:r>
        <w:rPr>
          <w:noProof/>
        </w:rPr>
        <w:fldChar w:fldCharType="separate"/>
      </w:r>
      <w:ins w:id="166" w:author="Borja Gonzalez" w:date="2017-09-27T23:21:00Z">
        <w:r>
          <w:rPr>
            <w:noProof/>
          </w:rPr>
          <w:t>56</w:t>
        </w:r>
        <w:r>
          <w:rPr>
            <w:noProof/>
          </w:rPr>
          <w:fldChar w:fldCharType="end"/>
        </w:r>
      </w:ins>
    </w:p>
    <w:p w14:paraId="2F95E33D" w14:textId="77777777" w:rsidR="008725F9" w:rsidRDefault="008725F9">
      <w:pPr>
        <w:pStyle w:val="TOC3"/>
        <w:tabs>
          <w:tab w:val="right" w:leader="dot" w:pos="8630"/>
        </w:tabs>
        <w:rPr>
          <w:ins w:id="167" w:author="Borja Gonzalez" w:date="2017-09-27T23:21:00Z"/>
          <w:i w:val="0"/>
          <w:noProof/>
          <w:sz w:val="24"/>
          <w:szCs w:val="24"/>
          <w:lang w:eastAsia="ja-JP"/>
        </w:rPr>
      </w:pPr>
      <w:ins w:id="168" w:author="Borja Gonzalez" w:date="2017-09-27T23:21:00Z">
        <w:r>
          <w:rPr>
            <w:noProof/>
          </w:rPr>
          <w:t>5.1.3.  Añadir un paciente</w:t>
        </w:r>
        <w:r>
          <w:rPr>
            <w:noProof/>
          </w:rPr>
          <w:tab/>
        </w:r>
        <w:r>
          <w:rPr>
            <w:noProof/>
          </w:rPr>
          <w:fldChar w:fldCharType="begin"/>
        </w:r>
        <w:r>
          <w:rPr>
            <w:noProof/>
          </w:rPr>
          <w:instrText xml:space="preserve"> PAGEREF _Toc368173918 \h </w:instrText>
        </w:r>
        <w:r>
          <w:rPr>
            <w:noProof/>
          </w:rPr>
        </w:r>
      </w:ins>
      <w:r>
        <w:rPr>
          <w:noProof/>
        </w:rPr>
        <w:fldChar w:fldCharType="separate"/>
      </w:r>
      <w:ins w:id="169" w:author="Borja Gonzalez" w:date="2017-09-27T23:21:00Z">
        <w:r>
          <w:rPr>
            <w:noProof/>
          </w:rPr>
          <w:t>57</w:t>
        </w:r>
        <w:r>
          <w:rPr>
            <w:noProof/>
          </w:rPr>
          <w:fldChar w:fldCharType="end"/>
        </w:r>
      </w:ins>
    </w:p>
    <w:p w14:paraId="243B6E42" w14:textId="77777777" w:rsidR="008725F9" w:rsidRDefault="008725F9">
      <w:pPr>
        <w:pStyle w:val="TOC3"/>
        <w:tabs>
          <w:tab w:val="right" w:leader="dot" w:pos="8630"/>
        </w:tabs>
        <w:rPr>
          <w:ins w:id="170" w:author="Borja Gonzalez" w:date="2017-09-27T23:21:00Z"/>
          <w:i w:val="0"/>
          <w:noProof/>
          <w:sz w:val="24"/>
          <w:szCs w:val="24"/>
          <w:lang w:eastAsia="ja-JP"/>
        </w:rPr>
      </w:pPr>
      <w:ins w:id="171" w:author="Borja Gonzalez" w:date="2017-09-27T23:21:00Z">
        <w:r>
          <w:rPr>
            <w:noProof/>
          </w:rPr>
          <w:t>5.1.4.  Borrar un paciente</w:t>
        </w:r>
        <w:r>
          <w:rPr>
            <w:noProof/>
          </w:rPr>
          <w:tab/>
        </w:r>
        <w:r>
          <w:rPr>
            <w:noProof/>
          </w:rPr>
          <w:fldChar w:fldCharType="begin"/>
        </w:r>
        <w:r>
          <w:rPr>
            <w:noProof/>
          </w:rPr>
          <w:instrText xml:space="preserve"> PAGEREF _Toc368173919 \h </w:instrText>
        </w:r>
        <w:r>
          <w:rPr>
            <w:noProof/>
          </w:rPr>
        </w:r>
      </w:ins>
      <w:r>
        <w:rPr>
          <w:noProof/>
        </w:rPr>
        <w:fldChar w:fldCharType="separate"/>
      </w:r>
      <w:ins w:id="172" w:author="Borja Gonzalez" w:date="2017-09-27T23:21:00Z">
        <w:r>
          <w:rPr>
            <w:noProof/>
          </w:rPr>
          <w:t>58</w:t>
        </w:r>
        <w:r>
          <w:rPr>
            <w:noProof/>
          </w:rPr>
          <w:fldChar w:fldCharType="end"/>
        </w:r>
      </w:ins>
    </w:p>
    <w:p w14:paraId="17019E50" w14:textId="77777777" w:rsidR="008725F9" w:rsidRDefault="008725F9">
      <w:pPr>
        <w:pStyle w:val="TOC2"/>
        <w:tabs>
          <w:tab w:val="right" w:leader="dot" w:pos="8630"/>
        </w:tabs>
        <w:rPr>
          <w:ins w:id="173" w:author="Borja Gonzalez" w:date="2017-09-27T23:21:00Z"/>
          <w:noProof/>
          <w:sz w:val="24"/>
          <w:szCs w:val="24"/>
          <w:lang w:eastAsia="ja-JP"/>
        </w:rPr>
      </w:pPr>
      <w:ins w:id="174" w:author="Borja Gonzalez" w:date="2017-09-27T23:21:00Z">
        <w:r>
          <w:rPr>
            <w:noProof/>
          </w:rPr>
          <w:t>5.2. Diagrama de flujo</w:t>
        </w:r>
        <w:r>
          <w:rPr>
            <w:noProof/>
          </w:rPr>
          <w:tab/>
        </w:r>
        <w:r>
          <w:rPr>
            <w:noProof/>
          </w:rPr>
          <w:fldChar w:fldCharType="begin"/>
        </w:r>
        <w:r>
          <w:rPr>
            <w:noProof/>
          </w:rPr>
          <w:instrText xml:space="preserve"> PAGEREF _Toc368173920 \h </w:instrText>
        </w:r>
        <w:r>
          <w:rPr>
            <w:noProof/>
          </w:rPr>
        </w:r>
      </w:ins>
      <w:r>
        <w:rPr>
          <w:noProof/>
        </w:rPr>
        <w:fldChar w:fldCharType="separate"/>
      </w:r>
      <w:ins w:id="175" w:author="Borja Gonzalez" w:date="2017-09-27T23:21:00Z">
        <w:r>
          <w:rPr>
            <w:noProof/>
          </w:rPr>
          <w:t>59</w:t>
        </w:r>
        <w:r>
          <w:rPr>
            <w:noProof/>
          </w:rPr>
          <w:fldChar w:fldCharType="end"/>
        </w:r>
      </w:ins>
    </w:p>
    <w:p w14:paraId="34232FB7" w14:textId="77777777" w:rsidR="008725F9" w:rsidRDefault="008725F9">
      <w:pPr>
        <w:pStyle w:val="TOC1"/>
        <w:tabs>
          <w:tab w:val="right" w:leader="dot" w:pos="8630"/>
        </w:tabs>
        <w:rPr>
          <w:ins w:id="176" w:author="Borja Gonzalez" w:date="2017-09-27T23:21:00Z"/>
          <w:rFonts w:asciiTheme="minorHAnsi" w:hAnsiTheme="minorHAnsi"/>
          <w:b w:val="0"/>
          <w:noProof/>
          <w:color w:val="auto"/>
          <w:lang w:eastAsia="ja-JP"/>
        </w:rPr>
      </w:pPr>
      <w:ins w:id="177" w:author="Borja Gonzalez" w:date="2017-09-27T23:21:00Z">
        <w:r>
          <w:rPr>
            <w:noProof/>
          </w:rPr>
          <w:t>6.  Resultados y conclusiones</w:t>
        </w:r>
        <w:r>
          <w:rPr>
            <w:noProof/>
          </w:rPr>
          <w:tab/>
        </w:r>
        <w:r>
          <w:rPr>
            <w:noProof/>
          </w:rPr>
          <w:fldChar w:fldCharType="begin"/>
        </w:r>
        <w:r>
          <w:rPr>
            <w:noProof/>
          </w:rPr>
          <w:instrText xml:space="preserve"> PAGEREF _Toc368173921 \h </w:instrText>
        </w:r>
        <w:r>
          <w:rPr>
            <w:noProof/>
          </w:rPr>
        </w:r>
      </w:ins>
      <w:r>
        <w:rPr>
          <w:noProof/>
        </w:rPr>
        <w:fldChar w:fldCharType="separate"/>
      </w:r>
      <w:ins w:id="178" w:author="Borja Gonzalez" w:date="2017-09-27T23:21:00Z">
        <w:r>
          <w:rPr>
            <w:noProof/>
          </w:rPr>
          <w:t>60</w:t>
        </w:r>
        <w:r>
          <w:rPr>
            <w:noProof/>
          </w:rPr>
          <w:fldChar w:fldCharType="end"/>
        </w:r>
      </w:ins>
    </w:p>
    <w:p w14:paraId="44EA525A" w14:textId="77777777" w:rsidR="008725F9" w:rsidRDefault="008725F9">
      <w:pPr>
        <w:pStyle w:val="TOC2"/>
        <w:tabs>
          <w:tab w:val="right" w:leader="dot" w:pos="8630"/>
        </w:tabs>
        <w:rPr>
          <w:ins w:id="179" w:author="Borja Gonzalez" w:date="2017-09-27T23:21:00Z"/>
          <w:noProof/>
          <w:sz w:val="24"/>
          <w:szCs w:val="24"/>
          <w:lang w:eastAsia="ja-JP"/>
        </w:rPr>
      </w:pPr>
      <w:ins w:id="180" w:author="Borja Gonzalez" w:date="2017-09-27T23:21:00Z">
        <w:r>
          <w:rPr>
            <w:noProof/>
          </w:rPr>
          <w:t>6.1.  Resultados</w:t>
        </w:r>
        <w:r>
          <w:rPr>
            <w:noProof/>
          </w:rPr>
          <w:tab/>
        </w:r>
        <w:r>
          <w:rPr>
            <w:noProof/>
          </w:rPr>
          <w:fldChar w:fldCharType="begin"/>
        </w:r>
        <w:r>
          <w:rPr>
            <w:noProof/>
          </w:rPr>
          <w:instrText xml:space="preserve"> PAGEREF _Toc368173922 \h </w:instrText>
        </w:r>
        <w:r>
          <w:rPr>
            <w:noProof/>
          </w:rPr>
        </w:r>
      </w:ins>
      <w:r>
        <w:rPr>
          <w:noProof/>
        </w:rPr>
        <w:fldChar w:fldCharType="separate"/>
      </w:r>
      <w:ins w:id="181" w:author="Borja Gonzalez" w:date="2017-09-27T23:21:00Z">
        <w:r>
          <w:rPr>
            <w:noProof/>
          </w:rPr>
          <w:t>61</w:t>
        </w:r>
        <w:r>
          <w:rPr>
            <w:noProof/>
          </w:rPr>
          <w:fldChar w:fldCharType="end"/>
        </w:r>
      </w:ins>
    </w:p>
    <w:p w14:paraId="6C661C7C" w14:textId="77777777" w:rsidR="008725F9" w:rsidRDefault="008725F9">
      <w:pPr>
        <w:pStyle w:val="TOC2"/>
        <w:tabs>
          <w:tab w:val="right" w:leader="dot" w:pos="8630"/>
        </w:tabs>
        <w:rPr>
          <w:ins w:id="182" w:author="Borja Gonzalez" w:date="2017-09-27T23:21:00Z"/>
          <w:noProof/>
          <w:sz w:val="24"/>
          <w:szCs w:val="24"/>
          <w:lang w:eastAsia="ja-JP"/>
        </w:rPr>
      </w:pPr>
      <w:ins w:id="183" w:author="Borja Gonzalez" w:date="2017-09-27T23:21:00Z">
        <w:r>
          <w:rPr>
            <w:noProof/>
          </w:rPr>
          <w:t>6.2. Conclusiones</w:t>
        </w:r>
        <w:r>
          <w:rPr>
            <w:noProof/>
          </w:rPr>
          <w:tab/>
        </w:r>
        <w:r>
          <w:rPr>
            <w:noProof/>
          </w:rPr>
          <w:fldChar w:fldCharType="begin"/>
        </w:r>
        <w:r>
          <w:rPr>
            <w:noProof/>
          </w:rPr>
          <w:instrText xml:space="preserve"> PAGEREF _Toc368173923 \h </w:instrText>
        </w:r>
        <w:r>
          <w:rPr>
            <w:noProof/>
          </w:rPr>
        </w:r>
      </w:ins>
      <w:r>
        <w:rPr>
          <w:noProof/>
        </w:rPr>
        <w:fldChar w:fldCharType="separate"/>
      </w:r>
      <w:ins w:id="184" w:author="Borja Gonzalez" w:date="2017-09-27T23:21:00Z">
        <w:r>
          <w:rPr>
            <w:noProof/>
          </w:rPr>
          <w:t>61</w:t>
        </w:r>
        <w:r>
          <w:rPr>
            <w:noProof/>
          </w:rPr>
          <w:fldChar w:fldCharType="end"/>
        </w:r>
      </w:ins>
    </w:p>
    <w:p w14:paraId="245FC06D" w14:textId="77777777" w:rsidR="008725F9" w:rsidRDefault="008725F9">
      <w:pPr>
        <w:pStyle w:val="TOC2"/>
        <w:tabs>
          <w:tab w:val="right" w:leader="dot" w:pos="8630"/>
        </w:tabs>
        <w:rPr>
          <w:ins w:id="185" w:author="Borja Gonzalez" w:date="2017-09-27T23:21:00Z"/>
          <w:noProof/>
          <w:sz w:val="24"/>
          <w:szCs w:val="24"/>
          <w:lang w:eastAsia="ja-JP"/>
        </w:rPr>
      </w:pPr>
      <w:ins w:id="186" w:author="Borja Gonzalez" w:date="2017-09-27T23:21:00Z">
        <w:r>
          <w:rPr>
            <w:noProof/>
          </w:rPr>
          <w:t>6.3. Líneas de trabajo futuras</w:t>
        </w:r>
        <w:r>
          <w:rPr>
            <w:noProof/>
          </w:rPr>
          <w:tab/>
        </w:r>
        <w:r>
          <w:rPr>
            <w:noProof/>
          </w:rPr>
          <w:fldChar w:fldCharType="begin"/>
        </w:r>
        <w:r>
          <w:rPr>
            <w:noProof/>
          </w:rPr>
          <w:instrText xml:space="preserve"> PAGEREF _Toc368173924 \h </w:instrText>
        </w:r>
        <w:r>
          <w:rPr>
            <w:noProof/>
          </w:rPr>
        </w:r>
      </w:ins>
      <w:r>
        <w:rPr>
          <w:noProof/>
        </w:rPr>
        <w:fldChar w:fldCharType="separate"/>
      </w:r>
      <w:ins w:id="187" w:author="Borja Gonzalez" w:date="2017-09-27T23:21:00Z">
        <w:r>
          <w:rPr>
            <w:noProof/>
          </w:rPr>
          <w:t>62</w:t>
        </w:r>
        <w:r>
          <w:rPr>
            <w:noProof/>
          </w:rPr>
          <w:fldChar w:fldCharType="end"/>
        </w:r>
      </w:ins>
    </w:p>
    <w:p w14:paraId="0865E759" w14:textId="77777777" w:rsidR="008725F9" w:rsidRDefault="008725F9">
      <w:pPr>
        <w:pStyle w:val="TOC1"/>
        <w:tabs>
          <w:tab w:val="right" w:leader="dot" w:pos="8630"/>
        </w:tabs>
        <w:rPr>
          <w:ins w:id="188" w:author="Borja Gonzalez" w:date="2017-09-27T23:21:00Z"/>
          <w:rFonts w:asciiTheme="minorHAnsi" w:hAnsiTheme="minorHAnsi"/>
          <w:b w:val="0"/>
          <w:noProof/>
          <w:color w:val="auto"/>
          <w:lang w:eastAsia="ja-JP"/>
        </w:rPr>
      </w:pPr>
      <w:ins w:id="189" w:author="Borja Gonzalez" w:date="2017-09-27T23:21:00Z">
        <w:r>
          <w:rPr>
            <w:noProof/>
          </w:rPr>
          <w:t>7.  Github</w:t>
        </w:r>
        <w:r>
          <w:rPr>
            <w:noProof/>
          </w:rPr>
          <w:tab/>
        </w:r>
        <w:r>
          <w:rPr>
            <w:noProof/>
          </w:rPr>
          <w:fldChar w:fldCharType="begin"/>
        </w:r>
        <w:r>
          <w:rPr>
            <w:noProof/>
          </w:rPr>
          <w:instrText xml:space="preserve"> PAGEREF _Toc368173925 \h </w:instrText>
        </w:r>
        <w:r>
          <w:rPr>
            <w:noProof/>
          </w:rPr>
        </w:r>
      </w:ins>
      <w:r>
        <w:rPr>
          <w:noProof/>
        </w:rPr>
        <w:fldChar w:fldCharType="separate"/>
      </w:r>
      <w:ins w:id="190" w:author="Borja Gonzalez" w:date="2017-09-27T23:21:00Z">
        <w:r>
          <w:rPr>
            <w:noProof/>
          </w:rPr>
          <w:t>62</w:t>
        </w:r>
        <w:r>
          <w:rPr>
            <w:noProof/>
          </w:rPr>
          <w:fldChar w:fldCharType="end"/>
        </w:r>
      </w:ins>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191" w:name="_Toc364792184"/>
      <w:bookmarkStart w:id="192" w:name="_Toc366229201"/>
      <w:bookmarkStart w:id="193" w:name="_Toc368173870"/>
      <w:r>
        <w:t xml:space="preserve">1.  </w:t>
      </w:r>
      <w:r w:rsidR="00D51A6F" w:rsidRPr="0040221C">
        <w:t>Introducción</w:t>
      </w:r>
      <w:bookmarkEnd w:id="191"/>
      <w:bookmarkEnd w:id="192"/>
      <w:bookmarkEnd w:id="193"/>
    </w:p>
    <w:p w14:paraId="5BD5B900" w14:textId="4F488479" w:rsidR="00D51A6F" w:rsidRDefault="000365A9" w:rsidP="00D51A6F">
      <w:pPr>
        <w:pStyle w:val="Heading2"/>
      </w:pPr>
      <w:bookmarkStart w:id="194" w:name="_Toc364792185"/>
      <w:bookmarkStart w:id="195" w:name="_Toc366229202"/>
      <w:bookmarkStart w:id="196" w:name="_Toc368173871"/>
      <w:r>
        <w:t xml:space="preserve">1.1.  </w:t>
      </w:r>
      <w:r w:rsidR="00D51A6F" w:rsidRPr="0040221C">
        <w:t>Funcionamiento de la aplicación web</w:t>
      </w:r>
      <w:bookmarkEnd w:id="194"/>
      <w:bookmarkEnd w:id="195"/>
      <w:bookmarkEnd w:id="196"/>
    </w:p>
    <w:p w14:paraId="7FE1D765" w14:textId="77777777" w:rsidR="00A202B8" w:rsidRDefault="00A202B8" w:rsidP="008725F9"/>
    <w:p w14:paraId="46C0EE1E" w14:textId="573729D4" w:rsidR="000B6B32" w:rsidRDefault="00A202B8" w:rsidP="000B6B32">
      <w:pPr>
        <w:rPr>
          <w:ins w:id="197"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198"/>
      <w:r w:rsidR="000B6B32" w:rsidRPr="0040221C">
        <w:t>El</w:t>
      </w:r>
      <w:commentRangeEnd w:id="198"/>
      <w:r w:rsidR="00D85D99">
        <w:rPr>
          <w:rStyle w:val="CommentReference"/>
        </w:rPr>
        <w:commentReference w:id="198"/>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199"/>
      <w:r w:rsidR="000B6B32" w:rsidRPr="0040221C">
        <w:t>pacientes</w:t>
      </w:r>
      <w:commentRangeEnd w:id="199"/>
      <w:r w:rsidR="006621C2">
        <w:rPr>
          <w:rStyle w:val="CommentReference"/>
        </w:rPr>
        <w:commentReference w:id="199"/>
      </w:r>
      <w:r w:rsidR="000B6B32" w:rsidRPr="0040221C">
        <w:t>.</w:t>
      </w:r>
    </w:p>
    <w:p w14:paraId="74E6A261" w14:textId="77777777" w:rsidR="00A202B8" w:rsidRPr="0040221C" w:rsidRDefault="00A202B8" w:rsidP="000B6B32"/>
    <w:p w14:paraId="727BC4B2" w14:textId="6BECCFF1" w:rsidR="000B6B32" w:rsidRDefault="000B6B32" w:rsidP="000B6B32">
      <w:pPr>
        <w:rPr>
          <w:ins w:id="200"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201" w:author="Borja Gonzalez" w:date="2017-09-07T11:32:00Z"/>
        </w:rPr>
      </w:pPr>
    </w:p>
    <w:p w14:paraId="50C7D77C" w14:textId="0114392B" w:rsidR="009750CE" w:rsidRPr="0040221C" w:rsidRDefault="0022745C" w:rsidP="000B6B32">
      <w:pPr>
        <w:rPr>
          <w:ins w:id="202"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203" w:name="_Toc366229203"/>
    </w:p>
    <w:p w14:paraId="57D2FAEB" w14:textId="2C0EEED3" w:rsidR="00D51A6F" w:rsidRDefault="000365A9" w:rsidP="00D51A6F">
      <w:pPr>
        <w:pStyle w:val="Heading1"/>
      </w:pPr>
      <w:bookmarkStart w:id="204" w:name="_Toc368173872"/>
      <w:r>
        <w:t xml:space="preserve">2.  </w:t>
      </w:r>
      <w:r w:rsidR="00E653AA" w:rsidRPr="0040221C">
        <w:t>Estado del arte</w:t>
      </w:r>
      <w:bookmarkEnd w:id="203"/>
      <w:bookmarkEnd w:id="204"/>
    </w:p>
    <w:p w14:paraId="21870265" w14:textId="77777777" w:rsidR="00BD1DD1" w:rsidRDefault="00BD1DD1" w:rsidP="00877555"/>
    <w:p w14:paraId="5373A99B" w14:textId="53ECD876" w:rsidR="00BD1DD1" w:rsidRDefault="000365A9" w:rsidP="0028735F">
      <w:pPr>
        <w:pStyle w:val="Heading2"/>
      </w:pPr>
      <w:bookmarkStart w:id="205" w:name="_Toc368173873"/>
      <w:r>
        <w:t xml:space="preserve">2.1.  </w:t>
      </w:r>
      <w:r w:rsidR="00BD1DD1">
        <w:t>Diseño de web estático</w:t>
      </w:r>
      <w:bookmarkEnd w:id="205"/>
    </w:p>
    <w:p w14:paraId="7B81D7BE" w14:textId="40390F78" w:rsidR="00BD1DD1" w:rsidRDefault="000365A9" w:rsidP="0028735F">
      <w:pPr>
        <w:pStyle w:val="Heading3"/>
      </w:pPr>
      <w:bookmarkStart w:id="206" w:name="_Toc368173874"/>
      <w:r>
        <w:t xml:space="preserve">2.1.1.  </w:t>
      </w:r>
      <w:r w:rsidR="00BD1DD1">
        <w:t>HTML</w:t>
      </w:r>
      <w:bookmarkEnd w:id="206"/>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207"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Heading3"/>
      </w:pPr>
      <w:bookmarkStart w:id="208" w:name="_Toc368173875"/>
      <w:r>
        <w:t xml:space="preserve">2.1.2.  </w:t>
      </w:r>
      <w:r w:rsidR="00BD1DD1">
        <w:t>CSS</w:t>
      </w:r>
      <w:bookmarkEnd w:id="208"/>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15687BD3" w:rsidR="000E3AE4" w:rsidRDefault="000E3AE4" w:rsidP="00F45CE8">
      <w:pPr>
        <w:pStyle w:val="Heading3"/>
        <w:pPrChange w:id="209" w:author="Borja Gonzalez" w:date="2017-09-28T13:02:00Z">
          <w:pPr>
            <w:pStyle w:val="Heading2"/>
          </w:pPr>
        </w:pPrChange>
      </w:pPr>
      <w:bookmarkStart w:id="210" w:name="_Toc368173876"/>
      <w:r>
        <w:t>2.</w:t>
      </w:r>
      <w:r w:rsidR="00F45CE8">
        <w:t>1.3.</w:t>
      </w:r>
      <w:del w:id="211" w:author="Borja Gonzalez" w:date="2017-09-28T13:02:00Z">
        <w:r w:rsidDel="00F45CE8">
          <w:delText>2</w:delText>
        </w:r>
      </w:del>
      <w:r>
        <w:t xml:space="preserve">  Java</w:t>
      </w:r>
      <w:r w:rsidR="008725F9">
        <w:t>S</w:t>
      </w:r>
      <w:del w:id="212" w:author="Borja Gonzalez" w:date="2017-09-27T23:20:00Z">
        <w:r w:rsidDel="008725F9">
          <w:delText>s</w:delText>
        </w:r>
      </w:del>
      <w:r>
        <w:t>cript</w:t>
      </w:r>
      <w:bookmarkEnd w:id="210"/>
      <w:r>
        <w:t xml:space="preserve"> </w:t>
      </w:r>
    </w:p>
    <w:p w14:paraId="014CE061" w14:textId="77777777" w:rsidR="000E3AE4" w:rsidRDefault="000E3AE4" w:rsidP="000E3AE4"/>
    <w:p w14:paraId="313504BC" w14:textId="73EFBA0B" w:rsidR="00A849FA" w:rsidRDefault="00A849FA" w:rsidP="000E3AE4">
      <w:r>
        <w:t xml:space="preserve">JavaScript es un lenguaje de programación interpretada,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w:t>
      </w:r>
      <w:proofErr w:type="spellStart"/>
      <w:r>
        <w:t>ECMAScript</w:t>
      </w:r>
      <w:proofErr w:type="spellEnd"/>
      <w:r>
        <w:t xml:space="preserve"> </w:t>
      </w:r>
      <w:r w:rsidR="002216A3">
        <w:t>y es</w:t>
      </w:r>
      <w:r>
        <w:t xml:space="preserve"> conocido principalmente como el lenguaje de script de las páginas web. También es utilizado en otros ámbitos distintos al navegador, como pueden ser node.js, el cual utilizo en esta aplicación web, y Apache </w:t>
      </w:r>
      <w:proofErr w:type="spellStart"/>
      <w:r>
        <w:t>CouchDB</w:t>
      </w:r>
      <w:proofErr w:type="spellEnd"/>
      <w:r>
        <w:t xml:space="preserve">. </w:t>
      </w:r>
    </w:p>
    <w:p w14:paraId="6AAE36E6" w14:textId="77777777" w:rsidR="001C729E" w:rsidRDefault="001C729E" w:rsidP="000E3AE4"/>
    <w:p w14:paraId="387D0A5E" w14:textId="4CA8C366" w:rsidR="001C729E" w:rsidRDefault="001C729E" w:rsidP="000E3AE4">
      <w:r>
        <w:t xml:space="preserve">JavaScript posee una sintaxis que es muy parecida a la utilizada en el lenguaje de programación C, ya que se utilizan sentencias comunes como pueden ser </w:t>
      </w:r>
      <w:proofErr w:type="spellStart"/>
      <w:r>
        <w:t>if</w:t>
      </w:r>
      <w:proofErr w:type="spellEnd"/>
      <w:r>
        <w:t xml:space="preserve">, </w:t>
      </w:r>
      <w:proofErr w:type="spellStart"/>
      <w:r>
        <w:t>for</w:t>
      </w:r>
      <w:proofErr w:type="spellEnd"/>
      <w:r>
        <w:t xml:space="preserve"> o </w:t>
      </w:r>
      <w:proofErr w:type="spellStart"/>
      <w:r>
        <w:t>switch</w:t>
      </w:r>
      <w:proofErr w:type="spellEnd"/>
      <w:r>
        <w:t xml:space="preserve">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 xml:space="preserve">Para el desarrollo de mi aplicación web he utilizado este lenguaje en la mayor parte de mi código. Algunos ejemplos de uso son la utilización de bucles </w:t>
      </w:r>
      <w:proofErr w:type="spellStart"/>
      <w:r>
        <w:t>for</w:t>
      </w:r>
      <w:proofErr w:type="spellEnd"/>
      <w:r>
        <w:t xml:space="preserve">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F45CE8">
      <w:pPr>
        <w:pStyle w:val="Heading3"/>
        <w:rPr>
          <w:shd w:val="clear" w:color="auto" w:fill="FFFFFF"/>
        </w:rPr>
        <w:pPrChange w:id="213" w:author="Borja Gonzalez" w:date="2017-09-28T13:03:00Z">
          <w:pPr>
            <w:pStyle w:val="Heading2"/>
          </w:pPr>
        </w:pPrChange>
      </w:pPr>
      <w:bookmarkStart w:id="214" w:name="_Toc368173882"/>
      <w:r>
        <w:rPr>
          <w:shd w:val="clear" w:color="auto" w:fill="FFFFFF"/>
        </w:rPr>
        <w:t xml:space="preserve">2.1.4.  </w:t>
      </w:r>
      <w:commentRangeStart w:id="215"/>
      <w:r>
        <w:rPr>
          <w:shd w:val="clear" w:color="auto" w:fill="FFFFFF"/>
        </w:rPr>
        <w:t>Chart</w:t>
      </w:r>
      <w:commentRangeEnd w:id="215"/>
      <w:r>
        <w:rPr>
          <w:rStyle w:val="CommentReference"/>
          <w:rFonts w:asciiTheme="minorHAnsi" w:eastAsiaTheme="minorEastAsia" w:hAnsiTheme="minorHAnsi" w:cstheme="minorBidi"/>
          <w:b w:val="0"/>
          <w:bCs w:val="0"/>
          <w:color w:val="auto"/>
        </w:rPr>
        <w:commentReference w:id="215"/>
      </w:r>
      <w:r>
        <w:rPr>
          <w:shd w:val="clear" w:color="auto" w:fill="FFFFFF"/>
        </w:rPr>
        <w:t>.js</w:t>
      </w:r>
      <w:bookmarkEnd w:id="214"/>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ListParagraph"/>
        <w:numPr>
          <w:ilvl w:val="0"/>
          <w:numId w:val="20"/>
        </w:numPr>
      </w:pPr>
      <w:r>
        <w:t>A través del elemento &lt;</w:t>
      </w:r>
      <w:proofErr w:type="spellStart"/>
      <w:r>
        <w:t>canvas</w:t>
      </w:r>
      <w:proofErr w:type="spellEnd"/>
      <w:r>
        <w:t>&gt; se consiguen crear gráficos simples.</w:t>
      </w:r>
    </w:p>
    <w:p w14:paraId="6734A7BB" w14:textId="77777777" w:rsidR="00F45CE8" w:rsidRDefault="00F45CE8" w:rsidP="00F45CE8">
      <w:pPr>
        <w:pStyle w:val="ListParagraph"/>
        <w:numPr>
          <w:ilvl w:val="0"/>
          <w:numId w:val="20"/>
        </w:numPr>
      </w:pPr>
      <w:r>
        <w:t>Con Chart.js podemos crear hasta 8 tipos de gráficos personalizables y con los que se puede interactuar.</w:t>
      </w:r>
    </w:p>
    <w:p w14:paraId="6A13A7EB" w14:textId="77777777" w:rsidR="00F45CE8" w:rsidRDefault="00F45CE8" w:rsidP="00F45CE8">
      <w:pPr>
        <w:pStyle w:val="ListParagraph"/>
        <w:numPr>
          <w:ilvl w:val="0"/>
          <w:numId w:val="20"/>
        </w:numPr>
      </w:pPr>
      <w:r>
        <w:t xml:space="preserve"> Posee un gran rendimiento en todos los navegadores actuales (IE9+). </w:t>
      </w:r>
    </w:p>
    <w:p w14:paraId="0F1DCD4C" w14:textId="77777777" w:rsidR="00F45CE8" w:rsidRDefault="00F45CE8" w:rsidP="00F45CE8">
      <w:pPr>
        <w:pStyle w:val="ListParagraph"/>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95058BE" w14:textId="77777777" w:rsidR="00F45CE8" w:rsidRDefault="00F45CE8" w:rsidP="000E3AE4"/>
    <w:p w14:paraId="21DD73A0" w14:textId="1CDB8AB2" w:rsidR="005A7297" w:rsidRPr="006E178F" w:rsidRDefault="005A7297" w:rsidP="005A7297">
      <w:pPr>
        <w:pStyle w:val="Heading3"/>
      </w:pPr>
      <w:bookmarkStart w:id="216" w:name="_Toc368173881"/>
      <w:r>
        <w:t xml:space="preserve">2.1.5.  Papa </w:t>
      </w:r>
      <w:proofErr w:type="spellStart"/>
      <w:r>
        <w:t>Parse</w:t>
      </w:r>
      <w:bookmarkEnd w:id="216"/>
      <w:proofErr w:type="spellEnd"/>
    </w:p>
    <w:p w14:paraId="47A9775F" w14:textId="77777777" w:rsidR="005A7297" w:rsidRDefault="005A7297" w:rsidP="005A7297"/>
    <w:p w14:paraId="4B5564D5" w14:textId="77777777" w:rsidR="005A7297" w:rsidRDefault="005A7297" w:rsidP="005A7297">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t xml:space="preserve">es el analizador más rápido en navegadores para JavaScript. Según la RFC 4180, Papa </w:t>
      </w:r>
      <w:proofErr w:type="spellStart"/>
      <w:r>
        <w:t>parse</w:t>
      </w:r>
      <w:proofErr w:type="spellEnd"/>
      <w:r>
        <w:t xml:space="preserve"> es el analizador sintáctico más fiable y por lo tanto el más recomendable. Posee las siguientes características:</w:t>
      </w:r>
    </w:p>
    <w:p w14:paraId="260A19BF" w14:textId="77777777" w:rsidR="005A7297" w:rsidRDefault="005A7297" w:rsidP="005A7297">
      <w:pPr>
        <w:pStyle w:val="ListParagraph"/>
        <w:numPr>
          <w:ilvl w:val="0"/>
          <w:numId w:val="20"/>
        </w:numPr>
      </w:pPr>
      <w:r>
        <w:t>Muy fácil de usar.</w:t>
      </w:r>
    </w:p>
    <w:p w14:paraId="6C8A6A1C" w14:textId="77777777" w:rsidR="005A7297" w:rsidRDefault="005A7297" w:rsidP="005A7297">
      <w:pPr>
        <w:pStyle w:val="ListParagraph"/>
        <w:numPr>
          <w:ilvl w:val="0"/>
          <w:numId w:val="20"/>
        </w:numPr>
      </w:pPr>
      <w:proofErr w:type="spellStart"/>
      <w:r>
        <w:t>Parsea</w:t>
      </w:r>
      <w:proofErr w:type="spellEnd"/>
      <w:r>
        <w:t xml:space="preserve"> ficheros CSV en un entorno local o a través de la red directamente.</w:t>
      </w:r>
    </w:p>
    <w:p w14:paraId="15159715" w14:textId="77777777" w:rsidR="005A7297" w:rsidRDefault="005A7297" w:rsidP="005A7297">
      <w:pPr>
        <w:pStyle w:val="ListParagraph"/>
        <w:numPr>
          <w:ilvl w:val="0"/>
          <w:numId w:val="20"/>
        </w:numPr>
      </w:pPr>
      <w:r>
        <w:t>Transmite archivos de gran tamaño (incluso a través de HTTP).</w:t>
      </w:r>
    </w:p>
    <w:p w14:paraId="7851AB1C" w14:textId="77777777" w:rsidR="005A7297" w:rsidRDefault="005A7297" w:rsidP="005A7297">
      <w:pPr>
        <w:pStyle w:val="ListParagraph"/>
        <w:numPr>
          <w:ilvl w:val="0"/>
          <w:numId w:val="20"/>
        </w:numPr>
      </w:pPr>
      <w:r>
        <w:t>El análisis sintáctico con la conversión se realizan, además, de forma inversa(JSON a CSV).</w:t>
      </w:r>
    </w:p>
    <w:p w14:paraId="701E50FF" w14:textId="77777777" w:rsidR="005A7297" w:rsidRDefault="005A7297" w:rsidP="005A7297">
      <w:pPr>
        <w:pStyle w:val="ListParagraph"/>
        <w:numPr>
          <w:ilvl w:val="0"/>
          <w:numId w:val="20"/>
        </w:numPr>
      </w:pPr>
      <w:r>
        <w:t>Detección automática de delimitadores.</w:t>
      </w:r>
    </w:p>
    <w:p w14:paraId="56164258" w14:textId="77777777" w:rsidR="005A7297" w:rsidRDefault="005A7297" w:rsidP="005A7297">
      <w:pPr>
        <w:pStyle w:val="ListParagraph"/>
        <w:numPr>
          <w:ilvl w:val="0"/>
          <w:numId w:val="20"/>
        </w:numPr>
      </w:pPr>
      <w:r>
        <w:t xml:space="preserve">Pausa, reanudación y anulación del </w:t>
      </w:r>
      <w:proofErr w:type="spellStart"/>
      <w:r>
        <w:t>parseo</w:t>
      </w:r>
      <w:proofErr w:type="spellEnd"/>
      <w:r>
        <w:t>.</w:t>
      </w:r>
    </w:p>
    <w:p w14:paraId="2EFBFF9D" w14:textId="77777777" w:rsidR="005A7297" w:rsidRDefault="005A7297" w:rsidP="005A7297">
      <w:pPr>
        <w:pStyle w:val="ListParagraph"/>
        <w:numPr>
          <w:ilvl w:val="0"/>
          <w:numId w:val="20"/>
        </w:numPr>
      </w:pPr>
      <w:r>
        <w:t xml:space="preserve">Papa </w:t>
      </w:r>
      <w:proofErr w:type="spellStart"/>
      <w:r>
        <w:t>parse</w:t>
      </w:r>
      <w:proofErr w:type="spellEnd"/>
      <w:r>
        <w:t xml:space="preserve"> no tiene dependencias. </w:t>
      </w:r>
    </w:p>
    <w:p w14:paraId="1489F51E" w14:textId="77777777" w:rsidR="005A7297" w:rsidRDefault="005A7297" w:rsidP="005A7297">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Heading2"/>
      </w:pPr>
      <w:bookmarkStart w:id="217" w:name="_Toc368173877"/>
      <w:r>
        <w:t>2.</w:t>
      </w:r>
      <w:r w:rsidR="00F45CE8">
        <w:t>2.</w:t>
      </w:r>
      <w:r>
        <w:t xml:space="preserve">  </w:t>
      </w:r>
      <w:bookmarkEnd w:id="217"/>
      <w:r w:rsidR="005A7297">
        <w:t>Diseño del lado del Servidor</w:t>
      </w:r>
    </w:p>
    <w:p w14:paraId="704FE563" w14:textId="77777777" w:rsidR="005A7297" w:rsidRDefault="005A7297" w:rsidP="005A7297"/>
    <w:p w14:paraId="441FEC0B" w14:textId="17AF3D30" w:rsidR="005A7297" w:rsidRPr="005A7297" w:rsidRDefault="005A7297" w:rsidP="005A7297">
      <w:pPr>
        <w:pStyle w:val="Heading3"/>
      </w:pPr>
      <w:r>
        <w:t xml:space="preserve">2.2.1. </w:t>
      </w:r>
      <w:proofErr w:type="spellStart"/>
      <w:r>
        <w:t>NodeJS</w:t>
      </w:r>
      <w:proofErr w:type="spellEnd"/>
    </w:p>
    <w:p w14:paraId="0AFBB529" w14:textId="543C61FF" w:rsidR="000E3AE4" w:rsidRDefault="000E3AE4" w:rsidP="001757CA"/>
    <w:p w14:paraId="4FE48375" w14:textId="3EC0E8B9" w:rsidR="008725F9" w:rsidRDefault="004C28EF" w:rsidP="001757CA">
      <w:proofErr w:type="spellStart"/>
      <w:r>
        <w:t>NodeJS</w:t>
      </w:r>
      <w:proofErr w:type="spellEnd"/>
      <w:r>
        <w:t xml:space="preserve">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 xml:space="preserve">único hilo que utiliza </w:t>
      </w:r>
      <w:proofErr w:type="spellStart"/>
      <w:r w:rsidR="00625695">
        <w:t>multi-threading</w:t>
      </w:r>
      <w:proofErr w:type="spellEnd"/>
      <w:r w:rsidR="00625695">
        <w:t xml:space="preserve"> para las operaciones E/S.</w:t>
      </w:r>
    </w:p>
    <w:p w14:paraId="45444BC9" w14:textId="77777777" w:rsidR="003C2907" w:rsidRDefault="003C2907" w:rsidP="001757CA"/>
    <w:p w14:paraId="681C3396" w14:textId="0D834B10" w:rsidR="003C2907" w:rsidRDefault="00AF08B4" w:rsidP="001757CA">
      <w:proofErr w:type="spellStart"/>
      <w:r>
        <w:t>NodeJS</w:t>
      </w:r>
      <w:proofErr w:type="spellEnd"/>
      <w:r>
        <w:t xml:space="preserve"> ejecuta el código JavaScript</w:t>
      </w:r>
      <w:r w:rsidR="00F45CE8">
        <w:t xml:space="preserve"> mediante el motor V8, que a sido </w:t>
      </w:r>
      <w:r>
        <w:t xml:space="preserve">desarrollado por Google. Este motor permite a </w:t>
      </w:r>
      <w:proofErr w:type="spellStart"/>
      <w:r>
        <w:t>Node</w:t>
      </w:r>
      <w:proofErr w:type="spellEnd"/>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w:t>
      </w:r>
      <w:proofErr w:type="spellStart"/>
      <w:r>
        <w:t>NodeJS</w:t>
      </w:r>
      <w:proofErr w:type="spellEnd"/>
      <w:r>
        <w:t xml:space="preserve">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proofErr w:type="spellStart"/>
      <w:r w:rsidR="00F45CE8">
        <w:t>Node</w:t>
      </w:r>
      <w:proofErr w:type="spellEnd"/>
      <w:r w:rsidR="00F45CE8">
        <w:t xml:space="preserv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val="en-US"/>
        </w:rPr>
        <w:drawing>
          <wp:inline distT="0" distB="0" distL="0" distR="0" wp14:anchorId="0D8E2047" wp14:editId="542A7105">
            <wp:extent cx="4800600" cy="4000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40005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Heading3"/>
      </w:pPr>
      <w:bookmarkStart w:id="218" w:name="_Toc368173878"/>
      <w:r>
        <w:t>2.</w:t>
      </w:r>
      <w:r w:rsidR="005A7297">
        <w:t>2</w:t>
      </w:r>
      <w:r>
        <w:t>.</w:t>
      </w:r>
      <w:r w:rsidR="00F45CE8">
        <w:t>1</w:t>
      </w:r>
      <w:r>
        <w:t xml:space="preserve"> </w:t>
      </w:r>
      <w:r w:rsidR="00EA0671">
        <w:t>Express.js</w:t>
      </w:r>
      <w:bookmarkEnd w:id="218"/>
    </w:p>
    <w:p w14:paraId="0A7F7809" w14:textId="77777777" w:rsidR="00EA0671" w:rsidRDefault="00EA0671" w:rsidP="00EA0671"/>
    <w:p w14:paraId="1A5EF37F" w14:textId="1BF228D3" w:rsidR="000567E5" w:rsidRDefault="00CB1F59" w:rsidP="00EA0671">
      <w:r>
        <w:t xml:space="preserve">Express es el entorno de trabajo web mas utilizado en </w:t>
      </w:r>
      <w:proofErr w:type="spellStart"/>
      <w:r>
        <w:t>NodeJS</w:t>
      </w:r>
      <w:proofErr w:type="spellEnd"/>
      <w:r>
        <w:t xml:space="preserve"> y está diseñado para la construcción de aplicaciones web, aplicaciones móviles y </w:t>
      </w:r>
      <w:proofErr w:type="spellStart"/>
      <w:r>
        <w:t>APIs</w:t>
      </w:r>
      <w:proofErr w:type="spellEnd"/>
      <w:r>
        <w:t xml:space="preserve">. Es posible crear una API de forma sencilla y rápida que proporciona una gran cantidad de métodos </w:t>
      </w:r>
      <w:r w:rsidR="000567E5">
        <w:t>de utilidad para http y el middleware. 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ListParagraph"/>
        <w:numPr>
          <w:ilvl w:val="0"/>
          <w:numId w:val="20"/>
        </w:numPr>
      </w:pPr>
      <w:r>
        <w:t>Infraestructura mínima, flexible y rápida.</w:t>
      </w:r>
    </w:p>
    <w:p w14:paraId="1A2F07BB" w14:textId="42026B2B" w:rsidR="000567E5" w:rsidRDefault="000567E5" w:rsidP="00FE6B96">
      <w:pPr>
        <w:pStyle w:val="ListParagraph"/>
        <w:numPr>
          <w:ilvl w:val="0"/>
          <w:numId w:val="20"/>
        </w:numPr>
      </w:pPr>
      <w:r>
        <w:t>Enrutamiento robusto</w:t>
      </w:r>
      <w:r w:rsidR="00860F9D">
        <w:t>.</w:t>
      </w:r>
    </w:p>
    <w:p w14:paraId="48ABBCA9" w14:textId="71D62776" w:rsidR="000567E5" w:rsidRDefault="000567E5" w:rsidP="00FE6B96">
      <w:pPr>
        <w:pStyle w:val="ListParagraph"/>
        <w:numPr>
          <w:ilvl w:val="0"/>
          <w:numId w:val="20"/>
        </w:numPr>
      </w:pPr>
      <w:r>
        <w:t>Alto rendimiento</w:t>
      </w:r>
      <w:r w:rsidR="00860F9D">
        <w:t>.</w:t>
      </w:r>
    </w:p>
    <w:p w14:paraId="5DB9DA08" w14:textId="389B89CE" w:rsidR="000567E5" w:rsidRDefault="00860F9D" w:rsidP="00FE6B96">
      <w:pPr>
        <w:pStyle w:val="ListParagraph"/>
        <w:numPr>
          <w:ilvl w:val="0"/>
          <w:numId w:val="20"/>
        </w:numPr>
      </w:pPr>
      <w:r>
        <w:t>Ejecución</w:t>
      </w:r>
      <w:r w:rsidR="000567E5">
        <w:t xml:space="preserve"> sencilla que permite generar aplicaciones rápidamente.</w:t>
      </w:r>
    </w:p>
    <w:p w14:paraId="32C21977" w14:textId="77777777" w:rsidR="002919E2" w:rsidRDefault="002919E2" w:rsidP="00EA0671"/>
    <w:p w14:paraId="5B57C39E" w14:textId="1FC41A0A" w:rsidR="002919E2" w:rsidRDefault="000365A9" w:rsidP="00EB218B">
      <w:pPr>
        <w:pStyle w:val="Heading3"/>
      </w:pPr>
      <w:bookmarkStart w:id="219" w:name="_Toc368173879"/>
      <w:r>
        <w:t>2.</w:t>
      </w:r>
      <w:r w:rsidR="005A7297">
        <w:t>2</w:t>
      </w:r>
      <w:r>
        <w:t>.</w:t>
      </w:r>
      <w:r w:rsidR="00F45CE8">
        <w:t>2</w:t>
      </w:r>
      <w:r>
        <w:t xml:space="preserve">.  </w:t>
      </w:r>
      <w:r w:rsidR="002919E2">
        <w:t>App.js</w:t>
      </w:r>
      <w:bookmarkEnd w:id="219"/>
    </w:p>
    <w:p w14:paraId="0570203C" w14:textId="77777777" w:rsidR="002919E2" w:rsidRDefault="002919E2" w:rsidP="00EB218B"/>
    <w:p w14:paraId="39914D14" w14:textId="04CB4DB3" w:rsidR="002919E2" w:rsidRDefault="00FE6B96" w:rsidP="00EB218B">
      <w:r>
        <w:t xml:space="preserve">App.js es un kit para el desarrollo software (SDK) que se utiliza para desarrollar aplicaciones de escritorio. </w:t>
      </w:r>
      <w:r w:rsidR="001A734D">
        <w:t>E</w:t>
      </w:r>
      <w:r w:rsidR="002919E2">
        <w:t>s un librería UI (</w:t>
      </w:r>
      <w:r>
        <w:t>Interfaz de Usuario</w:t>
      </w:r>
      <w:r w:rsidR="002919E2">
        <w:t>) ligera que permite crear aplicaciones web móviles que se comportan como aplicaciones nativas, sin sacrificar el rendimiento de la aplicación.</w:t>
      </w:r>
    </w:p>
    <w:p w14:paraId="405FDB51" w14:textId="77777777" w:rsidR="00BE3411" w:rsidRDefault="00BE3411" w:rsidP="00EB218B"/>
    <w:p w14:paraId="386D77CF" w14:textId="24380940" w:rsidR="00BE3411" w:rsidRDefault="00BE3411" w:rsidP="00EB218B">
      <w:pPr>
        <w:pStyle w:val="ListParagraph"/>
        <w:numPr>
          <w:ilvl w:val="0"/>
          <w:numId w:val="25"/>
        </w:numPr>
      </w:pPr>
      <w:r>
        <w:t xml:space="preserve">Funciona en las distintas plataformas </w:t>
      </w:r>
      <w:r w:rsidR="00FE6B96">
        <w:t>móviles</w:t>
      </w:r>
      <w:r>
        <w:t>(</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45CD3518" w14:textId="1BF2BE0B" w:rsidR="00BE3411" w:rsidRDefault="00BE3411" w:rsidP="00532ADB">
      <w:pPr>
        <w:pStyle w:val="ListParagraph"/>
        <w:numPr>
          <w:ilvl w:val="0"/>
          <w:numId w:val="25"/>
        </w:numPr>
        <w:rPr>
          <w:ins w:id="220" w:author="Borja Gonzalez" w:date="2017-09-28T15:49:00Z"/>
        </w:rPr>
      </w:pPr>
      <w:r>
        <w:t>La pila de navegación se gestiona de forma automática.</w:t>
      </w:r>
    </w:p>
    <w:p w14:paraId="4A715C2D" w14:textId="77777777" w:rsidR="00532ADB" w:rsidRDefault="00532ADB" w:rsidP="00532ADB">
      <w:pPr>
        <w:pStyle w:val="ListParagraph"/>
        <w:pPrChange w:id="221" w:author="Borja Gonzalez" w:date="2017-09-28T15:49:00Z">
          <w:pPr>
            <w:pStyle w:val="ListParagraph"/>
            <w:numPr>
              <w:numId w:val="25"/>
            </w:numPr>
            <w:ind w:hanging="360"/>
          </w:pPr>
        </w:pPrChange>
      </w:pPr>
    </w:p>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6A3E86F0" w14:textId="77777777" w:rsidR="001A2DEE" w:rsidRDefault="001A2DEE" w:rsidP="001757CA"/>
    <w:p w14:paraId="2E89E248" w14:textId="5FE232FD" w:rsidR="00E1467C" w:rsidRDefault="000365A9" w:rsidP="00E1467C">
      <w:pPr>
        <w:pStyle w:val="Heading3"/>
      </w:pPr>
      <w:bookmarkStart w:id="222" w:name="_Toc368173880"/>
      <w:r>
        <w:t>2</w:t>
      </w:r>
      <w:r w:rsidR="005A7297">
        <w:t>.2</w:t>
      </w:r>
      <w:r w:rsidR="00F45CE8">
        <w:t>.3.</w:t>
      </w:r>
      <w:r>
        <w:t xml:space="preserve">  </w:t>
      </w:r>
      <w:r w:rsidR="001B143F">
        <w:t>Socket</w:t>
      </w:r>
      <w:r w:rsidR="00E1467C">
        <w:t>.io</w:t>
      </w:r>
      <w:bookmarkEnd w:id="222"/>
    </w:p>
    <w:p w14:paraId="66BC0C77" w14:textId="77777777" w:rsidR="00E1467C" w:rsidRDefault="00E1467C" w:rsidP="001B143F"/>
    <w:p w14:paraId="5737200C" w14:textId="0FD722E3" w:rsidR="00E1467C" w:rsidRDefault="001B143F" w:rsidP="001B143F">
      <w:pPr>
        <w:rPr>
          <w:ins w:id="223"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11F29BD4" w:rsidR="000674E9" w:rsidRDefault="00610E90" w:rsidP="001B143F">
      <w:r>
        <w:t>Generalmente Socket.io utiliza el protocolo WebSocket, y como opción alternativa utiliza el sondeo, pero siempre utiliza la misma interfaz.</w:t>
      </w:r>
      <w:r w:rsidR="00B24E68">
        <w:t xml:space="preserve"> El protocolo WebSocket se basa en una comunicación bidireccional y full-</w:t>
      </w:r>
      <w:proofErr w:type="spellStart"/>
      <w:r w:rsidR="00B24E68">
        <w:t>duplex</w:t>
      </w:r>
      <w:proofErr w:type="spellEnd"/>
      <w:r w:rsidR="00B24E68">
        <w:t xml:space="preserve">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Heading2"/>
      </w:pPr>
      <w:bookmarkStart w:id="224" w:name="_Toc368173883"/>
      <w:r>
        <w:t xml:space="preserve">2.3.  </w:t>
      </w:r>
      <w:r w:rsidR="006E178F">
        <w:t>Bases de Datos</w:t>
      </w:r>
      <w:bookmarkEnd w:id="224"/>
    </w:p>
    <w:p w14:paraId="5D0632E7" w14:textId="77777777" w:rsidR="00506C74" w:rsidRDefault="00506C74" w:rsidP="00155116"/>
    <w:p w14:paraId="51DBA3B4" w14:textId="088D51FF" w:rsidR="00506C74" w:rsidRDefault="00506C74" w:rsidP="00155116">
      <w:r>
        <w:t>Los sistemas de gestión de datos (DBMS) proporcionan la capacidad de almacenar  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ListParagraph"/>
        <w:numPr>
          <w:ilvl w:val="0"/>
          <w:numId w:val="25"/>
        </w:numPr>
      </w:pPr>
      <w:r>
        <w:t>Eficientes, ya que permiten miles de peticiones o modificaciones por segundo.</w:t>
      </w:r>
    </w:p>
    <w:p w14:paraId="2B6D4ADC" w14:textId="2A3C6099" w:rsidR="00506C74" w:rsidRDefault="00506C74" w:rsidP="00155116">
      <w:pPr>
        <w:pStyle w:val="ListParagraph"/>
        <w:numPr>
          <w:ilvl w:val="0"/>
          <w:numId w:val="25"/>
        </w:numPr>
      </w:pPr>
      <w:r>
        <w:t>Fiables debido a una disponibilidad casi total.</w:t>
      </w:r>
    </w:p>
    <w:p w14:paraId="305512BD" w14:textId="18D4D855" w:rsidR="00B908A6" w:rsidRDefault="00506C74" w:rsidP="00155116">
      <w:pPr>
        <w:pStyle w:val="ListParagraph"/>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ListParagraph"/>
        <w:numPr>
          <w:ilvl w:val="0"/>
          <w:numId w:val="25"/>
        </w:numPr>
      </w:pPr>
      <w:r>
        <w:t>Seguros tanto a nivel de software, hardware, energía y usuarios.</w:t>
      </w:r>
    </w:p>
    <w:p w14:paraId="118F9586" w14:textId="77D51212" w:rsidR="00B908A6" w:rsidRDefault="00B908A6" w:rsidP="00155116">
      <w:pPr>
        <w:pStyle w:val="ListParagraph"/>
        <w:numPr>
          <w:ilvl w:val="0"/>
          <w:numId w:val="25"/>
        </w:numPr>
      </w:pPr>
      <w:r>
        <w:t>Con grandes volúmenes de información. Del orden de Terabytes.</w:t>
      </w:r>
    </w:p>
    <w:p w14:paraId="1A3B811E" w14:textId="65A4D75E" w:rsidR="00B908A6" w:rsidRDefault="00B908A6" w:rsidP="00155116">
      <w:pPr>
        <w:pStyle w:val="ListParagraph"/>
        <w:numPr>
          <w:ilvl w:val="0"/>
          <w:numId w:val="25"/>
        </w:numPr>
      </w:pPr>
      <w:r>
        <w:t>Persistentes. La información se guarda de forma permanente.</w:t>
      </w:r>
    </w:p>
    <w:p w14:paraId="7FE72D73" w14:textId="18BF659A" w:rsidR="00B908A6" w:rsidRPr="00506C74" w:rsidRDefault="00B908A6" w:rsidP="00155116">
      <w:pPr>
        <w:pStyle w:val="ListParagraph"/>
        <w:numPr>
          <w:ilvl w:val="0"/>
          <w:numId w:val="25"/>
        </w:numPr>
      </w:pPr>
      <w:r>
        <w:t>Accesibles por múltiples usuarios gracias a un control de acceso concurrente.</w:t>
      </w:r>
    </w:p>
    <w:p w14:paraId="5083C70D" w14:textId="77777777" w:rsidR="006E178F" w:rsidRDefault="006E178F"/>
    <w:p w14:paraId="679D474D" w14:textId="3088D809" w:rsidR="00DE077C" w:rsidRDefault="00DE077C" w:rsidP="00DE077C">
      <w:pPr>
        <w:rPr>
          <w:ins w:id="225" w:author="Borja Gonzalez" w:date="2017-09-28T13:55:00Z"/>
        </w:rPr>
      </w:pPr>
      <w:r w:rsidRPr="00DE077C">
        <w:t xml:space="preserve">Las aplicaciones más </w:t>
      </w:r>
      <w:r w:rsidR="00506C74">
        <w:t>comunes</w:t>
      </w:r>
      <w:r w:rsidRPr="00DE077C">
        <w:t xml:space="preserve"> son para la gestión de empresas e instituciones públicas</w:t>
      </w:r>
      <w:ins w:id="226" w:author="Borja Gonzalez" w:date="2017-09-28T13:56:00Z">
        <w:r w:rsidR="00506C74">
          <w:t xml:space="preserve">. </w:t>
        </w:r>
      </w:ins>
      <w:r w:rsidRPr="00DE077C">
        <w:t>También son ampliamente utilizadas en entornos científicos con el objeto de almacenar la información experimental.</w:t>
      </w:r>
    </w:p>
    <w:p w14:paraId="0DF5A165" w14:textId="0CD4904A" w:rsidR="00506C74" w:rsidRDefault="00155116" w:rsidP="00DE077C">
      <w:r>
        <w:rPr>
          <w:noProof/>
          <w:lang w:val="en-US"/>
        </w:rPr>
        <w:drawing>
          <wp:anchor distT="0" distB="0" distL="114300" distR="114300" simplePos="0" relativeHeight="251663360" behindDoc="0" locked="0" layoutInCell="1" allowOverlap="1" wp14:anchorId="0E033A12" wp14:editId="51B01124">
            <wp:simplePos x="0" y="0"/>
            <wp:positionH relativeFrom="column">
              <wp:posOffset>1828800</wp:posOffset>
            </wp:positionH>
            <wp:positionV relativeFrom="paragraph">
              <wp:posOffset>149860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6A3E38" w14:textId="4FD76B9F" w:rsidR="00DE077C" w:rsidRDefault="00DE077C" w:rsidP="00DE077C"/>
    <w:p w14:paraId="3CE1AAB5" w14:textId="2036586E" w:rsidR="00DE077C" w:rsidRPr="00DE077C" w:rsidRDefault="00DE077C" w:rsidP="00DE077C"/>
    <w:p w14:paraId="6A7822E0" w14:textId="77777777" w:rsidR="006E178F" w:rsidRDefault="006E178F" w:rsidP="00DE077C"/>
    <w:p w14:paraId="0FD37AD2" w14:textId="77777777" w:rsidR="00263BFD" w:rsidRDefault="00263BFD" w:rsidP="00B908A6">
      <w:pPr>
        <w:pStyle w:val="Heading3"/>
        <w:rPr>
          <w:ins w:id="227" w:author="Borja Gonzalez" w:date="2017-09-28T14:59:00Z"/>
        </w:rPr>
      </w:pPr>
    </w:p>
    <w:p w14:paraId="79502D77" w14:textId="77777777" w:rsidR="00155116" w:rsidRDefault="00155116" w:rsidP="004B4F98">
      <w:pPr>
        <w:rPr>
          <w:ins w:id="228" w:author="Borja Gonzalez" w:date="2017-09-28T14:59:00Z"/>
        </w:rPr>
      </w:pPr>
    </w:p>
    <w:p w14:paraId="13ED15C9" w14:textId="77777777" w:rsidR="00155116" w:rsidRDefault="00155116" w:rsidP="004B4F98">
      <w:pPr>
        <w:rPr>
          <w:ins w:id="229" w:author="Borja Gonzalez" w:date="2017-09-28T14:59:00Z"/>
        </w:rPr>
      </w:pPr>
    </w:p>
    <w:p w14:paraId="096974B3" w14:textId="77777777" w:rsidR="00155116" w:rsidRDefault="00155116" w:rsidP="004B4F98">
      <w:pPr>
        <w:rPr>
          <w:ins w:id="230" w:author="Borja Gonzalez" w:date="2017-09-28T15:00:00Z"/>
        </w:rPr>
      </w:pPr>
    </w:p>
    <w:p w14:paraId="1B8C5553" w14:textId="77777777" w:rsidR="00155116" w:rsidRDefault="00155116" w:rsidP="004B4F98">
      <w:pPr>
        <w:rPr>
          <w:ins w:id="231" w:author="Borja Gonzalez" w:date="2017-09-28T15:00:00Z"/>
        </w:rPr>
      </w:pPr>
    </w:p>
    <w:p w14:paraId="71B21A6E" w14:textId="77777777" w:rsidR="00155116" w:rsidRDefault="00155116" w:rsidP="004B4F98">
      <w:pPr>
        <w:rPr>
          <w:ins w:id="232" w:author="Borja Gonzalez" w:date="2017-09-28T15:00:00Z"/>
        </w:rPr>
      </w:pPr>
    </w:p>
    <w:p w14:paraId="58ACE086" w14:textId="77777777" w:rsidR="00155116" w:rsidRDefault="00155116" w:rsidP="004B4F98">
      <w:pPr>
        <w:rPr>
          <w:ins w:id="233" w:author="Borja Gonzalez" w:date="2017-09-28T15:00:00Z"/>
        </w:rPr>
      </w:pPr>
    </w:p>
    <w:p w14:paraId="7B2E6A8A" w14:textId="77777777" w:rsidR="00155116" w:rsidRDefault="00155116" w:rsidP="004B4F98">
      <w:pPr>
        <w:rPr>
          <w:ins w:id="234" w:author="Borja Gonzalez" w:date="2017-09-28T15:00:00Z"/>
        </w:rPr>
      </w:pPr>
    </w:p>
    <w:p w14:paraId="3EBA259F" w14:textId="77777777" w:rsidR="00155116" w:rsidRDefault="00155116" w:rsidP="004B4F98">
      <w:pPr>
        <w:rPr>
          <w:ins w:id="235" w:author="Borja Gonzalez" w:date="2017-09-28T15:00:00Z"/>
        </w:rPr>
      </w:pPr>
    </w:p>
    <w:p w14:paraId="6A8E7D00" w14:textId="77777777" w:rsidR="00155116" w:rsidRDefault="00155116" w:rsidP="004B4F98">
      <w:pPr>
        <w:rPr>
          <w:ins w:id="236" w:author="Borja Gonzalez" w:date="2017-09-28T15:00:00Z"/>
        </w:rPr>
      </w:pPr>
    </w:p>
    <w:p w14:paraId="775E4A8E" w14:textId="77777777" w:rsidR="00155116" w:rsidRDefault="00155116" w:rsidP="004B4F98">
      <w:pPr>
        <w:rPr>
          <w:ins w:id="237" w:author="Borja Gonzalez" w:date="2017-09-28T15:00:00Z"/>
        </w:rPr>
      </w:pPr>
    </w:p>
    <w:p w14:paraId="775F1674" w14:textId="77777777" w:rsidR="00155116" w:rsidRDefault="00155116" w:rsidP="004B4F98">
      <w:pPr>
        <w:rPr>
          <w:ins w:id="238" w:author="Borja Gonzalez" w:date="2017-09-28T15:00:00Z"/>
        </w:rPr>
      </w:pPr>
    </w:p>
    <w:p w14:paraId="15ED5D80" w14:textId="77777777" w:rsidR="00155116" w:rsidRPr="00155116" w:rsidRDefault="00155116" w:rsidP="004B4F98"/>
    <w:p w14:paraId="4932A6EA" w14:textId="77777777" w:rsidR="00B74D7C" w:rsidRDefault="00B74D7C" w:rsidP="00DE077C">
      <w:pPr>
        <w:pStyle w:val="Heading3"/>
      </w:pPr>
    </w:p>
    <w:p w14:paraId="76477541" w14:textId="04BC2637" w:rsidR="00DE077C" w:rsidRDefault="000365A9" w:rsidP="00DE077C">
      <w:pPr>
        <w:pStyle w:val="Heading3"/>
      </w:pPr>
      <w:bookmarkStart w:id="239" w:name="_Toc368173884"/>
      <w:r>
        <w:t xml:space="preserve">2.3.1.  </w:t>
      </w:r>
      <w:r w:rsidR="00DE077C">
        <w:t>SQLite</w:t>
      </w:r>
      <w:bookmarkEnd w:id="239"/>
    </w:p>
    <w:p w14:paraId="09383402" w14:textId="77777777" w:rsidR="00E653AA" w:rsidRDefault="00E653AA" w:rsidP="00E653AA"/>
    <w:p w14:paraId="547C89CD" w14:textId="74AA9773" w:rsidR="00155116"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Éste sistema es</w:t>
      </w:r>
      <w:r w:rsidRPr="00CC6FD2">
        <w:t> compatible con </w:t>
      </w:r>
      <w:hyperlink r:id="rId12" w:tooltip="ACID" w:history="1">
        <w:r w:rsidRPr="001A2EA4">
          <w:rPr>
            <w:rStyle w:val="Hyperlink"/>
            <w:color w:val="auto"/>
            <w:u w:val="none"/>
          </w:rPr>
          <w:t>ACID</w:t>
        </w:r>
      </w:hyperlink>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Pr>
        <w:rPr>
          <w:ins w:id="240" w:author="Borja Gonzalez" w:date="2017-09-28T15:38:00Z"/>
        </w:rPr>
      </w:pPr>
    </w:p>
    <w:p w14:paraId="3D5F51EC" w14:textId="77777777" w:rsidR="004E4A72" w:rsidRDefault="004E4A72" w:rsidP="00333F5F">
      <w:bookmarkStart w:id="241" w:name="_Toc364792191"/>
      <w:bookmarkStart w:id="242" w:name="_Toc366229211"/>
    </w:p>
    <w:p w14:paraId="243BC8FB" w14:textId="77777777" w:rsidR="004E4A72" w:rsidRDefault="004E4A72" w:rsidP="00333F5F"/>
    <w:p w14:paraId="2499FFEE" w14:textId="43D4851E" w:rsidR="004E4A72" w:rsidRDefault="000365A9" w:rsidP="004407E6">
      <w:pPr>
        <w:pStyle w:val="Heading2"/>
      </w:pPr>
      <w:bookmarkStart w:id="243" w:name="_Toc368173886"/>
      <w:r>
        <w:t xml:space="preserve">2.4.  </w:t>
      </w:r>
      <w:r w:rsidR="00C74956">
        <w:t>Sensor Inercial</w:t>
      </w:r>
      <w:r w:rsidR="00734C62">
        <w:t xml:space="preserve"> - IMU</w:t>
      </w:r>
      <w:bookmarkEnd w:id="243"/>
    </w:p>
    <w:p w14:paraId="7556B381" w14:textId="77777777" w:rsidR="004407E6" w:rsidRDefault="004407E6" w:rsidP="004407E6"/>
    <w:p w14:paraId="1F018F9F" w14:textId="77777777" w:rsidR="0041258C"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7777777"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p>
    <w:p w14:paraId="58B77115" w14:textId="0C1CAF8B" w:rsidR="00734C62" w:rsidRPr="004407E6" w:rsidRDefault="002259CD" w:rsidP="004407E6">
      <w:r>
        <w:t>Combinando estos dos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244" w:name="_Toc368173887"/>
      <w:r>
        <w:t xml:space="preserve">2.4.1.  </w:t>
      </w:r>
      <w:proofErr w:type="spellStart"/>
      <w:r w:rsidR="004407E6">
        <w:t>Werium</w:t>
      </w:r>
      <w:proofErr w:type="spellEnd"/>
      <w:r w:rsidR="004407E6">
        <w:t xml:space="preserve"> Basic Pro</w:t>
      </w:r>
      <w:bookmarkEnd w:id="244"/>
    </w:p>
    <w:p w14:paraId="14027168" w14:textId="77777777" w:rsidR="004407E6" w:rsidRDefault="004407E6" w:rsidP="00793476"/>
    <w:p w14:paraId="107EA9F2" w14:textId="39A38553" w:rsidR="003F677A" w:rsidRDefault="004407E6" w:rsidP="003F677A">
      <w:pPr>
        <w:rPr>
          <w:ins w:id="245"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246" w:name="_Toc368173888"/>
      <w:r>
        <w:t xml:space="preserve">3.  </w:t>
      </w:r>
      <w:r w:rsidR="00D51A6F" w:rsidRPr="0040221C">
        <w:t>Diseño</w:t>
      </w:r>
      <w:bookmarkEnd w:id="241"/>
      <w:bookmarkEnd w:id="242"/>
      <w:bookmarkEnd w:id="246"/>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247"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248" w:name="_Toc364792192"/>
      <w:bookmarkStart w:id="249" w:name="_Toc366229212"/>
      <w:bookmarkStart w:id="250" w:name="_Toc368173889"/>
      <w:r>
        <w:t xml:space="preserve">3.1.  </w:t>
      </w:r>
      <w:r w:rsidR="00D51A6F" w:rsidRPr="0040221C">
        <w:t>Descripción del problema</w:t>
      </w:r>
      <w:bookmarkEnd w:id="248"/>
      <w:bookmarkEnd w:id="249"/>
      <w:bookmarkEnd w:id="250"/>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251" w:name="_Toc364792193"/>
      <w:bookmarkStart w:id="252" w:name="_Toc366229213"/>
      <w:bookmarkStart w:id="253" w:name="_Toc368173890"/>
      <w:r>
        <w:t xml:space="preserve">3.2.  </w:t>
      </w:r>
      <w:r w:rsidR="00D51A6F" w:rsidRPr="0040221C">
        <w:t>Requisitos</w:t>
      </w:r>
      <w:bookmarkEnd w:id="251"/>
      <w:bookmarkEnd w:id="252"/>
      <w:bookmarkEnd w:id="253"/>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254" w:name="_Toc366229214"/>
      <w:bookmarkStart w:id="255" w:name="_Toc368173891"/>
      <w:r>
        <w:t xml:space="preserve">3.2.1.  </w:t>
      </w:r>
      <w:r w:rsidR="009F3C87" w:rsidRPr="0040221C">
        <w:t>Requisitos Funcionales</w:t>
      </w:r>
      <w:bookmarkEnd w:id="254"/>
      <w:bookmarkEnd w:id="255"/>
    </w:p>
    <w:p w14:paraId="567C1423" w14:textId="77777777" w:rsidR="0040221C" w:rsidRDefault="0040221C" w:rsidP="0040221C"/>
    <w:p w14:paraId="36BD8646" w14:textId="348F6622"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r w:rsidR="00F54A8E">
        <w:t>3</w:t>
      </w:r>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256"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257" w:author="Borja Gonzalez" w:date="2017-09-08T15:36:00Z"/>
        </w:rPr>
      </w:pPr>
      <w:bookmarkStart w:id="258" w:name="_Toc366229215"/>
      <w:bookmarkStart w:id="259" w:name="_Toc368173892"/>
      <w:r>
        <w:t xml:space="preserve">3.2.2.  </w:t>
      </w:r>
      <w:r w:rsidR="009F3C87" w:rsidRPr="0040221C">
        <w:t>Requisitos no Funcionales</w:t>
      </w:r>
      <w:bookmarkEnd w:id="258"/>
      <w:bookmarkEnd w:id="259"/>
      <w:ins w:id="260" w:author="Borja Gonzalez" w:date="2017-09-08T15:51:00Z">
        <w:r w:rsidR="0028735F">
          <w:t xml:space="preserve"> </w:t>
        </w:r>
      </w:ins>
    </w:p>
    <w:p w14:paraId="5CB2F1E2" w14:textId="77777777" w:rsidR="00B50A04" w:rsidRDefault="00B50A04" w:rsidP="00B50A04">
      <w:pPr>
        <w:rPr>
          <w:ins w:id="261"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262"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263" w:name="_Toc364792194"/>
      <w:bookmarkStart w:id="264" w:name="_Toc366229216"/>
      <w:bookmarkStart w:id="265" w:name="_Toc368173893"/>
      <w:r>
        <w:t xml:space="preserve">3.3.  </w:t>
      </w:r>
      <w:r w:rsidR="00D51A6F" w:rsidRPr="0040221C">
        <w:t>Casos de uso</w:t>
      </w:r>
      <w:bookmarkEnd w:id="263"/>
      <w:bookmarkEnd w:id="264"/>
      <w:bookmarkEnd w:id="265"/>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266"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267"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268"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269"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270"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271"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272"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273"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274" w:author="Borja Gonzalez" w:date="2017-09-07T12:16:00Z">
        <w:r w:rsidR="003D31E0">
          <w:t>.</w:t>
        </w:r>
      </w:ins>
    </w:p>
    <w:p w14:paraId="18386474" w14:textId="05B847DF" w:rsidR="00CE2E56" w:rsidRDefault="00CE2E56" w:rsidP="00CE2E56">
      <w:r w:rsidRPr="00FD514B">
        <w:t xml:space="preserve">Precondiciones: </w:t>
      </w:r>
      <w:r w:rsidR="00454768">
        <w:t>Acceso al listado de movimientos de un paciente.</w:t>
      </w:r>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275"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276" w:author="Borja Gonzalez" w:date="2017-09-07T12:16:00Z">
        <w:r w:rsidR="003D31E0">
          <w:t>.</w:t>
        </w:r>
      </w:ins>
    </w:p>
    <w:p w14:paraId="7D68E677" w14:textId="225A854B" w:rsidR="00D2609E" w:rsidRDefault="00D2609E" w:rsidP="00D2609E">
      <w:r w:rsidRPr="00FD514B">
        <w:t xml:space="preserve">Precondiciones: </w:t>
      </w:r>
      <w:r w:rsidR="00454768">
        <w:t>Acceso al listado de movimientos de un paciente.</w:t>
      </w:r>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277" w:name="_Toc364792195"/>
      <w:bookmarkStart w:id="278" w:name="_Toc366229217"/>
      <w:bookmarkStart w:id="279" w:name="_Toc368173894"/>
      <w:r>
        <w:t xml:space="preserve">3.4.  </w:t>
      </w:r>
      <w:r w:rsidR="00D51A6F" w:rsidRPr="0040221C">
        <w:t>Matriz de trazabilidad</w:t>
      </w:r>
      <w:bookmarkEnd w:id="277"/>
      <w:bookmarkEnd w:id="278"/>
      <w:bookmarkEnd w:id="279"/>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280">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532ADB" w:rsidDel="00532ADB" w14:paraId="38466433" w14:textId="1BB5903F" w:rsidTr="00532ADB">
        <w:trPr>
          <w:cantSplit/>
          <w:trHeight w:val="1194"/>
          <w:del w:id="281" w:author="Borja Gonzalez" w:date="2017-09-28T15:51:00Z"/>
        </w:trPr>
        <w:tc>
          <w:tcPr>
            <w:tcW w:w="862" w:type="dxa"/>
            <w:vAlign w:val="center"/>
          </w:tcPr>
          <w:p w14:paraId="3E658CAA" w14:textId="77777777" w:rsidR="00532ADB" w:rsidRDefault="00532ADB" w:rsidP="00E671BF">
            <w:pPr>
              <w:rPr>
                <w:ins w:id="282" w:author="Borja Gonzalez" w:date="2017-09-28T15:51:00Z"/>
              </w:rPr>
            </w:pPr>
            <w:bookmarkStart w:id="283" w:name="_Toc364792196"/>
            <w:bookmarkStart w:id="284" w:name="_Toc366229218"/>
          </w:p>
          <w:p w14:paraId="159EC5D4" w14:textId="02A1E1DB" w:rsidR="00817C73" w:rsidDel="00532ADB" w:rsidRDefault="00817C73" w:rsidP="0093234F">
            <w:pPr>
              <w:rPr>
                <w:del w:id="285" w:author="Borja Gonzalez" w:date="2017-09-28T15:51:00Z"/>
              </w:rPr>
            </w:pPr>
            <w:del w:id="286"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287" w:author="Borja Gonzalez" w:date="2017-09-28T15:51:00Z"/>
              </w:rPr>
            </w:pPr>
            <w:del w:id="288"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289" w:author="Borja Gonzalez" w:date="2017-09-28T15:51:00Z"/>
              </w:rPr>
            </w:pPr>
            <w:del w:id="290"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291" w:author="Borja Gonzalez" w:date="2017-09-28T15:51:00Z"/>
              </w:rPr>
            </w:pPr>
            <w:del w:id="292"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293" w:author="Borja Gonzalez" w:date="2017-09-28T15:51:00Z"/>
              </w:rPr>
            </w:pPr>
            <w:del w:id="294"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295" w:author="Borja Gonzalez" w:date="2017-09-28T15:51:00Z"/>
              </w:rPr>
            </w:pPr>
            <w:del w:id="296"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297" w:author="Borja Gonzalez" w:date="2017-09-28T15:51:00Z"/>
              </w:rPr>
            </w:pPr>
            <w:del w:id="298"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299" w:author="Borja Gonzalez" w:date="2017-09-28T15:51:00Z"/>
              </w:rPr>
            </w:pPr>
            <w:del w:id="300"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301" w:author="Borja Gonzalez" w:date="2017-09-28T15:51:00Z"/>
              </w:rPr>
            </w:pPr>
            <w:del w:id="302"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303" w:author="Borja Gonzalez" w:date="2017-09-28T15:51:00Z"/>
              </w:rPr>
            </w:pPr>
            <w:del w:id="304"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305" w:author="Borja Gonzalez" w:date="2017-09-28T15:51:00Z"/>
              </w:rPr>
            </w:pPr>
            <w:del w:id="306"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307" w:author="Borja Gonzalez" w:date="2017-09-28T15:51:00Z"/>
              </w:rPr>
            </w:pPr>
            <w:del w:id="308"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309" w:author="Borja Gonzalez" w:date="2017-09-28T15:51:00Z"/>
              </w:rPr>
            </w:pPr>
            <w:del w:id="310"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311" w:author="Borja Gonzalez" w:date="2017-09-28T15:51:00Z"/>
              </w:rPr>
            </w:pPr>
            <w:del w:id="312"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313" w:author="Borja Gonzalez" w:date="2017-09-28T15:51:00Z"/>
              </w:rPr>
            </w:pPr>
            <w:del w:id="314" w:author="Borja Gonzalez" w:date="2017-09-28T15:51:00Z">
              <w:r w:rsidDel="00532ADB">
                <w:delText>RF9</w:delText>
              </w:r>
            </w:del>
          </w:p>
        </w:tc>
      </w:tr>
      <w:tr w:rsidR="00532ADB" w:rsidDel="00532ADB" w14:paraId="5DEE165A" w14:textId="45A5E47D" w:rsidTr="00532ADB">
        <w:trPr>
          <w:cantSplit/>
          <w:trHeight w:val="490"/>
          <w:del w:id="315" w:author="Borja Gonzalez" w:date="2017-09-28T15:51:00Z"/>
        </w:trPr>
        <w:tc>
          <w:tcPr>
            <w:tcW w:w="862" w:type="dxa"/>
            <w:vAlign w:val="center"/>
          </w:tcPr>
          <w:p w14:paraId="7F7ED463" w14:textId="1F6B909D" w:rsidR="00817C73" w:rsidDel="00532ADB" w:rsidRDefault="00817C73" w:rsidP="0093234F">
            <w:pPr>
              <w:rPr>
                <w:del w:id="316" w:author="Borja Gonzalez" w:date="2017-09-28T15:51:00Z"/>
              </w:rPr>
            </w:pPr>
            <w:del w:id="317"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318" w:author="Borja Gonzalez" w:date="2017-09-28T15:51:00Z"/>
                <w:rFonts w:ascii="Menlo Regular" w:eastAsia="Times New Roman" w:hAnsi="Menlo Regular" w:cs="Menlo Regular"/>
                <w:color w:val="222222"/>
                <w:sz w:val="40"/>
                <w:szCs w:val="40"/>
                <w:shd w:val="clear" w:color="auto" w:fill="FFFFFF"/>
              </w:rPr>
            </w:pPr>
            <w:del w:id="31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320" w:author="Borja Gonzalez" w:date="2017-09-28T15:51:00Z"/>
                <w:rFonts w:ascii="Times" w:eastAsia="Times New Roman" w:hAnsi="Times" w:cs="Times New Roman"/>
                <w:sz w:val="40"/>
                <w:szCs w:val="40"/>
              </w:rPr>
            </w:pPr>
            <w:del w:id="32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322" w:author="Borja Gonzalez" w:date="2017-09-28T15:51:00Z"/>
              </w:rPr>
            </w:pPr>
          </w:p>
        </w:tc>
        <w:tc>
          <w:tcPr>
            <w:tcW w:w="851" w:type="dxa"/>
            <w:vAlign w:val="center"/>
          </w:tcPr>
          <w:p w14:paraId="111F9B58" w14:textId="0CA6569D" w:rsidR="00817C73" w:rsidDel="00532ADB" w:rsidRDefault="00817C73" w:rsidP="004B4F98">
            <w:pPr>
              <w:jc w:val="center"/>
              <w:rPr>
                <w:del w:id="323" w:author="Borja Gonzalez" w:date="2017-09-28T15:51:00Z"/>
              </w:rPr>
            </w:pPr>
          </w:p>
        </w:tc>
        <w:tc>
          <w:tcPr>
            <w:tcW w:w="851" w:type="dxa"/>
            <w:vAlign w:val="center"/>
          </w:tcPr>
          <w:p w14:paraId="1E66AFCB" w14:textId="64558FF6" w:rsidR="00817C73" w:rsidDel="00532ADB" w:rsidRDefault="00817C73" w:rsidP="00532ADB">
            <w:pPr>
              <w:jc w:val="center"/>
              <w:rPr>
                <w:del w:id="324" w:author="Borja Gonzalez" w:date="2017-09-28T15:51:00Z"/>
              </w:rPr>
            </w:pPr>
          </w:p>
        </w:tc>
        <w:tc>
          <w:tcPr>
            <w:tcW w:w="674" w:type="dxa"/>
            <w:vAlign w:val="center"/>
          </w:tcPr>
          <w:p w14:paraId="0C8A1CC9" w14:textId="4180C2C8" w:rsidR="00817C73" w:rsidDel="00532ADB" w:rsidRDefault="00817C73" w:rsidP="00532ADB">
            <w:pPr>
              <w:jc w:val="center"/>
              <w:rPr>
                <w:del w:id="325" w:author="Borja Gonzalez" w:date="2017-09-28T15:51:00Z"/>
              </w:rPr>
            </w:pPr>
          </w:p>
        </w:tc>
        <w:tc>
          <w:tcPr>
            <w:tcW w:w="674" w:type="dxa"/>
            <w:vAlign w:val="center"/>
          </w:tcPr>
          <w:p w14:paraId="297F004C" w14:textId="03BD5A83" w:rsidR="00817C73" w:rsidDel="00532ADB" w:rsidRDefault="00817C73" w:rsidP="00532ADB">
            <w:pPr>
              <w:jc w:val="center"/>
              <w:rPr>
                <w:del w:id="326" w:author="Borja Gonzalez" w:date="2017-09-28T15:51:00Z"/>
              </w:rPr>
            </w:pPr>
          </w:p>
        </w:tc>
        <w:tc>
          <w:tcPr>
            <w:tcW w:w="674" w:type="dxa"/>
            <w:vAlign w:val="center"/>
          </w:tcPr>
          <w:p w14:paraId="083B1CB5" w14:textId="1245FDA1" w:rsidR="00817C73" w:rsidDel="00532ADB" w:rsidRDefault="00817C73" w:rsidP="00532ADB">
            <w:pPr>
              <w:jc w:val="center"/>
              <w:rPr>
                <w:del w:id="327" w:author="Borja Gonzalez" w:date="2017-09-28T15:51:00Z"/>
              </w:rPr>
            </w:pPr>
          </w:p>
        </w:tc>
        <w:tc>
          <w:tcPr>
            <w:tcW w:w="674" w:type="dxa"/>
            <w:vAlign w:val="center"/>
          </w:tcPr>
          <w:p w14:paraId="5EC90EF7" w14:textId="221FB925" w:rsidR="00817C73" w:rsidDel="00532ADB" w:rsidRDefault="00817C73" w:rsidP="00532ADB">
            <w:pPr>
              <w:jc w:val="center"/>
              <w:rPr>
                <w:del w:id="328" w:author="Borja Gonzalez" w:date="2017-09-28T15:51:00Z"/>
              </w:rPr>
            </w:pPr>
          </w:p>
        </w:tc>
        <w:tc>
          <w:tcPr>
            <w:tcW w:w="674" w:type="dxa"/>
            <w:vAlign w:val="center"/>
          </w:tcPr>
          <w:p w14:paraId="624FF0F2" w14:textId="360E8800" w:rsidR="00817C73" w:rsidDel="00532ADB" w:rsidRDefault="00817C73" w:rsidP="00532ADB">
            <w:pPr>
              <w:jc w:val="center"/>
              <w:rPr>
                <w:del w:id="329" w:author="Borja Gonzalez" w:date="2017-09-28T15:51:00Z"/>
              </w:rPr>
            </w:pPr>
          </w:p>
        </w:tc>
        <w:tc>
          <w:tcPr>
            <w:tcW w:w="851" w:type="dxa"/>
            <w:vAlign w:val="center"/>
          </w:tcPr>
          <w:p w14:paraId="159481DB" w14:textId="66842D62" w:rsidR="00817C73" w:rsidDel="00532ADB" w:rsidRDefault="00817C73" w:rsidP="00532ADB">
            <w:pPr>
              <w:jc w:val="center"/>
              <w:rPr>
                <w:del w:id="330" w:author="Borja Gonzalez" w:date="2017-09-28T15:51:00Z"/>
              </w:rPr>
            </w:pPr>
          </w:p>
        </w:tc>
        <w:tc>
          <w:tcPr>
            <w:tcW w:w="674" w:type="dxa"/>
            <w:vAlign w:val="center"/>
          </w:tcPr>
          <w:p w14:paraId="2FDB5E3D" w14:textId="77CDEA15" w:rsidR="00817C73" w:rsidDel="00532ADB" w:rsidRDefault="00817C73" w:rsidP="00532ADB">
            <w:pPr>
              <w:jc w:val="center"/>
              <w:rPr>
                <w:del w:id="331" w:author="Borja Gonzalez" w:date="2017-09-28T15:51:00Z"/>
              </w:rPr>
            </w:pPr>
          </w:p>
        </w:tc>
        <w:tc>
          <w:tcPr>
            <w:tcW w:w="851" w:type="dxa"/>
            <w:vAlign w:val="center"/>
          </w:tcPr>
          <w:p w14:paraId="4A91F019" w14:textId="319A0D88" w:rsidR="00817C73" w:rsidDel="00532ADB" w:rsidRDefault="00817C73" w:rsidP="00532ADB">
            <w:pPr>
              <w:jc w:val="center"/>
              <w:rPr>
                <w:del w:id="332" w:author="Borja Gonzalez" w:date="2017-09-28T15:51:00Z"/>
              </w:rPr>
            </w:pPr>
          </w:p>
        </w:tc>
        <w:tc>
          <w:tcPr>
            <w:tcW w:w="674" w:type="dxa"/>
            <w:vAlign w:val="center"/>
          </w:tcPr>
          <w:p w14:paraId="0DBB1A56" w14:textId="7E05F571" w:rsidR="00817C73" w:rsidDel="00532ADB" w:rsidRDefault="00817C73" w:rsidP="00532ADB">
            <w:pPr>
              <w:jc w:val="center"/>
              <w:rPr>
                <w:del w:id="333" w:author="Borja Gonzalez" w:date="2017-09-28T15:51:00Z"/>
              </w:rPr>
            </w:pPr>
          </w:p>
        </w:tc>
      </w:tr>
      <w:tr w:rsidR="00532ADB" w:rsidDel="00532ADB" w14:paraId="42718DB0" w14:textId="64450D33" w:rsidTr="00532ADB">
        <w:trPr>
          <w:cantSplit/>
          <w:trHeight w:val="470"/>
          <w:del w:id="334" w:author="Borja Gonzalez" w:date="2017-09-28T15:51:00Z"/>
        </w:trPr>
        <w:tc>
          <w:tcPr>
            <w:tcW w:w="862" w:type="dxa"/>
            <w:vAlign w:val="center"/>
          </w:tcPr>
          <w:p w14:paraId="11DC74FB" w14:textId="083B73BE" w:rsidR="00817C73" w:rsidDel="00532ADB" w:rsidRDefault="00817C73" w:rsidP="0093234F">
            <w:pPr>
              <w:rPr>
                <w:del w:id="335" w:author="Borja Gonzalez" w:date="2017-09-28T15:51:00Z"/>
              </w:rPr>
            </w:pPr>
            <w:del w:id="336"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337" w:author="Borja Gonzalez" w:date="2017-09-28T15:51:00Z"/>
              </w:rPr>
            </w:pPr>
          </w:p>
        </w:tc>
        <w:tc>
          <w:tcPr>
            <w:tcW w:w="674" w:type="dxa"/>
            <w:vAlign w:val="center"/>
          </w:tcPr>
          <w:p w14:paraId="51808571" w14:textId="3E7058D1" w:rsidR="00817C73" w:rsidDel="00532ADB" w:rsidRDefault="00817C73" w:rsidP="00F45CE8">
            <w:pPr>
              <w:jc w:val="center"/>
              <w:rPr>
                <w:del w:id="338" w:author="Borja Gonzalez" w:date="2017-09-28T15:51:00Z"/>
              </w:rPr>
            </w:pPr>
          </w:p>
        </w:tc>
        <w:tc>
          <w:tcPr>
            <w:tcW w:w="674" w:type="dxa"/>
            <w:vAlign w:val="center"/>
          </w:tcPr>
          <w:p w14:paraId="4A8C2C19" w14:textId="2826A37B" w:rsidR="00817C73" w:rsidDel="00532ADB" w:rsidRDefault="00817C73" w:rsidP="00B24E68">
            <w:pPr>
              <w:jc w:val="center"/>
              <w:rPr>
                <w:del w:id="339" w:author="Borja Gonzalez" w:date="2017-09-28T15:51:00Z"/>
              </w:rPr>
            </w:pPr>
            <w:del w:id="3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341" w:author="Borja Gonzalez" w:date="2017-09-28T15:51:00Z"/>
              </w:rPr>
            </w:pPr>
          </w:p>
        </w:tc>
        <w:tc>
          <w:tcPr>
            <w:tcW w:w="851" w:type="dxa"/>
            <w:vAlign w:val="center"/>
          </w:tcPr>
          <w:p w14:paraId="20D5733E" w14:textId="4009B553" w:rsidR="00817C73" w:rsidDel="00532ADB" w:rsidRDefault="00817C73" w:rsidP="00532ADB">
            <w:pPr>
              <w:jc w:val="center"/>
              <w:rPr>
                <w:del w:id="342" w:author="Borja Gonzalez" w:date="2017-09-28T15:51:00Z"/>
              </w:rPr>
            </w:pPr>
          </w:p>
        </w:tc>
        <w:tc>
          <w:tcPr>
            <w:tcW w:w="674" w:type="dxa"/>
            <w:vAlign w:val="center"/>
          </w:tcPr>
          <w:p w14:paraId="7E849212" w14:textId="4F7DF869" w:rsidR="00817C73" w:rsidDel="00532ADB" w:rsidRDefault="00817C73" w:rsidP="00532ADB">
            <w:pPr>
              <w:jc w:val="center"/>
              <w:rPr>
                <w:del w:id="343" w:author="Borja Gonzalez" w:date="2017-09-28T15:51:00Z"/>
              </w:rPr>
            </w:pPr>
          </w:p>
        </w:tc>
        <w:tc>
          <w:tcPr>
            <w:tcW w:w="674" w:type="dxa"/>
            <w:vAlign w:val="center"/>
          </w:tcPr>
          <w:p w14:paraId="3EE4B852" w14:textId="2EAFA405" w:rsidR="00817C73" w:rsidDel="00532ADB" w:rsidRDefault="00817C73" w:rsidP="00532ADB">
            <w:pPr>
              <w:jc w:val="center"/>
              <w:rPr>
                <w:del w:id="344" w:author="Borja Gonzalez" w:date="2017-09-28T15:51:00Z"/>
              </w:rPr>
            </w:pPr>
          </w:p>
        </w:tc>
        <w:tc>
          <w:tcPr>
            <w:tcW w:w="674" w:type="dxa"/>
            <w:vAlign w:val="center"/>
          </w:tcPr>
          <w:p w14:paraId="677FFE53" w14:textId="23341F6C" w:rsidR="00817C73" w:rsidDel="00532ADB" w:rsidRDefault="00817C73" w:rsidP="00532ADB">
            <w:pPr>
              <w:jc w:val="center"/>
              <w:rPr>
                <w:del w:id="345" w:author="Borja Gonzalez" w:date="2017-09-28T15:51:00Z"/>
              </w:rPr>
            </w:pPr>
          </w:p>
        </w:tc>
        <w:tc>
          <w:tcPr>
            <w:tcW w:w="674" w:type="dxa"/>
            <w:vAlign w:val="center"/>
          </w:tcPr>
          <w:p w14:paraId="344C9C81" w14:textId="21A63047" w:rsidR="00817C73" w:rsidDel="00532ADB" w:rsidRDefault="00817C73" w:rsidP="00532ADB">
            <w:pPr>
              <w:jc w:val="center"/>
              <w:rPr>
                <w:del w:id="346" w:author="Borja Gonzalez" w:date="2017-09-28T15:51:00Z"/>
              </w:rPr>
            </w:pPr>
          </w:p>
        </w:tc>
        <w:tc>
          <w:tcPr>
            <w:tcW w:w="674" w:type="dxa"/>
            <w:vAlign w:val="center"/>
          </w:tcPr>
          <w:p w14:paraId="7A1CDF58" w14:textId="7F96D68D" w:rsidR="00817C73" w:rsidDel="00532ADB" w:rsidRDefault="00817C73" w:rsidP="00532ADB">
            <w:pPr>
              <w:jc w:val="center"/>
              <w:rPr>
                <w:del w:id="347" w:author="Borja Gonzalez" w:date="2017-09-28T15:51:00Z"/>
              </w:rPr>
            </w:pPr>
          </w:p>
        </w:tc>
        <w:tc>
          <w:tcPr>
            <w:tcW w:w="851" w:type="dxa"/>
            <w:vAlign w:val="center"/>
          </w:tcPr>
          <w:p w14:paraId="13172352" w14:textId="58B1D95B" w:rsidR="00817C73" w:rsidDel="00532ADB" w:rsidRDefault="00817C73" w:rsidP="00532ADB">
            <w:pPr>
              <w:jc w:val="center"/>
              <w:rPr>
                <w:del w:id="348" w:author="Borja Gonzalez" w:date="2017-09-28T15:51:00Z"/>
              </w:rPr>
            </w:pPr>
          </w:p>
        </w:tc>
        <w:tc>
          <w:tcPr>
            <w:tcW w:w="674" w:type="dxa"/>
            <w:vAlign w:val="center"/>
          </w:tcPr>
          <w:p w14:paraId="40B1350B" w14:textId="39EC54E5" w:rsidR="00817C73" w:rsidDel="00532ADB" w:rsidRDefault="00817C73" w:rsidP="00532ADB">
            <w:pPr>
              <w:jc w:val="center"/>
              <w:rPr>
                <w:del w:id="349" w:author="Borja Gonzalez" w:date="2017-09-28T15:51:00Z"/>
              </w:rPr>
            </w:pPr>
          </w:p>
        </w:tc>
        <w:tc>
          <w:tcPr>
            <w:tcW w:w="851" w:type="dxa"/>
            <w:vAlign w:val="center"/>
          </w:tcPr>
          <w:p w14:paraId="427E4C8B" w14:textId="3A81B10E" w:rsidR="00817C73" w:rsidDel="00532ADB" w:rsidRDefault="00817C73" w:rsidP="00532ADB">
            <w:pPr>
              <w:jc w:val="center"/>
              <w:rPr>
                <w:del w:id="350" w:author="Borja Gonzalez" w:date="2017-09-28T15:51:00Z"/>
              </w:rPr>
            </w:pPr>
          </w:p>
        </w:tc>
        <w:tc>
          <w:tcPr>
            <w:tcW w:w="674" w:type="dxa"/>
            <w:vAlign w:val="center"/>
          </w:tcPr>
          <w:p w14:paraId="694CCD6C" w14:textId="1C723417" w:rsidR="00817C73" w:rsidDel="00532ADB" w:rsidRDefault="00817C73" w:rsidP="00532ADB">
            <w:pPr>
              <w:jc w:val="center"/>
              <w:rPr>
                <w:del w:id="351" w:author="Borja Gonzalez" w:date="2017-09-28T15:51:00Z"/>
              </w:rPr>
            </w:pPr>
          </w:p>
        </w:tc>
      </w:tr>
      <w:tr w:rsidR="00532ADB" w:rsidDel="00532ADB" w14:paraId="76D58232" w14:textId="5E7B09B3" w:rsidTr="00532ADB">
        <w:trPr>
          <w:cantSplit/>
          <w:trHeight w:val="490"/>
          <w:del w:id="352" w:author="Borja Gonzalez" w:date="2017-09-28T15:51:00Z"/>
        </w:trPr>
        <w:tc>
          <w:tcPr>
            <w:tcW w:w="862" w:type="dxa"/>
            <w:vAlign w:val="center"/>
          </w:tcPr>
          <w:p w14:paraId="19557088" w14:textId="48185C3B" w:rsidR="00817C73" w:rsidDel="00532ADB" w:rsidRDefault="00817C73" w:rsidP="0093234F">
            <w:pPr>
              <w:rPr>
                <w:del w:id="353" w:author="Borja Gonzalez" w:date="2017-09-28T15:51:00Z"/>
              </w:rPr>
            </w:pPr>
            <w:del w:id="354"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355" w:author="Borja Gonzalez" w:date="2017-09-28T15:51:00Z"/>
              </w:rPr>
            </w:pPr>
          </w:p>
        </w:tc>
        <w:tc>
          <w:tcPr>
            <w:tcW w:w="674" w:type="dxa"/>
            <w:vAlign w:val="center"/>
          </w:tcPr>
          <w:p w14:paraId="7DCAD1D7" w14:textId="662DEDE2" w:rsidR="00817C73" w:rsidDel="00532ADB" w:rsidRDefault="00817C73" w:rsidP="00F45CE8">
            <w:pPr>
              <w:jc w:val="center"/>
              <w:rPr>
                <w:del w:id="356" w:author="Borja Gonzalez" w:date="2017-09-28T15:51:00Z"/>
              </w:rPr>
            </w:pPr>
          </w:p>
        </w:tc>
        <w:tc>
          <w:tcPr>
            <w:tcW w:w="674" w:type="dxa"/>
            <w:vAlign w:val="center"/>
          </w:tcPr>
          <w:p w14:paraId="68E12D66" w14:textId="0B0BE433" w:rsidR="00817C73" w:rsidDel="00532ADB" w:rsidRDefault="00817C73" w:rsidP="00B24E68">
            <w:pPr>
              <w:jc w:val="center"/>
              <w:rPr>
                <w:del w:id="357" w:author="Borja Gonzalez" w:date="2017-09-28T15:51:00Z"/>
              </w:rPr>
            </w:pPr>
          </w:p>
        </w:tc>
        <w:tc>
          <w:tcPr>
            <w:tcW w:w="851" w:type="dxa"/>
            <w:vAlign w:val="center"/>
          </w:tcPr>
          <w:p w14:paraId="5B71ADE9" w14:textId="623E3DFC" w:rsidR="00817C73" w:rsidRPr="00580CB8" w:rsidDel="00532ADB" w:rsidRDefault="00817C73" w:rsidP="004B4F98">
            <w:pPr>
              <w:jc w:val="center"/>
              <w:rPr>
                <w:del w:id="358" w:author="Borja Gonzalez" w:date="2017-09-28T15:51:00Z"/>
                <w:rFonts w:ascii="Menlo Regular" w:eastAsia="Times New Roman" w:hAnsi="Menlo Regular" w:cs="Menlo Regular"/>
                <w:color w:val="222222"/>
                <w:sz w:val="40"/>
                <w:szCs w:val="40"/>
                <w:shd w:val="clear" w:color="auto" w:fill="FFFFFF"/>
              </w:rPr>
            </w:pPr>
            <w:del w:id="35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360" w:author="Borja Gonzalez" w:date="2017-09-28T15:51:00Z"/>
                <w:rFonts w:ascii="Menlo Regular" w:eastAsia="Times New Roman" w:hAnsi="Menlo Regular" w:cs="Menlo Regular"/>
                <w:color w:val="222222"/>
                <w:sz w:val="40"/>
                <w:szCs w:val="40"/>
                <w:shd w:val="clear" w:color="auto" w:fill="FFFFFF"/>
              </w:rPr>
            </w:pPr>
            <w:del w:id="36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362" w:author="Borja Gonzalez" w:date="2017-09-28T15:51:00Z"/>
              </w:rPr>
            </w:pPr>
            <w:del w:id="36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364" w:author="Borja Gonzalez" w:date="2017-09-28T15:51:00Z"/>
              </w:rPr>
            </w:pPr>
          </w:p>
        </w:tc>
        <w:tc>
          <w:tcPr>
            <w:tcW w:w="674" w:type="dxa"/>
            <w:vAlign w:val="center"/>
          </w:tcPr>
          <w:p w14:paraId="0E4DEDF0" w14:textId="02C8277B" w:rsidR="00817C73" w:rsidDel="00532ADB" w:rsidRDefault="00817C73" w:rsidP="00532ADB">
            <w:pPr>
              <w:jc w:val="center"/>
              <w:rPr>
                <w:del w:id="365" w:author="Borja Gonzalez" w:date="2017-09-28T15:51:00Z"/>
              </w:rPr>
            </w:pPr>
          </w:p>
        </w:tc>
        <w:tc>
          <w:tcPr>
            <w:tcW w:w="674" w:type="dxa"/>
            <w:vAlign w:val="center"/>
          </w:tcPr>
          <w:p w14:paraId="5EADB93F" w14:textId="539F4969" w:rsidR="00817C73" w:rsidDel="00532ADB" w:rsidRDefault="00817C73" w:rsidP="00532ADB">
            <w:pPr>
              <w:jc w:val="center"/>
              <w:rPr>
                <w:del w:id="366" w:author="Borja Gonzalez" w:date="2017-09-28T15:51:00Z"/>
              </w:rPr>
            </w:pPr>
          </w:p>
        </w:tc>
        <w:tc>
          <w:tcPr>
            <w:tcW w:w="674" w:type="dxa"/>
            <w:vAlign w:val="center"/>
          </w:tcPr>
          <w:p w14:paraId="49A89468" w14:textId="20D0360A" w:rsidR="00817C73" w:rsidDel="00532ADB" w:rsidRDefault="00817C73" w:rsidP="00532ADB">
            <w:pPr>
              <w:jc w:val="center"/>
              <w:rPr>
                <w:del w:id="367" w:author="Borja Gonzalez" w:date="2017-09-28T15:51:00Z"/>
              </w:rPr>
            </w:pPr>
          </w:p>
        </w:tc>
        <w:tc>
          <w:tcPr>
            <w:tcW w:w="851" w:type="dxa"/>
            <w:vAlign w:val="center"/>
          </w:tcPr>
          <w:p w14:paraId="5816623C" w14:textId="6EB5CF88" w:rsidR="00817C73" w:rsidDel="00532ADB" w:rsidRDefault="00817C73" w:rsidP="00532ADB">
            <w:pPr>
              <w:jc w:val="center"/>
              <w:rPr>
                <w:del w:id="368" w:author="Borja Gonzalez" w:date="2017-09-28T15:51:00Z"/>
              </w:rPr>
            </w:pPr>
          </w:p>
        </w:tc>
        <w:tc>
          <w:tcPr>
            <w:tcW w:w="674" w:type="dxa"/>
            <w:vAlign w:val="center"/>
          </w:tcPr>
          <w:p w14:paraId="6352308C" w14:textId="4FE7938F" w:rsidR="00817C73" w:rsidDel="00532ADB" w:rsidRDefault="00817C73" w:rsidP="00532ADB">
            <w:pPr>
              <w:jc w:val="center"/>
              <w:rPr>
                <w:del w:id="369" w:author="Borja Gonzalez" w:date="2017-09-28T15:51:00Z"/>
              </w:rPr>
            </w:pPr>
          </w:p>
        </w:tc>
        <w:tc>
          <w:tcPr>
            <w:tcW w:w="851" w:type="dxa"/>
            <w:vAlign w:val="center"/>
          </w:tcPr>
          <w:p w14:paraId="1D3BD93F" w14:textId="0214B83C" w:rsidR="00817C73" w:rsidDel="00532ADB" w:rsidRDefault="00817C73" w:rsidP="00532ADB">
            <w:pPr>
              <w:jc w:val="center"/>
              <w:rPr>
                <w:del w:id="370" w:author="Borja Gonzalez" w:date="2017-09-28T15:51:00Z"/>
              </w:rPr>
            </w:pPr>
          </w:p>
        </w:tc>
        <w:tc>
          <w:tcPr>
            <w:tcW w:w="674" w:type="dxa"/>
            <w:vAlign w:val="center"/>
          </w:tcPr>
          <w:p w14:paraId="631D51BC" w14:textId="6FEC7CC2" w:rsidR="00817C73" w:rsidDel="00532ADB" w:rsidRDefault="00817C73" w:rsidP="00532ADB">
            <w:pPr>
              <w:jc w:val="center"/>
              <w:rPr>
                <w:del w:id="371" w:author="Borja Gonzalez" w:date="2017-09-28T15:51:00Z"/>
              </w:rPr>
            </w:pPr>
          </w:p>
        </w:tc>
      </w:tr>
      <w:tr w:rsidR="00532ADB" w:rsidDel="00532ADB" w14:paraId="53368B66" w14:textId="4A14219D" w:rsidTr="00532ADB">
        <w:trPr>
          <w:cantSplit/>
          <w:trHeight w:val="470"/>
          <w:del w:id="372" w:author="Borja Gonzalez" w:date="2017-09-28T15:51:00Z"/>
        </w:trPr>
        <w:tc>
          <w:tcPr>
            <w:tcW w:w="862" w:type="dxa"/>
            <w:vAlign w:val="center"/>
          </w:tcPr>
          <w:p w14:paraId="77F09D64" w14:textId="31300619" w:rsidR="00817C73" w:rsidDel="00532ADB" w:rsidRDefault="00817C73" w:rsidP="0093234F">
            <w:pPr>
              <w:rPr>
                <w:del w:id="373" w:author="Borja Gonzalez" w:date="2017-09-28T15:51:00Z"/>
              </w:rPr>
            </w:pPr>
            <w:del w:id="374"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375" w:author="Borja Gonzalez" w:date="2017-09-28T15:51:00Z"/>
              </w:rPr>
            </w:pPr>
          </w:p>
        </w:tc>
        <w:tc>
          <w:tcPr>
            <w:tcW w:w="674" w:type="dxa"/>
            <w:vAlign w:val="center"/>
          </w:tcPr>
          <w:p w14:paraId="64D2EE73" w14:textId="72F008A8" w:rsidR="00817C73" w:rsidDel="00532ADB" w:rsidRDefault="00817C73" w:rsidP="00F45CE8">
            <w:pPr>
              <w:jc w:val="center"/>
              <w:rPr>
                <w:del w:id="376" w:author="Borja Gonzalez" w:date="2017-09-28T15:51:00Z"/>
              </w:rPr>
            </w:pPr>
          </w:p>
        </w:tc>
        <w:tc>
          <w:tcPr>
            <w:tcW w:w="674" w:type="dxa"/>
            <w:vAlign w:val="center"/>
          </w:tcPr>
          <w:p w14:paraId="0B12ABFD" w14:textId="7D88FBAE" w:rsidR="00817C73" w:rsidDel="00532ADB" w:rsidRDefault="00817C73" w:rsidP="00B24E68">
            <w:pPr>
              <w:jc w:val="center"/>
              <w:rPr>
                <w:del w:id="377" w:author="Borja Gonzalez" w:date="2017-09-28T15:51:00Z"/>
              </w:rPr>
            </w:pPr>
          </w:p>
        </w:tc>
        <w:tc>
          <w:tcPr>
            <w:tcW w:w="851" w:type="dxa"/>
            <w:vAlign w:val="center"/>
          </w:tcPr>
          <w:p w14:paraId="5DD937BC" w14:textId="3B223815" w:rsidR="00817C73" w:rsidDel="00532ADB" w:rsidRDefault="00817C73" w:rsidP="004B4F98">
            <w:pPr>
              <w:jc w:val="center"/>
              <w:rPr>
                <w:del w:id="378" w:author="Borja Gonzalez" w:date="2017-09-28T15:51:00Z"/>
              </w:rPr>
            </w:pPr>
            <w:del w:id="37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380" w:author="Borja Gonzalez" w:date="2017-09-28T15:51:00Z"/>
              </w:rPr>
            </w:pPr>
            <w:del w:id="38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382" w:author="Borja Gonzalez" w:date="2017-09-28T15:51:00Z"/>
              </w:rPr>
            </w:pPr>
          </w:p>
        </w:tc>
        <w:tc>
          <w:tcPr>
            <w:tcW w:w="674" w:type="dxa"/>
            <w:vAlign w:val="center"/>
          </w:tcPr>
          <w:p w14:paraId="102C82B3" w14:textId="706ADBC3" w:rsidR="00817C73" w:rsidDel="00532ADB" w:rsidRDefault="00817C73" w:rsidP="00532ADB">
            <w:pPr>
              <w:jc w:val="center"/>
              <w:rPr>
                <w:del w:id="383" w:author="Borja Gonzalez" w:date="2017-09-28T15:51:00Z"/>
              </w:rPr>
            </w:pPr>
            <w:del w:id="3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385" w:author="Borja Gonzalez" w:date="2017-09-28T15:51:00Z"/>
              </w:rPr>
            </w:pPr>
          </w:p>
        </w:tc>
        <w:tc>
          <w:tcPr>
            <w:tcW w:w="674" w:type="dxa"/>
            <w:vAlign w:val="center"/>
          </w:tcPr>
          <w:p w14:paraId="62D04C18" w14:textId="493F6D73" w:rsidR="00817C73" w:rsidDel="00532ADB" w:rsidRDefault="00817C73" w:rsidP="00532ADB">
            <w:pPr>
              <w:jc w:val="center"/>
              <w:rPr>
                <w:del w:id="386" w:author="Borja Gonzalez" w:date="2017-09-28T15:51:00Z"/>
              </w:rPr>
            </w:pPr>
          </w:p>
        </w:tc>
        <w:tc>
          <w:tcPr>
            <w:tcW w:w="674" w:type="dxa"/>
            <w:vAlign w:val="center"/>
          </w:tcPr>
          <w:p w14:paraId="6C0425DC" w14:textId="2156C3F9" w:rsidR="00817C73" w:rsidDel="00532ADB" w:rsidRDefault="00817C73" w:rsidP="00532ADB">
            <w:pPr>
              <w:jc w:val="center"/>
              <w:rPr>
                <w:del w:id="387" w:author="Borja Gonzalez" w:date="2017-09-28T15:51:00Z"/>
              </w:rPr>
            </w:pPr>
          </w:p>
        </w:tc>
        <w:tc>
          <w:tcPr>
            <w:tcW w:w="851" w:type="dxa"/>
            <w:vAlign w:val="center"/>
          </w:tcPr>
          <w:p w14:paraId="011BA72A" w14:textId="18A8F037" w:rsidR="00817C73" w:rsidDel="00532ADB" w:rsidRDefault="00817C73" w:rsidP="00532ADB">
            <w:pPr>
              <w:jc w:val="center"/>
              <w:rPr>
                <w:del w:id="388" w:author="Borja Gonzalez" w:date="2017-09-28T15:51:00Z"/>
              </w:rPr>
            </w:pPr>
          </w:p>
        </w:tc>
        <w:tc>
          <w:tcPr>
            <w:tcW w:w="674" w:type="dxa"/>
            <w:vAlign w:val="center"/>
          </w:tcPr>
          <w:p w14:paraId="762D4D66" w14:textId="24142FC5" w:rsidR="00817C73" w:rsidDel="00532ADB" w:rsidRDefault="00817C73" w:rsidP="00532ADB">
            <w:pPr>
              <w:jc w:val="center"/>
              <w:rPr>
                <w:del w:id="389" w:author="Borja Gonzalez" w:date="2017-09-28T15:51:00Z"/>
              </w:rPr>
            </w:pPr>
          </w:p>
        </w:tc>
        <w:tc>
          <w:tcPr>
            <w:tcW w:w="851" w:type="dxa"/>
            <w:vAlign w:val="center"/>
          </w:tcPr>
          <w:p w14:paraId="453D52A2" w14:textId="35795E7A" w:rsidR="00817C73" w:rsidDel="00532ADB" w:rsidRDefault="00817C73" w:rsidP="00532ADB">
            <w:pPr>
              <w:jc w:val="center"/>
              <w:rPr>
                <w:del w:id="390" w:author="Borja Gonzalez" w:date="2017-09-28T15:51:00Z"/>
              </w:rPr>
            </w:pPr>
          </w:p>
        </w:tc>
        <w:tc>
          <w:tcPr>
            <w:tcW w:w="674" w:type="dxa"/>
            <w:vAlign w:val="center"/>
          </w:tcPr>
          <w:p w14:paraId="42FF3239" w14:textId="0C2A33DB" w:rsidR="00817C73" w:rsidDel="00532ADB" w:rsidRDefault="00817C73" w:rsidP="00532ADB">
            <w:pPr>
              <w:jc w:val="center"/>
              <w:rPr>
                <w:del w:id="391" w:author="Borja Gonzalez" w:date="2017-09-28T15:51:00Z"/>
              </w:rPr>
            </w:pPr>
          </w:p>
        </w:tc>
      </w:tr>
      <w:tr w:rsidR="00532ADB" w:rsidDel="00532ADB" w14:paraId="2EA75E72" w14:textId="47195A7B" w:rsidTr="00532ADB">
        <w:trPr>
          <w:cantSplit/>
          <w:trHeight w:val="490"/>
          <w:del w:id="392" w:author="Borja Gonzalez" w:date="2017-09-28T15:51:00Z"/>
        </w:trPr>
        <w:tc>
          <w:tcPr>
            <w:tcW w:w="862" w:type="dxa"/>
            <w:vAlign w:val="center"/>
          </w:tcPr>
          <w:p w14:paraId="6E8EA7F6" w14:textId="015A61B3" w:rsidR="00817C73" w:rsidDel="00532ADB" w:rsidRDefault="00817C73" w:rsidP="0093234F">
            <w:pPr>
              <w:rPr>
                <w:del w:id="393" w:author="Borja Gonzalez" w:date="2017-09-28T15:51:00Z"/>
              </w:rPr>
            </w:pPr>
            <w:del w:id="394"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395" w:author="Borja Gonzalez" w:date="2017-09-28T15:51:00Z"/>
              </w:rPr>
            </w:pPr>
          </w:p>
        </w:tc>
        <w:tc>
          <w:tcPr>
            <w:tcW w:w="674" w:type="dxa"/>
            <w:vAlign w:val="center"/>
          </w:tcPr>
          <w:p w14:paraId="71CE7563" w14:textId="7F3DBA2C" w:rsidR="00817C73" w:rsidDel="00532ADB" w:rsidRDefault="00817C73" w:rsidP="00F45CE8">
            <w:pPr>
              <w:jc w:val="center"/>
              <w:rPr>
                <w:del w:id="396" w:author="Borja Gonzalez" w:date="2017-09-28T15:51:00Z"/>
              </w:rPr>
            </w:pPr>
          </w:p>
        </w:tc>
        <w:tc>
          <w:tcPr>
            <w:tcW w:w="674" w:type="dxa"/>
            <w:vAlign w:val="center"/>
          </w:tcPr>
          <w:p w14:paraId="187A3BE5" w14:textId="7E1C16CF" w:rsidR="00817C73" w:rsidDel="00532ADB" w:rsidRDefault="00817C73" w:rsidP="00B24E68">
            <w:pPr>
              <w:jc w:val="center"/>
              <w:rPr>
                <w:del w:id="397" w:author="Borja Gonzalez" w:date="2017-09-28T15:51:00Z"/>
              </w:rPr>
            </w:pPr>
          </w:p>
        </w:tc>
        <w:tc>
          <w:tcPr>
            <w:tcW w:w="851" w:type="dxa"/>
            <w:vAlign w:val="center"/>
          </w:tcPr>
          <w:p w14:paraId="29BEC274" w14:textId="16A408A6" w:rsidR="00817C73" w:rsidDel="00532ADB" w:rsidRDefault="00817C73" w:rsidP="004B4F98">
            <w:pPr>
              <w:jc w:val="center"/>
              <w:rPr>
                <w:del w:id="398" w:author="Borja Gonzalez" w:date="2017-09-28T15:51:00Z"/>
              </w:rPr>
            </w:pPr>
          </w:p>
        </w:tc>
        <w:tc>
          <w:tcPr>
            <w:tcW w:w="851" w:type="dxa"/>
            <w:vAlign w:val="center"/>
          </w:tcPr>
          <w:p w14:paraId="1EE85BB4" w14:textId="2DEC8F1D" w:rsidR="00817C73" w:rsidDel="00532ADB" w:rsidRDefault="00817C73" w:rsidP="00532ADB">
            <w:pPr>
              <w:jc w:val="center"/>
              <w:rPr>
                <w:del w:id="399" w:author="Borja Gonzalez" w:date="2017-09-28T15:51:00Z"/>
              </w:rPr>
            </w:pPr>
          </w:p>
        </w:tc>
        <w:tc>
          <w:tcPr>
            <w:tcW w:w="674" w:type="dxa"/>
            <w:vAlign w:val="center"/>
          </w:tcPr>
          <w:p w14:paraId="24588D72" w14:textId="673B17F6" w:rsidR="00817C73" w:rsidDel="00532ADB" w:rsidRDefault="00817C73" w:rsidP="00532ADB">
            <w:pPr>
              <w:jc w:val="center"/>
              <w:rPr>
                <w:del w:id="400" w:author="Borja Gonzalez" w:date="2017-09-28T15:51:00Z"/>
              </w:rPr>
            </w:pPr>
          </w:p>
        </w:tc>
        <w:tc>
          <w:tcPr>
            <w:tcW w:w="674" w:type="dxa"/>
            <w:vAlign w:val="center"/>
          </w:tcPr>
          <w:p w14:paraId="74370C4D" w14:textId="61131CB2" w:rsidR="00817C73" w:rsidDel="00532ADB" w:rsidRDefault="00817C73" w:rsidP="00532ADB">
            <w:pPr>
              <w:jc w:val="center"/>
              <w:rPr>
                <w:del w:id="401" w:author="Borja Gonzalez" w:date="2017-09-28T15:51:00Z"/>
              </w:rPr>
            </w:pPr>
          </w:p>
        </w:tc>
        <w:tc>
          <w:tcPr>
            <w:tcW w:w="674" w:type="dxa"/>
            <w:vAlign w:val="center"/>
          </w:tcPr>
          <w:p w14:paraId="7EDFE785" w14:textId="0F4BE22F" w:rsidR="00817C73" w:rsidDel="00532ADB" w:rsidRDefault="00817C73" w:rsidP="00532ADB">
            <w:pPr>
              <w:jc w:val="center"/>
              <w:rPr>
                <w:del w:id="402" w:author="Borja Gonzalez" w:date="2017-09-28T15:51:00Z"/>
              </w:rPr>
            </w:pPr>
            <w:del w:id="40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404" w:author="Borja Gonzalez" w:date="2017-09-28T15:51:00Z"/>
              </w:rPr>
            </w:pPr>
          </w:p>
        </w:tc>
        <w:tc>
          <w:tcPr>
            <w:tcW w:w="674" w:type="dxa"/>
            <w:vAlign w:val="center"/>
          </w:tcPr>
          <w:p w14:paraId="1E18D130" w14:textId="064F46A1" w:rsidR="00817C73" w:rsidDel="00532ADB" w:rsidRDefault="00817C73" w:rsidP="00532ADB">
            <w:pPr>
              <w:jc w:val="center"/>
              <w:rPr>
                <w:del w:id="405" w:author="Borja Gonzalez" w:date="2017-09-28T15:51:00Z"/>
              </w:rPr>
            </w:pPr>
          </w:p>
        </w:tc>
        <w:tc>
          <w:tcPr>
            <w:tcW w:w="851" w:type="dxa"/>
            <w:vAlign w:val="center"/>
          </w:tcPr>
          <w:p w14:paraId="21CD851D" w14:textId="2A55530D" w:rsidR="00817C73" w:rsidDel="00532ADB" w:rsidRDefault="00817C73" w:rsidP="00532ADB">
            <w:pPr>
              <w:jc w:val="center"/>
              <w:rPr>
                <w:del w:id="406" w:author="Borja Gonzalez" w:date="2017-09-28T15:51:00Z"/>
              </w:rPr>
            </w:pPr>
          </w:p>
        </w:tc>
        <w:tc>
          <w:tcPr>
            <w:tcW w:w="674" w:type="dxa"/>
            <w:vAlign w:val="center"/>
          </w:tcPr>
          <w:p w14:paraId="391DCFF7" w14:textId="265FD4EB" w:rsidR="00817C73" w:rsidDel="00532ADB" w:rsidRDefault="00817C73" w:rsidP="00532ADB">
            <w:pPr>
              <w:jc w:val="center"/>
              <w:rPr>
                <w:del w:id="407" w:author="Borja Gonzalez" w:date="2017-09-28T15:51:00Z"/>
              </w:rPr>
            </w:pPr>
          </w:p>
        </w:tc>
        <w:tc>
          <w:tcPr>
            <w:tcW w:w="851" w:type="dxa"/>
            <w:vAlign w:val="center"/>
          </w:tcPr>
          <w:p w14:paraId="4B5B36BD" w14:textId="457801E1" w:rsidR="00817C73" w:rsidDel="00532ADB" w:rsidRDefault="00817C73" w:rsidP="00532ADB">
            <w:pPr>
              <w:jc w:val="center"/>
              <w:rPr>
                <w:del w:id="408" w:author="Borja Gonzalez" w:date="2017-09-28T15:51:00Z"/>
              </w:rPr>
            </w:pPr>
          </w:p>
        </w:tc>
        <w:tc>
          <w:tcPr>
            <w:tcW w:w="674" w:type="dxa"/>
            <w:vAlign w:val="center"/>
          </w:tcPr>
          <w:p w14:paraId="47C0130B" w14:textId="27ECEBA8" w:rsidR="00817C73" w:rsidDel="00532ADB" w:rsidRDefault="00817C73" w:rsidP="00532ADB">
            <w:pPr>
              <w:jc w:val="center"/>
              <w:rPr>
                <w:del w:id="409" w:author="Borja Gonzalez" w:date="2017-09-28T15:51:00Z"/>
              </w:rPr>
            </w:pPr>
          </w:p>
        </w:tc>
      </w:tr>
      <w:tr w:rsidR="00532ADB" w:rsidDel="00532ADB" w14:paraId="0F8899CA" w14:textId="5F64B651" w:rsidTr="00532ADB">
        <w:trPr>
          <w:cantSplit/>
          <w:trHeight w:val="470"/>
          <w:del w:id="410" w:author="Borja Gonzalez" w:date="2017-09-28T15:51:00Z"/>
        </w:trPr>
        <w:tc>
          <w:tcPr>
            <w:tcW w:w="862" w:type="dxa"/>
            <w:vAlign w:val="center"/>
          </w:tcPr>
          <w:p w14:paraId="65DEFFE6" w14:textId="32B10158" w:rsidR="00817C73" w:rsidDel="00532ADB" w:rsidRDefault="00817C73" w:rsidP="0093234F">
            <w:pPr>
              <w:rPr>
                <w:del w:id="411" w:author="Borja Gonzalez" w:date="2017-09-28T15:51:00Z"/>
              </w:rPr>
            </w:pPr>
            <w:del w:id="412"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413" w:author="Borja Gonzalez" w:date="2017-09-28T15:51:00Z"/>
              </w:rPr>
            </w:pPr>
          </w:p>
        </w:tc>
        <w:tc>
          <w:tcPr>
            <w:tcW w:w="674" w:type="dxa"/>
            <w:vAlign w:val="center"/>
          </w:tcPr>
          <w:p w14:paraId="370BF525" w14:textId="06BFD224" w:rsidR="00817C73" w:rsidDel="00532ADB" w:rsidRDefault="00817C73" w:rsidP="00F45CE8">
            <w:pPr>
              <w:jc w:val="center"/>
              <w:rPr>
                <w:del w:id="414" w:author="Borja Gonzalez" w:date="2017-09-28T15:51:00Z"/>
              </w:rPr>
            </w:pPr>
          </w:p>
        </w:tc>
        <w:tc>
          <w:tcPr>
            <w:tcW w:w="674" w:type="dxa"/>
            <w:vAlign w:val="center"/>
          </w:tcPr>
          <w:p w14:paraId="60C85711" w14:textId="07ED52AC" w:rsidR="00817C73" w:rsidDel="00532ADB" w:rsidRDefault="00817C73" w:rsidP="00B24E68">
            <w:pPr>
              <w:jc w:val="center"/>
              <w:rPr>
                <w:del w:id="415" w:author="Borja Gonzalez" w:date="2017-09-28T15:51:00Z"/>
              </w:rPr>
            </w:pPr>
          </w:p>
        </w:tc>
        <w:tc>
          <w:tcPr>
            <w:tcW w:w="851" w:type="dxa"/>
            <w:vAlign w:val="center"/>
          </w:tcPr>
          <w:p w14:paraId="48135C58" w14:textId="4C9C138C" w:rsidR="00817C73" w:rsidDel="00532ADB" w:rsidRDefault="00817C73" w:rsidP="004B4F98">
            <w:pPr>
              <w:jc w:val="center"/>
              <w:rPr>
                <w:del w:id="416" w:author="Borja Gonzalez" w:date="2017-09-28T15:51:00Z"/>
              </w:rPr>
            </w:pPr>
            <w:del w:id="41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418" w:author="Borja Gonzalez" w:date="2017-09-28T15:51:00Z"/>
              </w:rPr>
            </w:pPr>
            <w:del w:id="41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420" w:author="Borja Gonzalez" w:date="2017-09-28T15:51:00Z"/>
              </w:rPr>
            </w:pPr>
          </w:p>
        </w:tc>
        <w:tc>
          <w:tcPr>
            <w:tcW w:w="674" w:type="dxa"/>
            <w:vAlign w:val="center"/>
          </w:tcPr>
          <w:p w14:paraId="0C920B9B" w14:textId="40ABE75E" w:rsidR="00817C73" w:rsidDel="00532ADB" w:rsidRDefault="00817C73" w:rsidP="00532ADB">
            <w:pPr>
              <w:jc w:val="center"/>
              <w:rPr>
                <w:del w:id="421" w:author="Borja Gonzalez" w:date="2017-09-28T15:51:00Z"/>
              </w:rPr>
            </w:pPr>
          </w:p>
        </w:tc>
        <w:tc>
          <w:tcPr>
            <w:tcW w:w="674" w:type="dxa"/>
            <w:vAlign w:val="center"/>
          </w:tcPr>
          <w:p w14:paraId="59D3E1D8" w14:textId="1DD7E15C" w:rsidR="00817C73" w:rsidDel="00532ADB" w:rsidRDefault="00817C73" w:rsidP="00532ADB">
            <w:pPr>
              <w:jc w:val="center"/>
              <w:rPr>
                <w:del w:id="422" w:author="Borja Gonzalez" w:date="2017-09-28T15:51:00Z"/>
              </w:rPr>
            </w:pPr>
          </w:p>
        </w:tc>
        <w:tc>
          <w:tcPr>
            <w:tcW w:w="674" w:type="dxa"/>
            <w:vAlign w:val="center"/>
          </w:tcPr>
          <w:p w14:paraId="308C0B13" w14:textId="12206F3A" w:rsidR="00817C73" w:rsidDel="00532ADB" w:rsidRDefault="00817C73" w:rsidP="00532ADB">
            <w:pPr>
              <w:jc w:val="center"/>
              <w:rPr>
                <w:del w:id="423" w:author="Borja Gonzalez" w:date="2017-09-28T15:51:00Z"/>
              </w:rPr>
            </w:pPr>
            <w:del w:id="42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425" w:author="Borja Gonzalez" w:date="2017-09-28T15:51:00Z"/>
              </w:rPr>
            </w:pPr>
          </w:p>
        </w:tc>
        <w:tc>
          <w:tcPr>
            <w:tcW w:w="851" w:type="dxa"/>
            <w:vAlign w:val="center"/>
          </w:tcPr>
          <w:p w14:paraId="7C4DF2E3" w14:textId="2037245B" w:rsidR="00817C73" w:rsidDel="00532ADB" w:rsidRDefault="00817C73" w:rsidP="00532ADB">
            <w:pPr>
              <w:jc w:val="center"/>
              <w:rPr>
                <w:del w:id="426" w:author="Borja Gonzalez" w:date="2017-09-28T15:51:00Z"/>
              </w:rPr>
            </w:pPr>
          </w:p>
        </w:tc>
        <w:tc>
          <w:tcPr>
            <w:tcW w:w="674" w:type="dxa"/>
            <w:vAlign w:val="center"/>
          </w:tcPr>
          <w:p w14:paraId="7BAA3433" w14:textId="7E7A880E" w:rsidR="00817C73" w:rsidDel="00532ADB" w:rsidRDefault="00817C73" w:rsidP="00532ADB">
            <w:pPr>
              <w:jc w:val="center"/>
              <w:rPr>
                <w:del w:id="427" w:author="Borja Gonzalez" w:date="2017-09-28T15:51:00Z"/>
              </w:rPr>
            </w:pPr>
          </w:p>
        </w:tc>
        <w:tc>
          <w:tcPr>
            <w:tcW w:w="851" w:type="dxa"/>
            <w:vAlign w:val="center"/>
          </w:tcPr>
          <w:p w14:paraId="62D5EE20" w14:textId="3DC273FD" w:rsidR="00817C73" w:rsidDel="00532ADB" w:rsidRDefault="00817C73" w:rsidP="00532ADB">
            <w:pPr>
              <w:jc w:val="center"/>
              <w:rPr>
                <w:del w:id="428" w:author="Borja Gonzalez" w:date="2017-09-28T15:51:00Z"/>
              </w:rPr>
            </w:pPr>
          </w:p>
        </w:tc>
        <w:tc>
          <w:tcPr>
            <w:tcW w:w="674" w:type="dxa"/>
            <w:vAlign w:val="center"/>
          </w:tcPr>
          <w:p w14:paraId="4BA18C1A" w14:textId="67E88C8C" w:rsidR="00817C73" w:rsidDel="00532ADB" w:rsidRDefault="00817C73" w:rsidP="00532ADB">
            <w:pPr>
              <w:jc w:val="center"/>
              <w:rPr>
                <w:del w:id="429" w:author="Borja Gonzalez" w:date="2017-09-28T15:51:00Z"/>
              </w:rPr>
            </w:pPr>
          </w:p>
        </w:tc>
      </w:tr>
      <w:tr w:rsidR="00532ADB" w:rsidDel="00532ADB" w14:paraId="2C1E9CED" w14:textId="37BFC1A1" w:rsidTr="00532ADB">
        <w:trPr>
          <w:cantSplit/>
          <w:trHeight w:val="490"/>
          <w:del w:id="430" w:author="Borja Gonzalez" w:date="2017-09-28T15:51:00Z"/>
        </w:trPr>
        <w:tc>
          <w:tcPr>
            <w:tcW w:w="862" w:type="dxa"/>
            <w:vAlign w:val="center"/>
          </w:tcPr>
          <w:p w14:paraId="068093C8" w14:textId="35B32B00" w:rsidR="00817C73" w:rsidDel="00532ADB" w:rsidRDefault="00817C73" w:rsidP="0093234F">
            <w:pPr>
              <w:rPr>
                <w:del w:id="431" w:author="Borja Gonzalez" w:date="2017-09-28T15:51:00Z"/>
              </w:rPr>
            </w:pPr>
            <w:del w:id="432"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433" w:author="Borja Gonzalez" w:date="2017-09-28T15:51:00Z"/>
              </w:rPr>
            </w:pPr>
          </w:p>
        </w:tc>
        <w:tc>
          <w:tcPr>
            <w:tcW w:w="674" w:type="dxa"/>
            <w:vAlign w:val="center"/>
          </w:tcPr>
          <w:p w14:paraId="0DB21861" w14:textId="5C15064D" w:rsidR="00817C73" w:rsidDel="00532ADB" w:rsidRDefault="00817C73" w:rsidP="00F45CE8">
            <w:pPr>
              <w:jc w:val="center"/>
              <w:rPr>
                <w:del w:id="434" w:author="Borja Gonzalez" w:date="2017-09-28T15:51:00Z"/>
              </w:rPr>
            </w:pPr>
          </w:p>
        </w:tc>
        <w:tc>
          <w:tcPr>
            <w:tcW w:w="674" w:type="dxa"/>
            <w:vAlign w:val="center"/>
          </w:tcPr>
          <w:p w14:paraId="045E07F9" w14:textId="2D9FAE83" w:rsidR="00817C73" w:rsidDel="00532ADB" w:rsidRDefault="00817C73" w:rsidP="00B24E68">
            <w:pPr>
              <w:jc w:val="center"/>
              <w:rPr>
                <w:del w:id="435" w:author="Borja Gonzalez" w:date="2017-09-28T15:51:00Z"/>
              </w:rPr>
            </w:pPr>
          </w:p>
        </w:tc>
        <w:tc>
          <w:tcPr>
            <w:tcW w:w="851" w:type="dxa"/>
            <w:vAlign w:val="center"/>
          </w:tcPr>
          <w:p w14:paraId="56C01BC0" w14:textId="4C4D054F" w:rsidR="00817C73" w:rsidDel="00532ADB" w:rsidRDefault="00817C73" w:rsidP="004B4F98">
            <w:pPr>
              <w:jc w:val="center"/>
              <w:rPr>
                <w:del w:id="436" w:author="Borja Gonzalez" w:date="2017-09-28T15:51:00Z"/>
              </w:rPr>
            </w:pPr>
            <w:del w:id="43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438" w:author="Borja Gonzalez" w:date="2017-09-28T15:51:00Z"/>
              </w:rPr>
            </w:pPr>
            <w:del w:id="43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440" w:author="Borja Gonzalez" w:date="2017-09-28T15:51:00Z"/>
              </w:rPr>
            </w:pPr>
          </w:p>
        </w:tc>
        <w:tc>
          <w:tcPr>
            <w:tcW w:w="674" w:type="dxa"/>
            <w:vAlign w:val="center"/>
          </w:tcPr>
          <w:p w14:paraId="7D7E1974" w14:textId="6BFCC0B6" w:rsidR="00817C73" w:rsidDel="00532ADB" w:rsidRDefault="00817C73" w:rsidP="00532ADB">
            <w:pPr>
              <w:jc w:val="center"/>
              <w:rPr>
                <w:del w:id="441" w:author="Borja Gonzalez" w:date="2017-09-28T15:51:00Z"/>
              </w:rPr>
            </w:pPr>
          </w:p>
        </w:tc>
        <w:tc>
          <w:tcPr>
            <w:tcW w:w="674" w:type="dxa"/>
            <w:vAlign w:val="center"/>
          </w:tcPr>
          <w:p w14:paraId="69A37F48" w14:textId="5A7A0904" w:rsidR="00817C73" w:rsidDel="00532ADB" w:rsidRDefault="00817C73" w:rsidP="00532ADB">
            <w:pPr>
              <w:jc w:val="center"/>
              <w:rPr>
                <w:del w:id="442" w:author="Borja Gonzalez" w:date="2017-09-28T15:51:00Z"/>
              </w:rPr>
            </w:pPr>
          </w:p>
        </w:tc>
        <w:tc>
          <w:tcPr>
            <w:tcW w:w="674" w:type="dxa"/>
            <w:vAlign w:val="center"/>
          </w:tcPr>
          <w:p w14:paraId="4056EF02" w14:textId="16B8C4E2" w:rsidR="00817C73" w:rsidDel="00532ADB" w:rsidRDefault="00817C73" w:rsidP="00532ADB">
            <w:pPr>
              <w:jc w:val="center"/>
              <w:rPr>
                <w:del w:id="443" w:author="Borja Gonzalez" w:date="2017-09-28T15:51:00Z"/>
              </w:rPr>
            </w:pPr>
          </w:p>
        </w:tc>
        <w:tc>
          <w:tcPr>
            <w:tcW w:w="674" w:type="dxa"/>
            <w:vAlign w:val="center"/>
          </w:tcPr>
          <w:p w14:paraId="621BF13F" w14:textId="62171C64" w:rsidR="00817C73" w:rsidDel="00532ADB" w:rsidRDefault="00817C73" w:rsidP="00532ADB">
            <w:pPr>
              <w:jc w:val="center"/>
              <w:rPr>
                <w:del w:id="444" w:author="Borja Gonzalez" w:date="2017-09-28T15:51:00Z"/>
              </w:rPr>
            </w:pPr>
            <w:del w:id="44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446" w:author="Borja Gonzalez" w:date="2017-09-28T15:51:00Z"/>
              </w:rPr>
            </w:pPr>
            <w:del w:id="44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448" w:author="Borja Gonzalez" w:date="2017-09-28T15:51:00Z"/>
              </w:rPr>
            </w:pPr>
          </w:p>
        </w:tc>
        <w:tc>
          <w:tcPr>
            <w:tcW w:w="851" w:type="dxa"/>
            <w:vAlign w:val="center"/>
          </w:tcPr>
          <w:p w14:paraId="2DA4BF88" w14:textId="422F1185" w:rsidR="00817C73" w:rsidDel="00532ADB" w:rsidRDefault="00817C73" w:rsidP="00532ADB">
            <w:pPr>
              <w:jc w:val="center"/>
              <w:rPr>
                <w:del w:id="449" w:author="Borja Gonzalez" w:date="2017-09-28T15:51:00Z"/>
              </w:rPr>
            </w:pPr>
          </w:p>
        </w:tc>
        <w:tc>
          <w:tcPr>
            <w:tcW w:w="674" w:type="dxa"/>
            <w:vAlign w:val="center"/>
          </w:tcPr>
          <w:p w14:paraId="3CB2A2DC" w14:textId="22BFEBA4" w:rsidR="00817C73" w:rsidDel="00532ADB" w:rsidRDefault="00817C73" w:rsidP="00532ADB">
            <w:pPr>
              <w:jc w:val="center"/>
              <w:rPr>
                <w:del w:id="450" w:author="Borja Gonzalez" w:date="2017-09-28T15:51:00Z"/>
              </w:rPr>
            </w:pPr>
          </w:p>
        </w:tc>
      </w:tr>
      <w:tr w:rsidR="00532ADB" w:rsidDel="00532ADB" w14:paraId="6B5235DD" w14:textId="72B65EB7" w:rsidTr="00532ADB">
        <w:trPr>
          <w:cantSplit/>
          <w:trHeight w:val="490"/>
          <w:del w:id="451" w:author="Borja Gonzalez" w:date="2017-09-28T15:51:00Z"/>
        </w:trPr>
        <w:tc>
          <w:tcPr>
            <w:tcW w:w="862" w:type="dxa"/>
            <w:vAlign w:val="center"/>
          </w:tcPr>
          <w:p w14:paraId="2D77031F" w14:textId="5274092A" w:rsidR="00817C73" w:rsidDel="00532ADB" w:rsidRDefault="00817C73" w:rsidP="0093234F">
            <w:pPr>
              <w:rPr>
                <w:del w:id="452" w:author="Borja Gonzalez" w:date="2017-09-28T15:51:00Z"/>
              </w:rPr>
            </w:pPr>
            <w:del w:id="453"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454" w:author="Borja Gonzalez" w:date="2017-09-28T15:51:00Z"/>
              </w:rPr>
            </w:pPr>
          </w:p>
        </w:tc>
        <w:tc>
          <w:tcPr>
            <w:tcW w:w="674" w:type="dxa"/>
            <w:vAlign w:val="center"/>
          </w:tcPr>
          <w:p w14:paraId="49BF79A1" w14:textId="69E3B47D" w:rsidR="00817C73" w:rsidDel="00532ADB" w:rsidRDefault="00817C73" w:rsidP="00F45CE8">
            <w:pPr>
              <w:jc w:val="center"/>
              <w:rPr>
                <w:del w:id="455" w:author="Borja Gonzalez" w:date="2017-09-28T15:51:00Z"/>
              </w:rPr>
            </w:pPr>
          </w:p>
        </w:tc>
        <w:tc>
          <w:tcPr>
            <w:tcW w:w="674" w:type="dxa"/>
            <w:vAlign w:val="center"/>
          </w:tcPr>
          <w:p w14:paraId="51A9E643" w14:textId="5F9019EB" w:rsidR="00817C73" w:rsidDel="00532ADB" w:rsidRDefault="00817C73" w:rsidP="00B24E68">
            <w:pPr>
              <w:jc w:val="center"/>
              <w:rPr>
                <w:del w:id="456" w:author="Borja Gonzalez" w:date="2017-09-28T15:51:00Z"/>
              </w:rPr>
            </w:pPr>
          </w:p>
        </w:tc>
        <w:tc>
          <w:tcPr>
            <w:tcW w:w="851" w:type="dxa"/>
            <w:vAlign w:val="center"/>
          </w:tcPr>
          <w:p w14:paraId="3DD6DA90" w14:textId="363F2589" w:rsidR="00817C73" w:rsidDel="00532ADB" w:rsidRDefault="00817C73" w:rsidP="004B4F98">
            <w:pPr>
              <w:jc w:val="center"/>
              <w:rPr>
                <w:del w:id="457" w:author="Borja Gonzalez" w:date="2017-09-28T15:51:00Z"/>
              </w:rPr>
            </w:pPr>
          </w:p>
        </w:tc>
        <w:tc>
          <w:tcPr>
            <w:tcW w:w="851" w:type="dxa"/>
            <w:vAlign w:val="center"/>
          </w:tcPr>
          <w:p w14:paraId="4E7068F2" w14:textId="2F8FD874" w:rsidR="00817C73" w:rsidDel="00532ADB" w:rsidRDefault="00817C73" w:rsidP="00532ADB">
            <w:pPr>
              <w:jc w:val="center"/>
              <w:rPr>
                <w:del w:id="458" w:author="Borja Gonzalez" w:date="2017-09-28T15:51:00Z"/>
              </w:rPr>
            </w:pPr>
          </w:p>
        </w:tc>
        <w:tc>
          <w:tcPr>
            <w:tcW w:w="674" w:type="dxa"/>
            <w:vAlign w:val="center"/>
          </w:tcPr>
          <w:p w14:paraId="7DF36AD5" w14:textId="3C6FB242" w:rsidR="00817C73" w:rsidDel="00532ADB" w:rsidRDefault="00817C73" w:rsidP="00532ADB">
            <w:pPr>
              <w:jc w:val="center"/>
              <w:rPr>
                <w:del w:id="459" w:author="Borja Gonzalez" w:date="2017-09-28T15:51:00Z"/>
              </w:rPr>
            </w:pPr>
          </w:p>
        </w:tc>
        <w:tc>
          <w:tcPr>
            <w:tcW w:w="674" w:type="dxa"/>
            <w:vAlign w:val="center"/>
          </w:tcPr>
          <w:p w14:paraId="7E566D0E" w14:textId="241658D5" w:rsidR="00817C73" w:rsidDel="00532ADB" w:rsidRDefault="00817C73" w:rsidP="00532ADB">
            <w:pPr>
              <w:jc w:val="center"/>
              <w:rPr>
                <w:del w:id="460" w:author="Borja Gonzalez" w:date="2017-09-28T15:51:00Z"/>
              </w:rPr>
            </w:pPr>
          </w:p>
        </w:tc>
        <w:tc>
          <w:tcPr>
            <w:tcW w:w="674" w:type="dxa"/>
            <w:vAlign w:val="center"/>
          </w:tcPr>
          <w:p w14:paraId="54A29FB5" w14:textId="085AA877" w:rsidR="00817C73" w:rsidDel="00532ADB" w:rsidRDefault="00817C73" w:rsidP="00532ADB">
            <w:pPr>
              <w:jc w:val="center"/>
              <w:rPr>
                <w:del w:id="461" w:author="Borja Gonzalez" w:date="2017-09-28T15:51:00Z"/>
              </w:rPr>
            </w:pPr>
          </w:p>
        </w:tc>
        <w:tc>
          <w:tcPr>
            <w:tcW w:w="674" w:type="dxa"/>
            <w:vAlign w:val="center"/>
          </w:tcPr>
          <w:p w14:paraId="7DD5B2B3" w14:textId="18FDA2D7" w:rsidR="00817C73" w:rsidDel="00532ADB" w:rsidRDefault="00817C73" w:rsidP="00532ADB">
            <w:pPr>
              <w:jc w:val="center"/>
              <w:rPr>
                <w:del w:id="462" w:author="Borja Gonzalez" w:date="2017-09-28T15:51:00Z"/>
              </w:rPr>
            </w:pPr>
          </w:p>
        </w:tc>
        <w:tc>
          <w:tcPr>
            <w:tcW w:w="674" w:type="dxa"/>
            <w:vAlign w:val="center"/>
          </w:tcPr>
          <w:p w14:paraId="0A3575F7" w14:textId="555CE221" w:rsidR="00817C73" w:rsidDel="00532ADB" w:rsidRDefault="00817C73" w:rsidP="00532ADB">
            <w:pPr>
              <w:jc w:val="center"/>
              <w:rPr>
                <w:del w:id="463" w:author="Borja Gonzalez" w:date="2017-09-28T15:51:00Z"/>
              </w:rPr>
            </w:pPr>
          </w:p>
        </w:tc>
        <w:tc>
          <w:tcPr>
            <w:tcW w:w="851" w:type="dxa"/>
            <w:vAlign w:val="center"/>
          </w:tcPr>
          <w:p w14:paraId="3EE7C02B" w14:textId="675BE587" w:rsidR="00817C73" w:rsidRPr="00580CB8" w:rsidDel="00532ADB" w:rsidRDefault="00817C73" w:rsidP="00532ADB">
            <w:pPr>
              <w:jc w:val="center"/>
              <w:rPr>
                <w:del w:id="464"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465" w:author="Borja Gonzalez" w:date="2017-09-28T15:51:00Z"/>
              </w:rPr>
            </w:pPr>
            <w:del w:id="46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467" w:author="Borja Gonzalez" w:date="2017-09-28T15:51:00Z"/>
              </w:rPr>
            </w:pPr>
          </w:p>
        </w:tc>
        <w:tc>
          <w:tcPr>
            <w:tcW w:w="674" w:type="dxa"/>
            <w:vAlign w:val="center"/>
          </w:tcPr>
          <w:p w14:paraId="24A50F8C" w14:textId="65CFDF4C" w:rsidR="00817C73" w:rsidDel="00532ADB" w:rsidRDefault="00817C73" w:rsidP="00532ADB">
            <w:pPr>
              <w:jc w:val="center"/>
              <w:rPr>
                <w:del w:id="468" w:author="Borja Gonzalez" w:date="2017-09-28T15:51:00Z"/>
              </w:rPr>
            </w:pPr>
          </w:p>
        </w:tc>
      </w:tr>
      <w:tr w:rsidR="00532ADB" w:rsidDel="00532ADB" w14:paraId="5647D01E" w14:textId="645A3CA5" w:rsidTr="00532ADB">
        <w:trPr>
          <w:cantSplit/>
          <w:trHeight w:val="490"/>
          <w:del w:id="469" w:author="Borja Gonzalez" w:date="2017-09-28T15:51:00Z"/>
        </w:trPr>
        <w:tc>
          <w:tcPr>
            <w:tcW w:w="862" w:type="dxa"/>
            <w:vAlign w:val="center"/>
          </w:tcPr>
          <w:p w14:paraId="4BE94E7A" w14:textId="595C9933" w:rsidR="00817C73" w:rsidDel="00532ADB" w:rsidRDefault="00817C73" w:rsidP="0093234F">
            <w:pPr>
              <w:rPr>
                <w:del w:id="470" w:author="Borja Gonzalez" w:date="2017-09-28T15:51:00Z"/>
              </w:rPr>
            </w:pPr>
            <w:del w:id="471"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472" w:author="Borja Gonzalez" w:date="2017-09-28T15:51:00Z"/>
              </w:rPr>
            </w:pPr>
          </w:p>
        </w:tc>
        <w:tc>
          <w:tcPr>
            <w:tcW w:w="674" w:type="dxa"/>
            <w:vAlign w:val="center"/>
          </w:tcPr>
          <w:p w14:paraId="50748D70" w14:textId="2D53A782" w:rsidR="00817C73" w:rsidDel="00532ADB" w:rsidRDefault="00817C73" w:rsidP="00F45CE8">
            <w:pPr>
              <w:jc w:val="center"/>
              <w:rPr>
                <w:del w:id="473" w:author="Borja Gonzalez" w:date="2017-09-28T15:51:00Z"/>
              </w:rPr>
            </w:pPr>
          </w:p>
        </w:tc>
        <w:tc>
          <w:tcPr>
            <w:tcW w:w="674" w:type="dxa"/>
            <w:vAlign w:val="center"/>
          </w:tcPr>
          <w:p w14:paraId="2262E9D7" w14:textId="7D4DE670" w:rsidR="00817C73" w:rsidDel="00532ADB" w:rsidRDefault="00817C73" w:rsidP="00B24E68">
            <w:pPr>
              <w:jc w:val="center"/>
              <w:rPr>
                <w:del w:id="474" w:author="Borja Gonzalez" w:date="2017-09-28T15:51:00Z"/>
              </w:rPr>
            </w:pPr>
          </w:p>
        </w:tc>
        <w:tc>
          <w:tcPr>
            <w:tcW w:w="851" w:type="dxa"/>
            <w:vAlign w:val="center"/>
          </w:tcPr>
          <w:p w14:paraId="62053272" w14:textId="308E4A14" w:rsidR="00817C73" w:rsidDel="00532ADB" w:rsidRDefault="00817C73" w:rsidP="004B4F98">
            <w:pPr>
              <w:jc w:val="center"/>
              <w:rPr>
                <w:del w:id="475" w:author="Borja Gonzalez" w:date="2017-09-28T15:51:00Z"/>
              </w:rPr>
            </w:pPr>
          </w:p>
        </w:tc>
        <w:tc>
          <w:tcPr>
            <w:tcW w:w="851" w:type="dxa"/>
            <w:vAlign w:val="center"/>
          </w:tcPr>
          <w:p w14:paraId="70EBB3B2" w14:textId="5DBCB09D" w:rsidR="00817C73" w:rsidDel="00532ADB" w:rsidRDefault="00817C73" w:rsidP="00532ADB">
            <w:pPr>
              <w:jc w:val="center"/>
              <w:rPr>
                <w:del w:id="476" w:author="Borja Gonzalez" w:date="2017-09-28T15:51:00Z"/>
              </w:rPr>
            </w:pPr>
          </w:p>
        </w:tc>
        <w:tc>
          <w:tcPr>
            <w:tcW w:w="674" w:type="dxa"/>
            <w:vAlign w:val="center"/>
          </w:tcPr>
          <w:p w14:paraId="47B1A303" w14:textId="2AD05E96" w:rsidR="00817C73" w:rsidDel="00532ADB" w:rsidRDefault="00817C73" w:rsidP="00532ADB">
            <w:pPr>
              <w:jc w:val="center"/>
              <w:rPr>
                <w:del w:id="477" w:author="Borja Gonzalez" w:date="2017-09-28T15:51:00Z"/>
              </w:rPr>
            </w:pPr>
          </w:p>
        </w:tc>
        <w:tc>
          <w:tcPr>
            <w:tcW w:w="674" w:type="dxa"/>
            <w:vAlign w:val="center"/>
          </w:tcPr>
          <w:p w14:paraId="04C795FE" w14:textId="16C97B62" w:rsidR="00817C73" w:rsidDel="00532ADB" w:rsidRDefault="00817C73" w:rsidP="00532ADB">
            <w:pPr>
              <w:jc w:val="center"/>
              <w:rPr>
                <w:del w:id="478" w:author="Borja Gonzalez" w:date="2017-09-28T15:51:00Z"/>
              </w:rPr>
            </w:pPr>
          </w:p>
        </w:tc>
        <w:tc>
          <w:tcPr>
            <w:tcW w:w="674" w:type="dxa"/>
            <w:vAlign w:val="center"/>
          </w:tcPr>
          <w:p w14:paraId="77D1D3F6" w14:textId="4A8F1EBD" w:rsidR="00817C73" w:rsidDel="00532ADB" w:rsidRDefault="00817C73" w:rsidP="00532ADB">
            <w:pPr>
              <w:jc w:val="center"/>
              <w:rPr>
                <w:del w:id="479" w:author="Borja Gonzalez" w:date="2017-09-28T15:51:00Z"/>
              </w:rPr>
            </w:pPr>
          </w:p>
        </w:tc>
        <w:tc>
          <w:tcPr>
            <w:tcW w:w="674" w:type="dxa"/>
            <w:vAlign w:val="center"/>
          </w:tcPr>
          <w:p w14:paraId="47BD8864" w14:textId="6F9B2514" w:rsidR="00817C73" w:rsidDel="00532ADB" w:rsidRDefault="00817C73" w:rsidP="00532ADB">
            <w:pPr>
              <w:jc w:val="center"/>
              <w:rPr>
                <w:del w:id="480" w:author="Borja Gonzalez" w:date="2017-09-28T15:51:00Z"/>
              </w:rPr>
            </w:pPr>
          </w:p>
        </w:tc>
        <w:tc>
          <w:tcPr>
            <w:tcW w:w="674" w:type="dxa"/>
            <w:vAlign w:val="center"/>
          </w:tcPr>
          <w:p w14:paraId="4D264044" w14:textId="2DEA6A1A" w:rsidR="00817C73" w:rsidDel="00532ADB" w:rsidRDefault="00817C73" w:rsidP="00532ADB">
            <w:pPr>
              <w:jc w:val="center"/>
              <w:rPr>
                <w:del w:id="481" w:author="Borja Gonzalez" w:date="2017-09-28T15:51:00Z"/>
              </w:rPr>
            </w:pPr>
          </w:p>
        </w:tc>
        <w:tc>
          <w:tcPr>
            <w:tcW w:w="851" w:type="dxa"/>
            <w:vAlign w:val="center"/>
          </w:tcPr>
          <w:p w14:paraId="079D0636" w14:textId="14F52869" w:rsidR="00817C73" w:rsidDel="00532ADB" w:rsidRDefault="00817C73" w:rsidP="00532ADB">
            <w:pPr>
              <w:jc w:val="center"/>
              <w:rPr>
                <w:del w:id="482" w:author="Borja Gonzalez" w:date="2017-09-28T15:51:00Z"/>
              </w:rPr>
            </w:pPr>
          </w:p>
        </w:tc>
        <w:tc>
          <w:tcPr>
            <w:tcW w:w="674" w:type="dxa"/>
            <w:vAlign w:val="center"/>
          </w:tcPr>
          <w:p w14:paraId="4F7C45AC" w14:textId="1C1C0A21" w:rsidR="00817C73" w:rsidDel="00532ADB" w:rsidRDefault="00817C73" w:rsidP="00532ADB">
            <w:pPr>
              <w:jc w:val="center"/>
              <w:rPr>
                <w:del w:id="483" w:author="Borja Gonzalez" w:date="2017-09-28T15:51:00Z"/>
              </w:rPr>
            </w:pPr>
          </w:p>
        </w:tc>
        <w:tc>
          <w:tcPr>
            <w:tcW w:w="851" w:type="dxa"/>
            <w:vAlign w:val="center"/>
          </w:tcPr>
          <w:p w14:paraId="1B76FCFD" w14:textId="7ABD607D" w:rsidR="00817C73" w:rsidRPr="00580CB8" w:rsidDel="00532ADB" w:rsidRDefault="00817C73" w:rsidP="00532ADB">
            <w:pPr>
              <w:jc w:val="center"/>
              <w:rPr>
                <w:del w:id="484" w:author="Borja Gonzalez" w:date="2017-09-28T15:51:00Z"/>
                <w:rFonts w:ascii="Menlo Regular" w:eastAsia="Times New Roman" w:hAnsi="Menlo Regular" w:cs="Menlo Regular"/>
                <w:color w:val="222222"/>
                <w:sz w:val="40"/>
                <w:szCs w:val="40"/>
                <w:shd w:val="clear" w:color="auto" w:fill="FFFFFF"/>
              </w:rPr>
            </w:pPr>
            <w:del w:id="48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486" w:author="Borja Gonzalez" w:date="2017-09-28T15:51:00Z"/>
              </w:rPr>
            </w:pPr>
            <w:del w:id="48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77777777" w:rsidR="00532ADB" w:rsidRDefault="00532ADB" w:rsidP="00E671BF"/>
    <w:p w14:paraId="072CDEBF" w14:textId="217EC8D0" w:rsidR="00532ADB" w:rsidRDefault="00532ADB" w:rsidP="00E671BF"/>
    <w:p w14:paraId="5F6A042D" w14:textId="77777777" w:rsidR="00532ADB" w:rsidRDefault="00532ADB" w:rsidP="00E671BF"/>
    <w:p w14:paraId="012F146F" w14:textId="052DB2EF" w:rsidR="00532ADB" w:rsidRDefault="00532ADB" w:rsidP="00E671BF"/>
    <w:p w14:paraId="062F90E3" w14:textId="7537BB3C" w:rsidR="00532ADB" w:rsidRDefault="00532ADB" w:rsidP="00E671BF"/>
    <w:p w14:paraId="7690E61C" w14:textId="46732FB7" w:rsidR="00E671BF" w:rsidRDefault="00E671BF" w:rsidP="00E671BF"/>
    <w:p w14:paraId="2DF34A4F" w14:textId="4BFA59D8" w:rsidR="00532ADB" w:rsidRDefault="009A1843" w:rsidP="00E671BF">
      <w:r>
        <w:rPr>
          <w:noProof/>
          <w:lang w:val="en-US"/>
        </w:rPr>
        <mc:AlternateContent>
          <mc:Choice Requires="wps">
            <w:drawing>
              <wp:anchor distT="0" distB="0" distL="114300" distR="114300" simplePos="0" relativeHeight="251664384" behindDoc="0" locked="0" layoutInCell="1" allowOverlap="1" wp14:anchorId="2897D81E" wp14:editId="0AAEE7C9">
                <wp:simplePos x="0" y="0"/>
                <wp:positionH relativeFrom="column">
                  <wp:posOffset>-971550</wp:posOffset>
                </wp:positionH>
                <wp:positionV relativeFrom="paragraph">
                  <wp:posOffset>113665</wp:posOffset>
                </wp:positionV>
                <wp:extent cx="7200900" cy="3886200"/>
                <wp:effectExtent l="6350" t="0" r="0" b="0"/>
                <wp:wrapSquare wrapText="bothSides"/>
                <wp:docPr id="1" name="Text Box 1"/>
                <wp:cNvGraphicFramePr/>
                <a:graphic xmlns:a="http://schemas.openxmlformats.org/drawingml/2006/main">
                  <a:graphicData uri="http://schemas.microsoft.com/office/word/2010/wordprocessingShape">
                    <wps:wsp>
                      <wps:cNvSpPr txBox="1"/>
                      <wps:spPr>
                        <a:xfrm rot="5400000">
                          <a:off x="0" y="0"/>
                          <a:ext cx="7200900" cy="388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488">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55352B" w14:paraId="0170FDD8" w14:textId="77777777" w:rsidTr="000238E4">
                              <w:trPr>
                                <w:cantSplit/>
                                <w:trHeight w:val="1194"/>
                              </w:trPr>
                              <w:tc>
                                <w:tcPr>
                                  <w:tcW w:w="862" w:type="dxa"/>
                                  <w:vAlign w:val="center"/>
                                </w:tcPr>
                                <w:p w14:paraId="79CCC142" w14:textId="77777777" w:rsidR="0055352B" w:rsidRDefault="0055352B" w:rsidP="000238E4">
                                  <w:r>
                                    <w:t>Casos de Uso</w:t>
                                  </w:r>
                                </w:p>
                              </w:tc>
                              <w:tc>
                                <w:tcPr>
                                  <w:tcW w:w="851" w:type="dxa"/>
                                  <w:vAlign w:val="center"/>
                                </w:tcPr>
                                <w:p w14:paraId="3F1F0A65" w14:textId="77777777" w:rsidR="0055352B" w:rsidRDefault="0055352B" w:rsidP="000238E4">
                                  <w:r>
                                    <w:t>RNF1</w:t>
                                  </w:r>
                                </w:p>
                              </w:tc>
                              <w:tc>
                                <w:tcPr>
                                  <w:tcW w:w="674" w:type="dxa"/>
                                  <w:vAlign w:val="center"/>
                                </w:tcPr>
                                <w:p w14:paraId="24DEA3A1" w14:textId="77777777" w:rsidR="0055352B" w:rsidRDefault="0055352B" w:rsidP="000238E4">
                                  <w:r>
                                    <w:t>RF1</w:t>
                                  </w:r>
                                </w:p>
                              </w:tc>
                              <w:tc>
                                <w:tcPr>
                                  <w:tcW w:w="674" w:type="dxa"/>
                                  <w:vAlign w:val="center"/>
                                </w:tcPr>
                                <w:p w14:paraId="0C38104A" w14:textId="77777777" w:rsidR="0055352B" w:rsidRDefault="0055352B" w:rsidP="000238E4">
                                  <w:r>
                                    <w:t>RF2</w:t>
                                  </w:r>
                                </w:p>
                              </w:tc>
                              <w:tc>
                                <w:tcPr>
                                  <w:tcW w:w="851" w:type="dxa"/>
                                  <w:vAlign w:val="center"/>
                                </w:tcPr>
                                <w:p w14:paraId="5DD58E38" w14:textId="77777777" w:rsidR="0055352B" w:rsidRDefault="0055352B" w:rsidP="000238E4">
                                  <w:r>
                                    <w:t>RNF4</w:t>
                                  </w:r>
                                </w:p>
                              </w:tc>
                              <w:tc>
                                <w:tcPr>
                                  <w:tcW w:w="851" w:type="dxa"/>
                                  <w:vAlign w:val="center"/>
                                </w:tcPr>
                                <w:p w14:paraId="64BDE20B" w14:textId="77777777" w:rsidR="0055352B" w:rsidRDefault="0055352B" w:rsidP="000238E4">
                                  <w:r>
                                    <w:t>RNF5</w:t>
                                  </w:r>
                                </w:p>
                              </w:tc>
                              <w:tc>
                                <w:tcPr>
                                  <w:tcW w:w="674" w:type="dxa"/>
                                  <w:vAlign w:val="center"/>
                                </w:tcPr>
                                <w:p w14:paraId="6395A8D2" w14:textId="77777777" w:rsidR="0055352B" w:rsidRDefault="0055352B" w:rsidP="000238E4">
                                  <w:r>
                                    <w:t>RF3</w:t>
                                  </w:r>
                                </w:p>
                              </w:tc>
                              <w:tc>
                                <w:tcPr>
                                  <w:tcW w:w="674" w:type="dxa"/>
                                  <w:vAlign w:val="center"/>
                                </w:tcPr>
                                <w:p w14:paraId="7F7A5E8C" w14:textId="77777777" w:rsidR="0055352B" w:rsidRDefault="0055352B" w:rsidP="000238E4">
                                  <w:r>
                                    <w:t>RF4</w:t>
                                  </w:r>
                                </w:p>
                              </w:tc>
                              <w:tc>
                                <w:tcPr>
                                  <w:tcW w:w="674" w:type="dxa"/>
                                  <w:vAlign w:val="center"/>
                                </w:tcPr>
                                <w:p w14:paraId="148A0E08" w14:textId="77777777" w:rsidR="0055352B" w:rsidRDefault="0055352B" w:rsidP="000238E4">
                                  <w:r>
                                    <w:t>RF5</w:t>
                                  </w:r>
                                </w:p>
                              </w:tc>
                              <w:tc>
                                <w:tcPr>
                                  <w:tcW w:w="674" w:type="dxa"/>
                                  <w:vAlign w:val="center"/>
                                </w:tcPr>
                                <w:p w14:paraId="0F491569" w14:textId="77777777" w:rsidR="0055352B" w:rsidRDefault="0055352B" w:rsidP="000238E4">
                                  <w:r>
                                    <w:t>RF6</w:t>
                                  </w:r>
                                </w:p>
                              </w:tc>
                              <w:tc>
                                <w:tcPr>
                                  <w:tcW w:w="674" w:type="dxa"/>
                                  <w:vAlign w:val="center"/>
                                </w:tcPr>
                                <w:p w14:paraId="01C72215" w14:textId="77777777" w:rsidR="0055352B" w:rsidRDefault="0055352B" w:rsidP="000238E4">
                                  <w:r>
                                    <w:t>RF7</w:t>
                                  </w:r>
                                </w:p>
                              </w:tc>
                              <w:tc>
                                <w:tcPr>
                                  <w:tcW w:w="851" w:type="dxa"/>
                                  <w:vAlign w:val="center"/>
                                </w:tcPr>
                                <w:p w14:paraId="4F73374D" w14:textId="77777777" w:rsidR="0055352B" w:rsidRDefault="0055352B" w:rsidP="000238E4">
                                  <w:r>
                                    <w:t>RNF2</w:t>
                                  </w:r>
                                </w:p>
                              </w:tc>
                              <w:tc>
                                <w:tcPr>
                                  <w:tcW w:w="674" w:type="dxa"/>
                                  <w:vAlign w:val="center"/>
                                </w:tcPr>
                                <w:p w14:paraId="121D5D3E" w14:textId="77777777" w:rsidR="0055352B" w:rsidRDefault="0055352B" w:rsidP="000238E4">
                                  <w:r>
                                    <w:t>RF8</w:t>
                                  </w:r>
                                </w:p>
                              </w:tc>
                              <w:tc>
                                <w:tcPr>
                                  <w:tcW w:w="851" w:type="dxa"/>
                                  <w:vAlign w:val="center"/>
                                </w:tcPr>
                                <w:p w14:paraId="0B8EDCF5" w14:textId="77777777" w:rsidR="0055352B" w:rsidRDefault="0055352B" w:rsidP="000238E4">
                                  <w:r>
                                    <w:t>RNF3</w:t>
                                  </w:r>
                                </w:p>
                              </w:tc>
                              <w:tc>
                                <w:tcPr>
                                  <w:tcW w:w="674" w:type="dxa"/>
                                  <w:vAlign w:val="center"/>
                                </w:tcPr>
                                <w:p w14:paraId="02BF56C9" w14:textId="77777777" w:rsidR="0055352B" w:rsidRDefault="0055352B" w:rsidP="000238E4">
                                  <w:r>
                                    <w:t>RF9</w:t>
                                  </w:r>
                                </w:p>
                              </w:tc>
                            </w:tr>
                            <w:tr w:rsidR="0055352B" w14:paraId="4B600672" w14:textId="77777777" w:rsidTr="000238E4">
                              <w:trPr>
                                <w:cantSplit/>
                                <w:trHeight w:val="490"/>
                              </w:trPr>
                              <w:tc>
                                <w:tcPr>
                                  <w:tcW w:w="862" w:type="dxa"/>
                                  <w:vAlign w:val="center"/>
                                </w:tcPr>
                                <w:p w14:paraId="66C6EA03" w14:textId="77777777" w:rsidR="0055352B" w:rsidRDefault="0055352B" w:rsidP="000238E4">
                                  <w:r>
                                    <w:t>CU1</w:t>
                                  </w:r>
                                </w:p>
                              </w:tc>
                              <w:tc>
                                <w:tcPr>
                                  <w:tcW w:w="851" w:type="dxa"/>
                                  <w:vAlign w:val="center"/>
                                </w:tcPr>
                                <w:p w14:paraId="780C5BCF"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55352B" w:rsidRPr="00580CB8" w:rsidRDefault="0055352B"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55352B" w:rsidRDefault="0055352B" w:rsidP="000238E4">
                                  <w:pPr>
                                    <w:jc w:val="center"/>
                                  </w:pPr>
                                </w:p>
                              </w:tc>
                              <w:tc>
                                <w:tcPr>
                                  <w:tcW w:w="851" w:type="dxa"/>
                                  <w:vAlign w:val="center"/>
                                </w:tcPr>
                                <w:p w14:paraId="549036DB" w14:textId="77777777" w:rsidR="0055352B" w:rsidRDefault="0055352B" w:rsidP="000238E4">
                                  <w:pPr>
                                    <w:jc w:val="center"/>
                                  </w:pPr>
                                </w:p>
                              </w:tc>
                              <w:tc>
                                <w:tcPr>
                                  <w:tcW w:w="851" w:type="dxa"/>
                                  <w:vAlign w:val="center"/>
                                </w:tcPr>
                                <w:p w14:paraId="3B9552D7" w14:textId="77777777" w:rsidR="0055352B" w:rsidRDefault="0055352B" w:rsidP="000238E4">
                                  <w:pPr>
                                    <w:jc w:val="center"/>
                                  </w:pPr>
                                </w:p>
                              </w:tc>
                              <w:tc>
                                <w:tcPr>
                                  <w:tcW w:w="674" w:type="dxa"/>
                                  <w:vAlign w:val="center"/>
                                </w:tcPr>
                                <w:p w14:paraId="6A97CF6E" w14:textId="77777777" w:rsidR="0055352B" w:rsidRDefault="0055352B" w:rsidP="000238E4">
                                  <w:pPr>
                                    <w:jc w:val="center"/>
                                  </w:pPr>
                                </w:p>
                              </w:tc>
                              <w:tc>
                                <w:tcPr>
                                  <w:tcW w:w="674" w:type="dxa"/>
                                  <w:vAlign w:val="center"/>
                                </w:tcPr>
                                <w:p w14:paraId="5CFD9A2F" w14:textId="77777777" w:rsidR="0055352B" w:rsidRDefault="0055352B" w:rsidP="000238E4">
                                  <w:pPr>
                                    <w:jc w:val="center"/>
                                  </w:pPr>
                                </w:p>
                              </w:tc>
                              <w:tc>
                                <w:tcPr>
                                  <w:tcW w:w="674" w:type="dxa"/>
                                  <w:vAlign w:val="center"/>
                                </w:tcPr>
                                <w:p w14:paraId="0810D425" w14:textId="77777777" w:rsidR="0055352B" w:rsidRDefault="0055352B" w:rsidP="000238E4">
                                  <w:pPr>
                                    <w:jc w:val="center"/>
                                  </w:pPr>
                                </w:p>
                              </w:tc>
                              <w:tc>
                                <w:tcPr>
                                  <w:tcW w:w="674" w:type="dxa"/>
                                  <w:vAlign w:val="center"/>
                                </w:tcPr>
                                <w:p w14:paraId="08A74578" w14:textId="77777777" w:rsidR="0055352B" w:rsidRDefault="0055352B" w:rsidP="000238E4">
                                  <w:pPr>
                                    <w:jc w:val="center"/>
                                  </w:pPr>
                                </w:p>
                              </w:tc>
                              <w:tc>
                                <w:tcPr>
                                  <w:tcW w:w="674" w:type="dxa"/>
                                  <w:vAlign w:val="center"/>
                                </w:tcPr>
                                <w:p w14:paraId="1420BEA6" w14:textId="77777777" w:rsidR="0055352B" w:rsidRDefault="0055352B" w:rsidP="000238E4">
                                  <w:pPr>
                                    <w:jc w:val="center"/>
                                  </w:pPr>
                                </w:p>
                              </w:tc>
                              <w:tc>
                                <w:tcPr>
                                  <w:tcW w:w="851" w:type="dxa"/>
                                  <w:vAlign w:val="center"/>
                                </w:tcPr>
                                <w:p w14:paraId="473EA6AB" w14:textId="77777777" w:rsidR="0055352B" w:rsidRDefault="0055352B" w:rsidP="000238E4">
                                  <w:pPr>
                                    <w:jc w:val="center"/>
                                  </w:pPr>
                                </w:p>
                              </w:tc>
                              <w:tc>
                                <w:tcPr>
                                  <w:tcW w:w="674" w:type="dxa"/>
                                  <w:vAlign w:val="center"/>
                                </w:tcPr>
                                <w:p w14:paraId="498CC915" w14:textId="77777777" w:rsidR="0055352B" w:rsidRDefault="0055352B" w:rsidP="000238E4">
                                  <w:pPr>
                                    <w:jc w:val="center"/>
                                  </w:pPr>
                                </w:p>
                              </w:tc>
                              <w:tc>
                                <w:tcPr>
                                  <w:tcW w:w="851" w:type="dxa"/>
                                  <w:vAlign w:val="center"/>
                                </w:tcPr>
                                <w:p w14:paraId="390B181A" w14:textId="77777777" w:rsidR="0055352B" w:rsidRDefault="0055352B" w:rsidP="000238E4">
                                  <w:pPr>
                                    <w:jc w:val="center"/>
                                  </w:pPr>
                                </w:p>
                              </w:tc>
                              <w:tc>
                                <w:tcPr>
                                  <w:tcW w:w="674" w:type="dxa"/>
                                  <w:vAlign w:val="center"/>
                                </w:tcPr>
                                <w:p w14:paraId="79A85F61" w14:textId="77777777" w:rsidR="0055352B" w:rsidRDefault="0055352B" w:rsidP="000238E4">
                                  <w:pPr>
                                    <w:jc w:val="center"/>
                                  </w:pPr>
                                </w:p>
                              </w:tc>
                            </w:tr>
                            <w:tr w:rsidR="0055352B" w14:paraId="424DF353" w14:textId="77777777" w:rsidTr="000238E4">
                              <w:trPr>
                                <w:cantSplit/>
                                <w:trHeight w:val="470"/>
                              </w:trPr>
                              <w:tc>
                                <w:tcPr>
                                  <w:tcW w:w="862" w:type="dxa"/>
                                  <w:vAlign w:val="center"/>
                                </w:tcPr>
                                <w:p w14:paraId="3DE42725" w14:textId="77777777" w:rsidR="0055352B" w:rsidRDefault="0055352B" w:rsidP="000238E4">
                                  <w:r>
                                    <w:t>CU2</w:t>
                                  </w:r>
                                </w:p>
                              </w:tc>
                              <w:tc>
                                <w:tcPr>
                                  <w:tcW w:w="851" w:type="dxa"/>
                                  <w:vAlign w:val="center"/>
                                </w:tcPr>
                                <w:p w14:paraId="74BE8736" w14:textId="77777777" w:rsidR="0055352B" w:rsidRDefault="0055352B" w:rsidP="000238E4">
                                  <w:pPr>
                                    <w:jc w:val="center"/>
                                  </w:pPr>
                                </w:p>
                              </w:tc>
                              <w:tc>
                                <w:tcPr>
                                  <w:tcW w:w="674" w:type="dxa"/>
                                  <w:vAlign w:val="center"/>
                                </w:tcPr>
                                <w:p w14:paraId="4C561B7A" w14:textId="77777777" w:rsidR="0055352B" w:rsidRDefault="0055352B" w:rsidP="000238E4">
                                  <w:pPr>
                                    <w:jc w:val="center"/>
                                  </w:pPr>
                                </w:p>
                              </w:tc>
                              <w:tc>
                                <w:tcPr>
                                  <w:tcW w:w="674" w:type="dxa"/>
                                  <w:vAlign w:val="center"/>
                                </w:tcPr>
                                <w:p w14:paraId="1E68F0B6"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55352B" w:rsidRDefault="0055352B" w:rsidP="000238E4">
                                  <w:pPr>
                                    <w:jc w:val="center"/>
                                  </w:pPr>
                                </w:p>
                              </w:tc>
                              <w:tc>
                                <w:tcPr>
                                  <w:tcW w:w="851" w:type="dxa"/>
                                  <w:vAlign w:val="center"/>
                                </w:tcPr>
                                <w:p w14:paraId="5535AFB8" w14:textId="77777777" w:rsidR="0055352B" w:rsidRDefault="0055352B" w:rsidP="000238E4">
                                  <w:pPr>
                                    <w:jc w:val="center"/>
                                  </w:pPr>
                                </w:p>
                              </w:tc>
                              <w:tc>
                                <w:tcPr>
                                  <w:tcW w:w="674" w:type="dxa"/>
                                  <w:vAlign w:val="center"/>
                                </w:tcPr>
                                <w:p w14:paraId="07A31830" w14:textId="77777777" w:rsidR="0055352B" w:rsidRDefault="0055352B" w:rsidP="000238E4">
                                  <w:pPr>
                                    <w:jc w:val="center"/>
                                  </w:pPr>
                                </w:p>
                              </w:tc>
                              <w:tc>
                                <w:tcPr>
                                  <w:tcW w:w="674" w:type="dxa"/>
                                  <w:vAlign w:val="center"/>
                                </w:tcPr>
                                <w:p w14:paraId="16E3A3F6" w14:textId="77777777" w:rsidR="0055352B" w:rsidRDefault="0055352B" w:rsidP="000238E4">
                                  <w:pPr>
                                    <w:jc w:val="center"/>
                                  </w:pPr>
                                </w:p>
                              </w:tc>
                              <w:tc>
                                <w:tcPr>
                                  <w:tcW w:w="674" w:type="dxa"/>
                                  <w:vAlign w:val="center"/>
                                </w:tcPr>
                                <w:p w14:paraId="3615C286" w14:textId="77777777" w:rsidR="0055352B" w:rsidRDefault="0055352B" w:rsidP="000238E4">
                                  <w:pPr>
                                    <w:jc w:val="center"/>
                                  </w:pPr>
                                </w:p>
                              </w:tc>
                              <w:tc>
                                <w:tcPr>
                                  <w:tcW w:w="674" w:type="dxa"/>
                                  <w:vAlign w:val="center"/>
                                </w:tcPr>
                                <w:p w14:paraId="7BD46452" w14:textId="77777777" w:rsidR="0055352B" w:rsidRDefault="0055352B" w:rsidP="000238E4">
                                  <w:pPr>
                                    <w:jc w:val="center"/>
                                  </w:pPr>
                                </w:p>
                              </w:tc>
                              <w:tc>
                                <w:tcPr>
                                  <w:tcW w:w="674" w:type="dxa"/>
                                  <w:vAlign w:val="center"/>
                                </w:tcPr>
                                <w:p w14:paraId="1E198F3C" w14:textId="77777777" w:rsidR="0055352B" w:rsidRDefault="0055352B" w:rsidP="000238E4">
                                  <w:pPr>
                                    <w:jc w:val="center"/>
                                  </w:pPr>
                                </w:p>
                              </w:tc>
                              <w:tc>
                                <w:tcPr>
                                  <w:tcW w:w="851" w:type="dxa"/>
                                  <w:vAlign w:val="center"/>
                                </w:tcPr>
                                <w:p w14:paraId="5598A492" w14:textId="77777777" w:rsidR="0055352B" w:rsidRDefault="0055352B" w:rsidP="000238E4">
                                  <w:pPr>
                                    <w:jc w:val="center"/>
                                  </w:pPr>
                                </w:p>
                              </w:tc>
                              <w:tc>
                                <w:tcPr>
                                  <w:tcW w:w="674" w:type="dxa"/>
                                  <w:vAlign w:val="center"/>
                                </w:tcPr>
                                <w:p w14:paraId="5BEE6295" w14:textId="77777777" w:rsidR="0055352B" w:rsidRDefault="0055352B" w:rsidP="000238E4">
                                  <w:pPr>
                                    <w:jc w:val="center"/>
                                  </w:pPr>
                                </w:p>
                              </w:tc>
                              <w:tc>
                                <w:tcPr>
                                  <w:tcW w:w="851" w:type="dxa"/>
                                  <w:vAlign w:val="center"/>
                                </w:tcPr>
                                <w:p w14:paraId="6348DD65" w14:textId="77777777" w:rsidR="0055352B" w:rsidRDefault="0055352B" w:rsidP="000238E4">
                                  <w:pPr>
                                    <w:jc w:val="center"/>
                                  </w:pPr>
                                </w:p>
                              </w:tc>
                              <w:tc>
                                <w:tcPr>
                                  <w:tcW w:w="674" w:type="dxa"/>
                                  <w:vAlign w:val="center"/>
                                </w:tcPr>
                                <w:p w14:paraId="7D6261C6" w14:textId="77777777" w:rsidR="0055352B" w:rsidRDefault="0055352B" w:rsidP="000238E4">
                                  <w:pPr>
                                    <w:jc w:val="center"/>
                                  </w:pPr>
                                </w:p>
                              </w:tc>
                            </w:tr>
                            <w:tr w:rsidR="0055352B" w14:paraId="65952D4A" w14:textId="77777777" w:rsidTr="000238E4">
                              <w:trPr>
                                <w:cantSplit/>
                                <w:trHeight w:val="490"/>
                              </w:trPr>
                              <w:tc>
                                <w:tcPr>
                                  <w:tcW w:w="862" w:type="dxa"/>
                                  <w:vAlign w:val="center"/>
                                </w:tcPr>
                                <w:p w14:paraId="437C7D83" w14:textId="77777777" w:rsidR="0055352B" w:rsidRDefault="0055352B" w:rsidP="000238E4">
                                  <w:r>
                                    <w:t>CU3</w:t>
                                  </w:r>
                                </w:p>
                              </w:tc>
                              <w:tc>
                                <w:tcPr>
                                  <w:tcW w:w="851" w:type="dxa"/>
                                  <w:vAlign w:val="center"/>
                                </w:tcPr>
                                <w:p w14:paraId="19E7D393" w14:textId="77777777" w:rsidR="0055352B" w:rsidRDefault="0055352B" w:rsidP="000238E4">
                                  <w:pPr>
                                    <w:jc w:val="center"/>
                                  </w:pPr>
                                </w:p>
                              </w:tc>
                              <w:tc>
                                <w:tcPr>
                                  <w:tcW w:w="674" w:type="dxa"/>
                                  <w:vAlign w:val="center"/>
                                </w:tcPr>
                                <w:p w14:paraId="6DAC5EBB" w14:textId="77777777" w:rsidR="0055352B" w:rsidRDefault="0055352B" w:rsidP="000238E4">
                                  <w:pPr>
                                    <w:jc w:val="center"/>
                                  </w:pPr>
                                </w:p>
                              </w:tc>
                              <w:tc>
                                <w:tcPr>
                                  <w:tcW w:w="674" w:type="dxa"/>
                                  <w:vAlign w:val="center"/>
                                </w:tcPr>
                                <w:p w14:paraId="08BB0BD8" w14:textId="77777777" w:rsidR="0055352B" w:rsidRDefault="0055352B" w:rsidP="000238E4">
                                  <w:pPr>
                                    <w:jc w:val="center"/>
                                  </w:pPr>
                                </w:p>
                              </w:tc>
                              <w:tc>
                                <w:tcPr>
                                  <w:tcW w:w="851" w:type="dxa"/>
                                  <w:vAlign w:val="center"/>
                                </w:tcPr>
                                <w:p w14:paraId="0AC22421"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55352B" w:rsidRDefault="0055352B" w:rsidP="000238E4">
                                  <w:pPr>
                                    <w:jc w:val="center"/>
                                  </w:pPr>
                                </w:p>
                              </w:tc>
                              <w:tc>
                                <w:tcPr>
                                  <w:tcW w:w="674" w:type="dxa"/>
                                  <w:vAlign w:val="center"/>
                                </w:tcPr>
                                <w:p w14:paraId="65ACE0BB" w14:textId="77777777" w:rsidR="0055352B" w:rsidRDefault="0055352B" w:rsidP="000238E4">
                                  <w:pPr>
                                    <w:jc w:val="center"/>
                                  </w:pPr>
                                </w:p>
                              </w:tc>
                              <w:tc>
                                <w:tcPr>
                                  <w:tcW w:w="674" w:type="dxa"/>
                                  <w:vAlign w:val="center"/>
                                </w:tcPr>
                                <w:p w14:paraId="34364518" w14:textId="77777777" w:rsidR="0055352B" w:rsidRDefault="0055352B" w:rsidP="000238E4">
                                  <w:pPr>
                                    <w:jc w:val="center"/>
                                  </w:pPr>
                                </w:p>
                              </w:tc>
                              <w:tc>
                                <w:tcPr>
                                  <w:tcW w:w="674" w:type="dxa"/>
                                  <w:vAlign w:val="center"/>
                                </w:tcPr>
                                <w:p w14:paraId="2105776C" w14:textId="77777777" w:rsidR="0055352B" w:rsidRDefault="0055352B" w:rsidP="000238E4">
                                  <w:pPr>
                                    <w:jc w:val="center"/>
                                  </w:pPr>
                                </w:p>
                              </w:tc>
                              <w:tc>
                                <w:tcPr>
                                  <w:tcW w:w="851" w:type="dxa"/>
                                  <w:vAlign w:val="center"/>
                                </w:tcPr>
                                <w:p w14:paraId="69C32B92" w14:textId="77777777" w:rsidR="0055352B" w:rsidRDefault="0055352B" w:rsidP="000238E4">
                                  <w:pPr>
                                    <w:jc w:val="center"/>
                                  </w:pPr>
                                </w:p>
                              </w:tc>
                              <w:tc>
                                <w:tcPr>
                                  <w:tcW w:w="674" w:type="dxa"/>
                                  <w:vAlign w:val="center"/>
                                </w:tcPr>
                                <w:p w14:paraId="7F6B68DC" w14:textId="77777777" w:rsidR="0055352B" w:rsidRDefault="0055352B" w:rsidP="000238E4">
                                  <w:pPr>
                                    <w:jc w:val="center"/>
                                  </w:pPr>
                                </w:p>
                              </w:tc>
                              <w:tc>
                                <w:tcPr>
                                  <w:tcW w:w="851" w:type="dxa"/>
                                  <w:vAlign w:val="center"/>
                                </w:tcPr>
                                <w:p w14:paraId="56A2C48B" w14:textId="77777777" w:rsidR="0055352B" w:rsidRDefault="0055352B" w:rsidP="000238E4">
                                  <w:pPr>
                                    <w:jc w:val="center"/>
                                  </w:pPr>
                                </w:p>
                              </w:tc>
                              <w:tc>
                                <w:tcPr>
                                  <w:tcW w:w="674" w:type="dxa"/>
                                  <w:vAlign w:val="center"/>
                                </w:tcPr>
                                <w:p w14:paraId="3D5AF5D1" w14:textId="77777777" w:rsidR="0055352B" w:rsidRDefault="0055352B" w:rsidP="000238E4">
                                  <w:pPr>
                                    <w:jc w:val="center"/>
                                  </w:pPr>
                                </w:p>
                              </w:tc>
                            </w:tr>
                            <w:tr w:rsidR="0055352B" w14:paraId="4401694A" w14:textId="77777777" w:rsidTr="000238E4">
                              <w:trPr>
                                <w:cantSplit/>
                                <w:trHeight w:val="470"/>
                              </w:trPr>
                              <w:tc>
                                <w:tcPr>
                                  <w:tcW w:w="862" w:type="dxa"/>
                                  <w:vAlign w:val="center"/>
                                </w:tcPr>
                                <w:p w14:paraId="26F74BF9" w14:textId="77777777" w:rsidR="0055352B" w:rsidRDefault="0055352B" w:rsidP="000238E4">
                                  <w:r>
                                    <w:t>CU4</w:t>
                                  </w:r>
                                </w:p>
                              </w:tc>
                              <w:tc>
                                <w:tcPr>
                                  <w:tcW w:w="851" w:type="dxa"/>
                                  <w:vAlign w:val="center"/>
                                </w:tcPr>
                                <w:p w14:paraId="782A4BFF" w14:textId="77777777" w:rsidR="0055352B" w:rsidRDefault="0055352B" w:rsidP="000238E4">
                                  <w:pPr>
                                    <w:jc w:val="center"/>
                                  </w:pPr>
                                </w:p>
                              </w:tc>
                              <w:tc>
                                <w:tcPr>
                                  <w:tcW w:w="674" w:type="dxa"/>
                                  <w:vAlign w:val="center"/>
                                </w:tcPr>
                                <w:p w14:paraId="09B26CDA" w14:textId="77777777" w:rsidR="0055352B" w:rsidRDefault="0055352B" w:rsidP="000238E4">
                                  <w:pPr>
                                    <w:jc w:val="center"/>
                                  </w:pPr>
                                </w:p>
                              </w:tc>
                              <w:tc>
                                <w:tcPr>
                                  <w:tcW w:w="674" w:type="dxa"/>
                                  <w:vAlign w:val="center"/>
                                </w:tcPr>
                                <w:p w14:paraId="1D069A60" w14:textId="77777777" w:rsidR="0055352B" w:rsidRDefault="0055352B" w:rsidP="000238E4">
                                  <w:pPr>
                                    <w:jc w:val="center"/>
                                  </w:pPr>
                                </w:p>
                              </w:tc>
                              <w:tc>
                                <w:tcPr>
                                  <w:tcW w:w="851" w:type="dxa"/>
                                  <w:vAlign w:val="center"/>
                                </w:tcPr>
                                <w:p w14:paraId="215D0AAD"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55352B" w:rsidRDefault="0055352B" w:rsidP="000238E4">
                                  <w:pPr>
                                    <w:jc w:val="center"/>
                                  </w:pPr>
                                </w:p>
                              </w:tc>
                              <w:tc>
                                <w:tcPr>
                                  <w:tcW w:w="674" w:type="dxa"/>
                                  <w:vAlign w:val="center"/>
                                </w:tcPr>
                                <w:p w14:paraId="2BF06BA5"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55352B" w:rsidRDefault="0055352B" w:rsidP="000238E4">
                                  <w:pPr>
                                    <w:jc w:val="center"/>
                                  </w:pPr>
                                </w:p>
                              </w:tc>
                              <w:tc>
                                <w:tcPr>
                                  <w:tcW w:w="674" w:type="dxa"/>
                                  <w:vAlign w:val="center"/>
                                </w:tcPr>
                                <w:p w14:paraId="5E2CE26C" w14:textId="77777777" w:rsidR="0055352B" w:rsidRDefault="0055352B" w:rsidP="000238E4">
                                  <w:pPr>
                                    <w:jc w:val="center"/>
                                  </w:pPr>
                                </w:p>
                              </w:tc>
                              <w:tc>
                                <w:tcPr>
                                  <w:tcW w:w="674" w:type="dxa"/>
                                  <w:vAlign w:val="center"/>
                                </w:tcPr>
                                <w:p w14:paraId="7AF73DD2" w14:textId="77777777" w:rsidR="0055352B" w:rsidRDefault="0055352B" w:rsidP="000238E4">
                                  <w:pPr>
                                    <w:jc w:val="center"/>
                                  </w:pPr>
                                </w:p>
                              </w:tc>
                              <w:tc>
                                <w:tcPr>
                                  <w:tcW w:w="851" w:type="dxa"/>
                                  <w:vAlign w:val="center"/>
                                </w:tcPr>
                                <w:p w14:paraId="7A0B9367" w14:textId="77777777" w:rsidR="0055352B" w:rsidRDefault="0055352B" w:rsidP="000238E4">
                                  <w:pPr>
                                    <w:jc w:val="center"/>
                                  </w:pPr>
                                </w:p>
                              </w:tc>
                              <w:tc>
                                <w:tcPr>
                                  <w:tcW w:w="674" w:type="dxa"/>
                                  <w:vAlign w:val="center"/>
                                </w:tcPr>
                                <w:p w14:paraId="2922C8D6" w14:textId="77777777" w:rsidR="0055352B" w:rsidRDefault="0055352B" w:rsidP="000238E4">
                                  <w:pPr>
                                    <w:jc w:val="center"/>
                                  </w:pPr>
                                </w:p>
                              </w:tc>
                              <w:tc>
                                <w:tcPr>
                                  <w:tcW w:w="851" w:type="dxa"/>
                                  <w:vAlign w:val="center"/>
                                </w:tcPr>
                                <w:p w14:paraId="367F7B4E" w14:textId="77777777" w:rsidR="0055352B" w:rsidRDefault="0055352B" w:rsidP="000238E4">
                                  <w:pPr>
                                    <w:jc w:val="center"/>
                                  </w:pPr>
                                </w:p>
                              </w:tc>
                              <w:tc>
                                <w:tcPr>
                                  <w:tcW w:w="674" w:type="dxa"/>
                                  <w:vAlign w:val="center"/>
                                </w:tcPr>
                                <w:p w14:paraId="53AA36B4" w14:textId="77777777" w:rsidR="0055352B" w:rsidRDefault="0055352B" w:rsidP="000238E4">
                                  <w:pPr>
                                    <w:jc w:val="center"/>
                                  </w:pPr>
                                </w:p>
                              </w:tc>
                            </w:tr>
                            <w:tr w:rsidR="0055352B" w14:paraId="007ADA24" w14:textId="77777777" w:rsidTr="000238E4">
                              <w:trPr>
                                <w:cantSplit/>
                                <w:trHeight w:val="490"/>
                              </w:trPr>
                              <w:tc>
                                <w:tcPr>
                                  <w:tcW w:w="862" w:type="dxa"/>
                                  <w:vAlign w:val="center"/>
                                </w:tcPr>
                                <w:p w14:paraId="053103D1" w14:textId="77777777" w:rsidR="0055352B" w:rsidRDefault="0055352B" w:rsidP="000238E4">
                                  <w:r>
                                    <w:t>CU5</w:t>
                                  </w:r>
                                </w:p>
                              </w:tc>
                              <w:tc>
                                <w:tcPr>
                                  <w:tcW w:w="851" w:type="dxa"/>
                                  <w:vAlign w:val="center"/>
                                </w:tcPr>
                                <w:p w14:paraId="446C2ACA" w14:textId="77777777" w:rsidR="0055352B" w:rsidRDefault="0055352B" w:rsidP="000238E4">
                                  <w:pPr>
                                    <w:jc w:val="center"/>
                                  </w:pPr>
                                </w:p>
                              </w:tc>
                              <w:tc>
                                <w:tcPr>
                                  <w:tcW w:w="674" w:type="dxa"/>
                                  <w:vAlign w:val="center"/>
                                </w:tcPr>
                                <w:p w14:paraId="04B25443" w14:textId="77777777" w:rsidR="0055352B" w:rsidRDefault="0055352B" w:rsidP="000238E4">
                                  <w:pPr>
                                    <w:jc w:val="center"/>
                                  </w:pPr>
                                </w:p>
                              </w:tc>
                              <w:tc>
                                <w:tcPr>
                                  <w:tcW w:w="674" w:type="dxa"/>
                                  <w:vAlign w:val="center"/>
                                </w:tcPr>
                                <w:p w14:paraId="48574FC1" w14:textId="77777777" w:rsidR="0055352B" w:rsidRDefault="0055352B" w:rsidP="000238E4">
                                  <w:pPr>
                                    <w:jc w:val="center"/>
                                  </w:pPr>
                                </w:p>
                              </w:tc>
                              <w:tc>
                                <w:tcPr>
                                  <w:tcW w:w="851" w:type="dxa"/>
                                  <w:vAlign w:val="center"/>
                                </w:tcPr>
                                <w:p w14:paraId="589B688B" w14:textId="77777777" w:rsidR="0055352B" w:rsidRDefault="0055352B" w:rsidP="000238E4">
                                  <w:pPr>
                                    <w:jc w:val="center"/>
                                  </w:pPr>
                                </w:p>
                              </w:tc>
                              <w:tc>
                                <w:tcPr>
                                  <w:tcW w:w="851" w:type="dxa"/>
                                  <w:vAlign w:val="center"/>
                                </w:tcPr>
                                <w:p w14:paraId="5D0676A2" w14:textId="77777777" w:rsidR="0055352B" w:rsidRDefault="0055352B" w:rsidP="000238E4">
                                  <w:pPr>
                                    <w:jc w:val="center"/>
                                  </w:pPr>
                                </w:p>
                              </w:tc>
                              <w:tc>
                                <w:tcPr>
                                  <w:tcW w:w="674" w:type="dxa"/>
                                  <w:vAlign w:val="center"/>
                                </w:tcPr>
                                <w:p w14:paraId="5C021265" w14:textId="77777777" w:rsidR="0055352B" w:rsidRDefault="0055352B" w:rsidP="000238E4">
                                  <w:pPr>
                                    <w:jc w:val="center"/>
                                  </w:pPr>
                                </w:p>
                              </w:tc>
                              <w:tc>
                                <w:tcPr>
                                  <w:tcW w:w="674" w:type="dxa"/>
                                  <w:vAlign w:val="center"/>
                                </w:tcPr>
                                <w:p w14:paraId="56889BF5" w14:textId="77777777" w:rsidR="0055352B" w:rsidRDefault="0055352B" w:rsidP="000238E4">
                                  <w:pPr>
                                    <w:jc w:val="center"/>
                                  </w:pPr>
                                </w:p>
                              </w:tc>
                              <w:tc>
                                <w:tcPr>
                                  <w:tcW w:w="674" w:type="dxa"/>
                                  <w:vAlign w:val="center"/>
                                </w:tcPr>
                                <w:p w14:paraId="51D3FC17"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55352B" w:rsidRDefault="0055352B" w:rsidP="000238E4">
                                  <w:pPr>
                                    <w:jc w:val="center"/>
                                  </w:pPr>
                                </w:p>
                              </w:tc>
                              <w:tc>
                                <w:tcPr>
                                  <w:tcW w:w="674" w:type="dxa"/>
                                  <w:vAlign w:val="center"/>
                                </w:tcPr>
                                <w:p w14:paraId="214BB640" w14:textId="77777777" w:rsidR="0055352B" w:rsidRDefault="0055352B" w:rsidP="000238E4">
                                  <w:pPr>
                                    <w:jc w:val="center"/>
                                  </w:pPr>
                                </w:p>
                              </w:tc>
                              <w:tc>
                                <w:tcPr>
                                  <w:tcW w:w="851" w:type="dxa"/>
                                  <w:vAlign w:val="center"/>
                                </w:tcPr>
                                <w:p w14:paraId="709B7742" w14:textId="77777777" w:rsidR="0055352B" w:rsidRDefault="0055352B" w:rsidP="000238E4">
                                  <w:pPr>
                                    <w:jc w:val="center"/>
                                  </w:pPr>
                                </w:p>
                              </w:tc>
                              <w:tc>
                                <w:tcPr>
                                  <w:tcW w:w="674" w:type="dxa"/>
                                  <w:vAlign w:val="center"/>
                                </w:tcPr>
                                <w:p w14:paraId="173B2028" w14:textId="77777777" w:rsidR="0055352B" w:rsidRDefault="0055352B" w:rsidP="000238E4">
                                  <w:pPr>
                                    <w:jc w:val="center"/>
                                  </w:pPr>
                                </w:p>
                              </w:tc>
                              <w:tc>
                                <w:tcPr>
                                  <w:tcW w:w="851" w:type="dxa"/>
                                  <w:vAlign w:val="center"/>
                                </w:tcPr>
                                <w:p w14:paraId="524D57B3" w14:textId="77777777" w:rsidR="0055352B" w:rsidRDefault="0055352B" w:rsidP="000238E4">
                                  <w:pPr>
                                    <w:jc w:val="center"/>
                                  </w:pPr>
                                </w:p>
                              </w:tc>
                              <w:tc>
                                <w:tcPr>
                                  <w:tcW w:w="674" w:type="dxa"/>
                                  <w:vAlign w:val="center"/>
                                </w:tcPr>
                                <w:p w14:paraId="7C2A5E91" w14:textId="77777777" w:rsidR="0055352B" w:rsidRDefault="0055352B" w:rsidP="000238E4">
                                  <w:pPr>
                                    <w:jc w:val="center"/>
                                  </w:pPr>
                                </w:p>
                              </w:tc>
                            </w:tr>
                            <w:tr w:rsidR="0055352B" w14:paraId="616C6A87" w14:textId="77777777" w:rsidTr="000238E4">
                              <w:trPr>
                                <w:cantSplit/>
                                <w:trHeight w:val="470"/>
                              </w:trPr>
                              <w:tc>
                                <w:tcPr>
                                  <w:tcW w:w="862" w:type="dxa"/>
                                  <w:vAlign w:val="center"/>
                                </w:tcPr>
                                <w:p w14:paraId="040F3521" w14:textId="77777777" w:rsidR="0055352B" w:rsidRDefault="0055352B" w:rsidP="000238E4">
                                  <w:r>
                                    <w:t>CU6</w:t>
                                  </w:r>
                                </w:p>
                              </w:tc>
                              <w:tc>
                                <w:tcPr>
                                  <w:tcW w:w="851" w:type="dxa"/>
                                  <w:vAlign w:val="center"/>
                                </w:tcPr>
                                <w:p w14:paraId="5675E03F" w14:textId="77777777" w:rsidR="0055352B" w:rsidRDefault="0055352B" w:rsidP="000238E4">
                                  <w:pPr>
                                    <w:jc w:val="center"/>
                                  </w:pPr>
                                </w:p>
                              </w:tc>
                              <w:tc>
                                <w:tcPr>
                                  <w:tcW w:w="674" w:type="dxa"/>
                                  <w:vAlign w:val="center"/>
                                </w:tcPr>
                                <w:p w14:paraId="0328AB23" w14:textId="77777777" w:rsidR="0055352B" w:rsidRDefault="0055352B" w:rsidP="000238E4">
                                  <w:pPr>
                                    <w:jc w:val="center"/>
                                  </w:pPr>
                                </w:p>
                              </w:tc>
                              <w:tc>
                                <w:tcPr>
                                  <w:tcW w:w="674" w:type="dxa"/>
                                  <w:vAlign w:val="center"/>
                                </w:tcPr>
                                <w:p w14:paraId="4A3A1490" w14:textId="77777777" w:rsidR="0055352B" w:rsidRDefault="0055352B" w:rsidP="000238E4">
                                  <w:pPr>
                                    <w:jc w:val="center"/>
                                  </w:pPr>
                                </w:p>
                              </w:tc>
                              <w:tc>
                                <w:tcPr>
                                  <w:tcW w:w="851" w:type="dxa"/>
                                  <w:vAlign w:val="center"/>
                                </w:tcPr>
                                <w:p w14:paraId="3133B0A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55352B" w:rsidRDefault="0055352B" w:rsidP="000238E4">
                                  <w:pPr>
                                    <w:jc w:val="center"/>
                                  </w:pPr>
                                </w:p>
                              </w:tc>
                              <w:tc>
                                <w:tcPr>
                                  <w:tcW w:w="674" w:type="dxa"/>
                                  <w:vAlign w:val="center"/>
                                </w:tcPr>
                                <w:p w14:paraId="55FDE6BD" w14:textId="77777777" w:rsidR="0055352B" w:rsidRDefault="0055352B" w:rsidP="000238E4">
                                  <w:pPr>
                                    <w:jc w:val="center"/>
                                  </w:pPr>
                                </w:p>
                              </w:tc>
                              <w:tc>
                                <w:tcPr>
                                  <w:tcW w:w="674" w:type="dxa"/>
                                  <w:vAlign w:val="center"/>
                                </w:tcPr>
                                <w:p w14:paraId="0889CC69" w14:textId="77777777" w:rsidR="0055352B" w:rsidRDefault="0055352B" w:rsidP="000238E4">
                                  <w:pPr>
                                    <w:jc w:val="center"/>
                                  </w:pPr>
                                </w:p>
                              </w:tc>
                              <w:tc>
                                <w:tcPr>
                                  <w:tcW w:w="674" w:type="dxa"/>
                                  <w:vAlign w:val="center"/>
                                </w:tcPr>
                                <w:p w14:paraId="2973934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55352B" w:rsidRDefault="0055352B" w:rsidP="000238E4">
                                  <w:pPr>
                                    <w:jc w:val="center"/>
                                  </w:pPr>
                                </w:p>
                              </w:tc>
                              <w:tc>
                                <w:tcPr>
                                  <w:tcW w:w="851" w:type="dxa"/>
                                  <w:vAlign w:val="center"/>
                                </w:tcPr>
                                <w:p w14:paraId="6650C08F" w14:textId="77777777" w:rsidR="0055352B" w:rsidRDefault="0055352B" w:rsidP="000238E4">
                                  <w:pPr>
                                    <w:jc w:val="center"/>
                                  </w:pPr>
                                </w:p>
                              </w:tc>
                              <w:tc>
                                <w:tcPr>
                                  <w:tcW w:w="674" w:type="dxa"/>
                                  <w:vAlign w:val="center"/>
                                </w:tcPr>
                                <w:p w14:paraId="42F82263" w14:textId="77777777" w:rsidR="0055352B" w:rsidRDefault="0055352B" w:rsidP="000238E4">
                                  <w:pPr>
                                    <w:jc w:val="center"/>
                                  </w:pPr>
                                </w:p>
                              </w:tc>
                              <w:tc>
                                <w:tcPr>
                                  <w:tcW w:w="851" w:type="dxa"/>
                                  <w:vAlign w:val="center"/>
                                </w:tcPr>
                                <w:p w14:paraId="444C1425" w14:textId="77777777" w:rsidR="0055352B" w:rsidRDefault="0055352B" w:rsidP="000238E4">
                                  <w:pPr>
                                    <w:jc w:val="center"/>
                                  </w:pPr>
                                </w:p>
                              </w:tc>
                              <w:tc>
                                <w:tcPr>
                                  <w:tcW w:w="674" w:type="dxa"/>
                                  <w:vAlign w:val="center"/>
                                </w:tcPr>
                                <w:p w14:paraId="35ADA3A9" w14:textId="77777777" w:rsidR="0055352B" w:rsidRDefault="0055352B" w:rsidP="000238E4">
                                  <w:pPr>
                                    <w:jc w:val="center"/>
                                  </w:pPr>
                                </w:p>
                              </w:tc>
                            </w:tr>
                            <w:tr w:rsidR="0055352B" w14:paraId="5BF88DE4" w14:textId="77777777" w:rsidTr="000238E4">
                              <w:trPr>
                                <w:cantSplit/>
                                <w:trHeight w:val="490"/>
                              </w:trPr>
                              <w:tc>
                                <w:tcPr>
                                  <w:tcW w:w="862" w:type="dxa"/>
                                  <w:vAlign w:val="center"/>
                                </w:tcPr>
                                <w:p w14:paraId="173F989C" w14:textId="77777777" w:rsidR="0055352B" w:rsidRDefault="0055352B" w:rsidP="000238E4">
                                  <w:r>
                                    <w:t>CU7</w:t>
                                  </w:r>
                                </w:p>
                              </w:tc>
                              <w:tc>
                                <w:tcPr>
                                  <w:tcW w:w="851" w:type="dxa"/>
                                  <w:vAlign w:val="center"/>
                                </w:tcPr>
                                <w:p w14:paraId="7DCE4ACC" w14:textId="77777777" w:rsidR="0055352B" w:rsidRDefault="0055352B" w:rsidP="000238E4">
                                  <w:pPr>
                                    <w:jc w:val="center"/>
                                  </w:pPr>
                                </w:p>
                              </w:tc>
                              <w:tc>
                                <w:tcPr>
                                  <w:tcW w:w="674" w:type="dxa"/>
                                  <w:vAlign w:val="center"/>
                                </w:tcPr>
                                <w:p w14:paraId="6E1861CD" w14:textId="77777777" w:rsidR="0055352B" w:rsidRDefault="0055352B" w:rsidP="000238E4">
                                  <w:pPr>
                                    <w:jc w:val="center"/>
                                  </w:pPr>
                                </w:p>
                              </w:tc>
                              <w:tc>
                                <w:tcPr>
                                  <w:tcW w:w="674" w:type="dxa"/>
                                  <w:vAlign w:val="center"/>
                                </w:tcPr>
                                <w:p w14:paraId="386CF2AE" w14:textId="77777777" w:rsidR="0055352B" w:rsidRDefault="0055352B" w:rsidP="000238E4">
                                  <w:pPr>
                                    <w:jc w:val="center"/>
                                  </w:pPr>
                                </w:p>
                              </w:tc>
                              <w:tc>
                                <w:tcPr>
                                  <w:tcW w:w="851" w:type="dxa"/>
                                  <w:vAlign w:val="center"/>
                                </w:tcPr>
                                <w:p w14:paraId="46A6C4C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55352B" w:rsidRDefault="0055352B" w:rsidP="000238E4">
                                  <w:pPr>
                                    <w:jc w:val="center"/>
                                  </w:pPr>
                                </w:p>
                              </w:tc>
                              <w:tc>
                                <w:tcPr>
                                  <w:tcW w:w="674" w:type="dxa"/>
                                  <w:vAlign w:val="center"/>
                                </w:tcPr>
                                <w:p w14:paraId="466C2561" w14:textId="77777777" w:rsidR="0055352B" w:rsidRDefault="0055352B" w:rsidP="000238E4">
                                  <w:pPr>
                                    <w:jc w:val="center"/>
                                  </w:pPr>
                                </w:p>
                              </w:tc>
                              <w:tc>
                                <w:tcPr>
                                  <w:tcW w:w="674" w:type="dxa"/>
                                  <w:vAlign w:val="center"/>
                                </w:tcPr>
                                <w:p w14:paraId="3DE2D547" w14:textId="77777777" w:rsidR="0055352B" w:rsidRDefault="0055352B" w:rsidP="000238E4">
                                  <w:pPr>
                                    <w:jc w:val="center"/>
                                  </w:pPr>
                                </w:p>
                              </w:tc>
                              <w:tc>
                                <w:tcPr>
                                  <w:tcW w:w="674" w:type="dxa"/>
                                  <w:vAlign w:val="center"/>
                                </w:tcPr>
                                <w:p w14:paraId="421CD2DE" w14:textId="77777777" w:rsidR="0055352B" w:rsidRDefault="0055352B" w:rsidP="000238E4">
                                  <w:pPr>
                                    <w:jc w:val="center"/>
                                  </w:pPr>
                                </w:p>
                              </w:tc>
                              <w:tc>
                                <w:tcPr>
                                  <w:tcW w:w="674" w:type="dxa"/>
                                  <w:vAlign w:val="center"/>
                                </w:tcPr>
                                <w:p w14:paraId="66D272D3"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55352B" w:rsidRDefault="0055352B" w:rsidP="000238E4">
                                  <w:pPr>
                                    <w:jc w:val="center"/>
                                  </w:pPr>
                                </w:p>
                              </w:tc>
                              <w:tc>
                                <w:tcPr>
                                  <w:tcW w:w="851" w:type="dxa"/>
                                  <w:vAlign w:val="center"/>
                                </w:tcPr>
                                <w:p w14:paraId="7C152A05" w14:textId="77777777" w:rsidR="0055352B" w:rsidRDefault="0055352B" w:rsidP="000238E4">
                                  <w:pPr>
                                    <w:jc w:val="center"/>
                                  </w:pPr>
                                </w:p>
                              </w:tc>
                              <w:tc>
                                <w:tcPr>
                                  <w:tcW w:w="674" w:type="dxa"/>
                                  <w:vAlign w:val="center"/>
                                </w:tcPr>
                                <w:p w14:paraId="52FA00AB" w14:textId="77777777" w:rsidR="0055352B" w:rsidRDefault="0055352B" w:rsidP="000238E4">
                                  <w:pPr>
                                    <w:jc w:val="center"/>
                                  </w:pPr>
                                </w:p>
                              </w:tc>
                            </w:tr>
                            <w:tr w:rsidR="0055352B" w14:paraId="6E05F460" w14:textId="77777777" w:rsidTr="000238E4">
                              <w:trPr>
                                <w:cantSplit/>
                                <w:trHeight w:val="490"/>
                              </w:trPr>
                              <w:tc>
                                <w:tcPr>
                                  <w:tcW w:w="862" w:type="dxa"/>
                                  <w:vAlign w:val="center"/>
                                </w:tcPr>
                                <w:p w14:paraId="696841A3" w14:textId="77777777" w:rsidR="0055352B" w:rsidRDefault="0055352B" w:rsidP="000238E4">
                                  <w:r>
                                    <w:t>CU8</w:t>
                                  </w:r>
                                </w:p>
                              </w:tc>
                              <w:tc>
                                <w:tcPr>
                                  <w:tcW w:w="851" w:type="dxa"/>
                                  <w:vAlign w:val="center"/>
                                </w:tcPr>
                                <w:p w14:paraId="5FAAF3F0" w14:textId="77777777" w:rsidR="0055352B" w:rsidRDefault="0055352B" w:rsidP="000238E4">
                                  <w:pPr>
                                    <w:jc w:val="center"/>
                                  </w:pPr>
                                </w:p>
                              </w:tc>
                              <w:tc>
                                <w:tcPr>
                                  <w:tcW w:w="674" w:type="dxa"/>
                                  <w:vAlign w:val="center"/>
                                </w:tcPr>
                                <w:p w14:paraId="3C5D2357" w14:textId="77777777" w:rsidR="0055352B" w:rsidRDefault="0055352B" w:rsidP="000238E4">
                                  <w:pPr>
                                    <w:jc w:val="center"/>
                                  </w:pPr>
                                </w:p>
                              </w:tc>
                              <w:tc>
                                <w:tcPr>
                                  <w:tcW w:w="674" w:type="dxa"/>
                                  <w:vAlign w:val="center"/>
                                </w:tcPr>
                                <w:p w14:paraId="5C21A2AF" w14:textId="77777777" w:rsidR="0055352B" w:rsidRDefault="0055352B" w:rsidP="000238E4">
                                  <w:pPr>
                                    <w:jc w:val="center"/>
                                  </w:pPr>
                                </w:p>
                              </w:tc>
                              <w:tc>
                                <w:tcPr>
                                  <w:tcW w:w="851" w:type="dxa"/>
                                  <w:vAlign w:val="center"/>
                                </w:tcPr>
                                <w:p w14:paraId="116B0ADD" w14:textId="77777777" w:rsidR="0055352B" w:rsidRDefault="0055352B" w:rsidP="000238E4">
                                  <w:pPr>
                                    <w:jc w:val="center"/>
                                  </w:pPr>
                                </w:p>
                              </w:tc>
                              <w:tc>
                                <w:tcPr>
                                  <w:tcW w:w="851" w:type="dxa"/>
                                  <w:vAlign w:val="center"/>
                                </w:tcPr>
                                <w:p w14:paraId="528C7A5B" w14:textId="77777777" w:rsidR="0055352B" w:rsidRDefault="0055352B" w:rsidP="000238E4">
                                  <w:pPr>
                                    <w:jc w:val="center"/>
                                  </w:pPr>
                                </w:p>
                              </w:tc>
                              <w:tc>
                                <w:tcPr>
                                  <w:tcW w:w="674" w:type="dxa"/>
                                  <w:vAlign w:val="center"/>
                                </w:tcPr>
                                <w:p w14:paraId="723EC621" w14:textId="77777777" w:rsidR="0055352B" w:rsidRDefault="0055352B" w:rsidP="000238E4">
                                  <w:pPr>
                                    <w:jc w:val="center"/>
                                  </w:pPr>
                                </w:p>
                              </w:tc>
                              <w:tc>
                                <w:tcPr>
                                  <w:tcW w:w="674" w:type="dxa"/>
                                  <w:vAlign w:val="center"/>
                                </w:tcPr>
                                <w:p w14:paraId="6D43CE5B" w14:textId="77777777" w:rsidR="0055352B" w:rsidRDefault="0055352B" w:rsidP="000238E4">
                                  <w:pPr>
                                    <w:jc w:val="center"/>
                                  </w:pPr>
                                </w:p>
                              </w:tc>
                              <w:tc>
                                <w:tcPr>
                                  <w:tcW w:w="674" w:type="dxa"/>
                                  <w:vAlign w:val="center"/>
                                </w:tcPr>
                                <w:p w14:paraId="5D506853" w14:textId="77777777" w:rsidR="0055352B" w:rsidRDefault="0055352B" w:rsidP="000238E4">
                                  <w:pPr>
                                    <w:jc w:val="center"/>
                                  </w:pPr>
                                </w:p>
                              </w:tc>
                              <w:tc>
                                <w:tcPr>
                                  <w:tcW w:w="674" w:type="dxa"/>
                                  <w:vAlign w:val="center"/>
                                </w:tcPr>
                                <w:p w14:paraId="70BF2E50" w14:textId="77777777" w:rsidR="0055352B" w:rsidRDefault="0055352B" w:rsidP="000238E4">
                                  <w:pPr>
                                    <w:jc w:val="center"/>
                                  </w:pPr>
                                </w:p>
                              </w:tc>
                              <w:tc>
                                <w:tcPr>
                                  <w:tcW w:w="674" w:type="dxa"/>
                                  <w:vAlign w:val="center"/>
                                </w:tcPr>
                                <w:p w14:paraId="71609E0F" w14:textId="77777777" w:rsidR="0055352B" w:rsidRDefault="0055352B" w:rsidP="000238E4">
                                  <w:pPr>
                                    <w:jc w:val="center"/>
                                  </w:pPr>
                                </w:p>
                              </w:tc>
                              <w:tc>
                                <w:tcPr>
                                  <w:tcW w:w="851" w:type="dxa"/>
                                  <w:vAlign w:val="center"/>
                                </w:tcPr>
                                <w:p w14:paraId="229C8DFA"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55352B" w:rsidRDefault="0055352B" w:rsidP="000238E4">
                                  <w:pPr>
                                    <w:jc w:val="center"/>
                                  </w:pPr>
                                </w:p>
                              </w:tc>
                              <w:tc>
                                <w:tcPr>
                                  <w:tcW w:w="674" w:type="dxa"/>
                                  <w:vAlign w:val="center"/>
                                </w:tcPr>
                                <w:p w14:paraId="1D5F59D5" w14:textId="77777777" w:rsidR="0055352B" w:rsidRDefault="0055352B" w:rsidP="000238E4">
                                  <w:pPr>
                                    <w:jc w:val="center"/>
                                  </w:pPr>
                                </w:p>
                              </w:tc>
                            </w:tr>
                            <w:tr w:rsidR="0055352B" w14:paraId="40FE2905" w14:textId="77777777" w:rsidTr="000238E4">
                              <w:trPr>
                                <w:cantSplit/>
                                <w:trHeight w:val="490"/>
                              </w:trPr>
                              <w:tc>
                                <w:tcPr>
                                  <w:tcW w:w="862" w:type="dxa"/>
                                  <w:vAlign w:val="center"/>
                                </w:tcPr>
                                <w:p w14:paraId="757D0952" w14:textId="77777777" w:rsidR="0055352B" w:rsidRDefault="0055352B" w:rsidP="000238E4">
                                  <w:r>
                                    <w:t>CU9</w:t>
                                  </w:r>
                                </w:p>
                              </w:tc>
                              <w:tc>
                                <w:tcPr>
                                  <w:tcW w:w="851" w:type="dxa"/>
                                  <w:vAlign w:val="center"/>
                                </w:tcPr>
                                <w:p w14:paraId="58DB9822" w14:textId="77777777" w:rsidR="0055352B" w:rsidRDefault="0055352B" w:rsidP="000238E4">
                                  <w:pPr>
                                    <w:jc w:val="center"/>
                                  </w:pPr>
                                </w:p>
                              </w:tc>
                              <w:tc>
                                <w:tcPr>
                                  <w:tcW w:w="674" w:type="dxa"/>
                                  <w:vAlign w:val="center"/>
                                </w:tcPr>
                                <w:p w14:paraId="7B68283D" w14:textId="77777777" w:rsidR="0055352B" w:rsidRDefault="0055352B" w:rsidP="000238E4">
                                  <w:pPr>
                                    <w:jc w:val="center"/>
                                  </w:pPr>
                                </w:p>
                              </w:tc>
                              <w:tc>
                                <w:tcPr>
                                  <w:tcW w:w="674" w:type="dxa"/>
                                  <w:vAlign w:val="center"/>
                                </w:tcPr>
                                <w:p w14:paraId="65DCAED5" w14:textId="77777777" w:rsidR="0055352B" w:rsidRDefault="0055352B" w:rsidP="000238E4">
                                  <w:pPr>
                                    <w:jc w:val="center"/>
                                  </w:pPr>
                                </w:p>
                              </w:tc>
                              <w:tc>
                                <w:tcPr>
                                  <w:tcW w:w="851" w:type="dxa"/>
                                  <w:vAlign w:val="center"/>
                                </w:tcPr>
                                <w:p w14:paraId="5E2C1930" w14:textId="77777777" w:rsidR="0055352B" w:rsidRDefault="0055352B" w:rsidP="000238E4">
                                  <w:pPr>
                                    <w:jc w:val="center"/>
                                  </w:pPr>
                                </w:p>
                              </w:tc>
                              <w:tc>
                                <w:tcPr>
                                  <w:tcW w:w="851" w:type="dxa"/>
                                  <w:vAlign w:val="center"/>
                                </w:tcPr>
                                <w:p w14:paraId="5CCF3149" w14:textId="77777777" w:rsidR="0055352B" w:rsidRDefault="0055352B" w:rsidP="000238E4">
                                  <w:pPr>
                                    <w:jc w:val="center"/>
                                  </w:pPr>
                                </w:p>
                              </w:tc>
                              <w:tc>
                                <w:tcPr>
                                  <w:tcW w:w="674" w:type="dxa"/>
                                  <w:vAlign w:val="center"/>
                                </w:tcPr>
                                <w:p w14:paraId="13A2981C" w14:textId="77777777" w:rsidR="0055352B" w:rsidRDefault="0055352B" w:rsidP="000238E4">
                                  <w:pPr>
                                    <w:jc w:val="center"/>
                                  </w:pPr>
                                </w:p>
                              </w:tc>
                              <w:tc>
                                <w:tcPr>
                                  <w:tcW w:w="674" w:type="dxa"/>
                                  <w:vAlign w:val="center"/>
                                </w:tcPr>
                                <w:p w14:paraId="5FB234CD" w14:textId="77777777" w:rsidR="0055352B" w:rsidRDefault="0055352B" w:rsidP="000238E4">
                                  <w:pPr>
                                    <w:jc w:val="center"/>
                                  </w:pPr>
                                </w:p>
                              </w:tc>
                              <w:tc>
                                <w:tcPr>
                                  <w:tcW w:w="674" w:type="dxa"/>
                                  <w:vAlign w:val="center"/>
                                </w:tcPr>
                                <w:p w14:paraId="52A07304" w14:textId="77777777" w:rsidR="0055352B" w:rsidRDefault="0055352B" w:rsidP="000238E4">
                                  <w:pPr>
                                    <w:jc w:val="center"/>
                                  </w:pPr>
                                </w:p>
                              </w:tc>
                              <w:tc>
                                <w:tcPr>
                                  <w:tcW w:w="674" w:type="dxa"/>
                                  <w:vAlign w:val="center"/>
                                </w:tcPr>
                                <w:p w14:paraId="7069326C" w14:textId="77777777" w:rsidR="0055352B" w:rsidRDefault="0055352B" w:rsidP="000238E4">
                                  <w:pPr>
                                    <w:jc w:val="center"/>
                                  </w:pPr>
                                </w:p>
                              </w:tc>
                              <w:tc>
                                <w:tcPr>
                                  <w:tcW w:w="674" w:type="dxa"/>
                                  <w:vAlign w:val="center"/>
                                </w:tcPr>
                                <w:p w14:paraId="0EC04E80" w14:textId="77777777" w:rsidR="0055352B" w:rsidRDefault="0055352B" w:rsidP="000238E4">
                                  <w:pPr>
                                    <w:jc w:val="center"/>
                                  </w:pPr>
                                </w:p>
                              </w:tc>
                              <w:tc>
                                <w:tcPr>
                                  <w:tcW w:w="851" w:type="dxa"/>
                                  <w:vAlign w:val="center"/>
                                </w:tcPr>
                                <w:p w14:paraId="02904252" w14:textId="77777777" w:rsidR="0055352B" w:rsidRDefault="0055352B" w:rsidP="000238E4">
                                  <w:pPr>
                                    <w:jc w:val="center"/>
                                  </w:pPr>
                                </w:p>
                              </w:tc>
                              <w:tc>
                                <w:tcPr>
                                  <w:tcW w:w="674" w:type="dxa"/>
                                  <w:vAlign w:val="center"/>
                                </w:tcPr>
                                <w:p w14:paraId="734CF1A4" w14:textId="77777777" w:rsidR="0055352B" w:rsidRDefault="0055352B" w:rsidP="000238E4">
                                  <w:pPr>
                                    <w:jc w:val="center"/>
                                  </w:pPr>
                                </w:p>
                              </w:tc>
                              <w:tc>
                                <w:tcPr>
                                  <w:tcW w:w="851" w:type="dxa"/>
                                  <w:vAlign w:val="center"/>
                                </w:tcPr>
                                <w:p w14:paraId="69DF2713"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55352B" w:rsidRDefault="00553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76.45pt;margin-top:8.95pt;width:567pt;height:306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" filled="f" stroked="f">
                <v:textbo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489">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55352B" w14:paraId="0170FDD8" w14:textId="77777777" w:rsidTr="000238E4">
                        <w:trPr>
                          <w:cantSplit/>
                          <w:trHeight w:val="1194"/>
                        </w:trPr>
                        <w:tc>
                          <w:tcPr>
                            <w:tcW w:w="862" w:type="dxa"/>
                            <w:vAlign w:val="center"/>
                          </w:tcPr>
                          <w:p w14:paraId="79CCC142" w14:textId="77777777" w:rsidR="0055352B" w:rsidRDefault="0055352B" w:rsidP="000238E4">
                            <w:r>
                              <w:t>Casos de Uso</w:t>
                            </w:r>
                          </w:p>
                        </w:tc>
                        <w:tc>
                          <w:tcPr>
                            <w:tcW w:w="851" w:type="dxa"/>
                            <w:vAlign w:val="center"/>
                          </w:tcPr>
                          <w:p w14:paraId="3F1F0A65" w14:textId="77777777" w:rsidR="0055352B" w:rsidRDefault="0055352B" w:rsidP="000238E4">
                            <w:r>
                              <w:t>RNF1</w:t>
                            </w:r>
                          </w:p>
                        </w:tc>
                        <w:tc>
                          <w:tcPr>
                            <w:tcW w:w="674" w:type="dxa"/>
                            <w:vAlign w:val="center"/>
                          </w:tcPr>
                          <w:p w14:paraId="24DEA3A1" w14:textId="77777777" w:rsidR="0055352B" w:rsidRDefault="0055352B" w:rsidP="000238E4">
                            <w:r>
                              <w:t>RF1</w:t>
                            </w:r>
                          </w:p>
                        </w:tc>
                        <w:tc>
                          <w:tcPr>
                            <w:tcW w:w="674" w:type="dxa"/>
                            <w:vAlign w:val="center"/>
                          </w:tcPr>
                          <w:p w14:paraId="0C38104A" w14:textId="77777777" w:rsidR="0055352B" w:rsidRDefault="0055352B" w:rsidP="000238E4">
                            <w:r>
                              <w:t>RF2</w:t>
                            </w:r>
                          </w:p>
                        </w:tc>
                        <w:tc>
                          <w:tcPr>
                            <w:tcW w:w="851" w:type="dxa"/>
                            <w:vAlign w:val="center"/>
                          </w:tcPr>
                          <w:p w14:paraId="5DD58E38" w14:textId="77777777" w:rsidR="0055352B" w:rsidRDefault="0055352B" w:rsidP="000238E4">
                            <w:r>
                              <w:t>RNF4</w:t>
                            </w:r>
                          </w:p>
                        </w:tc>
                        <w:tc>
                          <w:tcPr>
                            <w:tcW w:w="851" w:type="dxa"/>
                            <w:vAlign w:val="center"/>
                          </w:tcPr>
                          <w:p w14:paraId="64BDE20B" w14:textId="77777777" w:rsidR="0055352B" w:rsidRDefault="0055352B" w:rsidP="000238E4">
                            <w:r>
                              <w:t>RNF5</w:t>
                            </w:r>
                          </w:p>
                        </w:tc>
                        <w:tc>
                          <w:tcPr>
                            <w:tcW w:w="674" w:type="dxa"/>
                            <w:vAlign w:val="center"/>
                          </w:tcPr>
                          <w:p w14:paraId="6395A8D2" w14:textId="77777777" w:rsidR="0055352B" w:rsidRDefault="0055352B" w:rsidP="000238E4">
                            <w:r>
                              <w:t>RF3</w:t>
                            </w:r>
                          </w:p>
                        </w:tc>
                        <w:tc>
                          <w:tcPr>
                            <w:tcW w:w="674" w:type="dxa"/>
                            <w:vAlign w:val="center"/>
                          </w:tcPr>
                          <w:p w14:paraId="7F7A5E8C" w14:textId="77777777" w:rsidR="0055352B" w:rsidRDefault="0055352B" w:rsidP="000238E4">
                            <w:r>
                              <w:t>RF4</w:t>
                            </w:r>
                          </w:p>
                        </w:tc>
                        <w:tc>
                          <w:tcPr>
                            <w:tcW w:w="674" w:type="dxa"/>
                            <w:vAlign w:val="center"/>
                          </w:tcPr>
                          <w:p w14:paraId="148A0E08" w14:textId="77777777" w:rsidR="0055352B" w:rsidRDefault="0055352B" w:rsidP="000238E4">
                            <w:r>
                              <w:t>RF5</w:t>
                            </w:r>
                          </w:p>
                        </w:tc>
                        <w:tc>
                          <w:tcPr>
                            <w:tcW w:w="674" w:type="dxa"/>
                            <w:vAlign w:val="center"/>
                          </w:tcPr>
                          <w:p w14:paraId="0F491569" w14:textId="77777777" w:rsidR="0055352B" w:rsidRDefault="0055352B" w:rsidP="000238E4">
                            <w:r>
                              <w:t>RF6</w:t>
                            </w:r>
                          </w:p>
                        </w:tc>
                        <w:tc>
                          <w:tcPr>
                            <w:tcW w:w="674" w:type="dxa"/>
                            <w:vAlign w:val="center"/>
                          </w:tcPr>
                          <w:p w14:paraId="01C72215" w14:textId="77777777" w:rsidR="0055352B" w:rsidRDefault="0055352B" w:rsidP="000238E4">
                            <w:r>
                              <w:t>RF7</w:t>
                            </w:r>
                          </w:p>
                        </w:tc>
                        <w:tc>
                          <w:tcPr>
                            <w:tcW w:w="851" w:type="dxa"/>
                            <w:vAlign w:val="center"/>
                          </w:tcPr>
                          <w:p w14:paraId="4F73374D" w14:textId="77777777" w:rsidR="0055352B" w:rsidRDefault="0055352B" w:rsidP="000238E4">
                            <w:r>
                              <w:t>RNF2</w:t>
                            </w:r>
                          </w:p>
                        </w:tc>
                        <w:tc>
                          <w:tcPr>
                            <w:tcW w:w="674" w:type="dxa"/>
                            <w:vAlign w:val="center"/>
                          </w:tcPr>
                          <w:p w14:paraId="121D5D3E" w14:textId="77777777" w:rsidR="0055352B" w:rsidRDefault="0055352B" w:rsidP="000238E4">
                            <w:r>
                              <w:t>RF8</w:t>
                            </w:r>
                          </w:p>
                        </w:tc>
                        <w:tc>
                          <w:tcPr>
                            <w:tcW w:w="851" w:type="dxa"/>
                            <w:vAlign w:val="center"/>
                          </w:tcPr>
                          <w:p w14:paraId="0B8EDCF5" w14:textId="77777777" w:rsidR="0055352B" w:rsidRDefault="0055352B" w:rsidP="000238E4">
                            <w:r>
                              <w:t>RNF3</w:t>
                            </w:r>
                          </w:p>
                        </w:tc>
                        <w:tc>
                          <w:tcPr>
                            <w:tcW w:w="674" w:type="dxa"/>
                            <w:vAlign w:val="center"/>
                          </w:tcPr>
                          <w:p w14:paraId="02BF56C9" w14:textId="77777777" w:rsidR="0055352B" w:rsidRDefault="0055352B" w:rsidP="000238E4">
                            <w:r>
                              <w:t>RF9</w:t>
                            </w:r>
                          </w:p>
                        </w:tc>
                      </w:tr>
                      <w:tr w:rsidR="0055352B" w14:paraId="4B600672" w14:textId="77777777" w:rsidTr="000238E4">
                        <w:trPr>
                          <w:cantSplit/>
                          <w:trHeight w:val="490"/>
                        </w:trPr>
                        <w:tc>
                          <w:tcPr>
                            <w:tcW w:w="862" w:type="dxa"/>
                            <w:vAlign w:val="center"/>
                          </w:tcPr>
                          <w:p w14:paraId="66C6EA03" w14:textId="77777777" w:rsidR="0055352B" w:rsidRDefault="0055352B" w:rsidP="000238E4">
                            <w:r>
                              <w:t>CU1</w:t>
                            </w:r>
                          </w:p>
                        </w:tc>
                        <w:tc>
                          <w:tcPr>
                            <w:tcW w:w="851" w:type="dxa"/>
                            <w:vAlign w:val="center"/>
                          </w:tcPr>
                          <w:p w14:paraId="780C5BCF"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55352B" w:rsidRPr="00580CB8" w:rsidRDefault="0055352B"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55352B" w:rsidRDefault="0055352B" w:rsidP="000238E4">
                            <w:pPr>
                              <w:jc w:val="center"/>
                            </w:pPr>
                          </w:p>
                        </w:tc>
                        <w:tc>
                          <w:tcPr>
                            <w:tcW w:w="851" w:type="dxa"/>
                            <w:vAlign w:val="center"/>
                          </w:tcPr>
                          <w:p w14:paraId="549036DB" w14:textId="77777777" w:rsidR="0055352B" w:rsidRDefault="0055352B" w:rsidP="000238E4">
                            <w:pPr>
                              <w:jc w:val="center"/>
                            </w:pPr>
                          </w:p>
                        </w:tc>
                        <w:tc>
                          <w:tcPr>
                            <w:tcW w:w="851" w:type="dxa"/>
                            <w:vAlign w:val="center"/>
                          </w:tcPr>
                          <w:p w14:paraId="3B9552D7" w14:textId="77777777" w:rsidR="0055352B" w:rsidRDefault="0055352B" w:rsidP="000238E4">
                            <w:pPr>
                              <w:jc w:val="center"/>
                            </w:pPr>
                          </w:p>
                        </w:tc>
                        <w:tc>
                          <w:tcPr>
                            <w:tcW w:w="674" w:type="dxa"/>
                            <w:vAlign w:val="center"/>
                          </w:tcPr>
                          <w:p w14:paraId="6A97CF6E" w14:textId="77777777" w:rsidR="0055352B" w:rsidRDefault="0055352B" w:rsidP="000238E4">
                            <w:pPr>
                              <w:jc w:val="center"/>
                            </w:pPr>
                          </w:p>
                        </w:tc>
                        <w:tc>
                          <w:tcPr>
                            <w:tcW w:w="674" w:type="dxa"/>
                            <w:vAlign w:val="center"/>
                          </w:tcPr>
                          <w:p w14:paraId="5CFD9A2F" w14:textId="77777777" w:rsidR="0055352B" w:rsidRDefault="0055352B" w:rsidP="000238E4">
                            <w:pPr>
                              <w:jc w:val="center"/>
                            </w:pPr>
                          </w:p>
                        </w:tc>
                        <w:tc>
                          <w:tcPr>
                            <w:tcW w:w="674" w:type="dxa"/>
                            <w:vAlign w:val="center"/>
                          </w:tcPr>
                          <w:p w14:paraId="0810D425" w14:textId="77777777" w:rsidR="0055352B" w:rsidRDefault="0055352B" w:rsidP="000238E4">
                            <w:pPr>
                              <w:jc w:val="center"/>
                            </w:pPr>
                          </w:p>
                        </w:tc>
                        <w:tc>
                          <w:tcPr>
                            <w:tcW w:w="674" w:type="dxa"/>
                            <w:vAlign w:val="center"/>
                          </w:tcPr>
                          <w:p w14:paraId="08A74578" w14:textId="77777777" w:rsidR="0055352B" w:rsidRDefault="0055352B" w:rsidP="000238E4">
                            <w:pPr>
                              <w:jc w:val="center"/>
                            </w:pPr>
                          </w:p>
                        </w:tc>
                        <w:tc>
                          <w:tcPr>
                            <w:tcW w:w="674" w:type="dxa"/>
                            <w:vAlign w:val="center"/>
                          </w:tcPr>
                          <w:p w14:paraId="1420BEA6" w14:textId="77777777" w:rsidR="0055352B" w:rsidRDefault="0055352B" w:rsidP="000238E4">
                            <w:pPr>
                              <w:jc w:val="center"/>
                            </w:pPr>
                          </w:p>
                        </w:tc>
                        <w:tc>
                          <w:tcPr>
                            <w:tcW w:w="851" w:type="dxa"/>
                            <w:vAlign w:val="center"/>
                          </w:tcPr>
                          <w:p w14:paraId="473EA6AB" w14:textId="77777777" w:rsidR="0055352B" w:rsidRDefault="0055352B" w:rsidP="000238E4">
                            <w:pPr>
                              <w:jc w:val="center"/>
                            </w:pPr>
                          </w:p>
                        </w:tc>
                        <w:tc>
                          <w:tcPr>
                            <w:tcW w:w="674" w:type="dxa"/>
                            <w:vAlign w:val="center"/>
                          </w:tcPr>
                          <w:p w14:paraId="498CC915" w14:textId="77777777" w:rsidR="0055352B" w:rsidRDefault="0055352B" w:rsidP="000238E4">
                            <w:pPr>
                              <w:jc w:val="center"/>
                            </w:pPr>
                          </w:p>
                        </w:tc>
                        <w:tc>
                          <w:tcPr>
                            <w:tcW w:w="851" w:type="dxa"/>
                            <w:vAlign w:val="center"/>
                          </w:tcPr>
                          <w:p w14:paraId="390B181A" w14:textId="77777777" w:rsidR="0055352B" w:rsidRDefault="0055352B" w:rsidP="000238E4">
                            <w:pPr>
                              <w:jc w:val="center"/>
                            </w:pPr>
                          </w:p>
                        </w:tc>
                        <w:tc>
                          <w:tcPr>
                            <w:tcW w:w="674" w:type="dxa"/>
                            <w:vAlign w:val="center"/>
                          </w:tcPr>
                          <w:p w14:paraId="79A85F61" w14:textId="77777777" w:rsidR="0055352B" w:rsidRDefault="0055352B" w:rsidP="000238E4">
                            <w:pPr>
                              <w:jc w:val="center"/>
                            </w:pPr>
                          </w:p>
                        </w:tc>
                      </w:tr>
                      <w:tr w:rsidR="0055352B" w14:paraId="424DF353" w14:textId="77777777" w:rsidTr="000238E4">
                        <w:trPr>
                          <w:cantSplit/>
                          <w:trHeight w:val="470"/>
                        </w:trPr>
                        <w:tc>
                          <w:tcPr>
                            <w:tcW w:w="862" w:type="dxa"/>
                            <w:vAlign w:val="center"/>
                          </w:tcPr>
                          <w:p w14:paraId="3DE42725" w14:textId="77777777" w:rsidR="0055352B" w:rsidRDefault="0055352B" w:rsidP="000238E4">
                            <w:r>
                              <w:t>CU2</w:t>
                            </w:r>
                          </w:p>
                        </w:tc>
                        <w:tc>
                          <w:tcPr>
                            <w:tcW w:w="851" w:type="dxa"/>
                            <w:vAlign w:val="center"/>
                          </w:tcPr>
                          <w:p w14:paraId="74BE8736" w14:textId="77777777" w:rsidR="0055352B" w:rsidRDefault="0055352B" w:rsidP="000238E4">
                            <w:pPr>
                              <w:jc w:val="center"/>
                            </w:pPr>
                          </w:p>
                        </w:tc>
                        <w:tc>
                          <w:tcPr>
                            <w:tcW w:w="674" w:type="dxa"/>
                            <w:vAlign w:val="center"/>
                          </w:tcPr>
                          <w:p w14:paraId="4C561B7A" w14:textId="77777777" w:rsidR="0055352B" w:rsidRDefault="0055352B" w:rsidP="000238E4">
                            <w:pPr>
                              <w:jc w:val="center"/>
                            </w:pPr>
                          </w:p>
                        </w:tc>
                        <w:tc>
                          <w:tcPr>
                            <w:tcW w:w="674" w:type="dxa"/>
                            <w:vAlign w:val="center"/>
                          </w:tcPr>
                          <w:p w14:paraId="1E68F0B6"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55352B" w:rsidRDefault="0055352B" w:rsidP="000238E4">
                            <w:pPr>
                              <w:jc w:val="center"/>
                            </w:pPr>
                          </w:p>
                        </w:tc>
                        <w:tc>
                          <w:tcPr>
                            <w:tcW w:w="851" w:type="dxa"/>
                            <w:vAlign w:val="center"/>
                          </w:tcPr>
                          <w:p w14:paraId="5535AFB8" w14:textId="77777777" w:rsidR="0055352B" w:rsidRDefault="0055352B" w:rsidP="000238E4">
                            <w:pPr>
                              <w:jc w:val="center"/>
                            </w:pPr>
                          </w:p>
                        </w:tc>
                        <w:tc>
                          <w:tcPr>
                            <w:tcW w:w="674" w:type="dxa"/>
                            <w:vAlign w:val="center"/>
                          </w:tcPr>
                          <w:p w14:paraId="07A31830" w14:textId="77777777" w:rsidR="0055352B" w:rsidRDefault="0055352B" w:rsidP="000238E4">
                            <w:pPr>
                              <w:jc w:val="center"/>
                            </w:pPr>
                          </w:p>
                        </w:tc>
                        <w:tc>
                          <w:tcPr>
                            <w:tcW w:w="674" w:type="dxa"/>
                            <w:vAlign w:val="center"/>
                          </w:tcPr>
                          <w:p w14:paraId="16E3A3F6" w14:textId="77777777" w:rsidR="0055352B" w:rsidRDefault="0055352B" w:rsidP="000238E4">
                            <w:pPr>
                              <w:jc w:val="center"/>
                            </w:pPr>
                          </w:p>
                        </w:tc>
                        <w:tc>
                          <w:tcPr>
                            <w:tcW w:w="674" w:type="dxa"/>
                            <w:vAlign w:val="center"/>
                          </w:tcPr>
                          <w:p w14:paraId="3615C286" w14:textId="77777777" w:rsidR="0055352B" w:rsidRDefault="0055352B" w:rsidP="000238E4">
                            <w:pPr>
                              <w:jc w:val="center"/>
                            </w:pPr>
                          </w:p>
                        </w:tc>
                        <w:tc>
                          <w:tcPr>
                            <w:tcW w:w="674" w:type="dxa"/>
                            <w:vAlign w:val="center"/>
                          </w:tcPr>
                          <w:p w14:paraId="7BD46452" w14:textId="77777777" w:rsidR="0055352B" w:rsidRDefault="0055352B" w:rsidP="000238E4">
                            <w:pPr>
                              <w:jc w:val="center"/>
                            </w:pPr>
                          </w:p>
                        </w:tc>
                        <w:tc>
                          <w:tcPr>
                            <w:tcW w:w="674" w:type="dxa"/>
                            <w:vAlign w:val="center"/>
                          </w:tcPr>
                          <w:p w14:paraId="1E198F3C" w14:textId="77777777" w:rsidR="0055352B" w:rsidRDefault="0055352B" w:rsidP="000238E4">
                            <w:pPr>
                              <w:jc w:val="center"/>
                            </w:pPr>
                          </w:p>
                        </w:tc>
                        <w:tc>
                          <w:tcPr>
                            <w:tcW w:w="851" w:type="dxa"/>
                            <w:vAlign w:val="center"/>
                          </w:tcPr>
                          <w:p w14:paraId="5598A492" w14:textId="77777777" w:rsidR="0055352B" w:rsidRDefault="0055352B" w:rsidP="000238E4">
                            <w:pPr>
                              <w:jc w:val="center"/>
                            </w:pPr>
                          </w:p>
                        </w:tc>
                        <w:tc>
                          <w:tcPr>
                            <w:tcW w:w="674" w:type="dxa"/>
                            <w:vAlign w:val="center"/>
                          </w:tcPr>
                          <w:p w14:paraId="5BEE6295" w14:textId="77777777" w:rsidR="0055352B" w:rsidRDefault="0055352B" w:rsidP="000238E4">
                            <w:pPr>
                              <w:jc w:val="center"/>
                            </w:pPr>
                          </w:p>
                        </w:tc>
                        <w:tc>
                          <w:tcPr>
                            <w:tcW w:w="851" w:type="dxa"/>
                            <w:vAlign w:val="center"/>
                          </w:tcPr>
                          <w:p w14:paraId="6348DD65" w14:textId="77777777" w:rsidR="0055352B" w:rsidRDefault="0055352B" w:rsidP="000238E4">
                            <w:pPr>
                              <w:jc w:val="center"/>
                            </w:pPr>
                          </w:p>
                        </w:tc>
                        <w:tc>
                          <w:tcPr>
                            <w:tcW w:w="674" w:type="dxa"/>
                            <w:vAlign w:val="center"/>
                          </w:tcPr>
                          <w:p w14:paraId="7D6261C6" w14:textId="77777777" w:rsidR="0055352B" w:rsidRDefault="0055352B" w:rsidP="000238E4">
                            <w:pPr>
                              <w:jc w:val="center"/>
                            </w:pPr>
                          </w:p>
                        </w:tc>
                      </w:tr>
                      <w:tr w:rsidR="0055352B" w14:paraId="65952D4A" w14:textId="77777777" w:rsidTr="000238E4">
                        <w:trPr>
                          <w:cantSplit/>
                          <w:trHeight w:val="490"/>
                        </w:trPr>
                        <w:tc>
                          <w:tcPr>
                            <w:tcW w:w="862" w:type="dxa"/>
                            <w:vAlign w:val="center"/>
                          </w:tcPr>
                          <w:p w14:paraId="437C7D83" w14:textId="77777777" w:rsidR="0055352B" w:rsidRDefault="0055352B" w:rsidP="000238E4">
                            <w:r>
                              <w:t>CU3</w:t>
                            </w:r>
                          </w:p>
                        </w:tc>
                        <w:tc>
                          <w:tcPr>
                            <w:tcW w:w="851" w:type="dxa"/>
                            <w:vAlign w:val="center"/>
                          </w:tcPr>
                          <w:p w14:paraId="19E7D393" w14:textId="77777777" w:rsidR="0055352B" w:rsidRDefault="0055352B" w:rsidP="000238E4">
                            <w:pPr>
                              <w:jc w:val="center"/>
                            </w:pPr>
                          </w:p>
                        </w:tc>
                        <w:tc>
                          <w:tcPr>
                            <w:tcW w:w="674" w:type="dxa"/>
                            <w:vAlign w:val="center"/>
                          </w:tcPr>
                          <w:p w14:paraId="6DAC5EBB" w14:textId="77777777" w:rsidR="0055352B" w:rsidRDefault="0055352B" w:rsidP="000238E4">
                            <w:pPr>
                              <w:jc w:val="center"/>
                            </w:pPr>
                          </w:p>
                        </w:tc>
                        <w:tc>
                          <w:tcPr>
                            <w:tcW w:w="674" w:type="dxa"/>
                            <w:vAlign w:val="center"/>
                          </w:tcPr>
                          <w:p w14:paraId="08BB0BD8" w14:textId="77777777" w:rsidR="0055352B" w:rsidRDefault="0055352B" w:rsidP="000238E4">
                            <w:pPr>
                              <w:jc w:val="center"/>
                            </w:pPr>
                          </w:p>
                        </w:tc>
                        <w:tc>
                          <w:tcPr>
                            <w:tcW w:w="851" w:type="dxa"/>
                            <w:vAlign w:val="center"/>
                          </w:tcPr>
                          <w:p w14:paraId="0AC22421"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55352B" w:rsidRDefault="0055352B" w:rsidP="000238E4">
                            <w:pPr>
                              <w:jc w:val="center"/>
                            </w:pPr>
                          </w:p>
                        </w:tc>
                        <w:tc>
                          <w:tcPr>
                            <w:tcW w:w="674" w:type="dxa"/>
                            <w:vAlign w:val="center"/>
                          </w:tcPr>
                          <w:p w14:paraId="65ACE0BB" w14:textId="77777777" w:rsidR="0055352B" w:rsidRDefault="0055352B" w:rsidP="000238E4">
                            <w:pPr>
                              <w:jc w:val="center"/>
                            </w:pPr>
                          </w:p>
                        </w:tc>
                        <w:tc>
                          <w:tcPr>
                            <w:tcW w:w="674" w:type="dxa"/>
                            <w:vAlign w:val="center"/>
                          </w:tcPr>
                          <w:p w14:paraId="34364518" w14:textId="77777777" w:rsidR="0055352B" w:rsidRDefault="0055352B" w:rsidP="000238E4">
                            <w:pPr>
                              <w:jc w:val="center"/>
                            </w:pPr>
                          </w:p>
                        </w:tc>
                        <w:tc>
                          <w:tcPr>
                            <w:tcW w:w="674" w:type="dxa"/>
                            <w:vAlign w:val="center"/>
                          </w:tcPr>
                          <w:p w14:paraId="2105776C" w14:textId="77777777" w:rsidR="0055352B" w:rsidRDefault="0055352B" w:rsidP="000238E4">
                            <w:pPr>
                              <w:jc w:val="center"/>
                            </w:pPr>
                          </w:p>
                        </w:tc>
                        <w:tc>
                          <w:tcPr>
                            <w:tcW w:w="851" w:type="dxa"/>
                            <w:vAlign w:val="center"/>
                          </w:tcPr>
                          <w:p w14:paraId="69C32B92" w14:textId="77777777" w:rsidR="0055352B" w:rsidRDefault="0055352B" w:rsidP="000238E4">
                            <w:pPr>
                              <w:jc w:val="center"/>
                            </w:pPr>
                          </w:p>
                        </w:tc>
                        <w:tc>
                          <w:tcPr>
                            <w:tcW w:w="674" w:type="dxa"/>
                            <w:vAlign w:val="center"/>
                          </w:tcPr>
                          <w:p w14:paraId="7F6B68DC" w14:textId="77777777" w:rsidR="0055352B" w:rsidRDefault="0055352B" w:rsidP="000238E4">
                            <w:pPr>
                              <w:jc w:val="center"/>
                            </w:pPr>
                          </w:p>
                        </w:tc>
                        <w:tc>
                          <w:tcPr>
                            <w:tcW w:w="851" w:type="dxa"/>
                            <w:vAlign w:val="center"/>
                          </w:tcPr>
                          <w:p w14:paraId="56A2C48B" w14:textId="77777777" w:rsidR="0055352B" w:rsidRDefault="0055352B" w:rsidP="000238E4">
                            <w:pPr>
                              <w:jc w:val="center"/>
                            </w:pPr>
                          </w:p>
                        </w:tc>
                        <w:tc>
                          <w:tcPr>
                            <w:tcW w:w="674" w:type="dxa"/>
                            <w:vAlign w:val="center"/>
                          </w:tcPr>
                          <w:p w14:paraId="3D5AF5D1" w14:textId="77777777" w:rsidR="0055352B" w:rsidRDefault="0055352B" w:rsidP="000238E4">
                            <w:pPr>
                              <w:jc w:val="center"/>
                            </w:pPr>
                          </w:p>
                        </w:tc>
                      </w:tr>
                      <w:tr w:rsidR="0055352B" w14:paraId="4401694A" w14:textId="77777777" w:rsidTr="000238E4">
                        <w:trPr>
                          <w:cantSplit/>
                          <w:trHeight w:val="470"/>
                        </w:trPr>
                        <w:tc>
                          <w:tcPr>
                            <w:tcW w:w="862" w:type="dxa"/>
                            <w:vAlign w:val="center"/>
                          </w:tcPr>
                          <w:p w14:paraId="26F74BF9" w14:textId="77777777" w:rsidR="0055352B" w:rsidRDefault="0055352B" w:rsidP="000238E4">
                            <w:r>
                              <w:t>CU4</w:t>
                            </w:r>
                          </w:p>
                        </w:tc>
                        <w:tc>
                          <w:tcPr>
                            <w:tcW w:w="851" w:type="dxa"/>
                            <w:vAlign w:val="center"/>
                          </w:tcPr>
                          <w:p w14:paraId="782A4BFF" w14:textId="77777777" w:rsidR="0055352B" w:rsidRDefault="0055352B" w:rsidP="000238E4">
                            <w:pPr>
                              <w:jc w:val="center"/>
                            </w:pPr>
                          </w:p>
                        </w:tc>
                        <w:tc>
                          <w:tcPr>
                            <w:tcW w:w="674" w:type="dxa"/>
                            <w:vAlign w:val="center"/>
                          </w:tcPr>
                          <w:p w14:paraId="09B26CDA" w14:textId="77777777" w:rsidR="0055352B" w:rsidRDefault="0055352B" w:rsidP="000238E4">
                            <w:pPr>
                              <w:jc w:val="center"/>
                            </w:pPr>
                          </w:p>
                        </w:tc>
                        <w:tc>
                          <w:tcPr>
                            <w:tcW w:w="674" w:type="dxa"/>
                            <w:vAlign w:val="center"/>
                          </w:tcPr>
                          <w:p w14:paraId="1D069A60" w14:textId="77777777" w:rsidR="0055352B" w:rsidRDefault="0055352B" w:rsidP="000238E4">
                            <w:pPr>
                              <w:jc w:val="center"/>
                            </w:pPr>
                          </w:p>
                        </w:tc>
                        <w:tc>
                          <w:tcPr>
                            <w:tcW w:w="851" w:type="dxa"/>
                            <w:vAlign w:val="center"/>
                          </w:tcPr>
                          <w:p w14:paraId="215D0AAD"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55352B" w:rsidRDefault="0055352B" w:rsidP="000238E4">
                            <w:pPr>
                              <w:jc w:val="center"/>
                            </w:pPr>
                          </w:p>
                        </w:tc>
                        <w:tc>
                          <w:tcPr>
                            <w:tcW w:w="674" w:type="dxa"/>
                            <w:vAlign w:val="center"/>
                          </w:tcPr>
                          <w:p w14:paraId="2BF06BA5"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55352B" w:rsidRDefault="0055352B" w:rsidP="000238E4">
                            <w:pPr>
                              <w:jc w:val="center"/>
                            </w:pPr>
                          </w:p>
                        </w:tc>
                        <w:tc>
                          <w:tcPr>
                            <w:tcW w:w="674" w:type="dxa"/>
                            <w:vAlign w:val="center"/>
                          </w:tcPr>
                          <w:p w14:paraId="5E2CE26C" w14:textId="77777777" w:rsidR="0055352B" w:rsidRDefault="0055352B" w:rsidP="000238E4">
                            <w:pPr>
                              <w:jc w:val="center"/>
                            </w:pPr>
                          </w:p>
                        </w:tc>
                        <w:tc>
                          <w:tcPr>
                            <w:tcW w:w="674" w:type="dxa"/>
                            <w:vAlign w:val="center"/>
                          </w:tcPr>
                          <w:p w14:paraId="7AF73DD2" w14:textId="77777777" w:rsidR="0055352B" w:rsidRDefault="0055352B" w:rsidP="000238E4">
                            <w:pPr>
                              <w:jc w:val="center"/>
                            </w:pPr>
                          </w:p>
                        </w:tc>
                        <w:tc>
                          <w:tcPr>
                            <w:tcW w:w="851" w:type="dxa"/>
                            <w:vAlign w:val="center"/>
                          </w:tcPr>
                          <w:p w14:paraId="7A0B9367" w14:textId="77777777" w:rsidR="0055352B" w:rsidRDefault="0055352B" w:rsidP="000238E4">
                            <w:pPr>
                              <w:jc w:val="center"/>
                            </w:pPr>
                          </w:p>
                        </w:tc>
                        <w:tc>
                          <w:tcPr>
                            <w:tcW w:w="674" w:type="dxa"/>
                            <w:vAlign w:val="center"/>
                          </w:tcPr>
                          <w:p w14:paraId="2922C8D6" w14:textId="77777777" w:rsidR="0055352B" w:rsidRDefault="0055352B" w:rsidP="000238E4">
                            <w:pPr>
                              <w:jc w:val="center"/>
                            </w:pPr>
                          </w:p>
                        </w:tc>
                        <w:tc>
                          <w:tcPr>
                            <w:tcW w:w="851" w:type="dxa"/>
                            <w:vAlign w:val="center"/>
                          </w:tcPr>
                          <w:p w14:paraId="367F7B4E" w14:textId="77777777" w:rsidR="0055352B" w:rsidRDefault="0055352B" w:rsidP="000238E4">
                            <w:pPr>
                              <w:jc w:val="center"/>
                            </w:pPr>
                          </w:p>
                        </w:tc>
                        <w:tc>
                          <w:tcPr>
                            <w:tcW w:w="674" w:type="dxa"/>
                            <w:vAlign w:val="center"/>
                          </w:tcPr>
                          <w:p w14:paraId="53AA36B4" w14:textId="77777777" w:rsidR="0055352B" w:rsidRDefault="0055352B" w:rsidP="000238E4">
                            <w:pPr>
                              <w:jc w:val="center"/>
                            </w:pPr>
                          </w:p>
                        </w:tc>
                      </w:tr>
                      <w:tr w:rsidR="0055352B" w14:paraId="007ADA24" w14:textId="77777777" w:rsidTr="000238E4">
                        <w:trPr>
                          <w:cantSplit/>
                          <w:trHeight w:val="490"/>
                        </w:trPr>
                        <w:tc>
                          <w:tcPr>
                            <w:tcW w:w="862" w:type="dxa"/>
                            <w:vAlign w:val="center"/>
                          </w:tcPr>
                          <w:p w14:paraId="053103D1" w14:textId="77777777" w:rsidR="0055352B" w:rsidRDefault="0055352B" w:rsidP="000238E4">
                            <w:r>
                              <w:t>CU5</w:t>
                            </w:r>
                          </w:p>
                        </w:tc>
                        <w:tc>
                          <w:tcPr>
                            <w:tcW w:w="851" w:type="dxa"/>
                            <w:vAlign w:val="center"/>
                          </w:tcPr>
                          <w:p w14:paraId="446C2ACA" w14:textId="77777777" w:rsidR="0055352B" w:rsidRDefault="0055352B" w:rsidP="000238E4">
                            <w:pPr>
                              <w:jc w:val="center"/>
                            </w:pPr>
                          </w:p>
                        </w:tc>
                        <w:tc>
                          <w:tcPr>
                            <w:tcW w:w="674" w:type="dxa"/>
                            <w:vAlign w:val="center"/>
                          </w:tcPr>
                          <w:p w14:paraId="04B25443" w14:textId="77777777" w:rsidR="0055352B" w:rsidRDefault="0055352B" w:rsidP="000238E4">
                            <w:pPr>
                              <w:jc w:val="center"/>
                            </w:pPr>
                          </w:p>
                        </w:tc>
                        <w:tc>
                          <w:tcPr>
                            <w:tcW w:w="674" w:type="dxa"/>
                            <w:vAlign w:val="center"/>
                          </w:tcPr>
                          <w:p w14:paraId="48574FC1" w14:textId="77777777" w:rsidR="0055352B" w:rsidRDefault="0055352B" w:rsidP="000238E4">
                            <w:pPr>
                              <w:jc w:val="center"/>
                            </w:pPr>
                          </w:p>
                        </w:tc>
                        <w:tc>
                          <w:tcPr>
                            <w:tcW w:w="851" w:type="dxa"/>
                            <w:vAlign w:val="center"/>
                          </w:tcPr>
                          <w:p w14:paraId="589B688B" w14:textId="77777777" w:rsidR="0055352B" w:rsidRDefault="0055352B" w:rsidP="000238E4">
                            <w:pPr>
                              <w:jc w:val="center"/>
                            </w:pPr>
                          </w:p>
                        </w:tc>
                        <w:tc>
                          <w:tcPr>
                            <w:tcW w:w="851" w:type="dxa"/>
                            <w:vAlign w:val="center"/>
                          </w:tcPr>
                          <w:p w14:paraId="5D0676A2" w14:textId="77777777" w:rsidR="0055352B" w:rsidRDefault="0055352B" w:rsidP="000238E4">
                            <w:pPr>
                              <w:jc w:val="center"/>
                            </w:pPr>
                          </w:p>
                        </w:tc>
                        <w:tc>
                          <w:tcPr>
                            <w:tcW w:w="674" w:type="dxa"/>
                            <w:vAlign w:val="center"/>
                          </w:tcPr>
                          <w:p w14:paraId="5C021265" w14:textId="77777777" w:rsidR="0055352B" w:rsidRDefault="0055352B" w:rsidP="000238E4">
                            <w:pPr>
                              <w:jc w:val="center"/>
                            </w:pPr>
                          </w:p>
                        </w:tc>
                        <w:tc>
                          <w:tcPr>
                            <w:tcW w:w="674" w:type="dxa"/>
                            <w:vAlign w:val="center"/>
                          </w:tcPr>
                          <w:p w14:paraId="56889BF5" w14:textId="77777777" w:rsidR="0055352B" w:rsidRDefault="0055352B" w:rsidP="000238E4">
                            <w:pPr>
                              <w:jc w:val="center"/>
                            </w:pPr>
                          </w:p>
                        </w:tc>
                        <w:tc>
                          <w:tcPr>
                            <w:tcW w:w="674" w:type="dxa"/>
                            <w:vAlign w:val="center"/>
                          </w:tcPr>
                          <w:p w14:paraId="51D3FC17"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55352B" w:rsidRDefault="0055352B" w:rsidP="000238E4">
                            <w:pPr>
                              <w:jc w:val="center"/>
                            </w:pPr>
                          </w:p>
                        </w:tc>
                        <w:tc>
                          <w:tcPr>
                            <w:tcW w:w="674" w:type="dxa"/>
                            <w:vAlign w:val="center"/>
                          </w:tcPr>
                          <w:p w14:paraId="214BB640" w14:textId="77777777" w:rsidR="0055352B" w:rsidRDefault="0055352B" w:rsidP="000238E4">
                            <w:pPr>
                              <w:jc w:val="center"/>
                            </w:pPr>
                          </w:p>
                        </w:tc>
                        <w:tc>
                          <w:tcPr>
                            <w:tcW w:w="851" w:type="dxa"/>
                            <w:vAlign w:val="center"/>
                          </w:tcPr>
                          <w:p w14:paraId="709B7742" w14:textId="77777777" w:rsidR="0055352B" w:rsidRDefault="0055352B" w:rsidP="000238E4">
                            <w:pPr>
                              <w:jc w:val="center"/>
                            </w:pPr>
                          </w:p>
                        </w:tc>
                        <w:tc>
                          <w:tcPr>
                            <w:tcW w:w="674" w:type="dxa"/>
                            <w:vAlign w:val="center"/>
                          </w:tcPr>
                          <w:p w14:paraId="173B2028" w14:textId="77777777" w:rsidR="0055352B" w:rsidRDefault="0055352B" w:rsidP="000238E4">
                            <w:pPr>
                              <w:jc w:val="center"/>
                            </w:pPr>
                          </w:p>
                        </w:tc>
                        <w:tc>
                          <w:tcPr>
                            <w:tcW w:w="851" w:type="dxa"/>
                            <w:vAlign w:val="center"/>
                          </w:tcPr>
                          <w:p w14:paraId="524D57B3" w14:textId="77777777" w:rsidR="0055352B" w:rsidRDefault="0055352B" w:rsidP="000238E4">
                            <w:pPr>
                              <w:jc w:val="center"/>
                            </w:pPr>
                          </w:p>
                        </w:tc>
                        <w:tc>
                          <w:tcPr>
                            <w:tcW w:w="674" w:type="dxa"/>
                            <w:vAlign w:val="center"/>
                          </w:tcPr>
                          <w:p w14:paraId="7C2A5E91" w14:textId="77777777" w:rsidR="0055352B" w:rsidRDefault="0055352B" w:rsidP="000238E4">
                            <w:pPr>
                              <w:jc w:val="center"/>
                            </w:pPr>
                          </w:p>
                        </w:tc>
                      </w:tr>
                      <w:tr w:rsidR="0055352B" w14:paraId="616C6A87" w14:textId="77777777" w:rsidTr="000238E4">
                        <w:trPr>
                          <w:cantSplit/>
                          <w:trHeight w:val="470"/>
                        </w:trPr>
                        <w:tc>
                          <w:tcPr>
                            <w:tcW w:w="862" w:type="dxa"/>
                            <w:vAlign w:val="center"/>
                          </w:tcPr>
                          <w:p w14:paraId="040F3521" w14:textId="77777777" w:rsidR="0055352B" w:rsidRDefault="0055352B" w:rsidP="000238E4">
                            <w:r>
                              <w:t>CU6</w:t>
                            </w:r>
                          </w:p>
                        </w:tc>
                        <w:tc>
                          <w:tcPr>
                            <w:tcW w:w="851" w:type="dxa"/>
                            <w:vAlign w:val="center"/>
                          </w:tcPr>
                          <w:p w14:paraId="5675E03F" w14:textId="77777777" w:rsidR="0055352B" w:rsidRDefault="0055352B" w:rsidP="000238E4">
                            <w:pPr>
                              <w:jc w:val="center"/>
                            </w:pPr>
                          </w:p>
                        </w:tc>
                        <w:tc>
                          <w:tcPr>
                            <w:tcW w:w="674" w:type="dxa"/>
                            <w:vAlign w:val="center"/>
                          </w:tcPr>
                          <w:p w14:paraId="0328AB23" w14:textId="77777777" w:rsidR="0055352B" w:rsidRDefault="0055352B" w:rsidP="000238E4">
                            <w:pPr>
                              <w:jc w:val="center"/>
                            </w:pPr>
                          </w:p>
                        </w:tc>
                        <w:tc>
                          <w:tcPr>
                            <w:tcW w:w="674" w:type="dxa"/>
                            <w:vAlign w:val="center"/>
                          </w:tcPr>
                          <w:p w14:paraId="4A3A1490" w14:textId="77777777" w:rsidR="0055352B" w:rsidRDefault="0055352B" w:rsidP="000238E4">
                            <w:pPr>
                              <w:jc w:val="center"/>
                            </w:pPr>
                          </w:p>
                        </w:tc>
                        <w:tc>
                          <w:tcPr>
                            <w:tcW w:w="851" w:type="dxa"/>
                            <w:vAlign w:val="center"/>
                          </w:tcPr>
                          <w:p w14:paraId="3133B0A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55352B" w:rsidRDefault="0055352B" w:rsidP="000238E4">
                            <w:pPr>
                              <w:jc w:val="center"/>
                            </w:pPr>
                          </w:p>
                        </w:tc>
                        <w:tc>
                          <w:tcPr>
                            <w:tcW w:w="674" w:type="dxa"/>
                            <w:vAlign w:val="center"/>
                          </w:tcPr>
                          <w:p w14:paraId="55FDE6BD" w14:textId="77777777" w:rsidR="0055352B" w:rsidRDefault="0055352B" w:rsidP="000238E4">
                            <w:pPr>
                              <w:jc w:val="center"/>
                            </w:pPr>
                          </w:p>
                        </w:tc>
                        <w:tc>
                          <w:tcPr>
                            <w:tcW w:w="674" w:type="dxa"/>
                            <w:vAlign w:val="center"/>
                          </w:tcPr>
                          <w:p w14:paraId="0889CC69" w14:textId="77777777" w:rsidR="0055352B" w:rsidRDefault="0055352B" w:rsidP="000238E4">
                            <w:pPr>
                              <w:jc w:val="center"/>
                            </w:pPr>
                          </w:p>
                        </w:tc>
                        <w:tc>
                          <w:tcPr>
                            <w:tcW w:w="674" w:type="dxa"/>
                            <w:vAlign w:val="center"/>
                          </w:tcPr>
                          <w:p w14:paraId="2973934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55352B" w:rsidRDefault="0055352B" w:rsidP="000238E4">
                            <w:pPr>
                              <w:jc w:val="center"/>
                            </w:pPr>
                          </w:p>
                        </w:tc>
                        <w:tc>
                          <w:tcPr>
                            <w:tcW w:w="851" w:type="dxa"/>
                            <w:vAlign w:val="center"/>
                          </w:tcPr>
                          <w:p w14:paraId="6650C08F" w14:textId="77777777" w:rsidR="0055352B" w:rsidRDefault="0055352B" w:rsidP="000238E4">
                            <w:pPr>
                              <w:jc w:val="center"/>
                            </w:pPr>
                          </w:p>
                        </w:tc>
                        <w:tc>
                          <w:tcPr>
                            <w:tcW w:w="674" w:type="dxa"/>
                            <w:vAlign w:val="center"/>
                          </w:tcPr>
                          <w:p w14:paraId="42F82263" w14:textId="77777777" w:rsidR="0055352B" w:rsidRDefault="0055352B" w:rsidP="000238E4">
                            <w:pPr>
                              <w:jc w:val="center"/>
                            </w:pPr>
                          </w:p>
                        </w:tc>
                        <w:tc>
                          <w:tcPr>
                            <w:tcW w:w="851" w:type="dxa"/>
                            <w:vAlign w:val="center"/>
                          </w:tcPr>
                          <w:p w14:paraId="444C1425" w14:textId="77777777" w:rsidR="0055352B" w:rsidRDefault="0055352B" w:rsidP="000238E4">
                            <w:pPr>
                              <w:jc w:val="center"/>
                            </w:pPr>
                          </w:p>
                        </w:tc>
                        <w:tc>
                          <w:tcPr>
                            <w:tcW w:w="674" w:type="dxa"/>
                            <w:vAlign w:val="center"/>
                          </w:tcPr>
                          <w:p w14:paraId="35ADA3A9" w14:textId="77777777" w:rsidR="0055352B" w:rsidRDefault="0055352B" w:rsidP="000238E4">
                            <w:pPr>
                              <w:jc w:val="center"/>
                            </w:pPr>
                          </w:p>
                        </w:tc>
                      </w:tr>
                      <w:tr w:rsidR="0055352B" w14:paraId="5BF88DE4" w14:textId="77777777" w:rsidTr="000238E4">
                        <w:trPr>
                          <w:cantSplit/>
                          <w:trHeight w:val="490"/>
                        </w:trPr>
                        <w:tc>
                          <w:tcPr>
                            <w:tcW w:w="862" w:type="dxa"/>
                            <w:vAlign w:val="center"/>
                          </w:tcPr>
                          <w:p w14:paraId="173F989C" w14:textId="77777777" w:rsidR="0055352B" w:rsidRDefault="0055352B" w:rsidP="000238E4">
                            <w:r>
                              <w:t>CU7</w:t>
                            </w:r>
                          </w:p>
                        </w:tc>
                        <w:tc>
                          <w:tcPr>
                            <w:tcW w:w="851" w:type="dxa"/>
                            <w:vAlign w:val="center"/>
                          </w:tcPr>
                          <w:p w14:paraId="7DCE4ACC" w14:textId="77777777" w:rsidR="0055352B" w:rsidRDefault="0055352B" w:rsidP="000238E4">
                            <w:pPr>
                              <w:jc w:val="center"/>
                            </w:pPr>
                          </w:p>
                        </w:tc>
                        <w:tc>
                          <w:tcPr>
                            <w:tcW w:w="674" w:type="dxa"/>
                            <w:vAlign w:val="center"/>
                          </w:tcPr>
                          <w:p w14:paraId="6E1861CD" w14:textId="77777777" w:rsidR="0055352B" w:rsidRDefault="0055352B" w:rsidP="000238E4">
                            <w:pPr>
                              <w:jc w:val="center"/>
                            </w:pPr>
                          </w:p>
                        </w:tc>
                        <w:tc>
                          <w:tcPr>
                            <w:tcW w:w="674" w:type="dxa"/>
                            <w:vAlign w:val="center"/>
                          </w:tcPr>
                          <w:p w14:paraId="386CF2AE" w14:textId="77777777" w:rsidR="0055352B" w:rsidRDefault="0055352B" w:rsidP="000238E4">
                            <w:pPr>
                              <w:jc w:val="center"/>
                            </w:pPr>
                          </w:p>
                        </w:tc>
                        <w:tc>
                          <w:tcPr>
                            <w:tcW w:w="851" w:type="dxa"/>
                            <w:vAlign w:val="center"/>
                          </w:tcPr>
                          <w:p w14:paraId="46A6C4C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55352B" w:rsidRDefault="0055352B" w:rsidP="000238E4">
                            <w:pPr>
                              <w:jc w:val="center"/>
                            </w:pPr>
                          </w:p>
                        </w:tc>
                        <w:tc>
                          <w:tcPr>
                            <w:tcW w:w="674" w:type="dxa"/>
                            <w:vAlign w:val="center"/>
                          </w:tcPr>
                          <w:p w14:paraId="466C2561" w14:textId="77777777" w:rsidR="0055352B" w:rsidRDefault="0055352B" w:rsidP="000238E4">
                            <w:pPr>
                              <w:jc w:val="center"/>
                            </w:pPr>
                          </w:p>
                        </w:tc>
                        <w:tc>
                          <w:tcPr>
                            <w:tcW w:w="674" w:type="dxa"/>
                            <w:vAlign w:val="center"/>
                          </w:tcPr>
                          <w:p w14:paraId="3DE2D547" w14:textId="77777777" w:rsidR="0055352B" w:rsidRDefault="0055352B" w:rsidP="000238E4">
                            <w:pPr>
                              <w:jc w:val="center"/>
                            </w:pPr>
                          </w:p>
                        </w:tc>
                        <w:tc>
                          <w:tcPr>
                            <w:tcW w:w="674" w:type="dxa"/>
                            <w:vAlign w:val="center"/>
                          </w:tcPr>
                          <w:p w14:paraId="421CD2DE" w14:textId="77777777" w:rsidR="0055352B" w:rsidRDefault="0055352B" w:rsidP="000238E4">
                            <w:pPr>
                              <w:jc w:val="center"/>
                            </w:pPr>
                          </w:p>
                        </w:tc>
                        <w:tc>
                          <w:tcPr>
                            <w:tcW w:w="674" w:type="dxa"/>
                            <w:vAlign w:val="center"/>
                          </w:tcPr>
                          <w:p w14:paraId="66D272D3"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55352B" w:rsidRDefault="0055352B" w:rsidP="000238E4">
                            <w:pPr>
                              <w:jc w:val="center"/>
                            </w:pPr>
                          </w:p>
                        </w:tc>
                        <w:tc>
                          <w:tcPr>
                            <w:tcW w:w="851" w:type="dxa"/>
                            <w:vAlign w:val="center"/>
                          </w:tcPr>
                          <w:p w14:paraId="7C152A05" w14:textId="77777777" w:rsidR="0055352B" w:rsidRDefault="0055352B" w:rsidP="000238E4">
                            <w:pPr>
                              <w:jc w:val="center"/>
                            </w:pPr>
                          </w:p>
                        </w:tc>
                        <w:tc>
                          <w:tcPr>
                            <w:tcW w:w="674" w:type="dxa"/>
                            <w:vAlign w:val="center"/>
                          </w:tcPr>
                          <w:p w14:paraId="52FA00AB" w14:textId="77777777" w:rsidR="0055352B" w:rsidRDefault="0055352B" w:rsidP="000238E4">
                            <w:pPr>
                              <w:jc w:val="center"/>
                            </w:pPr>
                          </w:p>
                        </w:tc>
                      </w:tr>
                      <w:tr w:rsidR="0055352B" w14:paraId="6E05F460" w14:textId="77777777" w:rsidTr="000238E4">
                        <w:trPr>
                          <w:cantSplit/>
                          <w:trHeight w:val="490"/>
                        </w:trPr>
                        <w:tc>
                          <w:tcPr>
                            <w:tcW w:w="862" w:type="dxa"/>
                            <w:vAlign w:val="center"/>
                          </w:tcPr>
                          <w:p w14:paraId="696841A3" w14:textId="77777777" w:rsidR="0055352B" w:rsidRDefault="0055352B" w:rsidP="000238E4">
                            <w:r>
                              <w:t>CU8</w:t>
                            </w:r>
                          </w:p>
                        </w:tc>
                        <w:tc>
                          <w:tcPr>
                            <w:tcW w:w="851" w:type="dxa"/>
                            <w:vAlign w:val="center"/>
                          </w:tcPr>
                          <w:p w14:paraId="5FAAF3F0" w14:textId="77777777" w:rsidR="0055352B" w:rsidRDefault="0055352B" w:rsidP="000238E4">
                            <w:pPr>
                              <w:jc w:val="center"/>
                            </w:pPr>
                          </w:p>
                        </w:tc>
                        <w:tc>
                          <w:tcPr>
                            <w:tcW w:w="674" w:type="dxa"/>
                            <w:vAlign w:val="center"/>
                          </w:tcPr>
                          <w:p w14:paraId="3C5D2357" w14:textId="77777777" w:rsidR="0055352B" w:rsidRDefault="0055352B" w:rsidP="000238E4">
                            <w:pPr>
                              <w:jc w:val="center"/>
                            </w:pPr>
                          </w:p>
                        </w:tc>
                        <w:tc>
                          <w:tcPr>
                            <w:tcW w:w="674" w:type="dxa"/>
                            <w:vAlign w:val="center"/>
                          </w:tcPr>
                          <w:p w14:paraId="5C21A2AF" w14:textId="77777777" w:rsidR="0055352B" w:rsidRDefault="0055352B" w:rsidP="000238E4">
                            <w:pPr>
                              <w:jc w:val="center"/>
                            </w:pPr>
                          </w:p>
                        </w:tc>
                        <w:tc>
                          <w:tcPr>
                            <w:tcW w:w="851" w:type="dxa"/>
                            <w:vAlign w:val="center"/>
                          </w:tcPr>
                          <w:p w14:paraId="116B0ADD" w14:textId="77777777" w:rsidR="0055352B" w:rsidRDefault="0055352B" w:rsidP="000238E4">
                            <w:pPr>
                              <w:jc w:val="center"/>
                            </w:pPr>
                          </w:p>
                        </w:tc>
                        <w:tc>
                          <w:tcPr>
                            <w:tcW w:w="851" w:type="dxa"/>
                            <w:vAlign w:val="center"/>
                          </w:tcPr>
                          <w:p w14:paraId="528C7A5B" w14:textId="77777777" w:rsidR="0055352B" w:rsidRDefault="0055352B" w:rsidP="000238E4">
                            <w:pPr>
                              <w:jc w:val="center"/>
                            </w:pPr>
                          </w:p>
                        </w:tc>
                        <w:tc>
                          <w:tcPr>
                            <w:tcW w:w="674" w:type="dxa"/>
                            <w:vAlign w:val="center"/>
                          </w:tcPr>
                          <w:p w14:paraId="723EC621" w14:textId="77777777" w:rsidR="0055352B" w:rsidRDefault="0055352B" w:rsidP="000238E4">
                            <w:pPr>
                              <w:jc w:val="center"/>
                            </w:pPr>
                          </w:p>
                        </w:tc>
                        <w:tc>
                          <w:tcPr>
                            <w:tcW w:w="674" w:type="dxa"/>
                            <w:vAlign w:val="center"/>
                          </w:tcPr>
                          <w:p w14:paraId="6D43CE5B" w14:textId="77777777" w:rsidR="0055352B" w:rsidRDefault="0055352B" w:rsidP="000238E4">
                            <w:pPr>
                              <w:jc w:val="center"/>
                            </w:pPr>
                          </w:p>
                        </w:tc>
                        <w:tc>
                          <w:tcPr>
                            <w:tcW w:w="674" w:type="dxa"/>
                            <w:vAlign w:val="center"/>
                          </w:tcPr>
                          <w:p w14:paraId="5D506853" w14:textId="77777777" w:rsidR="0055352B" w:rsidRDefault="0055352B" w:rsidP="000238E4">
                            <w:pPr>
                              <w:jc w:val="center"/>
                            </w:pPr>
                          </w:p>
                        </w:tc>
                        <w:tc>
                          <w:tcPr>
                            <w:tcW w:w="674" w:type="dxa"/>
                            <w:vAlign w:val="center"/>
                          </w:tcPr>
                          <w:p w14:paraId="70BF2E50" w14:textId="77777777" w:rsidR="0055352B" w:rsidRDefault="0055352B" w:rsidP="000238E4">
                            <w:pPr>
                              <w:jc w:val="center"/>
                            </w:pPr>
                          </w:p>
                        </w:tc>
                        <w:tc>
                          <w:tcPr>
                            <w:tcW w:w="674" w:type="dxa"/>
                            <w:vAlign w:val="center"/>
                          </w:tcPr>
                          <w:p w14:paraId="71609E0F" w14:textId="77777777" w:rsidR="0055352B" w:rsidRDefault="0055352B" w:rsidP="000238E4">
                            <w:pPr>
                              <w:jc w:val="center"/>
                            </w:pPr>
                          </w:p>
                        </w:tc>
                        <w:tc>
                          <w:tcPr>
                            <w:tcW w:w="851" w:type="dxa"/>
                            <w:vAlign w:val="center"/>
                          </w:tcPr>
                          <w:p w14:paraId="229C8DFA"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55352B" w:rsidRDefault="0055352B" w:rsidP="000238E4">
                            <w:pPr>
                              <w:jc w:val="center"/>
                            </w:pPr>
                          </w:p>
                        </w:tc>
                        <w:tc>
                          <w:tcPr>
                            <w:tcW w:w="674" w:type="dxa"/>
                            <w:vAlign w:val="center"/>
                          </w:tcPr>
                          <w:p w14:paraId="1D5F59D5" w14:textId="77777777" w:rsidR="0055352B" w:rsidRDefault="0055352B" w:rsidP="000238E4">
                            <w:pPr>
                              <w:jc w:val="center"/>
                            </w:pPr>
                          </w:p>
                        </w:tc>
                      </w:tr>
                      <w:tr w:rsidR="0055352B" w14:paraId="40FE2905" w14:textId="77777777" w:rsidTr="000238E4">
                        <w:trPr>
                          <w:cantSplit/>
                          <w:trHeight w:val="490"/>
                        </w:trPr>
                        <w:tc>
                          <w:tcPr>
                            <w:tcW w:w="862" w:type="dxa"/>
                            <w:vAlign w:val="center"/>
                          </w:tcPr>
                          <w:p w14:paraId="757D0952" w14:textId="77777777" w:rsidR="0055352B" w:rsidRDefault="0055352B" w:rsidP="000238E4">
                            <w:r>
                              <w:t>CU9</w:t>
                            </w:r>
                          </w:p>
                        </w:tc>
                        <w:tc>
                          <w:tcPr>
                            <w:tcW w:w="851" w:type="dxa"/>
                            <w:vAlign w:val="center"/>
                          </w:tcPr>
                          <w:p w14:paraId="58DB9822" w14:textId="77777777" w:rsidR="0055352B" w:rsidRDefault="0055352B" w:rsidP="000238E4">
                            <w:pPr>
                              <w:jc w:val="center"/>
                            </w:pPr>
                          </w:p>
                        </w:tc>
                        <w:tc>
                          <w:tcPr>
                            <w:tcW w:w="674" w:type="dxa"/>
                            <w:vAlign w:val="center"/>
                          </w:tcPr>
                          <w:p w14:paraId="7B68283D" w14:textId="77777777" w:rsidR="0055352B" w:rsidRDefault="0055352B" w:rsidP="000238E4">
                            <w:pPr>
                              <w:jc w:val="center"/>
                            </w:pPr>
                          </w:p>
                        </w:tc>
                        <w:tc>
                          <w:tcPr>
                            <w:tcW w:w="674" w:type="dxa"/>
                            <w:vAlign w:val="center"/>
                          </w:tcPr>
                          <w:p w14:paraId="65DCAED5" w14:textId="77777777" w:rsidR="0055352B" w:rsidRDefault="0055352B" w:rsidP="000238E4">
                            <w:pPr>
                              <w:jc w:val="center"/>
                            </w:pPr>
                          </w:p>
                        </w:tc>
                        <w:tc>
                          <w:tcPr>
                            <w:tcW w:w="851" w:type="dxa"/>
                            <w:vAlign w:val="center"/>
                          </w:tcPr>
                          <w:p w14:paraId="5E2C1930" w14:textId="77777777" w:rsidR="0055352B" w:rsidRDefault="0055352B" w:rsidP="000238E4">
                            <w:pPr>
                              <w:jc w:val="center"/>
                            </w:pPr>
                          </w:p>
                        </w:tc>
                        <w:tc>
                          <w:tcPr>
                            <w:tcW w:w="851" w:type="dxa"/>
                            <w:vAlign w:val="center"/>
                          </w:tcPr>
                          <w:p w14:paraId="5CCF3149" w14:textId="77777777" w:rsidR="0055352B" w:rsidRDefault="0055352B" w:rsidP="000238E4">
                            <w:pPr>
                              <w:jc w:val="center"/>
                            </w:pPr>
                          </w:p>
                        </w:tc>
                        <w:tc>
                          <w:tcPr>
                            <w:tcW w:w="674" w:type="dxa"/>
                            <w:vAlign w:val="center"/>
                          </w:tcPr>
                          <w:p w14:paraId="13A2981C" w14:textId="77777777" w:rsidR="0055352B" w:rsidRDefault="0055352B" w:rsidP="000238E4">
                            <w:pPr>
                              <w:jc w:val="center"/>
                            </w:pPr>
                          </w:p>
                        </w:tc>
                        <w:tc>
                          <w:tcPr>
                            <w:tcW w:w="674" w:type="dxa"/>
                            <w:vAlign w:val="center"/>
                          </w:tcPr>
                          <w:p w14:paraId="5FB234CD" w14:textId="77777777" w:rsidR="0055352B" w:rsidRDefault="0055352B" w:rsidP="000238E4">
                            <w:pPr>
                              <w:jc w:val="center"/>
                            </w:pPr>
                          </w:p>
                        </w:tc>
                        <w:tc>
                          <w:tcPr>
                            <w:tcW w:w="674" w:type="dxa"/>
                            <w:vAlign w:val="center"/>
                          </w:tcPr>
                          <w:p w14:paraId="52A07304" w14:textId="77777777" w:rsidR="0055352B" w:rsidRDefault="0055352B" w:rsidP="000238E4">
                            <w:pPr>
                              <w:jc w:val="center"/>
                            </w:pPr>
                          </w:p>
                        </w:tc>
                        <w:tc>
                          <w:tcPr>
                            <w:tcW w:w="674" w:type="dxa"/>
                            <w:vAlign w:val="center"/>
                          </w:tcPr>
                          <w:p w14:paraId="7069326C" w14:textId="77777777" w:rsidR="0055352B" w:rsidRDefault="0055352B" w:rsidP="000238E4">
                            <w:pPr>
                              <w:jc w:val="center"/>
                            </w:pPr>
                          </w:p>
                        </w:tc>
                        <w:tc>
                          <w:tcPr>
                            <w:tcW w:w="674" w:type="dxa"/>
                            <w:vAlign w:val="center"/>
                          </w:tcPr>
                          <w:p w14:paraId="0EC04E80" w14:textId="77777777" w:rsidR="0055352B" w:rsidRDefault="0055352B" w:rsidP="000238E4">
                            <w:pPr>
                              <w:jc w:val="center"/>
                            </w:pPr>
                          </w:p>
                        </w:tc>
                        <w:tc>
                          <w:tcPr>
                            <w:tcW w:w="851" w:type="dxa"/>
                            <w:vAlign w:val="center"/>
                          </w:tcPr>
                          <w:p w14:paraId="02904252" w14:textId="77777777" w:rsidR="0055352B" w:rsidRDefault="0055352B" w:rsidP="000238E4">
                            <w:pPr>
                              <w:jc w:val="center"/>
                            </w:pPr>
                          </w:p>
                        </w:tc>
                        <w:tc>
                          <w:tcPr>
                            <w:tcW w:w="674" w:type="dxa"/>
                            <w:vAlign w:val="center"/>
                          </w:tcPr>
                          <w:p w14:paraId="734CF1A4" w14:textId="77777777" w:rsidR="0055352B" w:rsidRDefault="0055352B" w:rsidP="000238E4">
                            <w:pPr>
                              <w:jc w:val="center"/>
                            </w:pPr>
                          </w:p>
                        </w:tc>
                        <w:tc>
                          <w:tcPr>
                            <w:tcW w:w="851" w:type="dxa"/>
                            <w:vAlign w:val="center"/>
                          </w:tcPr>
                          <w:p w14:paraId="69DF2713" w14:textId="77777777" w:rsidR="0055352B" w:rsidRPr="00580CB8" w:rsidRDefault="0055352B"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55352B" w:rsidRDefault="0055352B"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55352B" w:rsidRDefault="0055352B"/>
                  </w:txbxContent>
                </v:textbox>
                <w10:wrap type="square"/>
              </v:shape>
            </w:pict>
          </mc:Fallback>
        </mc:AlternateContent>
      </w:r>
    </w:p>
    <w:p w14:paraId="697681E7" w14:textId="45D64040" w:rsidR="00532ADB" w:rsidRDefault="00532ADB" w:rsidP="00E671BF"/>
    <w:p w14:paraId="02626685" w14:textId="3DC5D012" w:rsidR="00532ADB" w:rsidRDefault="00532ADB" w:rsidP="00E671BF"/>
    <w:p w14:paraId="1403A980" w14:textId="0092CFA4" w:rsidR="00532ADB" w:rsidRDefault="00532ADB" w:rsidP="00E671BF"/>
    <w:p w14:paraId="6B8A5B48" w14:textId="77777777" w:rsidR="00532ADB" w:rsidRDefault="00532ADB" w:rsidP="00E671BF"/>
    <w:p w14:paraId="35DCCA73" w14:textId="5BA1A850" w:rsidR="00532ADB" w:rsidRDefault="00532ADB" w:rsidP="00E671BF"/>
    <w:p w14:paraId="724F69D4" w14:textId="77777777" w:rsidR="00532ADB" w:rsidRDefault="00532ADB" w:rsidP="00E671BF"/>
    <w:p w14:paraId="6B9BD1DD" w14:textId="77777777" w:rsidR="00532ADB" w:rsidRDefault="00532ADB" w:rsidP="00E671BF"/>
    <w:p w14:paraId="53CF0232" w14:textId="77777777"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7777777"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77777777" w:rsidR="00532ADB" w:rsidRDefault="00532ADB" w:rsidP="00E671BF"/>
    <w:p w14:paraId="53E1923E" w14:textId="77777777" w:rsidR="00532ADB" w:rsidRDefault="00532ADB" w:rsidP="00E671BF"/>
    <w:p w14:paraId="0FB43BEE" w14:textId="77777777" w:rsidR="00532ADB" w:rsidRDefault="00532ADB" w:rsidP="00E671BF"/>
    <w:p w14:paraId="106BC00D" w14:textId="77777777" w:rsidR="00532ADB" w:rsidRDefault="00532ADB" w:rsidP="00E671BF"/>
    <w:p w14:paraId="10B37B1B" w14:textId="77777777" w:rsidR="00532ADB" w:rsidRDefault="00532ADB"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490" w:name="_Toc368173895"/>
      <w:r>
        <w:t xml:space="preserve">3.5.  </w:t>
      </w:r>
      <w:r w:rsidR="00D51A6F" w:rsidRPr="0040221C">
        <w:t>Arquitectura del sistema</w:t>
      </w:r>
      <w:bookmarkEnd w:id="283"/>
      <w:bookmarkEnd w:id="284"/>
      <w:bookmarkEnd w:id="490"/>
    </w:p>
    <w:p w14:paraId="24E7DA5F" w14:textId="77777777" w:rsidR="008A1614" w:rsidRDefault="008A1614" w:rsidP="0028735F"/>
    <w:p w14:paraId="6DB130E5" w14:textId="46CDB017" w:rsidR="008A1614" w:rsidRDefault="00BE7488" w:rsidP="0028735F">
      <w:pPr>
        <w:pStyle w:val="Heading3"/>
      </w:pPr>
      <w:bookmarkStart w:id="491" w:name="_Toc368173896"/>
      <w:r>
        <w:t xml:space="preserve">3.5.1.  </w:t>
      </w:r>
      <w:r w:rsidR="00726AE6">
        <w:t>Diseño visual (</w:t>
      </w:r>
      <w:proofErr w:type="spellStart"/>
      <w:r w:rsidR="00726AE6">
        <w:t>Storyboard</w:t>
      </w:r>
      <w:proofErr w:type="spellEnd"/>
      <w:r w:rsidR="00726AE6">
        <w:t xml:space="preserve">) </w:t>
      </w:r>
      <w:r w:rsidR="008A1614">
        <w:t>de la aplicación web</w:t>
      </w:r>
      <w:bookmarkEnd w:id="491"/>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492" w:author="Borja Gonzalez" w:date="2017-09-08T10:44:00Z"/>
        </w:rPr>
      </w:pPr>
    </w:p>
    <w:p w14:paraId="254E275E" w14:textId="74CC9108" w:rsidR="008A1614" w:rsidRDefault="003B170A" w:rsidP="0028735F">
      <w:pPr>
        <w:rPr>
          <w:ins w:id="493"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494" w:author="Borja Gonzalez" w:date="2017-09-08T11:09:00Z"/>
        </w:rPr>
      </w:pPr>
    </w:p>
    <w:p w14:paraId="76136A52" w14:textId="66017977" w:rsidR="00065470" w:rsidRDefault="00065470" w:rsidP="0028735F">
      <w:pPr>
        <w:rPr>
          <w:ins w:id="495"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397A783E" w14:textId="77777777" w:rsidR="000238E4" w:rsidRDefault="000238E4" w:rsidP="0028735F">
      <w:pPr>
        <w:rPr>
          <w:ins w:id="496" w:author="Borja Gonzalez" w:date="2017-09-28T15:56:00Z"/>
        </w:rPr>
      </w:pPr>
    </w:p>
    <w:p w14:paraId="2A63B279" w14:textId="77777777" w:rsidR="000238E4" w:rsidRDefault="000238E4" w:rsidP="0028735F">
      <w:pPr>
        <w:rPr>
          <w:ins w:id="497" w:author="Borja Gonzalez" w:date="2017-09-28T15:56:00Z"/>
        </w:rPr>
      </w:pPr>
    </w:p>
    <w:p w14:paraId="4DC29E87" w14:textId="77777777" w:rsidR="000238E4" w:rsidRDefault="000238E4" w:rsidP="0028735F">
      <w:pPr>
        <w:rPr>
          <w:ins w:id="498" w:author="Borja Gonzalez" w:date="2017-09-28T15:56:00Z"/>
        </w:rPr>
      </w:pPr>
    </w:p>
    <w:p w14:paraId="3E488154" w14:textId="77777777" w:rsidR="000238E4" w:rsidRDefault="000238E4" w:rsidP="0028735F">
      <w:pPr>
        <w:rPr>
          <w:ins w:id="499" w:author="Borja Gonzalez" w:date="2017-09-28T15:56:00Z"/>
        </w:rPr>
      </w:pPr>
    </w:p>
    <w:p w14:paraId="7E9636A6" w14:textId="77777777" w:rsidR="000238E4" w:rsidRDefault="000238E4" w:rsidP="0028735F">
      <w:pPr>
        <w:rPr>
          <w:ins w:id="500" w:author="Borja Gonzalez" w:date="2017-09-28T15:56:00Z"/>
        </w:rPr>
      </w:pPr>
    </w:p>
    <w:p w14:paraId="63BB74EA" w14:textId="77777777" w:rsidR="000238E4" w:rsidRDefault="000238E4" w:rsidP="0028735F">
      <w:pPr>
        <w:rPr>
          <w:ins w:id="501" w:author="Borja Gonzalez" w:date="2017-09-28T15:56:00Z"/>
        </w:rPr>
      </w:pPr>
    </w:p>
    <w:p w14:paraId="29812387" w14:textId="77777777" w:rsidR="000238E4" w:rsidRDefault="000238E4" w:rsidP="0028735F">
      <w:pPr>
        <w:rPr>
          <w:ins w:id="502" w:author="Borja Gonzalez" w:date="2017-09-28T15:56:00Z"/>
        </w:rPr>
      </w:pPr>
    </w:p>
    <w:p w14:paraId="5A3CC8CF" w14:textId="77777777" w:rsidR="000238E4" w:rsidRDefault="000238E4" w:rsidP="0028735F">
      <w:pPr>
        <w:rPr>
          <w:ins w:id="503" w:author="Borja Gonzalez" w:date="2017-09-28T15:56:00Z"/>
        </w:rPr>
      </w:pPr>
    </w:p>
    <w:p w14:paraId="68F09413" w14:textId="77777777" w:rsidR="000238E4" w:rsidRDefault="000238E4" w:rsidP="0028735F">
      <w:pPr>
        <w:rPr>
          <w:ins w:id="504" w:author="Borja Gonzalez" w:date="2017-09-28T15:56:00Z"/>
        </w:rPr>
      </w:pPr>
    </w:p>
    <w:p w14:paraId="706D85CD" w14:textId="77777777" w:rsidR="000238E4" w:rsidRDefault="000238E4" w:rsidP="0028735F">
      <w:pPr>
        <w:rPr>
          <w:ins w:id="505" w:author="Borja Gonzalez" w:date="2017-09-28T15:56:00Z"/>
        </w:rPr>
      </w:pPr>
    </w:p>
    <w:p w14:paraId="34B2EEB4" w14:textId="77777777" w:rsidR="000238E4" w:rsidRDefault="000238E4" w:rsidP="0028735F">
      <w:pPr>
        <w:rPr>
          <w:ins w:id="506" w:author="Borja Gonzalez" w:date="2017-09-28T15:56:00Z"/>
        </w:rPr>
      </w:pPr>
    </w:p>
    <w:p w14:paraId="4F7C3227" w14:textId="77777777" w:rsidR="000238E4" w:rsidRDefault="000238E4" w:rsidP="0028735F">
      <w:pPr>
        <w:rPr>
          <w:ins w:id="507" w:author="Borja Gonzalez" w:date="2017-09-28T15:56:00Z"/>
        </w:rPr>
      </w:pP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Heading4"/>
        <w:rPr>
          <w:ins w:id="508" w:author="Borja Gonzalez" w:date="2017-09-28T15:56:00Z"/>
        </w:rPr>
      </w:pPr>
      <w:r>
        <w:t xml:space="preserve">3.5.1.2  </w:t>
      </w:r>
      <w:r w:rsidR="00065470">
        <w:t>Sección de Pacientes</w:t>
      </w:r>
    </w:p>
    <w:p w14:paraId="3569DE1B" w14:textId="77777777" w:rsidR="000238E4" w:rsidRPr="000238E4" w:rsidRDefault="000238E4" w:rsidP="000238E4">
      <w:pPr>
        <w:pPrChange w:id="509" w:author="Borja Gonzalez" w:date="2017-09-28T15:56:00Z">
          <w:pPr>
            <w:pStyle w:val="Heading4"/>
          </w:pPr>
        </w:pPrChange>
      </w:pPr>
    </w:p>
    <w:p w14:paraId="657935D7" w14:textId="2FAD0089" w:rsidR="00065470" w:rsidRDefault="003B170A" w:rsidP="00D51A6F">
      <w:pPr>
        <w:pStyle w:val="Heading2"/>
      </w:pPr>
      <w:bookmarkStart w:id="510" w:name="_Toc364792197"/>
      <w:bookmarkStart w:id="511" w:name="_Toc366229219"/>
      <w:ins w:id="512"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513" w:name="_Toc368173897"/>
      <w:r>
        <w:t xml:space="preserve">3.5.2  </w:t>
      </w:r>
      <w:r w:rsidR="003022BA">
        <w:t>Esquema del modelo de datos</w:t>
      </w:r>
      <w:bookmarkEnd w:id="513"/>
    </w:p>
    <w:p w14:paraId="238E9047" w14:textId="50A3490F" w:rsidR="00A2322F" w:rsidRDefault="00BE7488" w:rsidP="00A2322F">
      <w:pPr>
        <w:pStyle w:val="Heading4"/>
        <w:rPr>
          <w:ins w:id="514"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6F3764">
      <w:pPr>
        <w:pStyle w:val="ListParagraph"/>
        <w:numPr>
          <w:ilvl w:val="0"/>
          <w:numId w:val="8"/>
        </w:numPr>
        <w:pPrChange w:id="515" w:author="Borja Gonzalez" w:date="2017-09-27T18:37:00Z">
          <w:pPr/>
        </w:pPrChange>
      </w:pPr>
      <w:r>
        <w:t>Uno a uno.</w:t>
      </w:r>
    </w:p>
    <w:p w14:paraId="319C1AFA" w14:textId="5E7C2063" w:rsidR="006F3764" w:rsidRDefault="006F3764" w:rsidP="006F3764">
      <w:pPr>
        <w:pStyle w:val="ListParagraph"/>
        <w:numPr>
          <w:ilvl w:val="0"/>
          <w:numId w:val="8"/>
        </w:numPr>
        <w:pPrChange w:id="516" w:author="Borja Gonzalez" w:date="2017-09-27T18:37:00Z">
          <w:pPr/>
        </w:pPrChange>
      </w:pPr>
      <w:r>
        <w:t>Uno a muchos.</w:t>
      </w:r>
    </w:p>
    <w:p w14:paraId="5AD2A7CC" w14:textId="13E8D095" w:rsidR="006F3764" w:rsidRPr="006F3764" w:rsidRDefault="006F3764" w:rsidP="006F3764">
      <w:pPr>
        <w:pStyle w:val="ListParagraph"/>
        <w:numPr>
          <w:ilvl w:val="0"/>
          <w:numId w:val="8"/>
        </w:numPr>
        <w:pPrChange w:id="517" w:author="Borja Gonzalez" w:date="2017-09-27T18:37:00Z">
          <w:pPr/>
        </w:pPrChange>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BEBA8EAE-BF5A-486C-A8C5-ECC9F3942E4B}">
                          <a14:imgProps xmlns:a14="http://schemas.microsoft.com/office/drawing/2010/main">
                            <a14:imgLayer r:embed="rId18">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518"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519" w:author="Borja Gonzalez" w:date="2017-09-27T18:57:00Z">
        <w:r w:rsidR="003F7C6A" w:rsidDel="006972A5">
          <w:delText>1…n</w:delText>
        </w:r>
      </w:del>
      <w:r w:rsidR="003F7C6A">
        <w:t xml:space="preserve">)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520"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521"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522"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proofErr w:type="spellStart"/>
      <w:r w:rsidRPr="009370C0">
        <w:rPr>
          <w:b/>
          <w:u w:val="single"/>
        </w:rPr>
        <w:t>Id_datos</w:t>
      </w:r>
      <w:proofErr w:type="spellEnd"/>
      <w:r w:rsidRPr="009370C0">
        <w:rPr>
          <w:b/>
          <w:u w:val="single"/>
        </w:rPr>
        <w:t>:</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523" w:author="Borja Gonzalez" w:date="2017-09-26T16:27:00Z"/>
        </w:rPr>
      </w:pPr>
      <w:bookmarkStart w:id="524" w:name="_Toc368173898"/>
      <w:r>
        <w:t xml:space="preserve">3.5.3  </w:t>
      </w:r>
      <w:r w:rsidR="003B3448">
        <w:t>Estructura del archivo CSV</w:t>
      </w:r>
      <w:bookmarkEnd w:id="524"/>
    </w:p>
    <w:p w14:paraId="4292E54F" w14:textId="77777777" w:rsidR="00B41153" w:rsidRDefault="00B41153" w:rsidP="00B41153">
      <w:pPr>
        <w:rPr>
          <w:ins w:id="525"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2FEAEDFD" w:rsidR="00E333DA" w:rsidRDefault="00E333DA" w:rsidP="0028735F">
      <w:r>
        <w:fldChar w:fldCharType="begin"/>
      </w:r>
      <w:r>
        <w:instrText xml:space="preserve"> LINK </w:instrText>
      </w:r>
      <w:r w:rsidR="00C45289">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526" w:name="RANGE!B2:B12"/>
            <w:r w:rsidRPr="00E333DA">
              <w:t>-0,10</w:t>
            </w:r>
            <w:bookmarkEnd w:id="52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227D7691" w:rsidR="002F10CA" w:rsidRDefault="00FB6C2E" w:rsidP="0028735F">
      <w:r>
        <w:t>El</w:t>
      </w:r>
      <w:r w:rsidR="002F10CA">
        <w:t xml:space="preserve"> archivo CSV </w:t>
      </w:r>
      <w:r w:rsidR="003F141D">
        <w:t>es</w:t>
      </w:r>
      <w:r w:rsidR="002F10CA">
        <w:t xml:space="preserve"> </w:t>
      </w:r>
      <w:r w:rsidR="003D22AD">
        <w:t>un documento de texto delimitado por un punto y coma (</w:t>
      </w:r>
      <w:proofErr w:type="spellStart"/>
      <w:r w:rsidR="003D22AD">
        <w:t>semicolon</w:t>
      </w:r>
      <w:proofErr w:type="spellEnd"/>
      <w:r w:rsidR="003D22AD">
        <w:t>)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77777777" w:rsidR="00FB6C2E" w:rsidRPr="003B3448" w:rsidRDefault="00FB6C2E" w:rsidP="0028735F"/>
    <w:p w14:paraId="147AD41B" w14:textId="51EFAC81" w:rsidR="00D51A6F" w:rsidRDefault="00BE7488" w:rsidP="00D51A6F">
      <w:pPr>
        <w:pStyle w:val="Heading1"/>
      </w:pPr>
      <w:bookmarkStart w:id="527" w:name="_Toc364792198"/>
      <w:bookmarkStart w:id="528" w:name="_Toc366229220"/>
      <w:bookmarkStart w:id="529" w:name="_Toc368173899"/>
      <w:bookmarkEnd w:id="510"/>
      <w:bookmarkEnd w:id="511"/>
      <w:r>
        <w:t xml:space="preserve">4.  </w:t>
      </w:r>
      <w:r w:rsidR="00D51A6F" w:rsidRPr="0040221C">
        <w:t>Implementación</w:t>
      </w:r>
      <w:bookmarkEnd w:id="527"/>
      <w:bookmarkEnd w:id="528"/>
      <w:bookmarkEnd w:id="529"/>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530" w:name="_Toc368173900"/>
      <w:r>
        <w:t>4.1.  Comunicación Cliente-Servidor</w:t>
      </w:r>
      <w:bookmarkEnd w:id="530"/>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531"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532" w:name="_Toc368173901"/>
      <w:r>
        <w:t>4.1.1.  Servidor</w:t>
      </w:r>
      <w:bookmarkEnd w:id="532"/>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24A1434D" w:rsidR="000668F5" w:rsidRDefault="000238E4" w:rsidP="00A51E6E">
      <w:ins w:id="533" w:author="Borja Gonzalez" w:date="2017-09-28T15:59:00Z">
        <w:r>
          <w:rPr>
            <w:noProof/>
            <w:lang w:val="en-US"/>
          </w:rPr>
          <mc:AlternateContent>
            <mc:Choice Requires="wps">
              <w:drawing>
                <wp:anchor distT="0" distB="0" distL="114300" distR="114300" simplePos="0" relativeHeight="251665408" behindDoc="0" locked="0" layoutInCell="1" allowOverlap="1" wp14:anchorId="599FB737" wp14:editId="0AEAB2AD">
                  <wp:simplePos x="0" y="0"/>
                  <wp:positionH relativeFrom="column">
                    <wp:posOffset>0</wp:posOffset>
                  </wp:positionH>
                  <wp:positionV relativeFrom="paragraph">
                    <wp:posOffset>208915</wp:posOffset>
                  </wp:positionV>
                  <wp:extent cx="4800600" cy="8001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800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845CBD" w14:textId="77777777" w:rsidR="0055352B" w:rsidRPr="003E7E71" w:rsidRDefault="0055352B" w:rsidP="003E7E71">
                              <w:pPr>
                                <w:widowControl w:val="0"/>
                                <w:autoSpaceDE w:val="0"/>
                                <w:autoSpaceDN w:val="0"/>
                                <w:adjustRightInd w:val="0"/>
                                <w:rPr>
                                  <w:ins w:id="534" w:author="Borja Gonzalez" w:date="2017-09-28T17:22:00Z"/>
                                  <w:rFonts w:ascii="Monaco" w:hAnsi="Monaco" w:cs="Monaco"/>
                                  <w:lang w:val="en-US"/>
                                  <w:rPrChange w:id="535" w:author="Borja Gonzalez" w:date="2017-09-28T17:22:00Z">
                                    <w:rPr>
                                      <w:ins w:id="536" w:author="Borja Gonzalez" w:date="2017-09-28T17:22:00Z"/>
                                      <w:rFonts w:ascii="Monaco" w:hAnsi="Monaco" w:cs="Monaco"/>
                                      <w:sz w:val="32"/>
                                      <w:szCs w:val="32"/>
                                      <w:lang w:val="en-US"/>
                                    </w:rPr>
                                  </w:rPrChange>
                                </w:rPr>
                              </w:pPr>
                              <w:ins w:id="537" w:author="Borja Gonzalez" w:date="2017-09-28T17:22:00Z">
                                <w:r w:rsidRPr="003E7E71">
                                  <w:rPr>
                                    <w:rFonts w:ascii="Monaco" w:hAnsi="Monaco" w:cs="Monaco"/>
                                    <w:b/>
                                    <w:bCs/>
                                    <w:color w:val="204A87"/>
                                    <w:lang w:val="en-US"/>
                                    <w:rPrChange w:id="538"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3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40"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541"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42"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4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44"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45"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46"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547" w:author="Borja Gonzalez" w:date="2017-09-28T17:22:00Z">
                                      <w:rPr>
                                        <w:rFonts w:ascii="Monaco" w:hAnsi="Monaco" w:cs="Monaco"/>
                                        <w:b/>
                                        <w:bCs/>
                                        <w:color w:val="000000"/>
                                        <w:sz w:val="32"/>
                                        <w:szCs w:val="32"/>
                                        <w:lang w:val="en-US"/>
                                      </w:rPr>
                                    </w:rPrChange>
                                  </w:rPr>
                                  <w:t>);</w:t>
                                </w:r>
                              </w:ins>
                            </w:p>
                            <w:p w14:paraId="0DE688D8" w14:textId="77777777" w:rsidR="0055352B" w:rsidRPr="003E7E71" w:rsidRDefault="0055352B" w:rsidP="003E7E71">
                              <w:pPr>
                                <w:widowControl w:val="0"/>
                                <w:autoSpaceDE w:val="0"/>
                                <w:autoSpaceDN w:val="0"/>
                                <w:adjustRightInd w:val="0"/>
                                <w:rPr>
                                  <w:ins w:id="548" w:author="Borja Gonzalez" w:date="2017-09-28T17:22:00Z"/>
                                  <w:rFonts w:ascii="Monaco" w:hAnsi="Monaco" w:cs="Monaco"/>
                                  <w:lang w:val="en-US"/>
                                  <w:rPrChange w:id="549" w:author="Borja Gonzalez" w:date="2017-09-28T17:22:00Z">
                                    <w:rPr>
                                      <w:ins w:id="550" w:author="Borja Gonzalez" w:date="2017-09-28T17:22:00Z"/>
                                      <w:rFonts w:ascii="Monaco" w:hAnsi="Monaco" w:cs="Monaco"/>
                                      <w:sz w:val="32"/>
                                      <w:szCs w:val="32"/>
                                      <w:lang w:val="en-US"/>
                                    </w:rPr>
                                  </w:rPrChange>
                                </w:rPr>
                              </w:pPr>
                              <w:ins w:id="551" w:author="Borja Gonzalez" w:date="2017-09-28T17:22:00Z">
                                <w:r w:rsidRPr="003E7E71">
                                  <w:rPr>
                                    <w:rFonts w:ascii="Monaco" w:hAnsi="Monaco" w:cs="Monaco"/>
                                    <w:b/>
                                    <w:bCs/>
                                    <w:color w:val="204A87"/>
                                    <w:lang w:val="en-US"/>
                                    <w:rPrChange w:id="552"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5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54"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555"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56"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5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58"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59"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60"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561" w:author="Borja Gonzalez" w:date="2017-09-28T17:22:00Z">
                                      <w:rPr>
                                        <w:rFonts w:ascii="Monaco" w:hAnsi="Monaco" w:cs="Monaco"/>
                                        <w:b/>
                                        <w:bCs/>
                                        <w:color w:val="000000"/>
                                        <w:sz w:val="32"/>
                                        <w:szCs w:val="32"/>
                                        <w:lang w:val="en-US"/>
                                      </w:rPr>
                                    </w:rPrChange>
                                  </w:rPr>
                                  <w:t>);</w:t>
                                </w:r>
                              </w:ins>
                            </w:p>
                            <w:p w14:paraId="601C7333" w14:textId="77777777" w:rsidR="0055352B" w:rsidRPr="003E7E71" w:rsidRDefault="0055352B" w:rsidP="003E7E71">
                              <w:pPr>
                                <w:widowControl w:val="0"/>
                                <w:autoSpaceDE w:val="0"/>
                                <w:autoSpaceDN w:val="0"/>
                                <w:adjustRightInd w:val="0"/>
                                <w:rPr>
                                  <w:ins w:id="562" w:author="Borja Gonzalez" w:date="2017-09-28T17:22:00Z"/>
                                  <w:rFonts w:ascii="Monaco" w:hAnsi="Monaco" w:cs="Monaco"/>
                                  <w:lang w:val="en-US"/>
                                  <w:rPrChange w:id="563" w:author="Borja Gonzalez" w:date="2017-09-28T17:22:00Z">
                                    <w:rPr>
                                      <w:ins w:id="564" w:author="Borja Gonzalez" w:date="2017-09-28T17:22:00Z"/>
                                      <w:rFonts w:ascii="Monaco" w:hAnsi="Monaco" w:cs="Monaco"/>
                                      <w:sz w:val="32"/>
                                      <w:szCs w:val="32"/>
                                      <w:lang w:val="en-US"/>
                                    </w:rPr>
                                  </w:rPrChange>
                                </w:rPr>
                              </w:pPr>
                              <w:ins w:id="565" w:author="Borja Gonzalez" w:date="2017-09-28T17:22:00Z">
                                <w:r w:rsidRPr="003E7E71">
                                  <w:rPr>
                                    <w:rFonts w:ascii="Monaco" w:hAnsi="Monaco" w:cs="Monaco"/>
                                    <w:b/>
                                    <w:bCs/>
                                    <w:color w:val="204A87"/>
                                    <w:lang w:val="en-US"/>
                                    <w:rPrChange w:id="566"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67" w:author="Borja Gonzalez" w:date="2017-09-28T17:22:00Z">
                                      <w:rPr>
                                        <w:rFonts w:ascii="Monaco" w:hAnsi="Monaco" w:cs="Monaco"/>
                                        <w:sz w:val="32"/>
                                        <w:szCs w:val="32"/>
                                        <w:lang w:val="en-US"/>
                                      </w:rPr>
                                    </w:rPrChange>
                                  </w:rPr>
                                  <w:t xml:space="preserve"> </w:t>
                                </w:r>
                                <w:proofErr w:type="spellStart"/>
                                <w:proofErr w:type="gramStart"/>
                                <w:r w:rsidRPr="003E7E71">
                                  <w:rPr>
                                    <w:rFonts w:ascii="Monaco" w:hAnsi="Monaco" w:cs="Monaco"/>
                                    <w:color w:val="000000"/>
                                    <w:lang w:val="en-US"/>
                                    <w:rPrChange w:id="568" w:author="Borja Gonzalez" w:date="2017-09-28T17:22:00Z">
                                      <w:rPr>
                                        <w:rFonts w:ascii="Monaco" w:hAnsi="Monaco" w:cs="Monaco"/>
                                        <w:color w:val="000000"/>
                                        <w:sz w:val="32"/>
                                        <w:szCs w:val="32"/>
                                        <w:lang w:val="en-US"/>
                                      </w:rPr>
                                    </w:rPrChange>
                                  </w:rPr>
                                  <w:t>io</w:t>
                                </w:r>
                                <w:proofErr w:type="spellEnd"/>
                                <w:proofErr w:type="gramEnd"/>
                                <w:r w:rsidRPr="003E7E71">
                                  <w:rPr>
                                    <w:rFonts w:ascii="Monaco" w:hAnsi="Monaco" w:cs="Monaco"/>
                                    <w:lang w:val="en-US"/>
                                    <w:rPrChange w:id="569"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70"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7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72"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73"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74"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575" w:author="Borja Gonzalez" w:date="2017-09-28T17:22:00Z">
                                      <w:rPr>
                                        <w:rFonts w:ascii="Monaco" w:hAnsi="Monaco" w:cs="Monaco"/>
                                        <w:b/>
                                        <w:bCs/>
                                        <w:color w:val="000000"/>
                                        <w:sz w:val="32"/>
                                        <w:szCs w:val="32"/>
                                        <w:lang w:val="en-US"/>
                                      </w:rPr>
                                    </w:rPrChange>
                                  </w:rPr>
                                  <w:t>);</w:t>
                                </w:r>
                              </w:ins>
                            </w:p>
                            <w:p w14:paraId="7B5F57ED" w14:textId="5E24B6C4" w:rsidR="0055352B" w:rsidRDefault="0055352B" w:rsidP="00BA6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margin-left:0;margin-top:16.45pt;width:378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" filled="f" stroked="f">
                  <v:textbox>
                    <w:txbxContent>
                      <w:p w14:paraId="41845CBD" w14:textId="77777777" w:rsidR="0055352B" w:rsidRPr="003E7E71" w:rsidRDefault="0055352B" w:rsidP="003E7E71">
                        <w:pPr>
                          <w:widowControl w:val="0"/>
                          <w:autoSpaceDE w:val="0"/>
                          <w:autoSpaceDN w:val="0"/>
                          <w:adjustRightInd w:val="0"/>
                          <w:rPr>
                            <w:ins w:id="576" w:author="Borja Gonzalez" w:date="2017-09-28T17:22:00Z"/>
                            <w:rFonts w:ascii="Monaco" w:hAnsi="Monaco" w:cs="Monaco"/>
                            <w:lang w:val="en-US"/>
                            <w:rPrChange w:id="577" w:author="Borja Gonzalez" w:date="2017-09-28T17:22:00Z">
                              <w:rPr>
                                <w:ins w:id="578" w:author="Borja Gonzalez" w:date="2017-09-28T17:22:00Z"/>
                                <w:rFonts w:ascii="Monaco" w:hAnsi="Monaco" w:cs="Monaco"/>
                                <w:sz w:val="32"/>
                                <w:szCs w:val="32"/>
                                <w:lang w:val="en-US"/>
                              </w:rPr>
                            </w:rPrChange>
                          </w:rPr>
                        </w:pPr>
                        <w:ins w:id="579" w:author="Borja Gonzalez" w:date="2017-09-28T17:22:00Z">
                          <w:r w:rsidRPr="003E7E71">
                            <w:rPr>
                              <w:rFonts w:ascii="Monaco" w:hAnsi="Monaco" w:cs="Monaco"/>
                              <w:b/>
                              <w:bCs/>
                              <w:color w:val="204A87"/>
                              <w:lang w:val="en-US"/>
                              <w:rPrChange w:id="580"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8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82"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583"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84"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8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86"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87"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88"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589" w:author="Borja Gonzalez" w:date="2017-09-28T17:22:00Z">
                                <w:rPr>
                                  <w:rFonts w:ascii="Monaco" w:hAnsi="Monaco" w:cs="Monaco"/>
                                  <w:b/>
                                  <w:bCs/>
                                  <w:color w:val="000000"/>
                                  <w:sz w:val="32"/>
                                  <w:szCs w:val="32"/>
                                  <w:lang w:val="en-US"/>
                                </w:rPr>
                              </w:rPrChange>
                            </w:rPr>
                            <w:t>);</w:t>
                          </w:r>
                        </w:ins>
                      </w:p>
                      <w:p w14:paraId="0DE688D8" w14:textId="77777777" w:rsidR="0055352B" w:rsidRPr="003E7E71" w:rsidRDefault="0055352B" w:rsidP="003E7E71">
                        <w:pPr>
                          <w:widowControl w:val="0"/>
                          <w:autoSpaceDE w:val="0"/>
                          <w:autoSpaceDN w:val="0"/>
                          <w:adjustRightInd w:val="0"/>
                          <w:rPr>
                            <w:ins w:id="590" w:author="Borja Gonzalez" w:date="2017-09-28T17:22:00Z"/>
                            <w:rFonts w:ascii="Monaco" w:hAnsi="Monaco" w:cs="Monaco"/>
                            <w:lang w:val="en-US"/>
                            <w:rPrChange w:id="591" w:author="Borja Gonzalez" w:date="2017-09-28T17:22:00Z">
                              <w:rPr>
                                <w:ins w:id="592" w:author="Borja Gonzalez" w:date="2017-09-28T17:22:00Z"/>
                                <w:rFonts w:ascii="Monaco" w:hAnsi="Monaco" w:cs="Monaco"/>
                                <w:sz w:val="32"/>
                                <w:szCs w:val="32"/>
                                <w:lang w:val="en-US"/>
                              </w:rPr>
                            </w:rPrChange>
                          </w:rPr>
                        </w:pPr>
                        <w:ins w:id="593" w:author="Borja Gonzalez" w:date="2017-09-28T17:22:00Z">
                          <w:r w:rsidRPr="003E7E71">
                            <w:rPr>
                              <w:rFonts w:ascii="Monaco" w:hAnsi="Monaco" w:cs="Monaco"/>
                              <w:b/>
                              <w:bCs/>
                              <w:color w:val="204A87"/>
                              <w:lang w:val="en-US"/>
                              <w:rPrChange w:id="594"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9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96"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597"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98"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9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600"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601"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602"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603" w:author="Borja Gonzalez" w:date="2017-09-28T17:22:00Z">
                                <w:rPr>
                                  <w:rFonts w:ascii="Monaco" w:hAnsi="Monaco" w:cs="Monaco"/>
                                  <w:b/>
                                  <w:bCs/>
                                  <w:color w:val="000000"/>
                                  <w:sz w:val="32"/>
                                  <w:szCs w:val="32"/>
                                  <w:lang w:val="en-US"/>
                                </w:rPr>
                              </w:rPrChange>
                            </w:rPr>
                            <w:t>);</w:t>
                          </w:r>
                        </w:ins>
                      </w:p>
                      <w:p w14:paraId="601C7333" w14:textId="77777777" w:rsidR="0055352B" w:rsidRPr="003E7E71" w:rsidRDefault="0055352B" w:rsidP="003E7E71">
                        <w:pPr>
                          <w:widowControl w:val="0"/>
                          <w:autoSpaceDE w:val="0"/>
                          <w:autoSpaceDN w:val="0"/>
                          <w:adjustRightInd w:val="0"/>
                          <w:rPr>
                            <w:ins w:id="604" w:author="Borja Gonzalez" w:date="2017-09-28T17:22:00Z"/>
                            <w:rFonts w:ascii="Monaco" w:hAnsi="Monaco" w:cs="Monaco"/>
                            <w:lang w:val="en-US"/>
                            <w:rPrChange w:id="605" w:author="Borja Gonzalez" w:date="2017-09-28T17:22:00Z">
                              <w:rPr>
                                <w:ins w:id="606" w:author="Borja Gonzalez" w:date="2017-09-28T17:22:00Z"/>
                                <w:rFonts w:ascii="Monaco" w:hAnsi="Monaco" w:cs="Monaco"/>
                                <w:sz w:val="32"/>
                                <w:szCs w:val="32"/>
                                <w:lang w:val="en-US"/>
                              </w:rPr>
                            </w:rPrChange>
                          </w:rPr>
                        </w:pPr>
                        <w:ins w:id="607" w:author="Borja Gonzalez" w:date="2017-09-28T17:22:00Z">
                          <w:r w:rsidRPr="003E7E71">
                            <w:rPr>
                              <w:rFonts w:ascii="Monaco" w:hAnsi="Monaco" w:cs="Monaco"/>
                              <w:b/>
                              <w:bCs/>
                              <w:color w:val="204A87"/>
                              <w:lang w:val="en-US"/>
                              <w:rPrChange w:id="608"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609" w:author="Borja Gonzalez" w:date="2017-09-28T17:22:00Z">
                                <w:rPr>
                                  <w:rFonts w:ascii="Monaco" w:hAnsi="Monaco" w:cs="Monaco"/>
                                  <w:sz w:val="32"/>
                                  <w:szCs w:val="32"/>
                                  <w:lang w:val="en-US"/>
                                </w:rPr>
                              </w:rPrChange>
                            </w:rPr>
                            <w:t xml:space="preserve"> </w:t>
                          </w:r>
                          <w:proofErr w:type="spellStart"/>
                          <w:proofErr w:type="gramStart"/>
                          <w:r w:rsidRPr="003E7E71">
                            <w:rPr>
                              <w:rFonts w:ascii="Monaco" w:hAnsi="Monaco" w:cs="Monaco"/>
                              <w:color w:val="000000"/>
                              <w:lang w:val="en-US"/>
                              <w:rPrChange w:id="610" w:author="Borja Gonzalez" w:date="2017-09-28T17:22:00Z">
                                <w:rPr>
                                  <w:rFonts w:ascii="Monaco" w:hAnsi="Monaco" w:cs="Monaco"/>
                                  <w:color w:val="000000"/>
                                  <w:sz w:val="32"/>
                                  <w:szCs w:val="32"/>
                                  <w:lang w:val="en-US"/>
                                </w:rPr>
                              </w:rPrChange>
                            </w:rPr>
                            <w:t>io</w:t>
                          </w:r>
                          <w:proofErr w:type="spellEnd"/>
                          <w:proofErr w:type="gramEnd"/>
                          <w:r w:rsidRPr="003E7E71">
                            <w:rPr>
                              <w:rFonts w:ascii="Monaco" w:hAnsi="Monaco" w:cs="Monaco"/>
                              <w:lang w:val="en-US"/>
                              <w:rPrChange w:id="611"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612"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61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614"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615"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616"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617" w:author="Borja Gonzalez" w:date="2017-09-28T17:22:00Z">
                                <w:rPr>
                                  <w:rFonts w:ascii="Monaco" w:hAnsi="Monaco" w:cs="Monaco"/>
                                  <w:b/>
                                  <w:bCs/>
                                  <w:color w:val="000000"/>
                                  <w:sz w:val="32"/>
                                  <w:szCs w:val="32"/>
                                  <w:lang w:val="en-US"/>
                                </w:rPr>
                              </w:rPrChange>
                            </w:rPr>
                            <w:t>);</w:t>
                          </w:r>
                        </w:ins>
                      </w:p>
                      <w:p w14:paraId="7B5F57ED" w14:textId="5E24B6C4" w:rsidR="0055352B" w:rsidRDefault="0055352B" w:rsidP="00BA6F60"/>
                    </w:txbxContent>
                  </v:textbox>
                  <w10:wrap type="square"/>
                </v:shape>
              </w:pict>
            </mc:Fallback>
          </mc:AlternateContent>
        </w:r>
      </w:ins>
    </w:p>
    <w:p w14:paraId="0997ECAC" w14:textId="68D550B1" w:rsidR="00556E25" w:rsidRDefault="000668F5" w:rsidP="00A51E6E">
      <w:del w:id="618" w:author="Borja Gonzalez" w:date="2017-09-28T17:22:00Z">
        <w:r w:rsidDel="003E7E71">
          <w:rPr>
            <w:noProof/>
            <w:lang w:val="en-US"/>
          </w:rPr>
          <w:drawing>
            <wp:inline distT="0" distB="0" distL="0" distR="0" wp14:anchorId="2D3BD3B4" wp14:editId="5A8578D5">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del>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619" w:author="Borja Gonzalez" w:date="2017-09-26T22:12:00Z">
        <w:r w:rsidR="00FB6C2E">
          <w:t xml:space="preserve"> </w:t>
        </w:r>
      </w:ins>
      <w:r w:rsidR="00F265D5">
        <w:t>HTML. Ést</w:t>
      </w:r>
      <w:r w:rsidR="00447BFC">
        <w:t>as páginas</w:t>
      </w:r>
      <w:ins w:id="620"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las códigos HTML (index.html, paciente.html y evolución.html) se encuentran en la carpeta </w:t>
      </w:r>
      <w:proofErr w:type="spellStart"/>
      <w:r w:rsidR="00F265D5">
        <w:t>pagina_</w:t>
      </w:r>
      <w:r w:rsidR="00F137C1">
        <w:t>web</w:t>
      </w:r>
      <w:proofErr w:type="spellEnd"/>
      <w:r w:rsidR="00F137C1">
        <w:t>.</w:t>
      </w:r>
    </w:p>
    <w:p w14:paraId="46510B9E" w14:textId="2EC4EEE5" w:rsidR="00F265D5" w:rsidRDefault="003E7E71" w:rsidP="00A51E6E">
      <w:ins w:id="621" w:author="Borja Gonzalez" w:date="2017-09-28T17:23:00Z">
        <w:r>
          <w:rPr>
            <w:noProof/>
            <w:lang w:val="en-US"/>
          </w:rPr>
          <mc:AlternateContent>
            <mc:Choice Requires="wps">
              <w:drawing>
                <wp:anchor distT="0" distB="0" distL="114300" distR="114300" simplePos="0" relativeHeight="251666432" behindDoc="0" locked="0" layoutInCell="1" allowOverlap="1" wp14:anchorId="540D878E" wp14:editId="14106F44">
                  <wp:simplePos x="0" y="0"/>
                  <wp:positionH relativeFrom="column">
                    <wp:posOffset>0</wp:posOffset>
                  </wp:positionH>
                  <wp:positionV relativeFrom="paragraph">
                    <wp:posOffset>135255</wp:posOffset>
                  </wp:positionV>
                  <wp:extent cx="4457700" cy="5715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29731" w14:textId="77777777" w:rsidR="0055352B" w:rsidRPr="003E7E71" w:rsidRDefault="0055352B" w:rsidP="003E7E71">
                              <w:pPr>
                                <w:widowControl w:val="0"/>
                                <w:autoSpaceDE w:val="0"/>
                                <w:autoSpaceDN w:val="0"/>
                                <w:adjustRightInd w:val="0"/>
                                <w:rPr>
                                  <w:ins w:id="622" w:author="Borja Gonzalez" w:date="2017-09-28T17:23:00Z"/>
                                  <w:rFonts w:ascii="Monaco" w:hAnsi="Monaco" w:cs="Monaco"/>
                                  <w:lang w:val="en-US"/>
                                  <w:rPrChange w:id="623" w:author="Borja Gonzalez" w:date="2017-09-28T17:23:00Z">
                                    <w:rPr>
                                      <w:ins w:id="624" w:author="Borja Gonzalez" w:date="2017-09-28T17:23:00Z"/>
                                      <w:rFonts w:ascii="Monaco" w:hAnsi="Monaco" w:cs="Monaco"/>
                                      <w:sz w:val="32"/>
                                      <w:szCs w:val="32"/>
                                      <w:lang w:val="en-US"/>
                                    </w:rPr>
                                  </w:rPrChange>
                                </w:rPr>
                              </w:pPr>
                              <w:ins w:id="625" w:author="Borja Gonzalez" w:date="2017-09-28T17:23:00Z">
                                <w:r w:rsidRPr="003E7E71">
                                  <w:rPr>
                                    <w:rFonts w:ascii="Monaco" w:hAnsi="Monaco" w:cs="Monaco"/>
                                    <w:b/>
                                    <w:bCs/>
                                    <w:color w:val="204A87"/>
                                    <w:lang w:val="en-US"/>
                                    <w:rPrChange w:id="626"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627"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28"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629"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630"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631"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32"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33" w:author="Borja Gonzalez" w:date="2017-09-28T17:23:00Z">
                                      <w:rPr>
                                        <w:rFonts w:ascii="Monaco" w:hAnsi="Monaco" w:cs="Monaco"/>
                                        <w:b/>
                                        <w:bCs/>
                                        <w:color w:val="000000"/>
                                        <w:sz w:val="32"/>
                                        <w:szCs w:val="32"/>
                                        <w:lang w:val="en-US"/>
                                      </w:rPr>
                                    </w:rPrChange>
                                  </w:rPr>
                                  <w:t>();</w:t>
                                </w:r>
                              </w:ins>
                            </w:p>
                            <w:p w14:paraId="29CF23F2" w14:textId="77777777" w:rsidR="0055352B" w:rsidRPr="003E7E71" w:rsidRDefault="0055352B" w:rsidP="003E7E71">
                              <w:pPr>
                                <w:widowControl w:val="0"/>
                                <w:autoSpaceDE w:val="0"/>
                                <w:autoSpaceDN w:val="0"/>
                                <w:adjustRightInd w:val="0"/>
                                <w:rPr>
                                  <w:ins w:id="634" w:author="Borja Gonzalez" w:date="2017-09-28T17:23:00Z"/>
                                  <w:rFonts w:ascii="Monaco" w:hAnsi="Monaco" w:cs="Monaco"/>
                                  <w:lang w:val="en-US"/>
                                  <w:rPrChange w:id="635" w:author="Borja Gonzalez" w:date="2017-09-28T17:23:00Z">
                                    <w:rPr>
                                      <w:ins w:id="636" w:author="Borja Gonzalez" w:date="2017-09-28T17:23:00Z"/>
                                      <w:rFonts w:ascii="Monaco" w:hAnsi="Monaco" w:cs="Monaco"/>
                                      <w:sz w:val="32"/>
                                      <w:szCs w:val="32"/>
                                      <w:lang w:val="en-US"/>
                                    </w:rPr>
                                  </w:rPrChange>
                                </w:rPr>
                              </w:pPr>
                              <w:proofErr w:type="spellStart"/>
                              <w:ins w:id="637" w:author="Borja Gonzalez" w:date="2017-09-28T17:23:00Z">
                                <w:r w:rsidRPr="003E7E71">
                                  <w:rPr>
                                    <w:rFonts w:ascii="Monaco" w:hAnsi="Monaco" w:cs="Monaco"/>
                                    <w:color w:val="000000"/>
                                    <w:lang w:val="en-US"/>
                                    <w:rPrChange w:id="638"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639"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40" w:author="Borja Gonzalez" w:date="2017-09-28T17:23:00Z">
                                      <w:rPr>
                                        <w:rFonts w:ascii="Monaco" w:hAnsi="Monaco" w:cs="Monaco"/>
                                        <w:color w:val="000000"/>
                                        <w:sz w:val="32"/>
                                        <w:szCs w:val="32"/>
                                        <w:lang w:val="en-US"/>
                                      </w:rPr>
                                    </w:rPrChange>
                                  </w:rPr>
                                  <w:t>use</w:t>
                                </w:r>
                                <w:proofErr w:type="spellEnd"/>
                                <w:r w:rsidRPr="003E7E71">
                                  <w:rPr>
                                    <w:rFonts w:ascii="Monaco" w:hAnsi="Monaco" w:cs="Monaco"/>
                                    <w:b/>
                                    <w:bCs/>
                                    <w:color w:val="000000"/>
                                    <w:lang w:val="en-US"/>
                                    <w:rPrChange w:id="641" w:author="Borja Gonzalez" w:date="2017-09-28T17:23:00Z">
                                      <w:rPr>
                                        <w:rFonts w:ascii="Monaco" w:hAnsi="Monaco" w:cs="Monaco"/>
                                        <w:b/>
                                        <w:bCs/>
                                        <w:color w:val="000000"/>
                                        <w:sz w:val="32"/>
                                        <w:szCs w:val="32"/>
                                        <w:lang w:val="en-US"/>
                                      </w:rPr>
                                    </w:rPrChange>
                                  </w:rPr>
                                  <w:t>(</w:t>
                                </w:r>
                                <w:proofErr w:type="spellStart"/>
                                <w:r w:rsidRPr="003E7E71">
                                  <w:rPr>
                                    <w:rFonts w:ascii="Monaco" w:hAnsi="Monaco" w:cs="Monaco"/>
                                    <w:color w:val="000000"/>
                                    <w:lang w:val="en-US"/>
                                    <w:rPrChange w:id="642"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43"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644" w:author="Borja Gonzalez" w:date="2017-09-28T17:23:00Z">
                                      <w:rPr>
                                        <w:rFonts w:ascii="Monaco" w:hAnsi="Monaco" w:cs="Monaco"/>
                                        <w:b/>
                                        <w:bCs/>
                                        <w:color w:val="204A87"/>
                                        <w:sz w:val="32"/>
                                        <w:szCs w:val="32"/>
                                        <w:lang w:val="en-US"/>
                                      </w:rPr>
                                    </w:rPrChange>
                                  </w:rPr>
                                  <w:t>static</w:t>
                                </w:r>
                                <w:proofErr w:type="spellEnd"/>
                                <w:r w:rsidRPr="003E7E71">
                                  <w:rPr>
                                    <w:rFonts w:ascii="Monaco" w:hAnsi="Monaco" w:cs="Monaco"/>
                                    <w:b/>
                                    <w:bCs/>
                                    <w:color w:val="000000"/>
                                    <w:lang w:val="en-US"/>
                                    <w:rPrChange w:id="645"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646" w:author="Borja Gonzalez" w:date="2017-09-28T17:23:00Z">
                                      <w:rPr>
                                        <w:rFonts w:ascii="Monaco" w:hAnsi="Monaco" w:cs="Monaco"/>
                                        <w:color w:val="4E9A06"/>
                                        <w:sz w:val="32"/>
                                        <w:szCs w:val="32"/>
                                        <w:lang w:val="en-US"/>
                                      </w:rPr>
                                    </w:rPrChange>
                                  </w:rPr>
                                  <w:t>'./../</w:t>
                                </w:r>
                                <w:proofErr w:type="spellStart"/>
                                <w:r w:rsidRPr="003E7E71">
                                  <w:rPr>
                                    <w:rFonts w:ascii="Monaco" w:hAnsi="Monaco" w:cs="Monaco"/>
                                    <w:color w:val="4E9A06"/>
                                    <w:lang w:val="en-US"/>
                                    <w:rPrChange w:id="647" w:author="Borja Gonzalez" w:date="2017-09-28T17:23:00Z">
                                      <w:rPr>
                                        <w:rFonts w:ascii="Monaco" w:hAnsi="Monaco" w:cs="Monaco"/>
                                        <w:color w:val="4E9A06"/>
                                        <w:sz w:val="32"/>
                                        <w:szCs w:val="32"/>
                                        <w:lang w:val="en-US"/>
                                      </w:rPr>
                                    </w:rPrChange>
                                  </w:rPr>
                                  <w:t>pagina_web</w:t>
                                </w:r>
                                <w:proofErr w:type="spellEnd"/>
                                <w:r w:rsidRPr="003E7E71">
                                  <w:rPr>
                                    <w:rFonts w:ascii="Monaco" w:hAnsi="Monaco" w:cs="Monaco"/>
                                    <w:color w:val="4E9A06"/>
                                    <w:lang w:val="en-US"/>
                                    <w:rPrChange w:id="648" w:author="Borja Gonzalez" w:date="2017-09-28T17:23:00Z">
                                      <w:rPr>
                                        <w:rFonts w:ascii="Monaco" w:hAnsi="Monaco" w:cs="Monaco"/>
                                        <w:color w:val="4E9A06"/>
                                        <w:sz w:val="32"/>
                                        <w:szCs w:val="32"/>
                                        <w:lang w:val="en-US"/>
                                      </w:rPr>
                                    </w:rPrChange>
                                  </w:rPr>
                                  <w:t>'</w:t>
                                </w:r>
                                <w:r w:rsidRPr="003E7E71">
                                  <w:rPr>
                                    <w:rFonts w:ascii="Monaco" w:hAnsi="Monaco" w:cs="Monaco"/>
                                    <w:b/>
                                    <w:bCs/>
                                    <w:color w:val="000000"/>
                                    <w:lang w:val="en-US"/>
                                    <w:rPrChange w:id="649" w:author="Borja Gonzalez" w:date="2017-09-28T17:23:00Z">
                                      <w:rPr>
                                        <w:rFonts w:ascii="Monaco" w:hAnsi="Monaco" w:cs="Monaco"/>
                                        <w:b/>
                                        <w:bCs/>
                                        <w:color w:val="000000"/>
                                        <w:sz w:val="32"/>
                                        <w:szCs w:val="32"/>
                                        <w:lang w:val="en-US"/>
                                      </w:rPr>
                                    </w:rPrChange>
                                  </w:rPr>
                                  <w:t>));</w:t>
                                </w:r>
                              </w:ins>
                            </w:p>
                            <w:p w14:paraId="587D1BD1" w14:textId="77777777" w:rsidR="0055352B" w:rsidRDefault="00553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8" type="#_x0000_t202" style="position:absolute;margin-left:0;margin-top:10.65pt;width:351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bR8dI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" filled="f" stroked="f">
                  <v:textbox>
                    <w:txbxContent>
                      <w:p w14:paraId="62E29731" w14:textId="77777777" w:rsidR="0055352B" w:rsidRPr="003E7E71" w:rsidRDefault="0055352B" w:rsidP="003E7E71">
                        <w:pPr>
                          <w:widowControl w:val="0"/>
                          <w:autoSpaceDE w:val="0"/>
                          <w:autoSpaceDN w:val="0"/>
                          <w:adjustRightInd w:val="0"/>
                          <w:rPr>
                            <w:ins w:id="650" w:author="Borja Gonzalez" w:date="2017-09-28T17:23:00Z"/>
                            <w:rFonts w:ascii="Monaco" w:hAnsi="Monaco" w:cs="Monaco"/>
                            <w:lang w:val="en-US"/>
                            <w:rPrChange w:id="651" w:author="Borja Gonzalez" w:date="2017-09-28T17:23:00Z">
                              <w:rPr>
                                <w:ins w:id="652" w:author="Borja Gonzalez" w:date="2017-09-28T17:23:00Z"/>
                                <w:rFonts w:ascii="Monaco" w:hAnsi="Monaco" w:cs="Monaco"/>
                                <w:sz w:val="32"/>
                                <w:szCs w:val="32"/>
                                <w:lang w:val="en-US"/>
                              </w:rPr>
                            </w:rPrChange>
                          </w:rPr>
                        </w:pPr>
                        <w:ins w:id="653" w:author="Borja Gonzalez" w:date="2017-09-28T17:23:00Z">
                          <w:r w:rsidRPr="003E7E71">
                            <w:rPr>
                              <w:rFonts w:ascii="Monaco" w:hAnsi="Monaco" w:cs="Monaco"/>
                              <w:b/>
                              <w:bCs/>
                              <w:color w:val="204A87"/>
                              <w:lang w:val="en-US"/>
                              <w:rPrChange w:id="654"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655"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56"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657"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658"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659"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60"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61" w:author="Borja Gonzalez" w:date="2017-09-28T17:23:00Z">
                                <w:rPr>
                                  <w:rFonts w:ascii="Monaco" w:hAnsi="Monaco" w:cs="Monaco"/>
                                  <w:b/>
                                  <w:bCs/>
                                  <w:color w:val="000000"/>
                                  <w:sz w:val="32"/>
                                  <w:szCs w:val="32"/>
                                  <w:lang w:val="en-US"/>
                                </w:rPr>
                              </w:rPrChange>
                            </w:rPr>
                            <w:t>();</w:t>
                          </w:r>
                        </w:ins>
                      </w:p>
                      <w:p w14:paraId="29CF23F2" w14:textId="77777777" w:rsidR="0055352B" w:rsidRPr="003E7E71" w:rsidRDefault="0055352B" w:rsidP="003E7E71">
                        <w:pPr>
                          <w:widowControl w:val="0"/>
                          <w:autoSpaceDE w:val="0"/>
                          <w:autoSpaceDN w:val="0"/>
                          <w:adjustRightInd w:val="0"/>
                          <w:rPr>
                            <w:ins w:id="662" w:author="Borja Gonzalez" w:date="2017-09-28T17:23:00Z"/>
                            <w:rFonts w:ascii="Monaco" w:hAnsi="Monaco" w:cs="Monaco"/>
                            <w:lang w:val="en-US"/>
                            <w:rPrChange w:id="663" w:author="Borja Gonzalez" w:date="2017-09-28T17:23:00Z">
                              <w:rPr>
                                <w:ins w:id="664" w:author="Borja Gonzalez" w:date="2017-09-28T17:23:00Z"/>
                                <w:rFonts w:ascii="Monaco" w:hAnsi="Monaco" w:cs="Monaco"/>
                                <w:sz w:val="32"/>
                                <w:szCs w:val="32"/>
                                <w:lang w:val="en-US"/>
                              </w:rPr>
                            </w:rPrChange>
                          </w:rPr>
                        </w:pPr>
                        <w:proofErr w:type="spellStart"/>
                        <w:ins w:id="665" w:author="Borja Gonzalez" w:date="2017-09-28T17:23:00Z">
                          <w:r w:rsidRPr="003E7E71">
                            <w:rPr>
                              <w:rFonts w:ascii="Monaco" w:hAnsi="Monaco" w:cs="Monaco"/>
                              <w:color w:val="000000"/>
                              <w:lang w:val="en-US"/>
                              <w:rPrChange w:id="666"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667"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68" w:author="Borja Gonzalez" w:date="2017-09-28T17:23:00Z">
                                <w:rPr>
                                  <w:rFonts w:ascii="Monaco" w:hAnsi="Monaco" w:cs="Monaco"/>
                                  <w:color w:val="000000"/>
                                  <w:sz w:val="32"/>
                                  <w:szCs w:val="32"/>
                                  <w:lang w:val="en-US"/>
                                </w:rPr>
                              </w:rPrChange>
                            </w:rPr>
                            <w:t>use</w:t>
                          </w:r>
                          <w:proofErr w:type="spellEnd"/>
                          <w:r w:rsidRPr="003E7E71">
                            <w:rPr>
                              <w:rFonts w:ascii="Monaco" w:hAnsi="Monaco" w:cs="Monaco"/>
                              <w:b/>
                              <w:bCs/>
                              <w:color w:val="000000"/>
                              <w:lang w:val="en-US"/>
                              <w:rPrChange w:id="669" w:author="Borja Gonzalez" w:date="2017-09-28T17:23:00Z">
                                <w:rPr>
                                  <w:rFonts w:ascii="Monaco" w:hAnsi="Monaco" w:cs="Monaco"/>
                                  <w:b/>
                                  <w:bCs/>
                                  <w:color w:val="000000"/>
                                  <w:sz w:val="32"/>
                                  <w:szCs w:val="32"/>
                                  <w:lang w:val="en-US"/>
                                </w:rPr>
                              </w:rPrChange>
                            </w:rPr>
                            <w:t>(</w:t>
                          </w:r>
                          <w:proofErr w:type="spellStart"/>
                          <w:r w:rsidRPr="003E7E71">
                            <w:rPr>
                              <w:rFonts w:ascii="Monaco" w:hAnsi="Monaco" w:cs="Monaco"/>
                              <w:color w:val="000000"/>
                              <w:lang w:val="en-US"/>
                              <w:rPrChange w:id="670"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71"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672" w:author="Borja Gonzalez" w:date="2017-09-28T17:23:00Z">
                                <w:rPr>
                                  <w:rFonts w:ascii="Monaco" w:hAnsi="Monaco" w:cs="Monaco"/>
                                  <w:b/>
                                  <w:bCs/>
                                  <w:color w:val="204A87"/>
                                  <w:sz w:val="32"/>
                                  <w:szCs w:val="32"/>
                                  <w:lang w:val="en-US"/>
                                </w:rPr>
                              </w:rPrChange>
                            </w:rPr>
                            <w:t>static</w:t>
                          </w:r>
                          <w:proofErr w:type="spellEnd"/>
                          <w:r w:rsidRPr="003E7E71">
                            <w:rPr>
                              <w:rFonts w:ascii="Monaco" w:hAnsi="Monaco" w:cs="Monaco"/>
                              <w:b/>
                              <w:bCs/>
                              <w:color w:val="000000"/>
                              <w:lang w:val="en-US"/>
                              <w:rPrChange w:id="673"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674" w:author="Borja Gonzalez" w:date="2017-09-28T17:23:00Z">
                                <w:rPr>
                                  <w:rFonts w:ascii="Monaco" w:hAnsi="Monaco" w:cs="Monaco"/>
                                  <w:color w:val="4E9A06"/>
                                  <w:sz w:val="32"/>
                                  <w:szCs w:val="32"/>
                                  <w:lang w:val="en-US"/>
                                </w:rPr>
                              </w:rPrChange>
                            </w:rPr>
                            <w:t>'./../</w:t>
                          </w:r>
                          <w:proofErr w:type="spellStart"/>
                          <w:r w:rsidRPr="003E7E71">
                            <w:rPr>
                              <w:rFonts w:ascii="Monaco" w:hAnsi="Monaco" w:cs="Monaco"/>
                              <w:color w:val="4E9A06"/>
                              <w:lang w:val="en-US"/>
                              <w:rPrChange w:id="675" w:author="Borja Gonzalez" w:date="2017-09-28T17:23:00Z">
                                <w:rPr>
                                  <w:rFonts w:ascii="Monaco" w:hAnsi="Monaco" w:cs="Monaco"/>
                                  <w:color w:val="4E9A06"/>
                                  <w:sz w:val="32"/>
                                  <w:szCs w:val="32"/>
                                  <w:lang w:val="en-US"/>
                                </w:rPr>
                              </w:rPrChange>
                            </w:rPr>
                            <w:t>pagina_web</w:t>
                          </w:r>
                          <w:proofErr w:type="spellEnd"/>
                          <w:r w:rsidRPr="003E7E71">
                            <w:rPr>
                              <w:rFonts w:ascii="Monaco" w:hAnsi="Monaco" w:cs="Monaco"/>
                              <w:color w:val="4E9A06"/>
                              <w:lang w:val="en-US"/>
                              <w:rPrChange w:id="676" w:author="Borja Gonzalez" w:date="2017-09-28T17:23:00Z">
                                <w:rPr>
                                  <w:rFonts w:ascii="Monaco" w:hAnsi="Monaco" w:cs="Monaco"/>
                                  <w:color w:val="4E9A06"/>
                                  <w:sz w:val="32"/>
                                  <w:szCs w:val="32"/>
                                  <w:lang w:val="en-US"/>
                                </w:rPr>
                              </w:rPrChange>
                            </w:rPr>
                            <w:t>'</w:t>
                          </w:r>
                          <w:r w:rsidRPr="003E7E71">
                            <w:rPr>
                              <w:rFonts w:ascii="Monaco" w:hAnsi="Monaco" w:cs="Monaco"/>
                              <w:b/>
                              <w:bCs/>
                              <w:color w:val="000000"/>
                              <w:lang w:val="en-US"/>
                              <w:rPrChange w:id="677" w:author="Borja Gonzalez" w:date="2017-09-28T17:23:00Z">
                                <w:rPr>
                                  <w:rFonts w:ascii="Monaco" w:hAnsi="Monaco" w:cs="Monaco"/>
                                  <w:b/>
                                  <w:bCs/>
                                  <w:color w:val="000000"/>
                                  <w:sz w:val="32"/>
                                  <w:szCs w:val="32"/>
                                  <w:lang w:val="en-US"/>
                                </w:rPr>
                              </w:rPrChange>
                            </w:rPr>
                            <w:t>));</w:t>
                          </w:r>
                        </w:ins>
                      </w:p>
                      <w:p w14:paraId="587D1BD1" w14:textId="77777777" w:rsidR="0055352B" w:rsidRDefault="0055352B"/>
                    </w:txbxContent>
                  </v:textbox>
                  <w10:wrap type="square"/>
                </v:shape>
              </w:pict>
            </mc:Fallback>
          </mc:AlternateContent>
        </w:r>
      </w:ins>
    </w:p>
    <w:p w14:paraId="4AA5484C" w14:textId="4D7957BF" w:rsidR="00F265D5" w:rsidRDefault="00F137C1" w:rsidP="00EA3329">
      <w:del w:id="678" w:author="Borja Gonzalez" w:date="2017-09-28T17:23:00Z">
        <w:r w:rsidDel="003E7E71">
          <w:rPr>
            <w:noProof/>
            <w:lang w:val="en-US"/>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F265D5" w:rsidRDefault="00F265D5" w:rsidP="00F265D5"/>
    <w:p w14:paraId="010D03B1" w14:textId="7BEB0A8D" w:rsidR="00F265D5" w:rsidRDefault="00F265D5" w:rsidP="00F265D5"/>
    <w:p w14:paraId="0300B57E" w14:textId="2B7BA685" w:rsidR="00F265D5" w:rsidDel="003E7E71" w:rsidRDefault="003E7E71" w:rsidP="00A51E6E">
      <w:pPr>
        <w:rPr>
          <w:del w:id="679" w:author="Borja Gonzalez" w:date="2017-09-28T17:25:00Z"/>
        </w:rPr>
      </w:pPr>
      <w:ins w:id="680" w:author="Borja Gonzalez" w:date="2017-09-28T17:25:00Z">
        <w:r>
          <w:rPr>
            <w:noProof/>
            <w:lang w:val="en-US"/>
          </w:rPr>
          <mc:AlternateContent>
            <mc:Choice Requires="wps">
              <w:drawing>
                <wp:anchor distT="0" distB="0" distL="114300" distR="114300" simplePos="0" relativeHeight="251667456" behindDoc="0" locked="0" layoutInCell="1" allowOverlap="1" wp14:anchorId="08AF93F9" wp14:editId="67160B1A">
                  <wp:simplePos x="0" y="0"/>
                  <wp:positionH relativeFrom="column">
                    <wp:posOffset>-4572000</wp:posOffset>
                  </wp:positionH>
                  <wp:positionV relativeFrom="paragraph">
                    <wp:posOffset>1135380</wp:posOffset>
                  </wp:positionV>
                  <wp:extent cx="5943600" cy="8001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8E794" w14:textId="77777777" w:rsidR="0055352B" w:rsidRPr="003E7E71" w:rsidRDefault="0055352B" w:rsidP="003E7E71">
                              <w:pPr>
                                <w:widowControl w:val="0"/>
                                <w:autoSpaceDE w:val="0"/>
                                <w:autoSpaceDN w:val="0"/>
                                <w:adjustRightInd w:val="0"/>
                                <w:rPr>
                                  <w:ins w:id="681" w:author="Borja Gonzalez" w:date="2017-09-28T17:25:00Z"/>
                                  <w:rFonts w:ascii="Monaco" w:hAnsi="Monaco" w:cs="Monaco"/>
                                  <w:lang w:val="en-US"/>
                                  <w:rPrChange w:id="682" w:author="Borja Gonzalez" w:date="2017-09-28T17:25:00Z">
                                    <w:rPr>
                                      <w:ins w:id="683" w:author="Borja Gonzalez" w:date="2017-09-28T17:25:00Z"/>
                                      <w:rFonts w:ascii="Monaco" w:hAnsi="Monaco" w:cs="Monaco"/>
                                      <w:sz w:val="32"/>
                                      <w:szCs w:val="32"/>
                                      <w:lang w:val="en-US"/>
                                    </w:rPr>
                                  </w:rPrChange>
                                </w:rPr>
                              </w:pPr>
                              <w:ins w:id="684" w:author="Borja Gonzalez" w:date="2017-09-28T17:25:00Z">
                                <w:r w:rsidRPr="003E7E71">
                                  <w:rPr>
                                    <w:rFonts w:ascii="Monaco" w:hAnsi="Monaco" w:cs="Monaco"/>
                                    <w:b/>
                                    <w:bCs/>
                                    <w:color w:val="204A87"/>
                                    <w:lang w:val="en-US"/>
                                    <w:rPrChange w:id="685"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686"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687"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688"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689"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690" w:author="Borja Gonzalez" w:date="2017-09-28T17:25: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691"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69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3" w:author="Borja Gonzalez" w:date="2017-09-28T17:25:00Z">
                                      <w:rPr>
                                        <w:rFonts w:ascii="Monaco" w:hAnsi="Monaco" w:cs="Monaco"/>
                                        <w:color w:val="000000"/>
                                        <w:sz w:val="32"/>
                                        <w:szCs w:val="32"/>
                                        <w:lang w:val="en-US"/>
                                      </w:rPr>
                                    </w:rPrChange>
                                  </w:rPr>
                                  <w:t>createServer</w:t>
                                </w:r>
                                <w:proofErr w:type="spellEnd"/>
                                <w:r w:rsidRPr="003E7E71">
                                  <w:rPr>
                                    <w:rFonts w:ascii="Monaco" w:hAnsi="Monaco" w:cs="Monaco"/>
                                    <w:b/>
                                    <w:bCs/>
                                    <w:color w:val="000000"/>
                                    <w:lang w:val="en-US"/>
                                    <w:rPrChange w:id="69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5"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696"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7"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698"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699"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700"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01"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702"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703" w:author="Borja Gonzalez" w:date="2017-09-28T17:25:00Z">
                                      <w:rPr>
                                        <w:rFonts w:ascii="Monaco" w:hAnsi="Monaco" w:cs="Monaco"/>
                                        <w:b/>
                                        <w:bCs/>
                                        <w:color w:val="000000"/>
                                        <w:sz w:val="32"/>
                                        <w:szCs w:val="32"/>
                                        <w:lang w:val="en-US"/>
                                      </w:rPr>
                                    </w:rPrChange>
                                  </w:rPr>
                                  <w:t>);</w:t>
                                </w:r>
                              </w:ins>
                            </w:p>
                            <w:p w14:paraId="2868EC03" w14:textId="77777777" w:rsidR="0055352B" w:rsidRPr="003E7E71" w:rsidRDefault="0055352B" w:rsidP="003E7E71">
                              <w:pPr>
                                <w:widowControl w:val="0"/>
                                <w:autoSpaceDE w:val="0"/>
                                <w:autoSpaceDN w:val="0"/>
                                <w:adjustRightInd w:val="0"/>
                                <w:rPr>
                                  <w:ins w:id="704" w:author="Borja Gonzalez" w:date="2017-09-28T17:25:00Z"/>
                                  <w:rFonts w:ascii="Monaco" w:hAnsi="Monaco" w:cs="Monaco"/>
                                  <w:lang w:val="en-US"/>
                                  <w:rPrChange w:id="705" w:author="Borja Gonzalez" w:date="2017-09-28T17:25:00Z">
                                    <w:rPr>
                                      <w:ins w:id="706" w:author="Borja Gonzalez" w:date="2017-09-28T17:25:00Z"/>
                                      <w:rFonts w:ascii="Monaco" w:hAnsi="Monaco" w:cs="Monaco"/>
                                      <w:sz w:val="32"/>
                                      <w:szCs w:val="32"/>
                                      <w:lang w:val="en-US"/>
                                    </w:rPr>
                                  </w:rPrChange>
                                </w:rPr>
                              </w:pPr>
                              <w:proofErr w:type="spellStart"/>
                              <w:proofErr w:type="gramStart"/>
                              <w:ins w:id="707" w:author="Borja Gonzalez" w:date="2017-09-28T17:25:00Z">
                                <w:r w:rsidRPr="003E7E71">
                                  <w:rPr>
                                    <w:rFonts w:ascii="Monaco" w:hAnsi="Monaco" w:cs="Monaco"/>
                                    <w:color w:val="000000"/>
                                    <w:lang w:val="en-US"/>
                                    <w:rPrChange w:id="708" w:author="Borja Gonzalez" w:date="2017-09-28T17:25:00Z">
                                      <w:rPr>
                                        <w:rFonts w:ascii="Monaco" w:hAnsi="Monaco" w:cs="Monaco"/>
                                        <w:color w:val="000000"/>
                                        <w:sz w:val="32"/>
                                        <w:szCs w:val="32"/>
                                        <w:lang w:val="en-US"/>
                                      </w:rPr>
                                    </w:rPrChange>
                                  </w:rPr>
                                  <w:t>io</w:t>
                                </w:r>
                                <w:proofErr w:type="spellEnd"/>
                                <w:proofErr w:type="gramEnd"/>
                                <w:r w:rsidRPr="003E7E71">
                                  <w:rPr>
                                    <w:rFonts w:ascii="Monaco" w:hAnsi="Monaco" w:cs="Monaco"/>
                                    <w:lang w:val="en-US"/>
                                    <w:rPrChange w:id="709"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10"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11" w:author="Borja Gonzalez" w:date="2017-09-28T17:25: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712"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71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14" w:author="Borja Gonzalez" w:date="2017-09-28T17:25:00Z">
                                      <w:rPr>
                                        <w:rFonts w:ascii="Monaco" w:hAnsi="Monaco" w:cs="Monaco"/>
                                        <w:color w:val="000000"/>
                                        <w:sz w:val="32"/>
                                        <w:szCs w:val="32"/>
                                        <w:lang w:val="en-US"/>
                                      </w:rPr>
                                    </w:rPrChange>
                                  </w:rPr>
                                  <w:t>listen</w:t>
                                </w:r>
                                <w:proofErr w:type="spellEnd"/>
                                <w:r w:rsidRPr="003E7E71">
                                  <w:rPr>
                                    <w:rFonts w:ascii="Monaco" w:hAnsi="Monaco" w:cs="Monaco"/>
                                    <w:b/>
                                    <w:bCs/>
                                    <w:color w:val="000000"/>
                                    <w:lang w:val="en-US"/>
                                    <w:rPrChange w:id="715"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16"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71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18" w:author="Borja Gonzalez" w:date="2017-09-28T17:25:00Z">
                                      <w:rPr>
                                        <w:rFonts w:ascii="Monaco" w:hAnsi="Monaco" w:cs="Monaco"/>
                                        <w:sz w:val="32"/>
                                        <w:szCs w:val="32"/>
                                        <w:lang w:val="en-US"/>
                                      </w:rPr>
                                    </w:rPrChange>
                                  </w:rPr>
                                  <w:t xml:space="preserve"> </w:t>
                                </w:r>
                              </w:ins>
                            </w:p>
                            <w:p w14:paraId="1D0494F3" w14:textId="77777777" w:rsidR="0055352B" w:rsidRDefault="00553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29" type="#_x0000_t202" style="position:absolute;margin-left:-359.95pt;margin-top:89.4pt;width:4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" filled="f" stroked="f">
                  <v:textbox>
                    <w:txbxContent>
                      <w:p w14:paraId="1AC8E794" w14:textId="77777777" w:rsidR="0055352B" w:rsidRPr="003E7E71" w:rsidRDefault="0055352B" w:rsidP="003E7E71">
                        <w:pPr>
                          <w:widowControl w:val="0"/>
                          <w:autoSpaceDE w:val="0"/>
                          <w:autoSpaceDN w:val="0"/>
                          <w:adjustRightInd w:val="0"/>
                          <w:rPr>
                            <w:ins w:id="719" w:author="Borja Gonzalez" w:date="2017-09-28T17:25:00Z"/>
                            <w:rFonts w:ascii="Monaco" w:hAnsi="Monaco" w:cs="Monaco"/>
                            <w:lang w:val="en-US"/>
                            <w:rPrChange w:id="720" w:author="Borja Gonzalez" w:date="2017-09-28T17:25:00Z">
                              <w:rPr>
                                <w:ins w:id="721" w:author="Borja Gonzalez" w:date="2017-09-28T17:25:00Z"/>
                                <w:rFonts w:ascii="Monaco" w:hAnsi="Monaco" w:cs="Monaco"/>
                                <w:sz w:val="32"/>
                                <w:szCs w:val="32"/>
                                <w:lang w:val="en-US"/>
                              </w:rPr>
                            </w:rPrChange>
                          </w:rPr>
                        </w:pPr>
                        <w:ins w:id="722" w:author="Borja Gonzalez" w:date="2017-09-28T17:25:00Z">
                          <w:r w:rsidRPr="003E7E71">
                            <w:rPr>
                              <w:rFonts w:ascii="Monaco" w:hAnsi="Monaco" w:cs="Monaco"/>
                              <w:b/>
                              <w:bCs/>
                              <w:color w:val="204A87"/>
                              <w:lang w:val="en-US"/>
                              <w:rPrChange w:id="723"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724"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725"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726"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27"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28" w:author="Borja Gonzalez" w:date="2017-09-28T17:25: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729"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730"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1" w:author="Borja Gonzalez" w:date="2017-09-28T17:25:00Z">
                                <w:rPr>
                                  <w:rFonts w:ascii="Monaco" w:hAnsi="Monaco" w:cs="Monaco"/>
                                  <w:color w:val="000000"/>
                                  <w:sz w:val="32"/>
                                  <w:szCs w:val="32"/>
                                  <w:lang w:val="en-US"/>
                                </w:rPr>
                              </w:rPrChange>
                            </w:rPr>
                            <w:t>createServer</w:t>
                          </w:r>
                          <w:proofErr w:type="spellEnd"/>
                          <w:r w:rsidRPr="003E7E71">
                            <w:rPr>
                              <w:rFonts w:ascii="Monaco" w:hAnsi="Monaco" w:cs="Monaco"/>
                              <w:b/>
                              <w:bCs/>
                              <w:color w:val="000000"/>
                              <w:lang w:val="en-US"/>
                              <w:rPrChange w:id="73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3"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73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5"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736"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737"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738"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39"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740"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741" w:author="Borja Gonzalez" w:date="2017-09-28T17:25:00Z">
                                <w:rPr>
                                  <w:rFonts w:ascii="Monaco" w:hAnsi="Monaco" w:cs="Monaco"/>
                                  <w:b/>
                                  <w:bCs/>
                                  <w:color w:val="000000"/>
                                  <w:sz w:val="32"/>
                                  <w:szCs w:val="32"/>
                                  <w:lang w:val="en-US"/>
                                </w:rPr>
                              </w:rPrChange>
                            </w:rPr>
                            <w:t>);</w:t>
                          </w:r>
                        </w:ins>
                      </w:p>
                      <w:p w14:paraId="2868EC03" w14:textId="77777777" w:rsidR="0055352B" w:rsidRPr="003E7E71" w:rsidRDefault="0055352B" w:rsidP="003E7E71">
                        <w:pPr>
                          <w:widowControl w:val="0"/>
                          <w:autoSpaceDE w:val="0"/>
                          <w:autoSpaceDN w:val="0"/>
                          <w:adjustRightInd w:val="0"/>
                          <w:rPr>
                            <w:ins w:id="742" w:author="Borja Gonzalez" w:date="2017-09-28T17:25:00Z"/>
                            <w:rFonts w:ascii="Monaco" w:hAnsi="Monaco" w:cs="Monaco"/>
                            <w:lang w:val="en-US"/>
                            <w:rPrChange w:id="743" w:author="Borja Gonzalez" w:date="2017-09-28T17:25:00Z">
                              <w:rPr>
                                <w:ins w:id="744" w:author="Borja Gonzalez" w:date="2017-09-28T17:25:00Z"/>
                                <w:rFonts w:ascii="Monaco" w:hAnsi="Monaco" w:cs="Monaco"/>
                                <w:sz w:val="32"/>
                                <w:szCs w:val="32"/>
                                <w:lang w:val="en-US"/>
                              </w:rPr>
                            </w:rPrChange>
                          </w:rPr>
                        </w:pPr>
                        <w:proofErr w:type="spellStart"/>
                        <w:proofErr w:type="gramStart"/>
                        <w:ins w:id="745" w:author="Borja Gonzalez" w:date="2017-09-28T17:25:00Z">
                          <w:r w:rsidRPr="003E7E71">
                            <w:rPr>
                              <w:rFonts w:ascii="Monaco" w:hAnsi="Monaco" w:cs="Monaco"/>
                              <w:color w:val="000000"/>
                              <w:lang w:val="en-US"/>
                              <w:rPrChange w:id="746" w:author="Borja Gonzalez" w:date="2017-09-28T17:25:00Z">
                                <w:rPr>
                                  <w:rFonts w:ascii="Monaco" w:hAnsi="Monaco" w:cs="Monaco"/>
                                  <w:color w:val="000000"/>
                                  <w:sz w:val="32"/>
                                  <w:szCs w:val="32"/>
                                  <w:lang w:val="en-US"/>
                                </w:rPr>
                              </w:rPrChange>
                            </w:rPr>
                            <w:t>io</w:t>
                          </w:r>
                          <w:proofErr w:type="spellEnd"/>
                          <w:proofErr w:type="gramEnd"/>
                          <w:r w:rsidRPr="003E7E71">
                            <w:rPr>
                              <w:rFonts w:ascii="Monaco" w:hAnsi="Monaco" w:cs="Monaco"/>
                              <w:lang w:val="en-US"/>
                              <w:rPrChange w:id="747"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48"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49" w:author="Borja Gonzalez" w:date="2017-09-28T17:25: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750"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75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52" w:author="Borja Gonzalez" w:date="2017-09-28T17:25:00Z">
                                <w:rPr>
                                  <w:rFonts w:ascii="Monaco" w:hAnsi="Monaco" w:cs="Monaco"/>
                                  <w:color w:val="000000"/>
                                  <w:sz w:val="32"/>
                                  <w:szCs w:val="32"/>
                                  <w:lang w:val="en-US"/>
                                </w:rPr>
                              </w:rPrChange>
                            </w:rPr>
                            <w:t>listen</w:t>
                          </w:r>
                          <w:proofErr w:type="spellEnd"/>
                          <w:r w:rsidRPr="003E7E71">
                            <w:rPr>
                              <w:rFonts w:ascii="Monaco" w:hAnsi="Monaco" w:cs="Monaco"/>
                              <w:b/>
                              <w:bCs/>
                              <w:color w:val="000000"/>
                              <w:lang w:val="en-US"/>
                              <w:rPrChange w:id="75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54"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755"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56" w:author="Borja Gonzalez" w:date="2017-09-28T17:25:00Z">
                                <w:rPr>
                                  <w:rFonts w:ascii="Monaco" w:hAnsi="Monaco" w:cs="Monaco"/>
                                  <w:sz w:val="32"/>
                                  <w:szCs w:val="32"/>
                                  <w:lang w:val="en-US"/>
                                </w:rPr>
                              </w:rPrChange>
                            </w:rPr>
                            <w:t xml:space="preserve"> </w:t>
                          </w:r>
                        </w:ins>
                      </w:p>
                      <w:p w14:paraId="1D0494F3" w14:textId="77777777" w:rsidR="0055352B" w:rsidRDefault="0055352B"/>
                    </w:txbxContent>
                  </v:textbox>
                  <w10:wrap type="square"/>
                </v:shape>
              </w:pict>
            </mc:Fallback>
          </mc:AlternateContent>
        </w:r>
      </w:ins>
      <w:r w:rsidR="00F265D5">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757" w:author="Borja Gonzalez" w:date="2017-09-28T17:25:00Z"/>
        </w:rPr>
      </w:pPr>
    </w:p>
    <w:p w14:paraId="3B59C731" w14:textId="5589347B" w:rsidR="001837C3" w:rsidRDefault="001837C3" w:rsidP="00A51E6E">
      <w:del w:id="758" w:author="Borja Gonzalez" w:date="2017-09-28T17:25:00Z">
        <w:r w:rsidDel="003E7E71">
          <w:rPr>
            <w:noProof/>
            <w:lang w:val="en-US"/>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 w14:paraId="2AE53E43" w14:textId="1F0E300A" w:rsidR="001837C3" w:rsidRDefault="003E7E71" w:rsidP="00A51E6E">
      <w:ins w:id="759" w:author="Borja Gonzalez" w:date="2017-09-28T17:25:00Z">
        <w:r>
          <w:rPr>
            <w:noProof/>
            <w:lang w:val="en-US"/>
          </w:rPr>
          <mc:AlternateContent>
            <mc:Choice Requires="wps">
              <w:drawing>
                <wp:anchor distT="0" distB="0" distL="114300" distR="114300" simplePos="0" relativeHeight="251668480" behindDoc="0" locked="0" layoutInCell="1" allowOverlap="1" wp14:anchorId="6A5227F2" wp14:editId="481F372B">
                  <wp:simplePos x="0" y="0"/>
                  <wp:positionH relativeFrom="column">
                    <wp:posOffset>0</wp:posOffset>
                  </wp:positionH>
                  <wp:positionV relativeFrom="paragraph">
                    <wp:posOffset>837565</wp:posOffset>
                  </wp:positionV>
                  <wp:extent cx="46863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68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11F6A" w14:textId="77777777" w:rsidR="0055352B" w:rsidRPr="003E7E71" w:rsidRDefault="0055352B" w:rsidP="003E7E71">
                              <w:pPr>
                                <w:widowControl w:val="0"/>
                                <w:autoSpaceDE w:val="0"/>
                                <w:autoSpaceDN w:val="0"/>
                                <w:adjustRightInd w:val="0"/>
                                <w:rPr>
                                  <w:ins w:id="760" w:author="Borja Gonzalez" w:date="2017-09-28T17:25:00Z"/>
                                  <w:rFonts w:ascii="Monaco" w:hAnsi="Monaco" w:cs="Monaco"/>
                                  <w:lang w:val="en-US"/>
                                  <w:rPrChange w:id="761" w:author="Borja Gonzalez" w:date="2017-09-28T17:26:00Z">
                                    <w:rPr>
                                      <w:ins w:id="762" w:author="Borja Gonzalez" w:date="2017-09-28T17:25:00Z"/>
                                      <w:rFonts w:ascii="Monaco" w:hAnsi="Monaco" w:cs="Monaco"/>
                                      <w:sz w:val="32"/>
                                      <w:szCs w:val="32"/>
                                      <w:lang w:val="en-US"/>
                                    </w:rPr>
                                  </w:rPrChange>
                                </w:rPr>
                              </w:pPr>
                              <w:proofErr w:type="spellStart"/>
                              <w:ins w:id="763" w:author="Borja Gonzalez" w:date="2017-09-28T17:25:00Z">
                                <w:r w:rsidRPr="003E7E71">
                                  <w:rPr>
                                    <w:rFonts w:ascii="Monaco" w:hAnsi="Monaco" w:cs="Monaco"/>
                                    <w:color w:val="000000"/>
                                    <w:lang w:val="en-US"/>
                                    <w:rPrChange w:id="764"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765"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66"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767"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68" w:author="Borja Gonzalez" w:date="2017-09-28T17:26:00Z">
                                      <w:rPr>
                                        <w:rFonts w:ascii="Monaco" w:hAnsi="Monaco" w:cs="Monaco"/>
                                        <w:color w:val="000000"/>
                                        <w:sz w:val="32"/>
                                        <w:szCs w:val="32"/>
                                        <w:lang w:val="en-US"/>
                                      </w:rPr>
                                    </w:rPrChange>
                                  </w:rPr>
                                  <w:t>on</w:t>
                                </w:r>
                                <w:proofErr w:type="spellEnd"/>
                                <w:r w:rsidRPr="003E7E71">
                                  <w:rPr>
                                    <w:rFonts w:ascii="Monaco" w:hAnsi="Monaco" w:cs="Monaco"/>
                                    <w:b/>
                                    <w:bCs/>
                                    <w:color w:val="000000"/>
                                    <w:lang w:val="en-US"/>
                                    <w:rPrChange w:id="769"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770" w:author="Borja Gonzalez" w:date="2017-09-28T17:26:00Z">
                                      <w:rPr>
                                        <w:rFonts w:ascii="Monaco" w:hAnsi="Monaco" w:cs="Monaco"/>
                                        <w:color w:val="4E9A06"/>
                                        <w:sz w:val="32"/>
                                        <w:szCs w:val="32"/>
                                        <w:lang w:val="en-US"/>
                                      </w:rPr>
                                    </w:rPrChange>
                                  </w:rPr>
                                  <w:t>"</w:t>
                                </w:r>
                                <w:proofErr w:type="spellStart"/>
                                <w:r w:rsidRPr="003E7E71">
                                  <w:rPr>
                                    <w:rFonts w:ascii="Monaco" w:hAnsi="Monaco" w:cs="Monaco"/>
                                    <w:color w:val="4E9A06"/>
                                    <w:lang w:val="en-US"/>
                                    <w:rPrChange w:id="771"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772"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773" w:author="Borja Gonzalez" w:date="2017-09-28T17:26:00Z">
                                      <w:rPr>
                                        <w:rFonts w:ascii="Monaco" w:hAnsi="Monaco" w:cs="Monaco"/>
                                        <w:b/>
                                        <w:bCs/>
                                        <w:color w:val="204A87"/>
                                        <w:sz w:val="32"/>
                                        <w:szCs w:val="32"/>
                                        <w:lang w:val="en-US"/>
                                      </w:rPr>
                                    </w:rPrChange>
                                  </w:rPr>
                                  <w:t>function</w:t>
                                </w:r>
                                <w:proofErr w:type="spellEnd"/>
                                <w:r w:rsidRPr="003E7E71">
                                  <w:rPr>
                                    <w:rFonts w:ascii="Monaco" w:hAnsi="Monaco" w:cs="Monaco"/>
                                    <w:b/>
                                    <w:bCs/>
                                    <w:color w:val="000000"/>
                                    <w:lang w:val="en-US"/>
                                    <w:rPrChange w:id="774"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75"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776" w:author="Borja Gonzalez" w:date="2017-09-28T17:26:00Z">
                                      <w:rPr>
                                        <w:rFonts w:ascii="Monaco" w:hAnsi="Monaco" w:cs="Monaco"/>
                                        <w:b/>
                                        <w:bCs/>
                                        <w:color w:val="000000"/>
                                        <w:sz w:val="32"/>
                                        <w:szCs w:val="32"/>
                                        <w:lang w:val="en-US"/>
                                      </w:rPr>
                                    </w:rPrChange>
                                  </w:rPr>
                                  <w:t>){</w:t>
                                </w:r>
                              </w:ins>
                            </w:p>
                            <w:p w14:paraId="2D404EB3" w14:textId="77777777" w:rsidR="0055352B" w:rsidRDefault="00553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0" type="#_x0000_t202" style="position:absolute;margin-left:0;margin-top:65.95pt;width:369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" filled="f" stroked="f">
                  <v:textbox>
                    <w:txbxContent>
                      <w:p w14:paraId="1DC11F6A" w14:textId="77777777" w:rsidR="0055352B" w:rsidRPr="003E7E71" w:rsidRDefault="0055352B" w:rsidP="003E7E71">
                        <w:pPr>
                          <w:widowControl w:val="0"/>
                          <w:autoSpaceDE w:val="0"/>
                          <w:autoSpaceDN w:val="0"/>
                          <w:adjustRightInd w:val="0"/>
                          <w:rPr>
                            <w:ins w:id="777" w:author="Borja Gonzalez" w:date="2017-09-28T17:25:00Z"/>
                            <w:rFonts w:ascii="Monaco" w:hAnsi="Monaco" w:cs="Monaco"/>
                            <w:lang w:val="en-US"/>
                            <w:rPrChange w:id="778" w:author="Borja Gonzalez" w:date="2017-09-28T17:26:00Z">
                              <w:rPr>
                                <w:ins w:id="779" w:author="Borja Gonzalez" w:date="2017-09-28T17:25:00Z"/>
                                <w:rFonts w:ascii="Monaco" w:hAnsi="Monaco" w:cs="Monaco"/>
                                <w:sz w:val="32"/>
                                <w:szCs w:val="32"/>
                                <w:lang w:val="en-US"/>
                              </w:rPr>
                            </w:rPrChange>
                          </w:rPr>
                        </w:pPr>
                        <w:proofErr w:type="spellStart"/>
                        <w:ins w:id="780" w:author="Borja Gonzalez" w:date="2017-09-28T17:25:00Z">
                          <w:r w:rsidRPr="003E7E71">
                            <w:rPr>
                              <w:rFonts w:ascii="Monaco" w:hAnsi="Monaco" w:cs="Monaco"/>
                              <w:color w:val="000000"/>
                              <w:lang w:val="en-US"/>
                              <w:rPrChange w:id="781"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782"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83"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784"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85" w:author="Borja Gonzalez" w:date="2017-09-28T17:26:00Z">
                                <w:rPr>
                                  <w:rFonts w:ascii="Monaco" w:hAnsi="Monaco" w:cs="Monaco"/>
                                  <w:color w:val="000000"/>
                                  <w:sz w:val="32"/>
                                  <w:szCs w:val="32"/>
                                  <w:lang w:val="en-US"/>
                                </w:rPr>
                              </w:rPrChange>
                            </w:rPr>
                            <w:t>on</w:t>
                          </w:r>
                          <w:proofErr w:type="spellEnd"/>
                          <w:r w:rsidRPr="003E7E71">
                            <w:rPr>
                              <w:rFonts w:ascii="Monaco" w:hAnsi="Monaco" w:cs="Monaco"/>
                              <w:b/>
                              <w:bCs/>
                              <w:color w:val="000000"/>
                              <w:lang w:val="en-US"/>
                              <w:rPrChange w:id="786"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787" w:author="Borja Gonzalez" w:date="2017-09-28T17:26:00Z">
                                <w:rPr>
                                  <w:rFonts w:ascii="Monaco" w:hAnsi="Monaco" w:cs="Monaco"/>
                                  <w:color w:val="4E9A06"/>
                                  <w:sz w:val="32"/>
                                  <w:szCs w:val="32"/>
                                  <w:lang w:val="en-US"/>
                                </w:rPr>
                              </w:rPrChange>
                            </w:rPr>
                            <w:t>"</w:t>
                          </w:r>
                          <w:proofErr w:type="spellStart"/>
                          <w:r w:rsidRPr="003E7E71">
                            <w:rPr>
                              <w:rFonts w:ascii="Monaco" w:hAnsi="Monaco" w:cs="Monaco"/>
                              <w:color w:val="4E9A06"/>
                              <w:lang w:val="en-US"/>
                              <w:rPrChange w:id="788"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789"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790" w:author="Borja Gonzalez" w:date="2017-09-28T17:26:00Z">
                                <w:rPr>
                                  <w:rFonts w:ascii="Monaco" w:hAnsi="Monaco" w:cs="Monaco"/>
                                  <w:b/>
                                  <w:bCs/>
                                  <w:color w:val="204A87"/>
                                  <w:sz w:val="32"/>
                                  <w:szCs w:val="32"/>
                                  <w:lang w:val="en-US"/>
                                </w:rPr>
                              </w:rPrChange>
                            </w:rPr>
                            <w:t>function</w:t>
                          </w:r>
                          <w:proofErr w:type="spellEnd"/>
                          <w:r w:rsidRPr="003E7E71">
                            <w:rPr>
                              <w:rFonts w:ascii="Monaco" w:hAnsi="Monaco" w:cs="Monaco"/>
                              <w:b/>
                              <w:bCs/>
                              <w:color w:val="000000"/>
                              <w:lang w:val="en-US"/>
                              <w:rPrChange w:id="791"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92"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793" w:author="Borja Gonzalez" w:date="2017-09-28T17:26:00Z">
                                <w:rPr>
                                  <w:rFonts w:ascii="Monaco" w:hAnsi="Monaco" w:cs="Monaco"/>
                                  <w:b/>
                                  <w:bCs/>
                                  <w:color w:val="000000"/>
                                  <w:sz w:val="32"/>
                                  <w:szCs w:val="32"/>
                                  <w:lang w:val="en-US"/>
                                </w:rPr>
                              </w:rPrChange>
                            </w:rPr>
                            <w:t>){</w:t>
                          </w:r>
                        </w:ins>
                      </w:p>
                      <w:p w14:paraId="2D404EB3" w14:textId="77777777" w:rsidR="0055352B" w:rsidRDefault="0055352B"/>
                    </w:txbxContent>
                  </v:textbox>
                  <w10:wrap type="square"/>
                </v:shape>
              </w:pict>
            </mc:Fallback>
          </mc:AlternateContent>
        </w:r>
      </w:ins>
      <w:r w:rsidR="001837C3">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4FD7A628" w:rsidR="001837C3" w:rsidRDefault="001837C3" w:rsidP="00A51E6E"/>
    <w:p w14:paraId="7996D471" w14:textId="53B4C10E" w:rsidR="001837C3" w:rsidRDefault="001837C3" w:rsidP="00A51E6E">
      <w:del w:id="794" w:author="Borja Gonzalez" w:date="2017-09-28T17:25:00Z">
        <w:r w:rsidDel="003E7E71">
          <w:rPr>
            <w:noProof/>
            <w:lang w:val="en-US"/>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Default="001837C3" w:rsidP="00A51E6E"/>
    <w:p w14:paraId="3E4A295B" w14:textId="22989C03" w:rsidR="001837C3" w:rsidRDefault="001837C3" w:rsidP="00A51E6E">
      <w:pPr>
        <w:pStyle w:val="Heading3"/>
      </w:pPr>
      <w:bookmarkStart w:id="795" w:name="_Toc368173902"/>
      <w:r>
        <w:t>4.1.2.  Cliente</w:t>
      </w:r>
      <w:bookmarkEnd w:id="795"/>
    </w:p>
    <w:p w14:paraId="135B3BA0" w14:textId="77777777" w:rsidR="00A51E6E" w:rsidRDefault="00A51E6E" w:rsidP="00A51E6E"/>
    <w:p w14:paraId="0911C9CB" w14:textId="137D6F4C" w:rsidR="00A51E6E" w:rsidRDefault="003E7E71" w:rsidP="00A51E6E">
      <w:pPr>
        <w:rPr>
          <w:ins w:id="796" w:author="Borja Gonzalez" w:date="2017-09-28T17:27:00Z"/>
        </w:rPr>
      </w:pPr>
      <w:ins w:id="797" w:author="Borja Gonzalez" w:date="2017-09-28T17:27:00Z">
        <w:r>
          <w:rPr>
            <w:noProof/>
            <w:lang w:val="en-US"/>
          </w:rPr>
          <mc:AlternateContent>
            <mc:Choice Requires="wps">
              <w:drawing>
                <wp:anchor distT="0" distB="0" distL="114300" distR="114300" simplePos="0" relativeHeight="251669504" behindDoc="0" locked="0" layoutInCell="1" allowOverlap="1" wp14:anchorId="3F1B371A" wp14:editId="71656610">
                  <wp:simplePos x="0" y="0"/>
                  <wp:positionH relativeFrom="column">
                    <wp:posOffset>0</wp:posOffset>
                  </wp:positionH>
                  <wp:positionV relativeFrom="paragraph">
                    <wp:posOffset>466725</wp:posOffset>
                  </wp:positionV>
                  <wp:extent cx="57150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8ABA99" w14:textId="77777777" w:rsidR="0055352B" w:rsidRPr="003E7E71" w:rsidRDefault="0055352B" w:rsidP="003E7E71">
                              <w:pPr>
                                <w:widowControl w:val="0"/>
                                <w:autoSpaceDE w:val="0"/>
                                <w:autoSpaceDN w:val="0"/>
                                <w:adjustRightInd w:val="0"/>
                                <w:rPr>
                                  <w:ins w:id="798" w:author="Borja Gonzalez" w:date="2017-09-28T17:27:00Z"/>
                                  <w:rFonts w:ascii="Monaco" w:hAnsi="Monaco" w:cs="Monaco"/>
                                  <w:lang w:val="en-US"/>
                                  <w:rPrChange w:id="799" w:author="Borja Gonzalez" w:date="2017-09-28T17:27:00Z">
                                    <w:rPr>
                                      <w:ins w:id="800" w:author="Borja Gonzalez" w:date="2017-09-28T17:27:00Z"/>
                                      <w:rFonts w:ascii="Monaco" w:hAnsi="Monaco" w:cs="Monaco"/>
                                      <w:sz w:val="32"/>
                                      <w:szCs w:val="32"/>
                                      <w:lang w:val="en-US"/>
                                    </w:rPr>
                                  </w:rPrChange>
                                </w:rPr>
                              </w:pPr>
                              <w:ins w:id="801" w:author="Borja Gonzalez" w:date="2017-09-28T17:27:00Z">
                                <w:r w:rsidRPr="003E7E71">
                                  <w:rPr>
                                    <w:rFonts w:ascii="Monaco" w:hAnsi="Monaco" w:cs="Monaco"/>
                                    <w:b/>
                                    <w:bCs/>
                                    <w:color w:val="204A87"/>
                                    <w:lang w:val="en-US"/>
                                    <w:rPrChange w:id="802"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803"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04"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805"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806"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807" w:author="Borja Gonzalez" w:date="2017-09-28T17:27: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808"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809"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810" w:author="Borja Gonzalez" w:date="2017-09-28T17:27:00Z">
                                      <w:rPr>
                                        <w:rFonts w:ascii="Monaco" w:hAnsi="Monaco" w:cs="Monaco"/>
                                        <w:color w:val="000000"/>
                                        <w:sz w:val="32"/>
                                        <w:szCs w:val="32"/>
                                        <w:lang w:val="en-US"/>
                                      </w:rPr>
                                    </w:rPrChange>
                                  </w:rPr>
                                  <w:t>connect</w:t>
                                </w:r>
                                <w:proofErr w:type="spellEnd"/>
                                <w:r w:rsidRPr="003E7E71">
                                  <w:rPr>
                                    <w:rFonts w:ascii="Monaco" w:hAnsi="Monaco" w:cs="Monaco"/>
                                    <w:b/>
                                    <w:bCs/>
                                    <w:color w:val="000000"/>
                                    <w:lang w:val="en-US"/>
                                    <w:rPrChange w:id="811"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812"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813"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814" w:author="Borja Gonzalez" w:date="2017-09-28T17:27:00Z">
                                      <w:rPr>
                                        <w:rFonts w:ascii="Monaco" w:hAnsi="Monaco" w:cs="Monaco"/>
                                        <w:sz w:val="32"/>
                                        <w:szCs w:val="32"/>
                                        <w:lang w:val="en-US"/>
                                      </w:rPr>
                                    </w:rPrChange>
                                  </w:rPr>
                                  <w:t xml:space="preserve"> </w:t>
                                </w:r>
                              </w:ins>
                            </w:p>
                            <w:p w14:paraId="5419CA36" w14:textId="77777777" w:rsidR="0055352B" w:rsidRDefault="00553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31" type="#_x0000_t202" style="position:absolute;margin-left:0;margin-top:36.75pt;width:450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" filled="f" stroked="f">
                  <v:textbox>
                    <w:txbxContent>
                      <w:p w14:paraId="598ABA99" w14:textId="77777777" w:rsidR="0055352B" w:rsidRPr="003E7E71" w:rsidRDefault="0055352B" w:rsidP="003E7E71">
                        <w:pPr>
                          <w:widowControl w:val="0"/>
                          <w:autoSpaceDE w:val="0"/>
                          <w:autoSpaceDN w:val="0"/>
                          <w:adjustRightInd w:val="0"/>
                          <w:rPr>
                            <w:ins w:id="815" w:author="Borja Gonzalez" w:date="2017-09-28T17:27:00Z"/>
                            <w:rFonts w:ascii="Monaco" w:hAnsi="Monaco" w:cs="Monaco"/>
                            <w:lang w:val="en-US"/>
                            <w:rPrChange w:id="816" w:author="Borja Gonzalez" w:date="2017-09-28T17:27:00Z">
                              <w:rPr>
                                <w:ins w:id="817" w:author="Borja Gonzalez" w:date="2017-09-28T17:27:00Z"/>
                                <w:rFonts w:ascii="Monaco" w:hAnsi="Monaco" w:cs="Monaco"/>
                                <w:sz w:val="32"/>
                                <w:szCs w:val="32"/>
                                <w:lang w:val="en-US"/>
                              </w:rPr>
                            </w:rPrChange>
                          </w:rPr>
                        </w:pPr>
                        <w:ins w:id="818" w:author="Borja Gonzalez" w:date="2017-09-28T17:27:00Z">
                          <w:r w:rsidRPr="003E7E71">
                            <w:rPr>
                              <w:rFonts w:ascii="Monaco" w:hAnsi="Monaco" w:cs="Monaco"/>
                              <w:b/>
                              <w:bCs/>
                              <w:color w:val="204A87"/>
                              <w:lang w:val="en-US"/>
                              <w:rPrChange w:id="819"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820"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21"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822"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823"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824" w:author="Borja Gonzalez" w:date="2017-09-28T17:27:00Z">
                                <w:rPr>
                                  <w:rFonts w:ascii="Monaco" w:hAnsi="Monaco" w:cs="Monaco"/>
                                  <w:sz w:val="32"/>
                                  <w:szCs w:val="32"/>
                                  <w:lang w:val="en-US"/>
                                </w:rPr>
                              </w:rPrChange>
                            </w:rPr>
                            <w:t xml:space="preserve"> </w:t>
                          </w:r>
                          <w:proofErr w:type="spellStart"/>
                          <w:r w:rsidRPr="003E7E71">
                            <w:rPr>
                              <w:rFonts w:ascii="Monaco" w:hAnsi="Monaco" w:cs="Monaco"/>
                              <w:color w:val="000000"/>
                              <w:lang w:val="en-US"/>
                              <w:rPrChange w:id="825"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826"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827" w:author="Borja Gonzalez" w:date="2017-09-28T17:27:00Z">
                                <w:rPr>
                                  <w:rFonts w:ascii="Monaco" w:hAnsi="Monaco" w:cs="Monaco"/>
                                  <w:color w:val="000000"/>
                                  <w:sz w:val="32"/>
                                  <w:szCs w:val="32"/>
                                  <w:lang w:val="en-US"/>
                                </w:rPr>
                              </w:rPrChange>
                            </w:rPr>
                            <w:t>connect</w:t>
                          </w:r>
                          <w:proofErr w:type="spellEnd"/>
                          <w:r w:rsidRPr="003E7E71">
                            <w:rPr>
                              <w:rFonts w:ascii="Monaco" w:hAnsi="Monaco" w:cs="Monaco"/>
                              <w:b/>
                              <w:bCs/>
                              <w:color w:val="000000"/>
                              <w:lang w:val="en-US"/>
                              <w:rPrChange w:id="828"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829"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830"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831" w:author="Borja Gonzalez" w:date="2017-09-28T17:27:00Z">
                                <w:rPr>
                                  <w:rFonts w:ascii="Monaco" w:hAnsi="Monaco" w:cs="Monaco"/>
                                  <w:sz w:val="32"/>
                                  <w:szCs w:val="32"/>
                                  <w:lang w:val="en-US"/>
                                </w:rPr>
                              </w:rPrChange>
                            </w:rPr>
                            <w:t xml:space="preserve"> </w:t>
                          </w:r>
                        </w:ins>
                      </w:p>
                      <w:p w14:paraId="5419CA36" w14:textId="77777777" w:rsidR="0055352B" w:rsidRDefault="0055352B"/>
                    </w:txbxContent>
                  </v:textbox>
                  <w10:wrap type="square"/>
                </v:shape>
              </w:pict>
            </mc:Fallback>
          </mc:AlternateContent>
        </w:r>
      </w:ins>
      <w:r w:rsidR="00A51E6E">
        <w:t>La parte del cliente es muy sencilla ya que solo tiene que inicializar una conexión que activará la función callback del servidor.</w:t>
      </w:r>
    </w:p>
    <w:p w14:paraId="4A5CC567" w14:textId="77777777" w:rsidR="003E7E71" w:rsidRDefault="003E7E71" w:rsidP="00A51E6E"/>
    <w:p w14:paraId="6802DC8C" w14:textId="5A0971B1" w:rsidR="00A51E6E" w:rsidDel="003E7E71" w:rsidRDefault="00A51E6E" w:rsidP="00A51E6E">
      <w:pPr>
        <w:rPr>
          <w:del w:id="832" w:author="Borja Gonzalez" w:date="2017-09-28T17:27:00Z"/>
        </w:rPr>
      </w:pPr>
    </w:p>
    <w:p w14:paraId="6AD8B38E" w14:textId="70944F00" w:rsidR="00A51E6E" w:rsidDel="003E7E71" w:rsidRDefault="00A51E6E" w:rsidP="00A51E6E">
      <w:pPr>
        <w:rPr>
          <w:del w:id="833" w:author="Borja Gonzalez" w:date="2017-09-28T17:27:00Z"/>
        </w:rPr>
      </w:pPr>
      <w:del w:id="834" w:author="Borja Gonzalez" w:date="2017-09-28T17:26:00Z">
        <w:r w:rsidDel="003E7E71">
          <w:rPr>
            <w:noProof/>
            <w:lang w:val="en-US"/>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7F4C57C" w14:textId="375B7323" w:rsidR="00A51E6E" w:rsidDel="003E7E71" w:rsidRDefault="00A51E6E" w:rsidP="00A51E6E">
      <w:pPr>
        <w:rPr>
          <w:del w:id="835" w:author="Borja Gonzalez" w:date="2017-09-28T17:27:00Z"/>
        </w:rPr>
      </w:pPr>
    </w:p>
    <w:p w14:paraId="7448DB65" w14:textId="444F2036" w:rsidR="00A51E6E" w:rsidRDefault="00A51E6E" w:rsidP="00A51E6E">
      <w:pPr>
        <w:rPr>
          <w:ins w:id="836"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837" w:author="Borja Gonzalez" w:date="2017-09-15T23:51:00Z"/>
        </w:rPr>
      </w:pPr>
    </w:p>
    <w:p w14:paraId="5CC9AB49" w14:textId="5FD0066B" w:rsidR="00A51E6E" w:rsidRDefault="00A51E6E" w:rsidP="00DF6FC4">
      <w:pPr>
        <w:pStyle w:val="Heading3"/>
      </w:pPr>
      <w:bookmarkStart w:id="838" w:name="_Toc368173903"/>
      <w:r>
        <w:t xml:space="preserve">4.1.3  </w:t>
      </w:r>
      <w:r w:rsidR="007D3431">
        <w:t xml:space="preserve">Despliegue </w:t>
      </w:r>
      <w:r>
        <w:t>del servidor</w:t>
      </w:r>
      <w:bookmarkEnd w:id="838"/>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839" w:name="_Toc368173904"/>
      <w:r>
        <w:t>4.</w:t>
      </w:r>
      <w:r w:rsidR="003100B2">
        <w:t>2</w:t>
      </w:r>
      <w:r>
        <w:t xml:space="preserve">.  </w:t>
      </w:r>
      <w:r w:rsidR="00932FA0">
        <w:t>SQLite</w:t>
      </w:r>
      <w:bookmarkEnd w:id="839"/>
    </w:p>
    <w:p w14:paraId="0E2BF142" w14:textId="77777777" w:rsidR="002D59F7" w:rsidRDefault="002D59F7" w:rsidP="00932FA0"/>
    <w:p w14:paraId="46D32C8B" w14:textId="421E8432" w:rsidR="002D59F7" w:rsidRDefault="00BE7488" w:rsidP="00B60C6A">
      <w:pPr>
        <w:pStyle w:val="Heading3"/>
      </w:pPr>
      <w:bookmarkStart w:id="840" w:name="_Toc368173905"/>
      <w:r>
        <w:t>4.</w:t>
      </w:r>
      <w:r w:rsidR="00B77AF4">
        <w:t>2</w:t>
      </w:r>
      <w:r>
        <w:t>.</w:t>
      </w:r>
      <w:r w:rsidR="00F137C1">
        <w:t>1.</w:t>
      </w:r>
      <w:r>
        <w:t xml:space="preserve">  </w:t>
      </w:r>
      <w:r w:rsidR="002D59F7">
        <w:t>Compatibilidad con el Servidor</w:t>
      </w:r>
      <w:bookmarkEnd w:id="840"/>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841" w:name="_Toc368173906"/>
      <w:r>
        <w:t>4.3</w:t>
      </w:r>
      <w:r w:rsidR="00E25939">
        <w:t>.  Funciones</w:t>
      </w:r>
      <w:bookmarkEnd w:id="841"/>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842" w:name="_Toc368173907"/>
      <w:r>
        <w:t>4.3</w:t>
      </w:r>
      <w:r w:rsidR="00E25939">
        <w:t xml:space="preserve">.1.  </w:t>
      </w:r>
      <w:r w:rsidR="00477276">
        <w:t>Obtener</w:t>
      </w:r>
      <w:r w:rsidR="00480183">
        <w:t xml:space="preserve"> pacientes</w:t>
      </w:r>
      <w:bookmarkEnd w:id="842"/>
    </w:p>
    <w:p w14:paraId="7CEC6233" w14:textId="77777777" w:rsidR="00480183" w:rsidRDefault="00480183" w:rsidP="004D7DA0"/>
    <w:p w14:paraId="4DC79F30" w14:textId="6F8E4DB4" w:rsidR="00480183" w:rsidRDefault="004D7DA0" w:rsidP="004D7DA0">
      <w:r>
        <w:t>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array de pacientes. Utilizando un bucle </w:t>
      </w:r>
      <w:proofErr w:type="spellStart"/>
      <w:r>
        <w:t>for</w:t>
      </w:r>
      <w:proofErr w:type="spellEnd"/>
      <w:r>
        <w:t xml:space="preserve"> que recorre el array rellenamos la tabla.</w:t>
      </w:r>
    </w:p>
    <w:p w14:paraId="69B0C8A4" w14:textId="2E39B900" w:rsidR="00F93134" w:rsidRDefault="00F93134" w:rsidP="00B60BF4"/>
    <w:tbl>
      <w:tblPr>
        <w:tblStyle w:val="TableGrid"/>
        <w:tblW w:w="0" w:type="auto"/>
        <w:tblLook w:val="04A0" w:firstRow="1" w:lastRow="0" w:firstColumn="1" w:lastColumn="0" w:noHBand="0" w:noVBand="1"/>
      </w:tblPr>
      <w:tblGrid>
        <w:gridCol w:w="8856"/>
      </w:tblGrid>
      <w:tr w:rsidR="0050601B" w14:paraId="4781E518" w14:textId="77777777" w:rsidTr="0050601B">
        <w:trPr>
          <w:ins w:id="843" w:author="Borja Gonzalez" w:date="2017-09-28T17:51:00Z"/>
        </w:trPr>
        <w:tc>
          <w:tcPr>
            <w:tcW w:w="8856" w:type="dxa"/>
          </w:tcPr>
          <w:p w14:paraId="5D3E95B2" w14:textId="77777777" w:rsidR="0050601B" w:rsidRPr="00557475" w:rsidRDefault="0050601B" w:rsidP="0050601B">
            <w:pPr>
              <w:widowControl w:val="0"/>
              <w:autoSpaceDE w:val="0"/>
              <w:autoSpaceDN w:val="0"/>
              <w:adjustRightInd w:val="0"/>
              <w:rPr>
                <w:ins w:id="844" w:author="Borja Gonzalez" w:date="2017-09-28T17:51:00Z"/>
                <w:rFonts w:ascii="Monaco" w:hAnsi="Monaco" w:cs="Monaco"/>
                <w:noProof/>
                <w:sz w:val="20"/>
                <w:szCs w:val="20"/>
                <w:lang w:val="en-US"/>
              </w:rPr>
            </w:pPr>
            <w:ins w:id="845" w:author="Borja Gonzalez" w:date="2017-09-28T17:51:00Z">
              <w:r w:rsidRPr="00557475">
                <w:rPr>
                  <w:rFonts w:ascii="Monaco" w:hAnsi="Monaco" w:cs="Monaco"/>
                  <w:b/>
                  <w:bCs/>
                  <w:noProof/>
                  <w:color w:val="204A87"/>
                  <w:sz w:val="20"/>
                  <w:szCs w:val="20"/>
                  <w:lang w:val="en-US"/>
                </w:rPr>
                <w:t xml:space="preserve">&lt;script </w:t>
              </w:r>
              <w:r w:rsidRPr="00557475">
                <w:rPr>
                  <w:rFonts w:ascii="Monaco" w:hAnsi="Monaco" w:cs="Monaco"/>
                  <w:noProof/>
                  <w:color w:val="C4A000"/>
                  <w:sz w:val="20"/>
                  <w:szCs w:val="20"/>
                  <w:lang w:val="en-US"/>
                </w:rPr>
                <w:t>type=</w:t>
              </w:r>
              <w:r w:rsidRPr="00557475">
                <w:rPr>
                  <w:rFonts w:ascii="Monaco" w:hAnsi="Monaco" w:cs="Monaco"/>
                  <w:noProof/>
                  <w:color w:val="4E9A06"/>
                  <w:sz w:val="20"/>
                  <w:szCs w:val="20"/>
                  <w:lang w:val="en-US"/>
                </w:rPr>
                <w:t>"text/javascript"</w:t>
              </w:r>
              <w:r w:rsidRPr="00557475">
                <w:rPr>
                  <w:rFonts w:ascii="Monaco" w:hAnsi="Monaco" w:cs="Monaco"/>
                  <w:b/>
                  <w:bCs/>
                  <w:noProof/>
                  <w:color w:val="204A87"/>
                  <w:sz w:val="20"/>
                  <w:szCs w:val="20"/>
                  <w:lang w:val="en-US"/>
                </w:rPr>
                <w:t>&gt;</w:t>
              </w:r>
            </w:ins>
          </w:p>
          <w:p w14:paraId="4501AE8C" w14:textId="77777777" w:rsidR="0050601B" w:rsidRPr="00557475" w:rsidRDefault="0050601B" w:rsidP="0050601B">
            <w:pPr>
              <w:widowControl w:val="0"/>
              <w:autoSpaceDE w:val="0"/>
              <w:autoSpaceDN w:val="0"/>
              <w:adjustRightInd w:val="0"/>
              <w:ind w:firstLine="720"/>
              <w:rPr>
                <w:ins w:id="846" w:author="Borja Gonzalez" w:date="2017-09-28T17:51:00Z"/>
                <w:rFonts w:ascii="Monaco" w:hAnsi="Monaco" w:cs="Monaco"/>
                <w:noProof/>
                <w:sz w:val="20"/>
                <w:szCs w:val="20"/>
                <w:lang w:val="en-US"/>
              </w:rPr>
            </w:pPr>
            <w:ins w:id="847"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6C920560" w14:textId="77777777" w:rsidR="0050601B" w:rsidRPr="00557475" w:rsidRDefault="0050601B" w:rsidP="0050601B">
            <w:pPr>
              <w:widowControl w:val="0"/>
              <w:autoSpaceDE w:val="0"/>
              <w:autoSpaceDN w:val="0"/>
              <w:adjustRightInd w:val="0"/>
              <w:ind w:firstLine="720"/>
              <w:rPr>
                <w:ins w:id="848" w:author="Borja Gonzalez" w:date="2017-09-28T17:51:00Z"/>
                <w:rFonts w:ascii="Monaco" w:hAnsi="Monaco" w:cs="Monaco"/>
                <w:noProof/>
                <w:sz w:val="20"/>
                <w:szCs w:val="20"/>
                <w:lang w:val="en-US"/>
              </w:rPr>
            </w:pPr>
            <w:ins w:id="849" w:author="Borja Gonzalez" w:date="2017-09-28T17:51:00Z">
              <w:r w:rsidRPr="00557475">
                <w:rPr>
                  <w:rFonts w:ascii="Monaco" w:hAnsi="Monaco" w:cs="Monaco"/>
                  <w:noProof/>
                  <w:color w:val="000000"/>
                  <w:sz w:val="20"/>
                  <w:szCs w:val="20"/>
                  <w:lang w:val="en-US"/>
                </w:rPr>
                <w:t>get_paciente_node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ins>
          </w:p>
          <w:p w14:paraId="38E52FE2" w14:textId="77777777" w:rsidR="0050601B" w:rsidRPr="00557475" w:rsidRDefault="0050601B" w:rsidP="0050601B">
            <w:pPr>
              <w:widowControl w:val="0"/>
              <w:autoSpaceDE w:val="0"/>
              <w:autoSpaceDN w:val="0"/>
              <w:adjustRightInd w:val="0"/>
              <w:ind w:firstLine="720"/>
              <w:rPr>
                <w:ins w:id="850" w:author="Borja Gonzalez" w:date="2017-09-28T17:51:00Z"/>
                <w:rFonts w:ascii="Monaco" w:hAnsi="Monaco" w:cs="Monaco"/>
                <w:noProof/>
                <w:sz w:val="20"/>
                <w:szCs w:val="20"/>
                <w:lang w:val="en-US"/>
              </w:rPr>
            </w:pPr>
            <w:ins w:id="851"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4B6ABC41" w14:textId="77777777" w:rsidR="0050601B" w:rsidRPr="00557475" w:rsidRDefault="0050601B" w:rsidP="0050601B">
            <w:pPr>
              <w:widowControl w:val="0"/>
              <w:autoSpaceDE w:val="0"/>
              <w:autoSpaceDN w:val="0"/>
              <w:adjustRightInd w:val="0"/>
              <w:ind w:firstLine="720"/>
              <w:rPr>
                <w:ins w:id="852" w:author="Borja Gonzalez" w:date="2017-09-28T17:51:00Z"/>
                <w:rFonts w:ascii="Monaco" w:hAnsi="Monaco" w:cs="Monaco"/>
                <w:noProof/>
                <w:sz w:val="20"/>
                <w:szCs w:val="20"/>
                <w:lang w:val="en-US"/>
              </w:rPr>
            </w:pPr>
            <w:ins w:id="853"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854" w:author="Borja Gonzalez" w:date="2017-09-28T17:51:00Z"/>
                <w:rFonts w:ascii="Monaco" w:hAnsi="Monaco" w:cs="Monaco"/>
                <w:noProof/>
                <w:sz w:val="20"/>
                <w:szCs w:val="20"/>
                <w:lang w:val="en-US"/>
              </w:rPr>
            </w:pPr>
            <w:ins w:id="855"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856" w:author="Borja Gonzalez" w:date="2017-09-28T17:51:00Z"/>
                <w:rFonts w:ascii="Monaco" w:hAnsi="Monaco" w:cs="Monaco"/>
                <w:noProof/>
                <w:sz w:val="20"/>
                <w:szCs w:val="20"/>
                <w:lang w:val="en-US"/>
              </w:rPr>
            </w:pPr>
            <w:ins w:id="857"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858" w:author="Borja Gonzalez" w:date="2017-09-28T17:51:00Z"/>
                <w:rFonts w:ascii="Monaco" w:hAnsi="Monaco" w:cs="Monaco"/>
                <w:noProof/>
                <w:sz w:val="20"/>
                <w:szCs w:val="20"/>
                <w:lang w:val="en-US"/>
              </w:rPr>
            </w:pPr>
            <w:ins w:id="859"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860" w:author="Borja Gonzalez" w:date="2017-09-28T17:51:00Z"/>
                <w:rFonts w:ascii="Monaco" w:hAnsi="Monaco" w:cs="Monaco"/>
                <w:noProof/>
                <w:sz w:val="20"/>
                <w:szCs w:val="20"/>
                <w:lang w:val="en-US"/>
              </w:rPr>
            </w:pPr>
            <w:ins w:id="861"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862" w:author="Borja Gonzalez" w:date="2017-09-28T17:51:00Z"/>
                <w:rFonts w:ascii="Monaco" w:hAnsi="Monaco" w:cs="Monaco"/>
                <w:noProof/>
                <w:sz w:val="20"/>
                <w:szCs w:val="20"/>
                <w:lang w:val="en-US"/>
              </w:rPr>
            </w:pPr>
            <w:ins w:id="863"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864" w:author="Borja Gonzalez" w:date="2017-09-28T17:51:00Z"/>
                <w:rFonts w:ascii="Monaco" w:hAnsi="Monaco" w:cs="Monaco"/>
                <w:noProof/>
                <w:sz w:val="20"/>
                <w:szCs w:val="20"/>
                <w:lang w:val="en-US"/>
              </w:rPr>
            </w:pPr>
            <w:ins w:id="865"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557475" w:rsidRDefault="0050601B" w:rsidP="0050601B">
            <w:pPr>
              <w:widowControl w:val="0"/>
              <w:autoSpaceDE w:val="0"/>
              <w:autoSpaceDN w:val="0"/>
              <w:adjustRightInd w:val="0"/>
              <w:ind w:firstLine="720"/>
              <w:rPr>
                <w:ins w:id="866" w:author="Borja Gonzalez" w:date="2017-09-28T17:51:00Z"/>
                <w:rFonts w:ascii="Monaco" w:hAnsi="Monaco" w:cs="Monaco"/>
                <w:noProof/>
                <w:sz w:val="20"/>
                <w:szCs w:val="20"/>
                <w:lang w:val="en-US"/>
              </w:rPr>
            </w:pPr>
            <w:ins w:id="867" w:author="Borja Gonzalez" w:date="2017-09-28T17:51:00Z">
              <w:r w:rsidRPr="00557475">
                <w:rPr>
                  <w:rFonts w:ascii="Monaco" w:hAnsi="Monaco" w:cs="Monaco"/>
                  <w:b/>
                  <w:bCs/>
                  <w:noProof/>
                  <w:color w:val="000000"/>
                  <w:sz w:val="20"/>
                  <w:szCs w:val="20"/>
                  <w:lang w:val="en-US"/>
                </w:rPr>
                <w:t>}</w:t>
              </w:r>
            </w:ins>
          </w:p>
          <w:p w14:paraId="0D18CD9F" w14:textId="77777777" w:rsidR="0050601B" w:rsidRPr="00557475" w:rsidRDefault="0050601B" w:rsidP="0050601B">
            <w:pPr>
              <w:widowControl w:val="0"/>
              <w:autoSpaceDE w:val="0"/>
              <w:autoSpaceDN w:val="0"/>
              <w:adjustRightInd w:val="0"/>
              <w:ind w:firstLine="720"/>
              <w:rPr>
                <w:ins w:id="868" w:author="Borja Gonzalez" w:date="2017-09-28T17:51:00Z"/>
                <w:rFonts w:ascii="Monaco" w:hAnsi="Monaco" w:cs="Monaco"/>
                <w:noProof/>
                <w:sz w:val="20"/>
                <w:szCs w:val="20"/>
                <w:lang w:val="en-US"/>
              </w:rPr>
            </w:pPr>
            <w:ins w:id="869" w:author="Borja Gonzalez" w:date="2017-09-28T17:51:00Z">
              <w:r w:rsidRPr="00557475">
                <w:rPr>
                  <w:rFonts w:ascii="Monaco" w:hAnsi="Monaco" w:cs="Monaco"/>
                  <w:noProof/>
                  <w:color w:val="000000"/>
                  <w:sz w:val="20"/>
                  <w:szCs w:val="20"/>
                  <w:lang w:val="en-US"/>
                </w:rPr>
                <w:t>console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log</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"Lista de pacientes disponible en el navegador"</w:t>
              </w:r>
              <w:r w:rsidRPr="00557475">
                <w:rPr>
                  <w:rFonts w:ascii="Monaco" w:hAnsi="Monaco" w:cs="Monaco"/>
                  <w:b/>
                  <w:bCs/>
                  <w:noProof/>
                  <w:color w:val="000000"/>
                  <w:sz w:val="20"/>
                  <w:szCs w:val="20"/>
                  <w:lang w:val="en-US"/>
                </w:rPr>
                <w:t>);</w:t>
              </w:r>
            </w:ins>
          </w:p>
          <w:p w14:paraId="0B94F72D" w14:textId="77777777" w:rsidR="0050601B" w:rsidRPr="00557475" w:rsidRDefault="0050601B" w:rsidP="0050601B">
            <w:pPr>
              <w:widowControl w:val="0"/>
              <w:autoSpaceDE w:val="0"/>
              <w:autoSpaceDN w:val="0"/>
              <w:adjustRightInd w:val="0"/>
              <w:ind w:firstLine="720"/>
              <w:rPr>
                <w:ins w:id="870" w:author="Borja Gonzalez" w:date="2017-09-28T17:51:00Z"/>
                <w:rFonts w:ascii="Monaco" w:hAnsi="Monaco" w:cs="Monaco"/>
                <w:noProof/>
                <w:sz w:val="20"/>
                <w:szCs w:val="20"/>
                <w:lang w:val="en-US"/>
              </w:rPr>
            </w:pPr>
            <w:ins w:id="871"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872" w:author="Borja Gonzalez" w:date="2017-09-28T17:51:00Z"/>
                <w:rFonts w:ascii="Monaco" w:hAnsi="Monaco" w:cs="Monaco"/>
                <w:noProof/>
                <w:sz w:val="20"/>
                <w:szCs w:val="20"/>
                <w:lang w:val="en-US"/>
              </w:rPr>
            </w:pPr>
            <w:ins w:id="873"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874" w:author="Borja Gonzalez" w:date="2017-09-28T17:51:00Z"/>
              </w:rPr>
            </w:pPr>
          </w:p>
        </w:tc>
      </w:tr>
    </w:tbl>
    <w:p w14:paraId="3E0E266D" w14:textId="640DE964" w:rsidR="00F93134" w:rsidRDefault="00F93134" w:rsidP="00B60BF4">
      <w:del w:id="875" w:author="Borja Gonzalez" w:date="2017-09-28T17:29:00Z">
        <w:r w:rsidDel="003E7E71">
          <w:rPr>
            <w:noProof/>
            <w:lang w:val="en-US"/>
          </w:rPr>
          <w:drawing>
            <wp:inline distT="0" distB="0" distL="0" distR="0" wp14:anchorId="250B5CB8" wp14:editId="04BF8D87">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del>
    </w:p>
    <w:p w14:paraId="6064CEAE" w14:textId="77777777" w:rsidR="00F93134" w:rsidRDefault="00F93134" w:rsidP="00B60BF4"/>
    <w:p w14:paraId="1659D1D0" w14:textId="71C52AF9" w:rsidR="00F93134" w:rsidRDefault="00F93134" w:rsidP="00F93134">
      <w:r>
        <w:t xml:space="preserve">La función </w:t>
      </w:r>
      <w:r w:rsidR="007E5FBE">
        <w:t>“</w:t>
      </w:r>
      <w:proofErr w:type="spellStart"/>
      <w:r>
        <w:t>get_paciente_node</w:t>
      </w:r>
      <w:proofErr w:type="spellEnd"/>
      <w:r>
        <w:t>()</w:t>
      </w:r>
      <w:r w:rsidR="007E5FBE">
        <w:t>”</w:t>
      </w:r>
      <w:r>
        <w:t xml:space="preserve"> es la que se encarga de establecer la conexión con el servidor a través de un websocket.</w:t>
      </w:r>
    </w:p>
    <w:p w14:paraId="369BF1A4" w14:textId="131B0041" w:rsidR="00F93134" w:rsidRDefault="00F93134" w:rsidP="00F93134"/>
    <w:tbl>
      <w:tblPr>
        <w:tblStyle w:val="TableGrid"/>
        <w:tblW w:w="0" w:type="auto"/>
        <w:tblLook w:val="04A0" w:firstRow="1" w:lastRow="0" w:firstColumn="1" w:lastColumn="0" w:noHBand="0" w:noVBand="1"/>
        <w:tblPrChange w:id="876" w:author="Borja Gonzalez" w:date="2017-09-28T17:52:00Z">
          <w:tblPr>
            <w:tblStyle w:val="TableGrid"/>
            <w:tblW w:w="0" w:type="auto"/>
            <w:tblLook w:val="04A0" w:firstRow="1" w:lastRow="0" w:firstColumn="1" w:lastColumn="0" w:noHBand="0" w:noVBand="1"/>
          </w:tblPr>
        </w:tblPrChange>
      </w:tblPr>
      <w:tblGrid>
        <w:gridCol w:w="8856"/>
        <w:tblGridChange w:id="877">
          <w:tblGrid>
            <w:gridCol w:w="8856"/>
          </w:tblGrid>
        </w:tblGridChange>
      </w:tblGrid>
      <w:tr w:rsidR="00AE3604" w14:paraId="2D7701B7" w14:textId="77777777" w:rsidTr="0050601B">
        <w:trPr>
          <w:trHeight w:val="90"/>
          <w:ins w:id="878" w:author="Borja Gonzalez" w:date="2017-09-28T17:42:00Z"/>
        </w:trPr>
        <w:tc>
          <w:tcPr>
            <w:tcW w:w="8856" w:type="dxa"/>
            <w:tcPrChange w:id="879" w:author="Borja Gonzalez" w:date="2017-09-28T17:52:00Z">
              <w:tcPr>
                <w:tcW w:w="8856" w:type="dxa"/>
              </w:tcPr>
            </w:tcPrChange>
          </w:tcPr>
          <w:p w14:paraId="34BB8645" w14:textId="77777777" w:rsidR="00AE3604" w:rsidRPr="0050601B" w:rsidRDefault="00AE3604" w:rsidP="00AE3604">
            <w:pPr>
              <w:widowControl w:val="0"/>
              <w:autoSpaceDE w:val="0"/>
              <w:autoSpaceDN w:val="0"/>
              <w:adjustRightInd w:val="0"/>
              <w:rPr>
                <w:ins w:id="880" w:author="Borja Gonzalez" w:date="2017-09-28T17:42:00Z"/>
                <w:rFonts w:ascii="Monaco" w:hAnsi="Monaco" w:cs="Monaco"/>
                <w:noProof/>
                <w:sz w:val="20"/>
                <w:szCs w:val="20"/>
                <w:lang w:val="en-US"/>
                <w:rPrChange w:id="881" w:author="Borja Gonzalez" w:date="2017-09-28T17:52:00Z">
                  <w:rPr>
                    <w:ins w:id="882" w:author="Borja Gonzalez" w:date="2017-09-28T17:42:00Z"/>
                    <w:rFonts w:ascii="Monaco" w:hAnsi="Monaco" w:cs="Monaco"/>
                    <w:sz w:val="32"/>
                    <w:szCs w:val="32"/>
                    <w:lang w:val="en-US"/>
                  </w:rPr>
                </w:rPrChange>
              </w:rPr>
            </w:pPr>
            <w:ins w:id="883" w:author="Borja Gonzalez" w:date="2017-09-28T17:42:00Z">
              <w:r w:rsidRPr="0050601B">
                <w:rPr>
                  <w:rFonts w:ascii="Monaco" w:hAnsi="Monaco" w:cs="Monaco"/>
                  <w:b/>
                  <w:bCs/>
                  <w:noProof/>
                  <w:color w:val="204A87"/>
                  <w:sz w:val="20"/>
                  <w:szCs w:val="20"/>
                  <w:lang w:val="en-US"/>
                  <w:rPrChange w:id="884"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88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886"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88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888"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889" w:author="Borja Gonzalez" w:date="2017-09-28T17:52:00Z">
                    <w:rPr>
                      <w:rFonts w:ascii="Monaco" w:hAnsi="Monaco" w:cs="Monaco"/>
                      <w:b/>
                      <w:bCs/>
                      <w:color w:val="000000"/>
                      <w:sz w:val="32"/>
                      <w:szCs w:val="32"/>
                      <w:lang w:val="en-US"/>
                    </w:rPr>
                  </w:rPrChange>
                </w:rPr>
                <w:t>){</w:t>
              </w:r>
            </w:ins>
          </w:p>
          <w:p w14:paraId="191AD2EB" w14:textId="77777777" w:rsidR="00AE3604" w:rsidRPr="0050601B" w:rsidRDefault="00AE3604" w:rsidP="00AE3604">
            <w:pPr>
              <w:widowControl w:val="0"/>
              <w:autoSpaceDE w:val="0"/>
              <w:autoSpaceDN w:val="0"/>
              <w:adjustRightInd w:val="0"/>
              <w:rPr>
                <w:ins w:id="890" w:author="Borja Gonzalez" w:date="2017-09-28T17:42:00Z"/>
                <w:rFonts w:ascii="Monaco" w:hAnsi="Monaco" w:cs="Monaco"/>
                <w:noProof/>
                <w:sz w:val="20"/>
                <w:szCs w:val="20"/>
                <w:lang w:val="en-US"/>
                <w:rPrChange w:id="891" w:author="Borja Gonzalez" w:date="2017-09-28T17:52:00Z">
                  <w:rPr>
                    <w:ins w:id="892" w:author="Borja Gonzalez" w:date="2017-09-28T17:42:00Z"/>
                    <w:rFonts w:ascii="Monaco" w:hAnsi="Monaco" w:cs="Monaco"/>
                    <w:sz w:val="32"/>
                    <w:szCs w:val="32"/>
                    <w:lang w:val="en-US"/>
                  </w:rPr>
                </w:rPrChange>
              </w:rPr>
            </w:pPr>
          </w:p>
          <w:p w14:paraId="351A50A5" w14:textId="77777777" w:rsidR="00AE3604" w:rsidRPr="0050601B" w:rsidRDefault="00AE3604" w:rsidP="00AE3604">
            <w:pPr>
              <w:widowControl w:val="0"/>
              <w:autoSpaceDE w:val="0"/>
              <w:autoSpaceDN w:val="0"/>
              <w:adjustRightInd w:val="0"/>
              <w:rPr>
                <w:ins w:id="893" w:author="Borja Gonzalez" w:date="2017-09-28T17:42:00Z"/>
                <w:rFonts w:ascii="Monaco" w:hAnsi="Monaco" w:cs="Monaco"/>
                <w:noProof/>
                <w:sz w:val="20"/>
                <w:szCs w:val="20"/>
                <w:lang w:val="en-US"/>
                <w:rPrChange w:id="894" w:author="Borja Gonzalez" w:date="2017-09-28T17:52:00Z">
                  <w:rPr>
                    <w:ins w:id="895" w:author="Borja Gonzalez" w:date="2017-09-28T17:42:00Z"/>
                    <w:rFonts w:ascii="Monaco" w:hAnsi="Monaco" w:cs="Monaco"/>
                    <w:sz w:val="32"/>
                    <w:szCs w:val="32"/>
                    <w:lang w:val="en-US"/>
                  </w:rPr>
                </w:rPrChange>
              </w:rPr>
            </w:pPr>
            <w:ins w:id="896" w:author="Borja Gonzalez" w:date="2017-09-28T17:42:00Z">
              <w:r w:rsidRPr="0050601B">
                <w:rPr>
                  <w:rFonts w:ascii="Monaco" w:hAnsi="Monaco" w:cs="Monaco"/>
                  <w:noProof/>
                  <w:sz w:val="20"/>
                  <w:szCs w:val="20"/>
                  <w:lang w:val="en-US"/>
                  <w:rPrChange w:id="897"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898"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89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00"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90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0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0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04"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90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06"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90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08"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909" w:author="Borja Gonzalez" w:date="2017-09-28T17:52:00Z">
                    <w:rPr>
                      <w:rFonts w:ascii="Monaco" w:hAnsi="Monaco" w:cs="Monaco"/>
                      <w:b/>
                      <w:bCs/>
                      <w:color w:val="000000"/>
                      <w:sz w:val="32"/>
                      <w:szCs w:val="32"/>
                      <w:lang w:val="en-US"/>
                    </w:rPr>
                  </w:rPrChange>
                </w:rPr>
                <w:t>);</w:t>
              </w:r>
            </w:ins>
          </w:p>
          <w:p w14:paraId="4D94AA86" w14:textId="77777777" w:rsidR="00AE3604" w:rsidRPr="0050601B" w:rsidRDefault="00AE3604" w:rsidP="00AE3604">
            <w:pPr>
              <w:widowControl w:val="0"/>
              <w:autoSpaceDE w:val="0"/>
              <w:autoSpaceDN w:val="0"/>
              <w:adjustRightInd w:val="0"/>
              <w:rPr>
                <w:ins w:id="910" w:author="Borja Gonzalez" w:date="2017-09-28T17:42:00Z"/>
                <w:rFonts w:ascii="Monaco" w:hAnsi="Monaco" w:cs="Monaco"/>
                <w:noProof/>
                <w:sz w:val="20"/>
                <w:szCs w:val="20"/>
                <w:lang w:val="en-US"/>
                <w:rPrChange w:id="911" w:author="Borja Gonzalez" w:date="2017-09-28T17:52:00Z">
                  <w:rPr>
                    <w:ins w:id="912" w:author="Borja Gonzalez" w:date="2017-09-28T17:42:00Z"/>
                    <w:rFonts w:ascii="Monaco" w:hAnsi="Monaco" w:cs="Monaco"/>
                    <w:sz w:val="32"/>
                    <w:szCs w:val="32"/>
                    <w:lang w:val="en-US"/>
                  </w:rPr>
                </w:rPrChange>
              </w:rPr>
            </w:pPr>
            <w:ins w:id="913" w:author="Borja Gonzalez" w:date="2017-09-28T17:42:00Z">
              <w:r w:rsidRPr="0050601B">
                <w:rPr>
                  <w:rFonts w:ascii="Monaco" w:hAnsi="Monaco" w:cs="Monaco"/>
                  <w:noProof/>
                  <w:sz w:val="20"/>
                  <w:szCs w:val="20"/>
                  <w:lang w:val="en-US"/>
                  <w:rPrChange w:id="91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15"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91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17"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918"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19" w:author="Borja Gonzalez" w:date="2017-09-28T17:52: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920"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921" w:author="Borja Gonzalez" w:date="2017-09-28T17:52:00Z">
                    <w:rPr>
                      <w:rFonts w:ascii="Monaco" w:hAnsi="Monaco" w:cs="Monaco"/>
                      <w:sz w:val="32"/>
                      <w:szCs w:val="32"/>
                      <w:lang w:val="en-US"/>
                    </w:rPr>
                  </w:rPrChange>
                </w:rPr>
                <w:t xml:space="preserve">  </w:t>
              </w:r>
            </w:ins>
          </w:p>
          <w:p w14:paraId="5B5EB5B0" w14:textId="77777777" w:rsidR="00AE3604" w:rsidRPr="0050601B" w:rsidRDefault="00AE3604" w:rsidP="00AE3604">
            <w:pPr>
              <w:widowControl w:val="0"/>
              <w:autoSpaceDE w:val="0"/>
              <w:autoSpaceDN w:val="0"/>
              <w:adjustRightInd w:val="0"/>
              <w:rPr>
                <w:ins w:id="922" w:author="Borja Gonzalez" w:date="2017-09-28T17:42:00Z"/>
                <w:rFonts w:ascii="Monaco" w:hAnsi="Monaco" w:cs="Monaco"/>
                <w:noProof/>
                <w:sz w:val="20"/>
                <w:szCs w:val="20"/>
                <w:lang w:val="en-US"/>
                <w:rPrChange w:id="923" w:author="Borja Gonzalez" w:date="2017-09-28T17:52:00Z">
                  <w:rPr>
                    <w:ins w:id="924" w:author="Borja Gonzalez" w:date="2017-09-28T17:42:00Z"/>
                    <w:rFonts w:ascii="Monaco" w:hAnsi="Monaco" w:cs="Monaco"/>
                    <w:sz w:val="32"/>
                    <w:szCs w:val="32"/>
                    <w:lang w:val="en-US"/>
                  </w:rPr>
                </w:rPrChange>
              </w:rPr>
            </w:pPr>
          </w:p>
          <w:p w14:paraId="5B6D0710" w14:textId="77777777" w:rsidR="00AE3604" w:rsidRPr="0050601B" w:rsidRDefault="00AE3604" w:rsidP="00AE3604">
            <w:pPr>
              <w:widowControl w:val="0"/>
              <w:autoSpaceDE w:val="0"/>
              <w:autoSpaceDN w:val="0"/>
              <w:adjustRightInd w:val="0"/>
              <w:rPr>
                <w:ins w:id="925" w:author="Borja Gonzalez" w:date="2017-09-28T17:42:00Z"/>
                <w:rFonts w:ascii="Monaco" w:hAnsi="Monaco" w:cs="Monaco"/>
                <w:noProof/>
                <w:sz w:val="20"/>
                <w:szCs w:val="20"/>
                <w:lang w:val="en-US"/>
                <w:rPrChange w:id="926" w:author="Borja Gonzalez" w:date="2017-09-28T17:52:00Z">
                  <w:rPr>
                    <w:ins w:id="927" w:author="Borja Gonzalez" w:date="2017-09-28T17:42:00Z"/>
                    <w:rFonts w:ascii="Monaco" w:hAnsi="Monaco" w:cs="Monaco"/>
                    <w:sz w:val="32"/>
                    <w:szCs w:val="32"/>
                    <w:lang w:val="en-US"/>
                  </w:rPr>
                </w:rPrChange>
              </w:rPr>
            </w:pPr>
            <w:ins w:id="928" w:author="Borja Gonzalez" w:date="2017-09-28T17:42:00Z">
              <w:r w:rsidRPr="0050601B">
                <w:rPr>
                  <w:rFonts w:ascii="Monaco" w:hAnsi="Monaco" w:cs="Monaco"/>
                  <w:noProof/>
                  <w:sz w:val="20"/>
                  <w:szCs w:val="20"/>
                  <w:lang w:val="en-US"/>
                  <w:rPrChange w:id="92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30"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9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32"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933"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34"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935"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936"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93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38"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939"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940" w:author="Borja Gonzalez" w:date="2017-09-28T17:52:00Z">
                    <w:rPr>
                      <w:rFonts w:ascii="Monaco" w:hAnsi="Monaco" w:cs="Monaco"/>
                      <w:sz w:val="32"/>
                      <w:szCs w:val="32"/>
                      <w:lang w:val="en-US"/>
                    </w:rPr>
                  </w:rPrChange>
                </w:rPr>
                <w:t xml:space="preserve">  </w:t>
              </w:r>
            </w:ins>
          </w:p>
          <w:p w14:paraId="00B4E0C2" w14:textId="77777777" w:rsidR="00AE3604" w:rsidRPr="0050601B" w:rsidRDefault="00AE3604" w:rsidP="00AE3604">
            <w:pPr>
              <w:widowControl w:val="0"/>
              <w:autoSpaceDE w:val="0"/>
              <w:autoSpaceDN w:val="0"/>
              <w:adjustRightInd w:val="0"/>
              <w:rPr>
                <w:ins w:id="941" w:author="Borja Gonzalez" w:date="2017-09-28T17:42:00Z"/>
                <w:rFonts w:ascii="Monaco" w:hAnsi="Monaco" w:cs="Monaco"/>
                <w:noProof/>
                <w:sz w:val="20"/>
                <w:szCs w:val="20"/>
                <w:lang w:val="en-US"/>
                <w:rPrChange w:id="942" w:author="Borja Gonzalez" w:date="2017-09-28T17:52:00Z">
                  <w:rPr>
                    <w:ins w:id="943" w:author="Borja Gonzalez" w:date="2017-09-28T17:42:00Z"/>
                    <w:rFonts w:ascii="Monaco" w:hAnsi="Monaco" w:cs="Monaco"/>
                    <w:sz w:val="32"/>
                    <w:szCs w:val="32"/>
                    <w:lang w:val="en-US"/>
                  </w:rPr>
                </w:rPrChange>
              </w:rPr>
            </w:pPr>
            <w:ins w:id="944" w:author="Borja Gonzalez" w:date="2017-09-28T17:42:00Z">
              <w:r w:rsidRPr="0050601B">
                <w:rPr>
                  <w:rFonts w:ascii="Monaco" w:hAnsi="Monaco" w:cs="Monaco"/>
                  <w:noProof/>
                  <w:sz w:val="20"/>
                  <w:szCs w:val="20"/>
                  <w:lang w:val="en-US"/>
                  <w:rPrChange w:id="94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46"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947"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48"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4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50"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95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52"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95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54"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955" w:author="Borja Gonzalez" w:date="2017-09-28T17:52:00Z">
                    <w:rPr>
                      <w:rFonts w:ascii="Monaco" w:hAnsi="Monaco" w:cs="Monaco"/>
                      <w:b/>
                      <w:bCs/>
                      <w:color w:val="000000"/>
                      <w:sz w:val="32"/>
                      <w:szCs w:val="32"/>
                      <w:lang w:val="en-US"/>
                    </w:rPr>
                  </w:rPrChange>
                </w:rPr>
                <w:t>);</w:t>
              </w:r>
            </w:ins>
          </w:p>
          <w:p w14:paraId="361F3431" w14:textId="77777777" w:rsidR="00AE3604" w:rsidRPr="0050601B" w:rsidRDefault="00AE3604" w:rsidP="00AE3604">
            <w:pPr>
              <w:widowControl w:val="0"/>
              <w:autoSpaceDE w:val="0"/>
              <w:autoSpaceDN w:val="0"/>
              <w:adjustRightInd w:val="0"/>
              <w:rPr>
                <w:ins w:id="956" w:author="Borja Gonzalez" w:date="2017-09-28T17:42:00Z"/>
                <w:rFonts w:ascii="Monaco" w:hAnsi="Monaco" w:cs="Monaco"/>
                <w:i/>
                <w:iCs/>
                <w:noProof/>
                <w:color w:val="8F5902"/>
                <w:sz w:val="20"/>
                <w:szCs w:val="20"/>
                <w:lang w:val="en-US"/>
                <w:rPrChange w:id="957" w:author="Borja Gonzalez" w:date="2017-09-28T17:52:00Z">
                  <w:rPr>
                    <w:ins w:id="958" w:author="Borja Gonzalez" w:date="2017-09-28T17:42:00Z"/>
                    <w:rFonts w:ascii="Monaco" w:hAnsi="Monaco" w:cs="Monaco"/>
                    <w:i/>
                    <w:iCs/>
                    <w:color w:val="8F5902"/>
                    <w:sz w:val="32"/>
                    <w:szCs w:val="32"/>
                    <w:lang w:val="en-US"/>
                  </w:rPr>
                </w:rPrChange>
              </w:rPr>
            </w:pPr>
            <w:ins w:id="959" w:author="Borja Gonzalez" w:date="2017-09-28T17:42:00Z">
              <w:r w:rsidRPr="0050601B">
                <w:rPr>
                  <w:rFonts w:ascii="Monaco" w:hAnsi="Monaco" w:cs="Monaco"/>
                  <w:noProof/>
                  <w:sz w:val="20"/>
                  <w:szCs w:val="20"/>
                  <w:lang w:val="en-US"/>
                  <w:rPrChange w:id="960"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961" w:author="Borja Gonzalez" w:date="2017-09-28T17:52:00Z">
                    <w:rPr>
                      <w:rFonts w:ascii="Monaco" w:hAnsi="Monaco" w:cs="Monaco"/>
                      <w:i/>
                      <w:iCs/>
                      <w:color w:val="8F5902"/>
                      <w:sz w:val="32"/>
                      <w:szCs w:val="32"/>
                      <w:lang w:val="en-US"/>
                    </w:rPr>
                  </w:rPrChange>
                </w:rPr>
                <w:t xml:space="preserve">//console.log(message.data); </w:t>
              </w:r>
            </w:ins>
          </w:p>
          <w:p w14:paraId="6621FABD" w14:textId="77777777" w:rsidR="00AE3604" w:rsidRPr="0050601B" w:rsidRDefault="00AE3604" w:rsidP="00AE3604">
            <w:pPr>
              <w:widowControl w:val="0"/>
              <w:autoSpaceDE w:val="0"/>
              <w:autoSpaceDN w:val="0"/>
              <w:adjustRightInd w:val="0"/>
              <w:rPr>
                <w:ins w:id="962" w:author="Borja Gonzalez" w:date="2017-09-28T17:42:00Z"/>
                <w:rFonts w:ascii="Monaco" w:hAnsi="Monaco" w:cs="Monaco"/>
                <w:noProof/>
                <w:sz w:val="20"/>
                <w:szCs w:val="20"/>
                <w:lang w:val="en-US"/>
                <w:rPrChange w:id="963" w:author="Borja Gonzalez" w:date="2017-09-28T17:52:00Z">
                  <w:rPr>
                    <w:ins w:id="964" w:author="Borja Gonzalez" w:date="2017-09-28T17:42:00Z"/>
                    <w:rFonts w:ascii="Monaco" w:hAnsi="Monaco" w:cs="Monaco"/>
                    <w:sz w:val="32"/>
                    <w:szCs w:val="32"/>
                    <w:lang w:val="en-US"/>
                  </w:rPr>
                </w:rPrChange>
              </w:rPr>
            </w:pPr>
            <w:ins w:id="965" w:author="Borja Gonzalez" w:date="2017-09-28T17:42:00Z">
              <w:r w:rsidRPr="0050601B">
                <w:rPr>
                  <w:rFonts w:ascii="Monaco" w:hAnsi="Monaco" w:cs="Monaco"/>
                  <w:noProof/>
                  <w:sz w:val="20"/>
                  <w:szCs w:val="20"/>
                  <w:lang w:val="en-US"/>
                  <w:rPrChange w:id="966"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67" w:author="Borja Gonzalez" w:date="2017-09-28T17:52:00Z">
                    <w:rPr>
                      <w:rFonts w:ascii="Monaco" w:hAnsi="Monaco" w:cs="Monaco"/>
                      <w:b/>
                      <w:bCs/>
                      <w:color w:val="000000"/>
                      <w:sz w:val="32"/>
                      <w:szCs w:val="32"/>
                      <w:lang w:val="en-US"/>
                    </w:rPr>
                  </w:rPrChange>
                </w:rPr>
                <w:t>});</w:t>
              </w:r>
            </w:ins>
          </w:p>
          <w:p w14:paraId="409D2024" w14:textId="77777777" w:rsidR="00AE3604" w:rsidRPr="0050601B" w:rsidRDefault="00AE3604" w:rsidP="00AE3604">
            <w:pPr>
              <w:widowControl w:val="0"/>
              <w:autoSpaceDE w:val="0"/>
              <w:autoSpaceDN w:val="0"/>
              <w:adjustRightInd w:val="0"/>
              <w:rPr>
                <w:ins w:id="968" w:author="Borja Gonzalez" w:date="2017-09-28T17:42:00Z"/>
                <w:rFonts w:ascii="Monaco" w:hAnsi="Monaco" w:cs="Monaco"/>
                <w:noProof/>
                <w:sz w:val="20"/>
                <w:szCs w:val="20"/>
                <w:lang w:val="en-US"/>
                <w:rPrChange w:id="969" w:author="Borja Gonzalez" w:date="2017-09-28T17:52:00Z">
                  <w:rPr>
                    <w:ins w:id="970" w:author="Borja Gonzalez" w:date="2017-09-28T17:42:00Z"/>
                    <w:rFonts w:ascii="Monaco" w:hAnsi="Monaco" w:cs="Monaco"/>
                    <w:sz w:val="32"/>
                    <w:szCs w:val="32"/>
                    <w:lang w:val="en-US"/>
                  </w:rPr>
                </w:rPrChange>
              </w:rPr>
            </w:pPr>
          </w:p>
          <w:p w14:paraId="66E6EC1A" w14:textId="77777777" w:rsidR="00AE3604" w:rsidRPr="0050601B" w:rsidRDefault="00AE3604" w:rsidP="00AE3604">
            <w:pPr>
              <w:widowControl w:val="0"/>
              <w:autoSpaceDE w:val="0"/>
              <w:autoSpaceDN w:val="0"/>
              <w:adjustRightInd w:val="0"/>
              <w:rPr>
                <w:ins w:id="971" w:author="Borja Gonzalez" w:date="2017-09-28T17:42:00Z"/>
                <w:rFonts w:ascii="Monaco" w:hAnsi="Monaco" w:cs="Monaco"/>
                <w:noProof/>
                <w:sz w:val="20"/>
                <w:szCs w:val="20"/>
                <w:lang w:val="en-US"/>
                <w:rPrChange w:id="972" w:author="Borja Gonzalez" w:date="2017-09-28T17:52:00Z">
                  <w:rPr>
                    <w:ins w:id="973" w:author="Borja Gonzalez" w:date="2017-09-28T17:42:00Z"/>
                    <w:rFonts w:ascii="Monaco" w:hAnsi="Monaco" w:cs="Monaco"/>
                    <w:sz w:val="32"/>
                    <w:szCs w:val="32"/>
                    <w:lang w:val="en-US"/>
                  </w:rPr>
                </w:rPrChange>
              </w:rPr>
            </w:pPr>
            <w:ins w:id="974" w:author="Borja Gonzalez" w:date="2017-09-28T17:42:00Z">
              <w:r w:rsidRPr="0050601B">
                <w:rPr>
                  <w:rFonts w:ascii="Monaco" w:hAnsi="Monaco" w:cs="Monaco"/>
                  <w:noProof/>
                  <w:sz w:val="20"/>
                  <w:szCs w:val="20"/>
                  <w:lang w:val="en-US"/>
                  <w:rPrChange w:id="975"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976"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97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78" w:author="Borja Gonzalez" w:date="2017-09-28T17:52:00Z">
                    <w:rPr>
                      <w:rFonts w:ascii="Monaco" w:hAnsi="Monaco" w:cs="Monaco"/>
                      <w:color w:val="000000"/>
                      <w:sz w:val="32"/>
                      <w:szCs w:val="32"/>
                      <w:lang w:val="en-US"/>
                    </w:rPr>
                  </w:rPrChange>
                </w:rPr>
                <w:t>datos5</w:t>
              </w:r>
              <w:r w:rsidRPr="0050601B">
                <w:rPr>
                  <w:rFonts w:ascii="Monaco" w:hAnsi="Monaco" w:cs="Monaco"/>
                  <w:noProof/>
                  <w:sz w:val="20"/>
                  <w:szCs w:val="20"/>
                  <w:lang w:val="en-US"/>
                  <w:rPrChange w:id="979"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80"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81"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82" w:author="Borja Gonzalez" w:date="2017-09-28T17:52:00Z">
                    <w:rPr>
                      <w:rFonts w:ascii="Monaco" w:hAnsi="Monaco" w:cs="Monaco"/>
                      <w:b/>
                      <w:bCs/>
                      <w:color w:val="000000"/>
                      <w:sz w:val="32"/>
                      <w:szCs w:val="32"/>
                      <w:lang w:val="en-US"/>
                    </w:rPr>
                  </w:rPrChange>
                </w:rPr>
                <w:t>{</w:t>
              </w:r>
            </w:ins>
          </w:p>
          <w:p w14:paraId="43FC9848" w14:textId="77777777" w:rsidR="00AE3604" w:rsidRPr="0050601B" w:rsidRDefault="00AE3604" w:rsidP="00AE3604">
            <w:pPr>
              <w:widowControl w:val="0"/>
              <w:autoSpaceDE w:val="0"/>
              <w:autoSpaceDN w:val="0"/>
              <w:adjustRightInd w:val="0"/>
              <w:rPr>
                <w:ins w:id="983" w:author="Borja Gonzalez" w:date="2017-09-28T17:42:00Z"/>
                <w:rFonts w:ascii="Monaco" w:hAnsi="Monaco" w:cs="Monaco"/>
                <w:noProof/>
                <w:sz w:val="20"/>
                <w:szCs w:val="20"/>
                <w:lang w:val="en-US"/>
                <w:rPrChange w:id="984" w:author="Borja Gonzalez" w:date="2017-09-28T17:52:00Z">
                  <w:rPr>
                    <w:ins w:id="985" w:author="Borja Gonzalez" w:date="2017-09-28T17:42:00Z"/>
                    <w:rFonts w:ascii="Monaco" w:hAnsi="Monaco" w:cs="Monaco"/>
                    <w:sz w:val="32"/>
                    <w:szCs w:val="32"/>
                    <w:lang w:val="en-US"/>
                  </w:rPr>
                </w:rPrChange>
              </w:rPr>
            </w:pPr>
            <w:ins w:id="986" w:author="Borja Gonzalez" w:date="2017-09-28T17:42:00Z">
              <w:r w:rsidRPr="0050601B">
                <w:rPr>
                  <w:rFonts w:ascii="Monaco" w:hAnsi="Monaco" w:cs="Monaco"/>
                  <w:noProof/>
                  <w:sz w:val="20"/>
                  <w:szCs w:val="20"/>
                  <w:lang w:val="en-US"/>
                  <w:rPrChange w:id="98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88"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98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90"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991" w:author="Borja Gonzalez" w:date="2017-09-28T17:52:00Z">
                    <w:rPr>
                      <w:rFonts w:ascii="Monaco" w:hAnsi="Monaco" w:cs="Monaco"/>
                      <w:color w:val="4E9A06"/>
                      <w:sz w:val="32"/>
                      <w:szCs w:val="32"/>
                      <w:lang w:val="en-US"/>
                    </w:rPr>
                  </w:rPrChange>
                </w:rPr>
                <w:t>"Pacientes"</w:t>
              </w:r>
              <w:r w:rsidRPr="0050601B">
                <w:rPr>
                  <w:rFonts w:ascii="Monaco" w:hAnsi="Monaco" w:cs="Monaco"/>
                  <w:noProof/>
                  <w:sz w:val="20"/>
                  <w:szCs w:val="20"/>
                  <w:lang w:val="en-US"/>
                  <w:rPrChange w:id="992" w:author="Borja Gonzalez" w:date="2017-09-28T17:52:00Z">
                    <w:rPr>
                      <w:rFonts w:ascii="Monaco" w:hAnsi="Monaco" w:cs="Monaco"/>
                      <w:sz w:val="32"/>
                      <w:szCs w:val="32"/>
                      <w:lang w:val="en-US"/>
                    </w:rPr>
                  </w:rPrChange>
                </w:rPr>
                <w:t xml:space="preserve">         </w:t>
              </w:r>
            </w:ins>
          </w:p>
          <w:p w14:paraId="4C6ADF24" w14:textId="77777777" w:rsidR="00AE3604" w:rsidRPr="0050601B" w:rsidRDefault="00AE3604" w:rsidP="00AE3604">
            <w:pPr>
              <w:widowControl w:val="0"/>
              <w:autoSpaceDE w:val="0"/>
              <w:autoSpaceDN w:val="0"/>
              <w:adjustRightInd w:val="0"/>
              <w:rPr>
                <w:ins w:id="993" w:author="Borja Gonzalez" w:date="2017-09-28T17:42:00Z"/>
                <w:rFonts w:ascii="Monaco" w:hAnsi="Monaco" w:cs="Monaco"/>
                <w:noProof/>
                <w:sz w:val="20"/>
                <w:szCs w:val="20"/>
                <w:lang w:val="en-US"/>
                <w:rPrChange w:id="994" w:author="Borja Gonzalez" w:date="2017-09-28T17:52:00Z">
                  <w:rPr>
                    <w:ins w:id="995" w:author="Borja Gonzalez" w:date="2017-09-28T17:42:00Z"/>
                    <w:rFonts w:ascii="Monaco" w:hAnsi="Monaco" w:cs="Monaco"/>
                    <w:sz w:val="32"/>
                    <w:szCs w:val="32"/>
                    <w:lang w:val="en-US"/>
                  </w:rPr>
                </w:rPrChange>
              </w:rPr>
            </w:pPr>
            <w:ins w:id="996" w:author="Borja Gonzalez" w:date="2017-09-28T17:42:00Z">
              <w:r w:rsidRPr="0050601B">
                <w:rPr>
                  <w:rFonts w:ascii="Monaco" w:hAnsi="Monaco" w:cs="Monaco"/>
                  <w:noProof/>
                  <w:sz w:val="20"/>
                  <w:szCs w:val="20"/>
                  <w:lang w:val="en-US"/>
                  <w:rPrChange w:id="997"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98" w:author="Borja Gonzalez" w:date="2017-09-28T17:52:00Z">
                    <w:rPr>
                      <w:rFonts w:ascii="Monaco" w:hAnsi="Monaco" w:cs="Monaco"/>
                      <w:b/>
                      <w:bCs/>
                      <w:color w:val="000000"/>
                      <w:sz w:val="32"/>
                      <w:szCs w:val="32"/>
                      <w:lang w:val="en-US"/>
                    </w:rPr>
                  </w:rPrChange>
                </w:rPr>
                <w:t>}</w:t>
              </w:r>
            </w:ins>
          </w:p>
          <w:p w14:paraId="3AFF51E1" w14:textId="77777777" w:rsidR="00AE3604" w:rsidRPr="0050601B" w:rsidRDefault="00AE3604" w:rsidP="00AE3604">
            <w:pPr>
              <w:widowControl w:val="0"/>
              <w:autoSpaceDE w:val="0"/>
              <w:autoSpaceDN w:val="0"/>
              <w:adjustRightInd w:val="0"/>
              <w:rPr>
                <w:ins w:id="999" w:author="Borja Gonzalez" w:date="2017-09-28T17:42:00Z"/>
                <w:rFonts w:ascii="Monaco" w:hAnsi="Monaco" w:cs="Monaco"/>
                <w:noProof/>
                <w:sz w:val="20"/>
                <w:szCs w:val="20"/>
                <w:lang w:val="en-US"/>
                <w:rPrChange w:id="1000" w:author="Borja Gonzalez" w:date="2017-09-28T17:52:00Z">
                  <w:rPr>
                    <w:ins w:id="1001" w:author="Borja Gonzalez" w:date="2017-09-28T17:42:00Z"/>
                    <w:rFonts w:ascii="Monaco" w:hAnsi="Monaco" w:cs="Monaco"/>
                    <w:sz w:val="32"/>
                    <w:szCs w:val="32"/>
                    <w:lang w:val="en-US"/>
                  </w:rPr>
                </w:rPrChange>
              </w:rPr>
            </w:pPr>
            <w:ins w:id="1002" w:author="Borja Gonzalez" w:date="2017-09-28T17:42:00Z">
              <w:r w:rsidRPr="0050601B">
                <w:rPr>
                  <w:rFonts w:ascii="Monaco" w:hAnsi="Monaco" w:cs="Monaco"/>
                  <w:noProof/>
                  <w:sz w:val="20"/>
                  <w:szCs w:val="20"/>
                  <w:lang w:val="en-US"/>
                  <w:rPrChange w:id="100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0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0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6" w:author="Borja Gonzalez" w:date="2017-09-28T17:52: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00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8"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00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10" w:author="Borja Gonzalez" w:date="2017-09-28T17:52: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01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12" w:author="Borja Gonzalez" w:date="2017-09-28T17:52:00Z">
                    <w:rPr>
                      <w:rFonts w:ascii="Monaco" w:hAnsi="Monaco" w:cs="Monaco"/>
                      <w:color w:val="000000"/>
                      <w:sz w:val="32"/>
                      <w:szCs w:val="32"/>
                      <w:lang w:val="en-US"/>
                    </w:rPr>
                  </w:rPrChange>
                </w:rPr>
                <w:t>datos5</w:t>
              </w:r>
              <w:r w:rsidRPr="0050601B">
                <w:rPr>
                  <w:rFonts w:ascii="Monaco" w:hAnsi="Monaco" w:cs="Monaco"/>
                  <w:b/>
                  <w:bCs/>
                  <w:noProof/>
                  <w:color w:val="000000"/>
                  <w:sz w:val="20"/>
                  <w:szCs w:val="20"/>
                  <w:lang w:val="en-US"/>
                  <w:rPrChange w:id="1013" w:author="Borja Gonzalez" w:date="2017-09-28T17:52:00Z">
                    <w:rPr>
                      <w:rFonts w:ascii="Monaco" w:hAnsi="Monaco" w:cs="Monaco"/>
                      <w:b/>
                      <w:bCs/>
                      <w:color w:val="000000"/>
                      <w:sz w:val="32"/>
                      <w:szCs w:val="32"/>
                      <w:lang w:val="en-US"/>
                    </w:rPr>
                  </w:rPrChange>
                </w:rPr>
                <w:t>));</w:t>
              </w:r>
            </w:ins>
          </w:p>
          <w:p w14:paraId="6FF4EA7E" w14:textId="77777777" w:rsidR="00AE3604" w:rsidRPr="0050601B" w:rsidRDefault="00AE3604" w:rsidP="00AE3604">
            <w:pPr>
              <w:widowControl w:val="0"/>
              <w:autoSpaceDE w:val="0"/>
              <w:autoSpaceDN w:val="0"/>
              <w:adjustRightInd w:val="0"/>
              <w:rPr>
                <w:ins w:id="1014" w:author="Borja Gonzalez" w:date="2017-09-28T17:42:00Z"/>
                <w:rFonts w:ascii="Monaco" w:hAnsi="Monaco" w:cs="Monaco"/>
                <w:noProof/>
                <w:sz w:val="20"/>
                <w:szCs w:val="20"/>
                <w:lang w:val="en-US"/>
                <w:rPrChange w:id="1015" w:author="Borja Gonzalez" w:date="2017-09-28T17:52:00Z">
                  <w:rPr>
                    <w:ins w:id="1016" w:author="Borja Gonzalez" w:date="2017-09-28T17:42:00Z"/>
                    <w:rFonts w:ascii="Monaco" w:hAnsi="Monaco" w:cs="Monaco"/>
                    <w:sz w:val="32"/>
                    <w:szCs w:val="32"/>
                    <w:lang w:val="en-US"/>
                  </w:rPr>
                </w:rPrChange>
              </w:rPr>
            </w:pPr>
            <w:ins w:id="1017" w:author="Borja Gonzalez" w:date="2017-09-28T17:42:00Z">
              <w:r w:rsidRPr="0050601B">
                <w:rPr>
                  <w:rFonts w:ascii="Monaco" w:hAnsi="Monaco" w:cs="Monaco"/>
                  <w:noProof/>
                  <w:sz w:val="20"/>
                  <w:szCs w:val="20"/>
                  <w:lang w:val="en-US"/>
                  <w:rPrChange w:id="101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1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2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2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2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23" w:author="Borja Gonzalez" w:date="2017-09-28T17:52:00Z">
                    <w:rPr>
                      <w:rFonts w:ascii="Monaco" w:hAnsi="Monaco" w:cs="Monaco"/>
                      <w:color w:val="4E9A06"/>
                      <w:sz w:val="32"/>
                      <w:szCs w:val="32"/>
                      <w:lang w:val="en-US"/>
                    </w:rPr>
                  </w:rPrChange>
                </w:rPr>
                <w:t>"Solicitud de listado de pacientes enviada"</w:t>
              </w:r>
              <w:r w:rsidRPr="0050601B">
                <w:rPr>
                  <w:rFonts w:ascii="Monaco" w:hAnsi="Monaco" w:cs="Monaco"/>
                  <w:b/>
                  <w:bCs/>
                  <w:noProof/>
                  <w:color w:val="000000"/>
                  <w:sz w:val="20"/>
                  <w:szCs w:val="20"/>
                  <w:lang w:val="en-US"/>
                  <w:rPrChange w:id="1024" w:author="Borja Gonzalez" w:date="2017-09-28T17:52:00Z">
                    <w:rPr>
                      <w:rFonts w:ascii="Monaco" w:hAnsi="Monaco" w:cs="Monaco"/>
                      <w:b/>
                      <w:bCs/>
                      <w:color w:val="000000"/>
                      <w:sz w:val="32"/>
                      <w:szCs w:val="32"/>
                      <w:lang w:val="en-US"/>
                    </w:rPr>
                  </w:rPrChange>
                </w:rPr>
                <w:t>);</w:t>
              </w:r>
            </w:ins>
          </w:p>
          <w:p w14:paraId="21D4E819" w14:textId="77777777" w:rsidR="00AE3604" w:rsidRPr="0050601B" w:rsidRDefault="00AE3604" w:rsidP="00AE3604">
            <w:pPr>
              <w:widowControl w:val="0"/>
              <w:autoSpaceDE w:val="0"/>
              <w:autoSpaceDN w:val="0"/>
              <w:adjustRightInd w:val="0"/>
              <w:rPr>
                <w:ins w:id="1025" w:author="Borja Gonzalez" w:date="2017-09-28T17:42:00Z"/>
                <w:rFonts w:ascii="Monaco" w:hAnsi="Monaco" w:cs="Monaco"/>
                <w:noProof/>
                <w:sz w:val="20"/>
                <w:szCs w:val="20"/>
                <w:lang w:val="en-US"/>
                <w:rPrChange w:id="1026" w:author="Borja Gonzalez" w:date="2017-09-28T17:52:00Z">
                  <w:rPr>
                    <w:ins w:id="1027" w:author="Borja Gonzalez" w:date="2017-09-28T17:42:00Z"/>
                    <w:rFonts w:ascii="Monaco" w:hAnsi="Monaco" w:cs="Monaco"/>
                    <w:sz w:val="32"/>
                    <w:szCs w:val="32"/>
                    <w:lang w:val="en-US"/>
                  </w:rPr>
                </w:rPrChange>
              </w:rPr>
            </w:pPr>
            <w:ins w:id="1028" w:author="Borja Gonzalez" w:date="2017-09-28T17:42:00Z">
              <w:r w:rsidRPr="0050601B">
                <w:rPr>
                  <w:rFonts w:ascii="Monaco" w:hAnsi="Monaco" w:cs="Monaco"/>
                  <w:noProof/>
                  <w:sz w:val="20"/>
                  <w:szCs w:val="20"/>
                  <w:lang w:val="en-US"/>
                  <w:rPrChange w:id="102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30"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32"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033"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34"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035"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036"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037"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03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3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40"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041"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04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43" w:author="Borja Gonzalez" w:date="2017-09-28T17:52:00Z">
                    <w:rPr>
                      <w:rFonts w:ascii="Monaco" w:hAnsi="Monaco" w:cs="Monaco"/>
                      <w:b/>
                      <w:bCs/>
                      <w:color w:val="000000"/>
                      <w:sz w:val="32"/>
                      <w:szCs w:val="32"/>
                      <w:lang w:val="en-US"/>
                    </w:rPr>
                  </w:rPrChange>
                </w:rPr>
                <w:t>{</w:t>
              </w:r>
            </w:ins>
          </w:p>
          <w:p w14:paraId="7FD8D887" w14:textId="77777777" w:rsidR="00AE3604" w:rsidRPr="0050601B" w:rsidRDefault="00AE3604" w:rsidP="00AE3604">
            <w:pPr>
              <w:widowControl w:val="0"/>
              <w:autoSpaceDE w:val="0"/>
              <w:autoSpaceDN w:val="0"/>
              <w:adjustRightInd w:val="0"/>
              <w:rPr>
                <w:ins w:id="1044" w:author="Borja Gonzalez" w:date="2017-09-28T17:42:00Z"/>
                <w:rFonts w:ascii="Monaco" w:hAnsi="Monaco" w:cs="Monaco"/>
                <w:noProof/>
                <w:sz w:val="20"/>
                <w:szCs w:val="20"/>
                <w:lang w:val="en-US"/>
                <w:rPrChange w:id="1045" w:author="Borja Gonzalez" w:date="2017-09-28T17:52:00Z">
                  <w:rPr>
                    <w:ins w:id="1046" w:author="Borja Gonzalez" w:date="2017-09-28T17:42:00Z"/>
                    <w:rFonts w:ascii="Monaco" w:hAnsi="Monaco" w:cs="Monaco"/>
                    <w:sz w:val="32"/>
                    <w:szCs w:val="32"/>
                    <w:lang w:val="en-US"/>
                  </w:rPr>
                </w:rPrChange>
              </w:rPr>
            </w:pPr>
            <w:ins w:id="1047" w:author="Borja Gonzalez" w:date="2017-09-28T17:42:00Z">
              <w:r w:rsidRPr="0050601B">
                <w:rPr>
                  <w:rFonts w:ascii="Monaco" w:hAnsi="Monaco" w:cs="Monaco"/>
                  <w:noProof/>
                  <w:sz w:val="20"/>
                  <w:szCs w:val="20"/>
                  <w:lang w:val="en-US"/>
                  <w:rPrChange w:id="104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4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5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5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5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53" w:author="Borja Gonzalez" w:date="2017-09-28T17:52:00Z">
                    <w:rPr>
                      <w:rFonts w:ascii="Monaco" w:hAnsi="Monaco" w:cs="Monaco"/>
                      <w:color w:val="4E9A06"/>
                      <w:sz w:val="32"/>
                      <w:szCs w:val="32"/>
                      <w:lang w:val="en-US"/>
                    </w:rPr>
                  </w:rPrChange>
                </w:rPr>
                <w:t>"Lista de pacientes recibida"</w:t>
              </w:r>
              <w:r w:rsidRPr="0050601B">
                <w:rPr>
                  <w:rFonts w:ascii="Monaco" w:hAnsi="Monaco" w:cs="Monaco"/>
                  <w:b/>
                  <w:bCs/>
                  <w:noProof/>
                  <w:color w:val="000000"/>
                  <w:sz w:val="20"/>
                  <w:szCs w:val="20"/>
                  <w:lang w:val="en-US"/>
                  <w:rPrChange w:id="1054" w:author="Borja Gonzalez" w:date="2017-09-28T17:52:00Z">
                    <w:rPr>
                      <w:rFonts w:ascii="Monaco" w:hAnsi="Monaco" w:cs="Monaco"/>
                      <w:b/>
                      <w:bCs/>
                      <w:color w:val="000000"/>
                      <w:sz w:val="32"/>
                      <w:szCs w:val="32"/>
                      <w:lang w:val="en-US"/>
                    </w:rPr>
                  </w:rPrChange>
                </w:rPr>
                <w:t>);</w:t>
              </w:r>
            </w:ins>
          </w:p>
          <w:p w14:paraId="3CF79DE4" w14:textId="77777777" w:rsidR="00AE3604" w:rsidRPr="0050601B" w:rsidRDefault="00AE3604" w:rsidP="00AE3604">
            <w:pPr>
              <w:widowControl w:val="0"/>
              <w:autoSpaceDE w:val="0"/>
              <w:autoSpaceDN w:val="0"/>
              <w:adjustRightInd w:val="0"/>
              <w:rPr>
                <w:ins w:id="1055" w:author="Borja Gonzalez" w:date="2017-09-28T17:42:00Z"/>
                <w:rFonts w:ascii="Monaco" w:hAnsi="Monaco" w:cs="Monaco"/>
                <w:noProof/>
                <w:sz w:val="20"/>
                <w:szCs w:val="20"/>
                <w:lang w:val="en-US"/>
                <w:rPrChange w:id="1056" w:author="Borja Gonzalez" w:date="2017-09-28T17:52:00Z">
                  <w:rPr>
                    <w:ins w:id="1057" w:author="Borja Gonzalez" w:date="2017-09-28T17:42:00Z"/>
                    <w:rFonts w:ascii="Monaco" w:hAnsi="Monaco" w:cs="Monaco"/>
                    <w:sz w:val="32"/>
                    <w:szCs w:val="32"/>
                    <w:lang w:val="en-US"/>
                  </w:rPr>
                </w:rPrChange>
              </w:rPr>
            </w:pPr>
            <w:ins w:id="1058" w:author="Borja Gonzalez" w:date="2017-09-28T17:42:00Z">
              <w:r w:rsidRPr="0050601B">
                <w:rPr>
                  <w:rFonts w:ascii="Monaco" w:hAnsi="Monaco" w:cs="Monaco"/>
                  <w:noProof/>
                  <w:sz w:val="20"/>
                  <w:szCs w:val="20"/>
                  <w:lang w:val="en-US"/>
                  <w:rPrChange w:id="105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60"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06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62"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063" w:author="Borja Gonzalez" w:date="2017-09-28T17:52:00Z">
                    <w:rPr>
                      <w:rFonts w:ascii="Monaco" w:hAnsi="Monaco" w:cs="Monaco"/>
                      <w:b/>
                      <w:bCs/>
                      <w:color w:val="000000"/>
                      <w:sz w:val="32"/>
                      <w:szCs w:val="32"/>
                      <w:lang w:val="en-US"/>
                    </w:rPr>
                  </w:rPrChange>
                </w:rPr>
                <w:t>);</w:t>
              </w:r>
            </w:ins>
          </w:p>
          <w:p w14:paraId="02710E92" w14:textId="77777777" w:rsidR="00AE3604" w:rsidRPr="0050601B" w:rsidRDefault="00AE3604" w:rsidP="00AE3604">
            <w:pPr>
              <w:widowControl w:val="0"/>
              <w:autoSpaceDE w:val="0"/>
              <w:autoSpaceDN w:val="0"/>
              <w:adjustRightInd w:val="0"/>
              <w:rPr>
                <w:ins w:id="1064" w:author="Borja Gonzalez" w:date="2017-09-28T17:42:00Z"/>
                <w:rFonts w:ascii="Monaco" w:hAnsi="Monaco" w:cs="Monaco"/>
                <w:noProof/>
                <w:sz w:val="20"/>
                <w:szCs w:val="20"/>
                <w:lang w:val="en-US"/>
                <w:rPrChange w:id="1065" w:author="Borja Gonzalez" w:date="2017-09-28T17:52:00Z">
                  <w:rPr>
                    <w:ins w:id="1066" w:author="Borja Gonzalez" w:date="2017-09-28T17:42:00Z"/>
                    <w:rFonts w:ascii="Monaco" w:hAnsi="Monaco" w:cs="Monaco"/>
                    <w:sz w:val="32"/>
                    <w:szCs w:val="32"/>
                    <w:lang w:val="en-US"/>
                  </w:rPr>
                </w:rPrChange>
              </w:rPr>
            </w:pPr>
            <w:ins w:id="1067" w:author="Borja Gonzalez" w:date="2017-09-28T17:42:00Z">
              <w:r w:rsidRPr="0050601B">
                <w:rPr>
                  <w:rFonts w:ascii="Monaco" w:hAnsi="Monaco" w:cs="Monaco"/>
                  <w:noProof/>
                  <w:sz w:val="20"/>
                  <w:szCs w:val="20"/>
                  <w:lang w:val="en-US"/>
                  <w:rPrChange w:id="106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69" w:author="Borja Gonzalez" w:date="2017-09-28T17:52:00Z">
                    <w:rPr>
                      <w:rFonts w:ascii="Monaco" w:hAnsi="Monaco" w:cs="Monaco"/>
                      <w:b/>
                      <w:bCs/>
                      <w:color w:val="000000"/>
                      <w:sz w:val="32"/>
                      <w:szCs w:val="32"/>
                      <w:lang w:val="en-US"/>
                    </w:rPr>
                  </w:rPrChange>
                </w:rPr>
                <w:t>});</w:t>
              </w:r>
            </w:ins>
          </w:p>
          <w:p w14:paraId="4648A93E" w14:textId="77777777" w:rsidR="00AE3604" w:rsidRPr="0050601B" w:rsidRDefault="00AE3604" w:rsidP="00AE3604">
            <w:pPr>
              <w:widowControl w:val="0"/>
              <w:autoSpaceDE w:val="0"/>
              <w:autoSpaceDN w:val="0"/>
              <w:adjustRightInd w:val="0"/>
              <w:rPr>
                <w:ins w:id="1070" w:author="Borja Gonzalez" w:date="2017-09-28T17:42:00Z"/>
                <w:rFonts w:ascii="Monaco" w:hAnsi="Monaco" w:cs="Monaco"/>
                <w:noProof/>
                <w:sz w:val="20"/>
                <w:szCs w:val="20"/>
                <w:lang w:val="en-US"/>
                <w:rPrChange w:id="1071" w:author="Borja Gonzalez" w:date="2017-09-28T17:52:00Z">
                  <w:rPr>
                    <w:ins w:id="1072" w:author="Borja Gonzalez" w:date="2017-09-28T17:42:00Z"/>
                    <w:rFonts w:ascii="Monaco" w:hAnsi="Monaco" w:cs="Monaco"/>
                    <w:sz w:val="32"/>
                    <w:szCs w:val="32"/>
                    <w:lang w:val="en-US"/>
                  </w:rPr>
                </w:rPrChange>
              </w:rPr>
            </w:pPr>
          </w:p>
          <w:p w14:paraId="6C917DD3" w14:textId="77777777" w:rsidR="00AE3604" w:rsidRPr="0050601B" w:rsidRDefault="00AE3604" w:rsidP="00AE3604">
            <w:pPr>
              <w:widowControl w:val="0"/>
              <w:autoSpaceDE w:val="0"/>
              <w:autoSpaceDN w:val="0"/>
              <w:adjustRightInd w:val="0"/>
              <w:rPr>
                <w:ins w:id="1073" w:author="Borja Gonzalez" w:date="2017-09-28T17:42:00Z"/>
                <w:rFonts w:ascii="Monaco" w:hAnsi="Monaco" w:cs="Monaco"/>
                <w:sz w:val="20"/>
                <w:szCs w:val="20"/>
                <w:lang w:val="en-US"/>
                <w:rPrChange w:id="1074" w:author="Borja Gonzalez" w:date="2017-09-28T17:52:00Z">
                  <w:rPr>
                    <w:ins w:id="1075" w:author="Borja Gonzalez" w:date="2017-09-28T17:42:00Z"/>
                    <w:rFonts w:ascii="Monaco" w:hAnsi="Monaco" w:cs="Monaco"/>
                    <w:sz w:val="32"/>
                    <w:szCs w:val="32"/>
                    <w:lang w:val="en-US"/>
                  </w:rPr>
                </w:rPrChange>
              </w:rPr>
            </w:pPr>
            <w:ins w:id="1076" w:author="Borja Gonzalez" w:date="2017-09-28T17:42:00Z">
              <w:r w:rsidRPr="0050601B">
                <w:rPr>
                  <w:rFonts w:ascii="Monaco" w:hAnsi="Monaco" w:cs="Monaco"/>
                  <w:b/>
                  <w:bCs/>
                  <w:noProof/>
                  <w:color w:val="000000"/>
                  <w:sz w:val="20"/>
                  <w:szCs w:val="20"/>
                  <w:lang w:val="en-US"/>
                  <w:rPrChange w:id="1077" w:author="Borja Gonzalez" w:date="2017-09-28T17:52:00Z">
                    <w:rPr>
                      <w:rFonts w:ascii="Monaco" w:hAnsi="Monaco" w:cs="Monaco"/>
                      <w:b/>
                      <w:bCs/>
                      <w:color w:val="000000"/>
                      <w:sz w:val="32"/>
                      <w:szCs w:val="32"/>
                      <w:lang w:val="en-US"/>
                    </w:rPr>
                  </w:rPrChange>
                </w:rPr>
                <w:t>}</w:t>
              </w:r>
            </w:ins>
          </w:p>
          <w:p w14:paraId="29A8028F" w14:textId="77777777" w:rsidR="00AE3604" w:rsidRDefault="00AE3604" w:rsidP="00F93134">
            <w:pPr>
              <w:rPr>
                <w:ins w:id="1078" w:author="Borja Gonzalez" w:date="2017-09-28T17:42:00Z"/>
              </w:rPr>
            </w:pPr>
          </w:p>
        </w:tc>
      </w:tr>
    </w:tbl>
    <w:p w14:paraId="470F9993" w14:textId="566891B4" w:rsidR="00F93134" w:rsidRDefault="00DF2E7D" w:rsidP="00F93134">
      <w:del w:id="1079" w:author="Borja Gonzalez" w:date="2017-09-28T17:38:00Z">
        <w:r w:rsidRPr="00F137C1" w:rsidDel="00962AC3">
          <w:rPr>
            <w:noProof/>
            <w:lang w:val="en-US"/>
          </w:rPr>
          <w:drawing>
            <wp:inline distT="0" distB="0" distL="0" distR="0" wp14:anchorId="399EC4AA" wp14:editId="04AA9D28">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del>
    </w:p>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socket.on y para enviar mensajes a través de </w:t>
      </w:r>
      <w:proofErr w:type="spellStart"/>
      <w:r>
        <w:t>socket.send</w:t>
      </w:r>
      <w:proofErr w:type="spellEnd"/>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77777777" w:rsidR="00AE3604" w:rsidRDefault="00D25341" w:rsidP="00CE1853">
      <w:pPr>
        <w:rPr>
          <w:ins w:id="1080" w:author="Borja Gonzalez" w:date="2017-09-28T17:44:00Z"/>
        </w:rPr>
      </w:pPr>
      <w:del w:id="1081" w:author="Borja Gonzalez" w:date="2017-09-28T17:44:00Z">
        <w:r w:rsidDel="00AE3604">
          <w:rPr>
            <w:noProof/>
            <w:lang w:val="en-US"/>
          </w:rPr>
          <w:drawing>
            <wp:inline distT="0" distB="0" distL="0" distR="0" wp14:anchorId="24160988" wp14:editId="00FCD51B">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3E40EE41" w14:textId="77777777" w:rsidTr="00AE3604">
        <w:trPr>
          <w:ins w:id="1082" w:author="Borja Gonzalez" w:date="2017-09-28T17:44:00Z"/>
        </w:trPr>
        <w:tc>
          <w:tcPr>
            <w:tcW w:w="8856" w:type="dxa"/>
          </w:tcPr>
          <w:p w14:paraId="2AE3E30B" w14:textId="77777777" w:rsidR="00AE3604" w:rsidRPr="0050601B" w:rsidRDefault="00AE3604" w:rsidP="00AE3604">
            <w:pPr>
              <w:widowControl w:val="0"/>
              <w:autoSpaceDE w:val="0"/>
              <w:autoSpaceDN w:val="0"/>
              <w:adjustRightInd w:val="0"/>
              <w:rPr>
                <w:ins w:id="1083" w:author="Borja Gonzalez" w:date="2017-09-28T17:46:00Z"/>
                <w:rFonts w:ascii="Monaco" w:hAnsi="Monaco" w:cs="Monaco"/>
                <w:noProof/>
                <w:sz w:val="20"/>
                <w:szCs w:val="20"/>
                <w:lang w:val="en-US"/>
                <w:rPrChange w:id="1084" w:author="Borja Gonzalez" w:date="2017-09-28T17:52:00Z">
                  <w:rPr>
                    <w:ins w:id="1085" w:author="Borja Gonzalez" w:date="2017-09-28T17:46:00Z"/>
                    <w:rFonts w:ascii="Monaco" w:hAnsi="Monaco" w:cs="Monaco"/>
                    <w:sz w:val="32"/>
                    <w:szCs w:val="32"/>
                    <w:lang w:val="en-US"/>
                  </w:rPr>
                </w:rPrChange>
              </w:rPr>
            </w:pPr>
            <w:ins w:id="1086" w:author="Borja Gonzalez" w:date="2017-09-28T17:46:00Z">
              <w:r w:rsidRPr="0050601B">
                <w:rPr>
                  <w:rFonts w:ascii="Monaco" w:hAnsi="Monaco" w:cs="Monaco"/>
                  <w:noProof/>
                  <w:color w:val="000000"/>
                  <w:sz w:val="20"/>
                  <w:szCs w:val="20"/>
                  <w:lang w:val="en-US"/>
                  <w:rPrChange w:id="1087"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8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89"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090"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91"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092"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093"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09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95"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096" w:author="Borja Gonzalez" w:date="2017-09-28T17:52:00Z">
                    <w:rPr>
                      <w:rFonts w:ascii="Monaco" w:hAnsi="Monaco" w:cs="Monaco"/>
                      <w:b/>
                      <w:bCs/>
                      <w:color w:val="000000"/>
                      <w:sz w:val="32"/>
                      <w:szCs w:val="32"/>
                      <w:lang w:val="en-US"/>
                    </w:rPr>
                  </w:rPrChange>
                </w:rPr>
                <w:t>){</w:t>
              </w:r>
            </w:ins>
          </w:p>
          <w:p w14:paraId="0389F3D8" w14:textId="77777777" w:rsidR="00AE3604" w:rsidRPr="0050601B" w:rsidRDefault="00AE3604" w:rsidP="00AE3604">
            <w:pPr>
              <w:widowControl w:val="0"/>
              <w:autoSpaceDE w:val="0"/>
              <w:autoSpaceDN w:val="0"/>
              <w:adjustRightInd w:val="0"/>
              <w:rPr>
                <w:ins w:id="1097" w:author="Borja Gonzalez" w:date="2017-09-28T17:46:00Z"/>
                <w:rFonts w:ascii="Monaco" w:hAnsi="Monaco" w:cs="Monaco"/>
                <w:noProof/>
                <w:sz w:val="20"/>
                <w:szCs w:val="20"/>
                <w:lang w:val="en-US"/>
                <w:rPrChange w:id="1098" w:author="Borja Gonzalez" w:date="2017-09-28T17:52:00Z">
                  <w:rPr>
                    <w:ins w:id="1099" w:author="Borja Gonzalez" w:date="2017-09-28T17:46:00Z"/>
                    <w:rFonts w:ascii="Monaco" w:hAnsi="Monaco" w:cs="Monaco"/>
                    <w:sz w:val="32"/>
                    <w:szCs w:val="32"/>
                    <w:lang w:val="en-US"/>
                  </w:rPr>
                </w:rPrChange>
              </w:rPr>
            </w:pPr>
            <w:ins w:id="1100" w:author="Borja Gonzalez" w:date="2017-09-28T17:46:00Z">
              <w:r w:rsidRPr="0050601B">
                <w:rPr>
                  <w:rFonts w:ascii="Monaco" w:hAnsi="Monaco" w:cs="Monaco"/>
                  <w:noProof/>
                  <w:sz w:val="20"/>
                  <w:szCs w:val="20"/>
                  <w:lang w:val="en-US"/>
                  <w:rPrChange w:id="110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02" w:author="Borja Gonzalez" w:date="2017-09-28T17:52:00Z">
                    <w:rPr>
                      <w:rFonts w:ascii="Monaco" w:hAnsi="Monaco" w:cs="Monaco"/>
                      <w:color w:val="000000"/>
                      <w:sz w:val="32"/>
                      <w:szCs w:val="32"/>
                      <w:lang w:val="en-US"/>
                    </w:rPr>
                  </w:rPrChange>
                </w:rPr>
                <w:t>datos</w:t>
              </w:r>
              <w:r w:rsidRPr="0050601B">
                <w:rPr>
                  <w:rFonts w:ascii="Monaco" w:hAnsi="Monaco" w:cs="Monaco"/>
                  <w:noProof/>
                  <w:sz w:val="20"/>
                  <w:szCs w:val="20"/>
                  <w:lang w:val="en-US"/>
                  <w:rPrChange w:id="110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0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0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06"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10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08"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10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0"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111" w:author="Borja Gonzalez" w:date="2017-09-28T17:52:00Z">
                    <w:rPr>
                      <w:rFonts w:ascii="Monaco" w:hAnsi="Monaco" w:cs="Monaco"/>
                      <w:b/>
                      <w:bCs/>
                      <w:color w:val="000000"/>
                      <w:sz w:val="32"/>
                      <w:szCs w:val="32"/>
                      <w:lang w:val="en-US"/>
                    </w:rPr>
                  </w:rPrChange>
                </w:rPr>
                <w:t>);</w:t>
              </w:r>
            </w:ins>
          </w:p>
          <w:p w14:paraId="5E5C4696" w14:textId="77777777" w:rsidR="00AE3604" w:rsidRPr="0050601B" w:rsidRDefault="00AE3604" w:rsidP="00AE3604">
            <w:pPr>
              <w:widowControl w:val="0"/>
              <w:autoSpaceDE w:val="0"/>
              <w:autoSpaceDN w:val="0"/>
              <w:adjustRightInd w:val="0"/>
              <w:rPr>
                <w:ins w:id="1112" w:author="Borja Gonzalez" w:date="2017-09-28T17:46:00Z"/>
                <w:rFonts w:ascii="Monaco" w:hAnsi="Monaco" w:cs="Monaco"/>
                <w:noProof/>
                <w:sz w:val="20"/>
                <w:szCs w:val="20"/>
                <w:lang w:val="en-US"/>
                <w:rPrChange w:id="1113" w:author="Borja Gonzalez" w:date="2017-09-28T17:52:00Z">
                  <w:rPr>
                    <w:ins w:id="1114" w:author="Borja Gonzalez" w:date="2017-09-28T17:46:00Z"/>
                    <w:rFonts w:ascii="Monaco" w:hAnsi="Monaco" w:cs="Monaco"/>
                    <w:sz w:val="32"/>
                    <w:szCs w:val="32"/>
                    <w:lang w:val="en-US"/>
                  </w:rPr>
                </w:rPrChange>
              </w:rPr>
            </w:pPr>
            <w:ins w:id="1115" w:author="Borja Gonzalez" w:date="2017-09-28T17:46:00Z">
              <w:r w:rsidRPr="0050601B">
                <w:rPr>
                  <w:rFonts w:ascii="Monaco" w:hAnsi="Monaco" w:cs="Monaco"/>
                  <w:noProof/>
                  <w:sz w:val="20"/>
                  <w:szCs w:val="20"/>
                  <w:lang w:val="en-US"/>
                  <w:rPrChange w:id="111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17"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1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9"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2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21"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12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23"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124"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125"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126" w:author="Borja Gonzalez" w:date="2017-09-28T17:52:00Z">
                    <w:rPr>
                      <w:rFonts w:ascii="Monaco" w:hAnsi="Monaco" w:cs="Monaco"/>
                      <w:color w:val="4E9A06"/>
                      <w:sz w:val="32"/>
                      <w:szCs w:val="32"/>
                      <w:lang w:val="en-US"/>
                    </w:rPr>
                  </w:rPrChange>
                </w:rPr>
                <w:t>" Petición del cliente: "</w:t>
              </w:r>
              <w:r w:rsidRPr="0050601B">
                <w:rPr>
                  <w:rFonts w:ascii="Monaco" w:hAnsi="Monaco" w:cs="Monaco"/>
                  <w:b/>
                  <w:bCs/>
                  <w:noProof/>
                  <w:color w:val="CE5C00"/>
                  <w:sz w:val="20"/>
                  <w:szCs w:val="20"/>
                  <w:lang w:val="en-US"/>
                  <w:rPrChange w:id="1127" w:author="Borja Gonzalez" w:date="2017-09-28T17:52: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128"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12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30"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000000"/>
                  <w:sz w:val="20"/>
                  <w:szCs w:val="20"/>
                  <w:lang w:val="en-US"/>
                  <w:rPrChange w:id="1131" w:author="Borja Gonzalez" w:date="2017-09-28T17:52:00Z">
                    <w:rPr>
                      <w:rFonts w:ascii="Monaco" w:hAnsi="Monaco" w:cs="Monaco"/>
                      <w:b/>
                      <w:bCs/>
                      <w:color w:val="000000"/>
                      <w:sz w:val="32"/>
                      <w:szCs w:val="32"/>
                      <w:lang w:val="en-US"/>
                    </w:rPr>
                  </w:rPrChange>
                </w:rPr>
                <w:t>);</w:t>
              </w:r>
            </w:ins>
          </w:p>
          <w:p w14:paraId="150CCD46" w14:textId="77777777" w:rsidR="00AE3604" w:rsidRPr="0050601B" w:rsidRDefault="00AE3604" w:rsidP="00AE3604">
            <w:pPr>
              <w:widowControl w:val="0"/>
              <w:autoSpaceDE w:val="0"/>
              <w:autoSpaceDN w:val="0"/>
              <w:adjustRightInd w:val="0"/>
              <w:rPr>
                <w:ins w:id="1132" w:author="Borja Gonzalez" w:date="2017-09-28T17:46:00Z"/>
                <w:rFonts w:ascii="Monaco" w:hAnsi="Monaco" w:cs="Monaco"/>
                <w:noProof/>
                <w:sz w:val="20"/>
                <w:szCs w:val="20"/>
                <w:lang w:val="en-US"/>
                <w:rPrChange w:id="1133" w:author="Borja Gonzalez" w:date="2017-09-28T17:52:00Z">
                  <w:rPr>
                    <w:ins w:id="1134" w:author="Borja Gonzalez" w:date="2017-09-28T17:46:00Z"/>
                    <w:rFonts w:ascii="Monaco" w:hAnsi="Monaco" w:cs="Monaco"/>
                    <w:sz w:val="32"/>
                    <w:szCs w:val="32"/>
                    <w:lang w:val="en-US"/>
                  </w:rPr>
                </w:rPrChange>
              </w:rPr>
            </w:pPr>
          </w:p>
          <w:p w14:paraId="272BB5AC" w14:textId="77777777" w:rsidR="00AE3604" w:rsidRPr="0050601B" w:rsidRDefault="00AE3604" w:rsidP="00AE3604">
            <w:pPr>
              <w:widowControl w:val="0"/>
              <w:autoSpaceDE w:val="0"/>
              <w:autoSpaceDN w:val="0"/>
              <w:adjustRightInd w:val="0"/>
              <w:rPr>
                <w:ins w:id="1135" w:author="Borja Gonzalez" w:date="2017-09-28T17:46:00Z"/>
                <w:rFonts w:ascii="Monaco" w:hAnsi="Monaco" w:cs="Monaco"/>
                <w:noProof/>
                <w:sz w:val="20"/>
                <w:szCs w:val="20"/>
                <w:lang w:val="en-US"/>
                <w:rPrChange w:id="1136" w:author="Borja Gonzalez" w:date="2017-09-28T17:52:00Z">
                  <w:rPr>
                    <w:ins w:id="1137" w:author="Borja Gonzalez" w:date="2017-09-28T17:46:00Z"/>
                    <w:rFonts w:ascii="Monaco" w:hAnsi="Monaco" w:cs="Monaco"/>
                    <w:sz w:val="32"/>
                    <w:szCs w:val="32"/>
                    <w:lang w:val="en-US"/>
                  </w:rPr>
                </w:rPrChange>
              </w:rPr>
            </w:pPr>
            <w:ins w:id="1138" w:author="Borja Gonzalez" w:date="2017-09-28T17:46:00Z">
              <w:r w:rsidRPr="0050601B">
                <w:rPr>
                  <w:rFonts w:ascii="Monaco" w:hAnsi="Monaco" w:cs="Monaco"/>
                  <w:noProof/>
                  <w:sz w:val="20"/>
                  <w:szCs w:val="20"/>
                  <w:lang w:val="en-US"/>
                  <w:rPrChange w:id="113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40"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141"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4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43"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14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45"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114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4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48"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149"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150" w:author="Borja Gonzalez" w:date="2017-09-28T17:52:00Z">
                    <w:rPr>
                      <w:rFonts w:ascii="Monaco" w:hAnsi="Monaco" w:cs="Monaco"/>
                      <w:b/>
                      <w:bCs/>
                      <w:color w:val="000000"/>
                      <w:sz w:val="32"/>
                      <w:szCs w:val="32"/>
                      <w:lang w:val="en-US"/>
                    </w:rPr>
                  </w:rPrChange>
                </w:rPr>
                <w:t>){</w:t>
              </w:r>
            </w:ins>
          </w:p>
          <w:p w14:paraId="52E546A6" w14:textId="77777777" w:rsidR="00AE3604" w:rsidRPr="0050601B" w:rsidRDefault="00AE3604" w:rsidP="00AE3604">
            <w:pPr>
              <w:widowControl w:val="0"/>
              <w:autoSpaceDE w:val="0"/>
              <w:autoSpaceDN w:val="0"/>
              <w:adjustRightInd w:val="0"/>
              <w:rPr>
                <w:ins w:id="1151" w:author="Borja Gonzalez" w:date="2017-09-28T17:46:00Z"/>
                <w:rFonts w:ascii="Monaco" w:hAnsi="Monaco" w:cs="Monaco"/>
                <w:noProof/>
                <w:sz w:val="20"/>
                <w:szCs w:val="20"/>
                <w:lang w:val="en-US"/>
                <w:rPrChange w:id="1152" w:author="Borja Gonzalez" w:date="2017-09-28T17:52:00Z">
                  <w:rPr>
                    <w:ins w:id="1153" w:author="Borja Gonzalez" w:date="2017-09-28T17:46:00Z"/>
                    <w:rFonts w:ascii="Monaco" w:hAnsi="Monaco" w:cs="Monaco"/>
                    <w:sz w:val="32"/>
                    <w:szCs w:val="32"/>
                    <w:lang w:val="en-US"/>
                  </w:rPr>
                </w:rPrChange>
              </w:rPr>
            </w:pPr>
            <w:ins w:id="1154" w:author="Borja Gonzalez" w:date="2017-09-28T17:46:00Z">
              <w:r w:rsidRPr="0050601B">
                <w:rPr>
                  <w:rFonts w:ascii="Monaco" w:hAnsi="Monaco" w:cs="Monaco"/>
                  <w:noProof/>
                  <w:sz w:val="20"/>
                  <w:szCs w:val="20"/>
                  <w:lang w:val="en-US"/>
                  <w:rPrChange w:id="1155"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56"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15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58"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1159"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60"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6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62"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116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64"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1165"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66"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1167" w:author="Borja Gonzalez" w:date="2017-09-28T17:52:00Z">
                    <w:rPr>
                      <w:rFonts w:ascii="Monaco" w:hAnsi="Monaco" w:cs="Monaco"/>
                      <w:b/>
                      <w:bCs/>
                      <w:color w:val="000000"/>
                      <w:sz w:val="32"/>
                      <w:szCs w:val="32"/>
                      <w:lang w:val="en-US"/>
                    </w:rPr>
                  </w:rPrChange>
                </w:rPr>
                <w:t>);</w:t>
              </w:r>
            </w:ins>
          </w:p>
          <w:p w14:paraId="40D42CDD" w14:textId="77777777" w:rsidR="00AE3604" w:rsidRPr="0050601B" w:rsidRDefault="00AE3604" w:rsidP="00AE3604">
            <w:pPr>
              <w:widowControl w:val="0"/>
              <w:autoSpaceDE w:val="0"/>
              <w:autoSpaceDN w:val="0"/>
              <w:adjustRightInd w:val="0"/>
              <w:rPr>
                <w:ins w:id="1168" w:author="Borja Gonzalez" w:date="2017-09-28T17:46:00Z"/>
                <w:rFonts w:ascii="Monaco" w:hAnsi="Monaco" w:cs="Monaco"/>
                <w:noProof/>
                <w:sz w:val="20"/>
                <w:szCs w:val="20"/>
                <w:lang w:val="en-US"/>
                <w:rPrChange w:id="1169" w:author="Borja Gonzalez" w:date="2017-09-28T17:52:00Z">
                  <w:rPr>
                    <w:ins w:id="1170" w:author="Borja Gonzalez" w:date="2017-09-28T17:46:00Z"/>
                    <w:rFonts w:ascii="Monaco" w:hAnsi="Monaco" w:cs="Monaco"/>
                    <w:sz w:val="32"/>
                    <w:szCs w:val="32"/>
                    <w:lang w:val="en-US"/>
                  </w:rPr>
                </w:rPrChange>
              </w:rPr>
            </w:pPr>
            <w:ins w:id="1171" w:author="Borja Gonzalez" w:date="2017-09-28T17:46:00Z">
              <w:r w:rsidRPr="0050601B">
                <w:rPr>
                  <w:rFonts w:ascii="Monaco" w:hAnsi="Monaco" w:cs="Monaco"/>
                  <w:noProof/>
                  <w:sz w:val="20"/>
                  <w:szCs w:val="20"/>
                  <w:lang w:val="en-US"/>
                  <w:rPrChange w:id="117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73"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17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75"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117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7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78"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79"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118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81"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118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3"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118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5"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1186" w:author="Borja Gonzalez" w:date="2017-09-28T17:52:00Z">
                    <w:rPr>
                      <w:rFonts w:ascii="Monaco" w:hAnsi="Monaco" w:cs="Monaco"/>
                      <w:b/>
                      <w:bCs/>
                      <w:color w:val="000000"/>
                      <w:sz w:val="32"/>
                      <w:szCs w:val="32"/>
                      <w:lang w:val="en-US"/>
                    </w:rPr>
                  </w:rPrChange>
                </w:rPr>
                <w:t>);</w:t>
              </w:r>
            </w:ins>
          </w:p>
          <w:p w14:paraId="26C9FCF8" w14:textId="77777777" w:rsidR="00AE3604" w:rsidRPr="0050601B" w:rsidRDefault="00AE3604" w:rsidP="00AE3604">
            <w:pPr>
              <w:widowControl w:val="0"/>
              <w:autoSpaceDE w:val="0"/>
              <w:autoSpaceDN w:val="0"/>
              <w:adjustRightInd w:val="0"/>
              <w:rPr>
                <w:ins w:id="1187" w:author="Borja Gonzalez" w:date="2017-09-28T17:46:00Z"/>
                <w:rFonts w:ascii="Monaco" w:hAnsi="Monaco" w:cs="Monaco"/>
                <w:noProof/>
                <w:sz w:val="20"/>
                <w:szCs w:val="20"/>
                <w:lang w:val="en-US"/>
                <w:rPrChange w:id="1188" w:author="Borja Gonzalez" w:date="2017-09-28T17:52:00Z">
                  <w:rPr>
                    <w:ins w:id="1189" w:author="Borja Gonzalez" w:date="2017-09-28T17:46:00Z"/>
                    <w:rFonts w:ascii="Monaco" w:hAnsi="Monaco" w:cs="Monaco"/>
                    <w:sz w:val="32"/>
                    <w:szCs w:val="32"/>
                    <w:lang w:val="en-US"/>
                  </w:rPr>
                </w:rPrChange>
              </w:rPr>
            </w:pPr>
            <w:ins w:id="1190" w:author="Borja Gonzalez" w:date="2017-09-28T17:46:00Z">
              <w:r w:rsidRPr="0050601B">
                <w:rPr>
                  <w:rFonts w:ascii="Monaco" w:hAnsi="Monaco" w:cs="Monaco"/>
                  <w:noProof/>
                  <w:sz w:val="20"/>
                  <w:szCs w:val="20"/>
                  <w:lang w:val="en-US"/>
                  <w:rPrChange w:id="119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92"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9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4"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6"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1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98"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19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00"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01" w:author="Borja Gonzalez" w:date="2017-09-28T17:52:00Z">
                    <w:rPr>
                      <w:rFonts w:ascii="Monaco" w:hAnsi="Monaco" w:cs="Monaco"/>
                      <w:color w:val="4E9A06"/>
                      <w:sz w:val="32"/>
                      <w:szCs w:val="32"/>
                      <w:lang w:val="en-US"/>
                    </w:rPr>
                  </w:rPrChange>
                </w:rPr>
                <w:t>" Base de datos abierta"</w:t>
              </w:r>
              <w:r w:rsidRPr="0050601B">
                <w:rPr>
                  <w:rFonts w:ascii="Monaco" w:hAnsi="Monaco" w:cs="Monaco"/>
                  <w:b/>
                  <w:bCs/>
                  <w:noProof/>
                  <w:color w:val="000000"/>
                  <w:sz w:val="20"/>
                  <w:szCs w:val="20"/>
                  <w:lang w:val="en-US"/>
                  <w:rPrChange w:id="1202" w:author="Borja Gonzalez" w:date="2017-09-28T17:52:00Z">
                    <w:rPr>
                      <w:rFonts w:ascii="Monaco" w:hAnsi="Monaco" w:cs="Monaco"/>
                      <w:b/>
                      <w:bCs/>
                      <w:color w:val="000000"/>
                      <w:sz w:val="32"/>
                      <w:szCs w:val="32"/>
                      <w:lang w:val="en-US"/>
                    </w:rPr>
                  </w:rPrChange>
                </w:rPr>
                <w:t>);</w:t>
              </w:r>
            </w:ins>
          </w:p>
          <w:p w14:paraId="2DFA720A" w14:textId="77777777" w:rsidR="00AE3604" w:rsidRPr="0050601B" w:rsidRDefault="00AE3604" w:rsidP="00AE3604">
            <w:pPr>
              <w:widowControl w:val="0"/>
              <w:autoSpaceDE w:val="0"/>
              <w:autoSpaceDN w:val="0"/>
              <w:adjustRightInd w:val="0"/>
              <w:rPr>
                <w:ins w:id="1203" w:author="Borja Gonzalez" w:date="2017-09-28T17:46:00Z"/>
                <w:rFonts w:ascii="Monaco" w:hAnsi="Monaco" w:cs="Monaco"/>
                <w:noProof/>
                <w:sz w:val="20"/>
                <w:szCs w:val="20"/>
                <w:lang w:val="en-US"/>
                <w:rPrChange w:id="1204" w:author="Borja Gonzalez" w:date="2017-09-28T17:52:00Z">
                  <w:rPr>
                    <w:ins w:id="1205" w:author="Borja Gonzalez" w:date="2017-09-28T17:46:00Z"/>
                    <w:rFonts w:ascii="Monaco" w:hAnsi="Monaco" w:cs="Monaco"/>
                    <w:sz w:val="32"/>
                    <w:szCs w:val="32"/>
                    <w:lang w:val="en-US"/>
                  </w:rPr>
                </w:rPrChange>
              </w:rPr>
            </w:pPr>
            <w:ins w:id="1206" w:author="Borja Gonzalez" w:date="2017-09-28T17:46:00Z">
              <w:r w:rsidRPr="0050601B">
                <w:rPr>
                  <w:rFonts w:ascii="Monaco" w:hAnsi="Monaco" w:cs="Monaco"/>
                  <w:noProof/>
                  <w:sz w:val="20"/>
                  <w:szCs w:val="20"/>
                  <w:lang w:val="en-US"/>
                  <w:rPrChange w:id="1207"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08"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20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10" w:author="Borja Gonzalez" w:date="2017-09-28T17:52:00Z">
                    <w:rPr>
                      <w:rFonts w:ascii="Monaco" w:hAnsi="Monaco" w:cs="Monaco"/>
                      <w:color w:val="000000"/>
                      <w:sz w:val="32"/>
                      <w:szCs w:val="32"/>
                      <w:lang w:val="en-US"/>
                    </w:rPr>
                  </w:rPrChange>
                </w:rPr>
                <w:t>pacientes</w:t>
              </w:r>
              <w:r w:rsidRPr="0050601B">
                <w:rPr>
                  <w:rFonts w:ascii="Monaco" w:hAnsi="Monaco" w:cs="Monaco"/>
                  <w:noProof/>
                  <w:sz w:val="20"/>
                  <w:szCs w:val="20"/>
                  <w:lang w:val="en-US"/>
                  <w:rPrChange w:id="121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1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1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14"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21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16" w:author="Borja Gonzalez" w:date="2017-09-28T17:52:00Z">
                    <w:rPr>
                      <w:rFonts w:ascii="Monaco" w:hAnsi="Monaco" w:cs="Monaco"/>
                      <w:color w:val="000000"/>
                      <w:sz w:val="32"/>
                      <w:szCs w:val="32"/>
                      <w:lang w:val="en-US"/>
                    </w:rPr>
                  </w:rPrChange>
                </w:rPr>
                <w:t>exec</w:t>
              </w:r>
              <w:r w:rsidRPr="0050601B">
                <w:rPr>
                  <w:rFonts w:ascii="Monaco" w:hAnsi="Monaco" w:cs="Monaco"/>
                  <w:b/>
                  <w:bCs/>
                  <w:noProof/>
                  <w:color w:val="000000"/>
                  <w:sz w:val="20"/>
                  <w:szCs w:val="20"/>
                  <w:lang w:val="en-US"/>
                  <w:rPrChange w:id="121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18" w:author="Borja Gonzalez" w:date="2017-09-28T17:52:00Z">
                    <w:rPr>
                      <w:rFonts w:ascii="Monaco" w:hAnsi="Monaco" w:cs="Monaco"/>
                      <w:color w:val="4E9A06"/>
                      <w:sz w:val="32"/>
                      <w:szCs w:val="32"/>
                      <w:lang w:val="en-US"/>
                    </w:rPr>
                  </w:rPrChange>
                </w:rPr>
                <w:t>"SELECT * FROM pacientes"</w:t>
              </w:r>
              <w:r w:rsidRPr="0050601B">
                <w:rPr>
                  <w:rFonts w:ascii="Monaco" w:hAnsi="Monaco" w:cs="Monaco"/>
                  <w:b/>
                  <w:bCs/>
                  <w:noProof/>
                  <w:color w:val="000000"/>
                  <w:sz w:val="20"/>
                  <w:szCs w:val="20"/>
                  <w:lang w:val="en-US"/>
                  <w:rPrChange w:id="1219" w:author="Borja Gonzalez" w:date="2017-09-28T17:52:00Z">
                    <w:rPr>
                      <w:rFonts w:ascii="Monaco" w:hAnsi="Monaco" w:cs="Monaco"/>
                      <w:b/>
                      <w:bCs/>
                      <w:color w:val="000000"/>
                      <w:sz w:val="32"/>
                      <w:szCs w:val="32"/>
                      <w:lang w:val="en-US"/>
                    </w:rPr>
                  </w:rPrChange>
                </w:rPr>
                <w:t>);</w:t>
              </w:r>
            </w:ins>
          </w:p>
          <w:p w14:paraId="7BF5A918" w14:textId="77777777" w:rsidR="00AE3604" w:rsidRPr="0050601B" w:rsidRDefault="00AE3604" w:rsidP="00AE3604">
            <w:pPr>
              <w:widowControl w:val="0"/>
              <w:autoSpaceDE w:val="0"/>
              <w:autoSpaceDN w:val="0"/>
              <w:adjustRightInd w:val="0"/>
              <w:rPr>
                <w:ins w:id="1220" w:author="Borja Gonzalez" w:date="2017-09-28T17:46:00Z"/>
                <w:rFonts w:ascii="Monaco" w:hAnsi="Monaco" w:cs="Monaco"/>
                <w:noProof/>
                <w:sz w:val="20"/>
                <w:szCs w:val="20"/>
                <w:lang w:val="en-US"/>
                <w:rPrChange w:id="1221" w:author="Borja Gonzalez" w:date="2017-09-28T17:52:00Z">
                  <w:rPr>
                    <w:ins w:id="1222" w:author="Borja Gonzalez" w:date="2017-09-28T17:46:00Z"/>
                    <w:rFonts w:ascii="Monaco" w:hAnsi="Monaco" w:cs="Monaco"/>
                    <w:sz w:val="32"/>
                    <w:szCs w:val="32"/>
                    <w:lang w:val="en-US"/>
                  </w:rPr>
                </w:rPrChange>
              </w:rPr>
            </w:pPr>
            <w:ins w:id="1223" w:author="Borja Gonzalez" w:date="2017-09-28T17:46:00Z">
              <w:r w:rsidRPr="0050601B">
                <w:rPr>
                  <w:rFonts w:ascii="Monaco" w:hAnsi="Monaco" w:cs="Monaco"/>
                  <w:noProof/>
                  <w:sz w:val="20"/>
                  <w:szCs w:val="20"/>
                  <w:lang w:val="en-US"/>
                  <w:rPrChange w:id="122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25"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22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27" w:author="Borja Gonzalez" w:date="2017-09-28T17:52:00Z">
                    <w:rPr>
                      <w:rFonts w:ascii="Monaco" w:hAnsi="Monaco" w:cs="Monaco"/>
                      <w:color w:val="000000"/>
                      <w:sz w:val="32"/>
                      <w:szCs w:val="32"/>
                      <w:lang w:val="en-US"/>
                    </w:rPr>
                  </w:rPrChange>
                </w:rPr>
                <w:t>emit</w:t>
              </w:r>
              <w:r w:rsidRPr="0050601B">
                <w:rPr>
                  <w:rFonts w:ascii="Monaco" w:hAnsi="Monaco" w:cs="Monaco"/>
                  <w:b/>
                  <w:bCs/>
                  <w:noProof/>
                  <w:color w:val="000000"/>
                  <w:sz w:val="20"/>
                  <w:szCs w:val="20"/>
                  <w:lang w:val="en-US"/>
                  <w:rPrChange w:id="1228"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29"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23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31" w:author="Borja Gonzalez" w:date="2017-09-28T17:52:00Z">
                    <w:rPr>
                      <w:rFonts w:ascii="Monaco" w:hAnsi="Monaco" w:cs="Monaco"/>
                      <w:color w:val="000000"/>
                      <w:sz w:val="32"/>
                      <w:szCs w:val="32"/>
                      <w:lang w:val="en-US"/>
                    </w:rPr>
                  </w:rPrChange>
                </w:rPr>
                <w:t>pacientes</w:t>
              </w:r>
              <w:r w:rsidRPr="0050601B">
                <w:rPr>
                  <w:rFonts w:ascii="Monaco" w:hAnsi="Monaco" w:cs="Monaco"/>
                  <w:b/>
                  <w:bCs/>
                  <w:noProof/>
                  <w:color w:val="000000"/>
                  <w:sz w:val="20"/>
                  <w:szCs w:val="20"/>
                  <w:lang w:val="en-US"/>
                  <w:rPrChange w:id="1232"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0000CF"/>
                  <w:sz w:val="20"/>
                  <w:szCs w:val="20"/>
                  <w:lang w:val="en-US"/>
                  <w:rPrChange w:id="1233" w:author="Borja Gonzalez" w:date="2017-09-28T17:52:00Z">
                    <w:rPr>
                      <w:rFonts w:ascii="Monaco" w:hAnsi="Monaco" w:cs="Monaco"/>
                      <w:b/>
                      <w:bCs/>
                      <w:color w:val="0000CF"/>
                      <w:sz w:val="32"/>
                      <w:szCs w:val="32"/>
                      <w:lang w:val="en-US"/>
                    </w:rPr>
                  </w:rPrChange>
                </w:rPr>
                <w:t>0</w:t>
              </w:r>
              <w:r w:rsidRPr="0050601B">
                <w:rPr>
                  <w:rFonts w:ascii="Monaco" w:hAnsi="Monaco" w:cs="Monaco"/>
                  <w:b/>
                  <w:bCs/>
                  <w:noProof/>
                  <w:color w:val="000000"/>
                  <w:sz w:val="20"/>
                  <w:szCs w:val="20"/>
                  <w:lang w:val="en-US"/>
                  <w:rPrChange w:id="123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35" w:author="Borja Gonzalez" w:date="2017-09-28T17:52:00Z">
                    <w:rPr>
                      <w:rFonts w:ascii="Monaco" w:hAnsi="Monaco" w:cs="Monaco"/>
                      <w:color w:val="000000"/>
                      <w:sz w:val="32"/>
                      <w:szCs w:val="32"/>
                      <w:lang w:val="en-US"/>
                    </w:rPr>
                  </w:rPrChange>
                </w:rPr>
                <w:t>values</w:t>
              </w:r>
              <w:r w:rsidRPr="0050601B">
                <w:rPr>
                  <w:rFonts w:ascii="Monaco" w:hAnsi="Monaco" w:cs="Monaco"/>
                  <w:b/>
                  <w:bCs/>
                  <w:noProof/>
                  <w:color w:val="000000"/>
                  <w:sz w:val="20"/>
                  <w:szCs w:val="20"/>
                  <w:lang w:val="en-US"/>
                  <w:rPrChange w:id="1236" w:author="Borja Gonzalez" w:date="2017-09-28T17:52:00Z">
                    <w:rPr>
                      <w:rFonts w:ascii="Monaco" w:hAnsi="Monaco" w:cs="Monaco"/>
                      <w:b/>
                      <w:bCs/>
                      <w:color w:val="000000"/>
                      <w:sz w:val="32"/>
                      <w:szCs w:val="32"/>
                      <w:lang w:val="en-US"/>
                    </w:rPr>
                  </w:rPrChange>
                </w:rPr>
                <w:t>);</w:t>
              </w:r>
            </w:ins>
          </w:p>
          <w:p w14:paraId="1A64F827" w14:textId="77777777" w:rsidR="00AE3604" w:rsidRPr="0050601B" w:rsidRDefault="00AE3604" w:rsidP="00AE3604">
            <w:pPr>
              <w:widowControl w:val="0"/>
              <w:autoSpaceDE w:val="0"/>
              <w:autoSpaceDN w:val="0"/>
              <w:adjustRightInd w:val="0"/>
              <w:rPr>
                <w:ins w:id="1237" w:author="Borja Gonzalez" w:date="2017-09-28T17:46:00Z"/>
                <w:rFonts w:ascii="Monaco" w:hAnsi="Monaco" w:cs="Monaco"/>
                <w:noProof/>
                <w:sz w:val="20"/>
                <w:szCs w:val="20"/>
                <w:lang w:val="en-US"/>
                <w:rPrChange w:id="1238" w:author="Borja Gonzalez" w:date="2017-09-28T17:52:00Z">
                  <w:rPr>
                    <w:ins w:id="1239" w:author="Borja Gonzalez" w:date="2017-09-28T17:46:00Z"/>
                    <w:rFonts w:ascii="Monaco" w:hAnsi="Monaco" w:cs="Monaco"/>
                    <w:sz w:val="32"/>
                    <w:szCs w:val="32"/>
                    <w:lang w:val="en-US"/>
                  </w:rPr>
                </w:rPrChange>
              </w:rPr>
            </w:pPr>
            <w:ins w:id="1240" w:author="Borja Gonzalez" w:date="2017-09-28T17:46:00Z">
              <w:r w:rsidRPr="0050601B">
                <w:rPr>
                  <w:rFonts w:ascii="Monaco" w:hAnsi="Monaco" w:cs="Monaco"/>
                  <w:noProof/>
                  <w:sz w:val="20"/>
                  <w:szCs w:val="20"/>
                  <w:lang w:val="en-US"/>
                  <w:rPrChange w:id="124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42"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4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4"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4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6"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24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48"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24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50"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51" w:author="Borja Gonzalez" w:date="2017-09-28T17:52:00Z">
                    <w:rPr>
                      <w:rFonts w:ascii="Monaco" w:hAnsi="Monaco" w:cs="Monaco"/>
                      <w:color w:val="4E9A06"/>
                      <w:sz w:val="32"/>
                      <w:szCs w:val="32"/>
                      <w:lang w:val="en-US"/>
                    </w:rPr>
                  </w:rPrChange>
                </w:rPr>
                <w:t>" Listado de pacientes enviado al cliente"</w:t>
              </w:r>
              <w:r w:rsidRPr="0050601B">
                <w:rPr>
                  <w:rFonts w:ascii="Monaco" w:hAnsi="Monaco" w:cs="Monaco"/>
                  <w:b/>
                  <w:bCs/>
                  <w:noProof/>
                  <w:color w:val="000000"/>
                  <w:sz w:val="20"/>
                  <w:szCs w:val="20"/>
                  <w:lang w:val="en-US"/>
                  <w:rPrChange w:id="1252" w:author="Borja Gonzalez" w:date="2017-09-28T17:52:00Z">
                    <w:rPr>
                      <w:rFonts w:ascii="Monaco" w:hAnsi="Monaco" w:cs="Monaco"/>
                      <w:b/>
                      <w:bCs/>
                      <w:color w:val="000000"/>
                      <w:sz w:val="32"/>
                      <w:szCs w:val="32"/>
                      <w:lang w:val="en-US"/>
                    </w:rPr>
                  </w:rPrChange>
                </w:rPr>
                <w:t>);</w:t>
              </w:r>
            </w:ins>
          </w:p>
          <w:p w14:paraId="2E90C284" w14:textId="77777777" w:rsidR="00AE3604" w:rsidRPr="0050601B" w:rsidRDefault="00AE3604" w:rsidP="00AE3604">
            <w:pPr>
              <w:widowControl w:val="0"/>
              <w:autoSpaceDE w:val="0"/>
              <w:autoSpaceDN w:val="0"/>
              <w:adjustRightInd w:val="0"/>
              <w:rPr>
                <w:ins w:id="1253" w:author="Borja Gonzalez" w:date="2017-09-28T17:46:00Z"/>
                <w:rFonts w:ascii="Monaco" w:hAnsi="Monaco" w:cs="Monaco"/>
                <w:noProof/>
                <w:sz w:val="20"/>
                <w:szCs w:val="20"/>
                <w:lang w:val="en-US"/>
                <w:rPrChange w:id="1254" w:author="Borja Gonzalez" w:date="2017-09-28T17:52:00Z">
                  <w:rPr>
                    <w:ins w:id="1255" w:author="Borja Gonzalez" w:date="2017-09-28T17:46:00Z"/>
                    <w:rFonts w:ascii="Monaco" w:hAnsi="Monaco" w:cs="Monaco"/>
                    <w:sz w:val="32"/>
                    <w:szCs w:val="32"/>
                    <w:lang w:val="en-US"/>
                  </w:rPr>
                </w:rPrChange>
              </w:rPr>
            </w:pPr>
            <w:ins w:id="1256" w:author="Borja Gonzalez" w:date="2017-09-28T17:46:00Z">
              <w:r w:rsidRPr="0050601B">
                <w:rPr>
                  <w:rFonts w:ascii="Monaco" w:hAnsi="Monaco" w:cs="Monaco"/>
                  <w:noProof/>
                  <w:sz w:val="20"/>
                  <w:szCs w:val="20"/>
                  <w:lang w:val="en-US"/>
                  <w:rPrChange w:id="125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58"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25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0" w:author="Borja Gonzalez" w:date="2017-09-28T17:52:00Z">
                    <w:rPr>
                      <w:rFonts w:ascii="Monaco" w:hAnsi="Monaco" w:cs="Monaco"/>
                      <w:color w:val="000000"/>
                      <w:sz w:val="32"/>
                      <w:szCs w:val="32"/>
                      <w:lang w:val="en-US"/>
                    </w:rPr>
                  </w:rPrChange>
                </w:rPr>
                <w:t>close</w:t>
              </w:r>
              <w:r w:rsidRPr="0050601B">
                <w:rPr>
                  <w:rFonts w:ascii="Monaco" w:hAnsi="Monaco" w:cs="Monaco"/>
                  <w:b/>
                  <w:bCs/>
                  <w:noProof/>
                  <w:color w:val="000000"/>
                  <w:sz w:val="20"/>
                  <w:szCs w:val="20"/>
                  <w:lang w:val="en-US"/>
                  <w:rPrChange w:id="1261" w:author="Borja Gonzalez" w:date="2017-09-28T17:52:00Z">
                    <w:rPr>
                      <w:rFonts w:ascii="Monaco" w:hAnsi="Monaco" w:cs="Monaco"/>
                      <w:b/>
                      <w:bCs/>
                      <w:color w:val="000000"/>
                      <w:sz w:val="32"/>
                      <w:szCs w:val="32"/>
                      <w:lang w:val="en-US"/>
                    </w:rPr>
                  </w:rPrChange>
                </w:rPr>
                <w:t>();</w:t>
              </w:r>
            </w:ins>
          </w:p>
          <w:p w14:paraId="02830D56" w14:textId="77777777" w:rsidR="00AE3604" w:rsidRPr="0050601B" w:rsidRDefault="00AE3604" w:rsidP="00AE3604">
            <w:pPr>
              <w:widowControl w:val="0"/>
              <w:autoSpaceDE w:val="0"/>
              <w:autoSpaceDN w:val="0"/>
              <w:adjustRightInd w:val="0"/>
              <w:rPr>
                <w:ins w:id="1262" w:author="Borja Gonzalez" w:date="2017-09-28T17:46:00Z"/>
                <w:rFonts w:ascii="Monaco" w:hAnsi="Monaco" w:cs="Monaco"/>
                <w:noProof/>
                <w:sz w:val="20"/>
                <w:szCs w:val="20"/>
                <w:lang w:val="en-US"/>
                <w:rPrChange w:id="1263" w:author="Borja Gonzalez" w:date="2017-09-28T17:52:00Z">
                  <w:rPr>
                    <w:ins w:id="1264" w:author="Borja Gonzalez" w:date="2017-09-28T17:46:00Z"/>
                    <w:rFonts w:ascii="Monaco" w:hAnsi="Monaco" w:cs="Monaco"/>
                    <w:sz w:val="32"/>
                    <w:szCs w:val="32"/>
                    <w:lang w:val="en-US"/>
                  </w:rPr>
                </w:rPrChange>
              </w:rPr>
            </w:pPr>
            <w:ins w:id="1265" w:author="Borja Gonzalez" w:date="2017-09-28T17:46:00Z">
              <w:r w:rsidRPr="0050601B">
                <w:rPr>
                  <w:rFonts w:ascii="Monaco" w:hAnsi="Monaco" w:cs="Monaco"/>
                  <w:noProof/>
                  <w:sz w:val="20"/>
                  <w:szCs w:val="20"/>
                  <w:lang w:val="en-US"/>
                  <w:rPrChange w:id="126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67"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6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9"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7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71"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27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73"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274"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75"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76" w:author="Borja Gonzalez" w:date="2017-09-28T17:52:00Z">
                    <w:rPr>
                      <w:rFonts w:ascii="Monaco" w:hAnsi="Monaco" w:cs="Monaco"/>
                      <w:color w:val="4E9A06"/>
                      <w:sz w:val="32"/>
                      <w:szCs w:val="32"/>
                      <w:lang w:val="en-US"/>
                    </w:rPr>
                  </w:rPrChange>
                </w:rPr>
                <w:t>" Base de datos cerrada"</w:t>
              </w:r>
              <w:r w:rsidRPr="0050601B">
                <w:rPr>
                  <w:rFonts w:ascii="Monaco" w:hAnsi="Monaco" w:cs="Monaco"/>
                  <w:b/>
                  <w:bCs/>
                  <w:noProof/>
                  <w:color w:val="000000"/>
                  <w:sz w:val="20"/>
                  <w:szCs w:val="20"/>
                  <w:lang w:val="en-US"/>
                  <w:rPrChange w:id="1277" w:author="Borja Gonzalez" w:date="2017-09-28T17:52:00Z">
                    <w:rPr>
                      <w:rFonts w:ascii="Monaco" w:hAnsi="Monaco" w:cs="Monaco"/>
                      <w:b/>
                      <w:bCs/>
                      <w:color w:val="000000"/>
                      <w:sz w:val="32"/>
                      <w:szCs w:val="32"/>
                      <w:lang w:val="en-US"/>
                    </w:rPr>
                  </w:rPrChange>
                </w:rPr>
                <w:t>);</w:t>
              </w:r>
            </w:ins>
          </w:p>
          <w:p w14:paraId="78A34560" w14:textId="77777777" w:rsidR="00AE3604" w:rsidRPr="0050601B" w:rsidRDefault="00AE3604" w:rsidP="00AE3604">
            <w:pPr>
              <w:widowControl w:val="0"/>
              <w:autoSpaceDE w:val="0"/>
              <w:autoSpaceDN w:val="0"/>
              <w:adjustRightInd w:val="0"/>
              <w:rPr>
                <w:ins w:id="1278" w:author="Borja Gonzalez" w:date="2017-09-28T17:46:00Z"/>
                <w:rFonts w:ascii="Monaco" w:hAnsi="Monaco" w:cs="Monaco"/>
                <w:sz w:val="20"/>
                <w:szCs w:val="20"/>
                <w:lang w:val="en-US"/>
                <w:rPrChange w:id="1279" w:author="Borja Gonzalez" w:date="2017-09-28T17:52:00Z">
                  <w:rPr>
                    <w:ins w:id="1280" w:author="Borja Gonzalez" w:date="2017-09-28T17:46:00Z"/>
                    <w:rFonts w:ascii="Monaco" w:hAnsi="Monaco" w:cs="Monaco"/>
                    <w:sz w:val="32"/>
                    <w:szCs w:val="32"/>
                    <w:lang w:val="en-US"/>
                  </w:rPr>
                </w:rPrChange>
              </w:rPr>
            </w:pPr>
            <w:ins w:id="1281" w:author="Borja Gonzalez" w:date="2017-09-28T17:46:00Z">
              <w:r w:rsidRPr="0050601B">
                <w:rPr>
                  <w:rFonts w:ascii="Monaco" w:hAnsi="Monaco" w:cs="Monaco"/>
                  <w:noProof/>
                  <w:sz w:val="20"/>
                  <w:szCs w:val="20"/>
                  <w:lang w:val="en-US"/>
                  <w:rPrChange w:id="128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83" w:author="Borja Gonzalez" w:date="2017-09-28T17:52:00Z">
                    <w:rPr>
                      <w:rFonts w:ascii="Monaco" w:hAnsi="Monaco" w:cs="Monaco"/>
                      <w:b/>
                      <w:bCs/>
                      <w:color w:val="000000"/>
                      <w:sz w:val="32"/>
                      <w:szCs w:val="32"/>
                      <w:lang w:val="en-US"/>
                    </w:rPr>
                  </w:rPrChange>
                </w:rPr>
                <w:t>}</w:t>
              </w:r>
            </w:ins>
          </w:p>
          <w:p w14:paraId="4F7B0A24" w14:textId="77777777" w:rsidR="00AE3604" w:rsidRDefault="00AE3604" w:rsidP="00CE1853">
            <w:pPr>
              <w:rPr>
                <w:ins w:id="1284" w:author="Borja Gonzalez" w:date="2017-09-28T17:44:00Z"/>
              </w:rPr>
            </w:pPr>
          </w:p>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285" w:name="_Toc368173908"/>
      <w:r>
        <w:t>4.3.2.  Borrar Paciente</w:t>
      </w:r>
      <w:bookmarkEnd w:id="1285"/>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array de pacientes. Utilizando un bucle </w:t>
      </w:r>
      <w:proofErr w:type="spellStart"/>
      <w:r w:rsidRPr="003066E2">
        <w:t>for</w:t>
      </w:r>
      <w:proofErr w:type="spellEnd"/>
      <w:r w:rsidRPr="003066E2">
        <w:t xml:space="preserve">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pPr>
        <w:rPr>
          <w:ins w:id="1286" w:author="Borja Gonzalez" w:date="2017-09-28T17:48:00Z"/>
        </w:rPr>
      </w:pPr>
      <w:del w:id="1287" w:author="Borja Gonzalez" w:date="2017-09-28T17:48:00Z">
        <w:r w:rsidDel="00AE3604">
          <w:rPr>
            <w:noProof/>
            <w:lang w:val="en-US"/>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2BF62D97" w14:textId="77777777" w:rsidTr="00AE3604">
        <w:trPr>
          <w:ins w:id="1288" w:author="Borja Gonzalez" w:date="2017-09-28T17:48:00Z"/>
        </w:trPr>
        <w:tc>
          <w:tcPr>
            <w:tcW w:w="8856" w:type="dxa"/>
          </w:tcPr>
          <w:p w14:paraId="313A1824" w14:textId="77777777" w:rsidR="00AE3604" w:rsidRPr="0050601B" w:rsidRDefault="00AE3604" w:rsidP="00AE3604">
            <w:pPr>
              <w:widowControl w:val="0"/>
              <w:autoSpaceDE w:val="0"/>
              <w:autoSpaceDN w:val="0"/>
              <w:adjustRightInd w:val="0"/>
              <w:rPr>
                <w:ins w:id="1289" w:author="Borja Gonzalez" w:date="2017-09-28T17:48:00Z"/>
                <w:rFonts w:ascii="Monaco" w:hAnsi="Monaco" w:cs="Monaco"/>
                <w:noProof/>
                <w:sz w:val="20"/>
                <w:szCs w:val="20"/>
                <w:lang w:val="en-US"/>
                <w:rPrChange w:id="1290" w:author="Borja Gonzalez" w:date="2017-09-28T17:53:00Z">
                  <w:rPr>
                    <w:ins w:id="1291" w:author="Borja Gonzalez" w:date="2017-09-28T17:48:00Z"/>
                    <w:rFonts w:ascii="Monaco" w:hAnsi="Monaco" w:cs="Monaco"/>
                    <w:sz w:val="32"/>
                    <w:szCs w:val="32"/>
                    <w:lang w:val="en-US"/>
                  </w:rPr>
                </w:rPrChange>
              </w:rPr>
            </w:pPr>
            <w:ins w:id="1292" w:author="Borja Gonzalez" w:date="2017-09-28T17:48:00Z">
              <w:r w:rsidRPr="0050601B">
                <w:rPr>
                  <w:rFonts w:ascii="Monaco" w:hAnsi="Monaco" w:cs="Monaco"/>
                  <w:noProof/>
                  <w:sz w:val="20"/>
                  <w:szCs w:val="20"/>
                  <w:lang w:val="en-US"/>
                  <w:rPrChange w:id="1293" w:author="Borja Gonzalez" w:date="2017-09-28T17:53:00Z">
                    <w:rPr>
                      <w:rFonts w:ascii="Monaco" w:hAnsi="Monaco" w:cs="Monaco"/>
                      <w:sz w:val="32"/>
                      <w:szCs w:val="32"/>
                      <w:lang w:val="en-US"/>
                    </w:rPr>
                  </w:rPrChange>
                </w:rPr>
                <w:t>var filas = tabla.rows.length;</w:t>
              </w:r>
            </w:ins>
          </w:p>
          <w:p w14:paraId="1CBCF8DE" w14:textId="77777777" w:rsidR="00AE3604" w:rsidRPr="0050601B" w:rsidRDefault="00AE3604" w:rsidP="00AE3604">
            <w:pPr>
              <w:widowControl w:val="0"/>
              <w:autoSpaceDE w:val="0"/>
              <w:autoSpaceDN w:val="0"/>
              <w:adjustRightInd w:val="0"/>
              <w:rPr>
                <w:ins w:id="1294" w:author="Borja Gonzalez" w:date="2017-09-28T17:48:00Z"/>
                <w:rFonts w:ascii="Monaco" w:hAnsi="Monaco" w:cs="Monaco"/>
                <w:noProof/>
                <w:sz w:val="20"/>
                <w:szCs w:val="20"/>
                <w:lang w:val="en-US"/>
                <w:rPrChange w:id="1295" w:author="Borja Gonzalez" w:date="2017-09-28T17:53:00Z">
                  <w:rPr>
                    <w:ins w:id="1296" w:author="Borja Gonzalez" w:date="2017-09-28T17:48:00Z"/>
                    <w:rFonts w:ascii="Monaco" w:hAnsi="Monaco" w:cs="Monaco"/>
                    <w:sz w:val="32"/>
                    <w:szCs w:val="32"/>
                    <w:lang w:val="en-US"/>
                  </w:rPr>
                </w:rPrChange>
              </w:rPr>
            </w:pPr>
            <w:ins w:id="1297" w:author="Borja Gonzalez" w:date="2017-09-28T17:48:00Z">
              <w:r w:rsidRPr="0050601B">
                <w:rPr>
                  <w:rFonts w:ascii="Monaco" w:hAnsi="Monaco" w:cs="Monaco"/>
                  <w:noProof/>
                  <w:sz w:val="20"/>
                  <w:szCs w:val="20"/>
                  <w:lang w:val="en-US"/>
                  <w:rPrChange w:id="1298" w:author="Borja Gonzalez" w:date="2017-09-28T17:53:00Z">
                    <w:rPr>
                      <w:rFonts w:ascii="Monaco" w:hAnsi="Monaco" w:cs="Monaco"/>
                      <w:sz w:val="32"/>
                      <w:szCs w:val="32"/>
                      <w:lang w:val="en-US"/>
                    </w:rPr>
                  </w:rPrChange>
                </w:rPr>
                <w:t>var fila = tabla.insertRow(filas);</w:t>
              </w:r>
            </w:ins>
          </w:p>
          <w:p w14:paraId="18A423AF" w14:textId="77777777" w:rsidR="00AE3604" w:rsidRPr="0050601B" w:rsidRDefault="00AE3604" w:rsidP="00AE3604">
            <w:pPr>
              <w:widowControl w:val="0"/>
              <w:autoSpaceDE w:val="0"/>
              <w:autoSpaceDN w:val="0"/>
              <w:adjustRightInd w:val="0"/>
              <w:rPr>
                <w:ins w:id="1299" w:author="Borja Gonzalez" w:date="2017-09-28T17:48:00Z"/>
                <w:rFonts w:ascii="Monaco" w:hAnsi="Monaco" w:cs="Monaco"/>
                <w:noProof/>
                <w:sz w:val="20"/>
                <w:szCs w:val="20"/>
                <w:lang w:val="en-US"/>
                <w:rPrChange w:id="1300" w:author="Borja Gonzalez" w:date="2017-09-28T17:53:00Z">
                  <w:rPr>
                    <w:ins w:id="1301" w:author="Borja Gonzalez" w:date="2017-09-28T17:48:00Z"/>
                    <w:rFonts w:ascii="Monaco" w:hAnsi="Monaco" w:cs="Monaco"/>
                    <w:sz w:val="32"/>
                    <w:szCs w:val="32"/>
                    <w:lang w:val="en-US"/>
                  </w:rPr>
                </w:rPrChange>
              </w:rPr>
            </w:pPr>
            <w:ins w:id="1302" w:author="Borja Gonzalez" w:date="2017-09-28T17:48:00Z">
              <w:r w:rsidRPr="0050601B">
                <w:rPr>
                  <w:rFonts w:ascii="Monaco" w:hAnsi="Monaco" w:cs="Monaco"/>
                  <w:noProof/>
                  <w:sz w:val="20"/>
                  <w:szCs w:val="20"/>
                  <w:lang w:val="en-US"/>
                  <w:rPrChange w:id="1303"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1304"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1305"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06"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1307"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1308"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09"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1310"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1311"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12"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1313"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1314"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1315" w:author="Borja Gonzalez" w:date="2017-09-28T17:53:00Z">
                    <w:rPr>
                      <w:rFonts w:ascii="Monaco" w:hAnsi="Monaco" w:cs="Monaco"/>
                      <w:sz w:val="32"/>
                      <w:szCs w:val="32"/>
                      <w:lang w:val="en-US"/>
                    </w:rPr>
                  </w:rPrChange>
                </w:rPr>
                <w:t>';</w:t>
              </w:r>
            </w:ins>
          </w:p>
          <w:p w14:paraId="67A12430" w14:textId="77777777" w:rsidR="00AE3604" w:rsidRDefault="00AE3604" w:rsidP="003066E2">
            <w:pPr>
              <w:rPr>
                <w:ins w:id="1316" w:author="Borja Gonzalez" w:date="2017-09-28T17:48:00Z"/>
              </w:rPr>
            </w:pPr>
          </w:p>
        </w:tc>
      </w:tr>
    </w:tbl>
    <w:p w14:paraId="535BF8D1" w14:textId="1D84C74C" w:rsidR="003066E2" w:rsidRPr="003066E2" w:rsidRDefault="003066E2" w:rsidP="003066E2"/>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pPr>
        <w:rPr>
          <w:ins w:id="1317" w:author="Borja Gonzalez" w:date="2017-09-28T17:49:00Z"/>
        </w:rPr>
      </w:pPr>
      <w:del w:id="1318" w:author="Borja Gonzalez" w:date="2017-09-28T17:49:00Z">
        <w:r w:rsidDel="00AE3604">
          <w:rPr>
            <w:noProof/>
            <w:lang w:val="en-US"/>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449C5BB3" w14:textId="77777777" w:rsidTr="00AE3604">
        <w:trPr>
          <w:ins w:id="1319" w:author="Borja Gonzalez" w:date="2017-09-28T17:49:00Z"/>
        </w:trPr>
        <w:tc>
          <w:tcPr>
            <w:tcW w:w="8856" w:type="dxa"/>
          </w:tcPr>
          <w:p w14:paraId="70633F18" w14:textId="77777777" w:rsidR="00AE3604" w:rsidRPr="0050601B" w:rsidRDefault="00AE3604" w:rsidP="00AE3604">
            <w:pPr>
              <w:widowControl w:val="0"/>
              <w:autoSpaceDE w:val="0"/>
              <w:autoSpaceDN w:val="0"/>
              <w:adjustRightInd w:val="0"/>
              <w:rPr>
                <w:ins w:id="1320" w:author="Borja Gonzalez" w:date="2017-09-28T17:49:00Z"/>
                <w:rFonts w:ascii="Monaco" w:hAnsi="Monaco" w:cs="Monaco"/>
                <w:noProof/>
                <w:sz w:val="20"/>
                <w:szCs w:val="20"/>
                <w:lang w:val="en-US"/>
                <w:rPrChange w:id="1321" w:author="Borja Gonzalez" w:date="2017-09-28T17:53:00Z">
                  <w:rPr>
                    <w:ins w:id="1322" w:author="Borja Gonzalez" w:date="2017-09-28T17:49:00Z"/>
                    <w:rFonts w:ascii="Monaco" w:hAnsi="Monaco" w:cs="Monaco"/>
                    <w:sz w:val="32"/>
                    <w:szCs w:val="32"/>
                    <w:lang w:val="en-US"/>
                  </w:rPr>
                </w:rPrChange>
              </w:rPr>
            </w:pPr>
            <w:ins w:id="1323" w:author="Borja Gonzalez" w:date="2017-09-28T17:49:00Z">
              <w:r w:rsidRPr="0050601B">
                <w:rPr>
                  <w:rFonts w:ascii="Monaco" w:hAnsi="Monaco" w:cs="Monaco"/>
                  <w:b/>
                  <w:bCs/>
                  <w:noProof/>
                  <w:color w:val="204A87"/>
                  <w:sz w:val="20"/>
                  <w:szCs w:val="20"/>
                  <w:lang w:val="en-US"/>
                  <w:rPrChange w:id="1324" w:author="Borja Gonzalez" w:date="2017-09-28T17:53: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32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26" w:author="Borja Gonzalez" w:date="2017-09-28T17:53:00Z">
                    <w:rPr>
                      <w:rFonts w:ascii="Monaco" w:hAnsi="Monaco" w:cs="Monaco"/>
                      <w:color w:val="000000"/>
                      <w:sz w:val="32"/>
                      <w:szCs w:val="32"/>
                      <w:lang w:val="en-US"/>
                    </w:rPr>
                  </w:rPrChange>
                </w:rPr>
                <w:t>borrar_paciente</w:t>
              </w:r>
              <w:r w:rsidRPr="0050601B">
                <w:rPr>
                  <w:rFonts w:ascii="Monaco" w:hAnsi="Monaco" w:cs="Monaco"/>
                  <w:b/>
                  <w:bCs/>
                  <w:noProof/>
                  <w:color w:val="000000"/>
                  <w:sz w:val="20"/>
                  <w:szCs w:val="20"/>
                  <w:lang w:val="en-US"/>
                  <w:rPrChange w:id="132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8"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32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30" w:author="Borja Gonzalez" w:date="2017-09-28T17:53:00Z">
                    <w:rPr>
                      <w:rFonts w:ascii="Monaco" w:hAnsi="Monaco" w:cs="Monaco"/>
                      <w:color w:val="000000"/>
                      <w:sz w:val="32"/>
                      <w:szCs w:val="32"/>
                      <w:lang w:val="en-US"/>
                    </w:rPr>
                  </w:rPrChange>
                </w:rPr>
                <w:t>nombre</w:t>
              </w:r>
              <w:r w:rsidRPr="0050601B">
                <w:rPr>
                  <w:rFonts w:ascii="Monaco" w:hAnsi="Monaco" w:cs="Monaco"/>
                  <w:b/>
                  <w:bCs/>
                  <w:noProof/>
                  <w:color w:val="000000"/>
                  <w:sz w:val="20"/>
                  <w:szCs w:val="20"/>
                  <w:lang w:val="en-US"/>
                  <w:rPrChange w:id="1331" w:author="Borja Gonzalez" w:date="2017-09-28T17:53:00Z">
                    <w:rPr>
                      <w:rFonts w:ascii="Monaco" w:hAnsi="Monaco" w:cs="Monaco"/>
                      <w:b/>
                      <w:bCs/>
                      <w:color w:val="000000"/>
                      <w:sz w:val="32"/>
                      <w:szCs w:val="32"/>
                      <w:lang w:val="en-US"/>
                    </w:rPr>
                  </w:rPrChange>
                </w:rPr>
                <w:t>){</w:t>
              </w:r>
            </w:ins>
          </w:p>
          <w:p w14:paraId="2A786A8A" w14:textId="77777777" w:rsidR="00AE3604" w:rsidRPr="0050601B" w:rsidRDefault="00AE3604" w:rsidP="00AE3604">
            <w:pPr>
              <w:widowControl w:val="0"/>
              <w:autoSpaceDE w:val="0"/>
              <w:autoSpaceDN w:val="0"/>
              <w:adjustRightInd w:val="0"/>
              <w:rPr>
                <w:ins w:id="1332" w:author="Borja Gonzalez" w:date="2017-09-28T17:49:00Z"/>
                <w:rFonts w:ascii="Monaco" w:hAnsi="Monaco" w:cs="Monaco"/>
                <w:noProof/>
                <w:sz w:val="20"/>
                <w:szCs w:val="20"/>
                <w:lang w:val="en-US"/>
                <w:rPrChange w:id="1333" w:author="Borja Gonzalez" w:date="2017-09-28T17:53:00Z">
                  <w:rPr>
                    <w:ins w:id="1334" w:author="Borja Gonzalez" w:date="2017-09-28T17:49:00Z"/>
                    <w:rFonts w:ascii="Monaco" w:hAnsi="Monaco" w:cs="Monaco"/>
                    <w:sz w:val="32"/>
                    <w:szCs w:val="32"/>
                    <w:lang w:val="en-US"/>
                  </w:rPr>
                </w:rPrChange>
              </w:rPr>
            </w:pPr>
            <w:ins w:id="1335" w:author="Borja Gonzalez" w:date="2017-09-28T17:49:00Z">
              <w:r w:rsidRPr="0050601B">
                <w:rPr>
                  <w:rFonts w:ascii="Monaco" w:hAnsi="Monaco" w:cs="Monaco"/>
                  <w:noProof/>
                  <w:sz w:val="20"/>
                  <w:szCs w:val="20"/>
                  <w:lang w:val="en-US"/>
                  <w:rPrChange w:id="1336"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337"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3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39"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34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4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4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43" w:author="Borja Gonzalez" w:date="2017-09-28T17:53:00Z">
                    <w:rPr>
                      <w:rFonts w:ascii="Monaco" w:hAnsi="Monaco" w:cs="Monaco"/>
                      <w:color w:val="000000"/>
                      <w:sz w:val="32"/>
                      <w:szCs w:val="32"/>
                      <w:lang w:val="en-US"/>
                    </w:rPr>
                  </w:rPrChange>
                </w:rPr>
                <w:t>confirm</w:t>
              </w:r>
              <w:r w:rsidRPr="0050601B">
                <w:rPr>
                  <w:rFonts w:ascii="Monaco" w:hAnsi="Monaco" w:cs="Monaco"/>
                  <w:b/>
                  <w:bCs/>
                  <w:noProof/>
                  <w:color w:val="000000"/>
                  <w:sz w:val="20"/>
                  <w:szCs w:val="20"/>
                  <w:lang w:val="en-US"/>
                  <w:rPrChange w:id="1344"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45" w:author="Borja Gonzalez" w:date="2017-09-28T17:53:00Z">
                    <w:rPr>
                      <w:rFonts w:ascii="Monaco" w:hAnsi="Monaco" w:cs="Monaco"/>
                      <w:color w:val="4E9A06"/>
                      <w:sz w:val="32"/>
                      <w:szCs w:val="32"/>
                      <w:lang w:val="en-US"/>
                    </w:rPr>
                  </w:rPrChange>
                </w:rPr>
                <w:t>"¿Esta seguro de que quiere borrar a este paciente?. Al eliminar un paciente borrara todos sus datos asociados."</w:t>
              </w:r>
              <w:r w:rsidRPr="0050601B">
                <w:rPr>
                  <w:rFonts w:ascii="Monaco" w:hAnsi="Monaco" w:cs="Monaco"/>
                  <w:b/>
                  <w:bCs/>
                  <w:noProof/>
                  <w:color w:val="000000"/>
                  <w:sz w:val="20"/>
                  <w:szCs w:val="20"/>
                  <w:lang w:val="en-US"/>
                  <w:rPrChange w:id="1346" w:author="Borja Gonzalez" w:date="2017-09-28T17:53:00Z">
                    <w:rPr>
                      <w:rFonts w:ascii="Monaco" w:hAnsi="Monaco" w:cs="Monaco"/>
                      <w:b/>
                      <w:bCs/>
                      <w:color w:val="000000"/>
                      <w:sz w:val="32"/>
                      <w:szCs w:val="32"/>
                      <w:lang w:val="en-US"/>
                    </w:rPr>
                  </w:rPrChange>
                </w:rPr>
                <w:t>);</w:t>
              </w:r>
            </w:ins>
          </w:p>
          <w:p w14:paraId="689BFC7C" w14:textId="77777777" w:rsidR="00AE3604" w:rsidRPr="0050601B" w:rsidRDefault="00AE3604" w:rsidP="00AE3604">
            <w:pPr>
              <w:widowControl w:val="0"/>
              <w:autoSpaceDE w:val="0"/>
              <w:autoSpaceDN w:val="0"/>
              <w:adjustRightInd w:val="0"/>
              <w:rPr>
                <w:ins w:id="1347" w:author="Borja Gonzalez" w:date="2017-09-28T17:49:00Z"/>
                <w:rFonts w:ascii="Monaco" w:hAnsi="Monaco" w:cs="Monaco"/>
                <w:noProof/>
                <w:sz w:val="20"/>
                <w:szCs w:val="20"/>
                <w:lang w:val="en-US"/>
                <w:rPrChange w:id="1348" w:author="Borja Gonzalez" w:date="2017-09-28T17:53:00Z">
                  <w:rPr>
                    <w:ins w:id="1349" w:author="Borja Gonzalez" w:date="2017-09-28T17:49:00Z"/>
                    <w:rFonts w:ascii="Monaco" w:hAnsi="Monaco" w:cs="Monaco"/>
                    <w:sz w:val="32"/>
                    <w:szCs w:val="32"/>
                    <w:lang w:val="en-US"/>
                  </w:rPr>
                </w:rPrChange>
              </w:rPr>
            </w:pPr>
            <w:ins w:id="1350" w:author="Borja Gonzalez" w:date="2017-09-28T17:49:00Z">
              <w:r w:rsidRPr="0050601B">
                <w:rPr>
                  <w:rFonts w:ascii="Monaco" w:hAnsi="Monaco" w:cs="Monaco"/>
                  <w:noProof/>
                  <w:sz w:val="20"/>
                  <w:szCs w:val="20"/>
                  <w:lang w:val="en-US"/>
                  <w:rPrChange w:id="1351"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52" w:author="Borja Gonzalez" w:date="2017-09-28T17:53: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353"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35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55"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356"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57"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58"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59" w:author="Borja Gonzalez" w:date="2017-09-28T17:53:00Z">
                    <w:rPr>
                      <w:rFonts w:ascii="Monaco" w:hAnsi="Monaco" w:cs="Monaco"/>
                      <w:b/>
                      <w:bCs/>
                      <w:color w:val="204A87"/>
                      <w:sz w:val="32"/>
                      <w:szCs w:val="32"/>
                      <w:lang w:val="en-US"/>
                    </w:rPr>
                  </w:rPrChange>
                </w:rPr>
                <w:t>true</w:t>
              </w:r>
              <w:r w:rsidRPr="0050601B">
                <w:rPr>
                  <w:rFonts w:ascii="Monaco" w:hAnsi="Monaco" w:cs="Monaco"/>
                  <w:b/>
                  <w:bCs/>
                  <w:noProof/>
                  <w:color w:val="000000"/>
                  <w:sz w:val="20"/>
                  <w:szCs w:val="20"/>
                  <w:lang w:val="en-US"/>
                  <w:rPrChange w:id="1360" w:author="Borja Gonzalez" w:date="2017-09-28T17:53:00Z">
                    <w:rPr>
                      <w:rFonts w:ascii="Monaco" w:hAnsi="Monaco" w:cs="Monaco"/>
                      <w:b/>
                      <w:bCs/>
                      <w:color w:val="000000"/>
                      <w:sz w:val="32"/>
                      <w:szCs w:val="32"/>
                      <w:lang w:val="en-US"/>
                    </w:rPr>
                  </w:rPrChange>
                </w:rPr>
                <w:t>){</w:t>
              </w:r>
            </w:ins>
          </w:p>
          <w:p w14:paraId="4331FE68" w14:textId="77777777" w:rsidR="00AE3604" w:rsidRPr="0050601B" w:rsidRDefault="00AE3604" w:rsidP="00AE3604">
            <w:pPr>
              <w:widowControl w:val="0"/>
              <w:autoSpaceDE w:val="0"/>
              <w:autoSpaceDN w:val="0"/>
              <w:adjustRightInd w:val="0"/>
              <w:rPr>
                <w:ins w:id="1361" w:author="Borja Gonzalez" w:date="2017-09-28T17:49:00Z"/>
                <w:rFonts w:ascii="Monaco" w:hAnsi="Monaco" w:cs="Monaco"/>
                <w:noProof/>
                <w:sz w:val="20"/>
                <w:szCs w:val="20"/>
                <w:lang w:val="en-US"/>
                <w:rPrChange w:id="1362" w:author="Borja Gonzalez" w:date="2017-09-28T17:53:00Z">
                  <w:rPr>
                    <w:ins w:id="1363" w:author="Borja Gonzalez" w:date="2017-09-28T17:49:00Z"/>
                    <w:rFonts w:ascii="Monaco" w:hAnsi="Monaco" w:cs="Monaco"/>
                    <w:sz w:val="32"/>
                    <w:szCs w:val="32"/>
                    <w:lang w:val="en-US"/>
                  </w:rPr>
                </w:rPrChange>
              </w:rPr>
            </w:pPr>
          </w:p>
          <w:p w14:paraId="6FF9C20E" w14:textId="77777777" w:rsidR="00AE3604" w:rsidRPr="0050601B" w:rsidRDefault="00AE3604" w:rsidP="00AE3604">
            <w:pPr>
              <w:widowControl w:val="0"/>
              <w:autoSpaceDE w:val="0"/>
              <w:autoSpaceDN w:val="0"/>
              <w:adjustRightInd w:val="0"/>
              <w:rPr>
                <w:ins w:id="1364" w:author="Borja Gonzalez" w:date="2017-09-28T17:49:00Z"/>
                <w:rFonts w:ascii="Monaco" w:hAnsi="Monaco" w:cs="Monaco"/>
                <w:noProof/>
                <w:sz w:val="20"/>
                <w:szCs w:val="20"/>
                <w:lang w:val="en-US"/>
                <w:rPrChange w:id="1365" w:author="Borja Gonzalez" w:date="2017-09-28T17:53:00Z">
                  <w:rPr>
                    <w:ins w:id="1366" w:author="Borja Gonzalez" w:date="2017-09-28T17:49:00Z"/>
                    <w:rFonts w:ascii="Monaco" w:hAnsi="Monaco" w:cs="Monaco"/>
                    <w:sz w:val="32"/>
                    <w:szCs w:val="32"/>
                    <w:lang w:val="en-US"/>
                  </w:rPr>
                </w:rPrChange>
              </w:rPr>
            </w:pPr>
            <w:ins w:id="1367" w:author="Borja Gonzalez" w:date="2017-09-28T17:49:00Z">
              <w:r w:rsidRPr="0050601B">
                <w:rPr>
                  <w:rFonts w:ascii="Monaco" w:hAnsi="Monaco" w:cs="Monaco"/>
                  <w:noProof/>
                  <w:sz w:val="20"/>
                  <w:szCs w:val="20"/>
                  <w:lang w:val="en-US"/>
                  <w:rPrChange w:id="1368"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369"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370"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7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72"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1373"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74"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7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76"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37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78"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379"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80"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381"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382" w:author="Borja Gonzalez" w:date="2017-09-28T17:53:00Z">
                    <w:rPr>
                      <w:rFonts w:ascii="Monaco" w:hAnsi="Monaco" w:cs="Monaco"/>
                      <w:sz w:val="32"/>
                      <w:szCs w:val="32"/>
                      <w:lang w:val="en-US"/>
                    </w:rPr>
                  </w:rPrChange>
                </w:rPr>
                <w:t xml:space="preserve">  </w:t>
              </w:r>
            </w:ins>
          </w:p>
          <w:p w14:paraId="5B9690F7" w14:textId="77777777" w:rsidR="00AE3604" w:rsidRPr="0050601B" w:rsidRDefault="00AE3604" w:rsidP="00AE3604">
            <w:pPr>
              <w:widowControl w:val="0"/>
              <w:autoSpaceDE w:val="0"/>
              <w:autoSpaceDN w:val="0"/>
              <w:adjustRightInd w:val="0"/>
              <w:rPr>
                <w:ins w:id="1383" w:author="Borja Gonzalez" w:date="2017-09-28T17:49:00Z"/>
                <w:rFonts w:ascii="Monaco" w:hAnsi="Monaco" w:cs="Monaco"/>
                <w:noProof/>
                <w:sz w:val="20"/>
                <w:szCs w:val="20"/>
                <w:lang w:val="en-US"/>
                <w:rPrChange w:id="1384" w:author="Borja Gonzalez" w:date="2017-09-28T17:53:00Z">
                  <w:rPr>
                    <w:ins w:id="1385" w:author="Borja Gonzalez" w:date="2017-09-28T17:49:00Z"/>
                    <w:rFonts w:ascii="Monaco" w:hAnsi="Monaco" w:cs="Monaco"/>
                    <w:sz w:val="32"/>
                    <w:szCs w:val="32"/>
                    <w:lang w:val="en-US"/>
                  </w:rPr>
                </w:rPrChange>
              </w:rPr>
            </w:pPr>
            <w:ins w:id="1386" w:author="Borja Gonzalez" w:date="2017-09-28T17:49:00Z">
              <w:r w:rsidRPr="0050601B">
                <w:rPr>
                  <w:rFonts w:ascii="Monaco" w:hAnsi="Monaco" w:cs="Monaco"/>
                  <w:noProof/>
                  <w:sz w:val="20"/>
                  <w:szCs w:val="20"/>
                  <w:lang w:val="en-US"/>
                  <w:rPrChange w:id="1387"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88"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38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0"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91"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92" w:author="Borja Gonzalez" w:date="2017-09-28T17:53: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139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394" w:author="Borja Gonzalez" w:date="2017-09-28T17:53:00Z">
                    <w:rPr>
                      <w:rFonts w:ascii="Monaco" w:hAnsi="Monaco" w:cs="Monaco"/>
                      <w:sz w:val="32"/>
                      <w:szCs w:val="32"/>
                      <w:lang w:val="en-US"/>
                    </w:rPr>
                  </w:rPrChange>
                </w:rPr>
                <w:t xml:space="preserve">  </w:t>
              </w:r>
            </w:ins>
          </w:p>
          <w:p w14:paraId="3A443390" w14:textId="77777777" w:rsidR="00AE3604" w:rsidRPr="0050601B" w:rsidRDefault="00AE3604" w:rsidP="00AE3604">
            <w:pPr>
              <w:widowControl w:val="0"/>
              <w:autoSpaceDE w:val="0"/>
              <w:autoSpaceDN w:val="0"/>
              <w:adjustRightInd w:val="0"/>
              <w:rPr>
                <w:ins w:id="1395" w:author="Borja Gonzalez" w:date="2017-09-28T17:49:00Z"/>
                <w:rFonts w:ascii="Monaco" w:hAnsi="Monaco" w:cs="Monaco"/>
                <w:noProof/>
                <w:sz w:val="20"/>
                <w:szCs w:val="20"/>
                <w:lang w:val="en-US"/>
                <w:rPrChange w:id="1396" w:author="Borja Gonzalez" w:date="2017-09-28T17:53:00Z">
                  <w:rPr>
                    <w:ins w:id="1397" w:author="Borja Gonzalez" w:date="2017-09-28T17:49:00Z"/>
                    <w:rFonts w:ascii="Monaco" w:hAnsi="Monaco" w:cs="Monaco"/>
                    <w:sz w:val="32"/>
                    <w:szCs w:val="32"/>
                    <w:lang w:val="en-US"/>
                  </w:rPr>
                </w:rPrChange>
              </w:rPr>
            </w:pPr>
            <w:ins w:id="1398" w:author="Borja Gonzalez" w:date="2017-09-28T17:49:00Z">
              <w:r w:rsidRPr="0050601B">
                <w:rPr>
                  <w:rFonts w:ascii="Monaco" w:hAnsi="Monaco" w:cs="Monaco"/>
                  <w:noProof/>
                  <w:sz w:val="20"/>
                  <w:szCs w:val="20"/>
                  <w:lang w:val="en-US"/>
                  <w:rPrChange w:id="139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00"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40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02"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403"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04"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405"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406"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40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08"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09"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10" w:author="Borja Gonzalez" w:date="2017-09-28T17:53:00Z">
                    <w:rPr>
                      <w:rFonts w:ascii="Monaco" w:hAnsi="Monaco" w:cs="Monaco"/>
                      <w:sz w:val="32"/>
                      <w:szCs w:val="32"/>
                      <w:lang w:val="en-US"/>
                    </w:rPr>
                  </w:rPrChange>
                </w:rPr>
                <w:t xml:space="preserve">  </w:t>
              </w:r>
            </w:ins>
          </w:p>
          <w:p w14:paraId="657B015D" w14:textId="77777777" w:rsidR="00AE3604" w:rsidRPr="0050601B" w:rsidRDefault="00AE3604" w:rsidP="00AE3604">
            <w:pPr>
              <w:widowControl w:val="0"/>
              <w:autoSpaceDE w:val="0"/>
              <w:autoSpaceDN w:val="0"/>
              <w:adjustRightInd w:val="0"/>
              <w:rPr>
                <w:ins w:id="1411" w:author="Borja Gonzalez" w:date="2017-09-28T17:49:00Z"/>
                <w:rFonts w:ascii="Monaco" w:hAnsi="Monaco" w:cs="Monaco"/>
                <w:noProof/>
                <w:sz w:val="20"/>
                <w:szCs w:val="20"/>
                <w:lang w:val="en-US"/>
                <w:rPrChange w:id="1412" w:author="Borja Gonzalez" w:date="2017-09-28T17:53:00Z">
                  <w:rPr>
                    <w:ins w:id="1413" w:author="Borja Gonzalez" w:date="2017-09-28T17:49:00Z"/>
                    <w:rFonts w:ascii="Monaco" w:hAnsi="Monaco" w:cs="Monaco"/>
                    <w:sz w:val="32"/>
                    <w:szCs w:val="32"/>
                    <w:lang w:val="en-US"/>
                  </w:rPr>
                </w:rPrChange>
              </w:rPr>
            </w:pPr>
            <w:ins w:id="1414" w:author="Borja Gonzalez" w:date="2017-09-28T17:49:00Z">
              <w:r w:rsidRPr="0050601B">
                <w:rPr>
                  <w:rFonts w:ascii="Monaco" w:hAnsi="Monaco" w:cs="Monaco"/>
                  <w:noProof/>
                  <w:sz w:val="20"/>
                  <w:szCs w:val="20"/>
                  <w:lang w:val="en-US"/>
                  <w:rPrChange w:id="141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16"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1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8"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19"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20" w:author="Borja Gonzalez" w:date="2017-09-28T17:53:00Z">
                    <w:rPr>
                      <w:rFonts w:ascii="Monaco" w:hAnsi="Monaco" w:cs="Monaco"/>
                      <w:color w:val="4E9A06"/>
                      <w:sz w:val="32"/>
                      <w:szCs w:val="32"/>
                      <w:lang w:val="en-US"/>
                    </w:rPr>
                  </w:rPrChange>
                </w:rPr>
                <w:t>"El servidor ha enviado un mensaje:"</w:t>
              </w:r>
              <w:r w:rsidRPr="0050601B">
                <w:rPr>
                  <w:rFonts w:ascii="Monaco" w:hAnsi="Monaco" w:cs="Monaco"/>
                  <w:b/>
                  <w:bCs/>
                  <w:noProof/>
                  <w:color w:val="000000"/>
                  <w:sz w:val="20"/>
                  <w:szCs w:val="20"/>
                  <w:lang w:val="en-US"/>
                  <w:rPrChange w:id="1421" w:author="Borja Gonzalez" w:date="2017-09-28T17:53:00Z">
                    <w:rPr>
                      <w:rFonts w:ascii="Monaco" w:hAnsi="Monaco" w:cs="Monaco"/>
                      <w:b/>
                      <w:bCs/>
                      <w:color w:val="000000"/>
                      <w:sz w:val="32"/>
                      <w:szCs w:val="32"/>
                      <w:lang w:val="en-US"/>
                    </w:rPr>
                  </w:rPrChange>
                </w:rPr>
                <w:t>);</w:t>
              </w:r>
            </w:ins>
          </w:p>
          <w:p w14:paraId="3AF035C3" w14:textId="77777777" w:rsidR="00AE3604" w:rsidRPr="0050601B" w:rsidRDefault="00AE3604" w:rsidP="00AE3604">
            <w:pPr>
              <w:widowControl w:val="0"/>
              <w:autoSpaceDE w:val="0"/>
              <w:autoSpaceDN w:val="0"/>
              <w:adjustRightInd w:val="0"/>
              <w:rPr>
                <w:ins w:id="1422" w:author="Borja Gonzalez" w:date="2017-09-28T17:49:00Z"/>
                <w:rFonts w:ascii="Monaco" w:hAnsi="Monaco" w:cs="Monaco"/>
                <w:noProof/>
                <w:sz w:val="20"/>
                <w:szCs w:val="20"/>
                <w:lang w:val="en-US"/>
                <w:rPrChange w:id="1423" w:author="Borja Gonzalez" w:date="2017-09-28T17:53:00Z">
                  <w:rPr>
                    <w:ins w:id="1424" w:author="Borja Gonzalez" w:date="2017-09-28T17:49:00Z"/>
                    <w:rFonts w:ascii="Monaco" w:hAnsi="Monaco" w:cs="Monaco"/>
                    <w:sz w:val="32"/>
                    <w:szCs w:val="32"/>
                    <w:lang w:val="en-US"/>
                  </w:rPr>
                </w:rPrChange>
              </w:rPr>
            </w:pPr>
            <w:ins w:id="1425" w:author="Borja Gonzalez" w:date="2017-09-28T17:49:00Z">
              <w:r w:rsidRPr="0050601B">
                <w:rPr>
                  <w:rFonts w:ascii="Monaco" w:hAnsi="Monaco" w:cs="Monaco"/>
                  <w:noProof/>
                  <w:sz w:val="20"/>
                  <w:szCs w:val="20"/>
                  <w:lang w:val="en-US"/>
                  <w:rPrChange w:id="142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27"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1428"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29"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3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31"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43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33"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43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35"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36" w:author="Borja Gonzalez" w:date="2017-09-28T17:53:00Z">
                    <w:rPr>
                      <w:rFonts w:ascii="Monaco" w:hAnsi="Monaco" w:cs="Monaco"/>
                      <w:b/>
                      <w:bCs/>
                      <w:color w:val="000000"/>
                      <w:sz w:val="32"/>
                      <w:szCs w:val="32"/>
                      <w:lang w:val="en-US"/>
                    </w:rPr>
                  </w:rPrChange>
                </w:rPr>
                <w:t>);</w:t>
              </w:r>
            </w:ins>
          </w:p>
          <w:p w14:paraId="2C4B3FAD" w14:textId="77777777" w:rsidR="00AE3604" w:rsidRPr="0050601B" w:rsidRDefault="00AE3604" w:rsidP="00AE3604">
            <w:pPr>
              <w:widowControl w:val="0"/>
              <w:autoSpaceDE w:val="0"/>
              <w:autoSpaceDN w:val="0"/>
              <w:adjustRightInd w:val="0"/>
              <w:rPr>
                <w:ins w:id="1437" w:author="Borja Gonzalez" w:date="2017-09-28T17:49:00Z"/>
                <w:rFonts w:ascii="Monaco" w:hAnsi="Monaco" w:cs="Monaco"/>
                <w:i/>
                <w:iCs/>
                <w:noProof/>
                <w:color w:val="8F5902"/>
                <w:sz w:val="20"/>
                <w:szCs w:val="20"/>
                <w:lang w:val="en-US"/>
                <w:rPrChange w:id="1438" w:author="Borja Gonzalez" w:date="2017-09-28T17:53:00Z">
                  <w:rPr>
                    <w:ins w:id="1439" w:author="Borja Gonzalez" w:date="2017-09-28T17:49:00Z"/>
                    <w:rFonts w:ascii="Monaco" w:hAnsi="Monaco" w:cs="Monaco"/>
                    <w:i/>
                    <w:iCs/>
                    <w:color w:val="8F5902"/>
                    <w:sz w:val="32"/>
                    <w:szCs w:val="32"/>
                    <w:lang w:val="en-US"/>
                  </w:rPr>
                </w:rPrChange>
              </w:rPr>
            </w:pPr>
            <w:ins w:id="1440" w:author="Borja Gonzalez" w:date="2017-09-28T17:49:00Z">
              <w:r w:rsidRPr="0050601B">
                <w:rPr>
                  <w:rFonts w:ascii="Monaco" w:hAnsi="Monaco" w:cs="Monaco"/>
                  <w:noProof/>
                  <w:sz w:val="20"/>
                  <w:szCs w:val="20"/>
                  <w:lang w:val="en-US"/>
                  <w:rPrChange w:id="1441"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442" w:author="Borja Gonzalez" w:date="2017-09-28T17:53:00Z">
                    <w:rPr>
                      <w:rFonts w:ascii="Monaco" w:hAnsi="Monaco" w:cs="Monaco"/>
                      <w:i/>
                      <w:iCs/>
                      <w:color w:val="8F5902"/>
                      <w:sz w:val="32"/>
                      <w:szCs w:val="32"/>
                      <w:lang w:val="en-US"/>
                    </w:rPr>
                  </w:rPrChange>
                </w:rPr>
                <w:t xml:space="preserve">//console.log(message.data); </w:t>
              </w:r>
            </w:ins>
          </w:p>
          <w:p w14:paraId="5DD68E69" w14:textId="77777777" w:rsidR="00AE3604" w:rsidRPr="0050601B" w:rsidRDefault="00AE3604" w:rsidP="00AE3604">
            <w:pPr>
              <w:widowControl w:val="0"/>
              <w:autoSpaceDE w:val="0"/>
              <w:autoSpaceDN w:val="0"/>
              <w:adjustRightInd w:val="0"/>
              <w:rPr>
                <w:ins w:id="1443" w:author="Borja Gonzalez" w:date="2017-09-28T17:49:00Z"/>
                <w:rFonts w:ascii="Monaco" w:hAnsi="Monaco" w:cs="Monaco"/>
                <w:noProof/>
                <w:sz w:val="20"/>
                <w:szCs w:val="20"/>
                <w:lang w:val="en-US"/>
                <w:rPrChange w:id="1444" w:author="Borja Gonzalez" w:date="2017-09-28T17:53:00Z">
                  <w:rPr>
                    <w:ins w:id="1445" w:author="Borja Gonzalez" w:date="2017-09-28T17:49:00Z"/>
                    <w:rFonts w:ascii="Monaco" w:hAnsi="Monaco" w:cs="Monaco"/>
                    <w:sz w:val="32"/>
                    <w:szCs w:val="32"/>
                    <w:lang w:val="en-US"/>
                  </w:rPr>
                </w:rPrChange>
              </w:rPr>
            </w:pPr>
            <w:ins w:id="1446" w:author="Borja Gonzalez" w:date="2017-09-28T17:49:00Z">
              <w:r w:rsidRPr="0050601B">
                <w:rPr>
                  <w:rFonts w:ascii="Monaco" w:hAnsi="Monaco" w:cs="Monaco"/>
                  <w:noProof/>
                  <w:sz w:val="20"/>
                  <w:szCs w:val="20"/>
                  <w:lang w:val="en-US"/>
                  <w:rPrChange w:id="1447"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48" w:author="Borja Gonzalez" w:date="2017-09-28T17:53:00Z">
                    <w:rPr>
                      <w:rFonts w:ascii="Monaco" w:hAnsi="Monaco" w:cs="Monaco"/>
                      <w:b/>
                      <w:bCs/>
                      <w:color w:val="000000"/>
                      <w:sz w:val="32"/>
                      <w:szCs w:val="32"/>
                      <w:lang w:val="en-US"/>
                    </w:rPr>
                  </w:rPrChange>
                </w:rPr>
                <w:t>});</w:t>
              </w:r>
            </w:ins>
          </w:p>
          <w:p w14:paraId="0B2245B0" w14:textId="77777777" w:rsidR="00AE3604" w:rsidRPr="0050601B" w:rsidRDefault="00AE3604" w:rsidP="00AE3604">
            <w:pPr>
              <w:widowControl w:val="0"/>
              <w:autoSpaceDE w:val="0"/>
              <w:autoSpaceDN w:val="0"/>
              <w:adjustRightInd w:val="0"/>
              <w:rPr>
                <w:ins w:id="1449" w:author="Borja Gonzalez" w:date="2017-09-28T17:49:00Z"/>
                <w:rFonts w:ascii="Monaco" w:hAnsi="Monaco" w:cs="Monaco"/>
                <w:noProof/>
                <w:sz w:val="20"/>
                <w:szCs w:val="20"/>
                <w:lang w:val="en-US"/>
                <w:rPrChange w:id="1450" w:author="Borja Gonzalez" w:date="2017-09-28T17:53:00Z">
                  <w:rPr>
                    <w:ins w:id="1451" w:author="Borja Gonzalez" w:date="2017-09-28T17:49:00Z"/>
                    <w:rFonts w:ascii="Monaco" w:hAnsi="Monaco" w:cs="Monaco"/>
                    <w:sz w:val="32"/>
                    <w:szCs w:val="32"/>
                    <w:lang w:val="en-US"/>
                  </w:rPr>
                </w:rPrChange>
              </w:rPr>
            </w:pPr>
          </w:p>
          <w:p w14:paraId="3CD827DC" w14:textId="77777777" w:rsidR="00AE3604" w:rsidRPr="0050601B" w:rsidRDefault="00AE3604" w:rsidP="00AE3604">
            <w:pPr>
              <w:widowControl w:val="0"/>
              <w:autoSpaceDE w:val="0"/>
              <w:autoSpaceDN w:val="0"/>
              <w:adjustRightInd w:val="0"/>
              <w:rPr>
                <w:ins w:id="1452" w:author="Borja Gonzalez" w:date="2017-09-28T17:49:00Z"/>
                <w:rFonts w:ascii="Monaco" w:hAnsi="Monaco" w:cs="Monaco"/>
                <w:noProof/>
                <w:sz w:val="20"/>
                <w:szCs w:val="20"/>
                <w:lang w:val="en-US"/>
                <w:rPrChange w:id="1453" w:author="Borja Gonzalez" w:date="2017-09-28T17:53:00Z">
                  <w:rPr>
                    <w:ins w:id="1454" w:author="Borja Gonzalez" w:date="2017-09-28T17:49:00Z"/>
                    <w:rFonts w:ascii="Monaco" w:hAnsi="Monaco" w:cs="Monaco"/>
                    <w:sz w:val="32"/>
                    <w:szCs w:val="32"/>
                    <w:lang w:val="en-US"/>
                  </w:rPr>
                </w:rPrChange>
              </w:rPr>
            </w:pPr>
            <w:ins w:id="1455" w:author="Borja Gonzalez" w:date="2017-09-28T17:49:00Z">
              <w:r w:rsidRPr="0050601B">
                <w:rPr>
                  <w:rFonts w:ascii="Monaco" w:hAnsi="Monaco" w:cs="Monaco"/>
                  <w:noProof/>
                  <w:sz w:val="20"/>
                  <w:szCs w:val="20"/>
                  <w:lang w:val="en-US"/>
                  <w:rPrChange w:id="1456"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457"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45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59" w:author="Borja Gonzalez" w:date="2017-09-28T17:53:00Z">
                    <w:rPr>
                      <w:rFonts w:ascii="Monaco" w:hAnsi="Monaco" w:cs="Monaco"/>
                      <w:color w:val="000000"/>
                      <w:sz w:val="32"/>
                      <w:szCs w:val="32"/>
                      <w:lang w:val="en-US"/>
                    </w:rPr>
                  </w:rPrChange>
                </w:rPr>
                <w:t>data</w:t>
              </w:r>
              <w:r w:rsidRPr="0050601B">
                <w:rPr>
                  <w:rFonts w:ascii="Monaco" w:hAnsi="Monaco" w:cs="Monaco"/>
                  <w:noProof/>
                  <w:sz w:val="20"/>
                  <w:szCs w:val="20"/>
                  <w:lang w:val="en-US"/>
                  <w:rPrChange w:id="146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6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62"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6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64" w:author="Borja Gonzalez" w:date="2017-09-28T17:53:00Z">
                    <w:rPr>
                      <w:rFonts w:ascii="Monaco" w:hAnsi="Monaco" w:cs="Monaco"/>
                      <w:sz w:val="32"/>
                      <w:szCs w:val="32"/>
                      <w:lang w:val="en-US"/>
                    </w:rPr>
                  </w:rPrChange>
                </w:rPr>
                <w:t xml:space="preserve"> </w:t>
              </w:r>
            </w:ins>
          </w:p>
          <w:p w14:paraId="4B7E023B" w14:textId="77777777" w:rsidR="00AE3604" w:rsidRPr="0050601B" w:rsidRDefault="00AE3604" w:rsidP="00AE3604">
            <w:pPr>
              <w:widowControl w:val="0"/>
              <w:autoSpaceDE w:val="0"/>
              <w:autoSpaceDN w:val="0"/>
              <w:adjustRightInd w:val="0"/>
              <w:rPr>
                <w:ins w:id="1465" w:author="Borja Gonzalez" w:date="2017-09-28T17:49:00Z"/>
                <w:rFonts w:ascii="Monaco" w:hAnsi="Monaco" w:cs="Monaco"/>
                <w:noProof/>
                <w:sz w:val="20"/>
                <w:szCs w:val="20"/>
                <w:lang w:val="en-US"/>
                <w:rPrChange w:id="1466" w:author="Borja Gonzalez" w:date="2017-09-28T17:53:00Z">
                  <w:rPr>
                    <w:ins w:id="1467" w:author="Borja Gonzalez" w:date="2017-09-28T17:49:00Z"/>
                    <w:rFonts w:ascii="Monaco" w:hAnsi="Monaco" w:cs="Monaco"/>
                    <w:sz w:val="32"/>
                    <w:szCs w:val="32"/>
                    <w:lang w:val="en-US"/>
                  </w:rPr>
                </w:rPrChange>
              </w:rPr>
            </w:pPr>
            <w:ins w:id="1468" w:author="Borja Gonzalez" w:date="2017-09-28T17:49:00Z">
              <w:r w:rsidRPr="0050601B">
                <w:rPr>
                  <w:rFonts w:ascii="Monaco" w:hAnsi="Monaco" w:cs="Monaco"/>
                  <w:noProof/>
                  <w:sz w:val="20"/>
                  <w:szCs w:val="20"/>
                  <w:lang w:val="en-US"/>
                  <w:rPrChange w:id="1469"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470" w:author="Borja Gonzalez" w:date="2017-09-28T17:53:00Z">
                    <w:rPr>
                      <w:rFonts w:ascii="Monaco" w:hAnsi="Monaco" w:cs="Monaco"/>
                      <w:sz w:val="32"/>
                      <w:szCs w:val="32"/>
                      <w:lang w:val="en-US"/>
                    </w:rPr>
                  </w:rPrChange>
                </w:rPr>
                <w:tab/>
              </w:r>
              <w:r w:rsidRPr="0050601B">
                <w:rPr>
                  <w:rFonts w:ascii="Monaco" w:hAnsi="Monaco" w:cs="Monaco"/>
                  <w:noProof/>
                  <w:color w:val="000000"/>
                  <w:sz w:val="20"/>
                  <w:szCs w:val="20"/>
                  <w:lang w:val="en-US"/>
                  <w:rPrChange w:id="1471" w:author="Borja Gonzalez" w:date="2017-09-28T17:53: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472"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73" w:author="Borja Gonzalez" w:date="2017-09-28T17:53: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474" w:author="Borja Gonzalez" w:date="2017-09-28T17:53:00Z">
                    <w:rPr>
                      <w:rFonts w:ascii="Monaco" w:hAnsi="Monaco" w:cs="Monaco"/>
                      <w:color w:val="4E9A06"/>
                      <w:sz w:val="32"/>
                      <w:szCs w:val="32"/>
                      <w:lang w:val="en-US"/>
                    </w:rPr>
                  </w:rPrChange>
                </w:rPr>
                <w:t>"Borrar paciente"</w:t>
              </w:r>
              <w:r w:rsidRPr="0050601B">
                <w:rPr>
                  <w:rFonts w:ascii="Monaco" w:hAnsi="Monaco" w:cs="Monaco"/>
                  <w:b/>
                  <w:bCs/>
                  <w:noProof/>
                  <w:color w:val="000000"/>
                  <w:sz w:val="20"/>
                  <w:szCs w:val="20"/>
                  <w:lang w:val="en-US"/>
                  <w:rPrChange w:id="1475"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76" w:author="Borja Gonzalez" w:date="2017-09-28T17:53:00Z">
                    <w:rPr>
                      <w:rFonts w:ascii="Monaco" w:hAnsi="Monaco" w:cs="Monaco"/>
                      <w:sz w:val="32"/>
                      <w:szCs w:val="32"/>
                      <w:lang w:val="en-US"/>
                    </w:rPr>
                  </w:rPrChange>
                </w:rPr>
                <w:t xml:space="preserve"> </w:t>
              </w:r>
            </w:ins>
          </w:p>
          <w:p w14:paraId="3C286D12" w14:textId="77777777" w:rsidR="00AE3604" w:rsidRPr="0050601B" w:rsidRDefault="00AE3604" w:rsidP="00AE3604">
            <w:pPr>
              <w:widowControl w:val="0"/>
              <w:autoSpaceDE w:val="0"/>
              <w:autoSpaceDN w:val="0"/>
              <w:adjustRightInd w:val="0"/>
              <w:rPr>
                <w:ins w:id="1477" w:author="Borja Gonzalez" w:date="2017-09-28T17:49:00Z"/>
                <w:rFonts w:ascii="Monaco" w:hAnsi="Monaco" w:cs="Monaco"/>
                <w:noProof/>
                <w:sz w:val="20"/>
                <w:szCs w:val="20"/>
                <w:lang w:val="en-US"/>
                <w:rPrChange w:id="1478" w:author="Borja Gonzalez" w:date="2017-09-28T17:53:00Z">
                  <w:rPr>
                    <w:ins w:id="1479" w:author="Borja Gonzalez" w:date="2017-09-28T17:49:00Z"/>
                    <w:rFonts w:ascii="Monaco" w:hAnsi="Monaco" w:cs="Monaco"/>
                    <w:sz w:val="32"/>
                    <w:szCs w:val="32"/>
                    <w:lang w:val="en-US"/>
                  </w:rPr>
                </w:rPrChange>
              </w:rPr>
            </w:pPr>
            <w:ins w:id="1480" w:author="Borja Gonzalez" w:date="2017-09-28T17:49:00Z">
              <w:r w:rsidRPr="0050601B">
                <w:rPr>
                  <w:rFonts w:ascii="Monaco" w:hAnsi="Monaco" w:cs="Monaco"/>
                  <w:noProof/>
                  <w:sz w:val="20"/>
                  <w:szCs w:val="20"/>
                  <w:lang w:val="en-US"/>
                  <w:rPrChange w:id="148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82" w:author="Borja Gonzalez" w:date="2017-09-28T17:53:00Z">
                    <w:rPr>
                      <w:rFonts w:ascii="Monaco" w:hAnsi="Monaco" w:cs="Monaco"/>
                      <w:color w:val="000000"/>
                      <w:sz w:val="32"/>
                      <w:szCs w:val="32"/>
                      <w:lang w:val="en-US"/>
                    </w:rPr>
                  </w:rPrChange>
                </w:rPr>
                <w:t>id</w:t>
              </w:r>
              <w:r w:rsidRPr="0050601B">
                <w:rPr>
                  <w:rFonts w:ascii="Monaco" w:hAnsi="Monaco" w:cs="Monaco"/>
                  <w:b/>
                  <w:bCs/>
                  <w:noProof/>
                  <w:color w:val="CE5C00"/>
                  <w:sz w:val="20"/>
                  <w:szCs w:val="20"/>
                  <w:lang w:val="en-US"/>
                  <w:rPrChange w:id="1483"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84"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85"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486"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87" w:author="Borja Gonzalez" w:date="2017-09-28T17:53:00Z">
                    <w:rPr>
                      <w:rFonts w:ascii="Monaco" w:hAnsi="Monaco" w:cs="Monaco"/>
                      <w:sz w:val="32"/>
                      <w:szCs w:val="32"/>
                      <w:lang w:val="en-US"/>
                    </w:rPr>
                  </w:rPrChange>
                </w:rPr>
                <w:t xml:space="preserve">   </w:t>
              </w:r>
            </w:ins>
          </w:p>
          <w:p w14:paraId="75ED2AFF" w14:textId="77777777" w:rsidR="00AE3604" w:rsidRPr="0050601B" w:rsidRDefault="00AE3604" w:rsidP="00AE3604">
            <w:pPr>
              <w:widowControl w:val="0"/>
              <w:autoSpaceDE w:val="0"/>
              <w:autoSpaceDN w:val="0"/>
              <w:adjustRightInd w:val="0"/>
              <w:rPr>
                <w:ins w:id="1488" w:author="Borja Gonzalez" w:date="2017-09-28T17:49:00Z"/>
                <w:rFonts w:ascii="Monaco" w:hAnsi="Monaco" w:cs="Monaco"/>
                <w:noProof/>
                <w:sz w:val="20"/>
                <w:szCs w:val="20"/>
                <w:lang w:val="en-US"/>
                <w:rPrChange w:id="1489" w:author="Borja Gonzalez" w:date="2017-09-28T17:53:00Z">
                  <w:rPr>
                    <w:ins w:id="1490" w:author="Borja Gonzalez" w:date="2017-09-28T17:49:00Z"/>
                    <w:rFonts w:ascii="Monaco" w:hAnsi="Monaco" w:cs="Monaco"/>
                    <w:sz w:val="32"/>
                    <w:szCs w:val="32"/>
                    <w:lang w:val="en-US"/>
                  </w:rPr>
                </w:rPrChange>
              </w:rPr>
            </w:pPr>
            <w:ins w:id="1491" w:author="Borja Gonzalez" w:date="2017-09-28T17:49:00Z">
              <w:r w:rsidRPr="0050601B">
                <w:rPr>
                  <w:rFonts w:ascii="Monaco" w:hAnsi="Monaco" w:cs="Monaco"/>
                  <w:noProof/>
                  <w:sz w:val="20"/>
                  <w:szCs w:val="20"/>
                  <w:lang w:val="en-US"/>
                  <w:rPrChange w:id="149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3"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494"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9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6" w:author="Borja Gonzalez" w:date="2017-09-28T17:53:00Z">
                    <w:rPr>
                      <w:rFonts w:ascii="Monaco" w:hAnsi="Monaco" w:cs="Monaco"/>
                      <w:color w:val="000000"/>
                      <w:sz w:val="32"/>
                      <w:szCs w:val="32"/>
                      <w:lang w:val="en-US"/>
                    </w:rPr>
                  </w:rPrChange>
                </w:rPr>
                <w:t>nombre</w:t>
              </w:r>
              <w:r w:rsidRPr="0050601B">
                <w:rPr>
                  <w:rFonts w:ascii="Monaco" w:hAnsi="Monaco" w:cs="Monaco"/>
                  <w:noProof/>
                  <w:sz w:val="20"/>
                  <w:szCs w:val="20"/>
                  <w:lang w:val="en-US"/>
                  <w:rPrChange w:id="1497" w:author="Borja Gonzalez" w:date="2017-09-28T17:53:00Z">
                    <w:rPr>
                      <w:rFonts w:ascii="Monaco" w:hAnsi="Monaco" w:cs="Monaco"/>
                      <w:sz w:val="32"/>
                      <w:szCs w:val="32"/>
                      <w:lang w:val="en-US"/>
                    </w:rPr>
                  </w:rPrChange>
                </w:rPr>
                <w:t xml:space="preserve">         </w:t>
              </w:r>
            </w:ins>
          </w:p>
          <w:p w14:paraId="26976236" w14:textId="77777777" w:rsidR="00AE3604" w:rsidRPr="0050601B" w:rsidRDefault="00AE3604" w:rsidP="00AE3604">
            <w:pPr>
              <w:widowControl w:val="0"/>
              <w:autoSpaceDE w:val="0"/>
              <w:autoSpaceDN w:val="0"/>
              <w:adjustRightInd w:val="0"/>
              <w:rPr>
                <w:ins w:id="1498" w:author="Borja Gonzalez" w:date="2017-09-28T17:49:00Z"/>
                <w:rFonts w:ascii="Monaco" w:hAnsi="Monaco" w:cs="Monaco"/>
                <w:noProof/>
                <w:sz w:val="20"/>
                <w:szCs w:val="20"/>
                <w:lang w:val="en-US"/>
                <w:rPrChange w:id="1499" w:author="Borja Gonzalez" w:date="2017-09-28T17:53:00Z">
                  <w:rPr>
                    <w:ins w:id="1500" w:author="Borja Gonzalez" w:date="2017-09-28T17:49:00Z"/>
                    <w:rFonts w:ascii="Monaco" w:hAnsi="Monaco" w:cs="Monaco"/>
                    <w:sz w:val="32"/>
                    <w:szCs w:val="32"/>
                    <w:lang w:val="en-US"/>
                  </w:rPr>
                </w:rPrChange>
              </w:rPr>
            </w:pPr>
            <w:ins w:id="1501" w:author="Borja Gonzalez" w:date="2017-09-28T17:49:00Z">
              <w:r w:rsidRPr="0050601B">
                <w:rPr>
                  <w:rFonts w:ascii="Monaco" w:hAnsi="Monaco" w:cs="Monaco"/>
                  <w:noProof/>
                  <w:sz w:val="20"/>
                  <w:szCs w:val="20"/>
                  <w:lang w:val="en-US"/>
                  <w:rPrChange w:id="1502"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03" w:author="Borja Gonzalez" w:date="2017-09-28T17:53:00Z">
                    <w:rPr>
                      <w:rFonts w:ascii="Monaco" w:hAnsi="Monaco" w:cs="Monaco"/>
                      <w:b/>
                      <w:bCs/>
                      <w:color w:val="000000"/>
                      <w:sz w:val="32"/>
                      <w:szCs w:val="32"/>
                      <w:lang w:val="en-US"/>
                    </w:rPr>
                  </w:rPrChange>
                </w:rPr>
                <w:t>}</w:t>
              </w:r>
            </w:ins>
          </w:p>
          <w:p w14:paraId="189F88E9" w14:textId="77777777" w:rsidR="00AE3604" w:rsidRPr="0050601B" w:rsidRDefault="00AE3604" w:rsidP="00AE3604">
            <w:pPr>
              <w:widowControl w:val="0"/>
              <w:autoSpaceDE w:val="0"/>
              <w:autoSpaceDN w:val="0"/>
              <w:adjustRightInd w:val="0"/>
              <w:rPr>
                <w:ins w:id="1504" w:author="Borja Gonzalez" w:date="2017-09-28T17:49:00Z"/>
                <w:rFonts w:ascii="Monaco" w:hAnsi="Monaco" w:cs="Monaco"/>
                <w:noProof/>
                <w:sz w:val="20"/>
                <w:szCs w:val="20"/>
                <w:lang w:val="en-US"/>
                <w:rPrChange w:id="1505" w:author="Borja Gonzalez" w:date="2017-09-28T17:53:00Z">
                  <w:rPr>
                    <w:ins w:id="1506" w:author="Borja Gonzalez" w:date="2017-09-28T17:49:00Z"/>
                    <w:rFonts w:ascii="Monaco" w:hAnsi="Monaco" w:cs="Monaco"/>
                    <w:sz w:val="32"/>
                    <w:szCs w:val="32"/>
                    <w:lang w:val="en-US"/>
                  </w:rPr>
                </w:rPrChange>
              </w:rPr>
            </w:pPr>
            <w:ins w:id="1507" w:author="Borja Gonzalez" w:date="2017-09-28T17:49:00Z">
              <w:r w:rsidRPr="0050601B">
                <w:rPr>
                  <w:rFonts w:ascii="Monaco" w:hAnsi="Monaco" w:cs="Monaco"/>
                  <w:noProof/>
                  <w:sz w:val="20"/>
                  <w:szCs w:val="20"/>
                  <w:lang w:val="en-US"/>
                  <w:rPrChange w:id="150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09"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10"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1"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51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3"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51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5"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51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7"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18" w:author="Borja Gonzalez" w:date="2017-09-28T17:53:00Z">
                    <w:rPr>
                      <w:rFonts w:ascii="Monaco" w:hAnsi="Monaco" w:cs="Monaco"/>
                      <w:b/>
                      <w:bCs/>
                      <w:color w:val="000000"/>
                      <w:sz w:val="32"/>
                      <w:szCs w:val="32"/>
                      <w:lang w:val="en-US"/>
                    </w:rPr>
                  </w:rPrChange>
                </w:rPr>
                <w:t>));</w:t>
              </w:r>
            </w:ins>
          </w:p>
          <w:p w14:paraId="3B541D93" w14:textId="77777777" w:rsidR="00AE3604" w:rsidRPr="0050601B" w:rsidRDefault="00AE3604" w:rsidP="00AE3604">
            <w:pPr>
              <w:widowControl w:val="0"/>
              <w:autoSpaceDE w:val="0"/>
              <w:autoSpaceDN w:val="0"/>
              <w:adjustRightInd w:val="0"/>
              <w:rPr>
                <w:ins w:id="1519" w:author="Borja Gonzalez" w:date="2017-09-28T17:49:00Z"/>
                <w:rFonts w:ascii="Monaco" w:hAnsi="Monaco" w:cs="Monaco"/>
                <w:noProof/>
                <w:sz w:val="20"/>
                <w:szCs w:val="20"/>
                <w:lang w:val="en-US"/>
                <w:rPrChange w:id="1520" w:author="Borja Gonzalez" w:date="2017-09-28T17:53:00Z">
                  <w:rPr>
                    <w:ins w:id="1521" w:author="Borja Gonzalez" w:date="2017-09-28T17:49:00Z"/>
                    <w:rFonts w:ascii="Monaco" w:hAnsi="Monaco" w:cs="Monaco"/>
                    <w:sz w:val="32"/>
                    <w:szCs w:val="32"/>
                    <w:lang w:val="en-US"/>
                  </w:rPr>
                </w:rPrChange>
              </w:rPr>
            </w:pPr>
            <w:ins w:id="1522" w:author="Borja Gonzalez" w:date="2017-09-28T17:49:00Z">
              <w:r w:rsidRPr="0050601B">
                <w:rPr>
                  <w:rFonts w:ascii="Monaco" w:hAnsi="Monaco" w:cs="Monaco"/>
                  <w:noProof/>
                  <w:sz w:val="20"/>
                  <w:szCs w:val="20"/>
                  <w:lang w:val="en-US"/>
                  <w:rPrChange w:id="152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24"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2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26"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27"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28" w:author="Borja Gonzalez" w:date="2017-09-28T17:53:00Z">
                    <w:rPr>
                      <w:rFonts w:ascii="Monaco" w:hAnsi="Monaco" w:cs="Monaco"/>
                      <w:color w:val="4E9A06"/>
                      <w:sz w:val="32"/>
                      <w:szCs w:val="32"/>
                      <w:lang w:val="en-US"/>
                    </w:rPr>
                  </w:rPrChange>
                </w:rPr>
                <w:t>"Solicitud para borrar paciente: ("</w:t>
              </w:r>
              <w:r w:rsidRPr="0050601B">
                <w:rPr>
                  <w:rFonts w:ascii="Monaco" w:hAnsi="Monaco" w:cs="Monaco"/>
                  <w:b/>
                  <w:bCs/>
                  <w:noProof/>
                  <w:color w:val="CE5C00"/>
                  <w:sz w:val="20"/>
                  <w:szCs w:val="20"/>
                  <w:lang w:val="en-US"/>
                  <w:rPrChange w:id="1529" w:author="Borja Gonzalez" w:date="2017-09-28T17:53: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530"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3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32"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533" w:author="Borja Gonzalez" w:date="2017-09-28T17:53: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534" w:author="Borja Gonzalez" w:date="2017-09-28T17:53:00Z">
                    <w:rPr>
                      <w:rFonts w:ascii="Monaco" w:hAnsi="Monaco" w:cs="Monaco"/>
                      <w:color w:val="4E9A06"/>
                      <w:sz w:val="32"/>
                      <w:szCs w:val="32"/>
                      <w:lang w:val="en-US"/>
                    </w:rPr>
                  </w:rPrChange>
                </w:rPr>
                <w:t>") enviada"</w:t>
              </w:r>
              <w:r w:rsidRPr="0050601B">
                <w:rPr>
                  <w:rFonts w:ascii="Monaco" w:hAnsi="Monaco" w:cs="Monaco"/>
                  <w:b/>
                  <w:bCs/>
                  <w:noProof/>
                  <w:color w:val="000000"/>
                  <w:sz w:val="20"/>
                  <w:szCs w:val="20"/>
                  <w:lang w:val="en-US"/>
                  <w:rPrChange w:id="1535" w:author="Borja Gonzalez" w:date="2017-09-28T17:53:00Z">
                    <w:rPr>
                      <w:rFonts w:ascii="Monaco" w:hAnsi="Monaco" w:cs="Monaco"/>
                      <w:b/>
                      <w:bCs/>
                      <w:color w:val="000000"/>
                      <w:sz w:val="32"/>
                      <w:szCs w:val="32"/>
                      <w:lang w:val="en-US"/>
                    </w:rPr>
                  </w:rPrChange>
                </w:rPr>
                <w:t>);</w:t>
              </w:r>
            </w:ins>
          </w:p>
          <w:p w14:paraId="24FF5C75" w14:textId="77777777" w:rsidR="00AE3604" w:rsidRPr="0050601B" w:rsidRDefault="00AE3604" w:rsidP="00AE3604">
            <w:pPr>
              <w:widowControl w:val="0"/>
              <w:autoSpaceDE w:val="0"/>
              <w:autoSpaceDN w:val="0"/>
              <w:adjustRightInd w:val="0"/>
              <w:rPr>
                <w:ins w:id="1536" w:author="Borja Gonzalez" w:date="2017-09-28T17:49:00Z"/>
                <w:rFonts w:ascii="Monaco" w:hAnsi="Monaco" w:cs="Monaco"/>
                <w:noProof/>
                <w:sz w:val="20"/>
                <w:szCs w:val="20"/>
                <w:lang w:val="en-US"/>
                <w:rPrChange w:id="1537" w:author="Borja Gonzalez" w:date="2017-09-28T17:53:00Z">
                  <w:rPr>
                    <w:ins w:id="1538" w:author="Borja Gonzalez" w:date="2017-09-28T17:49:00Z"/>
                    <w:rFonts w:ascii="Monaco" w:hAnsi="Monaco" w:cs="Monaco"/>
                    <w:sz w:val="32"/>
                    <w:szCs w:val="32"/>
                    <w:lang w:val="en-US"/>
                  </w:rPr>
                </w:rPrChange>
              </w:rPr>
            </w:pPr>
            <w:ins w:id="1539" w:author="Borja Gonzalez" w:date="2017-09-28T17:49:00Z">
              <w:r w:rsidRPr="0050601B">
                <w:rPr>
                  <w:rFonts w:ascii="Monaco" w:hAnsi="Monaco" w:cs="Monaco"/>
                  <w:noProof/>
                  <w:sz w:val="20"/>
                  <w:szCs w:val="20"/>
                  <w:lang w:val="en-US"/>
                  <w:rPrChange w:id="1540"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41" w:author="Borja Gonzalez" w:date="2017-09-28T17:53:00Z">
                    <w:rPr>
                      <w:rFonts w:ascii="Monaco" w:hAnsi="Monaco" w:cs="Monaco"/>
                      <w:b/>
                      <w:bCs/>
                      <w:color w:val="000000"/>
                      <w:sz w:val="32"/>
                      <w:szCs w:val="32"/>
                      <w:lang w:val="en-US"/>
                    </w:rPr>
                  </w:rPrChange>
                </w:rPr>
                <w:t>}</w:t>
              </w:r>
            </w:ins>
          </w:p>
          <w:p w14:paraId="738AB5FD" w14:textId="77777777" w:rsidR="00AE3604" w:rsidRPr="0050601B" w:rsidRDefault="00AE3604" w:rsidP="00AE3604">
            <w:pPr>
              <w:widowControl w:val="0"/>
              <w:autoSpaceDE w:val="0"/>
              <w:autoSpaceDN w:val="0"/>
              <w:adjustRightInd w:val="0"/>
              <w:rPr>
                <w:ins w:id="1542" w:author="Borja Gonzalez" w:date="2017-09-28T17:49:00Z"/>
                <w:rFonts w:ascii="Monaco" w:hAnsi="Monaco" w:cs="Monaco"/>
                <w:noProof/>
                <w:sz w:val="20"/>
                <w:szCs w:val="20"/>
                <w:lang w:val="en-US"/>
                <w:rPrChange w:id="1543" w:author="Borja Gonzalez" w:date="2017-09-28T17:53:00Z">
                  <w:rPr>
                    <w:ins w:id="1544" w:author="Borja Gonzalez" w:date="2017-09-28T17:49:00Z"/>
                    <w:rFonts w:ascii="Monaco" w:hAnsi="Monaco" w:cs="Monaco"/>
                    <w:sz w:val="32"/>
                    <w:szCs w:val="32"/>
                    <w:lang w:val="en-US"/>
                  </w:rPr>
                </w:rPrChange>
              </w:rPr>
            </w:pPr>
            <w:ins w:id="1545" w:author="Borja Gonzalez" w:date="2017-09-28T17:49:00Z">
              <w:r w:rsidRPr="0050601B">
                <w:rPr>
                  <w:rFonts w:ascii="Monaco" w:hAnsi="Monaco" w:cs="Monaco"/>
                  <w:noProof/>
                  <w:sz w:val="20"/>
                  <w:szCs w:val="20"/>
                  <w:lang w:val="en-US"/>
                  <w:rPrChange w:id="1546"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47" w:author="Borja Gonzalez" w:date="2017-09-28T17:53:00Z">
                    <w:rPr>
                      <w:rFonts w:ascii="Monaco" w:hAnsi="Monaco" w:cs="Monaco"/>
                      <w:b/>
                      <w:bCs/>
                      <w:color w:val="204A87"/>
                      <w:sz w:val="32"/>
                      <w:szCs w:val="32"/>
                      <w:lang w:val="en-US"/>
                    </w:rPr>
                  </w:rPrChange>
                </w:rPr>
                <w:t>else</w:t>
              </w:r>
              <w:r w:rsidRPr="0050601B">
                <w:rPr>
                  <w:rFonts w:ascii="Monaco" w:hAnsi="Monaco" w:cs="Monaco"/>
                  <w:b/>
                  <w:bCs/>
                  <w:noProof/>
                  <w:color w:val="000000"/>
                  <w:sz w:val="20"/>
                  <w:szCs w:val="20"/>
                  <w:lang w:val="en-US"/>
                  <w:rPrChange w:id="1548" w:author="Borja Gonzalez" w:date="2017-09-28T17:53:00Z">
                    <w:rPr>
                      <w:rFonts w:ascii="Monaco" w:hAnsi="Monaco" w:cs="Monaco"/>
                      <w:b/>
                      <w:bCs/>
                      <w:color w:val="000000"/>
                      <w:sz w:val="32"/>
                      <w:szCs w:val="32"/>
                      <w:lang w:val="en-US"/>
                    </w:rPr>
                  </w:rPrChange>
                </w:rPr>
                <w:t>{</w:t>
              </w:r>
            </w:ins>
          </w:p>
          <w:p w14:paraId="2B74A1AC" w14:textId="77777777" w:rsidR="00AE3604" w:rsidRPr="0050601B" w:rsidRDefault="00AE3604" w:rsidP="00AE3604">
            <w:pPr>
              <w:widowControl w:val="0"/>
              <w:autoSpaceDE w:val="0"/>
              <w:autoSpaceDN w:val="0"/>
              <w:adjustRightInd w:val="0"/>
              <w:rPr>
                <w:ins w:id="1549" w:author="Borja Gonzalez" w:date="2017-09-28T17:49:00Z"/>
                <w:rFonts w:ascii="Monaco" w:hAnsi="Monaco" w:cs="Monaco"/>
                <w:noProof/>
                <w:sz w:val="20"/>
                <w:szCs w:val="20"/>
                <w:lang w:val="en-US"/>
                <w:rPrChange w:id="1550" w:author="Borja Gonzalez" w:date="2017-09-28T17:53:00Z">
                  <w:rPr>
                    <w:ins w:id="1551" w:author="Borja Gonzalez" w:date="2017-09-28T17:49:00Z"/>
                    <w:rFonts w:ascii="Monaco" w:hAnsi="Monaco" w:cs="Monaco"/>
                    <w:sz w:val="32"/>
                    <w:szCs w:val="32"/>
                    <w:lang w:val="en-US"/>
                  </w:rPr>
                </w:rPrChange>
              </w:rPr>
            </w:pPr>
            <w:ins w:id="1552" w:author="Borja Gonzalez" w:date="2017-09-28T17:49:00Z">
              <w:r w:rsidRPr="0050601B">
                <w:rPr>
                  <w:rFonts w:ascii="Monaco" w:hAnsi="Monaco" w:cs="Monaco"/>
                  <w:noProof/>
                  <w:sz w:val="20"/>
                  <w:szCs w:val="20"/>
                  <w:lang w:val="en-US"/>
                  <w:rPrChange w:id="155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54"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5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56"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57"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58" w:author="Borja Gonzalez" w:date="2017-09-28T17:53:00Z">
                    <w:rPr>
                      <w:rFonts w:ascii="Monaco" w:hAnsi="Monaco" w:cs="Monaco"/>
                      <w:color w:val="4E9A06"/>
                      <w:sz w:val="32"/>
                      <w:szCs w:val="32"/>
                      <w:lang w:val="en-US"/>
                    </w:rPr>
                  </w:rPrChange>
                </w:rPr>
                <w:t>"Datos no borrados"</w:t>
              </w:r>
              <w:r w:rsidRPr="0050601B">
                <w:rPr>
                  <w:rFonts w:ascii="Monaco" w:hAnsi="Monaco" w:cs="Monaco"/>
                  <w:b/>
                  <w:bCs/>
                  <w:noProof/>
                  <w:color w:val="000000"/>
                  <w:sz w:val="20"/>
                  <w:szCs w:val="20"/>
                  <w:lang w:val="en-US"/>
                  <w:rPrChange w:id="1559" w:author="Borja Gonzalez" w:date="2017-09-28T17:53:00Z">
                    <w:rPr>
                      <w:rFonts w:ascii="Monaco" w:hAnsi="Monaco" w:cs="Monaco"/>
                      <w:b/>
                      <w:bCs/>
                      <w:color w:val="000000"/>
                      <w:sz w:val="32"/>
                      <w:szCs w:val="32"/>
                      <w:lang w:val="en-US"/>
                    </w:rPr>
                  </w:rPrChange>
                </w:rPr>
                <w:t>);</w:t>
              </w:r>
            </w:ins>
          </w:p>
          <w:p w14:paraId="346B1994" w14:textId="77777777" w:rsidR="00AE3604" w:rsidRPr="0050601B" w:rsidRDefault="00AE3604" w:rsidP="00AE3604">
            <w:pPr>
              <w:widowControl w:val="0"/>
              <w:autoSpaceDE w:val="0"/>
              <w:autoSpaceDN w:val="0"/>
              <w:adjustRightInd w:val="0"/>
              <w:rPr>
                <w:ins w:id="1560" w:author="Borja Gonzalez" w:date="2017-09-28T17:49:00Z"/>
                <w:rFonts w:ascii="Monaco" w:hAnsi="Monaco" w:cs="Monaco"/>
                <w:noProof/>
                <w:sz w:val="20"/>
                <w:szCs w:val="20"/>
                <w:lang w:val="en-US"/>
                <w:rPrChange w:id="1561" w:author="Borja Gonzalez" w:date="2017-09-28T17:53:00Z">
                  <w:rPr>
                    <w:ins w:id="1562" w:author="Borja Gonzalez" w:date="2017-09-28T17:49:00Z"/>
                    <w:rFonts w:ascii="Monaco" w:hAnsi="Monaco" w:cs="Monaco"/>
                    <w:sz w:val="32"/>
                    <w:szCs w:val="32"/>
                    <w:lang w:val="en-US"/>
                  </w:rPr>
                </w:rPrChange>
              </w:rPr>
            </w:pPr>
            <w:ins w:id="1563" w:author="Borja Gonzalez" w:date="2017-09-28T17:49:00Z">
              <w:r w:rsidRPr="0050601B">
                <w:rPr>
                  <w:rFonts w:ascii="Monaco" w:hAnsi="Monaco" w:cs="Monaco"/>
                  <w:noProof/>
                  <w:sz w:val="20"/>
                  <w:szCs w:val="20"/>
                  <w:lang w:val="en-US"/>
                  <w:rPrChange w:id="1564"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65" w:author="Borja Gonzalez" w:date="2017-09-28T17:53:00Z">
                    <w:rPr>
                      <w:rFonts w:ascii="Monaco" w:hAnsi="Monaco" w:cs="Monaco"/>
                      <w:b/>
                      <w:bCs/>
                      <w:color w:val="000000"/>
                      <w:sz w:val="32"/>
                      <w:szCs w:val="32"/>
                      <w:lang w:val="en-US"/>
                    </w:rPr>
                  </w:rPrChange>
                </w:rPr>
                <w:t>}</w:t>
              </w:r>
            </w:ins>
          </w:p>
          <w:p w14:paraId="0BC1114B" w14:textId="77777777" w:rsidR="00AE3604" w:rsidRPr="0050601B" w:rsidRDefault="00AE3604" w:rsidP="00AE3604">
            <w:pPr>
              <w:widowControl w:val="0"/>
              <w:autoSpaceDE w:val="0"/>
              <w:autoSpaceDN w:val="0"/>
              <w:adjustRightInd w:val="0"/>
              <w:rPr>
                <w:ins w:id="1566" w:author="Borja Gonzalez" w:date="2017-09-28T17:49:00Z"/>
                <w:rFonts w:ascii="Monaco" w:hAnsi="Monaco" w:cs="Monaco"/>
                <w:noProof/>
                <w:sz w:val="20"/>
                <w:szCs w:val="20"/>
                <w:lang w:val="en-US"/>
                <w:rPrChange w:id="1567" w:author="Borja Gonzalez" w:date="2017-09-28T17:53:00Z">
                  <w:rPr>
                    <w:ins w:id="1568" w:author="Borja Gonzalez" w:date="2017-09-28T17:49:00Z"/>
                    <w:rFonts w:ascii="Monaco" w:hAnsi="Monaco" w:cs="Monaco"/>
                    <w:sz w:val="32"/>
                    <w:szCs w:val="32"/>
                    <w:lang w:val="en-US"/>
                  </w:rPr>
                </w:rPrChange>
              </w:rPr>
            </w:pPr>
            <w:ins w:id="1569" w:author="Borja Gonzalez" w:date="2017-09-28T17:49:00Z">
              <w:r w:rsidRPr="0050601B">
                <w:rPr>
                  <w:rFonts w:ascii="Monaco" w:hAnsi="Monaco" w:cs="Monaco"/>
                  <w:b/>
                  <w:bCs/>
                  <w:noProof/>
                  <w:color w:val="000000"/>
                  <w:sz w:val="20"/>
                  <w:szCs w:val="20"/>
                  <w:lang w:val="en-US"/>
                  <w:rPrChange w:id="1570" w:author="Borja Gonzalez" w:date="2017-09-28T17:53:00Z">
                    <w:rPr>
                      <w:rFonts w:ascii="Monaco" w:hAnsi="Monaco" w:cs="Monaco"/>
                      <w:b/>
                      <w:bCs/>
                      <w:color w:val="000000"/>
                      <w:sz w:val="32"/>
                      <w:szCs w:val="32"/>
                      <w:lang w:val="en-US"/>
                    </w:rPr>
                  </w:rPrChange>
                </w:rPr>
                <w:t>}</w:t>
              </w:r>
            </w:ins>
          </w:p>
          <w:p w14:paraId="44532417" w14:textId="77777777" w:rsidR="00AE3604" w:rsidRDefault="00AE3604" w:rsidP="003066E2">
            <w:pPr>
              <w:rPr>
                <w:ins w:id="1571" w:author="Borja Gonzalez" w:date="2017-09-28T17:49:00Z"/>
              </w:rPr>
            </w:pPr>
          </w:p>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572" w:author="Borja Gonzalez" w:date="2017-09-28T17:54:00Z"/>
        </w:rPr>
      </w:pPr>
      <w:del w:id="1573" w:author="Borja Gonzalez" w:date="2017-09-28T17:54:00Z">
        <w:r w:rsidDel="0050601B">
          <w:rPr>
            <w:noProof/>
            <w:lang w:val="en-US"/>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0601B" w14:paraId="0A506754" w14:textId="77777777" w:rsidTr="0050601B">
        <w:trPr>
          <w:ins w:id="1574" w:author="Borja Gonzalez" w:date="2017-09-28T17:54:00Z"/>
        </w:trPr>
        <w:tc>
          <w:tcPr>
            <w:tcW w:w="8856" w:type="dxa"/>
          </w:tcPr>
          <w:p w14:paraId="133569B2" w14:textId="77777777" w:rsidR="0050601B" w:rsidRPr="0050601B" w:rsidRDefault="0050601B" w:rsidP="0050601B">
            <w:pPr>
              <w:widowControl w:val="0"/>
              <w:autoSpaceDE w:val="0"/>
              <w:autoSpaceDN w:val="0"/>
              <w:adjustRightInd w:val="0"/>
              <w:rPr>
                <w:ins w:id="1575" w:author="Borja Gonzalez" w:date="2017-09-28T17:54:00Z"/>
                <w:rFonts w:ascii="Monaco" w:hAnsi="Monaco" w:cs="Monaco"/>
                <w:noProof/>
                <w:sz w:val="20"/>
                <w:szCs w:val="20"/>
                <w:lang w:val="en-US"/>
                <w:rPrChange w:id="1576" w:author="Borja Gonzalez" w:date="2017-09-28T17:54:00Z">
                  <w:rPr>
                    <w:ins w:id="1577" w:author="Borja Gonzalez" w:date="2017-09-28T17:54:00Z"/>
                    <w:rFonts w:ascii="Monaco" w:hAnsi="Monaco" w:cs="Monaco"/>
                    <w:sz w:val="32"/>
                    <w:szCs w:val="32"/>
                    <w:lang w:val="en-US"/>
                  </w:rPr>
                </w:rPrChange>
              </w:rPr>
            </w:pPr>
            <w:ins w:id="1578" w:author="Borja Gonzalez" w:date="2017-09-28T17:54:00Z">
              <w:r w:rsidRPr="0050601B">
                <w:rPr>
                  <w:rFonts w:ascii="Monaco" w:hAnsi="Monaco" w:cs="Monaco"/>
                  <w:b/>
                  <w:bCs/>
                  <w:noProof/>
                  <w:color w:val="204A87"/>
                  <w:sz w:val="20"/>
                  <w:szCs w:val="20"/>
                  <w:lang w:val="en-US"/>
                  <w:rPrChange w:id="1579"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580"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81"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1582"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83"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84"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85"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586"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87"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588"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89"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590"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91"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widowControl w:val="0"/>
              <w:autoSpaceDE w:val="0"/>
              <w:autoSpaceDN w:val="0"/>
              <w:adjustRightInd w:val="0"/>
              <w:rPr>
                <w:ins w:id="1592" w:author="Borja Gonzalez" w:date="2017-09-28T17:54:00Z"/>
                <w:rFonts w:ascii="Monaco" w:hAnsi="Monaco" w:cs="Monaco"/>
                <w:noProof/>
                <w:sz w:val="20"/>
                <w:szCs w:val="20"/>
                <w:lang w:val="en-US"/>
                <w:rPrChange w:id="1593" w:author="Borja Gonzalez" w:date="2017-09-28T17:54:00Z">
                  <w:rPr>
                    <w:ins w:id="1594" w:author="Borja Gonzalez" w:date="2017-09-28T17:54:00Z"/>
                    <w:rFonts w:ascii="Monaco" w:hAnsi="Monaco" w:cs="Monaco"/>
                    <w:sz w:val="32"/>
                    <w:szCs w:val="32"/>
                    <w:lang w:val="en-US"/>
                  </w:rPr>
                </w:rPrChange>
              </w:rPr>
            </w:pPr>
            <w:ins w:id="1595" w:author="Borja Gonzalez" w:date="2017-09-28T17:54:00Z">
              <w:r w:rsidRPr="0050601B">
                <w:rPr>
                  <w:rFonts w:ascii="Monaco" w:hAnsi="Monaco" w:cs="Monaco"/>
                  <w:noProof/>
                  <w:color w:val="000000"/>
                  <w:sz w:val="20"/>
                  <w:szCs w:val="20"/>
                  <w:lang w:val="en-US"/>
                  <w:rPrChange w:id="1596"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97"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98"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599"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00"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1601"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02"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03"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604"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5"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06"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607"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08"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9"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widowControl w:val="0"/>
              <w:autoSpaceDE w:val="0"/>
              <w:autoSpaceDN w:val="0"/>
              <w:adjustRightInd w:val="0"/>
              <w:rPr>
                <w:ins w:id="1610" w:author="Borja Gonzalez" w:date="2017-09-28T17:54:00Z"/>
                <w:rFonts w:ascii="Monaco" w:hAnsi="Monaco" w:cs="Monaco"/>
                <w:noProof/>
                <w:sz w:val="20"/>
                <w:szCs w:val="20"/>
                <w:lang w:val="en-US"/>
                <w:rPrChange w:id="1611" w:author="Borja Gonzalez" w:date="2017-09-28T17:54:00Z">
                  <w:rPr>
                    <w:ins w:id="1612" w:author="Borja Gonzalez" w:date="2017-09-28T17:54:00Z"/>
                    <w:rFonts w:ascii="Monaco" w:hAnsi="Monaco" w:cs="Monaco"/>
                    <w:sz w:val="32"/>
                    <w:szCs w:val="32"/>
                    <w:lang w:val="en-US"/>
                  </w:rPr>
                </w:rPrChange>
              </w:rPr>
            </w:pPr>
            <w:ins w:id="1613" w:author="Borja Gonzalez" w:date="2017-09-28T17:54:00Z">
              <w:r w:rsidRPr="0050601B">
                <w:rPr>
                  <w:rFonts w:ascii="Monaco" w:hAnsi="Monaco" w:cs="Monaco"/>
                  <w:noProof/>
                  <w:sz w:val="20"/>
                  <w:szCs w:val="20"/>
                  <w:lang w:val="en-US"/>
                  <w:rPrChange w:id="1614"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1615"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1616"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1617"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18"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1619"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widowControl w:val="0"/>
              <w:autoSpaceDE w:val="0"/>
              <w:autoSpaceDN w:val="0"/>
              <w:adjustRightInd w:val="0"/>
              <w:rPr>
                <w:ins w:id="1620" w:author="Borja Gonzalez" w:date="2017-09-28T17:54:00Z"/>
                <w:rFonts w:ascii="Monaco" w:hAnsi="Monaco" w:cs="Monaco"/>
                <w:noProof/>
                <w:sz w:val="20"/>
                <w:szCs w:val="20"/>
                <w:lang w:val="en-US"/>
                <w:rPrChange w:id="1621" w:author="Borja Gonzalez" w:date="2017-09-28T17:54:00Z">
                  <w:rPr>
                    <w:ins w:id="1622" w:author="Borja Gonzalez" w:date="2017-09-28T17:54:00Z"/>
                    <w:rFonts w:ascii="Monaco" w:hAnsi="Monaco" w:cs="Monaco"/>
                    <w:sz w:val="32"/>
                    <w:szCs w:val="32"/>
                    <w:lang w:val="en-US"/>
                  </w:rPr>
                </w:rPrChange>
              </w:rPr>
            </w:pPr>
            <w:ins w:id="1623" w:author="Borja Gonzalez" w:date="2017-09-28T17:54:00Z">
              <w:r w:rsidRPr="0050601B">
                <w:rPr>
                  <w:rFonts w:ascii="Monaco" w:hAnsi="Monaco" w:cs="Monaco"/>
                  <w:noProof/>
                  <w:sz w:val="20"/>
                  <w:szCs w:val="20"/>
                  <w:lang w:val="en-US"/>
                  <w:rPrChange w:id="1624"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1625"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626"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627" w:author="Borja Gonzalez" w:date="2017-09-28T18:55:00Z"/>
        </w:rPr>
      </w:pPr>
    </w:p>
    <w:p w14:paraId="37C16D15" w14:textId="0F8E1F5E" w:rsidR="00DF2E7D" w:rsidDel="00AD3CBB" w:rsidRDefault="00520C5F" w:rsidP="00441A84">
      <w:pPr>
        <w:rPr>
          <w:del w:id="1628" w:author="Borja Gonzalez" w:date="2017-09-28T18:55:00Z"/>
        </w:rPr>
      </w:pPr>
      <w:del w:id="1629" w:author="Borja Gonzalez" w:date="2017-09-28T18:55:00Z">
        <w:r w:rsidRPr="00F137C1" w:rsidDel="00AD3CBB">
          <w:rPr>
            <w:noProof/>
            <w:lang w:val="en-US"/>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630" w:author="Borja Gonzalez" w:date="2017-09-28T18:53:00Z"/>
        </w:rPr>
      </w:pPr>
      <w:del w:id="1631" w:author="Borja Gonzalez" w:date="2017-09-28T18:53:00Z">
        <w:r w:rsidDel="00AD3CBB">
          <w:rPr>
            <w:noProof/>
            <w:lang w:val="en-US"/>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D3CBB" w14:paraId="15C2ED0C" w14:textId="77777777" w:rsidTr="00AD3CBB">
        <w:trPr>
          <w:ins w:id="1632" w:author="Borja Gonzalez" w:date="2017-09-28T18:53:00Z"/>
        </w:trPr>
        <w:tc>
          <w:tcPr>
            <w:tcW w:w="8856" w:type="dxa"/>
          </w:tcPr>
          <w:p w14:paraId="3F9C5954" w14:textId="77777777" w:rsidR="00AD3CBB" w:rsidRPr="00AD3CBB" w:rsidRDefault="00AD3CBB" w:rsidP="00AD3CBB">
            <w:pPr>
              <w:widowControl w:val="0"/>
              <w:autoSpaceDE w:val="0"/>
              <w:autoSpaceDN w:val="0"/>
              <w:adjustRightInd w:val="0"/>
              <w:rPr>
                <w:ins w:id="1633" w:author="Borja Gonzalez" w:date="2017-09-28T18:54:00Z"/>
                <w:rFonts w:ascii="Monaco" w:hAnsi="Monaco" w:cs="Monaco"/>
                <w:noProof/>
                <w:sz w:val="20"/>
                <w:szCs w:val="20"/>
                <w:lang w:val="en-US"/>
                <w:rPrChange w:id="1634" w:author="Borja Gonzalez" w:date="2017-09-28T18:55:00Z">
                  <w:rPr>
                    <w:ins w:id="1635" w:author="Borja Gonzalez" w:date="2017-09-28T18:54:00Z"/>
                    <w:rFonts w:ascii="Monaco" w:hAnsi="Monaco" w:cs="Monaco"/>
                    <w:noProof/>
                    <w:sz w:val="20"/>
                    <w:szCs w:val="20"/>
                    <w:lang w:val="en-US"/>
                  </w:rPr>
                </w:rPrChange>
              </w:rPr>
            </w:pPr>
            <w:ins w:id="1636" w:author="Borja Gonzalez" w:date="2017-09-28T18:54:00Z">
              <w:r w:rsidRPr="00AD3CBB">
                <w:rPr>
                  <w:rFonts w:ascii="Monaco" w:hAnsi="Monaco" w:cs="Monaco"/>
                  <w:noProof/>
                  <w:color w:val="000000"/>
                  <w:sz w:val="20"/>
                  <w:szCs w:val="20"/>
                  <w:lang w:val="en-US"/>
                  <w:rPrChange w:id="1637" w:author="Borja Gonzalez" w:date="2017-09-28T18:55:00Z">
                    <w:rPr>
                      <w:rFonts w:ascii="Monaco" w:hAnsi="Monaco" w:cs="Monaco"/>
                      <w:noProof/>
                      <w:color w:val="000000"/>
                      <w:sz w:val="20"/>
                      <w:szCs w:val="20"/>
                      <w:lang w:val="en-US"/>
                    </w:rPr>
                  </w:rPrChange>
                </w:rPr>
                <w:t>socket</w:t>
              </w:r>
              <w:r w:rsidRPr="00AD3CBB">
                <w:rPr>
                  <w:rFonts w:ascii="Monaco" w:hAnsi="Monaco" w:cs="Monaco"/>
                  <w:b/>
                  <w:bCs/>
                  <w:noProof/>
                  <w:color w:val="000000"/>
                  <w:sz w:val="20"/>
                  <w:szCs w:val="20"/>
                  <w:lang w:val="en-US"/>
                  <w:rPrChange w:id="1638"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39" w:author="Borja Gonzalez" w:date="2017-09-28T18:55:00Z">
                    <w:rPr>
                      <w:rFonts w:ascii="Monaco" w:hAnsi="Monaco" w:cs="Monaco"/>
                      <w:noProof/>
                      <w:color w:val="000000"/>
                      <w:sz w:val="20"/>
                      <w:szCs w:val="20"/>
                      <w:lang w:val="en-US"/>
                    </w:rPr>
                  </w:rPrChange>
                </w:rPr>
                <w:t>on</w:t>
              </w:r>
              <w:r w:rsidRPr="00AD3CBB">
                <w:rPr>
                  <w:rFonts w:ascii="Monaco" w:hAnsi="Monaco" w:cs="Monaco"/>
                  <w:b/>
                  <w:bCs/>
                  <w:noProof/>
                  <w:color w:val="000000"/>
                  <w:sz w:val="20"/>
                  <w:szCs w:val="20"/>
                  <w:lang w:val="en-US"/>
                  <w:rPrChange w:id="1640"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4E9A06"/>
                  <w:sz w:val="20"/>
                  <w:szCs w:val="20"/>
                  <w:lang w:val="en-US"/>
                  <w:rPrChange w:id="1641" w:author="Borja Gonzalez" w:date="2017-09-28T18:55:00Z">
                    <w:rPr>
                      <w:rFonts w:ascii="Monaco" w:hAnsi="Monaco" w:cs="Monaco"/>
                      <w:noProof/>
                      <w:color w:val="4E9A06"/>
                      <w:sz w:val="20"/>
                      <w:szCs w:val="20"/>
                      <w:lang w:val="en-US"/>
                    </w:rPr>
                  </w:rPrChange>
                </w:rPr>
                <w:t>"message"</w:t>
              </w:r>
              <w:r w:rsidRPr="00AD3CBB">
                <w:rPr>
                  <w:rFonts w:ascii="Monaco" w:hAnsi="Monaco" w:cs="Monaco"/>
                  <w:b/>
                  <w:bCs/>
                  <w:noProof/>
                  <w:color w:val="000000"/>
                  <w:sz w:val="20"/>
                  <w:szCs w:val="20"/>
                  <w:lang w:val="en-US"/>
                  <w:rPrChange w:id="1642" w:author="Borja Gonzalez" w:date="2017-09-28T18:55:00Z">
                    <w:rPr>
                      <w:rFonts w:ascii="Monaco" w:hAnsi="Monaco" w:cs="Monaco"/>
                      <w:b/>
                      <w:bCs/>
                      <w:noProof/>
                      <w:color w:val="000000"/>
                      <w:sz w:val="20"/>
                      <w:szCs w:val="20"/>
                      <w:lang w:val="en-US"/>
                    </w:rPr>
                  </w:rPrChange>
                </w:rPr>
                <w:t>,</w:t>
              </w:r>
              <w:r w:rsidRPr="00AD3CBB">
                <w:rPr>
                  <w:rFonts w:ascii="Monaco" w:hAnsi="Monaco" w:cs="Monaco"/>
                  <w:b/>
                  <w:bCs/>
                  <w:noProof/>
                  <w:color w:val="204A87"/>
                  <w:sz w:val="20"/>
                  <w:szCs w:val="20"/>
                  <w:lang w:val="en-US"/>
                  <w:rPrChange w:id="1643" w:author="Borja Gonzalez" w:date="2017-09-28T18:55:00Z">
                    <w:rPr>
                      <w:rFonts w:ascii="Monaco" w:hAnsi="Monaco" w:cs="Monaco"/>
                      <w:b/>
                      <w:bCs/>
                      <w:noProof/>
                      <w:color w:val="204A87"/>
                      <w:sz w:val="20"/>
                      <w:szCs w:val="20"/>
                      <w:lang w:val="en-US"/>
                    </w:rPr>
                  </w:rPrChange>
                </w:rPr>
                <w:t>function</w:t>
              </w:r>
              <w:r w:rsidRPr="00AD3CBB">
                <w:rPr>
                  <w:rFonts w:ascii="Monaco" w:hAnsi="Monaco" w:cs="Monaco"/>
                  <w:b/>
                  <w:bCs/>
                  <w:noProof/>
                  <w:color w:val="000000"/>
                  <w:sz w:val="20"/>
                  <w:szCs w:val="20"/>
                  <w:lang w:val="en-US"/>
                  <w:rPrChange w:id="1644"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45" w:author="Borja Gonzalez" w:date="2017-09-28T18:55:00Z">
                    <w:rPr>
                      <w:rFonts w:ascii="Monaco" w:hAnsi="Monaco" w:cs="Monaco"/>
                      <w:noProof/>
                      <w:color w:val="000000"/>
                      <w:sz w:val="20"/>
                      <w:szCs w:val="20"/>
                      <w:lang w:val="en-US"/>
                    </w:rPr>
                  </w:rPrChange>
                </w:rPr>
                <w:t>info</w:t>
              </w:r>
              <w:r w:rsidRPr="00AD3CBB">
                <w:rPr>
                  <w:rFonts w:ascii="Monaco" w:hAnsi="Monaco" w:cs="Monaco"/>
                  <w:b/>
                  <w:bCs/>
                  <w:noProof/>
                  <w:color w:val="000000"/>
                  <w:sz w:val="20"/>
                  <w:szCs w:val="20"/>
                  <w:lang w:val="en-US"/>
                  <w:rPrChange w:id="1646" w:author="Borja Gonzalez" w:date="2017-09-28T18:55:00Z">
                    <w:rPr>
                      <w:rFonts w:ascii="Monaco" w:hAnsi="Monaco" w:cs="Monaco"/>
                      <w:b/>
                      <w:bCs/>
                      <w:noProof/>
                      <w:color w:val="000000"/>
                      <w:sz w:val="20"/>
                      <w:szCs w:val="20"/>
                      <w:lang w:val="en-US"/>
                    </w:rPr>
                  </w:rPrChange>
                </w:rPr>
                <w:t>){</w:t>
              </w:r>
            </w:ins>
          </w:p>
          <w:p w14:paraId="6C1BCA73" w14:textId="77777777" w:rsidR="00AD3CBB" w:rsidRPr="00AD3CBB" w:rsidRDefault="00AD3CBB" w:rsidP="00AD3CBB">
            <w:pPr>
              <w:widowControl w:val="0"/>
              <w:autoSpaceDE w:val="0"/>
              <w:autoSpaceDN w:val="0"/>
              <w:adjustRightInd w:val="0"/>
              <w:rPr>
                <w:ins w:id="1647" w:author="Borja Gonzalez" w:date="2017-09-28T18:54:00Z"/>
                <w:rFonts w:ascii="Monaco" w:hAnsi="Monaco" w:cs="Monaco"/>
                <w:noProof/>
                <w:sz w:val="20"/>
                <w:szCs w:val="20"/>
                <w:lang w:val="en-US"/>
                <w:rPrChange w:id="1648" w:author="Borja Gonzalez" w:date="2017-09-28T18:55:00Z">
                  <w:rPr>
                    <w:ins w:id="1649" w:author="Borja Gonzalez" w:date="2017-09-28T18:54:00Z"/>
                    <w:rFonts w:ascii="Monaco" w:hAnsi="Monaco" w:cs="Monaco"/>
                    <w:noProof/>
                    <w:sz w:val="20"/>
                    <w:szCs w:val="20"/>
                    <w:lang w:val="en-US"/>
                  </w:rPr>
                </w:rPrChange>
              </w:rPr>
            </w:pPr>
            <w:ins w:id="1650" w:author="Borja Gonzalez" w:date="2017-09-28T18:54:00Z">
              <w:r w:rsidRPr="00AD3CBB">
                <w:rPr>
                  <w:rFonts w:ascii="Monaco" w:hAnsi="Monaco" w:cs="Monaco"/>
                  <w:noProof/>
                  <w:sz w:val="20"/>
                  <w:szCs w:val="20"/>
                  <w:lang w:val="en-US"/>
                  <w:rPrChange w:id="1651" w:author="Borja Gonzalez" w:date="2017-09-28T18:55:00Z">
                    <w:rPr>
                      <w:rFonts w:ascii="Monaco" w:hAnsi="Monaco" w:cs="Monaco"/>
                      <w:noProof/>
                      <w:sz w:val="20"/>
                      <w:szCs w:val="20"/>
                      <w:lang w:val="en-US"/>
                    </w:rPr>
                  </w:rPrChange>
                </w:rPr>
                <w:t xml:space="preserve">    </w:t>
              </w:r>
              <w:r w:rsidRPr="00AD3CBB">
                <w:rPr>
                  <w:rFonts w:ascii="Monaco" w:hAnsi="Monaco" w:cs="Monaco"/>
                  <w:noProof/>
                  <w:color w:val="000000"/>
                  <w:sz w:val="20"/>
                  <w:szCs w:val="20"/>
                  <w:lang w:val="en-US"/>
                  <w:rPrChange w:id="1652" w:author="Borja Gonzalez" w:date="2017-09-28T18:55:00Z">
                    <w:rPr>
                      <w:rFonts w:ascii="Monaco" w:hAnsi="Monaco" w:cs="Monaco"/>
                      <w:noProof/>
                      <w:color w:val="000000"/>
                      <w:sz w:val="20"/>
                      <w:szCs w:val="20"/>
                      <w:lang w:val="en-US"/>
                    </w:rPr>
                  </w:rPrChange>
                </w:rPr>
                <w:t>datos</w:t>
              </w:r>
              <w:r w:rsidRPr="00AD3CBB">
                <w:rPr>
                  <w:rFonts w:ascii="Monaco" w:hAnsi="Monaco" w:cs="Monaco"/>
                  <w:noProof/>
                  <w:sz w:val="20"/>
                  <w:szCs w:val="20"/>
                  <w:lang w:val="en-US"/>
                  <w:rPrChange w:id="1653" w:author="Borja Gonzalez" w:date="2017-09-28T18:55:00Z">
                    <w:rPr>
                      <w:rFonts w:ascii="Monaco" w:hAnsi="Monaco" w:cs="Monaco"/>
                      <w:noProof/>
                      <w:sz w:val="20"/>
                      <w:szCs w:val="20"/>
                      <w:lang w:val="en-US"/>
                    </w:rPr>
                  </w:rPrChange>
                </w:rPr>
                <w:t xml:space="preserve"> </w:t>
              </w:r>
              <w:r w:rsidRPr="00AD3CBB">
                <w:rPr>
                  <w:rFonts w:ascii="Monaco" w:hAnsi="Monaco" w:cs="Monaco"/>
                  <w:b/>
                  <w:bCs/>
                  <w:noProof/>
                  <w:color w:val="CE5C00"/>
                  <w:sz w:val="20"/>
                  <w:szCs w:val="20"/>
                  <w:lang w:val="en-US"/>
                  <w:rPrChange w:id="1654" w:author="Borja Gonzalez" w:date="2017-09-28T18:55:00Z">
                    <w:rPr>
                      <w:rFonts w:ascii="Monaco" w:hAnsi="Monaco" w:cs="Monaco"/>
                      <w:b/>
                      <w:bCs/>
                      <w:noProof/>
                      <w:color w:val="CE5C00"/>
                      <w:sz w:val="20"/>
                      <w:szCs w:val="20"/>
                      <w:lang w:val="en-US"/>
                    </w:rPr>
                  </w:rPrChange>
                </w:rPr>
                <w:t>=</w:t>
              </w:r>
              <w:r w:rsidRPr="00AD3CBB">
                <w:rPr>
                  <w:rFonts w:ascii="Monaco" w:hAnsi="Monaco" w:cs="Monaco"/>
                  <w:noProof/>
                  <w:sz w:val="20"/>
                  <w:szCs w:val="20"/>
                  <w:lang w:val="en-US"/>
                  <w:rPrChange w:id="1655" w:author="Borja Gonzalez" w:date="2017-09-28T18:55:00Z">
                    <w:rPr>
                      <w:rFonts w:ascii="Monaco" w:hAnsi="Monaco" w:cs="Monaco"/>
                      <w:noProof/>
                      <w:sz w:val="20"/>
                      <w:szCs w:val="20"/>
                      <w:lang w:val="en-US"/>
                    </w:rPr>
                  </w:rPrChange>
                </w:rPr>
                <w:t xml:space="preserve"> </w:t>
              </w:r>
              <w:r w:rsidRPr="00AD3CBB">
                <w:rPr>
                  <w:rFonts w:ascii="Monaco" w:hAnsi="Monaco" w:cs="Monaco"/>
                  <w:noProof/>
                  <w:color w:val="000000"/>
                  <w:sz w:val="20"/>
                  <w:szCs w:val="20"/>
                  <w:lang w:val="en-US"/>
                  <w:rPrChange w:id="1656" w:author="Borja Gonzalez" w:date="2017-09-28T18:55:00Z">
                    <w:rPr>
                      <w:rFonts w:ascii="Monaco" w:hAnsi="Monaco" w:cs="Monaco"/>
                      <w:noProof/>
                      <w:color w:val="000000"/>
                      <w:sz w:val="20"/>
                      <w:szCs w:val="20"/>
                      <w:lang w:val="en-US"/>
                    </w:rPr>
                  </w:rPrChange>
                </w:rPr>
                <w:t>JSON</w:t>
              </w:r>
              <w:r w:rsidRPr="00AD3CBB">
                <w:rPr>
                  <w:rFonts w:ascii="Monaco" w:hAnsi="Monaco" w:cs="Monaco"/>
                  <w:b/>
                  <w:bCs/>
                  <w:noProof/>
                  <w:color w:val="000000"/>
                  <w:sz w:val="20"/>
                  <w:szCs w:val="20"/>
                  <w:lang w:val="en-US"/>
                  <w:rPrChange w:id="1657"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58" w:author="Borja Gonzalez" w:date="2017-09-28T18:55:00Z">
                    <w:rPr>
                      <w:rFonts w:ascii="Monaco" w:hAnsi="Monaco" w:cs="Monaco"/>
                      <w:noProof/>
                      <w:color w:val="000000"/>
                      <w:sz w:val="20"/>
                      <w:szCs w:val="20"/>
                      <w:lang w:val="en-US"/>
                    </w:rPr>
                  </w:rPrChange>
                </w:rPr>
                <w:t>parse</w:t>
              </w:r>
              <w:r w:rsidRPr="00AD3CBB">
                <w:rPr>
                  <w:rFonts w:ascii="Monaco" w:hAnsi="Monaco" w:cs="Monaco"/>
                  <w:b/>
                  <w:bCs/>
                  <w:noProof/>
                  <w:color w:val="000000"/>
                  <w:sz w:val="20"/>
                  <w:szCs w:val="20"/>
                  <w:lang w:val="en-US"/>
                  <w:rPrChange w:id="1659"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60" w:author="Borja Gonzalez" w:date="2017-09-28T18:55:00Z">
                    <w:rPr>
                      <w:rFonts w:ascii="Monaco" w:hAnsi="Monaco" w:cs="Monaco"/>
                      <w:noProof/>
                      <w:color w:val="000000"/>
                      <w:sz w:val="20"/>
                      <w:szCs w:val="20"/>
                      <w:lang w:val="en-US"/>
                    </w:rPr>
                  </w:rPrChange>
                </w:rPr>
                <w:t>info</w:t>
              </w:r>
              <w:r w:rsidRPr="00AD3CBB">
                <w:rPr>
                  <w:rFonts w:ascii="Monaco" w:hAnsi="Monaco" w:cs="Monaco"/>
                  <w:b/>
                  <w:bCs/>
                  <w:noProof/>
                  <w:color w:val="000000"/>
                  <w:sz w:val="20"/>
                  <w:szCs w:val="20"/>
                  <w:lang w:val="en-US"/>
                  <w:rPrChange w:id="1661" w:author="Borja Gonzalez" w:date="2017-09-28T18:55:00Z">
                    <w:rPr>
                      <w:rFonts w:ascii="Monaco" w:hAnsi="Monaco" w:cs="Monaco"/>
                      <w:b/>
                      <w:bCs/>
                      <w:noProof/>
                      <w:color w:val="000000"/>
                      <w:sz w:val="20"/>
                      <w:szCs w:val="20"/>
                      <w:lang w:val="en-US"/>
                    </w:rPr>
                  </w:rPrChange>
                </w:rPr>
                <w:t>);</w:t>
              </w:r>
            </w:ins>
          </w:p>
          <w:p w14:paraId="424080DC" w14:textId="77777777" w:rsidR="00AD3CBB" w:rsidRPr="00AD3CBB" w:rsidRDefault="00AD3CBB" w:rsidP="00AD3CBB">
            <w:pPr>
              <w:widowControl w:val="0"/>
              <w:autoSpaceDE w:val="0"/>
              <w:autoSpaceDN w:val="0"/>
              <w:adjustRightInd w:val="0"/>
              <w:rPr>
                <w:ins w:id="1662" w:author="Borja Gonzalez" w:date="2017-09-28T18:54:00Z"/>
                <w:rFonts w:ascii="Monaco" w:hAnsi="Monaco" w:cs="Monaco"/>
                <w:b/>
                <w:bCs/>
                <w:noProof/>
                <w:color w:val="204A87"/>
                <w:sz w:val="20"/>
                <w:szCs w:val="20"/>
                <w:lang w:val="en-US"/>
                <w:rPrChange w:id="1663" w:author="Borja Gonzalez" w:date="2017-09-28T18:55:00Z">
                  <w:rPr>
                    <w:ins w:id="1664" w:author="Borja Gonzalez" w:date="2017-09-28T18:54:00Z"/>
                    <w:rFonts w:ascii="Monaco" w:hAnsi="Monaco" w:cs="Monaco"/>
                    <w:b/>
                    <w:bCs/>
                    <w:color w:val="204A87"/>
                    <w:lang w:val="en-US"/>
                  </w:rPr>
                </w:rPrChange>
              </w:rPr>
            </w:pPr>
          </w:p>
          <w:p w14:paraId="2AF6E907" w14:textId="77777777" w:rsidR="00AD3CBB" w:rsidRPr="00AD3CBB" w:rsidRDefault="00AD3CBB" w:rsidP="00AD3CBB">
            <w:pPr>
              <w:widowControl w:val="0"/>
              <w:autoSpaceDE w:val="0"/>
              <w:autoSpaceDN w:val="0"/>
              <w:adjustRightInd w:val="0"/>
              <w:rPr>
                <w:ins w:id="1665" w:author="Borja Gonzalez" w:date="2017-09-28T18:53:00Z"/>
                <w:rFonts w:ascii="Monaco" w:hAnsi="Monaco" w:cs="Monaco"/>
                <w:noProof/>
                <w:sz w:val="20"/>
                <w:szCs w:val="20"/>
                <w:lang w:val="en-US"/>
                <w:rPrChange w:id="1666" w:author="Borja Gonzalez" w:date="2017-09-28T18:55:00Z">
                  <w:rPr>
                    <w:ins w:id="1667" w:author="Borja Gonzalez" w:date="2017-09-28T18:53:00Z"/>
                    <w:rFonts w:ascii="Monaco" w:hAnsi="Monaco" w:cs="Monaco"/>
                    <w:sz w:val="32"/>
                    <w:szCs w:val="32"/>
                    <w:lang w:val="en-US"/>
                  </w:rPr>
                </w:rPrChange>
              </w:rPr>
            </w:pPr>
            <w:ins w:id="1668" w:author="Borja Gonzalez" w:date="2017-09-28T18:53:00Z">
              <w:r w:rsidRPr="00AD3CBB">
                <w:rPr>
                  <w:rFonts w:ascii="Monaco" w:hAnsi="Monaco" w:cs="Monaco"/>
                  <w:b/>
                  <w:bCs/>
                  <w:noProof/>
                  <w:color w:val="204A87"/>
                  <w:sz w:val="20"/>
                  <w:szCs w:val="20"/>
                  <w:lang w:val="en-US"/>
                  <w:rPrChange w:id="1669" w:author="Borja Gonzalez" w:date="2017-09-28T18:55:00Z">
                    <w:rPr>
                      <w:rFonts w:ascii="Monaco" w:hAnsi="Monaco" w:cs="Monaco"/>
                      <w:b/>
                      <w:bCs/>
                      <w:color w:val="204A87"/>
                      <w:sz w:val="32"/>
                      <w:szCs w:val="32"/>
                      <w:lang w:val="en-US"/>
                    </w:rPr>
                  </w:rPrChange>
                </w:rPr>
                <w:t>function</w:t>
              </w:r>
              <w:r w:rsidRPr="00AD3CBB">
                <w:rPr>
                  <w:rFonts w:ascii="Monaco" w:hAnsi="Monaco" w:cs="Monaco"/>
                  <w:noProof/>
                  <w:sz w:val="20"/>
                  <w:szCs w:val="20"/>
                  <w:lang w:val="en-US"/>
                  <w:rPrChange w:id="167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71" w:author="Borja Gonzalez" w:date="2017-09-28T18:55:00Z">
                    <w:rPr>
                      <w:rFonts w:ascii="Monaco" w:hAnsi="Monaco" w:cs="Monaco"/>
                      <w:color w:val="000000"/>
                      <w:sz w:val="32"/>
                      <w:szCs w:val="32"/>
                      <w:lang w:val="en-US"/>
                    </w:rPr>
                  </w:rPrChange>
                </w:rPr>
                <w:t>borrar_paciente</w:t>
              </w:r>
              <w:r w:rsidRPr="00AD3CBB">
                <w:rPr>
                  <w:rFonts w:ascii="Monaco" w:hAnsi="Monaco" w:cs="Monaco"/>
                  <w:b/>
                  <w:bCs/>
                  <w:noProof/>
                  <w:color w:val="000000"/>
                  <w:sz w:val="20"/>
                  <w:szCs w:val="20"/>
                  <w:lang w:val="en-US"/>
                  <w:rPrChange w:id="167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673"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67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675" w:author="Borja Gonzalez" w:date="2017-09-28T18:55:00Z">
                    <w:rPr>
                      <w:rFonts w:ascii="Monaco" w:hAnsi="Monaco" w:cs="Monaco"/>
                      <w:color w:val="000000"/>
                      <w:sz w:val="32"/>
                      <w:szCs w:val="32"/>
                      <w:lang w:val="en-US"/>
                    </w:rPr>
                  </w:rPrChange>
                </w:rPr>
                <w:t>nombre</w:t>
              </w:r>
              <w:r w:rsidRPr="00AD3CBB">
                <w:rPr>
                  <w:rFonts w:ascii="Monaco" w:hAnsi="Monaco" w:cs="Monaco"/>
                  <w:b/>
                  <w:bCs/>
                  <w:noProof/>
                  <w:color w:val="000000"/>
                  <w:sz w:val="20"/>
                  <w:szCs w:val="20"/>
                  <w:lang w:val="en-US"/>
                  <w:rPrChange w:id="1676" w:author="Borja Gonzalez" w:date="2017-09-28T18:55:00Z">
                    <w:rPr>
                      <w:rFonts w:ascii="Monaco" w:hAnsi="Monaco" w:cs="Monaco"/>
                      <w:b/>
                      <w:bCs/>
                      <w:color w:val="000000"/>
                      <w:sz w:val="32"/>
                      <w:szCs w:val="32"/>
                      <w:lang w:val="en-US"/>
                    </w:rPr>
                  </w:rPrChange>
                </w:rPr>
                <w:t>){</w:t>
              </w:r>
            </w:ins>
          </w:p>
          <w:p w14:paraId="5D568071" w14:textId="77777777" w:rsidR="00AD3CBB" w:rsidRPr="00AD3CBB" w:rsidRDefault="00AD3CBB" w:rsidP="00AD3CBB">
            <w:pPr>
              <w:widowControl w:val="0"/>
              <w:autoSpaceDE w:val="0"/>
              <w:autoSpaceDN w:val="0"/>
              <w:adjustRightInd w:val="0"/>
              <w:rPr>
                <w:ins w:id="1677" w:author="Borja Gonzalez" w:date="2017-09-28T18:53:00Z"/>
                <w:rFonts w:ascii="Monaco" w:hAnsi="Monaco" w:cs="Monaco"/>
                <w:noProof/>
                <w:sz w:val="20"/>
                <w:szCs w:val="20"/>
                <w:lang w:val="en-US"/>
                <w:rPrChange w:id="1678" w:author="Borja Gonzalez" w:date="2017-09-28T18:55:00Z">
                  <w:rPr>
                    <w:ins w:id="1679" w:author="Borja Gonzalez" w:date="2017-09-28T18:53:00Z"/>
                    <w:rFonts w:ascii="Monaco" w:hAnsi="Monaco" w:cs="Monaco"/>
                    <w:sz w:val="32"/>
                    <w:szCs w:val="32"/>
                    <w:lang w:val="en-US"/>
                  </w:rPr>
                </w:rPrChange>
              </w:rPr>
            </w:pPr>
            <w:ins w:id="1680" w:author="Borja Gonzalez" w:date="2017-09-28T18:53:00Z">
              <w:r w:rsidRPr="00AD3CBB">
                <w:rPr>
                  <w:rFonts w:ascii="Monaco" w:hAnsi="Monaco" w:cs="Monaco"/>
                  <w:noProof/>
                  <w:sz w:val="20"/>
                  <w:szCs w:val="20"/>
                  <w:lang w:val="en-US"/>
                  <w:rPrChange w:id="1681"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682"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68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84"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685"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686"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68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88" w:author="Borja Gonzalez" w:date="2017-09-28T18:55:00Z">
                    <w:rPr>
                      <w:rFonts w:ascii="Monaco" w:hAnsi="Monaco" w:cs="Monaco"/>
                      <w:color w:val="000000"/>
                      <w:sz w:val="32"/>
                      <w:szCs w:val="32"/>
                      <w:lang w:val="en-US"/>
                    </w:rPr>
                  </w:rPrChange>
                </w:rPr>
                <w:t>confirm</w:t>
              </w:r>
              <w:r w:rsidRPr="00AD3CBB">
                <w:rPr>
                  <w:rFonts w:ascii="Monaco" w:hAnsi="Monaco" w:cs="Monaco"/>
                  <w:b/>
                  <w:bCs/>
                  <w:noProof/>
                  <w:color w:val="000000"/>
                  <w:sz w:val="20"/>
                  <w:szCs w:val="20"/>
                  <w:lang w:val="en-US"/>
                  <w:rPrChange w:id="1689"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690" w:author="Borja Gonzalez" w:date="2017-09-28T18:55:00Z">
                    <w:rPr>
                      <w:rFonts w:ascii="Monaco" w:hAnsi="Monaco" w:cs="Monaco"/>
                      <w:color w:val="4E9A06"/>
                      <w:sz w:val="32"/>
                      <w:szCs w:val="32"/>
                      <w:lang w:val="en-US"/>
                    </w:rPr>
                  </w:rPrChange>
                </w:rPr>
                <w:t>"¿Esta seguro de que quiere borrar a este paciente?. Al eliminar un paciente borrara todos sus datos asociados."</w:t>
              </w:r>
              <w:r w:rsidRPr="00AD3CBB">
                <w:rPr>
                  <w:rFonts w:ascii="Monaco" w:hAnsi="Monaco" w:cs="Monaco"/>
                  <w:b/>
                  <w:bCs/>
                  <w:noProof/>
                  <w:color w:val="000000"/>
                  <w:sz w:val="20"/>
                  <w:szCs w:val="20"/>
                  <w:lang w:val="en-US"/>
                  <w:rPrChange w:id="1691" w:author="Borja Gonzalez" w:date="2017-09-28T18:55:00Z">
                    <w:rPr>
                      <w:rFonts w:ascii="Monaco" w:hAnsi="Monaco" w:cs="Monaco"/>
                      <w:b/>
                      <w:bCs/>
                      <w:color w:val="000000"/>
                      <w:sz w:val="32"/>
                      <w:szCs w:val="32"/>
                      <w:lang w:val="en-US"/>
                    </w:rPr>
                  </w:rPrChange>
                </w:rPr>
                <w:t>);</w:t>
              </w:r>
            </w:ins>
          </w:p>
          <w:p w14:paraId="5A8A5327" w14:textId="77777777" w:rsidR="00AD3CBB" w:rsidRPr="00AD3CBB" w:rsidRDefault="00AD3CBB" w:rsidP="00AD3CBB">
            <w:pPr>
              <w:widowControl w:val="0"/>
              <w:autoSpaceDE w:val="0"/>
              <w:autoSpaceDN w:val="0"/>
              <w:adjustRightInd w:val="0"/>
              <w:rPr>
                <w:ins w:id="1692" w:author="Borja Gonzalez" w:date="2017-09-28T18:53:00Z"/>
                <w:rFonts w:ascii="Monaco" w:hAnsi="Monaco" w:cs="Monaco"/>
                <w:noProof/>
                <w:sz w:val="20"/>
                <w:szCs w:val="20"/>
                <w:lang w:val="en-US"/>
                <w:rPrChange w:id="1693" w:author="Borja Gonzalez" w:date="2017-09-28T18:55:00Z">
                  <w:rPr>
                    <w:ins w:id="1694" w:author="Borja Gonzalez" w:date="2017-09-28T18:53:00Z"/>
                    <w:rFonts w:ascii="Monaco" w:hAnsi="Monaco" w:cs="Monaco"/>
                    <w:sz w:val="32"/>
                    <w:szCs w:val="32"/>
                    <w:lang w:val="en-US"/>
                  </w:rPr>
                </w:rPrChange>
              </w:rPr>
            </w:pPr>
            <w:ins w:id="1695" w:author="Borja Gonzalez" w:date="2017-09-28T18:53:00Z">
              <w:r w:rsidRPr="00AD3CBB">
                <w:rPr>
                  <w:rFonts w:ascii="Monaco" w:hAnsi="Monaco" w:cs="Monaco"/>
                  <w:noProof/>
                  <w:sz w:val="20"/>
                  <w:szCs w:val="20"/>
                  <w:lang w:val="en-US"/>
                  <w:rPrChange w:id="1696"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697" w:author="Borja Gonzalez" w:date="2017-09-28T18:55:00Z">
                    <w:rPr>
                      <w:rFonts w:ascii="Monaco" w:hAnsi="Monaco" w:cs="Monaco"/>
                      <w:b/>
                      <w:bCs/>
                      <w:color w:val="204A87"/>
                      <w:sz w:val="32"/>
                      <w:szCs w:val="32"/>
                      <w:lang w:val="en-US"/>
                    </w:rPr>
                  </w:rPrChange>
                </w:rPr>
                <w:t>if</w:t>
              </w:r>
              <w:r w:rsidRPr="00AD3CBB">
                <w:rPr>
                  <w:rFonts w:ascii="Monaco" w:hAnsi="Monaco" w:cs="Monaco"/>
                  <w:noProof/>
                  <w:sz w:val="20"/>
                  <w:szCs w:val="20"/>
                  <w:lang w:val="en-US"/>
                  <w:rPrChange w:id="1698"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69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00"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701"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02"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03"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704" w:author="Borja Gonzalez" w:date="2017-09-28T18:55:00Z">
                    <w:rPr>
                      <w:rFonts w:ascii="Monaco" w:hAnsi="Monaco" w:cs="Monaco"/>
                      <w:b/>
                      <w:bCs/>
                      <w:color w:val="204A87"/>
                      <w:sz w:val="32"/>
                      <w:szCs w:val="32"/>
                      <w:lang w:val="en-US"/>
                    </w:rPr>
                  </w:rPrChange>
                </w:rPr>
                <w:t>true</w:t>
              </w:r>
              <w:r w:rsidRPr="00AD3CBB">
                <w:rPr>
                  <w:rFonts w:ascii="Monaco" w:hAnsi="Monaco" w:cs="Monaco"/>
                  <w:b/>
                  <w:bCs/>
                  <w:noProof/>
                  <w:color w:val="000000"/>
                  <w:sz w:val="20"/>
                  <w:szCs w:val="20"/>
                  <w:lang w:val="en-US"/>
                  <w:rPrChange w:id="1705" w:author="Borja Gonzalez" w:date="2017-09-28T18:55:00Z">
                    <w:rPr>
                      <w:rFonts w:ascii="Monaco" w:hAnsi="Monaco" w:cs="Monaco"/>
                      <w:b/>
                      <w:bCs/>
                      <w:color w:val="000000"/>
                      <w:sz w:val="32"/>
                      <w:szCs w:val="32"/>
                      <w:lang w:val="en-US"/>
                    </w:rPr>
                  </w:rPrChange>
                </w:rPr>
                <w:t>){</w:t>
              </w:r>
            </w:ins>
          </w:p>
          <w:p w14:paraId="07A4F2C9" w14:textId="77777777" w:rsidR="00AD3CBB" w:rsidRPr="00AD3CBB" w:rsidRDefault="00AD3CBB" w:rsidP="00AD3CBB">
            <w:pPr>
              <w:widowControl w:val="0"/>
              <w:autoSpaceDE w:val="0"/>
              <w:autoSpaceDN w:val="0"/>
              <w:adjustRightInd w:val="0"/>
              <w:rPr>
                <w:ins w:id="1706" w:author="Borja Gonzalez" w:date="2017-09-28T18:53:00Z"/>
                <w:rFonts w:ascii="Monaco" w:hAnsi="Monaco" w:cs="Monaco"/>
                <w:noProof/>
                <w:sz w:val="20"/>
                <w:szCs w:val="20"/>
                <w:lang w:val="en-US"/>
                <w:rPrChange w:id="1707" w:author="Borja Gonzalez" w:date="2017-09-28T18:55:00Z">
                  <w:rPr>
                    <w:ins w:id="1708" w:author="Borja Gonzalez" w:date="2017-09-28T18:53:00Z"/>
                    <w:rFonts w:ascii="Monaco" w:hAnsi="Monaco" w:cs="Monaco"/>
                    <w:sz w:val="32"/>
                    <w:szCs w:val="32"/>
                    <w:lang w:val="en-US"/>
                  </w:rPr>
                </w:rPrChange>
              </w:rPr>
            </w:pPr>
          </w:p>
          <w:p w14:paraId="5E02C6E9" w14:textId="77777777" w:rsidR="00AD3CBB" w:rsidRPr="00AD3CBB" w:rsidRDefault="00AD3CBB" w:rsidP="00AD3CBB">
            <w:pPr>
              <w:widowControl w:val="0"/>
              <w:autoSpaceDE w:val="0"/>
              <w:autoSpaceDN w:val="0"/>
              <w:adjustRightInd w:val="0"/>
              <w:rPr>
                <w:ins w:id="1709" w:author="Borja Gonzalez" w:date="2017-09-28T18:53:00Z"/>
                <w:rFonts w:ascii="Monaco" w:hAnsi="Monaco" w:cs="Monaco"/>
                <w:noProof/>
                <w:sz w:val="20"/>
                <w:szCs w:val="20"/>
                <w:lang w:val="en-US"/>
                <w:rPrChange w:id="1710" w:author="Borja Gonzalez" w:date="2017-09-28T18:55:00Z">
                  <w:rPr>
                    <w:ins w:id="1711" w:author="Borja Gonzalez" w:date="2017-09-28T18:53:00Z"/>
                    <w:rFonts w:ascii="Monaco" w:hAnsi="Monaco" w:cs="Monaco"/>
                    <w:sz w:val="32"/>
                    <w:szCs w:val="32"/>
                    <w:lang w:val="en-US"/>
                  </w:rPr>
                </w:rPrChange>
              </w:rPr>
            </w:pPr>
            <w:ins w:id="1712" w:author="Borja Gonzalez" w:date="2017-09-28T18:53:00Z">
              <w:r w:rsidRPr="00AD3CBB">
                <w:rPr>
                  <w:rFonts w:ascii="Monaco" w:hAnsi="Monaco" w:cs="Monaco"/>
                  <w:noProof/>
                  <w:sz w:val="20"/>
                  <w:szCs w:val="20"/>
                  <w:lang w:val="en-US"/>
                  <w:rPrChange w:id="1713"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714"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715"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71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17"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1718"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19"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2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21"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172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23"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1724"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25"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1726"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27" w:author="Borja Gonzalez" w:date="2017-09-28T18:55:00Z">
                    <w:rPr>
                      <w:rFonts w:ascii="Monaco" w:hAnsi="Monaco" w:cs="Monaco"/>
                      <w:sz w:val="32"/>
                      <w:szCs w:val="32"/>
                      <w:lang w:val="en-US"/>
                    </w:rPr>
                  </w:rPrChange>
                </w:rPr>
                <w:t xml:space="preserve">  </w:t>
              </w:r>
            </w:ins>
          </w:p>
          <w:p w14:paraId="2B95B3D5" w14:textId="77777777" w:rsidR="00AD3CBB" w:rsidRPr="00AD3CBB" w:rsidRDefault="00AD3CBB" w:rsidP="00AD3CBB">
            <w:pPr>
              <w:widowControl w:val="0"/>
              <w:autoSpaceDE w:val="0"/>
              <w:autoSpaceDN w:val="0"/>
              <w:adjustRightInd w:val="0"/>
              <w:rPr>
                <w:ins w:id="1728" w:author="Borja Gonzalez" w:date="2017-09-28T18:53:00Z"/>
                <w:rFonts w:ascii="Monaco" w:hAnsi="Monaco" w:cs="Monaco"/>
                <w:noProof/>
                <w:sz w:val="20"/>
                <w:szCs w:val="20"/>
                <w:lang w:val="en-US"/>
                <w:rPrChange w:id="1729" w:author="Borja Gonzalez" w:date="2017-09-28T18:55:00Z">
                  <w:rPr>
                    <w:ins w:id="1730" w:author="Borja Gonzalez" w:date="2017-09-28T18:53:00Z"/>
                    <w:rFonts w:ascii="Monaco" w:hAnsi="Monaco" w:cs="Monaco"/>
                    <w:sz w:val="32"/>
                    <w:szCs w:val="32"/>
                    <w:lang w:val="en-US"/>
                  </w:rPr>
                </w:rPrChange>
              </w:rPr>
            </w:pPr>
            <w:ins w:id="1731" w:author="Borja Gonzalez" w:date="2017-09-28T18:53:00Z">
              <w:r w:rsidRPr="00AD3CBB">
                <w:rPr>
                  <w:rFonts w:ascii="Monaco" w:hAnsi="Monaco" w:cs="Monaco"/>
                  <w:noProof/>
                  <w:sz w:val="20"/>
                  <w:szCs w:val="20"/>
                  <w:lang w:val="en-US"/>
                  <w:rPrChange w:id="173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33"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73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35"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736"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37" w:author="Borja Gonzalez" w:date="2017-09-28T18:55:00Z">
                    <w:rPr>
                      <w:rFonts w:ascii="Monaco" w:hAnsi="Monaco" w:cs="Monaco"/>
                      <w:color w:val="4E9A06"/>
                      <w:sz w:val="32"/>
                      <w:szCs w:val="32"/>
                      <w:lang w:val="en-US"/>
                    </w:rPr>
                  </w:rPrChange>
                </w:rPr>
                <w:t>"Conexíon establecida con el servidor"</w:t>
              </w:r>
              <w:r w:rsidRPr="00AD3CBB">
                <w:rPr>
                  <w:rFonts w:ascii="Monaco" w:hAnsi="Monaco" w:cs="Monaco"/>
                  <w:b/>
                  <w:bCs/>
                  <w:noProof/>
                  <w:color w:val="000000"/>
                  <w:sz w:val="20"/>
                  <w:szCs w:val="20"/>
                  <w:lang w:val="en-US"/>
                  <w:rPrChange w:id="1738"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39" w:author="Borja Gonzalez" w:date="2017-09-28T18:55:00Z">
                    <w:rPr>
                      <w:rFonts w:ascii="Monaco" w:hAnsi="Monaco" w:cs="Monaco"/>
                      <w:sz w:val="32"/>
                      <w:szCs w:val="32"/>
                      <w:lang w:val="en-US"/>
                    </w:rPr>
                  </w:rPrChange>
                </w:rPr>
                <w:t xml:space="preserve">  </w:t>
              </w:r>
            </w:ins>
          </w:p>
          <w:p w14:paraId="2920CE64" w14:textId="77777777" w:rsidR="00AD3CBB" w:rsidRPr="00AD3CBB" w:rsidRDefault="00AD3CBB" w:rsidP="00AD3CBB">
            <w:pPr>
              <w:widowControl w:val="0"/>
              <w:autoSpaceDE w:val="0"/>
              <w:autoSpaceDN w:val="0"/>
              <w:adjustRightInd w:val="0"/>
              <w:rPr>
                <w:ins w:id="1740" w:author="Borja Gonzalez" w:date="2017-09-28T18:53:00Z"/>
                <w:rFonts w:ascii="Monaco" w:hAnsi="Monaco" w:cs="Monaco"/>
                <w:noProof/>
                <w:sz w:val="20"/>
                <w:szCs w:val="20"/>
                <w:lang w:val="en-US"/>
                <w:rPrChange w:id="1741" w:author="Borja Gonzalez" w:date="2017-09-28T18:55:00Z">
                  <w:rPr>
                    <w:ins w:id="1742" w:author="Borja Gonzalez" w:date="2017-09-28T18:53:00Z"/>
                    <w:rFonts w:ascii="Monaco" w:hAnsi="Monaco" w:cs="Monaco"/>
                    <w:sz w:val="32"/>
                    <w:szCs w:val="32"/>
                    <w:lang w:val="en-US"/>
                  </w:rPr>
                </w:rPrChange>
              </w:rPr>
            </w:pPr>
            <w:ins w:id="1743" w:author="Borja Gonzalez" w:date="2017-09-28T18:53:00Z">
              <w:r w:rsidRPr="00AD3CBB">
                <w:rPr>
                  <w:rFonts w:ascii="Monaco" w:hAnsi="Monaco" w:cs="Monaco"/>
                  <w:noProof/>
                  <w:sz w:val="20"/>
                  <w:szCs w:val="20"/>
                  <w:lang w:val="en-US"/>
                  <w:rPrChange w:id="174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45"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74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47"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1748"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49"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1750"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1751"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175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53"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754"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55" w:author="Borja Gonzalez" w:date="2017-09-28T18:55:00Z">
                    <w:rPr>
                      <w:rFonts w:ascii="Monaco" w:hAnsi="Monaco" w:cs="Monaco"/>
                      <w:sz w:val="32"/>
                      <w:szCs w:val="32"/>
                      <w:lang w:val="en-US"/>
                    </w:rPr>
                  </w:rPrChange>
                </w:rPr>
                <w:t xml:space="preserve">  </w:t>
              </w:r>
            </w:ins>
          </w:p>
          <w:p w14:paraId="6A9AAE43" w14:textId="77777777" w:rsidR="00AD3CBB" w:rsidRPr="00AD3CBB" w:rsidRDefault="00AD3CBB" w:rsidP="00AD3CBB">
            <w:pPr>
              <w:widowControl w:val="0"/>
              <w:autoSpaceDE w:val="0"/>
              <w:autoSpaceDN w:val="0"/>
              <w:adjustRightInd w:val="0"/>
              <w:rPr>
                <w:ins w:id="1756" w:author="Borja Gonzalez" w:date="2017-09-28T18:53:00Z"/>
                <w:rFonts w:ascii="Monaco" w:hAnsi="Monaco" w:cs="Monaco"/>
                <w:noProof/>
                <w:sz w:val="20"/>
                <w:szCs w:val="20"/>
                <w:lang w:val="en-US"/>
                <w:rPrChange w:id="1757" w:author="Borja Gonzalez" w:date="2017-09-28T18:55:00Z">
                  <w:rPr>
                    <w:ins w:id="1758" w:author="Borja Gonzalez" w:date="2017-09-28T18:53:00Z"/>
                    <w:rFonts w:ascii="Monaco" w:hAnsi="Monaco" w:cs="Monaco"/>
                    <w:sz w:val="32"/>
                    <w:szCs w:val="32"/>
                    <w:lang w:val="en-US"/>
                  </w:rPr>
                </w:rPrChange>
              </w:rPr>
            </w:pPr>
            <w:ins w:id="1759" w:author="Borja Gonzalez" w:date="2017-09-28T18:53:00Z">
              <w:r w:rsidRPr="00AD3CBB">
                <w:rPr>
                  <w:rFonts w:ascii="Monaco" w:hAnsi="Monaco" w:cs="Monaco"/>
                  <w:noProof/>
                  <w:sz w:val="20"/>
                  <w:szCs w:val="20"/>
                  <w:lang w:val="en-US"/>
                  <w:rPrChange w:id="176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61"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76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63"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764"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65" w:author="Borja Gonzalez" w:date="2017-09-28T18:55:00Z">
                    <w:rPr>
                      <w:rFonts w:ascii="Monaco" w:hAnsi="Monaco" w:cs="Monaco"/>
                      <w:color w:val="4E9A06"/>
                      <w:sz w:val="32"/>
                      <w:szCs w:val="32"/>
                      <w:lang w:val="en-US"/>
                    </w:rPr>
                  </w:rPrChange>
                </w:rPr>
                <w:t>"El servidor ha enviado un mensaje:"</w:t>
              </w:r>
              <w:r w:rsidRPr="00AD3CBB">
                <w:rPr>
                  <w:rFonts w:ascii="Monaco" w:hAnsi="Monaco" w:cs="Monaco"/>
                  <w:b/>
                  <w:bCs/>
                  <w:noProof/>
                  <w:color w:val="000000"/>
                  <w:sz w:val="20"/>
                  <w:szCs w:val="20"/>
                  <w:lang w:val="en-US"/>
                  <w:rPrChange w:id="1766" w:author="Borja Gonzalez" w:date="2017-09-28T18:55:00Z">
                    <w:rPr>
                      <w:rFonts w:ascii="Monaco" w:hAnsi="Monaco" w:cs="Monaco"/>
                      <w:b/>
                      <w:bCs/>
                      <w:color w:val="000000"/>
                      <w:sz w:val="32"/>
                      <w:szCs w:val="32"/>
                      <w:lang w:val="en-US"/>
                    </w:rPr>
                  </w:rPrChange>
                </w:rPr>
                <w:t>);</w:t>
              </w:r>
            </w:ins>
          </w:p>
          <w:p w14:paraId="4B1C3BAC" w14:textId="77777777" w:rsidR="00AD3CBB" w:rsidRPr="00AD3CBB" w:rsidRDefault="00AD3CBB" w:rsidP="00AD3CBB">
            <w:pPr>
              <w:widowControl w:val="0"/>
              <w:autoSpaceDE w:val="0"/>
              <w:autoSpaceDN w:val="0"/>
              <w:adjustRightInd w:val="0"/>
              <w:rPr>
                <w:ins w:id="1767" w:author="Borja Gonzalez" w:date="2017-09-28T18:53:00Z"/>
                <w:rFonts w:ascii="Monaco" w:hAnsi="Monaco" w:cs="Monaco"/>
                <w:noProof/>
                <w:sz w:val="20"/>
                <w:szCs w:val="20"/>
                <w:lang w:val="en-US"/>
                <w:rPrChange w:id="1768" w:author="Borja Gonzalez" w:date="2017-09-28T18:55:00Z">
                  <w:rPr>
                    <w:ins w:id="1769" w:author="Borja Gonzalez" w:date="2017-09-28T18:53:00Z"/>
                    <w:rFonts w:ascii="Monaco" w:hAnsi="Monaco" w:cs="Monaco"/>
                    <w:sz w:val="32"/>
                    <w:szCs w:val="32"/>
                    <w:lang w:val="en-US"/>
                  </w:rPr>
                </w:rPrChange>
              </w:rPr>
            </w:pPr>
            <w:ins w:id="1770" w:author="Borja Gonzalez" w:date="2017-09-28T18:53:00Z">
              <w:r w:rsidRPr="00AD3CBB">
                <w:rPr>
                  <w:rFonts w:ascii="Monaco" w:hAnsi="Monaco" w:cs="Monaco"/>
                  <w:noProof/>
                  <w:sz w:val="20"/>
                  <w:szCs w:val="20"/>
                  <w:lang w:val="en-US"/>
                  <w:rPrChange w:id="1771"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72"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1773"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74"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7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76"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77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78"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177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80"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781"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widowControl w:val="0"/>
              <w:autoSpaceDE w:val="0"/>
              <w:autoSpaceDN w:val="0"/>
              <w:adjustRightInd w:val="0"/>
              <w:rPr>
                <w:ins w:id="1782" w:author="Borja Gonzalez" w:date="2017-09-28T18:53:00Z"/>
                <w:rFonts w:ascii="Monaco" w:hAnsi="Monaco" w:cs="Monaco"/>
                <w:i/>
                <w:iCs/>
                <w:noProof/>
                <w:color w:val="8F5902"/>
                <w:sz w:val="20"/>
                <w:szCs w:val="20"/>
                <w:lang w:val="en-US"/>
                <w:rPrChange w:id="1783" w:author="Borja Gonzalez" w:date="2017-09-28T18:55:00Z">
                  <w:rPr>
                    <w:ins w:id="1784" w:author="Borja Gonzalez" w:date="2017-09-28T18:53:00Z"/>
                    <w:rFonts w:ascii="Monaco" w:hAnsi="Monaco" w:cs="Monaco"/>
                    <w:i/>
                    <w:iCs/>
                    <w:color w:val="8F5902"/>
                    <w:sz w:val="32"/>
                    <w:szCs w:val="32"/>
                    <w:lang w:val="en-US"/>
                  </w:rPr>
                </w:rPrChange>
              </w:rPr>
            </w:pPr>
            <w:ins w:id="1785" w:author="Borja Gonzalez" w:date="2017-09-28T18:53:00Z">
              <w:r w:rsidRPr="00AD3CBB">
                <w:rPr>
                  <w:rFonts w:ascii="Monaco" w:hAnsi="Monaco" w:cs="Monaco"/>
                  <w:noProof/>
                  <w:sz w:val="20"/>
                  <w:szCs w:val="20"/>
                  <w:lang w:val="en-US"/>
                  <w:rPrChange w:id="1786"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1787"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AD3CBB" w:rsidRDefault="00AD3CBB" w:rsidP="00AD3CBB">
            <w:pPr>
              <w:widowControl w:val="0"/>
              <w:autoSpaceDE w:val="0"/>
              <w:autoSpaceDN w:val="0"/>
              <w:adjustRightInd w:val="0"/>
              <w:rPr>
                <w:ins w:id="1788" w:author="Borja Gonzalez" w:date="2017-09-28T18:53:00Z"/>
                <w:rFonts w:ascii="Monaco" w:hAnsi="Monaco" w:cs="Monaco"/>
                <w:noProof/>
                <w:sz w:val="20"/>
                <w:szCs w:val="20"/>
                <w:lang w:val="en-US"/>
                <w:rPrChange w:id="1789" w:author="Borja Gonzalez" w:date="2017-09-28T18:55:00Z">
                  <w:rPr>
                    <w:ins w:id="1790" w:author="Borja Gonzalez" w:date="2017-09-28T18:53:00Z"/>
                    <w:rFonts w:ascii="Monaco" w:hAnsi="Monaco" w:cs="Monaco"/>
                    <w:sz w:val="32"/>
                    <w:szCs w:val="32"/>
                    <w:lang w:val="en-US"/>
                  </w:rPr>
                </w:rPrChange>
              </w:rPr>
            </w:pPr>
            <w:ins w:id="1791" w:author="Borja Gonzalez" w:date="2017-09-28T18:53:00Z">
              <w:r w:rsidRPr="00AD3CBB">
                <w:rPr>
                  <w:rFonts w:ascii="Monaco" w:hAnsi="Monaco" w:cs="Monaco"/>
                  <w:noProof/>
                  <w:sz w:val="20"/>
                  <w:szCs w:val="20"/>
                  <w:lang w:val="en-US"/>
                  <w:rPrChange w:id="1792"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793" w:author="Borja Gonzalez" w:date="2017-09-28T18:55:00Z">
                    <w:rPr>
                      <w:rFonts w:ascii="Monaco" w:hAnsi="Monaco" w:cs="Monaco"/>
                      <w:b/>
                      <w:bCs/>
                      <w:color w:val="000000"/>
                      <w:sz w:val="32"/>
                      <w:szCs w:val="32"/>
                      <w:lang w:val="en-US"/>
                    </w:rPr>
                  </w:rPrChange>
                </w:rPr>
                <w:t>});</w:t>
              </w:r>
            </w:ins>
          </w:p>
          <w:p w14:paraId="4057B923" w14:textId="77777777" w:rsidR="00AD3CBB" w:rsidRPr="00AD3CBB" w:rsidRDefault="00AD3CBB" w:rsidP="00AD3CBB">
            <w:pPr>
              <w:widowControl w:val="0"/>
              <w:autoSpaceDE w:val="0"/>
              <w:autoSpaceDN w:val="0"/>
              <w:adjustRightInd w:val="0"/>
              <w:rPr>
                <w:ins w:id="1794" w:author="Borja Gonzalez" w:date="2017-09-28T18:53:00Z"/>
                <w:rFonts w:ascii="Monaco" w:hAnsi="Monaco" w:cs="Monaco"/>
                <w:noProof/>
                <w:sz w:val="20"/>
                <w:szCs w:val="20"/>
                <w:lang w:val="en-US"/>
                <w:rPrChange w:id="1795" w:author="Borja Gonzalez" w:date="2017-09-28T18:55:00Z">
                  <w:rPr>
                    <w:ins w:id="1796" w:author="Borja Gonzalez" w:date="2017-09-28T18:53:00Z"/>
                    <w:rFonts w:ascii="Monaco" w:hAnsi="Monaco" w:cs="Monaco"/>
                    <w:sz w:val="32"/>
                    <w:szCs w:val="32"/>
                    <w:lang w:val="en-US"/>
                  </w:rPr>
                </w:rPrChange>
              </w:rPr>
            </w:pPr>
          </w:p>
          <w:p w14:paraId="00663E33" w14:textId="77777777" w:rsidR="00AD3CBB" w:rsidRPr="00AD3CBB" w:rsidRDefault="00AD3CBB" w:rsidP="00AD3CBB">
            <w:pPr>
              <w:widowControl w:val="0"/>
              <w:autoSpaceDE w:val="0"/>
              <w:autoSpaceDN w:val="0"/>
              <w:adjustRightInd w:val="0"/>
              <w:rPr>
                <w:ins w:id="1797" w:author="Borja Gonzalez" w:date="2017-09-28T18:53:00Z"/>
                <w:rFonts w:ascii="Monaco" w:hAnsi="Monaco" w:cs="Monaco"/>
                <w:noProof/>
                <w:sz w:val="20"/>
                <w:szCs w:val="20"/>
                <w:lang w:val="en-US"/>
                <w:rPrChange w:id="1798" w:author="Borja Gonzalez" w:date="2017-09-28T18:55:00Z">
                  <w:rPr>
                    <w:ins w:id="1799" w:author="Borja Gonzalez" w:date="2017-09-28T18:53:00Z"/>
                    <w:rFonts w:ascii="Monaco" w:hAnsi="Monaco" w:cs="Monaco"/>
                    <w:sz w:val="32"/>
                    <w:szCs w:val="32"/>
                    <w:lang w:val="en-US"/>
                  </w:rPr>
                </w:rPrChange>
              </w:rPr>
            </w:pPr>
            <w:ins w:id="1800" w:author="Borja Gonzalez" w:date="2017-09-28T18:53:00Z">
              <w:r w:rsidRPr="00AD3CBB">
                <w:rPr>
                  <w:rFonts w:ascii="Monaco" w:hAnsi="Monaco" w:cs="Monaco"/>
                  <w:noProof/>
                  <w:sz w:val="20"/>
                  <w:szCs w:val="20"/>
                  <w:lang w:val="en-US"/>
                  <w:rPrChange w:id="1801"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02"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80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04" w:author="Borja Gonzalez" w:date="2017-09-28T18:55:00Z">
                    <w:rPr>
                      <w:rFonts w:ascii="Monaco" w:hAnsi="Monaco" w:cs="Monaco"/>
                      <w:color w:val="000000"/>
                      <w:sz w:val="32"/>
                      <w:szCs w:val="32"/>
                      <w:lang w:val="en-US"/>
                    </w:rPr>
                  </w:rPrChange>
                </w:rPr>
                <w:t>data</w:t>
              </w:r>
              <w:r w:rsidRPr="00AD3CBB">
                <w:rPr>
                  <w:rFonts w:ascii="Monaco" w:hAnsi="Monaco" w:cs="Monaco"/>
                  <w:noProof/>
                  <w:sz w:val="20"/>
                  <w:szCs w:val="20"/>
                  <w:lang w:val="en-US"/>
                  <w:rPrChange w:id="1805"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06"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07"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08"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09" w:author="Borja Gonzalez" w:date="2017-09-28T18:55:00Z">
                    <w:rPr>
                      <w:rFonts w:ascii="Monaco" w:hAnsi="Monaco" w:cs="Monaco"/>
                      <w:sz w:val="32"/>
                      <w:szCs w:val="32"/>
                      <w:lang w:val="en-US"/>
                    </w:rPr>
                  </w:rPrChange>
                </w:rPr>
                <w:t xml:space="preserve"> </w:t>
              </w:r>
            </w:ins>
          </w:p>
          <w:p w14:paraId="6D6CCCC4" w14:textId="77777777" w:rsidR="00AD3CBB" w:rsidRPr="00AD3CBB" w:rsidRDefault="00AD3CBB" w:rsidP="00AD3CBB">
            <w:pPr>
              <w:widowControl w:val="0"/>
              <w:autoSpaceDE w:val="0"/>
              <w:autoSpaceDN w:val="0"/>
              <w:adjustRightInd w:val="0"/>
              <w:rPr>
                <w:ins w:id="1810" w:author="Borja Gonzalez" w:date="2017-09-28T18:53:00Z"/>
                <w:rFonts w:ascii="Monaco" w:hAnsi="Monaco" w:cs="Monaco"/>
                <w:noProof/>
                <w:sz w:val="20"/>
                <w:szCs w:val="20"/>
                <w:lang w:val="en-US"/>
                <w:rPrChange w:id="1811" w:author="Borja Gonzalez" w:date="2017-09-28T18:55:00Z">
                  <w:rPr>
                    <w:ins w:id="1812" w:author="Borja Gonzalez" w:date="2017-09-28T18:53:00Z"/>
                    <w:rFonts w:ascii="Monaco" w:hAnsi="Monaco" w:cs="Monaco"/>
                    <w:sz w:val="32"/>
                    <w:szCs w:val="32"/>
                    <w:lang w:val="en-US"/>
                  </w:rPr>
                </w:rPrChange>
              </w:rPr>
            </w:pPr>
            <w:ins w:id="1813" w:author="Borja Gonzalez" w:date="2017-09-28T18:53:00Z">
              <w:r w:rsidRPr="00AD3CBB">
                <w:rPr>
                  <w:rFonts w:ascii="Monaco" w:hAnsi="Monaco" w:cs="Monaco"/>
                  <w:noProof/>
                  <w:sz w:val="20"/>
                  <w:szCs w:val="20"/>
                  <w:lang w:val="en-US"/>
                  <w:rPrChange w:id="1814"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815" w:author="Borja Gonzalez" w:date="2017-09-28T18:55:00Z">
                    <w:rPr>
                      <w:rFonts w:ascii="Monaco" w:hAnsi="Monaco" w:cs="Monaco"/>
                      <w:sz w:val="32"/>
                      <w:szCs w:val="32"/>
                      <w:lang w:val="en-US"/>
                    </w:rPr>
                  </w:rPrChange>
                </w:rPr>
                <w:tab/>
              </w:r>
              <w:r w:rsidRPr="00AD3CBB">
                <w:rPr>
                  <w:rFonts w:ascii="Monaco" w:hAnsi="Monaco" w:cs="Monaco"/>
                  <w:noProof/>
                  <w:color w:val="000000"/>
                  <w:sz w:val="20"/>
                  <w:szCs w:val="20"/>
                  <w:lang w:val="en-US"/>
                  <w:rPrChange w:id="1816" w:author="Borja Gonzalez" w:date="2017-09-28T18:55:00Z">
                    <w:rPr>
                      <w:rFonts w:ascii="Monaco" w:hAnsi="Monaco" w:cs="Monaco"/>
                      <w:color w:val="000000"/>
                      <w:sz w:val="32"/>
                      <w:szCs w:val="32"/>
                      <w:lang w:val="en-US"/>
                    </w:rPr>
                  </w:rPrChange>
                </w:rPr>
                <w:t>operacion</w:t>
              </w:r>
              <w:r w:rsidRPr="00AD3CBB">
                <w:rPr>
                  <w:rFonts w:ascii="Monaco" w:hAnsi="Monaco" w:cs="Monaco"/>
                  <w:b/>
                  <w:bCs/>
                  <w:noProof/>
                  <w:color w:val="CE5C00"/>
                  <w:sz w:val="20"/>
                  <w:szCs w:val="20"/>
                  <w:lang w:val="en-US"/>
                  <w:rPrChange w:id="1817"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18" w:author="Borja Gonzalez" w:date="2017-09-28T18:55:00Z">
                    <w:rPr>
                      <w:rFonts w:ascii="Monaco" w:hAnsi="Monaco" w:cs="Monaco"/>
                      <w:sz w:val="32"/>
                      <w:szCs w:val="32"/>
                      <w:lang w:val="en-US"/>
                    </w:rPr>
                  </w:rPrChange>
                </w:rPr>
                <w:t xml:space="preserve"> </w:t>
              </w:r>
              <w:r w:rsidRPr="00AD3CBB">
                <w:rPr>
                  <w:rFonts w:ascii="Monaco" w:hAnsi="Monaco" w:cs="Monaco"/>
                  <w:noProof/>
                  <w:color w:val="4E9A06"/>
                  <w:sz w:val="20"/>
                  <w:szCs w:val="20"/>
                  <w:lang w:val="en-US"/>
                  <w:rPrChange w:id="1819" w:author="Borja Gonzalez" w:date="2017-09-28T18:55:00Z">
                    <w:rPr>
                      <w:rFonts w:ascii="Monaco" w:hAnsi="Monaco" w:cs="Monaco"/>
                      <w:color w:val="4E9A06"/>
                      <w:sz w:val="32"/>
                      <w:szCs w:val="32"/>
                      <w:lang w:val="en-US"/>
                    </w:rPr>
                  </w:rPrChange>
                </w:rPr>
                <w:t>"Borrar paciente"</w:t>
              </w:r>
              <w:r w:rsidRPr="00AD3CBB">
                <w:rPr>
                  <w:rFonts w:ascii="Monaco" w:hAnsi="Monaco" w:cs="Monaco"/>
                  <w:b/>
                  <w:bCs/>
                  <w:noProof/>
                  <w:color w:val="000000"/>
                  <w:sz w:val="20"/>
                  <w:szCs w:val="20"/>
                  <w:lang w:val="en-US"/>
                  <w:rPrChange w:id="1820"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21" w:author="Borja Gonzalez" w:date="2017-09-28T18:55:00Z">
                    <w:rPr>
                      <w:rFonts w:ascii="Monaco" w:hAnsi="Monaco" w:cs="Monaco"/>
                      <w:sz w:val="32"/>
                      <w:szCs w:val="32"/>
                      <w:lang w:val="en-US"/>
                    </w:rPr>
                  </w:rPrChange>
                </w:rPr>
                <w:t xml:space="preserve"> </w:t>
              </w:r>
            </w:ins>
          </w:p>
          <w:p w14:paraId="01F87BC9" w14:textId="77777777" w:rsidR="00AD3CBB" w:rsidRPr="00AD3CBB" w:rsidRDefault="00AD3CBB" w:rsidP="00AD3CBB">
            <w:pPr>
              <w:widowControl w:val="0"/>
              <w:autoSpaceDE w:val="0"/>
              <w:autoSpaceDN w:val="0"/>
              <w:adjustRightInd w:val="0"/>
              <w:rPr>
                <w:ins w:id="1822" w:author="Borja Gonzalez" w:date="2017-09-28T18:53:00Z"/>
                <w:rFonts w:ascii="Monaco" w:hAnsi="Monaco" w:cs="Monaco"/>
                <w:noProof/>
                <w:sz w:val="20"/>
                <w:szCs w:val="20"/>
                <w:lang w:val="en-US"/>
                <w:rPrChange w:id="1823" w:author="Borja Gonzalez" w:date="2017-09-28T18:55:00Z">
                  <w:rPr>
                    <w:ins w:id="1824" w:author="Borja Gonzalez" w:date="2017-09-28T18:53:00Z"/>
                    <w:rFonts w:ascii="Monaco" w:hAnsi="Monaco" w:cs="Monaco"/>
                    <w:sz w:val="32"/>
                    <w:szCs w:val="32"/>
                    <w:lang w:val="en-US"/>
                  </w:rPr>
                </w:rPrChange>
              </w:rPr>
            </w:pPr>
            <w:ins w:id="1825" w:author="Borja Gonzalez" w:date="2017-09-28T18:53:00Z">
              <w:r w:rsidRPr="00AD3CBB">
                <w:rPr>
                  <w:rFonts w:ascii="Monaco" w:hAnsi="Monaco" w:cs="Monaco"/>
                  <w:noProof/>
                  <w:sz w:val="20"/>
                  <w:szCs w:val="20"/>
                  <w:lang w:val="en-US"/>
                  <w:rPrChange w:id="182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27" w:author="Borja Gonzalez" w:date="2017-09-28T18:55:00Z">
                    <w:rPr>
                      <w:rFonts w:ascii="Monaco" w:hAnsi="Monaco" w:cs="Monaco"/>
                      <w:color w:val="000000"/>
                      <w:sz w:val="32"/>
                      <w:szCs w:val="32"/>
                      <w:lang w:val="en-US"/>
                    </w:rPr>
                  </w:rPrChange>
                </w:rPr>
                <w:t>id</w:t>
              </w:r>
              <w:r w:rsidRPr="00AD3CBB">
                <w:rPr>
                  <w:rFonts w:ascii="Monaco" w:hAnsi="Monaco" w:cs="Monaco"/>
                  <w:b/>
                  <w:bCs/>
                  <w:noProof/>
                  <w:color w:val="CE5C00"/>
                  <w:sz w:val="20"/>
                  <w:szCs w:val="20"/>
                  <w:lang w:val="en-US"/>
                  <w:rPrChange w:id="1828"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2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30"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831"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32" w:author="Borja Gonzalez" w:date="2017-09-28T18:55:00Z">
                    <w:rPr>
                      <w:rFonts w:ascii="Monaco" w:hAnsi="Monaco" w:cs="Monaco"/>
                      <w:sz w:val="32"/>
                      <w:szCs w:val="32"/>
                      <w:lang w:val="en-US"/>
                    </w:rPr>
                  </w:rPrChange>
                </w:rPr>
                <w:t xml:space="preserve">   </w:t>
              </w:r>
            </w:ins>
          </w:p>
          <w:p w14:paraId="34B18432" w14:textId="77777777" w:rsidR="00AD3CBB" w:rsidRPr="00AD3CBB" w:rsidRDefault="00AD3CBB" w:rsidP="00AD3CBB">
            <w:pPr>
              <w:widowControl w:val="0"/>
              <w:autoSpaceDE w:val="0"/>
              <w:autoSpaceDN w:val="0"/>
              <w:adjustRightInd w:val="0"/>
              <w:rPr>
                <w:ins w:id="1833" w:author="Borja Gonzalez" w:date="2017-09-28T18:53:00Z"/>
                <w:rFonts w:ascii="Monaco" w:hAnsi="Monaco" w:cs="Monaco"/>
                <w:noProof/>
                <w:sz w:val="20"/>
                <w:szCs w:val="20"/>
                <w:lang w:val="en-US"/>
                <w:rPrChange w:id="1834" w:author="Borja Gonzalez" w:date="2017-09-28T18:55:00Z">
                  <w:rPr>
                    <w:ins w:id="1835" w:author="Borja Gonzalez" w:date="2017-09-28T18:53:00Z"/>
                    <w:rFonts w:ascii="Monaco" w:hAnsi="Monaco" w:cs="Monaco"/>
                    <w:sz w:val="32"/>
                    <w:szCs w:val="32"/>
                    <w:lang w:val="en-US"/>
                  </w:rPr>
                </w:rPrChange>
              </w:rPr>
            </w:pPr>
            <w:ins w:id="1836" w:author="Borja Gonzalez" w:date="2017-09-28T18:53:00Z">
              <w:r w:rsidRPr="00AD3CBB">
                <w:rPr>
                  <w:rFonts w:ascii="Monaco" w:hAnsi="Monaco" w:cs="Monaco"/>
                  <w:noProof/>
                  <w:sz w:val="20"/>
                  <w:szCs w:val="20"/>
                  <w:lang w:val="en-US"/>
                  <w:rPrChange w:id="183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38"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839"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4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41" w:author="Borja Gonzalez" w:date="2017-09-28T18:55:00Z">
                    <w:rPr>
                      <w:rFonts w:ascii="Monaco" w:hAnsi="Monaco" w:cs="Monaco"/>
                      <w:color w:val="000000"/>
                      <w:sz w:val="32"/>
                      <w:szCs w:val="32"/>
                      <w:lang w:val="en-US"/>
                    </w:rPr>
                  </w:rPrChange>
                </w:rPr>
                <w:t>nombre</w:t>
              </w:r>
              <w:r w:rsidRPr="00AD3CBB">
                <w:rPr>
                  <w:rFonts w:ascii="Monaco" w:hAnsi="Monaco" w:cs="Monaco"/>
                  <w:noProof/>
                  <w:sz w:val="20"/>
                  <w:szCs w:val="20"/>
                  <w:lang w:val="en-US"/>
                  <w:rPrChange w:id="1842" w:author="Borja Gonzalez" w:date="2017-09-28T18:55:00Z">
                    <w:rPr>
                      <w:rFonts w:ascii="Monaco" w:hAnsi="Monaco" w:cs="Monaco"/>
                      <w:sz w:val="32"/>
                      <w:szCs w:val="32"/>
                      <w:lang w:val="en-US"/>
                    </w:rPr>
                  </w:rPrChange>
                </w:rPr>
                <w:t xml:space="preserve">         </w:t>
              </w:r>
            </w:ins>
          </w:p>
          <w:p w14:paraId="19293228" w14:textId="77777777" w:rsidR="00AD3CBB" w:rsidRPr="00AD3CBB" w:rsidRDefault="00AD3CBB" w:rsidP="00AD3CBB">
            <w:pPr>
              <w:widowControl w:val="0"/>
              <w:autoSpaceDE w:val="0"/>
              <w:autoSpaceDN w:val="0"/>
              <w:adjustRightInd w:val="0"/>
              <w:rPr>
                <w:ins w:id="1843" w:author="Borja Gonzalez" w:date="2017-09-28T18:53:00Z"/>
                <w:rFonts w:ascii="Monaco" w:hAnsi="Monaco" w:cs="Monaco"/>
                <w:noProof/>
                <w:sz w:val="20"/>
                <w:szCs w:val="20"/>
                <w:lang w:val="en-US"/>
                <w:rPrChange w:id="1844" w:author="Borja Gonzalez" w:date="2017-09-28T18:55:00Z">
                  <w:rPr>
                    <w:ins w:id="1845" w:author="Borja Gonzalez" w:date="2017-09-28T18:53:00Z"/>
                    <w:rFonts w:ascii="Monaco" w:hAnsi="Monaco" w:cs="Monaco"/>
                    <w:sz w:val="32"/>
                    <w:szCs w:val="32"/>
                    <w:lang w:val="en-US"/>
                  </w:rPr>
                </w:rPrChange>
              </w:rPr>
            </w:pPr>
            <w:ins w:id="1846" w:author="Borja Gonzalez" w:date="2017-09-28T18:53:00Z">
              <w:r w:rsidRPr="00AD3CBB">
                <w:rPr>
                  <w:rFonts w:ascii="Monaco" w:hAnsi="Monaco" w:cs="Monaco"/>
                  <w:noProof/>
                  <w:sz w:val="20"/>
                  <w:szCs w:val="20"/>
                  <w:lang w:val="en-US"/>
                  <w:rPrChange w:id="1847"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48" w:author="Borja Gonzalez" w:date="2017-09-28T18:55:00Z">
                    <w:rPr>
                      <w:rFonts w:ascii="Monaco" w:hAnsi="Monaco" w:cs="Monaco"/>
                      <w:b/>
                      <w:bCs/>
                      <w:color w:val="000000"/>
                      <w:sz w:val="32"/>
                      <w:szCs w:val="32"/>
                      <w:lang w:val="en-US"/>
                    </w:rPr>
                  </w:rPrChange>
                </w:rPr>
                <w:t>}</w:t>
              </w:r>
            </w:ins>
          </w:p>
          <w:p w14:paraId="5C75F7A7" w14:textId="77777777" w:rsidR="00AD3CBB" w:rsidRPr="00AD3CBB" w:rsidRDefault="00AD3CBB" w:rsidP="00AD3CBB">
            <w:pPr>
              <w:widowControl w:val="0"/>
              <w:autoSpaceDE w:val="0"/>
              <w:autoSpaceDN w:val="0"/>
              <w:adjustRightInd w:val="0"/>
              <w:rPr>
                <w:ins w:id="1849" w:author="Borja Gonzalez" w:date="2017-09-28T18:53:00Z"/>
                <w:rFonts w:ascii="Monaco" w:hAnsi="Monaco" w:cs="Monaco"/>
                <w:noProof/>
                <w:sz w:val="20"/>
                <w:szCs w:val="20"/>
                <w:lang w:val="en-US"/>
                <w:rPrChange w:id="1850" w:author="Borja Gonzalez" w:date="2017-09-28T18:55:00Z">
                  <w:rPr>
                    <w:ins w:id="1851" w:author="Borja Gonzalez" w:date="2017-09-28T18:53:00Z"/>
                    <w:rFonts w:ascii="Monaco" w:hAnsi="Monaco" w:cs="Monaco"/>
                    <w:sz w:val="32"/>
                    <w:szCs w:val="32"/>
                    <w:lang w:val="en-US"/>
                  </w:rPr>
                </w:rPrChange>
              </w:rPr>
            </w:pPr>
            <w:ins w:id="1852" w:author="Borja Gonzalez" w:date="2017-09-28T18:53:00Z">
              <w:r w:rsidRPr="00AD3CBB">
                <w:rPr>
                  <w:rFonts w:ascii="Monaco" w:hAnsi="Monaco" w:cs="Monaco"/>
                  <w:noProof/>
                  <w:sz w:val="20"/>
                  <w:szCs w:val="20"/>
                  <w:lang w:val="en-US"/>
                  <w:rPrChange w:id="185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54"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85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6"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185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8"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85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60"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186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62"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863" w:author="Borja Gonzalez" w:date="2017-09-28T18:55:00Z">
                    <w:rPr>
                      <w:rFonts w:ascii="Monaco" w:hAnsi="Monaco" w:cs="Monaco"/>
                      <w:b/>
                      <w:bCs/>
                      <w:color w:val="000000"/>
                      <w:sz w:val="32"/>
                      <w:szCs w:val="32"/>
                      <w:lang w:val="en-US"/>
                    </w:rPr>
                  </w:rPrChange>
                </w:rPr>
                <w:t>));</w:t>
              </w:r>
            </w:ins>
          </w:p>
          <w:p w14:paraId="34AABAAE" w14:textId="77777777" w:rsidR="00AD3CBB" w:rsidRPr="00AD3CBB" w:rsidRDefault="00AD3CBB" w:rsidP="00AD3CBB">
            <w:pPr>
              <w:widowControl w:val="0"/>
              <w:autoSpaceDE w:val="0"/>
              <w:autoSpaceDN w:val="0"/>
              <w:adjustRightInd w:val="0"/>
              <w:rPr>
                <w:ins w:id="1864" w:author="Borja Gonzalez" w:date="2017-09-28T18:53:00Z"/>
                <w:rFonts w:ascii="Monaco" w:hAnsi="Monaco" w:cs="Monaco"/>
                <w:noProof/>
                <w:sz w:val="20"/>
                <w:szCs w:val="20"/>
                <w:lang w:val="en-US"/>
                <w:rPrChange w:id="1865" w:author="Borja Gonzalez" w:date="2017-09-28T18:55:00Z">
                  <w:rPr>
                    <w:ins w:id="1866" w:author="Borja Gonzalez" w:date="2017-09-28T18:53:00Z"/>
                    <w:rFonts w:ascii="Monaco" w:hAnsi="Monaco" w:cs="Monaco"/>
                    <w:sz w:val="32"/>
                    <w:szCs w:val="32"/>
                    <w:lang w:val="en-US"/>
                  </w:rPr>
                </w:rPrChange>
              </w:rPr>
            </w:pPr>
            <w:ins w:id="1867" w:author="Borja Gonzalez" w:date="2017-09-28T18:53:00Z">
              <w:r w:rsidRPr="00AD3CBB">
                <w:rPr>
                  <w:rFonts w:ascii="Monaco" w:hAnsi="Monaco" w:cs="Monaco"/>
                  <w:noProof/>
                  <w:sz w:val="20"/>
                  <w:szCs w:val="20"/>
                  <w:lang w:val="en-US"/>
                  <w:rPrChange w:id="186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69"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87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71"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872"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73" w:author="Borja Gonzalez" w:date="2017-09-28T18:55:00Z">
                    <w:rPr>
                      <w:rFonts w:ascii="Monaco" w:hAnsi="Monaco" w:cs="Monaco"/>
                      <w:color w:val="4E9A06"/>
                      <w:sz w:val="32"/>
                      <w:szCs w:val="32"/>
                      <w:lang w:val="en-US"/>
                    </w:rPr>
                  </w:rPrChange>
                </w:rPr>
                <w:t>"Solicitud para borrar paciente: ("</w:t>
              </w:r>
              <w:r w:rsidRPr="00AD3CBB">
                <w:rPr>
                  <w:rFonts w:ascii="Monaco" w:hAnsi="Monaco" w:cs="Monaco"/>
                  <w:b/>
                  <w:bCs/>
                  <w:noProof/>
                  <w:color w:val="CE5C00"/>
                  <w:sz w:val="20"/>
                  <w:szCs w:val="20"/>
                  <w:lang w:val="en-US"/>
                  <w:rPrChange w:id="1874" w:author="Borja Gonzalez" w:date="2017-09-28T18:55:00Z">
                    <w:rPr>
                      <w:rFonts w:ascii="Monaco" w:hAnsi="Monaco" w:cs="Monaco"/>
                      <w:b/>
                      <w:bCs/>
                      <w:color w:val="CE5C00"/>
                      <w:sz w:val="32"/>
                      <w:szCs w:val="32"/>
                      <w:lang w:val="en-US"/>
                    </w:rPr>
                  </w:rPrChange>
                </w:rPr>
                <w:t>+</w:t>
              </w:r>
              <w:r w:rsidRPr="00AD3CBB">
                <w:rPr>
                  <w:rFonts w:ascii="Monaco" w:hAnsi="Monaco" w:cs="Monaco"/>
                  <w:noProof/>
                  <w:color w:val="000000"/>
                  <w:sz w:val="20"/>
                  <w:szCs w:val="20"/>
                  <w:lang w:val="en-US"/>
                  <w:rPrChange w:id="1875"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87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77"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878" w:author="Borja Gonzalez" w:date="2017-09-28T18:55:00Z">
                    <w:rPr>
                      <w:rFonts w:ascii="Monaco" w:hAnsi="Monaco" w:cs="Monaco"/>
                      <w:b/>
                      <w:bCs/>
                      <w:color w:val="CE5C00"/>
                      <w:sz w:val="32"/>
                      <w:szCs w:val="32"/>
                      <w:lang w:val="en-US"/>
                    </w:rPr>
                  </w:rPrChange>
                </w:rPr>
                <w:t>+</w:t>
              </w:r>
              <w:r w:rsidRPr="00AD3CBB">
                <w:rPr>
                  <w:rFonts w:ascii="Monaco" w:hAnsi="Monaco" w:cs="Monaco"/>
                  <w:noProof/>
                  <w:color w:val="4E9A06"/>
                  <w:sz w:val="20"/>
                  <w:szCs w:val="20"/>
                  <w:lang w:val="en-US"/>
                  <w:rPrChange w:id="1879" w:author="Borja Gonzalez" w:date="2017-09-28T18:55:00Z">
                    <w:rPr>
                      <w:rFonts w:ascii="Monaco" w:hAnsi="Monaco" w:cs="Monaco"/>
                      <w:color w:val="4E9A06"/>
                      <w:sz w:val="32"/>
                      <w:szCs w:val="32"/>
                      <w:lang w:val="en-US"/>
                    </w:rPr>
                  </w:rPrChange>
                </w:rPr>
                <w:t>") enviada"</w:t>
              </w:r>
              <w:r w:rsidRPr="00AD3CBB">
                <w:rPr>
                  <w:rFonts w:ascii="Monaco" w:hAnsi="Monaco" w:cs="Monaco"/>
                  <w:b/>
                  <w:bCs/>
                  <w:noProof/>
                  <w:color w:val="000000"/>
                  <w:sz w:val="20"/>
                  <w:szCs w:val="20"/>
                  <w:lang w:val="en-US"/>
                  <w:rPrChange w:id="1880" w:author="Borja Gonzalez" w:date="2017-09-28T18:55:00Z">
                    <w:rPr>
                      <w:rFonts w:ascii="Monaco" w:hAnsi="Monaco" w:cs="Monaco"/>
                      <w:b/>
                      <w:bCs/>
                      <w:color w:val="000000"/>
                      <w:sz w:val="32"/>
                      <w:szCs w:val="32"/>
                      <w:lang w:val="en-US"/>
                    </w:rPr>
                  </w:rPrChange>
                </w:rPr>
                <w:t>);</w:t>
              </w:r>
            </w:ins>
          </w:p>
          <w:p w14:paraId="14C8661A" w14:textId="77777777" w:rsidR="00AD3CBB" w:rsidRPr="00AD3CBB" w:rsidRDefault="00AD3CBB" w:rsidP="00AD3CBB">
            <w:pPr>
              <w:widowControl w:val="0"/>
              <w:autoSpaceDE w:val="0"/>
              <w:autoSpaceDN w:val="0"/>
              <w:adjustRightInd w:val="0"/>
              <w:rPr>
                <w:ins w:id="1881" w:author="Borja Gonzalez" w:date="2017-09-28T18:53:00Z"/>
                <w:rFonts w:ascii="Monaco" w:hAnsi="Monaco" w:cs="Monaco"/>
                <w:noProof/>
                <w:sz w:val="20"/>
                <w:szCs w:val="20"/>
                <w:lang w:val="en-US"/>
                <w:rPrChange w:id="1882" w:author="Borja Gonzalez" w:date="2017-09-28T18:55:00Z">
                  <w:rPr>
                    <w:ins w:id="1883" w:author="Borja Gonzalez" w:date="2017-09-28T18:53:00Z"/>
                    <w:rFonts w:ascii="Monaco" w:hAnsi="Monaco" w:cs="Monaco"/>
                    <w:sz w:val="32"/>
                    <w:szCs w:val="32"/>
                    <w:lang w:val="en-US"/>
                  </w:rPr>
                </w:rPrChange>
              </w:rPr>
            </w:pPr>
            <w:ins w:id="1884" w:author="Borja Gonzalez" w:date="2017-09-28T18:53:00Z">
              <w:r w:rsidRPr="00AD3CBB">
                <w:rPr>
                  <w:rFonts w:ascii="Monaco" w:hAnsi="Monaco" w:cs="Monaco"/>
                  <w:noProof/>
                  <w:sz w:val="20"/>
                  <w:szCs w:val="20"/>
                  <w:lang w:val="en-US"/>
                  <w:rPrChange w:id="1885"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86" w:author="Borja Gonzalez" w:date="2017-09-28T18:55:00Z">
                    <w:rPr>
                      <w:rFonts w:ascii="Monaco" w:hAnsi="Monaco" w:cs="Monaco"/>
                      <w:b/>
                      <w:bCs/>
                      <w:color w:val="000000"/>
                      <w:sz w:val="32"/>
                      <w:szCs w:val="32"/>
                      <w:lang w:val="en-US"/>
                    </w:rPr>
                  </w:rPrChange>
                </w:rPr>
                <w:t>}</w:t>
              </w:r>
            </w:ins>
          </w:p>
          <w:p w14:paraId="6701B275" w14:textId="77777777" w:rsidR="00AD3CBB" w:rsidRPr="00AD3CBB" w:rsidRDefault="00AD3CBB" w:rsidP="00AD3CBB">
            <w:pPr>
              <w:widowControl w:val="0"/>
              <w:autoSpaceDE w:val="0"/>
              <w:autoSpaceDN w:val="0"/>
              <w:adjustRightInd w:val="0"/>
              <w:rPr>
                <w:ins w:id="1887" w:author="Borja Gonzalez" w:date="2017-09-28T18:53:00Z"/>
                <w:rFonts w:ascii="Monaco" w:hAnsi="Monaco" w:cs="Monaco"/>
                <w:noProof/>
                <w:sz w:val="20"/>
                <w:szCs w:val="20"/>
                <w:lang w:val="en-US"/>
                <w:rPrChange w:id="1888" w:author="Borja Gonzalez" w:date="2017-09-28T18:55:00Z">
                  <w:rPr>
                    <w:ins w:id="1889" w:author="Borja Gonzalez" w:date="2017-09-28T18:53:00Z"/>
                    <w:rFonts w:ascii="Monaco" w:hAnsi="Monaco" w:cs="Monaco"/>
                    <w:sz w:val="32"/>
                    <w:szCs w:val="32"/>
                    <w:lang w:val="en-US"/>
                  </w:rPr>
                </w:rPrChange>
              </w:rPr>
            </w:pPr>
            <w:ins w:id="1890" w:author="Borja Gonzalez" w:date="2017-09-28T18:53:00Z">
              <w:r w:rsidRPr="00AD3CBB">
                <w:rPr>
                  <w:rFonts w:ascii="Monaco" w:hAnsi="Monaco" w:cs="Monaco"/>
                  <w:noProof/>
                  <w:sz w:val="20"/>
                  <w:szCs w:val="20"/>
                  <w:lang w:val="en-US"/>
                  <w:rPrChange w:id="1891"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92" w:author="Borja Gonzalez" w:date="2017-09-28T18:55:00Z">
                    <w:rPr>
                      <w:rFonts w:ascii="Monaco" w:hAnsi="Monaco" w:cs="Monaco"/>
                      <w:b/>
                      <w:bCs/>
                      <w:color w:val="204A87"/>
                      <w:sz w:val="32"/>
                      <w:szCs w:val="32"/>
                      <w:lang w:val="en-US"/>
                    </w:rPr>
                  </w:rPrChange>
                </w:rPr>
                <w:t>else</w:t>
              </w:r>
              <w:r w:rsidRPr="00AD3CBB">
                <w:rPr>
                  <w:rFonts w:ascii="Monaco" w:hAnsi="Monaco" w:cs="Monaco"/>
                  <w:b/>
                  <w:bCs/>
                  <w:noProof/>
                  <w:color w:val="000000"/>
                  <w:sz w:val="20"/>
                  <w:szCs w:val="20"/>
                  <w:lang w:val="en-US"/>
                  <w:rPrChange w:id="1893" w:author="Borja Gonzalez" w:date="2017-09-28T18:55:00Z">
                    <w:rPr>
                      <w:rFonts w:ascii="Monaco" w:hAnsi="Monaco" w:cs="Monaco"/>
                      <w:b/>
                      <w:bCs/>
                      <w:color w:val="000000"/>
                      <w:sz w:val="32"/>
                      <w:szCs w:val="32"/>
                      <w:lang w:val="en-US"/>
                    </w:rPr>
                  </w:rPrChange>
                </w:rPr>
                <w:t>{</w:t>
              </w:r>
            </w:ins>
          </w:p>
          <w:p w14:paraId="4728297D" w14:textId="77777777" w:rsidR="00AD3CBB" w:rsidRPr="00AD3CBB" w:rsidRDefault="00AD3CBB" w:rsidP="00AD3CBB">
            <w:pPr>
              <w:widowControl w:val="0"/>
              <w:autoSpaceDE w:val="0"/>
              <w:autoSpaceDN w:val="0"/>
              <w:adjustRightInd w:val="0"/>
              <w:rPr>
                <w:ins w:id="1894" w:author="Borja Gonzalez" w:date="2017-09-28T18:53:00Z"/>
                <w:rFonts w:ascii="Monaco" w:hAnsi="Monaco" w:cs="Monaco"/>
                <w:noProof/>
                <w:sz w:val="20"/>
                <w:szCs w:val="20"/>
                <w:lang w:val="en-US"/>
                <w:rPrChange w:id="1895" w:author="Borja Gonzalez" w:date="2017-09-28T18:55:00Z">
                  <w:rPr>
                    <w:ins w:id="1896" w:author="Borja Gonzalez" w:date="2017-09-28T18:53:00Z"/>
                    <w:rFonts w:ascii="Monaco" w:hAnsi="Monaco" w:cs="Monaco"/>
                    <w:sz w:val="32"/>
                    <w:szCs w:val="32"/>
                    <w:lang w:val="en-US"/>
                  </w:rPr>
                </w:rPrChange>
              </w:rPr>
            </w:pPr>
            <w:ins w:id="1897" w:author="Borja Gonzalez" w:date="2017-09-28T18:53:00Z">
              <w:r w:rsidRPr="00AD3CBB">
                <w:rPr>
                  <w:rFonts w:ascii="Monaco" w:hAnsi="Monaco" w:cs="Monaco"/>
                  <w:noProof/>
                  <w:sz w:val="20"/>
                  <w:szCs w:val="20"/>
                  <w:lang w:val="en-US"/>
                  <w:rPrChange w:id="189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99"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90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01"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902"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03" w:author="Borja Gonzalez" w:date="2017-09-28T18:55:00Z">
                    <w:rPr>
                      <w:rFonts w:ascii="Monaco" w:hAnsi="Monaco" w:cs="Monaco"/>
                      <w:color w:val="4E9A06"/>
                      <w:sz w:val="32"/>
                      <w:szCs w:val="32"/>
                      <w:lang w:val="en-US"/>
                    </w:rPr>
                  </w:rPrChange>
                </w:rPr>
                <w:t>"Datos no borrados"</w:t>
              </w:r>
              <w:r w:rsidRPr="00AD3CBB">
                <w:rPr>
                  <w:rFonts w:ascii="Monaco" w:hAnsi="Monaco" w:cs="Monaco"/>
                  <w:b/>
                  <w:bCs/>
                  <w:noProof/>
                  <w:color w:val="000000"/>
                  <w:sz w:val="20"/>
                  <w:szCs w:val="20"/>
                  <w:lang w:val="en-US"/>
                  <w:rPrChange w:id="1904" w:author="Borja Gonzalez" w:date="2017-09-28T18:55:00Z">
                    <w:rPr>
                      <w:rFonts w:ascii="Monaco" w:hAnsi="Monaco" w:cs="Monaco"/>
                      <w:b/>
                      <w:bCs/>
                      <w:color w:val="000000"/>
                      <w:sz w:val="32"/>
                      <w:szCs w:val="32"/>
                      <w:lang w:val="en-US"/>
                    </w:rPr>
                  </w:rPrChange>
                </w:rPr>
                <w:t>);</w:t>
              </w:r>
            </w:ins>
          </w:p>
          <w:p w14:paraId="6ACC8B55" w14:textId="77777777" w:rsidR="00AD3CBB" w:rsidRPr="00AD3CBB" w:rsidRDefault="00AD3CBB" w:rsidP="00AD3CBB">
            <w:pPr>
              <w:widowControl w:val="0"/>
              <w:autoSpaceDE w:val="0"/>
              <w:autoSpaceDN w:val="0"/>
              <w:adjustRightInd w:val="0"/>
              <w:rPr>
                <w:ins w:id="1905" w:author="Borja Gonzalez" w:date="2017-09-28T18:53:00Z"/>
                <w:rFonts w:ascii="Monaco" w:hAnsi="Monaco" w:cs="Monaco"/>
                <w:noProof/>
                <w:sz w:val="20"/>
                <w:szCs w:val="20"/>
                <w:lang w:val="en-US"/>
                <w:rPrChange w:id="1906" w:author="Borja Gonzalez" w:date="2017-09-28T18:55:00Z">
                  <w:rPr>
                    <w:ins w:id="1907" w:author="Borja Gonzalez" w:date="2017-09-28T18:53:00Z"/>
                    <w:rFonts w:ascii="Monaco" w:hAnsi="Monaco" w:cs="Monaco"/>
                    <w:sz w:val="32"/>
                    <w:szCs w:val="32"/>
                    <w:lang w:val="en-US"/>
                  </w:rPr>
                </w:rPrChange>
              </w:rPr>
            </w:pPr>
            <w:ins w:id="1908" w:author="Borja Gonzalez" w:date="2017-09-28T18:53:00Z">
              <w:r w:rsidRPr="00AD3CBB">
                <w:rPr>
                  <w:rFonts w:ascii="Monaco" w:hAnsi="Monaco" w:cs="Monaco"/>
                  <w:noProof/>
                  <w:sz w:val="20"/>
                  <w:szCs w:val="20"/>
                  <w:lang w:val="en-US"/>
                  <w:rPrChange w:id="1909"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10"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widowControl w:val="0"/>
              <w:autoSpaceDE w:val="0"/>
              <w:autoSpaceDN w:val="0"/>
              <w:adjustRightInd w:val="0"/>
              <w:rPr>
                <w:ins w:id="1911" w:author="Borja Gonzalez" w:date="2017-09-28T18:53:00Z"/>
                <w:rFonts w:ascii="Monaco" w:hAnsi="Monaco" w:cs="Monaco"/>
                <w:noProof/>
                <w:sz w:val="20"/>
                <w:szCs w:val="20"/>
                <w:lang w:val="en-US"/>
                <w:rPrChange w:id="1912" w:author="Borja Gonzalez" w:date="2017-09-28T18:55:00Z">
                  <w:rPr>
                    <w:ins w:id="1913" w:author="Borja Gonzalez" w:date="2017-09-28T18:53:00Z"/>
                    <w:rFonts w:ascii="Monaco" w:hAnsi="Monaco" w:cs="Monaco"/>
                    <w:sz w:val="32"/>
                    <w:szCs w:val="32"/>
                    <w:lang w:val="en-US"/>
                  </w:rPr>
                </w:rPrChange>
              </w:rPr>
            </w:pPr>
            <w:ins w:id="1914" w:author="Borja Gonzalez" w:date="2017-09-28T18:53:00Z">
              <w:r w:rsidRPr="00AD3CBB">
                <w:rPr>
                  <w:rFonts w:ascii="Monaco" w:hAnsi="Monaco" w:cs="Monaco"/>
                  <w:b/>
                  <w:bCs/>
                  <w:noProof/>
                  <w:color w:val="000000"/>
                  <w:sz w:val="20"/>
                  <w:szCs w:val="20"/>
                  <w:lang w:val="en-US"/>
                  <w:rPrChange w:id="1915"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1916"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1917" w:name="_Toc368173909"/>
      <w:r>
        <w:t>4.3.3.  Añadir un Paciente</w:t>
      </w:r>
      <w:bookmarkEnd w:id="191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6B409D6A" w:rsidR="00337DCF" w:rsidRDefault="00337DCF" w:rsidP="00F137C1">
      <w:del w:id="1918" w:author="Borja Gonzalez" w:date="2017-09-28T18:56:00Z">
        <w:r w:rsidDel="0055352B">
          <w:rPr>
            <w:noProof/>
            <w:lang w:val="en-US"/>
          </w:rPr>
          <w:drawing>
            <wp:inline distT="0" distB="0" distL="0" distR="0" wp14:anchorId="6980D974" wp14:editId="28E3D0AA">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7A382A02" w14:textId="77777777" w:rsidTr="0055352B">
        <w:trPr>
          <w:ins w:id="1919" w:author="Borja Gonzalez" w:date="2017-09-28T18:57:00Z"/>
        </w:trPr>
        <w:tc>
          <w:tcPr>
            <w:tcW w:w="8856" w:type="dxa"/>
          </w:tcPr>
          <w:p w14:paraId="173675B2" w14:textId="77777777" w:rsidR="0055352B" w:rsidRPr="0055352B" w:rsidRDefault="0055352B" w:rsidP="0055352B">
            <w:pPr>
              <w:widowControl w:val="0"/>
              <w:autoSpaceDE w:val="0"/>
              <w:autoSpaceDN w:val="0"/>
              <w:adjustRightInd w:val="0"/>
              <w:rPr>
                <w:ins w:id="1920" w:author="Borja Gonzalez" w:date="2017-09-28T18:57:00Z"/>
                <w:rFonts w:ascii="Monaco" w:hAnsi="Monaco" w:cs="Monaco"/>
                <w:sz w:val="20"/>
                <w:szCs w:val="20"/>
                <w:lang w:val="en-US"/>
                <w:rPrChange w:id="1921" w:author="Borja Gonzalez" w:date="2017-09-28T18:57:00Z">
                  <w:rPr>
                    <w:ins w:id="1922" w:author="Borja Gonzalez" w:date="2017-09-28T18:57:00Z"/>
                    <w:rFonts w:ascii="Monaco" w:hAnsi="Monaco" w:cs="Monaco"/>
                    <w:sz w:val="32"/>
                    <w:szCs w:val="32"/>
                    <w:lang w:val="en-US"/>
                  </w:rPr>
                </w:rPrChange>
              </w:rPr>
            </w:pPr>
            <w:ins w:id="1923" w:author="Borja Gonzalez" w:date="2017-09-28T18:57:00Z">
              <w:r w:rsidRPr="0055352B">
                <w:rPr>
                  <w:rFonts w:ascii="Monaco" w:hAnsi="Monaco" w:cs="Monaco"/>
                  <w:b/>
                  <w:bCs/>
                  <w:color w:val="204A87"/>
                  <w:sz w:val="20"/>
                  <w:szCs w:val="20"/>
                  <w:lang w:val="en-US"/>
                  <w:rPrChange w:id="1924" w:author="Borja Gonzalez" w:date="2017-09-28T18:57:00Z">
                    <w:rPr>
                      <w:rFonts w:ascii="Monaco" w:hAnsi="Monaco" w:cs="Monaco"/>
                      <w:b/>
                      <w:bCs/>
                      <w:color w:val="204A87"/>
                      <w:sz w:val="32"/>
                      <w:szCs w:val="32"/>
                      <w:lang w:val="en-US"/>
                    </w:rPr>
                  </w:rPrChange>
                </w:rPr>
                <w:t>&lt;p&gt;</w:t>
              </w:r>
              <w:r w:rsidRPr="0055352B">
                <w:rPr>
                  <w:rFonts w:ascii="Monaco" w:hAnsi="Monaco" w:cs="Monaco"/>
                  <w:sz w:val="20"/>
                  <w:szCs w:val="20"/>
                  <w:lang w:val="en-US"/>
                  <w:rPrChange w:id="1925" w:author="Borja Gonzalez" w:date="2017-09-28T18:57:00Z">
                    <w:rPr>
                      <w:rFonts w:ascii="Monaco" w:hAnsi="Monaco" w:cs="Monaco"/>
                      <w:sz w:val="32"/>
                      <w:szCs w:val="32"/>
                      <w:lang w:val="en-US"/>
                    </w:rPr>
                  </w:rPrChange>
                </w:rPr>
                <w:t xml:space="preserve">Para </w:t>
              </w:r>
              <w:proofErr w:type="spellStart"/>
              <w:r w:rsidRPr="0055352B">
                <w:rPr>
                  <w:rFonts w:ascii="Monaco" w:hAnsi="Monaco" w:cs="Monaco"/>
                  <w:sz w:val="20"/>
                  <w:szCs w:val="20"/>
                  <w:lang w:val="en-US"/>
                  <w:rPrChange w:id="1926" w:author="Borja Gonzalez" w:date="2017-09-28T18:57:00Z">
                    <w:rPr>
                      <w:rFonts w:ascii="Monaco" w:hAnsi="Monaco" w:cs="Monaco"/>
                      <w:sz w:val="32"/>
                      <w:szCs w:val="32"/>
                      <w:lang w:val="en-US"/>
                    </w:rPr>
                  </w:rPrChange>
                </w:rPr>
                <w:t>añadir</w:t>
              </w:r>
              <w:proofErr w:type="spellEnd"/>
              <w:r w:rsidRPr="0055352B">
                <w:rPr>
                  <w:rFonts w:ascii="Monaco" w:hAnsi="Monaco" w:cs="Monaco"/>
                  <w:sz w:val="20"/>
                  <w:szCs w:val="20"/>
                  <w:lang w:val="en-US"/>
                  <w:rPrChange w:id="1927" w:author="Borja Gonzalez" w:date="2017-09-28T18:57:00Z">
                    <w:rPr>
                      <w:rFonts w:ascii="Monaco" w:hAnsi="Monaco" w:cs="Monaco"/>
                      <w:sz w:val="32"/>
                      <w:szCs w:val="32"/>
                      <w:lang w:val="en-US"/>
                    </w:rPr>
                  </w:rPrChange>
                </w:rPr>
                <w:t xml:space="preserve"> a un paciente </w:t>
              </w:r>
              <w:proofErr w:type="spellStart"/>
              <w:r w:rsidRPr="0055352B">
                <w:rPr>
                  <w:rFonts w:ascii="Monaco" w:hAnsi="Monaco" w:cs="Monaco"/>
                  <w:sz w:val="20"/>
                  <w:szCs w:val="20"/>
                  <w:lang w:val="en-US"/>
                  <w:rPrChange w:id="1928" w:author="Borja Gonzalez" w:date="2017-09-28T18:57:00Z">
                    <w:rPr>
                      <w:rFonts w:ascii="Monaco" w:hAnsi="Monaco" w:cs="Monaco"/>
                      <w:sz w:val="32"/>
                      <w:szCs w:val="32"/>
                      <w:lang w:val="en-US"/>
                    </w:rPr>
                  </w:rPrChange>
                </w:rPr>
                <w:t>rellene</w:t>
              </w:r>
              <w:proofErr w:type="spellEnd"/>
              <w:r w:rsidRPr="0055352B">
                <w:rPr>
                  <w:rFonts w:ascii="Monaco" w:hAnsi="Monaco" w:cs="Monaco"/>
                  <w:sz w:val="20"/>
                  <w:szCs w:val="20"/>
                  <w:lang w:val="en-US"/>
                  <w:rPrChange w:id="1929" w:author="Borja Gonzalez" w:date="2017-09-28T18:57:00Z">
                    <w:rPr>
                      <w:rFonts w:ascii="Monaco" w:hAnsi="Monaco" w:cs="Monaco"/>
                      <w:sz w:val="32"/>
                      <w:szCs w:val="32"/>
                      <w:lang w:val="en-US"/>
                    </w:rPr>
                  </w:rPrChange>
                </w:rPr>
                <w:t xml:space="preserve"> el </w:t>
              </w:r>
              <w:proofErr w:type="spellStart"/>
              <w:r w:rsidRPr="0055352B">
                <w:rPr>
                  <w:rFonts w:ascii="Monaco" w:hAnsi="Monaco" w:cs="Monaco"/>
                  <w:sz w:val="20"/>
                  <w:szCs w:val="20"/>
                  <w:lang w:val="en-US"/>
                  <w:rPrChange w:id="1930" w:author="Borja Gonzalez" w:date="2017-09-28T18:57:00Z">
                    <w:rPr>
                      <w:rFonts w:ascii="Monaco" w:hAnsi="Monaco" w:cs="Monaco"/>
                      <w:sz w:val="32"/>
                      <w:szCs w:val="32"/>
                      <w:lang w:val="en-US"/>
                    </w:rPr>
                  </w:rPrChange>
                </w:rPr>
                <w:t>formulario</w:t>
              </w:r>
              <w:proofErr w:type="spellEnd"/>
              <w:r w:rsidRPr="0055352B">
                <w:rPr>
                  <w:rFonts w:ascii="Monaco" w:hAnsi="Monaco" w:cs="Monaco"/>
                  <w:sz w:val="20"/>
                  <w:szCs w:val="20"/>
                  <w:lang w:val="en-US"/>
                  <w:rPrChange w:id="1931" w:author="Borja Gonzalez" w:date="2017-09-28T18:57:00Z">
                    <w:rPr>
                      <w:rFonts w:ascii="Monaco" w:hAnsi="Monaco" w:cs="Monaco"/>
                      <w:sz w:val="32"/>
                      <w:szCs w:val="32"/>
                      <w:lang w:val="en-US"/>
                    </w:rPr>
                  </w:rPrChange>
                </w:rPr>
                <w:t xml:space="preserve"> y </w:t>
              </w:r>
              <w:proofErr w:type="spellStart"/>
              <w:r w:rsidRPr="0055352B">
                <w:rPr>
                  <w:rFonts w:ascii="Monaco" w:hAnsi="Monaco" w:cs="Monaco"/>
                  <w:sz w:val="20"/>
                  <w:szCs w:val="20"/>
                  <w:lang w:val="en-US"/>
                  <w:rPrChange w:id="1932" w:author="Borja Gonzalez" w:date="2017-09-28T18:57:00Z">
                    <w:rPr>
                      <w:rFonts w:ascii="Monaco" w:hAnsi="Monaco" w:cs="Monaco"/>
                      <w:sz w:val="32"/>
                      <w:szCs w:val="32"/>
                      <w:lang w:val="en-US"/>
                    </w:rPr>
                  </w:rPrChange>
                </w:rPr>
                <w:t>haga</w:t>
              </w:r>
              <w:proofErr w:type="spellEnd"/>
              <w:r w:rsidRPr="0055352B">
                <w:rPr>
                  <w:rFonts w:ascii="Monaco" w:hAnsi="Monaco" w:cs="Monaco"/>
                  <w:sz w:val="20"/>
                  <w:szCs w:val="20"/>
                  <w:lang w:val="en-US"/>
                  <w:rPrChange w:id="1933" w:author="Borja Gonzalez" w:date="2017-09-28T18:57:00Z">
                    <w:rPr>
                      <w:rFonts w:ascii="Monaco" w:hAnsi="Monaco" w:cs="Monaco"/>
                      <w:sz w:val="32"/>
                      <w:szCs w:val="32"/>
                      <w:lang w:val="en-US"/>
                    </w:rPr>
                  </w:rPrChange>
                </w:rPr>
                <w:t xml:space="preserve"> click en '</w:t>
              </w:r>
              <w:proofErr w:type="spellStart"/>
              <w:r w:rsidRPr="0055352B">
                <w:rPr>
                  <w:rFonts w:ascii="Monaco" w:hAnsi="Monaco" w:cs="Monaco"/>
                  <w:sz w:val="20"/>
                  <w:szCs w:val="20"/>
                  <w:lang w:val="en-US"/>
                  <w:rPrChange w:id="1934" w:author="Borja Gonzalez" w:date="2017-09-28T18:57:00Z">
                    <w:rPr>
                      <w:rFonts w:ascii="Monaco" w:hAnsi="Monaco" w:cs="Monaco"/>
                      <w:sz w:val="32"/>
                      <w:szCs w:val="32"/>
                      <w:lang w:val="en-US"/>
                    </w:rPr>
                  </w:rPrChange>
                </w:rPr>
                <w:t>Añadir</w:t>
              </w:r>
              <w:proofErr w:type="spellEnd"/>
              <w:r w:rsidRPr="0055352B">
                <w:rPr>
                  <w:rFonts w:ascii="Monaco" w:hAnsi="Monaco" w:cs="Monaco"/>
                  <w:sz w:val="20"/>
                  <w:szCs w:val="20"/>
                  <w:lang w:val="en-US"/>
                  <w:rPrChange w:id="1935" w:author="Borja Gonzalez" w:date="2017-09-28T18:57:00Z">
                    <w:rPr>
                      <w:rFonts w:ascii="Monaco" w:hAnsi="Monaco" w:cs="Monaco"/>
                      <w:sz w:val="32"/>
                      <w:szCs w:val="32"/>
                      <w:lang w:val="en-US"/>
                    </w:rPr>
                  </w:rPrChange>
                </w:rPr>
                <w:t>':</w:t>
              </w:r>
              <w:r w:rsidRPr="0055352B">
                <w:rPr>
                  <w:rFonts w:ascii="Monaco" w:hAnsi="Monaco" w:cs="Monaco"/>
                  <w:b/>
                  <w:bCs/>
                  <w:color w:val="204A87"/>
                  <w:sz w:val="20"/>
                  <w:szCs w:val="20"/>
                  <w:lang w:val="en-US"/>
                  <w:rPrChange w:id="1936" w:author="Borja Gonzalez" w:date="2017-09-28T18:57:00Z">
                    <w:rPr>
                      <w:rFonts w:ascii="Monaco" w:hAnsi="Monaco" w:cs="Monaco"/>
                      <w:b/>
                      <w:bCs/>
                      <w:color w:val="204A87"/>
                      <w:sz w:val="32"/>
                      <w:szCs w:val="32"/>
                      <w:lang w:val="en-US"/>
                    </w:rPr>
                  </w:rPrChange>
                </w:rPr>
                <w:t>&lt;/p&gt;&lt;</w:t>
              </w:r>
              <w:proofErr w:type="spellStart"/>
              <w:r w:rsidRPr="0055352B">
                <w:rPr>
                  <w:rFonts w:ascii="Monaco" w:hAnsi="Monaco" w:cs="Monaco"/>
                  <w:b/>
                  <w:bCs/>
                  <w:color w:val="204A87"/>
                  <w:sz w:val="20"/>
                  <w:szCs w:val="20"/>
                  <w:lang w:val="en-US"/>
                  <w:rPrChange w:id="1937"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1938" w:author="Borja Gonzalez" w:date="2017-09-28T18:57:00Z">
                    <w:rPr>
                      <w:rFonts w:ascii="Monaco" w:hAnsi="Monaco" w:cs="Monaco"/>
                      <w:b/>
                      <w:bCs/>
                      <w:color w:val="204A87"/>
                      <w:sz w:val="32"/>
                      <w:szCs w:val="32"/>
                      <w:lang w:val="en-US"/>
                    </w:rPr>
                  </w:rPrChange>
                </w:rPr>
                <w:t>&gt;</w:t>
              </w:r>
            </w:ins>
          </w:p>
          <w:p w14:paraId="1F4DE99C" w14:textId="77777777" w:rsidR="0055352B" w:rsidRPr="0055352B" w:rsidRDefault="0055352B" w:rsidP="0055352B">
            <w:pPr>
              <w:widowControl w:val="0"/>
              <w:autoSpaceDE w:val="0"/>
              <w:autoSpaceDN w:val="0"/>
              <w:adjustRightInd w:val="0"/>
              <w:rPr>
                <w:ins w:id="1939" w:author="Borja Gonzalez" w:date="2017-09-28T18:57:00Z"/>
                <w:rFonts w:ascii="Monaco" w:hAnsi="Monaco" w:cs="Monaco"/>
                <w:sz w:val="20"/>
                <w:szCs w:val="20"/>
                <w:lang w:val="en-US"/>
                <w:rPrChange w:id="1940" w:author="Borja Gonzalez" w:date="2017-09-28T18:57:00Z">
                  <w:rPr>
                    <w:ins w:id="1941" w:author="Borja Gonzalez" w:date="2017-09-28T18:57:00Z"/>
                    <w:rFonts w:ascii="Monaco" w:hAnsi="Monaco" w:cs="Monaco"/>
                    <w:sz w:val="32"/>
                    <w:szCs w:val="32"/>
                    <w:lang w:val="en-US"/>
                  </w:rPr>
                </w:rPrChange>
              </w:rPr>
            </w:pPr>
            <w:ins w:id="1942" w:author="Borja Gonzalez" w:date="2017-09-28T18:57:00Z">
              <w:r w:rsidRPr="0055352B">
                <w:rPr>
                  <w:rFonts w:ascii="Monaco" w:hAnsi="Monaco" w:cs="Monaco"/>
                  <w:b/>
                  <w:bCs/>
                  <w:color w:val="204A87"/>
                  <w:sz w:val="20"/>
                  <w:szCs w:val="20"/>
                  <w:lang w:val="en-US"/>
                  <w:rPrChange w:id="1943" w:author="Borja Gonzalez" w:date="2017-09-28T18:57:00Z">
                    <w:rPr>
                      <w:rFonts w:ascii="Monaco" w:hAnsi="Monaco" w:cs="Monaco"/>
                      <w:b/>
                      <w:bCs/>
                      <w:color w:val="204A87"/>
                      <w:sz w:val="32"/>
                      <w:szCs w:val="32"/>
                      <w:lang w:val="en-US"/>
                    </w:rPr>
                  </w:rPrChange>
                </w:rPr>
                <w:t>&lt;p1&gt;</w:t>
              </w:r>
              <w:proofErr w:type="spellStart"/>
              <w:r w:rsidRPr="0055352B">
                <w:rPr>
                  <w:rFonts w:ascii="Monaco" w:hAnsi="Monaco" w:cs="Monaco"/>
                  <w:sz w:val="20"/>
                  <w:szCs w:val="20"/>
                  <w:lang w:val="en-US"/>
                  <w:rPrChange w:id="1944" w:author="Borja Gonzalez" w:date="2017-09-28T18:57:00Z">
                    <w:rPr>
                      <w:rFonts w:ascii="Monaco" w:hAnsi="Monaco" w:cs="Monaco"/>
                      <w:sz w:val="32"/>
                      <w:szCs w:val="32"/>
                      <w:lang w:val="en-US"/>
                    </w:rPr>
                  </w:rPrChange>
                </w:rPr>
                <w:t>Nombre</w:t>
              </w:r>
              <w:proofErr w:type="spellEnd"/>
              <w:r w:rsidRPr="0055352B">
                <w:rPr>
                  <w:rFonts w:ascii="Monaco" w:hAnsi="Monaco" w:cs="Monaco"/>
                  <w:sz w:val="20"/>
                  <w:szCs w:val="20"/>
                  <w:lang w:val="en-US"/>
                  <w:rPrChange w:id="1945"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1946" w:author="Borja Gonzalez" w:date="2017-09-28T18:57:00Z">
                    <w:rPr>
                      <w:rFonts w:ascii="Monaco" w:hAnsi="Monaco" w:cs="Monaco"/>
                      <w:b/>
                      <w:bCs/>
                      <w:color w:val="204A87"/>
                      <w:sz w:val="32"/>
                      <w:szCs w:val="32"/>
                      <w:lang w:val="en-US"/>
                    </w:rPr>
                  </w:rPrChange>
                </w:rPr>
                <w:t>&lt;/p1&gt;</w:t>
              </w:r>
            </w:ins>
          </w:p>
          <w:p w14:paraId="0B07C524" w14:textId="77777777" w:rsidR="0055352B" w:rsidRPr="0055352B" w:rsidRDefault="0055352B" w:rsidP="0055352B">
            <w:pPr>
              <w:widowControl w:val="0"/>
              <w:autoSpaceDE w:val="0"/>
              <w:autoSpaceDN w:val="0"/>
              <w:adjustRightInd w:val="0"/>
              <w:rPr>
                <w:ins w:id="1947" w:author="Borja Gonzalez" w:date="2017-09-28T18:57:00Z"/>
                <w:rFonts w:ascii="Monaco" w:hAnsi="Monaco" w:cs="Monaco"/>
                <w:sz w:val="20"/>
                <w:szCs w:val="20"/>
                <w:lang w:val="en-US"/>
                <w:rPrChange w:id="1948" w:author="Borja Gonzalez" w:date="2017-09-28T18:57:00Z">
                  <w:rPr>
                    <w:ins w:id="1949" w:author="Borja Gonzalez" w:date="2017-09-28T18:57:00Z"/>
                    <w:rFonts w:ascii="Monaco" w:hAnsi="Monaco" w:cs="Monaco"/>
                    <w:sz w:val="32"/>
                    <w:szCs w:val="32"/>
                    <w:lang w:val="en-US"/>
                  </w:rPr>
                </w:rPrChange>
              </w:rPr>
            </w:pPr>
            <w:ins w:id="1950" w:author="Borja Gonzalez" w:date="2017-09-28T18:57:00Z">
              <w:r w:rsidRPr="0055352B">
                <w:rPr>
                  <w:rFonts w:ascii="Monaco" w:hAnsi="Monaco" w:cs="Monaco"/>
                  <w:sz w:val="20"/>
                  <w:szCs w:val="20"/>
                  <w:lang w:val="en-US"/>
                  <w:rPrChange w:id="195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5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5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5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55"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195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5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58"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1959" w:author="Borja Gonzalez" w:date="2017-09-28T18:57: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1960"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196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62"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1963"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1964" w:author="Borja Gonzalez" w:date="2017-09-28T18:57: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1965" w:author="Borja Gonzalez" w:date="2017-09-28T18:57:00Z">
                    <w:rPr>
                      <w:rFonts w:ascii="Monaco" w:hAnsi="Monaco" w:cs="Monaco"/>
                      <w:color w:val="4E9A06"/>
                      <w:sz w:val="32"/>
                      <w:szCs w:val="32"/>
                      <w:lang w:val="en-US"/>
                    </w:rPr>
                  </w:rPrChange>
                </w:rPr>
                <w:t xml:space="preserve"> del Paciente"</w:t>
              </w:r>
              <w:r w:rsidRPr="0055352B">
                <w:rPr>
                  <w:rFonts w:ascii="Monaco" w:hAnsi="Monaco" w:cs="Monaco"/>
                  <w:b/>
                  <w:bCs/>
                  <w:color w:val="204A87"/>
                  <w:sz w:val="20"/>
                  <w:szCs w:val="20"/>
                  <w:lang w:val="en-US"/>
                  <w:rPrChange w:id="1966" w:author="Borja Gonzalez" w:date="2017-09-28T18:57:00Z">
                    <w:rPr>
                      <w:rFonts w:ascii="Monaco" w:hAnsi="Monaco" w:cs="Monaco"/>
                      <w:b/>
                      <w:bCs/>
                      <w:color w:val="204A87"/>
                      <w:sz w:val="32"/>
                      <w:szCs w:val="32"/>
                      <w:lang w:val="en-US"/>
                    </w:rPr>
                  </w:rPrChange>
                </w:rPr>
                <w:t>&gt;&lt;</w:t>
              </w:r>
              <w:proofErr w:type="spellStart"/>
              <w:r w:rsidRPr="0055352B">
                <w:rPr>
                  <w:rFonts w:ascii="Monaco" w:hAnsi="Monaco" w:cs="Monaco"/>
                  <w:b/>
                  <w:bCs/>
                  <w:color w:val="204A87"/>
                  <w:sz w:val="20"/>
                  <w:szCs w:val="20"/>
                  <w:lang w:val="en-US"/>
                  <w:rPrChange w:id="1967"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1968" w:author="Borja Gonzalez" w:date="2017-09-28T18:57:00Z">
                    <w:rPr>
                      <w:rFonts w:ascii="Monaco" w:hAnsi="Monaco" w:cs="Monaco"/>
                      <w:b/>
                      <w:bCs/>
                      <w:color w:val="204A87"/>
                      <w:sz w:val="32"/>
                      <w:szCs w:val="32"/>
                      <w:lang w:val="en-US"/>
                    </w:rPr>
                  </w:rPrChange>
                </w:rPr>
                <w:t>&gt;</w:t>
              </w:r>
            </w:ins>
          </w:p>
          <w:p w14:paraId="4422A3C9" w14:textId="77777777" w:rsidR="0055352B" w:rsidRPr="0055352B" w:rsidRDefault="0055352B" w:rsidP="0055352B">
            <w:pPr>
              <w:widowControl w:val="0"/>
              <w:autoSpaceDE w:val="0"/>
              <w:autoSpaceDN w:val="0"/>
              <w:adjustRightInd w:val="0"/>
              <w:rPr>
                <w:ins w:id="1969" w:author="Borja Gonzalez" w:date="2017-09-28T18:57:00Z"/>
                <w:rFonts w:ascii="Monaco" w:hAnsi="Monaco" w:cs="Monaco"/>
                <w:sz w:val="20"/>
                <w:szCs w:val="20"/>
                <w:lang w:val="en-US"/>
                <w:rPrChange w:id="1970" w:author="Borja Gonzalez" w:date="2017-09-28T18:57:00Z">
                  <w:rPr>
                    <w:ins w:id="1971" w:author="Borja Gonzalez" w:date="2017-09-28T18:57:00Z"/>
                    <w:rFonts w:ascii="Monaco" w:hAnsi="Monaco" w:cs="Monaco"/>
                    <w:sz w:val="32"/>
                    <w:szCs w:val="32"/>
                    <w:lang w:val="en-US"/>
                  </w:rPr>
                </w:rPrChange>
              </w:rPr>
            </w:pPr>
            <w:ins w:id="1972" w:author="Borja Gonzalez" w:date="2017-09-28T18:57:00Z">
              <w:r w:rsidRPr="0055352B">
                <w:rPr>
                  <w:rFonts w:ascii="Monaco" w:hAnsi="Monaco" w:cs="Monaco"/>
                  <w:sz w:val="20"/>
                  <w:szCs w:val="20"/>
                  <w:lang w:val="en-US"/>
                  <w:rPrChange w:id="197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74" w:author="Borja Gonzalez" w:date="2017-09-28T18:57:00Z">
                    <w:rPr>
                      <w:rFonts w:ascii="Monaco" w:hAnsi="Monaco" w:cs="Monaco"/>
                      <w:b/>
                      <w:bCs/>
                      <w:color w:val="204A87"/>
                      <w:sz w:val="32"/>
                      <w:szCs w:val="32"/>
                      <w:lang w:val="en-US"/>
                    </w:rPr>
                  </w:rPrChange>
                </w:rPr>
                <w:t>&lt;p1&gt;</w:t>
              </w:r>
              <w:proofErr w:type="spellStart"/>
              <w:r w:rsidRPr="0055352B">
                <w:rPr>
                  <w:rFonts w:ascii="Monaco" w:hAnsi="Monaco" w:cs="Monaco"/>
                  <w:sz w:val="20"/>
                  <w:szCs w:val="20"/>
                  <w:lang w:val="en-US"/>
                  <w:rPrChange w:id="1975" w:author="Borja Gonzalez" w:date="2017-09-28T18:57:00Z">
                    <w:rPr>
                      <w:rFonts w:ascii="Monaco" w:hAnsi="Monaco" w:cs="Monaco"/>
                      <w:sz w:val="32"/>
                      <w:szCs w:val="32"/>
                      <w:lang w:val="en-US"/>
                    </w:rPr>
                  </w:rPrChange>
                </w:rPr>
                <w:t>Apellido</w:t>
              </w:r>
              <w:proofErr w:type="spellEnd"/>
              <w:r w:rsidRPr="0055352B">
                <w:rPr>
                  <w:rFonts w:ascii="Monaco" w:hAnsi="Monaco" w:cs="Monaco"/>
                  <w:sz w:val="20"/>
                  <w:szCs w:val="20"/>
                  <w:lang w:val="en-US"/>
                  <w:rPrChange w:id="1976"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1977" w:author="Borja Gonzalez" w:date="2017-09-28T18:57:00Z">
                    <w:rPr>
                      <w:rFonts w:ascii="Monaco" w:hAnsi="Monaco" w:cs="Monaco"/>
                      <w:b/>
                      <w:bCs/>
                      <w:color w:val="204A87"/>
                      <w:sz w:val="32"/>
                      <w:szCs w:val="32"/>
                      <w:lang w:val="en-US"/>
                    </w:rPr>
                  </w:rPrChange>
                </w:rPr>
                <w:t>&lt;/p1&gt;</w:t>
              </w:r>
            </w:ins>
          </w:p>
          <w:p w14:paraId="7FF22836" w14:textId="77777777" w:rsidR="0055352B" w:rsidRPr="0055352B" w:rsidRDefault="0055352B" w:rsidP="0055352B">
            <w:pPr>
              <w:widowControl w:val="0"/>
              <w:autoSpaceDE w:val="0"/>
              <w:autoSpaceDN w:val="0"/>
              <w:adjustRightInd w:val="0"/>
              <w:rPr>
                <w:ins w:id="1978" w:author="Borja Gonzalez" w:date="2017-09-28T18:57:00Z"/>
                <w:rFonts w:ascii="Monaco" w:hAnsi="Monaco" w:cs="Monaco"/>
                <w:sz w:val="20"/>
                <w:szCs w:val="20"/>
                <w:lang w:val="en-US"/>
                <w:rPrChange w:id="1979" w:author="Borja Gonzalez" w:date="2017-09-28T18:57:00Z">
                  <w:rPr>
                    <w:ins w:id="1980" w:author="Borja Gonzalez" w:date="2017-09-28T18:57:00Z"/>
                    <w:rFonts w:ascii="Monaco" w:hAnsi="Monaco" w:cs="Monaco"/>
                    <w:sz w:val="32"/>
                    <w:szCs w:val="32"/>
                    <w:lang w:val="en-US"/>
                  </w:rPr>
                </w:rPrChange>
              </w:rPr>
            </w:pPr>
            <w:ins w:id="1981" w:author="Borja Gonzalez" w:date="2017-09-28T18:57:00Z">
              <w:r w:rsidRPr="0055352B">
                <w:rPr>
                  <w:rFonts w:ascii="Monaco" w:hAnsi="Monaco" w:cs="Monaco"/>
                  <w:sz w:val="20"/>
                  <w:szCs w:val="20"/>
                  <w:lang w:val="en-US"/>
                  <w:rPrChange w:id="198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83"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8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85"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86"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198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88"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89"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1990" w:author="Borja Gonzalez" w:date="2017-09-28T18:57:00Z">
                    <w:rPr>
                      <w:rFonts w:ascii="Monaco" w:hAnsi="Monaco" w:cs="Monaco"/>
                      <w:color w:val="4E9A06"/>
                      <w:sz w:val="32"/>
                      <w:szCs w:val="32"/>
                      <w:lang w:val="en-US"/>
                    </w:rPr>
                  </w:rPrChange>
                </w:rPr>
                <w:t>apellido</w:t>
              </w:r>
              <w:proofErr w:type="spellEnd"/>
              <w:r w:rsidRPr="0055352B">
                <w:rPr>
                  <w:rFonts w:ascii="Monaco" w:hAnsi="Monaco" w:cs="Monaco"/>
                  <w:color w:val="4E9A06"/>
                  <w:sz w:val="20"/>
                  <w:szCs w:val="20"/>
                  <w:lang w:val="en-US"/>
                  <w:rPrChange w:id="1991"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199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93"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1994"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1995" w:author="Borja Gonzalez" w:date="2017-09-28T18:57:00Z">
                    <w:rPr>
                      <w:rFonts w:ascii="Monaco" w:hAnsi="Monaco" w:cs="Monaco"/>
                      <w:color w:val="4E9A06"/>
                      <w:sz w:val="32"/>
                      <w:szCs w:val="32"/>
                      <w:lang w:val="en-US"/>
                    </w:rPr>
                  </w:rPrChange>
                </w:rPr>
                <w:t>Apellidos</w:t>
              </w:r>
              <w:proofErr w:type="spellEnd"/>
              <w:r w:rsidRPr="0055352B">
                <w:rPr>
                  <w:rFonts w:ascii="Monaco" w:hAnsi="Monaco" w:cs="Monaco"/>
                  <w:color w:val="4E9A06"/>
                  <w:sz w:val="20"/>
                  <w:szCs w:val="20"/>
                  <w:lang w:val="en-US"/>
                  <w:rPrChange w:id="1996" w:author="Borja Gonzalez" w:date="2017-09-28T18:57:00Z">
                    <w:rPr>
                      <w:rFonts w:ascii="Monaco" w:hAnsi="Monaco" w:cs="Monaco"/>
                      <w:color w:val="4E9A06"/>
                      <w:sz w:val="32"/>
                      <w:szCs w:val="32"/>
                      <w:lang w:val="en-US"/>
                    </w:rPr>
                  </w:rPrChange>
                </w:rPr>
                <w:t xml:space="preserve"> del Paciente"</w:t>
              </w:r>
              <w:r w:rsidRPr="0055352B">
                <w:rPr>
                  <w:rFonts w:ascii="Monaco" w:hAnsi="Monaco" w:cs="Monaco"/>
                  <w:b/>
                  <w:bCs/>
                  <w:color w:val="204A87"/>
                  <w:sz w:val="20"/>
                  <w:szCs w:val="20"/>
                  <w:lang w:val="en-US"/>
                  <w:rPrChange w:id="1997" w:author="Borja Gonzalez" w:date="2017-09-28T18:57:00Z">
                    <w:rPr>
                      <w:rFonts w:ascii="Monaco" w:hAnsi="Monaco" w:cs="Monaco"/>
                      <w:b/>
                      <w:bCs/>
                      <w:color w:val="204A87"/>
                      <w:sz w:val="32"/>
                      <w:szCs w:val="32"/>
                      <w:lang w:val="en-US"/>
                    </w:rPr>
                  </w:rPrChange>
                </w:rPr>
                <w:t>&gt;&lt;</w:t>
              </w:r>
              <w:proofErr w:type="spellStart"/>
              <w:r w:rsidRPr="0055352B">
                <w:rPr>
                  <w:rFonts w:ascii="Monaco" w:hAnsi="Monaco" w:cs="Monaco"/>
                  <w:b/>
                  <w:bCs/>
                  <w:color w:val="204A87"/>
                  <w:sz w:val="20"/>
                  <w:szCs w:val="20"/>
                  <w:lang w:val="en-US"/>
                  <w:rPrChange w:id="1998"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1999" w:author="Borja Gonzalez" w:date="2017-09-28T18:57:00Z">
                    <w:rPr>
                      <w:rFonts w:ascii="Monaco" w:hAnsi="Monaco" w:cs="Monaco"/>
                      <w:b/>
                      <w:bCs/>
                      <w:color w:val="204A87"/>
                      <w:sz w:val="32"/>
                      <w:szCs w:val="32"/>
                      <w:lang w:val="en-US"/>
                    </w:rPr>
                  </w:rPrChange>
                </w:rPr>
                <w:t>&gt;</w:t>
              </w:r>
            </w:ins>
          </w:p>
          <w:p w14:paraId="07FDA9CA" w14:textId="77777777" w:rsidR="0055352B" w:rsidRPr="0055352B" w:rsidRDefault="0055352B" w:rsidP="0055352B">
            <w:pPr>
              <w:widowControl w:val="0"/>
              <w:autoSpaceDE w:val="0"/>
              <w:autoSpaceDN w:val="0"/>
              <w:adjustRightInd w:val="0"/>
              <w:rPr>
                <w:ins w:id="2000" w:author="Borja Gonzalez" w:date="2017-09-28T18:57:00Z"/>
                <w:rFonts w:ascii="Monaco" w:hAnsi="Monaco" w:cs="Monaco"/>
                <w:sz w:val="20"/>
                <w:szCs w:val="20"/>
                <w:lang w:val="en-US"/>
                <w:rPrChange w:id="2001" w:author="Borja Gonzalez" w:date="2017-09-28T18:57:00Z">
                  <w:rPr>
                    <w:ins w:id="2002" w:author="Borja Gonzalez" w:date="2017-09-28T18:57:00Z"/>
                    <w:rFonts w:ascii="Monaco" w:hAnsi="Monaco" w:cs="Monaco"/>
                    <w:sz w:val="32"/>
                    <w:szCs w:val="32"/>
                    <w:lang w:val="en-US"/>
                  </w:rPr>
                </w:rPrChange>
              </w:rPr>
            </w:pPr>
            <w:ins w:id="2003" w:author="Borja Gonzalez" w:date="2017-09-28T18:57:00Z">
              <w:r w:rsidRPr="0055352B">
                <w:rPr>
                  <w:rFonts w:ascii="Monaco" w:hAnsi="Monaco" w:cs="Monaco"/>
                  <w:sz w:val="20"/>
                  <w:szCs w:val="20"/>
                  <w:lang w:val="en-US"/>
                  <w:rPrChange w:id="200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05" w:author="Borja Gonzalez" w:date="2017-09-28T18:57:00Z">
                    <w:rPr>
                      <w:rFonts w:ascii="Monaco" w:hAnsi="Monaco" w:cs="Monaco"/>
                      <w:b/>
                      <w:bCs/>
                      <w:color w:val="204A87"/>
                      <w:sz w:val="32"/>
                      <w:szCs w:val="32"/>
                      <w:lang w:val="en-US"/>
                    </w:rPr>
                  </w:rPrChange>
                </w:rPr>
                <w:t>&lt;p1&gt;</w:t>
              </w:r>
              <w:proofErr w:type="spellStart"/>
              <w:r w:rsidRPr="0055352B">
                <w:rPr>
                  <w:rFonts w:ascii="Monaco" w:hAnsi="Monaco" w:cs="Monaco"/>
                  <w:sz w:val="20"/>
                  <w:szCs w:val="20"/>
                  <w:lang w:val="en-US"/>
                  <w:rPrChange w:id="2006" w:author="Borja Gonzalez" w:date="2017-09-28T18:57:00Z">
                    <w:rPr>
                      <w:rFonts w:ascii="Monaco" w:hAnsi="Monaco" w:cs="Monaco"/>
                      <w:sz w:val="32"/>
                      <w:szCs w:val="32"/>
                      <w:lang w:val="en-US"/>
                    </w:rPr>
                  </w:rPrChange>
                </w:rPr>
                <w:t>Sexo</w:t>
              </w:r>
              <w:proofErr w:type="spellEnd"/>
              <w:r w:rsidRPr="0055352B">
                <w:rPr>
                  <w:rFonts w:ascii="Monaco" w:hAnsi="Monaco" w:cs="Monaco"/>
                  <w:sz w:val="20"/>
                  <w:szCs w:val="20"/>
                  <w:lang w:val="en-US"/>
                  <w:rPrChange w:id="2007" w:author="Borja Gonzalez" w:date="2017-09-28T18:57:00Z">
                    <w:rPr>
                      <w:rFonts w:ascii="Monaco" w:hAnsi="Monaco" w:cs="Monaco"/>
                      <w:sz w:val="32"/>
                      <w:szCs w:val="32"/>
                      <w:lang w:val="en-US"/>
                    </w:rPr>
                  </w:rPrChange>
                </w:rPr>
                <w:t>:</w:t>
              </w:r>
              <w:r w:rsidRPr="0055352B">
                <w:rPr>
                  <w:rFonts w:ascii="Monaco" w:hAnsi="Monaco" w:cs="Monaco"/>
                  <w:color w:val="CE5C00"/>
                  <w:sz w:val="20"/>
                  <w:szCs w:val="20"/>
                  <w:lang w:val="en-US"/>
                  <w:rPrChange w:id="2008" w:author="Borja Gonzalez" w:date="2017-09-28T18:57:00Z">
                    <w:rPr>
                      <w:rFonts w:ascii="Monaco" w:hAnsi="Monaco" w:cs="Monaco"/>
                      <w:color w:val="CE5C00"/>
                      <w:sz w:val="32"/>
                      <w:szCs w:val="32"/>
                      <w:lang w:val="en-US"/>
                    </w:rPr>
                  </w:rPrChange>
                </w:rPr>
                <w:t>&amp;</w:t>
              </w:r>
              <w:proofErr w:type="spellStart"/>
              <w:r w:rsidRPr="0055352B">
                <w:rPr>
                  <w:rFonts w:ascii="Monaco" w:hAnsi="Monaco" w:cs="Monaco"/>
                  <w:color w:val="CE5C00"/>
                  <w:sz w:val="20"/>
                  <w:szCs w:val="20"/>
                  <w:lang w:val="en-US"/>
                  <w:rPrChange w:id="2009" w:author="Borja Gonzalez" w:date="2017-09-28T18:57:00Z">
                    <w:rPr>
                      <w:rFonts w:ascii="Monaco" w:hAnsi="Monaco" w:cs="Monaco"/>
                      <w:color w:val="CE5C00"/>
                      <w:sz w:val="32"/>
                      <w:szCs w:val="32"/>
                      <w:lang w:val="en-US"/>
                    </w:rPr>
                  </w:rPrChange>
                </w:rPr>
                <w:t>nbsp</w:t>
              </w:r>
              <w:proofErr w:type="spellEnd"/>
              <w:r w:rsidRPr="0055352B">
                <w:rPr>
                  <w:rFonts w:ascii="Monaco" w:hAnsi="Monaco" w:cs="Monaco"/>
                  <w:color w:val="CE5C00"/>
                  <w:sz w:val="20"/>
                  <w:szCs w:val="20"/>
                  <w:lang w:val="en-US"/>
                  <w:rPrChange w:id="2010" w:author="Borja Gonzalez" w:date="2017-09-28T18:57:00Z">
                    <w:rPr>
                      <w:rFonts w:ascii="Monaco" w:hAnsi="Monaco" w:cs="Monaco"/>
                      <w:color w:val="CE5C00"/>
                      <w:sz w:val="32"/>
                      <w:szCs w:val="32"/>
                      <w:lang w:val="en-US"/>
                    </w:rPr>
                  </w:rPrChange>
                </w:rPr>
                <w:t>;&amp;</w:t>
              </w:r>
              <w:proofErr w:type="spellStart"/>
              <w:r w:rsidRPr="0055352B">
                <w:rPr>
                  <w:rFonts w:ascii="Monaco" w:hAnsi="Monaco" w:cs="Monaco"/>
                  <w:color w:val="CE5C00"/>
                  <w:sz w:val="20"/>
                  <w:szCs w:val="20"/>
                  <w:lang w:val="en-US"/>
                  <w:rPrChange w:id="2011" w:author="Borja Gonzalez" w:date="2017-09-28T18:57:00Z">
                    <w:rPr>
                      <w:rFonts w:ascii="Monaco" w:hAnsi="Monaco" w:cs="Monaco"/>
                      <w:color w:val="CE5C00"/>
                      <w:sz w:val="32"/>
                      <w:szCs w:val="32"/>
                      <w:lang w:val="en-US"/>
                    </w:rPr>
                  </w:rPrChange>
                </w:rPr>
                <w:t>nbsp</w:t>
              </w:r>
              <w:proofErr w:type="spellEnd"/>
              <w:r w:rsidRPr="0055352B">
                <w:rPr>
                  <w:rFonts w:ascii="Monaco" w:hAnsi="Monaco" w:cs="Monaco"/>
                  <w:color w:val="CE5C00"/>
                  <w:sz w:val="20"/>
                  <w:szCs w:val="20"/>
                  <w:lang w:val="en-US"/>
                  <w:rPrChange w:id="2012" w:author="Borja Gonzalez" w:date="2017-09-28T18:57:00Z">
                    <w:rPr>
                      <w:rFonts w:ascii="Monaco" w:hAnsi="Monaco" w:cs="Monaco"/>
                      <w:color w:val="CE5C00"/>
                      <w:sz w:val="32"/>
                      <w:szCs w:val="32"/>
                      <w:lang w:val="en-US"/>
                    </w:rPr>
                  </w:rPrChange>
                </w:rPr>
                <w:t>;&amp;</w:t>
              </w:r>
              <w:proofErr w:type="spellStart"/>
              <w:r w:rsidRPr="0055352B">
                <w:rPr>
                  <w:rFonts w:ascii="Monaco" w:hAnsi="Monaco" w:cs="Monaco"/>
                  <w:color w:val="CE5C00"/>
                  <w:sz w:val="20"/>
                  <w:szCs w:val="20"/>
                  <w:lang w:val="en-US"/>
                  <w:rPrChange w:id="2013" w:author="Borja Gonzalez" w:date="2017-09-28T18:57:00Z">
                    <w:rPr>
                      <w:rFonts w:ascii="Monaco" w:hAnsi="Monaco" w:cs="Monaco"/>
                      <w:color w:val="CE5C00"/>
                      <w:sz w:val="32"/>
                      <w:szCs w:val="32"/>
                      <w:lang w:val="en-US"/>
                    </w:rPr>
                  </w:rPrChange>
                </w:rPr>
                <w:t>nbsp</w:t>
              </w:r>
              <w:proofErr w:type="spellEnd"/>
              <w:r w:rsidRPr="0055352B">
                <w:rPr>
                  <w:rFonts w:ascii="Monaco" w:hAnsi="Monaco" w:cs="Monaco"/>
                  <w:color w:val="CE5C00"/>
                  <w:sz w:val="20"/>
                  <w:szCs w:val="20"/>
                  <w:lang w:val="en-US"/>
                  <w:rPrChange w:id="2014" w:author="Borja Gonzalez" w:date="2017-09-28T18:57:00Z">
                    <w:rPr>
                      <w:rFonts w:ascii="Monaco" w:hAnsi="Monaco" w:cs="Monaco"/>
                      <w:color w:val="CE5C00"/>
                      <w:sz w:val="32"/>
                      <w:szCs w:val="32"/>
                      <w:lang w:val="en-US"/>
                    </w:rPr>
                  </w:rPrChange>
                </w:rPr>
                <w:t>;&amp;</w:t>
              </w:r>
              <w:proofErr w:type="spellStart"/>
              <w:r w:rsidRPr="0055352B">
                <w:rPr>
                  <w:rFonts w:ascii="Monaco" w:hAnsi="Monaco" w:cs="Monaco"/>
                  <w:color w:val="CE5C00"/>
                  <w:sz w:val="20"/>
                  <w:szCs w:val="20"/>
                  <w:lang w:val="en-US"/>
                  <w:rPrChange w:id="2015" w:author="Borja Gonzalez" w:date="2017-09-28T18:57:00Z">
                    <w:rPr>
                      <w:rFonts w:ascii="Monaco" w:hAnsi="Monaco" w:cs="Monaco"/>
                      <w:color w:val="CE5C00"/>
                      <w:sz w:val="32"/>
                      <w:szCs w:val="32"/>
                      <w:lang w:val="en-US"/>
                    </w:rPr>
                  </w:rPrChange>
                </w:rPr>
                <w:t>nbsp</w:t>
              </w:r>
              <w:proofErr w:type="spellEnd"/>
              <w:r w:rsidRPr="0055352B">
                <w:rPr>
                  <w:rFonts w:ascii="Monaco" w:hAnsi="Monaco" w:cs="Monaco"/>
                  <w:color w:val="CE5C00"/>
                  <w:sz w:val="20"/>
                  <w:szCs w:val="20"/>
                  <w:lang w:val="en-US"/>
                  <w:rPrChange w:id="2016" w:author="Borja Gonzalez" w:date="2017-09-28T18:57:00Z">
                    <w:rPr>
                      <w:rFonts w:ascii="Monaco" w:hAnsi="Monaco" w:cs="Monaco"/>
                      <w:color w:val="CE5C00"/>
                      <w:sz w:val="32"/>
                      <w:szCs w:val="32"/>
                      <w:lang w:val="en-US"/>
                    </w:rPr>
                  </w:rPrChange>
                </w:rPr>
                <w:t>;</w:t>
              </w:r>
              <w:r w:rsidRPr="0055352B">
                <w:rPr>
                  <w:rFonts w:ascii="Monaco" w:hAnsi="Monaco" w:cs="Monaco"/>
                  <w:sz w:val="20"/>
                  <w:szCs w:val="20"/>
                  <w:lang w:val="en-US"/>
                  <w:rPrChange w:id="2017"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018" w:author="Borja Gonzalez" w:date="2017-09-28T18:57:00Z">
                    <w:rPr>
                      <w:rFonts w:ascii="Monaco" w:hAnsi="Monaco" w:cs="Monaco"/>
                      <w:b/>
                      <w:bCs/>
                      <w:color w:val="204A87"/>
                      <w:sz w:val="32"/>
                      <w:szCs w:val="32"/>
                      <w:lang w:val="en-US"/>
                    </w:rPr>
                  </w:rPrChange>
                </w:rPr>
                <w:t>&lt;/p1&gt;</w:t>
              </w:r>
            </w:ins>
          </w:p>
          <w:p w14:paraId="29675BC3" w14:textId="77777777" w:rsidR="0055352B" w:rsidRPr="0055352B" w:rsidRDefault="0055352B" w:rsidP="0055352B">
            <w:pPr>
              <w:widowControl w:val="0"/>
              <w:autoSpaceDE w:val="0"/>
              <w:autoSpaceDN w:val="0"/>
              <w:adjustRightInd w:val="0"/>
              <w:rPr>
                <w:ins w:id="2019" w:author="Borja Gonzalez" w:date="2017-09-28T18:57:00Z"/>
                <w:rFonts w:ascii="Monaco" w:hAnsi="Monaco" w:cs="Monaco"/>
                <w:sz w:val="20"/>
                <w:szCs w:val="20"/>
                <w:lang w:val="en-US"/>
                <w:rPrChange w:id="2020" w:author="Borja Gonzalez" w:date="2017-09-28T18:57:00Z">
                  <w:rPr>
                    <w:ins w:id="2021" w:author="Borja Gonzalez" w:date="2017-09-28T18:57:00Z"/>
                    <w:rFonts w:ascii="Monaco" w:hAnsi="Monaco" w:cs="Monaco"/>
                    <w:sz w:val="32"/>
                    <w:szCs w:val="32"/>
                    <w:lang w:val="en-US"/>
                  </w:rPr>
                </w:rPrChange>
              </w:rPr>
            </w:pPr>
            <w:ins w:id="2022" w:author="Borja Gonzalez" w:date="2017-09-28T18:57:00Z">
              <w:r w:rsidRPr="0055352B">
                <w:rPr>
                  <w:rFonts w:ascii="Monaco" w:hAnsi="Monaco" w:cs="Monaco"/>
                  <w:sz w:val="20"/>
                  <w:szCs w:val="20"/>
                  <w:lang w:val="en-US"/>
                  <w:rPrChange w:id="202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24"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2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26"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27"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02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29"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030"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031" w:author="Borja Gonzalez" w:date="2017-09-28T18:57:00Z">
                    <w:rPr>
                      <w:rFonts w:ascii="Monaco" w:hAnsi="Monaco" w:cs="Monaco"/>
                      <w:color w:val="4E9A06"/>
                      <w:sz w:val="32"/>
                      <w:szCs w:val="32"/>
                      <w:lang w:val="en-US"/>
                    </w:rPr>
                  </w:rPrChange>
                </w:rPr>
                <w:t>sexo</w:t>
              </w:r>
              <w:proofErr w:type="spellEnd"/>
              <w:r w:rsidRPr="0055352B">
                <w:rPr>
                  <w:rFonts w:ascii="Monaco" w:hAnsi="Monaco" w:cs="Monaco"/>
                  <w:color w:val="4E9A06"/>
                  <w:sz w:val="20"/>
                  <w:szCs w:val="20"/>
                  <w:lang w:val="en-US"/>
                  <w:rPrChange w:id="2032"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03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34"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035"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203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3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38"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2039"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40"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widowControl w:val="0"/>
              <w:autoSpaceDE w:val="0"/>
              <w:autoSpaceDN w:val="0"/>
              <w:adjustRightInd w:val="0"/>
              <w:rPr>
                <w:ins w:id="2041" w:author="Borja Gonzalez" w:date="2017-09-28T18:57:00Z"/>
                <w:rFonts w:ascii="Monaco" w:hAnsi="Monaco" w:cs="Monaco"/>
                <w:sz w:val="20"/>
                <w:szCs w:val="20"/>
                <w:lang w:val="en-US"/>
                <w:rPrChange w:id="2042" w:author="Borja Gonzalez" w:date="2017-09-28T18:57:00Z">
                  <w:rPr>
                    <w:ins w:id="2043" w:author="Borja Gonzalez" w:date="2017-09-28T18:57:00Z"/>
                    <w:rFonts w:ascii="Monaco" w:hAnsi="Monaco" w:cs="Monaco"/>
                    <w:sz w:val="32"/>
                    <w:szCs w:val="32"/>
                    <w:lang w:val="en-US"/>
                  </w:rPr>
                </w:rPrChange>
              </w:rPr>
            </w:pPr>
            <w:ins w:id="2044" w:author="Borja Gonzalez" w:date="2017-09-28T18:57:00Z">
              <w:r w:rsidRPr="0055352B">
                <w:rPr>
                  <w:rFonts w:ascii="Monaco" w:hAnsi="Monaco" w:cs="Monaco"/>
                  <w:sz w:val="20"/>
                  <w:szCs w:val="20"/>
                  <w:lang w:val="en-US"/>
                  <w:rPrChange w:id="204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4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4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4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49"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05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51"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052"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053" w:author="Borja Gonzalez" w:date="2017-09-28T18:57:00Z">
                    <w:rPr>
                      <w:rFonts w:ascii="Monaco" w:hAnsi="Monaco" w:cs="Monaco"/>
                      <w:color w:val="4E9A06"/>
                      <w:sz w:val="32"/>
                      <w:szCs w:val="32"/>
                      <w:lang w:val="en-US"/>
                    </w:rPr>
                  </w:rPrChange>
                </w:rPr>
                <w:t>sexo</w:t>
              </w:r>
              <w:proofErr w:type="spellEnd"/>
              <w:r w:rsidRPr="0055352B">
                <w:rPr>
                  <w:rFonts w:ascii="Monaco" w:hAnsi="Monaco" w:cs="Monaco"/>
                  <w:color w:val="4E9A06"/>
                  <w:sz w:val="20"/>
                  <w:szCs w:val="20"/>
                  <w:lang w:val="en-US"/>
                  <w:rPrChange w:id="2054"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05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56"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057"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05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59"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60"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061"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62" w:author="Borja Gonzalez" w:date="2017-09-28T18:57:00Z">
                    <w:rPr>
                      <w:rFonts w:ascii="Monaco" w:hAnsi="Monaco" w:cs="Monaco"/>
                      <w:sz w:val="32"/>
                      <w:szCs w:val="32"/>
                      <w:lang w:val="en-US"/>
                    </w:rPr>
                  </w:rPrChange>
                </w:rPr>
                <w:t xml:space="preserve"> </w:t>
              </w:r>
              <w:proofErr w:type="spellStart"/>
              <w:r w:rsidRPr="0055352B">
                <w:rPr>
                  <w:rFonts w:ascii="Monaco" w:hAnsi="Monaco" w:cs="Monaco"/>
                  <w:sz w:val="20"/>
                  <w:szCs w:val="20"/>
                  <w:lang w:val="en-US"/>
                  <w:rPrChange w:id="2063" w:author="Borja Gonzalez" w:date="2017-09-28T18:57:00Z">
                    <w:rPr>
                      <w:rFonts w:ascii="Monaco" w:hAnsi="Monaco" w:cs="Monaco"/>
                      <w:sz w:val="32"/>
                      <w:szCs w:val="32"/>
                      <w:lang w:val="en-US"/>
                    </w:rPr>
                  </w:rPrChange>
                </w:rPr>
                <w:t>Mujer</w:t>
              </w:r>
              <w:proofErr w:type="spellEnd"/>
              <w:r w:rsidRPr="0055352B">
                <w:rPr>
                  <w:rFonts w:ascii="Monaco" w:hAnsi="Monaco" w:cs="Monaco"/>
                  <w:b/>
                  <w:bCs/>
                  <w:color w:val="204A87"/>
                  <w:sz w:val="20"/>
                  <w:szCs w:val="20"/>
                  <w:lang w:val="en-US"/>
                  <w:rPrChange w:id="2064" w:author="Borja Gonzalez" w:date="2017-09-28T18:57:00Z">
                    <w:rPr>
                      <w:rFonts w:ascii="Monaco" w:hAnsi="Monaco" w:cs="Monaco"/>
                      <w:b/>
                      <w:bCs/>
                      <w:color w:val="204A87"/>
                      <w:sz w:val="32"/>
                      <w:szCs w:val="32"/>
                      <w:lang w:val="en-US"/>
                    </w:rPr>
                  </w:rPrChange>
                </w:rPr>
                <w:t>&lt;</w:t>
              </w:r>
              <w:proofErr w:type="spellStart"/>
              <w:r w:rsidRPr="0055352B">
                <w:rPr>
                  <w:rFonts w:ascii="Monaco" w:hAnsi="Monaco" w:cs="Monaco"/>
                  <w:b/>
                  <w:bCs/>
                  <w:color w:val="204A87"/>
                  <w:sz w:val="20"/>
                  <w:szCs w:val="20"/>
                  <w:lang w:val="en-US"/>
                  <w:rPrChange w:id="2065"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2066" w:author="Borja Gonzalez" w:date="2017-09-28T18:57:00Z">
                    <w:rPr>
                      <w:rFonts w:ascii="Monaco" w:hAnsi="Monaco" w:cs="Monaco"/>
                      <w:b/>
                      <w:bCs/>
                      <w:color w:val="204A87"/>
                      <w:sz w:val="32"/>
                      <w:szCs w:val="32"/>
                      <w:lang w:val="en-US"/>
                    </w:rPr>
                  </w:rPrChange>
                </w:rPr>
                <w:t>&gt;</w:t>
              </w:r>
            </w:ins>
          </w:p>
          <w:p w14:paraId="6BB915AB" w14:textId="77777777" w:rsidR="0055352B" w:rsidRPr="0055352B" w:rsidRDefault="0055352B" w:rsidP="0055352B">
            <w:pPr>
              <w:widowControl w:val="0"/>
              <w:autoSpaceDE w:val="0"/>
              <w:autoSpaceDN w:val="0"/>
              <w:adjustRightInd w:val="0"/>
              <w:rPr>
                <w:ins w:id="2067" w:author="Borja Gonzalez" w:date="2017-09-28T18:57:00Z"/>
                <w:rFonts w:ascii="Monaco" w:hAnsi="Monaco" w:cs="Monaco"/>
                <w:sz w:val="20"/>
                <w:szCs w:val="20"/>
                <w:lang w:val="en-US"/>
                <w:rPrChange w:id="2068" w:author="Borja Gonzalez" w:date="2017-09-28T18:57:00Z">
                  <w:rPr>
                    <w:ins w:id="2069" w:author="Borja Gonzalez" w:date="2017-09-28T18:57:00Z"/>
                    <w:rFonts w:ascii="Monaco" w:hAnsi="Monaco" w:cs="Monaco"/>
                    <w:sz w:val="32"/>
                    <w:szCs w:val="32"/>
                    <w:lang w:val="en-US"/>
                  </w:rPr>
                </w:rPrChange>
              </w:rPr>
            </w:pPr>
            <w:ins w:id="2070" w:author="Borja Gonzalez" w:date="2017-09-28T18:57:00Z">
              <w:r w:rsidRPr="0055352B">
                <w:rPr>
                  <w:rFonts w:ascii="Monaco" w:hAnsi="Monaco" w:cs="Monaco"/>
                  <w:sz w:val="20"/>
                  <w:szCs w:val="20"/>
                  <w:lang w:val="en-US"/>
                  <w:rPrChange w:id="207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72"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073"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74"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075"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widowControl w:val="0"/>
              <w:autoSpaceDE w:val="0"/>
              <w:autoSpaceDN w:val="0"/>
              <w:adjustRightInd w:val="0"/>
              <w:rPr>
                <w:ins w:id="2076" w:author="Borja Gonzalez" w:date="2017-09-28T18:57:00Z"/>
                <w:rFonts w:ascii="Monaco" w:hAnsi="Monaco" w:cs="Monaco"/>
                <w:sz w:val="20"/>
                <w:szCs w:val="20"/>
                <w:lang w:val="en-US"/>
                <w:rPrChange w:id="2077" w:author="Borja Gonzalez" w:date="2017-09-28T18:57:00Z">
                  <w:rPr>
                    <w:ins w:id="2078" w:author="Borja Gonzalez" w:date="2017-09-28T18:57:00Z"/>
                    <w:rFonts w:ascii="Monaco" w:hAnsi="Monaco" w:cs="Monaco"/>
                    <w:sz w:val="32"/>
                    <w:szCs w:val="32"/>
                    <w:lang w:val="en-US"/>
                  </w:rPr>
                </w:rPrChange>
              </w:rPr>
            </w:pPr>
            <w:ins w:id="2079" w:author="Borja Gonzalez" w:date="2017-09-28T18:57:00Z">
              <w:r w:rsidRPr="0055352B">
                <w:rPr>
                  <w:rFonts w:ascii="Monaco" w:hAnsi="Monaco" w:cs="Monaco"/>
                  <w:sz w:val="20"/>
                  <w:szCs w:val="20"/>
                  <w:lang w:val="en-US"/>
                  <w:rPrChange w:id="208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8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82"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083"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084" w:author="Borja Gonzalez" w:date="2017-09-28T18:57:00Z">
                    <w:rPr>
                      <w:rFonts w:ascii="Monaco" w:hAnsi="Monaco" w:cs="Monaco"/>
                      <w:color w:val="000000"/>
                      <w:sz w:val="32"/>
                      <w:szCs w:val="32"/>
                      <w:lang w:val="en-US"/>
                    </w:rPr>
                  </w:rPrChange>
                </w:rPr>
                <w:t>Validar</w:t>
              </w:r>
              <w:proofErr w:type="spellEnd"/>
              <w:r w:rsidRPr="0055352B">
                <w:rPr>
                  <w:rFonts w:ascii="Monaco" w:hAnsi="Monaco" w:cs="Monaco"/>
                  <w:b/>
                  <w:bCs/>
                  <w:color w:val="000000"/>
                  <w:sz w:val="20"/>
                  <w:szCs w:val="20"/>
                  <w:lang w:val="en-US"/>
                  <w:rPrChange w:id="2085"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widowControl w:val="0"/>
              <w:autoSpaceDE w:val="0"/>
              <w:autoSpaceDN w:val="0"/>
              <w:adjustRightInd w:val="0"/>
              <w:rPr>
                <w:ins w:id="2086" w:author="Borja Gonzalez" w:date="2017-09-28T18:57:00Z"/>
                <w:rFonts w:ascii="Monaco" w:hAnsi="Monaco" w:cs="Monaco"/>
                <w:sz w:val="20"/>
                <w:szCs w:val="20"/>
                <w:lang w:val="en-US"/>
                <w:rPrChange w:id="2087" w:author="Borja Gonzalez" w:date="2017-09-28T18:57:00Z">
                  <w:rPr>
                    <w:ins w:id="2088" w:author="Borja Gonzalez" w:date="2017-09-28T18:57:00Z"/>
                    <w:rFonts w:ascii="Monaco" w:hAnsi="Monaco" w:cs="Monaco"/>
                    <w:sz w:val="32"/>
                    <w:szCs w:val="32"/>
                    <w:lang w:val="en-US"/>
                  </w:rPr>
                </w:rPrChange>
              </w:rPr>
            </w:pPr>
            <w:ins w:id="2089" w:author="Borja Gonzalez" w:date="2017-09-28T18:57:00Z">
              <w:r w:rsidRPr="0055352B">
                <w:rPr>
                  <w:rFonts w:ascii="Monaco" w:hAnsi="Monaco" w:cs="Monaco"/>
                  <w:sz w:val="20"/>
                  <w:szCs w:val="20"/>
                  <w:lang w:val="en-US"/>
                  <w:rPrChange w:id="209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93"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094" w:author="Borja Gonzalez" w:date="2017-09-28T18:57:00Z">
                    <w:rPr>
                      <w:rFonts w:ascii="Monaco" w:hAnsi="Monaco" w:cs="Monaco"/>
                      <w:b/>
                      <w:bCs/>
                      <w:color w:val="000000"/>
                      <w:sz w:val="32"/>
                      <w:szCs w:val="32"/>
                      <w:lang w:val="en-US"/>
                    </w:rPr>
                  </w:rPrChange>
                </w:rPr>
                <w:t>(</w:t>
              </w:r>
              <w:proofErr w:type="spellStart"/>
              <w:r w:rsidRPr="0055352B">
                <w:rPr>
                  <w:rFonts w:ascii="Monaco" w:hAnsi="Monaco" w:cs="Monaco"/>
                  <w:color w:val="204A87"/>
                  <w:sz w:val="20"/>
                  <w:szCs w:val="20"/>
                  <w:lang w:val="en-US"/>
                  <w:rPrChange w:id="2095"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09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97"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098"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099"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10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01"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102"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widowControl w:val="0"/>
              <w:autoSpaceDE w:val="0"/>
              <w:autoSpaceDN w:val="0"/>
              <w:adjustRightInd w:val="0"/>
              <w:rPr>
                <w:ins w:id="2103" w:author="Borja Gonzalez" w:date="2017-09-28T18:57:00Z"/>
                <w:rFonts w:ascii="Monaco" w:hAnsi="Monaco" w:cs="Monaco"/>
                <w:sz w:val="20"/>
                <w:szCs w:val="20"/>
                <w:lang w:val="en-US"/>
                <w:rPrChange w:id="2104" w:author="Borja Gonzalez" w:date="2017-09-28T18:57:00Z">
                  <w:rPr>
                    <w:ins w:id="2105" w:author="Borja Gonzalez" w:date="2017-09-28T18:57:00Z"/>
                    <w:rFonts w:ascii="Monaco" w:hAnsi="Monaco" w:cs="Monaco"/>
                    <w:sz w:val="32"/>
                    <w:szCs w:val="32"/>
                    <w:lang w:val="en-US"/>
                  </w:rPr>
                </w:rPrChange>
              </w:rPr>
            </w:pPr>
            <w:ins w:id="2106" w:author="Borja Gonzalez" w:date="2017-09-28T18:57:00Z">
              <w:r w:rsidRPr="0055352B">
                <w:rPr>
                  <w:rFonts w:ascii="Monaco" w:hAnsi="Monaco" w:cs="Monaco"/>
                  <w:sz w:val="20"/>
                  <w:szCs w:val="20"/>
                  <w:lang w:val="en-US"/>
                  <w:rPrChange w:id="210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0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0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0"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11"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112"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113" w:author="Borja Gonzalez" w:date="2017-09-28T18:57:00Z">
                    <w:rPr>
                      <w:rFonts w:ascii="Monaco" w:hAnsi="Monaco" w:cs="Monaco"/>
                      <w:color w:val="000000"/>
                      <w:sz w:val="32"/>
                      <w:szCs w:val="32"/>
                      <w:lang w:val="en-US"/>
                    </w:rPr>
                  </w:rPrChange>
                </w:rPr>
                <w:t>sexo</w:t>
              </w:r>
              <w:proofErr w:type="spellEnd"/>
              <w:r w:rsidRPr="0055352B">
                <w:rPr>
                  <w:rFonts w:ascii="Monaco" w:hAnsi="Monaco" w:cs="Monaco"/>
                  <w:sz w:val="20"/>
                  <w:szCs w:val="20"/>
                  <w:lang w:val="en-US"/>
                  <w:rPrChange w:id="2114"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15"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16"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204A87"/>
                  <w:sz w:val="20"/>
                  <w:szCs w:val="20"/>
                  <w:lang w:val="en-US"/>
                  <w:rPrChange w:id="2117"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1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19"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12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21"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12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23"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124"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widowControl w:val="0"/>
              <w:autoSpaceDE w:val="0"/>
              <w:autoSpaceDN w:val="0"/>
              <w:adjustRightInd w:val="0"/>
              <w:rPr>
                <w:ins w:id="2125" w:author="Borja Gonzalez" w:date="2017-09-28T18:57:00Z"/>
                <w:rFonts w:ascii="Monaco" w:hAnsi="Monaco" w:cs="Monaco"/>
                <w:sz w:val="20"/>
                <w:szCs w:val="20"/>
                <w:lang w:val="en-US"/>
                <w:rPrChange w:id="2126" w:author="Borja Gonzalez" w:date="2017-09-28T18:57:00Z">
                  <w:rPr>
                    <w:ins w:id="2127" w:author="Borja Gonzalez" w:date="2017-09-28T18:57:00Z"/>
                    <w:rFonts w:ascii="Monaco" w:hAnsi="Monaco" w:cs="Monaco"/>
                    <w:sz w:val="32"/>
                    <w:szCs w:val="32"/>
                    <w:lang w:val="en-US"/>
                  </w:rPr>
                </w:rPrChange>
              </w:rPr>
            </w:pPr>
            <w:ins w:id="2128" w:author="Borja Gonzalez" w:date="2017-09-28T18:57:00Z">
              <w:r w:rsidRPr="0055352B">
                <w:rPr>
                  <w:rFonts w:ascii="Monaco" w:hAnsi="Monaco" w:cs="Monaco"/>
                  <w:sz w:val="20"/>
                  <w:szCs w:val="20"/>
                  <w:lang w:val="en-US"/>
                  <w:rPrChange w:id="212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1"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32"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widowControl w:val="0"/>
              <w:autoSpaceDE w:val="0"/>
              <w:autoSpaceDN w:val="0"/>
              <w:adjustRightInd w:val="0"/>
              <w:rPr>
                <w:ins w:id="2133" w:author="Borja Gonzalez" w:date="2017-09-28T18:57:00Z"/>
                <w:rFonts w:ascii="Monaco" w:hAnsi="Monaco" w:cs="Monaco"/>
                <w:sz w:val="20"/>
                <w:szCs w:val="20"/>
                <w:lang w:val="en-US"/>
                <w:rPrChange w:id="2134" w:author="Borja Gonzalez" w:date="2017-09-28T18:57:00Z">
                  <w:rPr>
                    <w:ins w:id="2135" w:author="Borja Gonzalez" w:date="2017-09-28T18:57:00Z"/>
                    <w:rFonts w:ascii="Monaco" w:hAnsi="Monaco" w:cs="Monaco"/>
                    <w:sz w:val="32"/>
                    <w:szCs w:val="32"/>
                    <w:lang w:val="en-US"/>
                  </w:rPr>
                </w:rPrChange>
              </w:rPr>
            </w:pPr>
            <w:ins w:id="2136" w:author="Borja Gonzalez" w:date="2017-09-28T18:57:00Z">
              <w:r w:rsidRPr="0055352B">
                <w:rPr>
                  <w:rFonts w:ascii="Monaco" w:hAnsi="Monaco" w:cs="Monaco"/>
                  <w:sz w:val="20"/>
                  <w:szCs w:val="20"/>
                  <w:lang w:val="en-US"/>
                  <w:rPrChange w:id="213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40"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141"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142"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143" w:author="Borja Gonzalez" w:date="2017-09-28T18:57:00Z">
                    <w:rPr>
                      <w:rFonts w:ascii="Monaco" w:hAnsi="Monaco" w:cs="Monaco"/>
                      <w:b/>
                      <w:bCs/>
                      <w:color w:val="000000"/>
                      <w:sz w:val="32"/>
                      <w:szCs w:val="32"/>
                      <w:lang w:val="en-US"/>
                    </w:rPr>
                  </w:rPrChange>
                </w:rPr>
                <w:t>(</w:t>
              </w:r>
              <w:proofErr w:type="spellStart"/>
              <w:r w:rsidRPr="0055352B">
                <w:rPr>
                  <w:rFonts w:ascii="Monaco" w:hAnsi="Monaco" w:cs="Monaco"/>
                  <w:color w:val="204A87"/>
                  <w:sz w:val="20"/>
                  <w:szCs w:val="20"/>
                  <w:lang w:val="en-US"/>
                  <w:rPrChange w:id="2144"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4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46"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147"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48"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4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50"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151" w:author="Borja Gonzalez" w:date="2017-09-28T18:57:00Z">
                    <w:rPr>
                      <w:rFonts w:ascii="Monaco" w:hAnsi="Monaco" w:cs="Monaco"/>
                      <w:b/>
                      <w:bCs/>
                      <w:color w:val="000000"/>
                      <w:sz w:val="32"/>
                      <w:szCs w:val="32"/>
                      <w:lang w:val="en-US"/>
                    </w:rPr>
                  </w:rPrChange>
                </w:rPr>
                <w:t>){</w:t>
              </w:r>
            </w:ins>
          </w:p>
          <w:p w14:paraId="199863B9" w14:textId="77777777" w:rsidR="0055352B" w:rsidRPr="0055352B" w:rsidRDefault="0055352B" w:rsidP="0055352B">
            <w:pPr>
              <w:widowControl w:val="0"/>
              <w:autoSpaceDE w:val="0"/>
              <w:autoSpaceDN w:val="0"/>
              <w:adjustRightInd w:val="0"/>
              <w:rPr>
                <w:ins w:id="2152" w:author="Borja Gonzalez" w:date="2017-09-28T18:57:00Z"/>
                <w:rFonts w:ascii="Monaco" w:hAnsi="Monaco" w:cs="Monaco"/>
                <w:sz w:val="20"/>
                <w:szCs w:val="20"/>
                <w:lang w:val="en-US"/>
                <w:rPrChange w:id="2153" w:author="Borja Gonzalez" w:date="2017-09-28T18:57:00Z">
                  <w:rPr>
                    <w:ins w:id="2154" w:author="Borja Gonzalez" w:date="2017-09-28T18:57:00Z"/>
                    <w:rFonts w:ascii="Monaco" w:hAnsi="Monaco" w:cs="Monaco"/>
                    <w:sz w:val="32"/>
                    <w:szCs w:val="32"/>
                    <w:lang w:val="en-US"/>
                  </w:rPr>
                </w:rPrChange>
              </w:rPr>
            </w:pPr>
            <w:ins w:id="2155" w:author="Borja Gonzalez" w:date="2017-09-28T18:57:00Z">
              <w:r w:rsidRPr="0055352B">
                <w:rPr>
                  <w:rFonts w:ascii="Monaco" w:hAnsi="Monaco" w:cs="Monaco"/>
                  <w:sz w:val="20"/>
                  <w:szCs w:val="20"/>
                  <w:lang w:val="en-US"/>
                  <w:rPrChange w:id="215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60"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161"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162" w:author="Borja Gonzalez" w:date="2017-09-28T18:57:00Z">
                    <w:rPr>
                      <w:rFonts w:ascii="Monaco" w:hAnsi="Monaco" w:cs="Monaco"/>
                      <w:color w:val="000000"/>
                      <w:sz w:val="32"/>
                      <w:szCs w:val="32"/>
                      <w:lang w:val="en-US"/>
                    </w:rPr>
                  </w:rPrChange>
                </w:rPr>
                <w:t>sexo</w:t>
              </w:r>
              <w:proofErr w:type="spellEnd"/>
              <w:r w:rsidRPr="0055352B">
                <w:rPr>
                  <w:rFonts w:ascii="Monaco" w:hAnsi="Monaco" w:cs="Monaco"/>
                  <w:sz w:val="20"/>
                  <w:szCs w:val="20"/>
                  <w:lang w:val="en-US"/>
                  <w:rPrChange w:id="2163"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64"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65"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204A87"/>
                  <w:sz w:val="20"/>
                  <w:szCs w:val="20"/>
                  <w:lang w:val="en-US"/>
                  <w:rPrChange w:id="2166"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6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68"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169"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70"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7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72"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173" w:author="Borja Gonzalez" w:date="2017-09-28T18:57:00Z">
                    <w:rPr>
                      <w:rFonts w:ascii="Monaco" w:hAnsi="Monaco" w:cs="Monaco"/>
                      <w:b/>
                      <w:bCs/>
                      <w:color w:val="000000"/>
                      <w:sz w:val="32"/>
                      <w:szCs w:val="32"/>
                      <w:lang w:val="en-US"/>
                    </w:rPr>
                  </w:rPrChange>
                </w:rPr>
                <w:t>;</w:t>
              </w:r>
            </w:ins>
          </w:p>
          <w:p w14:paraId="06366EDA" w14:textId="77777777" w:rsidR="0055352B" w:rsidRPr="0055352B" w:rsidRDefault="0055352B" w:rsidP="0055352B">
            <w:pPr>
              <w:widowControl w:val="0"/>
              <w:autoSpaceDE w:val="0"/>
              <w:autoSpaceDN w:val="0"/>
              <w:adjustRightInd w:val="0"/>
              <w:rPr>
                <w:ins w:id="2174" w:author="Borja Gonzalez" w:date="2017-09-28T18:57:00Z"/>
                <w:rFonts w:ascii="Monaco" w:hAnsi="Monaco" w:cs="Monaco"/>
                <w:sz w:val="20"/>
                <w:szCs w:val="20"/>
                <w:lang w:val="en-US"/>
                <w:rPrChange w:id="2175" w:author="Borja Gonzalez" w:date="2017-09-28T18:57:00Z">
                  <w:rPr>
                    <w:ins w:id="2176" w:author="Borja Gonzalez" w:date="2017-09-28T18:57:00Z"/>
                    <w:rFonts w:ascii="Monaco" w:hAnsi="Monaco" w:cs="Monaco"/>
                    <w:sz w:val="32"/>
                    <w:szCs w:val="32"/>
                    <w:lang w:val="en-US"/>
                  </w:rPr>
                </w:rPrChange>
              </w:rPr>
            </w:pPr>
            <w:ins w:id="2177" w:author="Borja Gonzalez" w:date="2017-09-28T18:57:00Z">
              <w:r w:rsidRPr="0055352B">
                <w:rPr>
                  <w:rFonts w:ascii="Monaco" w:hAnsi="Monaco" w:cs="Monaco"/>
                  <w:sz w:val="20"/>
                  <w:szCs w:val="20"/>
                  <w:lang w:val="en-US"/>
                  <w:rPrChange w:id="217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7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0"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81" w:author="Borja Gonzalez" w:date="2017-09-28T18:57:00Z">
                    <w:rPr>
                      <w:rFonts w:ascii="Monaco" w:hAnsi="Monaco" w:cs="Monaco"/>
                      <w:b/>
                      <w:bCs/>
                      <w:color w:val="000000"/>
                      <w:sz w:val="32"/>
                      <w:szCs w:val="32"/>
                      <w:lang w:val="en-US"/>
                    </w:rPr>
                  </w:rPrChange>
                </w:rPr>
                <w:t>}</w:t>
              </w:r>
            </w:ins>
          </w:p>
          <w:p w14:paraId="71474EF9" w14:textId="77777777" w:rsidR="0055352B" w:rsidRPr="0055352B" w:rsidRDefault="0055352B" w:rsidP="0055352B">
            <w:pPr>
              <w:widowControl w:val="0"/>
              <w:autoSpaceDE w:val="0"/>
              <w:autoSpaceDN w:val="0"/>
              <w:adjustRightInd w:val="0"/>
              <w:rPr>
                <w:ins w:id="2182" w:author="Borja Gonzalez" w:date="2017-09-28T18:57:00Z"/>
                <w:rFonts w:ascii="Monaco" w:hAnsi="Monaco" w:cs="Monaco"/>
                <w:sz w:val="20"/>
                <w:szCs w:val="20"/>
                <w:lang w:val="en-US"/>
                <w:rPrChange w:id="2183" w:author="Borja Gonzalez" w:date="2017-09-28T18:57:00Z">
                  <w:rPr>
                    <w:ins w:id="2184" w:author="Borja Gonzalez" w:date="2017-09-28T18:57:00Z"/>
                    <w:rFonts w:ascii="Monaco" w:hAnsi="Monaco" w:cs="Monaco"/>
                    <w:sz w:val="32"/>
                    <w:szCs w:val="32"/>
                    <w:lang w:val="en-US"/>
                  </w:rPr>
                </w:rPrChange>
              </w:rPr>
            </w:pPr>
            <w:ins w:id="2185" w:author="Borja Gonzalez" w:date="2017-09-28T18:57:00Z">
              <w:r w:rsidRPr="0055352B">
                <w:rPr>
                  <w:rFonts w:ascii="Monaco" w:hAnsi="Monaco" w:cs="Monaco"/>
                  <w:sz w:val="20"/>
                  <w:szCs w:val="20"/>
                  <w:lang w:val="en-US"/>
                  <w:rPrChange w:id="218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89" w:author="Borja Gonzalez" w:date="2017-09-28T18:57:00Z">
                    <w:rPr>
                      <w:rFonts w:ascii="Monaco" w:hAnsi="Monaco" w:cs="Monaco"/>
                      <w:b/>
                      <w:bCs/>
                      <w:color w:val="204A87"/>
                      <w:sz w:val="32"/>
                      <w:szCs w:val="32"/>
                      <w:lang w:val="en-US"/>
                    </w:rPr>
                  </w:rPrChange>
                </w:rPr>
                <w:t>else</w:t>
              </w:r>
              <w:r w:rsidRPr="0055352B">
                <w:rPr>
                  <w:rFonts w:ascii="Monaco" w:hAnsi="Monaco" w:cs="Monaco"/>
                  <w:b/>
                  <w:bCs/>
                  <w:color w:val="000000"/>
                  <w:sz w:val="20"/>
                  <w:szCs w:val="20"/>
                  <w:lang w:val="en-US"/>
                  <w:rPrChange w:id="2190" w:author="Borja Gonzalez" w:date="2017-09-28T18:57:00Z">
                    <w:rPr>
                      <w:rFonts w:ascii="Monaco" w:hAnsi="Monaco" w:cs="Monaco"/>
                      <w:b/>
                      <w:bCs/>
                      <w:color w:val="000000"/>
                      <w:sz w:val="32"/>
                      <w:szCs w:val="32"/>
                      <w:lang w:val="en-US"/>
                    </w:rPr>
                  </w:rPrChange>
                </w:rPr>
                <w:t>{</w:t>
              </w:r>
            </w:ins>
          </w:p>
          <w:p w14:paraId="57ADA5FC" w14:textId="77777777" w:rsidR="0055352B" w:rsidRPr="0055352B" w:rsidRDefault="0055352B" w:rsidP="0055352B">
            <w:pPr>
              <w:widowControl w:val="0"/>
              <w:autoSpaceDE w:val="0"/>
              <w:autoSpaceDN w:val="0"/>
              <w:adjustRightInd w:val="0"/>
              <w:rPr>
                <w:ins w:id="2191" w:author="Borja Gonzalez" w:date="2017-09-28T18:57:00Z"/>
                <w:rFonts w:ascii="Monaco" w:hAnsi="Monaco" w:cs="Monaco"/>
                <w:sz w:val="20"/>
                <w:szCs w:val="20"/>
                <w:lang w:val="en-US"/>
                <w:rPrChange w:id="2192" w:author="Borja Gonzalez" w:date="2017-09-28T18:57:00Z">
                  <w:rPr>
                    <w:ins w:id="2193" w:author="Borja Gonzalez" w:date="2017-09-28T18:57:00Z"/>
                    <w:rFonts w:ascii="Monaco" w:hAnsi="Monaco" w:cs="Monaco"/>
                    <w:sz w:val="32"/>
                    <w:szCs w:val="32"/>
                    <w:lang w:val="en-US"/>
                  </w:rPr>
                </w:rPrChange>
              </w:rPr>
            </w:pPr>
            <w:ins w:id="2194" w:author="Borja Gonzalez" w:date="2017-09-28T18:57:00Z">
              <w:r w:rsidRPr="0055352B">
                <w:rPr>
                  <w:rFonts w:ascii="Monaco" w:hAnsi="Monaco" w:cs="Monaco"/>
                  <w:sz w:val="20"/>
                  <w:szCs w:val="20"/>
                  <w:lang w:val="en-US"/>
                  <w:rPrChange w:id="219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8"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199"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20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01"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202" w:author="Borja Gonzalez" w:date="2017-09-28T18:57:00Z">
                    <w:rPr>
                      <w:rFonts w:ascii="Monaco" w:hAnsi="Monaco" w:cs="Monaco"/>
                      <w:color w:val="4E9A06"/>
                      <w:sz w:val="32"/>
                      <w:szCs w:val="32"/>
                      <w:lang w:val="en-US"/>
                    </w:rPr>
                  </w:rPrChange>
                </w:rPr>
                <w:t>Añada</w:t>
              </w:r>
              <w:proofErr w:type="spellEnd"/>
              <w:r w:rsidRPr="0055352B">
                <w:rPr>
                  <w:rFonts w:ascii="Monaco" w:hAnsi="Monaco" w:cs="Monaco"/>
                  <w:color w:val="4E9A06"/>
                  <w:sz w:val="20"/>
                  <w:szCs w:val="20"/>
                  <w:lang w:val="en-US"/>
                  <w:rPrChange w:id="2203" w:author="Borja Gonzalez" w:date="2017-09-28T18:57:00Z">
                    <w:rPr>
                      <w:rFonts w:ascii="Monaco" w:hAnsi="Monaco" w:cs="Monaco"/>
                      <w:color w:val="4E9A06"/>
                      <w:sz w:val="32"/>
                      <w:szCs w:val="32"/>
                      <w:lang w:val="en-US"/>
                    </w:rPr>
                  </w:rPrChange>
                </w:rPr>
                <w:t xml:space="preserve"> un </w:t>
              </w:r>
              <w:proofErr w:type="spellStart"/>
              <w:r w:rsidRPr="0055352B">
                <w:rPr>
                  <w:rFonts w:ascii="Monaco" w:hAnsi="Monaco" w:cs="Monaco"/>
                  <w:color w:val="4E9A06"/>
                  <w:sz w:val="20"/>
                  <w:szCs w:val="20"/>
                  <w:lang w:val="en-US"/>
                  <w:rPrChange w:id="2204" w:author="Borja Gonzalez" w:date="2017-09-28T18:57:00Z">
                    <w:rPr>
                      <w:rFonts w:ascii="Monaco" w:hAnsi="Monaco" w:cs="Monaco"/>
                      <w:color w:val="4E9A06"/>
                      <w:sz w:val="32"/>
                      <w:szCs w:val="32"/>
                      <w:lang w:val="en-US"/>
                    </w:rPr>
                  </w:rPrChange>
                </w:rPr>
                <w:t>sexo</w:t>
              </w:r>
              <w:proofErr w:type="spellEnd"/>
              <w:r w:rsidRPr="0055352B">
                <w:rPr>
                  <w:rFonts w:ascii="Monaco" w:hAnsi="Monaco" w:cs="Monaco"/>
                  <w:color w:val="4E9A06"/>
                  <w:sz w:val="20"/>
                  <w:szCs w:val="20"/>
                  <w:lang w:val="en-US"/>
                  <w:rPrChange w:id="2205"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06" w:author="Borja Gonzalez" w:date="2017-09-28T18:57:00Z">
                    <w:rPr>
                      <w:rFonts w:ascii="Monaco" w:hAnsi="Monaco" w:cs="Monaco"/>
                      <w:b/>
                      <w:bCs/>
                      <w:color w:val="000000"/>
                      <w:sz w:val="32"/>
                      <w:szCs w:val="32"/>
                      <w:lang w:val="en-US"/>
                    </w:rPr>
                  </w:rPrChange>
                </w:rPr>
                <w:t>);</w:t>
              </w:r>
            </w:ins>
          </w:p>
          <w:p w14:paraId="3BC59461" w14:textId="77777777" w:rsidR="0055352B" w:rsidRPr="0055352B" w:rsidRDefault="0055352B" w:rsidP="0055352B">
            <w:pPr>
              <w:widowControl w:val="0"/>
              <w:autoSpaceDE w:val="0"/>
              <w:autoSpaceDN w:val="0"/>
              <w:adjustRightInd w:val="0"/>
              <w:rPr>
                <w:ins w:id="2207" w:author="Borja Gonzalez" w:date="2017-09-28T18:57:00Z"/>
                <w:rFonts w:ascii="Monaco" w:hAnsi="Monaco" w:cs="Monaco"/>
                <w:sz w:val="20"/>
                <w:szCs w:val="20"/>
                <w:lang w:val="en-US"/>
                <w:rPrChange w:id="2208" w:author="Borja Gonzalez" w:date="2017-09-28T18:57:00Z">
                  <w:rPr>
                    <w:ins w:id="2209" w:author="Borja Gonzalez" w:date="2017-09-28T18:57:00Z"/>
                    <w:rFonts w:ascii="Monaco" w:hAnsi="Monaco" w:cs="Monaco"/>
                    <w:sz w:val="32"/>
                    <w:szCs w:val="32"/>
                    <w:lang w:val="en-US"/>
                  </w:rPr>
                </w:rPrChange>
              </w:rPr>
            </w:pPr>
            <w:ins w:id="2210" w:author="Borja Gonzalez" w:date="2017-09-28T18:57:00Z">
              <w:r w:rsidRPr="0055352B">
                <w:rPr>
                  <w:rFonts w:ascii="Monaco" w:hAnsi="Monaco" w:cs="Monaco"/>
                  <w:sz w:val="20"/>
                  <w:szCs w:val="20"/>
                  <w:lang w:val="en-US"/>
                  <w:rPrChange w:id="221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15"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216" w:author="Borja Gonzalez" w:date="2017-09-28T18:57:00Z">
                    <w:rPr>
                      <w:rFonts w:ascii="Monaco" w:hAnsi="Monaco" w:cs="Monaco"/>
                      <w:b/>
                      <w:bCs/>
                      <w:color w:val="000000"/>
                      <w:sz w:val="32"/>
                      <w:szCs w:val="32"/>
                      <w:lang w:val="en-US"/>
                    </w:rPr>
                  </w:rPrChange>
                </w:rPr>
                <w:t>;</w:t>
              </w:r>
            </w:ins>
          </w:p>
          <w:p w14:paraId="25DA334B" w14:textId="77777777" w:rsidR="0055352B" w:rsidRPr="0055352B" w:rsidRDefault="0055352B" w:rsidP="0055352B">
            <w:pPr>
              <w:widowControl w:val="0"/>
              <w:autoSpaceDE w:val="0"/>
              <w:autoSpaceDN w:val="0"/>
              <w:adjustRightInd w:val="0"/>
              <w:rPr>
                <w:ins w:id="2217" w:author="Borja Gonzalez" w:date="2017-09-28T18:57:00Z"/>
                <w:rFonts w:ascii="Monaco" w:hAnsi="Monaco" w:cs="Monaco"/>
                <w:sz w:val="20"/>
                <w:szCs w:val="20"/>
                <w:lang w:val="en-US"/>
                <w:rPrChange w:id="2218" w:author="Borja Gonzalez" w:date="2017-09-28T18:57:00Z">
                  <w:rPr>
                    <w:ins w:id="2219" w:author="Borja Gonzalez" w:date="2017-09-28T18:57:00Z"/>
                    <w:rFonts w:ascii="Monaco" w:hAnsi="Monaco" w:cs="Monaco"/>
                    <w:sz w:val="32"/>
                    <w:szCs w:val="32"/>
                    <w:lang w:val="en-US"/>
                  </w:rPr>
                </w:rPrChange>
              </w:rPr>
            </w:pPr>
            <w:ins w:id="2220" w:author="Borja Gonzalez" w:date="2017-09-28T18:57:00Z">
              <w:r w:rsidRPr="0055352B">
                <w:rPr>
                  <w:rFonts w:ascii="Monaco" w:hAnsi="Monaco" w:cs="Monaco"/>
                  <w:sz w:val="20"/>
                  <w:szCs w:val="20"/>
                  <w:lang w:val="en-US"/>
                  <w:rPrChange w:id="222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3"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24" w:author="Borja Gonzalez" w:date="2017-09-28T18:57:00Z">
                    <w:rPr>
                      <w:rFonts w:ascii="Monaco" w:hAnsi="Monaco" w:cs="Monaco"/>
                      <w:b/>
                      <w:bCs/>
                      <w:color w:val="000000"/>
                      <w:sz w:val="32"/>
                      <w:szCs w:val="32"/>
                      <w:lang w:val="en-US"/>
                    </w:rPr>
                  </w:rPrChange>
                </w:rPr>
                <w:t>}</w:t>
              </w:r>
            </w:ins>
          </w:p>
          <w:p w14:paraId="3EEE86DC" w14:textId="77777777" w:rsidR="0055352B" w:rsidRPr="0055352B" w:rsidRDefault="0055352B" w:rsidP="0055352B">
            <w:pPr>
              <w:widowControl w:val="0"/>
              <w:autoSpaceDE w:val="0"/>
              <w:autoSpaceDN w:val="0"/>
              <w:adjustRightInd w:val="0"/>
              <w:rPr>
                <w:ins w:id="2225" w:author="Borja Gonzalez" w:date="2017-09-28T18:57:00Z"/>
                <w:rFonts w:ascii="Monaco" w:hAnsi="Monaco" w:cs="Monaco"/>
                <w:sz w:val="20"/>
                <w:szCs w:val="20"/>
                <w:lang w:val="en-US"/>
                <w:rPrChange w:id="2226" w:author="Borja Gonzalez" w:date="2017-09-28T18:57:00Z">
                  <w:rPr>
                    <w:ins w:id="2227" w:author="Borja Gonzalez" w:date="2017-09-28T18:57:00Z"/>
                    <w:rFonts w:ascii="Monaco" w:hAnsi="Monaco" w:cs="Monaco"/>
                    <w:sz w:val="32"/>
                    <w:szCs w:val="32"/>
                    <w:lang w:val="en-US"/>
                  </w:rPr>
                </w:rPrChange>
              </w:rPr>
            </w:pPr>
            <w:ins w:id="2228" w:author="Borja Gonzalez" w:date="2017-09-28T18:57:00Z">
              <w:r w:rsidRPr="0055352B">
                <w:rPr>
                  <w:rFonts w:ascii="Monaco" w:hAnsi="Monaco" w:cs="Monaco"/>
                  <w:sz w:val="20"/>
                  <w:szCs w:val="20"/>
                  <w:lang w:val="en-US"/>
                  <w:rPrChange w:id="222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3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3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32"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233" w:author="Borja Gonzalez" w:date="2017-09-28T18:57:00Z">
                    <w:rPr>
                      <w:rFonts w:ascii="Monaco" w:hAnsi="Monaco" w:cs="Monaco"/>
                      <w:b/>
                      <w:bCs/>
                      <w:color w:val="000000"/>
                      <w:sz w:val="32"/>
                      <w:szCs w:val="32"/>
                      <w:lang w:val="en-US"/>
                    </w:rPr>
                  </w:rPrChange>
                </w:rPr>
                <w:t>(</w:t>
              </w:r>
              <w:proofErr w:type="spellStart"/>
              <w:r w:rsidRPr="0055352B">
                <w:rPr>
                  <w:rFonts w:ascii="Monaco" w:hAnsi="Monaco" w:cs="Monaco"/>
                  <w:color w:val="204A87"/>
                  <w:sz w:val="20"/>
                  <w:szCs w:val="20"/>
                  <w:lang w:val="en-US"/>
                  <w:rPrChange w:id="2234"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3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36"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237"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38"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239" w:author="Borja Gonzalez" w:date="2017-09-28T18:57: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2240"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4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42"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243"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44"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45"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246"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247"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48"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49"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204A87"/>
                  <w:sz w:val="20"/>
                  <w:szCs w:val="20"/>
                  <w:lang w:val="en-US"/>
                  <w:rPrChange w:id="2250"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5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52"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25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54"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255" w:author="Borja Gonzalez" w:date="2017-09-28T18:57:00Z">
                    <w:rPr>
                      <w:rFonts w:ascii="Monaco" w:hAnsi="Monaco" w:cs="Monaco"/>
                      <w:color w:val="4E9A06"/>
                      <w:sz w:val="32"/>
                      <w:szCs w:val="32"/>
                      <w:lang w:val="en-US"/>
                    </w:rPr>
                  </w:rPrChange>
                </w:rPr>
                <w:t>apellido</w:t>
              </w:r>
              <w:proofErr w:type="spellEnd"/>
              <w:r w:rsidRPr="0055352B">
                <w:rPr>
                  <w:rFonts w:ascii="Monaco" w:hAnsi="Monaco" w:cs="Monaco"/>
                  <w:color w:val="4E9A06"/>
                  <w:sz w:val="20"/>
                  <w:szCs w:val="20"/>
                  <w:lang w:val="en-US"/>
                  <w:rPrChange w:id="2256"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5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58"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259"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60"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61"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262"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63" w:author="Borja Gonzalez" w:date="2017-09-28T18:57:00Z">
                    <w:rPr>
                      <w:rFonts w:ascii="Monaco" w:hAnsi="Monaco" w:cs="Monaco"/>
                      <w:b/>
                      <w:bCs/>
                      <w:color w:val="000000"/>
                      <w:sz w:val="32"/>
                      <w:szCs w:val="32"/>
                      <w:lang w:val="en-US"/>
                    </w:rPr>
                  </w:rPrChange>
                </w:rPr>
                <w:t>){</w:t>
              </w:r>
            </w:ins>
          </w:p>
          <w:p w14:paraId="5FB86BC1" w14:textId="77777777" w:rsidR="0055352B" w:rsidRPr="0055352B" w:rsidRDefault="0055352B" w:rsidP="0055352B">
            <w:pPr>
              <w:widowControl w:val="0"/>
              <w:autoSpaceDE w:val="0"/>
              <w:autoSpaceDN w:val="0"/>
              <w:adjustRightInd w:val="0"/>
              <w:rPr>
                <w:ins w:id="2264" w:author="Borja Gonzalez" w:date="2017-09-28T18:57:00Z"/>
                <w:rFonts w:ascii="Monaco" w:hAnsi="Monaco" w:cs="Monaco"/>
                <w:sz w:val="20"/>
                <w:szCs w:val="20"/>
                <w:lang w:val="en-US"/>
                <w:rPrChange w:id="2265" w:author="Borja Gonzalez" w:date="2017-09-28T18:57:00Z">
                  <w:rPr>
                    <w:ins w:id="2266" w:author="Borja Gonzalez" w:date="2017-09-28T18:57:00Z"/>
                    <w:rFonts w:ascii="Monaco" w:hAnsi="Monaco" w:cs="Monaco"/>
                    <w:sz w:val="32"/>
                    <w:szCs w:val="32"/>
                    <w:lang w:val="en-US"/>
                  </w:rPr>
                </w:rPrChange>
              </w:rPr>
            </w:pPr>
            <w:ins w:id="2267" w:author="Borja Gonzalez" w:date="2017-09-28T18:57:00Z">
              <w:r w:rsidRPr="0055352B">
                <w:rPr>
                  <w:rFonts w:ascii="Monaco" w:hAnsi="Monaco" w:cs="Monaco"/>
                  <w:sz w:val="20"/>
                  <w:szCs w:val="20"/>
                  <w:lang w:val="en-US"/>
                  <w:rPrChange w:id="226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6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1"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72"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27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74"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275" w:author="Borja Gonzalez" w:date="2017-09-28T18:57:00Z">
                    <w:rPr>
                      <w:rFonts w:ascii="Monaco" w:hAnsi="Monaco" w:cs="Monaco"/>
                      <w:color w:val="4E9A06"/>
                      <w:sz w:val="32"/>
                      <w:szCs w:val="32"/>
                      <w:lang w:val="en-US"/>
                    </w:rPr>
                  </w:rPrChange>
                </w:rPr>
                <w:t>Rellene</w:t>
              </w:r>
              <w:proofErr w:type="spellEnd"/>
              <w:r w:rsidRPr="0055352B">
                <w:rPr>
                  <w:rFonts w:ascii="Monaco" w:hAnsi="Monaco" w:cs="Monaco"/>
                  <w:color w:val="4E9A06"/>
                  <w:sz w:val="20"/>
                  <w:szCs w:val="20"/>
                  <w:lang w:val="en-US"/>
                  <w:rPrChange w:id="2276" w:author="Borja Gonzalez" w:date="2017-09-28T18:57: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277" w:author="Borja Gonzalez" w:date="2017-09-28T18:57: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2278" w:author="Borja Gonzalez" w:date="2017-09-28T18:57:00Z">
                    <w:rPr>
                      <w:rFonts w:ascii="Monaco" w:hAnsi="Monaco" w:cs="Monaco"/>
                      <w:color w:val="4E9A06"/>
                      <w:sz w:val="32"/>
                      <w:szCs w:val="32"/>
                      <w:lang w:val="en-US"/>
                    </w:rPr>
                  </w:rPrChange>
                </w:rPr>
                <w:t xml:space="preserve"> y </w:t>
              </w:r>
              <w:proofErr w:type="spellStart"/>
              <w:r w:rsidRPr="0055352B">
                <w:rPr>
                  <w:rFonts w:ascii="Monaco" w:hAnsi="Monaco" w:cs="Monaco"/>
                  <w:color w:val="4E9A06"/>
                  <w:sz w:val="20"/>
                  <w:szCs w:val="20"/>
                  <w:lang w:val="en-US"/>
                  <w:rPrChange w:id="2279" w:author="Borja Gonzalez" w:date="2017-09-28T18:57:00Z">
                    <w:rPr>
                      <w:rFonts w:ascii="Monaco" w:hAnsi="Monaco" w:cs="Monaco"/>
                      <w:color w:val="4E9A06"/>
                      <w:sz w:val="32"/>
                      <w:szCs w:val="32"/>
                      <w:lang w:val="en-US"/>
                    </w:rPr>
                  </w:rPrChange>
                </w:rPr>
                <w:t>apellidos</w:t>
              </w:r>
              <w:proofErr w:type="spellEnd"/>
              <w:r w:rsidRPr="0055352B">
                <w:rPr>
                  <w:rFonts w:ascii="Monaco" w:hAnsi="Monaco" w:cs="Monaco"/>
                  <w:color w:val="4E9A06"/>
                  <w:sz w:val="20"/>
                  <w:szCs w:val="20"/>
                  <w:lang w:val="en-US"/>
                  <w:rPrChange w:id="2280"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81" w:author="Borja Gonzalez" w:date="2017-09-28T18:57:00Z">
                    <w:rPr>
                      <w:rFonts w:ascii="Monaco" w:hAnsi="Monaco" w:cs="Monaco"/>
                      <w:b/>
                      <w:bCs/>
                      <w:color w:val="000000"/>
                      <w:sz w:val="32"/>
                      <w:szCs w:val="32"/>
                      <w:lang w:val="en-US"/>
                    </w:rPr>
                  </w:rPrChange>
                </w:rPr>
                <w:t>);</w:t>
              </w:r>
            </w:ins>
          </w:p>
          <w:p w14:paraId="410AB00B" w14:textId="77777777" w:rsidR="0055352B" w:rsidRPr="0055352B" w:rsidRDefault="0055352B" w:rsidP="0055352B">
            <w:pPr>
              <w:widowControl w:val="0"/>
              <w:autoSpaceDE w:val="0"/>
              <w:autoSpaceDN w:val="0"/>
              <w:adjustRightInd w:val="0"/>
              <w:rPr>
                <w:ins w:id="2282" w:author="Borja Gonzalez" w:date="2017-09-28T18:57:00Z"/>
                <w:rFonts w:ascii="Monaco" w:hAnsi="Monaco" w:cs="Monaco"/>
                <w:sz w:val="20"/>
                <w:szCs w:val="20"/>
                <w:lang w:val="en-US"/>
                <w:rPrChange w:id="2283" w:author="Borja Gonzalez" w:date="2017-09-28T18:57:00Z">
                  <w:rPr>
                    <w:ins w:id="2284" w:author="Borja Gonzalez" w:date="2017-09-28T18:57:00Z"/>
                    <w:rFonts w:ascii="Monaco" w:hAnsi="Monaco" w:cs="Monaco"/>
                    <w:sz w:val="32"/>
                    <w:szCs w:val="32"/>
                    <w:lang w:val="en-US"/>
                  </w:rPr>
                </w:rPrChange>
              </w:rPr>
            </w:pPr>
            <w:ins w:id="2285" w:author="Borja Gonzalez" w:date="2017-09-28T18:57:00Z">
              <w:r w:rsidRPr="0055352B">
                <w:rPr>
                  <w:rFonts w:ascii="Monaco" w:hAnsi="Monaco" w:cs="Monaco"/>
                  <w:sz w:val="20"/>
                  <w:szCs w:val="20"/>
                  <w:lang w:val="en-US"/>
                  <w:rPrChange w:id="228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8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8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8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90"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291" w:author="Borja Gonzalez" w:date="2017-09-28T18:57:00Z">
                    <w:rPr>
                      <w:rFonts w:ascii="Monaco" w:hAnsi="Monaco" w:cs="Monaco"/>
                      <w:b/>
                      <w:bCs/>
                      <w:color w:val="000000"/>
                      <w:sz w:val="32"/>
                      <w:szCs w:val="32"/>
                      <w:lang w:val="en-US"/>
                    </w:rPr>
                  </w:rPrChange>
                </w:rPr>
                <w:t>;</w:t>
              </w:r>
            </w:ins>
          </w:p>
          <w:p w14:paraId="5210632C" w14:textId="77777777" w:rsidR="0055352B" w:rsidRPr="0055352B" w:rsidRDefault="0055352B" w:rsidP="0055352B">
            <w:pPr>
              <w:widowControl w:val="0"/>
              <w:autoSpaceDE w:val="0"/>
              <w:autoSpaceDN w:val="0"/>
              <w:adjustRightInd w:val="0"/>
              <w:rPr>
                <w:ins w:id="2292" w:author="Borja Gonzalez" w:date="2017-09-28T18:57:00Z"/>
                <w:rFonts w:ascii="Monaco" w:hAnsi="Monaco" w:cs="Monaco"/>
                <w:sz w:val="20"/>
                <w:szCs w:val="20"/>
                <w:lang w:val="en-US"/>
                <w:rPrChange w:id="2293" w:author="Borja Gonzalez" w:date="2017-09-28T18:57:00Z">
                  <w:rPr>
                    <w:ins w:id="2294" w:author="Borja Gonzalez" w:date="2017-09-28T18:57:00Z"/>
                    <w:rFonts w:ascii="Monaco" w:hAnsi="Monaco" w:cs="Monaco"/>
                    <w:sz w:val="32"/>
                    <w:szCs w:val="32"/>
                    <w:lang w:val="en-US"/>
                  </w:rPr>
                </w:rPrChange>
              </w:rPr>
            </w:pPr>
            <w:ins w:id="2295" w:author="Borja Gonzalez" w:date="2017-09-28T18:57:00Z">
              <w:r w:rsidRPr="0055352B">
                <w:rPr>
                  <w:rFonts w:ascii="Monaco" w:hAnsi="Monaco" w:cs="Monaco"/>
                  <w:sz w:val="20"/>
                  <w:szCs w:val="20"/>
                  <w:lang w:val="en-US"/>
                  <w:rPrChange w:id="229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9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98"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99" w:author="Borja Gonzalez" w:date="2017-09-28T18:57:00Z">
                    <w:rPr>
                      <w:rFonts w:ascii="Monaco" w:hAnsi="Monaco" w:cs="Monaco"/>
                      <w:b/>
                      <w:bCs/>
                      <w:color w:val="000000"/>
                      <w:sz w:val="32"/>
                      <w:szCs w:val="32"/>
                      <w:lang w:val="en-US"/>
                    </w:rPr>
                  </w:rPrChange>
                </w:rPr>
                <w:t>}</w:t>
              </w:r>
            </w:ins>
          </w:p>
          <w:p w14:paraId="59B96C45" w14:textId="77777777" w:rsidR="0055352B" w:rsidRPr="0055352B" w:rsidRDefault="0055352B" w:rsidP="0055352B">
            <w:pPr>
              <w:widowControl w:val="0"/>
              <w:autoSpaceDE w:val="0"/>
              <w:autoSpaceDN w:val="0"/>
              <w:adjustRightInd w:val="0"/>
              <w:rPr>
                <w:ins w:id="2300" w:author="Borja Gonzalez" w:date="2017-09-28T18:57:00Z"/>
                <w:rFonts w:ascii="Monaco" w:hAnsi="Monaco" w:cs="Monaco"/>
                <w:sz w:val="20"/>
                <w:szCs w:val="20"/>
                <w:lang w:val="en-US"/>
                <w:rPrChange w:id="2301" w:author="Borja Gonzalez" w:date="2017-09-28T18:57:00Z">
                  <w:rPr>
                    <w:ins w:id="2302" w:author="Borja Gonzalez" w:date="2017-09-28T18:57:00Z"/>
                    <w:rFonts w:ascii="Monaco" w:hAnsi="Monaco" w:cs="Monaco"/>
                    <w:sz w:val="32"/>
                    <w:szCs w:val="32"/>
                    <w:lang w:val="en-US"/>
                  </w:rPr>
                </w:rPrChange>
              </w:rPr>
            </w:pPr>
            <w:ins w:id="2303" w:author="Borja Gonzalez" w:date="2017-09-28T18:57:00Z">
              <w:r w:rsidRPr="0055352B">
                <w:rPr>
                  <w:rFonts w:ascii="Monaco" w:hAnsi="Monaco" w:cs="Monaco"/>
                  <w:sz w:val="20"/>
                  <w:szCs w:val="20"/>
                  <w:lang w:val="en-US"/>
                  <w:rPrChange w:id="230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05" w:author="Borja Gonzalez" w:date="2017-09-28T18:57:00Z">
                    <w:rPr>
                      <w:rFonts w:ascii="Monaco" w:hAnsi="Monaco" w:cs="Monaco"/>
                      <w:sz w:val="32"/>
                      <w:szCs w:val="32"/>
                      <w:lang w:val="en-US"/>
                    </w:rPr>
                  </w:rPrChange>
                </w:rPr>
                <w:tab/>
              </w:r>
              <w:proofErr w:type="spellStart"/>
              <w:r w:rsidRPr="0055352B">
                <w:rPr>
                  <w:rFonts w:ascii="Monaco" w:hAnsi="Monaco" w:cs="Monaco"/>
                  <w:color w:val="000000"/>
                  <w:sz w:val="20"/>
                  <w:szCs w:val="20"/>
                  <w:lang w:val="en-US"/>
                  <w:rPrChange w:id="2306" w:author="Borja Gonzalez" w:date="2017-09-28T18:57:00Z">
                    <w:rPr>
                      <w:rFonts w:ascii="Monaco" w:hAnsi="Monaco" w:cs="Monaco"/>
                      <w:color w:val="000000"/>
                      <w:sz w:val="32"/>
                      <w:szCs w:val="32"/>
                      <w:lang w:val="en-US"/>
                    </w:rPr>
                  </w:rPrChange>
                </w:rPr>
                <w:t>save_paciente</w:t>
              </w:r>
              <w:proofErr w:type="spellEnd"/>
              <w:r w:rsidRPr="0055352B">
                <w:rPr>
                  <w:rFonts w:ascii="Monaco" w:hAnsi="Monaco" w:cs="Monaco"/>
                  <w:b/>
                  <w:bCs/>
                  <w:color w:val="000000"/>
                  <w:sz w:val="20"/>
                  <w:szCs w:val="20"/>
                  <w:lang w:val="en-US"/>
                  <w:rPrChange w:id="2307" w:author="Borja Gonzalez" w:date="2017-09-28T18:57:00Z">
                    <w:rPr>
                      <w:rFonts w:ascii="Monaco" w:hAnsi="Monaco" w:cs="Monaco"/>
                      <w:b/>
                      <w:bCs/>
                      <w:color w:val="000000"/>
                      <w:sz w:val="32"/>
                      <w:szCs w:val="32"/>
                      <w:lang w:val="en-US"/>
                    </w:rPr>
                  </w:rPrChange>
                </w:rPr>
                <w:t>(</w:t>
              </w:r>
              <w:proofErr w:type="spellStart"/>
              <w:r w:rsidRPr="0055352B">
                <w:rPr>
                  <w:rFonts w:ascii="Monaco" w:hAnsi="Monaco" w:cs="Monaco"/>
                  <w:color w:val="204A87"/>
                  <w:sz w:val="20"/>
                  <w:szCs w:val="20"/>
                  <w:lang w:val="en-US"/>
                  <w:rPrChange w:id="2308"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30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10"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311"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12"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313" w:author="Borja Gonzalez" w:date="2017-09-28T18:57: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2314"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31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16"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317" w:author="Borja Gonzalez" w:date="2017-09-28T18:57:00Z">
                    <w:rPr>
                      <w:rFonts w:ascii="Monaco" w:hAnsi="Monaco" w:cs="Monaco"/>
                      <w:b/>
                      <w:bCs/>
                      <w:color w:val="000000"/>
                      <w:sz w:val="32"/>
                      <w:szCs w:val="32"/>
                      <w:lang w:val="en-US"/>
                    </w:rPr>
                  </w:rPrChange>
                </w:rPr>
                <w:t>,</w:t>
              </w:r>
              <w:r w:rsidRPr="0055352B">
                <w:rPr>
                  <w:rFonts w:ascii="Monaco" w:hAnsi="Monaco" w:cs="Monaco"/>
                  <w:sz w:val="20"/>
                  <w:szCs w:val="20"/>
                  <w:lang w:val="en-US"/>
                  <w:rPrChange w:id="2318"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204A87"/>
                  <w:sz w:val="20"/>
                  <w:szCs w:val="20"/>
                  <w:lang w:val="en-US"/>
                  <w:rPrChange w:id="2319"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32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21" w:author="Borja Gonzalez" w:date="2017-09-28T18:57:00Z">
                    <w:rPr>
                      <w:rFonts w:ascii="Monaco" w:hAnsi="Monaco" w:cs="Monaco"/>
                      <w:color w:val="000000"/>
                      <w:sz w:val="32"/>
                      <w:szCs w:val="32"/>
                      <w:lang w:val="en-US"/>
                    </w:rPr>
                  </w:rPrChange>
                </w:rPr>
                <w:t>getElementById</w:t>
              </w:r>
              <w:proofErr w:type="spellEnd"/>
              <w:r w:rsidRPr="0055352B">
                <w:rPr>
                  <w:rFonts w:ascii="Monaco" w:hAnsi="Monaco" w:cs="Monaco"/>
                  <w:b/>
                  <w:bCs/>
                  <w:color w:val="000000"/>
                  <w:sz w:val="20"/>
                  <w:szCs w:val="20"/>
                  <w:lang w:val="en-US"/>
                  <w:rPrChange w:id="2322"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23"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324" w:author="Borja Gonzalez" w:date="2017-09-28T18:57:00Z">
                    <w:rPr>
                      <w:rFonts w:ascii="Monaco" w:hAnsi="Monaco" w:cs="Monaco"/>
                      <w:color w:val="4E9A06"/>
                      <w:sz w:val="32"/>
                      <w:szCs w:val="32"/>
                      <w:lang w:val="en-US"/>
                    </w:rPr>
                  </w:rPrChange>
                </w:rPr>
                <w:t>apellido</w:t>
              </w:r>
              <w:proofErr w:type="spellEnd"/>
              <w:r w:rsidRPr="0055352B">
                <w:rPr>
                  <w:rFonts w:ascii="Monaco" w:hAnsi="Monaco" w:cs="Monaco"/>
                  <w:color w:val="4E9A06"/>
                  <w:sz w:val="20"/>
                  <w:szCs w:val="20"/>
                  <w:lang w:val="en-US"/>
                  <w:rPrChange w:id="2325"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326" w:author="Borja Gonzalez" w:date="2017-09-28T18:57: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327"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32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29" w:author="Borja Gonzalez" w:date="2017-09-28T18:57:00Z">
                    <w:rPr>
                      <w:rFonts w:ascii="Monaco" w:hAnsi="Monaco" w:cs="Monaco"/>
                      <w:color w:val="000000"/>
                      <w:sz w:val="32"/>
                      <w:szCs w:val="32"/>
                      <w:lang w:val="en-US"/>
                    </w:rPr>
                  </w:rPrChange>
                </w:rPr>
                <w:t>sexo</w:t>
              </w:r>
              <w:proofErr w:type="spellEnd"/>
              <w:r w:rsidRPr="0055352B">
                <w:rPr>
                  <w:rFonts w:ascii="Monaco" w:hAnsi="Monaco" w:cs="Monaco"/>
                  <w:b/>
                  <w:bCs/>
                  <w:color w:val="000000"/>
                  <w:sz w:val="20"/>
                  <w:szCs w:val="20"/>
                  <w:lang w:val="en-US"/>
                  <w:rPrChange w:id="2330" w:author="Borja Gonzalez" w:date="2017-09-28T18:57:00Z">
                    <w:rPr>
                      <w:rFonts w:ascii="Monaco" w:hAnsi="Monaco" w:cs="Monaco"/>
                      <w:b/>
                      <w:bCs/>
                      <w:color w:val="000000"/>
                      <w:sz w:val="32"/>
                      <w:szCs w:val="32"/>
                      <w:lang w:val="en-US"/>
                    </w:rPr>
                  </w:rPrChange>
                </w:rPr>
                <w:t>);</w:t>
              </w:r>
            </w:ins>
          </w:p>
          <w:p w14:paraId="397B7260" w14:textId="77777777" w:rsidR="0055352B" w:rsidRPr="0055352B" w:rsidRDefault="0055352B" w:rsidP="0055352B">
            <w:pPr>
              <w:widowControl w:val="0"/>
              <w:autoSpaceDE w:val="0"/>
              <w:autoSpaceDN w:val="0"/>
              <w:adjustRightInd w:val="0"/>
              <w:rPr>
                <w:ins w:id="2331" w:author="Borja Gonzalez" w:date="2017-09-28T18:57:00Z"/>
                <w:rFonts w:ascii="Monaco" w:hAnsi="Monaco" w:cs="Monaco"/>
                <w:sz w:val="20"/>
                <w:szCs w:val="20"/>
                <w:lang w:val="en-US"/>
                <w:rPrChange w:id="2332" w:author="Borja Gonzalez" w:date="2017-09-28T18:57:00Z">
                  <w:rPr>
                    <w:ins w:id="2333" w:author="Borja Gonzalez" w:date="2017-09-28T18:57:00Z"/>
                    <w:rFonts w:ascii="Monaco" w:hAnsi="Monaco" w:cs="Monaco"/>
                    <w:sz w:val="32"/>
                    <w:szCs w:val="32"/>
                    <w:lang w:val="en-US"/>
                  </w:rPr>
                </w:rPrChange>
              </w:rPr>
            </w:pPr>
            <w:ins w:id="2334" w:author="Borja Gonzalez" w:date="2017-09-28T18:57:00Z">
              <w:r w:rsidRPr="0055352B">
                <w:rPr>
                  <w:rFonts w:ascii="Monaco" w:hAnsi="Monaco" w:cs="Monaco"/>
                  <w:sz w:val="20"/>
                  <w:szCs w:val="20"/>
                  <w:lang w:val="en-US"/>
                  <w:rPrChange w:id="233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36"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337"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widowControl w:val="0"/>
              <w:autoSpaceDE w:val="0"/>
              <w:autoSpaceDN w:val="0"/>
              <w:adjustRightInd w:val="0"/>
              <w:rPr>
                <w:ins w:id="2338" w:author="Borja Gonzalez" w:date="2017-09-28T18:57:00Z"/>
                <w:rFonts w:ascii="Monaco" w:hAnsi="Monaco" w:cs="Monaco"/>
                <w:sz w:val="20"/>
                <w:szCs w:val="20"/>
                <w:lang w:val="en-US"/>
                <w:rPrChange w:id="2339" w:author="Borja Gonzalez" w:date="2017-09-28T18:57:00Z">
                  <w:rPr>
                    <w:ins w:id="2340" w:author="Borja Gonzalez" w:date="2017-09-28T18:57:00Z"/>
                    <w:rFonts w:ascii="Monaco" w:hAnsi="Monaco" w:cs="Monaco"/>
                    <w:sz w:val="32"/>
                    <w:szCs w:val="32"/>
                    <w:lang w:val="en-US"/>
                  </w:rPr>
                </w:rPrChange>
              </w:rPr>
            </w:pPr>
            <w:ins w:id="2341" w:author="Borja Gonzalez" w:date="2017-09-28T18:57:00Z">
              <w:r w:rsidRPr="0055352B">
                <w:rPr>
                  <w:rFonts w:ascii="Monaco" w:hAnsi="Monaco" w:cs="Monaco"/>
                  <w:sz w:val="20"/>
                  <w:szCs w:val="20"/>
                  <w:lang w:val="en-US"/>
                  <w:rPrChange w:id="234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43"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widowControl w:val="0"/>
              <w:autoSpaceDE w:val="0"/>
              <w:autoSpaceDN w:val="0"/>
              <w:adjustRightInd w:val="0"/>
              <w:rPr>
                <w:ins w:id="2344" w:author="Borja Gonzalez" w:date="2017-09-28T18:57:00Z"/>
                <w:rFonts w:ascii="Monaco" w:hAnsi="Monaco" w:cs="Monaco"/>
                <w:sz w:val="20"/>
                <w:szCs w:val="20"/>
                <w:lang w:val="en-US"/>
                <w:rPrChange w:id="2345" w:author="Borja Gonzalez" w:date="2017-09-28T18:57:00Z">
                  <w:rPr>
                    <w:ins w:id="2346" w:author="Borja Gonzalez" w:date="2017-09-28T18:57:00Z"/>
                    <w:rFonts w:ascii="Monaco" w:hAnsi="Monaco" w:cs="Monaco"/>
                    <w:sz w:val="32"/>
                    <w:szCs w:val="32"/>
                    <w:lang w:val="en-US"/>
                  </w:rPr>
                </w:rPrChange>
              </w:rPr>
            </w:pPr>
            <w:ins w:id="2347" w:author="Borja Gonzalez" w:date="2017-09-28T18:57:00Z">
              <w:r w:rsidRPr="0055352B">
                <w:rPr>
                  <w:rFonts w:ascii="Monaco" w:hAnsi="Monaco" w:cs="Monaco"/>
                  <w:sz w:val="20"/>
                  <w:szCs w:val="20"/>
                  <w:lang w:val="en-US"/>
                  <w:rPrChange w:id="234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49"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35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351"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352"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2353" w:author="Borja Gonzalez" w:date="2017-09-28T18:57:00Z">
                    <w:rPr>
                      <w:rFonts w:ascii="Monaco" w:hAnsi="Monaco" w:cs="Monaco"/>
                      <w:sz w:val="32"/>
                      <w:szCs w:val="32"/>
                      <w:lang w:val="en-US"/>
                    </w:rPr>
                  </w:rPrChange>
                </w:rPr>
                <w:t xml:space="preserve"> </w:t>
              </w:r>
              <w:proofErr w:type="spellStart"/>
              <w:r w:rsidRPr="0055352B">
                <w:rPr>
                  <w:rFonts w:ascii="Monaco" w:hAnsi="Monaco" w:cs="Monaco"/>
                  <w:color w:val="C4A000"/>
                  <w:sz w:val="20"/>
                  <w:szCs w:val="20"/>
                  <w:lang w:val="en-US"/>
                  <w:rPrChange w:id="2354" w:author="Borja Gonzalez" w:date="2017-09-28T18:57:00Z">
                    <w:rPr>
                      <w:rFonts w:ascii="Monaco" w:hAnsi="Monaco" w:cs="Monaco"/>
                      <w:color w:val="C4A000"/>
                      <w:sz w:val="32"/>
                      <w:szCs w:val="32"/>
                      <w:lang w:val="en-US"/>
                    </w:rPr>
                  </w:rPrChange>
                </w:rPr>
                <w:t>onclick</w:t>
              </w:r>
              <w:proofErr w:type="spellEnd"/>
              <w:r w:rsidRPr="0055352B">
                <w:rPr>
                  <w:rFonts w:ascii="Monaco" w:hAnsi="Monaco" w:cs="Monaco"/>
                  <w:color w:val="C4A000"/>
                  <w:sz w:val="20"/>
                  <w:szCs w:val="20"/>
                  <w:lang w:val="en-US"/>
                  <w:rPrChange w:id="2355" w:author="Borja Gonzalez" w:date="2017-09-28T18:57:00Z">
                    <w:rPr>
                      <w:rFonts w:ascii="Monaco" w:hAnsi="Monaco" w:cs="Monaco"/>
                      <w:color w:val="C4A000"/>
                      <w:sz w:val="32"/>
                      <w:szCs w:val="32"/>
                      <w:lang w:val="en-US"/>
                    </w:rPr>
                  </w:rPrChange>
                </w:rPr>
                <w:t>=</w:t>
              </w:r>
              <w:r w:rsidRPr="0055352B">
                <w:rPr>
                  <w:rFonts w:ascii="Monaco" w:hAnsi="Monaco" w:cs="Monaco"/>
                  <w:color w:val="4E9A06"/>
                  <w:sz w:val="20"/>
                  <w:szCs w:val="20"/>
                  <w:lang w:val="en-US"/>
                  <w:rPrChange w:id="2356"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357" w:author="Borja Gonzalez" w:date="2017-09-28T18:57:00Z">
                    <w:rPr>
                      <w:rFonts w:ascii="Monaco" w:hAnsi="Monaco" w:cs="Monaco"/>
                      <w:color w:val="4E9A06"/>
                      <w:sz w:val="32"/>
                      <w:szCs w:val="32"/>
                      <w:lang w:val="en-US"/>
                    </w:rPr>
                  </w:rPrChange>
                </w:rPr>
                <w:t>Validar</w:t>
              </w:r>
              <w:proofErr w:type="spellEnd"/>
              <w:r w:rsidRPr="0055352B">
                <w:rPr>
                  <w:rFonts w:ascii="Monaco" w:hAnsi="Monaco" w:cs="Monaco"/>
                  <w:color w:val="4E9A06"/>
                  <w:sz w:val="20"/>
                  <w:szCs w:val="20"/>
                  <w:lang w:val="en-US"/>
                  <w:rPrChange w:id="2358"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35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360"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361" w:author="Borja Gonzalez" w:date="2017-09-28T18:57: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362" w:author="Borja Gonzalez" w:date="2017-09-28T18:57:00Z">
                    <w:rPr>
                      <w:rFonts w:ascii="Monaco" w:hAnsi="Monaco" w:cs="Monaco"/>
                      <w:color w:val="4E9A06"/>
                      <w:sz w:val="32"/>
                      <w:szCs w:val="32"/>
                      <w:lang w:val="en-US"/>
                    </w:rPr>
                  </w:rPrChange>
                </w:rPr>
                <w:t>Añadir</w:t>
              </w:r>
              <w:proofErr w:type="spellEnd"/>
              <w:r w:rsidRPr="0055352B">
                <w:rPr>
                  <w:rFonts w:ascii="Monaco" w:hAnsi="Monaco" w:cs="Monaco"/>
                  <w:color w:val="4E9A06"/>
                  <w:sz w:val="20"/>
                  <w:szCs w:val="20"/>
                  <w:lang w:val="en-US"/>
                  <w:rPrChange w:id="2363" w:author="Borja Gonzalez" w:date="2017-09-28T18:57:00Z">
                    <w:rPr>
                      <w:rFonts w:ascii="Monaco" w:hAnsi="Monaco" w:cs="Monaco"/>
                      <w:color w:val="4E9A06"/>
                      <w:sz w:val="32"/>
                      <w:szCs w:val="32"/>
                      <w:lang w:val="en-US"/>
                    </w:rPr>
                  </w:rPrChange>
                </w:rPr>
                <w:t>"</w:t>
              </w:r>
              <w:r w:rsidRPr="0055352B">
                <w:rPr>
                  <w:rFonts w:ascii="Monaco" w:hAnsi="Monaco" w:cs="Monaco"/>
                  <w:b/>
                  <w:bCs/>
                  <w:color w:val="204A87"/>
                  <w:sz w:val="20"/>
                  <w:szCs w:val="20"/>
                  <w:lang w:val="en-US"/>
                  <w:rPrChange w:id="2364" w:author="Borja Gonzalez" w:date="2017-09-28T18:57:00Z">
                    <w:rPr>
                      <w:rFonts w:ascii="Monaco" w:hAnsi="Monaco" w:cs="Monaco"/>
                      <w:b/>
                      <w:bCs/>
                      <w:color w:val="204A87"/>
                      <w:sz w:val="32"/>
                      <w:szCs w:val="32"/>
                      <w:lang w:val="en-US"/>
                    </w:rPr>
                  </w:rPrChange>
                </w:rPr>
                <w:t>&gt;&lt;</w:t>
              </w:r>
              <w:proofErr w:type="spellStart"/>
              <w:r w:rsidRPr="0055352B">
                <w:rPr>
                  <w:rFonts w:ascii="Monaco" w:hAnsi="Monaco" w:cs="Monaco"/>
                  <w:b/>
                  <w:bCs/>
                  <w:color w:val="204A87"/>
                  <w:sz w:val="20"/>
                  <w:szCs w:val="20"/>
                  <w:lang w:val="en-US"/>
                  <w:rPrChange w:id="2365"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2366" w:author="Borja Gonzalez" w:date="2017-09-28T18:57:00Z">
                    <w:rPr>
                      <w:rFonts w:ascii="Monaco" w:hAnsi="Monaco" w:cs="Monaco"/>
                      <w:b/>
                      <w:bCs/>
                      <w:color w:val="204A87"/>
                      <w:sz w:val="32"/>
                      <w:szCs w:val="32"/>
                      <w:lang w:val="en-US"/>
                    </w:rPr>
                  </w:rPrChange>
                </w:rPr>
                <w:t>&gt;&lt;</w:t>
              </w:r>
              <w:proofErr w:type="spellStart"/>
              <w:r w:rsidRPr="0055352B">
                <w:rPr>
                  <w:rFonts w:ascii="Monaco" w:hAnsi="Monaco" w:cs="Monaco"/>
                  <w:b/>
                  <w:bCs/>
                  <w:color w:val="204A87"/>
                  <w:sz w:val="20"/>
                  <w:szCs w:val="20"/>
                  <w:lang w:val="en-US"/>
                  <w:rPrChange w:id="2367" w:author="Borja Gonzalez" w:date="2017-09-28T18:57:00Z">
                    <w:rPr>
                      <w:rFonts w:ascii="Monaco" w:hAnsi="Monaco" w:cs="Monaco"/>
                      <w:b/>
                      <w:bCs/>
                      <w:color w:val="204A87"/>
                      <w:sz w:val="32"/>
                      <w:szCs w:val="32"/>
                      <w:lang w:val="en-US"/>
                    </w:rPr>
                  </w:rPrChange>
                </w:rPr>
                <w:t>br</w:t>
              </w:r>
              <w:proofErr w:type="spellEnd"/>
              <w:r w:rsidRPr="0055352B">
                <w:rPr>
                  <w:rFonts w:ascii="Monaco" w:hAnsi="Monaco" w:cs="Monaco"/>
                  <w:b/>
                  <w:bCs/>
                  <w:color w:val="204A87"/>
                  <w:sz w:val="20"/>
                  <w:szCs w:val="20"/>
                  <w:lang w:val="en-US"/>
                  <w:rPrChange w:id="2368" w:author="Borja Gonzalez" w:date="2017-09-28T18:57:00Z">
                    <w:rPr>
                      <w:rFonts w:ascii="Monaco" w:hAnsi="Monaco" w:cs="Monaco"/>
                      <w:b/>
                      <w:bCs/>
                      <w:color w:val="204A87"/>
                      <w:sz w:val="32"/>
                      <w:szCs w:val="32"/>
                      <w:lang w:val="en-US"/>
                    </w:rPr>
                  </w:rPrChange>
                </w:rPr>
                <w:t>&gt;</w:t>
              </w:r>
            </w:ins>
          </w:p>
          <w:p w14:paraId="45C6E47B" w14:textId="77777777" w:rsidR="0055352B" w:rsidRDefault="0055352B" w:rsidP="00F137C1">
            <w:pPr>
              <w:rPr>
                <w:ins w:id="2369" w:author="Borja Gonzalez" w:date="2017-09-28T18:57:00Z"/>
              </w:rPr>
            </w:pPr>
          </w:p>
        </w:tc>
      </w:tr>
    </w:tbl>
    <w:p w14:paraId="0F6210F1" w14:textId="46C8C5A0" w:rsidR="00337DCF" w:rsidRDefault="00337DCF" w:rsidP="00F137C1">
      <w:del w:id="2370" w:author="Borja Gonzalez" w:date="2017-09-28T18:56:00Z">
        <w:r w:rsidRPr="00337DCF" w:rsidDel="0055352B">
          <w:rPr>
            <w:noProof/>
            <w:lang w:val="en-US"/>
          </w:rPr>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del>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rsidP="00F137C1"/>
    <w:p w14:paraId="1ECFF641" w14:textId="77777777" w:rsidR="0055352B" w:rsidRDefault="00DC0CEF" w:rsidP="00F137C1">
      <w:pPr>
        <w:rPr>
          <w:ins w:id="2371" w:author="Borja Gonzalez" w:date="2017-09-28T18:57:00Z"/>
        </w:rPr>
      </w:pPr>
      <w:del w:id="2372" w:author="Borja Gonzalez" w:date="2017-09-28T18:57:00Z">
        <w:r w:rsidDel="0055352B">
          <w:rPr>
            <w:noProof/>
            <w:lang w:val="en-US"/>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48FDE0DD" w14:textId="77777777" w:rsidTr="0055352B">
        <w:trPr>
          <w:ins w:id="2373" w:author="Borja Gonzalez" w:date="2017-09-28T18:57:00Z"/>
        </w:trPr>
        <w:tc>
          <w:tcPr>
            <w:tcW w:w="8856" w:type="dxa"/>
          </w:tcPr>
          <w:p w14:paraId="38F6C61F" w14:textId="77777777" w:rsidR="0055352B" w:rsidRPr="0055352B" w:rsidRDefault="0055352B" w:rsidP="0055352B">
            <w:pPr>
              <w:widowControl w:val="0"/>
              <w:autoSpaceDE w:val="0"/>
              <w:autoSpaceDN w:val="0"/>
              <w:adjustRightInd w:val="0"/>
              <w:rPr>
                <w:ins w:id="2374" w:author="Borja Gonzalez" w:date="2017-09-28T18:57:00Z"/>
                <w:rFonts w:ascii="Monaco" w:hAnsi="Monaco" w:cs="Monaco"/>
                <w:sz w:val="20"/>
                <w:szCs w:val="20"/>
                <w:lang w:val="en-US"/>
                <w:rPrChange w:id="2375" w:author="Borja Gonzalez" w:date="2017-09-28T18:58:00Z">
                  <w:rPr>
                    <w:ins w:id="2376" w:author="Borja Gonzalez" w:date="2017-09-28T18:57:00Z"/>
                    <w:rFonts w:ascii="Monaco" w:hAnsi="Monaco" w:cs="Monaco"/>
                    <w:sz w:val="32"/>
                    <w:szCs w:val="32"/>
                    <w:lang w:val="en-US"/>
                  </w:rPr>
                </w:rPrChange>
              </w:rPr>
            </w:pPr>
            <w:ins w:id="2377" w:author="Borja Gonzalez" w:date="2017-09-28T18:57:00Z">
              <w:r w:rsidRPr="0055352B">
                <w:rPr>
                  <w:rFonts w:ascii="Monaco" w:hAnsi="Monaco" w:cs="Monaco"/>
                  <w:b/>
                  <w:bCs/>
                  <w:color w:val="204A87"/>
                  <w:sz w:val="20"/>
                  <w:szCs w:val="20"/>
                  <w:lang w:val="en-US"/>
                  <w:rPrChange w:id="2378" w:author="Borja Gonzalez" w:date="2017-09-28T18:58:00Z">
                    <w:rPr>
                      <w:rFonts w:ascii="Monaco" w:hAnsi="Monaco" w:cs="Monaco"/>
                      <w:b/>
                      <w:bCs/>
                      <w:color w:val="204A87"/>
                      <w:sz w:val="32"/>
                      <w:szCs w:val="32"/>
                      <w:lang w:val="en-US"/>
                    </w:rPr>
                  </w:rPrChange>
                </w:rPr>
                <w:t>function</w:t>
              </w:r>
              <w:r w:rsidRPr="0055352B">
                <w:rPr>
                  <w:rFonts w:ascii="Monaco" w:hAnsi="Monaco" w:cs="Monaco"/>
                  <w:sz w:val="20"/>
                  <w:szCs w:val="20"/>
                  <w:lang w:val="en-US"/>
                  <w:rPrChange w:id="2379"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380" w:author="Borja Gonzalez" w:date="2017-09-28T18:58:00Z">
                    <w:rPr>
                      <w:rFonts w:ascii="Monaco" w:hAnsi="Monaco" w:cs="Monaco"/>
                      <w:color w:val="000000"/>
                      <w:sz w:val="32"/>
                      <w:szCs w:val="32"/>
                      <w:lang w:val="en-US"/>
                    </w:rPr>
                  </w:rPrChange>
                </w:rPr>
                <w:t>save_paciente</w:t>
              </w:r>
              <w:proofErr w:type="spellEnd"/>
              <w:r w:rsidRPr="0055352B">
                <w:rPr>
                  <w:rFonts w:ascii="Monaco" w:hAnsi="Monaco" w:cs="Monaco"/>
                  <w:b/>
                  <w:bCs/>
                  <w:color w:val="000000"/>
                  <w:sz w:val="20"/>
                  <w:szCs w:val="20"/>
                  <w:lang w:val="en-US"/>
                  <w:rPrChange w:id="2381" w:author="Borja Gonzalez" w:date="2017-09-28T18:58: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382" w:author="Borja Gonzalez" w:date="2017-09-28T18:58:00Z">
                    <w:rPr>
                      <w:rFonts w:ascii="Monaco" w:hAnsi="Monaco" w:cs="Monaco"/>
                      <w:color w:val="000000"/>
                      <w:sz w:val="32"/>
                      <w:szCs w:val="32"/>
                      <w:lang w:val="en-US"/>
                    </w:rPr>
                  </w:rPrChange>
                </w:rPr>
                <w:t>nombre</w:t>
              </w:r>
              <w:proofErr w:type="spellEnd"/>
              <w:r w:rsidRPr="0055352B">
                <w:rPr>
                  <w:rFonts w:ascii="Monaco" w:hAnsi="Monaco" w:cs="Monaco"/>
                  <w:b/>
                  <w:bCs/>
                  <w:color w:val="000000"/>
                  <w:sz w:val="20"/>
                  <w:szCs w:val="20"/>
                  <w:lang w:val="en-US"/>
                  <w:rPrChange w:id="2383"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84"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385" w:author="Borja Gonzalez" w:date="2017-09-28T18:58:00Z">
                    <w:rPr>
                      <w:rFonts w:ascii="Monaco" w:hAnsi="Monaco" w:cs="Monaco"/>
                      <w:color w:val="000000"/>
                      <w:sz w:val="32"/>
                      <w:szCs w:val="32"/>
                      <w:lang w:val="en-US"/>
                    </w:rPr>
                  </w:rPrChange>
                </w:rPr>
                <w:t>apellido</w:t>
              </w:r>
              <w:proofErr w:type="spellEnd"/>
              <w:r w:rsidRPr="0055352B">
                <w:rPr>
                  <w:rFonts w:ascii="Monaco" w:hAnsi="Monaco" w:cs="Monaco"/>
                  <w:b/>
                  <w:bCs/>
                  <w:color w:val="000000"/>
                  <w:sz w:val="20"/>
                  <w:szCs w:val="20"/>
                  <w:lang w:val="en-US"/>
                  <w:rPrChange w:id="238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87"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388" w:author="Borja Gonzalez" w:date="2017-09-28T18:58:00Z">
                    <w:rPr>
                      <w:rFonts w:ascii="Monaco" w:hAnsi="Monaco" w:cs="Monaco"/>
                      <w:color w:val="000000"/>
                      <w:sz w:val="32"/>
                      <w:szCs w:val="32"/>
                      <w:lang w:val="en-US"/>
                    </w:rPr>
                  </w:rPrChange>
                </w:rPr>
                <w:t>sexo</w:t>
              </w:r>
              <w:proofErr w:type="spellEnd"/>
              <w:r w:rsidRPr="0055352B">
                <w:rPr>
                  <w:rFonts w:ascii="Monaco" w:hAnsi="Monaco" w:cs="Monaco"/>
                  <w:b/>
                  <w:bCs/>
                  <w:color w:val="000000"/>
                  <w:sz w:val="20"/>
                  <w:szCs w:val="20"/>
                  <w:lang w:val="en-US"/>
                  <w:rPrChange w:id="2389" w:author="Borja Gonzalez" w:date="2017-09-28T18:58:00Z">
                    <w:rPr>
                      <w:rFonts w:ascii="Monaco" w:hAnsi="Monaco" w:cs="Monaco"/>
                      <w:b/>
                      <w:bCs/>
                      <w:color w:val="000000"/>
                      <w:sz w:val="32"/>
                      <w:szCs w:val="32"/>
                      <w:lang w:val="en-US"/>
                    </w:rPr>
                  </w:rPrChange>
                </w:rPr>
                <w:t>){</w:t>
              </w:r>
            </w:ins>
          </w:p>
          <w:p w14:paraId="6E1B5798" w14:textId="77777777" w:rsidR="0055352B" w:rsidRPr="0055352B" w:rsidRDefault="0055352B" w:rsidP="0055352B">
            <w:pPr>
              <w:widowControl w:val="0"/>
              <w:autoSpaceDE w:val="0"/>
              <w:autoSpaceDN w:val="0"/>
              <w:adjustRightInd w:val="0"/>
              <w:rPr>
                <w:ins w:id="2390" w:author="Borja Gonzalez" w:date="2017-09-28T18:57:00Z"/>
                <w:rFonts w:ascii="Monaco" w:hAnsi="Monaco" w:cs="Monaco"/>
                <w:sz w:val="20"/>
                <w:szCs w:val="20"/>
                <w:lang w:val="en-US"/>
                <w:rPrChange w:id="2391" w:author="Borja Gonzalez" w:date="2017-09-28T18:58:00Z">
                  <w:rPr>
                    <w:ins w:id="2392" w:author="Borja Gonzalez" w:date="2017-09-28T18:57:00Z"/>
                    <w:rFonts w:ascii="Monaco" w:hAnsi="Monaco" w:cs="Monaco"/>
                    <w:sz w:val="32"/>
                    <w:szCs w:val="32"/>
                    <w:lang w:val="en-US"/>
                  </w:rPr>
                </w:rPrChange>
              </w:rPr>
            </w:pPr>
            <w:ins w:id="2393" w:author="Borja Gonzalez" w:date="2017-09-28T18:57:00Z">
              <w:r w:rsidRPr="0055352B">
                <w:rPr>
                  <w:rFonts w:ascii="Monaco" w:hAnsi="Monaco" w:cs="Monaco"/>
                  <w:sz w:val="20"/>
                  <w:szCs w:val="20"/>
                  <w:lang w:val="en-US"/>
                  <w:rPrChange w:id="2394" w:author="Borja Gonzalez" w:date="2017-09-28T18:58:00Z">
                    <w:rPr>
                      <w:rFonts w:ascii="Monaco" w:hAnsi="Monaco" w:cs="Monaco"/>
                      <w:sz w:val="32"/>
                      <w:szCs w:val="32"/>
                      <w:lang w:val="en-US"/>
                    </w:rPr>
                  </w:rPrChange>
                </w:rPr>
                <w:tab/>
              </w:r>
              <w:r w:rsidRPr="0055352B">
                <w:rPr>
                  <w:rFonts w:ascii="Monaco" w:hAnsi="Monaco" w:cs="Monaco"/>
                  <w:b/>
                  <w:bCs/>
                  <w:color w:val="204A87"/>
                  <w:sz w:val="20"/>
                  <w:szCs w:val="20"/>
                  <w:lang w:val="en-US"/>
                  <w:rPrChange w:id="2395"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39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97"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2398"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99"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00"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401"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40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03" w:author="Borja Gonzalez" w:date="2017-09-28T18:58:00Z">
                    <w:rPr>
                      <w:rFonts w:ascii="Monaco" w:hAnsi="Monaco" w:cs="Monaco"/>
                      <w:color w:val="000000"/>
                      <w:sz w:val="32"/>
                      <w:szCs w:val="32"/>
                      <w:lang w:val="en-US"/>
                    </w:rPr>
                  </w:rPrChange>
                </w:rPr>
                <w:t>connect</w:t>
              </w:r>
              <w:proofErr w:type="spellEnd"/>
              <w:r w:rsidRPr="0055352B">
                <w:rPr>
                  <w:rFonts w:ascii="Monaco" w:hAnsi="Monaco" w:cs="Monaco"/>
                  <w:b/>
                  <w:bCs/>
                  <w:color w:val="000000"/>
                  <w:sz w:val="20"/>
                  <w:szCs w:val="20"/>
                  <w:lang w:val="en-US"/>
                  <w:rPrChange w:id="240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05"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240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07" w:author="Borja Gonzalez" w:date="2017-09-28T18:58:00Z">
                    <w:rPr>
                      <w:rFonts w:ascii="Monaco" w:hAnsi="Monaco" w:cs="Monaco"/>
                      <w:sz w:val="32"/>
                      <w:szCs w:val="32"/>
                      <w:lang w:val="en-US"/>
                    </w:rPr>
                  </w:rPrChange>
                </w:rPr>
                <w:t xml:space="preserve"> </w:t>
              </w:r>
            </w:ins>
          </w:p>
          <w:p w14:paraId="29FC553C" w14:textId="77777777" w:rsidR="0055352B" w:rsidRPr="0055352B" w:rsidRDefault="0055352B" w:rsidP="0055352B">
            <w:pPr>
              <w:widowControl w:val="0"/>
              <w:autoSpaceDE w:val="0"/>
              <w:autoSpaceDN w:val="0"/>
              <w:adjustRightInd w:val="0"/>
              <w:rPr>
                <w:ins w:id="2408" w:author="Borja Gonzalez" w:date="2017-09-28T18:57:00Z"/>
                <w:rFonts w:ascii="Monaco" w:hAnsi="Monaco" w:cs="Monaco"/>
                <w:sz w:val="20"/>
                <w:szCs w:val="20"/>
                <w:lang w:val="en-US"/>
                <w:rPrChange w:id="2409" w:author="Borja Gonzalez" w:date="2017-09-28T18:58:00Z">
                  <w:rPr>
                    <w:ins w:id="2410" w:author="Borja Gonzalez" w:date="2017-09-28T18:57:00Z"/>
                    <w:rFonts w:ascii="Monaco" w:hAnsi="Monaco" w:cs="Monaco"/>
                    <w:sz w:val="32"/>
                    <w:szCs w:val="32"/>
                    <w:lang w:val="en-US"/>
                  </w:rPr>
                </w:rPrChange>
              </w:rPr>
            </w:pPr>
            <w:ins w:id="2411" w:author="Borja Gonzalez" w:date="2017-09-28T18:57:00Z">
              <w:r w:rsidRPr="0055352B">
                <w:rPr>
                  <w:rFonts w:ascii="Monaco" w:hAnsi="Monaco" w:cs="Monaco"/>
                  <w:sz w:val="20"/>
                  <w:szCs w:val="20"/>
                  <w:lang w:val="en-US"/>
                  <w:rPrChange w:id="241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13"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41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15"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416"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17" w:author="Borja Gonzalez" w:date="2017-09-28T18:58: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418" w:author="Borja Gonzalez" w:date="2017-09-28T18:58:00Z">
                    <w:rPr>
                      <w:rFonts w:ascii="Monaco" w:hAnsi="Monaco" w:cs="Monaco"/>
                      <w:color w:val="4E9A06"/>
                      <w:sz w:val="32"/>
                      <w:szCs w:val="32"/>
                      <w:lang w:val="en-US"/>
                    </w:rPr>
                  </w:rPrChange>
                </w:rPr>
                <w:t>Conexíon</w:t>
              </w:r>
              <w:proofErr w:type="spellEnd"/>
              <w:r w:rsidRPr="0055352B">
                <w:rPr>
                  <w:rFonts w:ascii="Monaco" w:hAnsi="Monaco" w:cs="Monaco"/>
                  <w:color w:val="4E9A06"/>
                  <w:sz w:val="20"/>
                  <w:szCs w:val="20"/>
                  <w:lang w:val="en-US"/>
                  <w:rPrChange w:id="2419" w:author="Borja Gonzalez" w:date="2017-09-28T18:58: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420" w:author="Borja Gonzalez" w:date="2017-09-28T18:58:00Z">
                    <w:rPr>
                      <w:rFonts w:ascii="Monaco" w:hAnsi="Monaco" w:cs="Monaco"/>
                      <w:color w:val="4E9A06"/>
                      <w:sz w:val="32"/>
                      <w:szCs w:val="32"/>
                      <w:lang w:val="en-US"/>
                    </w:rPr>
                  </w:rPrChange>
                </w:rPr>
                <w:t>establecida</w:t>
              </w:r>
              <w:proofErr w:type="spellEnd"/>
              <w:r w:rsidRPr="0055352B">
                <w:rPr>
                  <w:rFonts w:ascii="Monaco" w:hAnsi="Monaco" w:cs="Monaco"/>
                  <w:color w:val="4E9A06"/>
                  <w:sz w:val="20"/>
                  <w:szCs w:val="20"/>
                  <w:lang w:val="en-US"/>
                  <w:rPrChange w:id="2421" w:author="Borja Gonzalez" w:date="2017-09-28T18:58:00Z">
                    <w:rPr>
                      <w:rFonts w:ascii="Monaco" w:hAnsi="Monaco" w:cs="Monaco"/>
                      <w:color w:val="4E9A06"/>
                      <w:sz w:val="32"/>
                      <w:szCs w:val="32"/>
                      <w:lang w:val="en-US"/>
                    </w:rPr>
                  </w:rPrChange>
                </w:rPr>
                <w:t xml:space="preserve"> con el </w:t>
              </w:r>
              <w:proofErr w:type="spellStart"/>
              <w:r w:rsidRPr="0055352B">
                <w:rPr>
                  <w:rFonts w:ascii="Monaco" w:hAnsi="Monaco" w:cs="Monaco"/>
                  <w:color w:val="4E9A06"/>
                  <w:sz w:val="20"/>
                  <w:szCs w:val="20"/>
                  <w:lang w:val="en-US"/>
                  <w:rPrChange w:id="2422" w:author="Borja Gonzalez" w:date="2017-09-28T18:58:00Z">
                    <w:rPr>
                      <w:rFonts w:ascii="Monaco" w:hAnsi="Monaco" w:cs="Monaco"/>
                      <w:color w:val="4E9A06"/>
                      <w:sz w:val="32"/>
                      <w:szCs w:val="32"/>
                      <w:lang w:val="en-US"/>
                    </w:rPr>
                  </w:rPrChange>
                </w:rPr>
                <w:t>servidor</w:t>
              </w:r>
              <w:proofErr w:type="spellEnd"/>
              <w:r w:rsidRPr="0055352B">
                <w:rPr>
                  <w:rFonts w:ascii="Monaco" w:hAnsi="Monaco" w:cs="Monaco"/>
                  <w:color w:val="4E9A06"/>
                  <w:sz w:val="20"/>
                  <w:szCs w:val="20"/>
                  <w:lang w:val="en-US"/>
                  <w:rPrChange w:id="2423" w:author="Borja Gonzalez" w:date="2017-09-28T18:58: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42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25" w:author="Borja Gonzalez" w:date="2017-09-28T18:58:00Z">
                    <w:rPr>
                      <w:rFonts w:ascii="Monaco" w:hAnsi="Monaco" w:cs="Monaco"/>
                      <w:sz w:val="32"/>
                      <w:szCs w:val="32"/>
                      <w:lang w:val="en-US"/>
                    </w:rPr>
                  </w:rPrChange>
                </w:rPr>
                <w:t xml:space="preserve">  </w:t>
              </w:r>
            </w:ins>
          </w:p>
          <w:p w14:paraId="505EB1BE" w14:textId="77777777" w:rsidR="0055352B" w:rsidRPr="0055352B" w:rsidRDefault="0055352B" w:rsidP="0055352B">
            <w:pPr>
              <w:widowControl w:val="0"/>
              <w:autoSpaceDE w:val="0"/>
              <w:autoSpaceDN w:val="0"/>
              <w:adjustRightInd w:val="0"/>
              <w:rPr>
                <w:ins w:id="2426" w:author="Borja Gonzalez" w:date="2017-09-28T18:57:00Z"/>
                <w:rFonts w:ascii="Monaco" w:hAnsi="Monaco" w:cs="Monaco"/>
                <w:sz w:val="20"/>
                <w:szCs w:val="20"/>
                <w:lang w:val="en-US"/>
                <w:rPrChange w:id="2427" w:author="Borja Gonzalez" w:date="2017-09-28T18:58:00Z">
                  <w:rPr>
                    <w:ins w:id="2428" w:author="Borja Gonzalez" w:date="2017-09-28T18:57:00Z"/>
                    <w:rFonts w:ascii="Monaco" w:hAnsi="Monaco" w:cs="Monaco"/>
                    <w:sz w:val="32"/>
                    <w:szCs w:val="32"/>
                    <w:lang w:val="en-US"/>
                  </w:rPr>
                </w:rPrChange>
              </w:rPr>
            </w:pPr>
            <w:ins w:id="2429" w:author="Borja Gonzalez" w:date="2017-09-28T18:57:00Z">
              <w:r w:rsidRPr="0055352B">
                <w:rPr>
                  <w:rFonts w:ascii="Monaco" w:hAnsi="Monaco" w:cs="Monaco"/>
                  <w:sz w:val="20"/>
                  <w:szCs w:val="20"/>
                  <w:lang w:val="en-US"/>
                  <w:rPrChange w:id="2430"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431"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43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33" w:author="Borja Gonzalez" w:date="2017-09-28T18:58:00Z">
                    <w:rPr>
                      <w:rFonts w:ascii="Monaco" w:hAnsi="Monaco" w:cs="Monaco"/>
                      <w:color w:val="000000"/>
                      <w:sz w:val="32"/>
                      <w:szCs w:val="32"/>
                      <w:lang w:val="en-US"/>
                    </w:rPr>
                  </w:rPrChange>
                </w:rPr>
                <w:t>on</w:t>
              </w:r>
              <w:proofErr w:type="spellEnd"/>
              <w:r w:rsidRPr="0055352B">
                <w:rPr>
                  <w:rFonts w:ascii="Monaco" w:hAnsi="Monaco" w:cs="Monaco"/>
                  <w:b/>
                  <w:bCs/>
                  <w:color w:val="000000"/>
                  <w:sz w:val="20"/>
                  <w:szCs w:val="20"/>
                  <w:lang w:val="en-US"/>
                  <w:rPrChange w:id="243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35" w:author="Borja Gonzalez" w:date="2017-09-28T18:58: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436"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2437"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438" w:author="Borja Gonzalez" w:date="2017-09-28T18:58:00Z">
                    <w:rPr>
                      <w:rFonts w:ascii="Monaco" w:hAnsi="Monaco" w:cs="Monaco"/>
                      <w:b/>
                      <w:bCs/>
                      <w:color w:val="204A87"/>
                      <w:sz w:val="32"/>
                      <w:szCs w:val="32"/>
                      <w:lang w:val="en-US"/>
                    </w:rPr>
                  </w:rPrChange>
                </w:rPr>
                <w:t>function</w:t>
              </w:r>
              <w:proofErr w:type="spellEnd"/>
              <w:r w:rsidRPr="0055352B">
                <w:rPr>
                  <w:rFonts w:ascii="Monaco" w:hAnsi="Monaco" w:cs="Monaco"/>
                  <w:b/>
                  <w:bCs/>
                  <w:color w:val="000000"/>
                  <w:sz w:val="20"/>
                  <w:szCs w:val="20"/>
                  <w:lang w:val="en-US"/>
                  <w:rPrChange w:id="243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40"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441"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42" w:author="Borja Gonzalez" w:date="2017-09-28T18:58:00Z">
                    <w:rPr>
                      <w:rFonts w:ascii="Monaco" w:hAnsi="Monaco" w:cs="Monaco"/>
                      <w:sz w:val="32"/>
                      <w:szCs w:val="32"/>
                      <w:lang w:val="en-US"/>
                    </w:rPr>
                  </w:rPrChange>
                </w:rPr>
                <w:t xml:space="preserve">  </w:t>
              </w:r>
            </w:ins>
          </w:p>
          <w:p w14:paraId="5BD5A2C9" w14:textId="77777777" w:rsidR="0055352B" w:rsidRPr="0055352B" w:rsidRDefault="0055352B" w:rsidP="0055352B">
            <w:pPr>
              <w:widowControl w:val="0"/>
              <w:autoSpaceDE w:val="0"/>
              <w:autoSpaceDN w:val="0"/>
              <w:adjustRightInd w:val="0"/>
              <w:rPr>
                <w:ins w:id="2443" w:author="Borja Gonzalez" w:date="2017-09-28T18:57:00Z"/>
                <w:rFonts w:ascii="Monaco" w:hAnsi="Monaco" w:cs="Monaco"/>
                <w:sz w:val="20"/>
                <w:szCs w:val="20"/>
                <w:lang w:val="en-US"/>
                <w:rPrChange w:id="2444" w:author="Borja Gonzalez" w:date="2017-09-28T18:58:00Z">
                  <w:rPr>
                    <w:ins w:id="2445" w:author="Borja Gonzalez" w:date="2017-09-28T18:57:00Z"/>
                    <w:rFonts w:ascii="Monaco" w:hAnsi="Monaco" w:cs="Monaco"/>
                    <w:sz w:val="32"/>
                    <w:szCs w:val="32"/>
                    <w:lang w:val="en-US"/>
                  </w:rPr>
                </w:rPrChange>
              </w:rPr>
            </w:pPr>
            <w:ins w:id="2446" w:author="Borja Gonzalez" w:date="2017-09-28T18:57:00Z">
              <w:r w:rsidRPr="0055352B">
                <w:rPr>
                  <w:rFonts w:ascii="Monaco" w:hAnsi="Monaco" w:cs="Monaco"/>
                  <w:sz w:val="20"/>
                  <w:szCs w:val="20"/>
                  <w:lang w:val="en-US"/>
                  <w:rPrChange w:id="244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48"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44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50"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451"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52" w:author="Borja Gonzalez" w:date="2017-09-28T18:58:00Z">
                    <w:rPr>
                      <w:rFonts w:ascii="Monaco" w:hAnsi="Monaco" w:cs="Monaco"/>
                      <w:color w:val="4E9A06"/>
                      <w:sz w:val="32"/>
                      <w:szCs w:val="32"/>
                      <w:lang w:val="en-US"/>
                    </w:rPr>
                  </w:rPrChange>
                </w:rPr>
                <w:t xml:space="preserve">"El </w:t>
              </w:r>
              <w:proofErr w:type="spellStart"/>
              <w:r w:rsidRPr="0055352B">
                <w:rPr>
                  <w:rFonts w:ascii="Monaco" w:hAnsi="Monaco" w:cs="Monaco"/>
                  <w:color w:val="4E9A06"/>
                  <w:sz w:val="20"/>
                  <w:szCs w:val="20"/>
                  <w:lang w:val="en-US"/>
                  <w:rPrChange w:id="2453" w:author="Borja Gonzalez" w:date="2017-09-28T18:58:00Z">
                    <w:rPr>
                      <w:rFonts w:ascii="Monaco" w:hAnsi="Monaco" w:cs="Monaco"/>
                      <w:color w:val="4E9A06"/>
                      <w:sz w:val="32"/>
                      <w:szCs w:val="32"/>
                      <w:lang w:val="en-US"/>
                    </w:rPr>
                  </w:rPrChange>
                </w:rPr>
                <w:t>servidor</w:t>
              </w:r>
              <w:proofErr w:type="spellEnd"/>
              <w:r w:rsidRPr="0055352B">
                <w:rPr>
                  <w:rFonts w:ascii="Monaco" w:hAnsi="Monaco" w:cs="Monaco"/>
                  <w:color w:val="4E9A06"/>
                  <w:sz w:val="20"/>
                  <w:szCs w:val="20"/>
                  <w:lang w:val="en-US"/>
                  <w:rPrChange w:id="2454" w:author="Borja Gonzalez" w:date="2017-09-28T18:58:00Z">
                    <w:rPr>
                      <w:rFonts w:ascii="Monaco" w:hAnsi="Monaco" w:cs="Monaco"/>
                      <w:color w:val="4E9A06"/>
                      <w:sz w:val="32"/>
                      <w:szCs w:val="32"/>
                      <w:lang w:val="en-US"/>
                    </w:rPr>
                  </w:rPrChange>
                </w:rPr>
                <w:t xml:space="preserve"> ha </w:t>
              </w:r>
              <w:proofErr w:type="spellStart"/>
              <w:r w:rsidRPr="0055352B">
                <w:rPr>
                  <w:rFonts w:ascii="Monaco" w:hAnsi="Monaco" w:cs="Monaco"/>
                  <w:color w:val="4E9A06"/>
                  <w:sz w:val="20"/>
                  <w:szCs w:val="20"/>
                  <w:lang w:val="en-US"/>
                  <w:rPrChange w:id="2455" w:author="Borja Gonzalez" w:date="2017-09-28T18:58:00Z">
                    <w:rPr>
                      <w:rFonts w:ascii="Monaco" w:hAnsi="Monaco" w:cs="Monaco"/>
                      <w:color w:val="4E9A06"/>
                      <w:sz w:val="32"/>
                      <w:szCs w:val="32"/>
                      <w:lang w:val="en-US"/>
                    </w:rPr>
                  </w:rPrChange>
                </w:rPr>
                <w:t>enviado</w:t>
              </w:r>
              <w:proofErr w:type="spellEnd"/>
              <w:r w:rsidRPr="0055352B">
                <w:rPr>
                  <w:rFonts w:ascii="Monaco" w:hAnsi="Monaco" w:cs="Monaco"/>
                  <w:color w:val="4E9A06"/>
                  <w:sz w:val="20"/>
                  <w:szCs w:val="20"/>
                  <w:lang w:val="en-US"/>
                  <w:rPrChange w:id="2456" w:author="Borja Gonzalez" w:date="2017-09-28T18:58:00Z">
                    <w:rPr>
                      <w:rFonts w:ascii="Monaco" w:hAnsi="Monaco" w:cs="Monaco"/>
                      <w:color w:val="4E9A06"/>
                      <w:sz w:val="32"/>
                      <w:szCs w:val="32"/>
                      <w:lang w:val="en-US"/>
                    </w:rPr>
                  </w:rPrChange>
                </w:rPr>
                <w:t xml:space="preserve"> un </w:t>
              </w:r>
              <w:proofErr w:type="spellStart"/>
              <w:r w:rsidRPr="0055352B">
                <w:rPr>
                  <w:rFonts w:ascii="Monaco" w:hAnsi="Monaco" w:cs="Monaco"/>
                  <w:color w:val="4E9A06"/>
                  <w:sz w:val="20"/>
                  <w:szCs w:val="20"/>
                  <w:lang w:val="en-US"/>
                  <w:rPrChange w:id="2457" w:author="Borja Gonzalez" w:date="2017-09-28T18:58:00Z">
                    <w:rPr>
                      <w:rFonts w:ascii="Monaco" w:hAnsi="Monaco" w:cs="Monaco"/>
                      <w:color w:val="4E9A06"/>
                      <w:sz w:val="32"/>
                      <w:szCs w:val="32"/>
                      <w:lang w:val="en-US"/>
                    </w:rPr>
                  </w:rPrChange>
                </w:rPr>
                <w:t>mensaje</w:t>
              </w:r>
              <w:proofErr w:type="spellEnd"/>
              <w:r w:rsidRPr="0055352B">
                <w:rPr>
                  <w:rFonts w:ascii="Monaco" w:hAnsi="Monaco" w:cs="Monaco"/>
                  <w:color w:val="4E9A06"/>
                  <w:sz w:val="20"/>
                  <w:szCs w:val="20"/>
                  <w:lang w:val="en-US"/>
                  <w:rPrChange w:id="2458" w:author="Borja Gonzalez" w:date="2017-09-28T18:58: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459" w:author="Borja Gonzalez" w:date="2017-09-28T18:58:00Z">
                    <w:rPr>
                      <w:rFonts w:ascii="Monaco" w:hAnsi="Monaco" w:cs="Monaco"/>
                      <w:b/>
                      <w:bCs/>
                      <w:color w:val="000000"/>
                      <w:sz w:val="32"/>
                      <w:szCs w:val="32"/>
                      <w:lang w:val="en-US"/>
                    </w:rPr>
                  </w:rPrChange>
                </w:rPr>
                <w:t>);</w:t>
              </w:r>
            </w:ins>
          </w:p>
          <w:p w14:paraId="2DD2CDEA" w14:textId="77777777" w:rsidR="0055352B" w:rsidRPr="0055352B" w:rsidRDefault="0055352B" w:rsidP="0055352B">
            <w:pPr>
              <w:widowControl w:val="0"/>
              <w:autoSpaceDE w:val="0"/>
              <w:autoSpaceDN w:val="0"/>
              <w:adjustRightInd w:val="0"/>
              <w:rPr>
                <w:ins w:id="2460" w:author="Borja Gonzalez" w:date="2017-09-28T18:57:00Z"/>
                <w:rFonts w:ascii="Monaco" w:hAnsi="Monaco" w:cs="Monaco"/>
                <w:sz w:val="20"/>
                <w:szCs w:val="20"/>
                <w:lang w:val="en-US"/>
                <w:rPrChange w:id="2461" w:author="Borja Gonzalez" w:date="2017-09-28T18:58:00Z">
                  <w:rPr>
                    <w:ins w:id="2462" w:author="Borja Gonzalez" w:date="2017-09-28T18:57:00Z"/>
                    <w:rFonts w:ascii="Monaco" w:hAnsi="Monaco" w:cs="Monaco"/>
                    <w:sz w:val="32"/>
                    <w:szCs w:val="32"/>
                    <w:lang w:val="en-US"/>
                  </w:rPr>
                </w:rPrChange>
              </w:rPr>
            </w:pPr>
            <w:ins w:id="2463" w:author="Borja Gonzalez" w:date="2017-09-28T18:57:00Z">
              <w:r w:rsidRPr="0055352B">
                <w:rPr>
                  <w:rFonts w:ascii="Monaco" w:hAnsi="Monaco" w:cs="Monaco"/>
                  <w:sz w:val="20"/>
                  <w:szCs w:val="20"/>
                  <w:lang w:val="en-US"/>
                  <w:rPrChange w:id="246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65"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2466"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467"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68"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469"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47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1" w:author="Borja Gonzalez" w:date="2017-09-28T18:58:00Z">
                    <w:rPr>
                      <w:rFonts w:ascii="Monaco" w:hAnsi="Monaco" w:cs="Monaco"/>
                      <w:color w:val="000000"/>
                      <w:sz w:val="32"/>
                      <w:szCs w:val="32"/>
                      <w:lang w:val="en-US"/>
                    </w:rPr>
                  </w:rPrChange>
                </w:rPr>
                <w:t>parse</w:t>
              </w:r>
              <w:proofErr w:type="spellEnd"/>
              <w:r w:rsidRPr="0055352B">
                <w:rPr>
                  <w:rFonts w:ascii="Monaco" w:hAnsi="Monaco" w:cs="Monaco"/>
                  <w:b/>
                  <w:bCs/>
                  <w:color w:val="000000"/>
                  <w:sz w:val="20"/>
                  <w:szCs w:val="20"/>
                  <w:lang w:val="en-US"/>
                  <w:rPrChange w:id="247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3"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474"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widowControl w:val="0"/>
              <w:autoSpaceDE w:val="0"/>
              <w:autoSpaceDN w:val="0"/>
              <w:adjustRightInd w:val="0"/>
              <w:rPr>
                <w:ins w:id="2475" w:author="Borja Gonzalez" w:date="2017-09-28T18:57:00Z"/>
                <w:rFonts w:ascii="Monaco" w:hAnsi="Monaco" w:cs="Monaco"/>
                <w:i/>
                <w:iCs/>
                <w:color w:val="8F5902"/>
                <w:sz w:val="20"/>
                <w:szCs w:val="20"/>
                <w:lang w:val="en-US"/>
                <w:rPrChange w:id="2476" w:author="Borja Gonzalez" w:date="2017-09-28T18:58:00Z">
                  <w:rPr>
                    <w:ins w:id="2477" w:author="Borja Gonzalez" w:date="2017-09-28T18:57:00Z"/>
                    <w:rFonts w:ascii="Monaco" w:hAnsi="Monaco" w:cs="Monaco"/>
                    <w:i/>
                    <w:iCs/>
                    <w:color w:val="8F5902"/>
                    <w:sz w:val="32"/>
                    <w:szCs w:val="32"/>
                    <w:lang w:val="en-US"/>
                  </w:rPr>
                </w:rPrChange>
              </w:rPr>
            </w:pPr>
            <w:ins w:id="2478" w:author="Borja Gonzalez" w:date="2017-09-28T18:57:00Z">
              <w:r w:rsidRPr="0055352B">
                <w:rPr>
                  <w:rFonts w:ascii="Monaco" w:hAnsi="Monaco" w:cs="Monaco"/>
                  <w:sz w:val="20"/>
                  <w:szCs w:val="20"/>
                  <w:lang w:val="en-US"/>
                  <w:rPrChange w:id="2479"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2480" w:author="Borja Gonzalez" w:date="2017-09-28T18:58:00Z">
                    <w:rPr>
                      <w:rFonts w:ascii="Monaco" w:hAnsi="Monaco" w:cs="Monaco"/>
                      <w:i/>
                      <w:iCs/>
                      <w:color w:val="8F5902"/>
                      <w:sz w:val="32"/>
                      <w:szCs w:val="32"/>
                      <w:lang w:val="en-US"/>
                    </w:rPr>
                  </w:rPrChange>
                </w:rPr>
                <w:t>//console.log(</w:t>
              </w:r>
              <w:proofErr w:type="spellStart"/>
              <w:r w:rsidRPr="0055352B">
                <w:rPr>
                  <w:rFonts w:ascii="Monaco" w:hAnsi="Monaco" w:cs="Monaco"/>
                  <w:i/>
                  <w:iCs/>
                  <w:color w:val="8F5902"/>
                  <w:sz w:val="20"/>
                  <w:szCs w:val="20"/>
                  <w:lang w:val="en-US"/>
                  <w:rPrChange w:id="2481" w:author="Borja Gonzalez" w:date="2017-09-28T18:58:00Z">
                    <w:rPr>
                      <w:rFonts w:ascii="Monaco" w:hAnsi="Monaco" w:cs="Monaco"/>
                      <w:i/>
                      <w:iCs/>
                      <w:color w:val="8F5902"/>
                      <w:sz w:val="32"/>
                      <w:szCs w:val="32"/>
                      <w:lang w:val="en-US"/>
                    </w:rPr>
                  </w:rPrChange>
                </w:rPr>
                <w:t>message.data</w:t>
              </w:r>
              <w:proofErr w:type="spellEnd"/>
              <w:r w:rsidRPr="0055352B">
                <w:rPr>
                  <w:rFonts w:ascii="Monaco" w:hAnsi="Monaco" w:cs="Monaco"/>
                  <w:i/>
                  <w:iCs/>
                  <w:color w:val="8F5902"/>
                  <w:sz w:val="20"/>
                  <w:szCs w:val="20"/>
                  <w:lang w:val="en-US"/>
                  <w:rPrChange w:id="2482" w:author="Borja Gonzalez" w:date="2017-09-28T18:58:00Z">
                    <w:rPr>
                      <w:rFonts w:ascii="Monaco" w:hAnsi="Monaco" w:cs="Monaco"/>
                      <w:i/>
                      <w:iCs/>
                      <w:color w:val="8F5902"/>
                      <w:sz w:val="32"/>
                      <w:szCs w:val="32"/>
                      <w:lang w:val="en-US"/>
                    </w:rPr>
                  </w:rPrChange>
                </w:rPr>
                <w:t xml:space="preserve">); </w:t>
              </w:r>
            </w:ins>
          </w:p>
          <w:p w14:paraId="26053AD4" w14:textId="77777777" w:rsidR="0055352B" w:rsidRPr="0055352B" w:rsidRDefault="0055352B" w:rsidP="0055352B">
            <w:pPr>
              <w:widowControl w:val="0"/>
              <w:autoSpaceDE w:val="0"/>
              <w:autoSpaceDN w:val="0"/>
              <w:adjustRightInd w:val="0"/>
              <w:rPr>
                <w:ins w:id="2483" w:author="Borja Gonzalez" w:date="2017-09-28T18:57:00Z"/>
                <w:rFonts w:ascii="Monaco" w:hAnsi="Monaco" w:cs="Monaco"/>
                <w:sz w:val="20"/>
                <w:szCs w:val="20"/>
                <w:lang w:val="en-US"/>
                <w:rPrChange w:id="2484" w:author="Borja Gonzalez" w:date="2017-09-28T18:58:00Z">
                  <w:rPr>
                    <w:ins w:id="2485" w:author="Borja Gonzalez" w:date="2017-09-28T18:57:00Z"/>
                    <w:rFonts w:ascii="Monaco" w:hAnsi="Monaco" w:cs="Monaco"/>
                    <w:sz w:val="32"/>
                    <w:szCs w:val="32"/>
                    <w:lang w:val="en-US"/>
                  </w:rPr>
                </w:rPrChange>
              </w:rPr>
            </w:pPr>
            <w:ins w:id="2486" w:author="Borja Gonzalez" w:date="2017-09-28T18:57:00Z">
              <w:r w:rsidRPr="0055352B">
                <w:rPr>
                  <w:rFonts w:ascii="Monaco" w:hAnsi="Monaco" w:cs="Monaco"/>
                  <w:sz w:val="20"/>
                  <w:szCs w:val="20"/>
                  <w:lang w:val="en-US"/>
                  <w:rPrChange w:id="2487"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88" w:author="Borja Gonzalez" w:date="2017-09-28T18:58:00Z">
                    <w:rPr>
                      <w:rFonts w:ascii="Monaco" w:hAnsi="Monaco" w:cs="Monaco"/>
                      <w:b/>
                      <w:bCs/>
                      <w:color w:val="000000"/>
                      <w:sz w:val="32"/>
                      <w:szCs w:val="32"/>
                      <w:lang w:val="en-US"/>
                    </w:rPr>
                  </w:rPrChange>
                </w:rPr>
                <w:t>});</w:t>
              </w:r>
            </w:ins>
          </w:p>
          <w:p w14:paraId="31AE8C84" w14:textId="77777777" w:rsidR="0055352B" w:rsidRPr="0055352B" w:rsidRDefault="0055352B" w:rsidP="0055352B">
            <w:pPr>
              <w:widowControl w:val="0"/>
              <w:autoSpaceDE w:val="0"/>
              <w:autoSpaceDN w:val="0"/>
              <w:adjustRightInd w:val="0"/>
              <w:rPr>
                <w:ins w:id="2489" w:author="Borja Gonzalez" w:date="2017-09-28T18:57:00Z"/>
                <w:rFonts w:ascii="Monaco" w:hAnsi="Monaco" w:cs="Monaco"/>
                <w:sz w:val="20"/>
                <w:szCs w:val="20"/>
                <w:lang w:val="en-US"/>
                <w:rPrChange w:id="2490" w:author="Borja Gonzalez" w:date="2017-09-28T18:58:00Z">
                  <w:rPr>
                    <w:ins w:id="2491" w:author="Borja Gonzalez" w:date="2017-09-28T18:57:00Z"/>
                    <w:rFonts w:ascii="Monaco" w:hAnsi="Monaco" w:cs="Monaco"/>
                    <w:sz w:val="32"/>
                    <w:szCs w:val="32"/>
                    <w:lang w:val="en-US"/>
                  </w:rPr>
                </w:rPrChange>
              </w:rPr>
            </w:pPr>
          </w:p>
          <w:p w14:paraId="105171F5" w14:textId="77777777" w:rsidR="0055352B" w:rsidRPr="0055352B" w:rsidRDefault="0055352B" w:rsidP="0055352B">
            <w:pPr>
              <w:widowControl w:val="0"/>
              <w:autoSpaceDE w:val="0"/>
              <w:autoSpaceDN w:val="0"/>
              <w:adjustRightInd w:val="0"/>
              <w:rPr>
                <w:ins w:id="2492" w:author="Borja Gonzalez" w:date="2017-09-28T18:57:00Z"/>
                <w:rFonts w:ascii="Monaco" w:hAnsi="Monaco" w:cs="Monaco"/>
                <w:sz w:val="20"/>
                <w:szCs w:val="20"/>
                <w:lang w:val="en-US"/>
                <w:rPrChange w:id="2493" w:author="Borja Gonzalez" w:date="2017-09-28T18:58:00Z">
                  <w:rPr>
                    <w:ins w:id="2494" w:author="Borja Gonzalez" w:date="2017-09-28T18:57:00Z"/>
                    <w:rFonts w:ascii="Monaco" w:hAnsi="Monaco" w:cs="Monaco"/>
                    <w:sz w:val="32"/>
                    <w:szCs w:val="32"/>
                    <w:lang w:val="en-US"/>
                  </w:rPr>
                </w:rPrChange>
              </w:rPr>
            </w:pPr>
            <w:ins w:id="2495" w:author="Borja Gonzalez" w:date="2017-09-28T18:57:00Z">
              <w:r w:rsidRPr="0055352B">
                <w:rPr>
                  <w:rFonts w:ascii="Monaco" w:hAnsi="Monaco" w:cs="Monaco"/>
                  <w:sz w:val="20"/>
                  <w:szCs w:val="20"/>
                  <w:lang w:val="en-US"/>
                  <w:rPrChange w:id="2496" w:author="Borja Gonzalez" w:date="2017-09-28T18:58: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497"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49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99" w:author="Borja Gonzalez" w:date="2017-09-28T18:58:00Z">
                    <w:rPr>
                      <w:rFonts w:ascii="Monaco" w:hAnsi="Monaco" w:cs="Monaco"/>
                      <w:color w:val="000000"/>
                      <w:sz w:val="32"/>
                      <w:szCs w:val="32"/>
                      <w:lang w:val="en-US"/>
                    </w:rPr>
                  </w:rPrChange>
                </w:rPr>
                <w:t>data</w:t>
              </w:r>
              <w:r w:rsidRPr="0055352B">
                <w:rPr>
                  <w:rFonts w:ascii="Monaco" w:hAnsi="Monaco" w:cs="Monaco"/>
                  <w:sz w:val="20"/>
                  <w:szCs w:val="20"/>
                  <w:lang w:val="en-US"/>
                  <w:rPrChange w:id="2500"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01"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02"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503" w:author="Borja Gonzalez" w:date="2017-09-28T18:58:00Z">
                    <w:rPr>
                      <w:rFonts w:ascii="Monaco" w:hAnsi="Monaco" w:cs="Monaco"/>
                      <w:b/>
                      <w:bCs/>
                      <w:color w:val="000000"/>
                      <w:sz w:val="32"/>
                      <w:szCs w:val="32"/>
                      <w:lang w:val="en-US"/>
                    </w:rPr>
                  </w:rPrChange>
                </w:rPr>
                <w:t>{</w:t>
              </w:r>
            </w:ins>
          </w:p>
          <w:p w14:paraId="1F8D7ADB" w14:textId="77777777" w:rsidR="0055352B" w:rsidRPr="0055352B" w:rsidRDefault="0055352B" w:rsidP="0055352B">
            <w:pPr>
              <w:widowControl w:val="0"/>
              <w:autoSpaceDE w:val="0"/>
              <w:autoSpaceDN w:val="0"/>
              <w:adjustRightInd w:val="0"/>
              <w:rPr>
                <w:ins w:id="2504" w:author="Borja Gonzalez" w:date="2017-09-28T18:57:00Z"/>
                <w:rFonts w:ascii="Monaco" w:hAnsi="Monaco" w:cs="Monaco"/>
                <w:sz w:val="20"/>
                <w:szCs w:val="20"/>
                <w:lang w:val="en-US"/>
                <w:rPrChange w:id="2505" w:author="Borja Gonzalez" w:date="2017-09-28T18:58:00Z">
                  <w:rPr>
                    <w:ins w:id="2506" w:author="Borja Gonzalez" w:date="2017-09-28T18:57:00Z"/>
                    <w:rFonts w:ascii="Monaco" w:hAnsi="Monaco" w:cs="Monaco"/>
                    <w:sz w:val="32"/>
                    <w:szCs w:val="32"/>
                    <w:lang w:val="en-US"/>
                  </w:rPr>
                </w:rPrChange>
              </w:rPr>
            </w:pPr>
            <w:ins w:id="2507" w:author="Borja Gonzalez" w:date="2017-09-28T18:57:00Z">
              <w:r w:rsidRPr="0055352B">
                <w:rPr>
                  <w:rFonts w:ascii="Monaco" w:hAnsi="Monaco" w:cs="Monaco"/>
                  <w:sz w:val="20"/>
                  <w:szCs w:val="20"/>
                  <w:lang w:val="en-US"/>
                  <w:rPrChange w:id="2508" w:author="Borja Gonzalez" w:date="2017-09-28T18:58:00Z">
                    <w:rPr>
                      <w:rFonts w:ascii="Monaco" w:hAnsi="Monaco" w:cs="Monaco"/>
                      <w:sz w:val="32"/>
                      <w:szCs w:val="32"/>
                      <w:lang w:val="en-US"/>
                    </w:rPr>
                  </w:rPrChange>
                </w:rPr>
                <w:t xml:space="preserve">        </w:t>
              </w:r>
              <w:r w:rsidRPr="0055352B">
                <w:rPr>
                  <w:rFonts w:ascii="Monaco" w:hAnsi="Monaco" w:cs="Monaco"/>
                  <w:sz w:val="20"/>
                  <w:szCs w:val="20"/>
                  <w:lang w:val="en-US"/>
                  <w:rPrChange w:id="2509" w:author="Borja Gonzalez" w:date="2017-09-28T18:58:00Z">
                    <w:rPr>
                      <w:rFonts w:ascii="Monaco" w:hAnsi="Monaco" w:cs="Monaco"/>
                      <w:sz w:val="32"/>
                      <w:szCs w:val="32"/>
                      <w:lang w:val="en-US"/>
                    </w:rPr>
                  </w:rPrChange>
                </w:rPr>
                <w:tab/>
              </w:r>
              <w:proofErr w:type="spellStart"/>
              <w:r w:rsidRPr="0055352B">
                <w:rPr>
                  <w:rFonts w:ascii="Monaco" w:hAnsi="Monaco" w:cs="Monaco"/>
                  <w:color w:val="000000"/>
                  <w:sz w:val="20"/>
                  <w:szCs w:val="20"/>
                  <w:lang w:val="en-US"/>
                  <w:rPrChange w:id="2510" w:author="Borja Gonzalez" w:date="2017-09-28T18:58:00Z">
                    <w:rPr>
                      <w:rFonts w:ascii="Monaco" w:hAnsi="Monaco" w:cs="Monaco"/>
                      <w:color w:val="000000"/>
                      <w:sz w:val="32"/>
                      <w:szCs w:val="32"/>
                      <w:lang w:val="en-US"/>
                    </w:rPr>
                  </w:rPrChange>
                </w:rPr>
                <w:t>operacion</w:t>
              </w:r>
              <w:proofErr w:type="spellEnd"/>
              <w:r w:rsidRPr="0055352B">
                <w:rPr>
                  <w:rFonts w:ascii="Monaco" w:hAnsi="Monaco" w:cs="Monaco"/>
                  <w:b/>
                  <w:bCs/>
                  <w:color w:val="CE5C00"/>
                  <w:sz w:val="20"/>
                  <w:szCs w:val="20"/>
                  <w:lang w:val="en-US"/>
                  <w:rPrChange w:id="2511"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12" w:author="Borja Gonzalez" w:date="2017-09-28T18:58: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513" w:author="Borja Gonzalez" w:date="2017-09-28T18:58: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514" w:author="Borja Gonzalez" w:date="2017-09-28T18:58:00Z">
                    <w:rPr>
                      <w:rFonts w:ascii="Monaco" w:hAnsi="Monaco" w:cs="Monaco"/>
                      <w:color w:val="4E9A06"/>
                      <w:sz w:val="32"/>
                      <w:szCs w:val="32"/>
                      <w:lang w:val="en-US"/>
                    </w:rPr>
                  </w:rPrChange>
                </w:rPr>
                <w:t>Añadir</w:t>
              </w:r>
              <w:proofErr w:type="spellEnd"/>
              <w:r w:rsidRPr="0055352B">
                <w:rPr>
                  <w:rFonts w:ascii="Monaco" w:hAnsi="Monaco" w:cs="Monaco"/>
                  <w:color w:val="4E9A06"/>
                  <w:sz w:val="20"/>
                  <w:szCs w:val="20"/>
                  <w:lang w:val="en-US"/>
                  <w:rPrChange w:id="2515" w:author="Borja Gonzalez" w:date="2017-09-28T18:58:00Z">
                    <w:rPr>
                      <w:rFonts w:ascii="Monaco" w:hAnsi="Monaco" w:cs="Monaco"/>
                      <w:color w:val="4E9A06"/>
                      <w:sz w:val="32"/>
                      <w:szCs w:val="32"/>
                      <w:lang w:val="en-US"/>
                    </w:rPr>
                  </w:rPrChange>
                </w:rPr>
                <w:t xml:space="preserve"> paciente"</w:t>
              </w:r>
              <w:r w:rsidRPr="0055352B">
                <w:rPr>
                  <w:rFonts w:ascii="Monaco" w:hAnsi="Monaco" w:cs="Monaco"/>
                  <w:b/>
                  <w:bCs/>
                  <w:color w:val="000000"/>
                  <w:sz w:val="20"/>
                  <w:szCs w:val="20"/>
                  <w:lang w:val="en-US"/>
                  <w:rPrChange w:id="251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517" w:author="Borja Gonzalez" w:date="2017-09-28T18:58:00Z">
                    <w:rPr>
                      <w:rFonts w:ascii="Monaco" w:hAnsi="Monaco" w:cs="Monaco"/>
                      <w:sz w:val="32"/>
                      <w:szCs w:val="32"/>
                      <w:lang w:val="en-US"/>
                    </w:rPr>
                  </w:rPrChange>
                </w:rPr>
                <w:t xml:space="preserve">  </w:t>
              </w:r>
            </w:ins>
          </w:p>
          <w:p w14:paraId="11AED58A" w14:textId="77777777" w:rsidR="0055352B" w:rsidRPr="0055352B" w:rsidRDefault="0055352B" w:rsidP="0055352B">
            <w:pPr>
              <w:widowControl w:val="0"/>
              <w:autoSpaceDE w:val="0"/>
              <w:autoSpaceDN w:val="0"/>
              <w:adjustRightInd w:val="0"/>
              <w:rPr>
                <w:ins w:id="2518" w:author="Borja Gonzalez" w:date="2017-09-28T18:57:00Z"/>
                <w:rFonts w:ascii="Monaco" w:hAnsi="Monaco" w:cs="Monaco"/>
                <w:sz w:val="20"/>
                <w:szCs w:val="20"/>
                <w:lang w:val="en-US"/>
                <w:rPrChange w:id="2519" w:author="Borja Gonzalez" w:date="2017-09-28T18:58:00Z">
                  <w:rPr>
                    <w:ins w:id="2520" w:author="Borja Gonzalez" w:date="2017-09-28T18:57:00Z"/>
                    <w:rFonts w:ascii="Monaco" w:hAnsi="Monaco" w:cs="Monaco"/>
                    <w:sz w:val="32"/>
                    <w:szCs w:val="32"/>
                    <w:lang w:val="en-US"/>
                  </w:rPr>
                </w:rPrChange>
              </w:rPr>
            </w:pPr>
            <w:ins w:id="2521" w:author="Borja Gonzalez" w:date="2017-09-28T18:57:00Z">
              <w:r w:rsidRPr="0055352B">
                <w:rPr>
                  <w:rFonts w:ascii="Monaco" w:hAnsi="Monaco" w:cs="Monaco"/>
                  <w:sz w:val="20"/>
                  <w:szCs w:val="20"/>
                  <w:lang w:val="en-US"/>
                  <w:rPrChange w:id="252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23"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524"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25"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526" w:author="Borja Gonzalez" w:date="2017-09-28T18:58:00Z">
                    <w:rPr>
                      <w:rFonts w:ascii="Monaco" w:hAnsi="Monaco" w:cs="Monaco"/>
                      <w:color w:val="000000"/>
                      <w:sz w:val="32"/>
                      <w:szCs w:val="32"/>
                      <w:lang w:val="en-US"/>
                    </w:rPr>
                  </w:rPrChange>
                </w:rPr>
                <w:t>nombre</w:t>
              </w:r>
              <w:proofErr w:type="spellEnd"/>
              <w:r w:rsidRPr="0055352B">
                <w:rPr>
                  <w:rFonts w:ascii="Monaco" w:hAnsi="Monaco" w:cs="Monaco"/>
                  <w:b/>
                  <w:bCs/>
                  <w:color w:val="000000"/>
                  <w:sz w:val="20"/>
                  <w:szCs w:val="20"/>
                  <w:lang w:val="en-US"/>
                  <w:rPrChange w:id="2527"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528" w:author="Borja Gonzalez" w:date="2017-09-28T18:58:00Z">
                    <w:rPr>
                      <w:rFonts w:ascii="Monaco" w:hAnsi="Monaco" w:cs="Monaco"/>
                      <w:sz w:val="32"/>
                      <w:szCs w:val="32"/>
                      <w:lang w:val="en-US"/>
                    </w:rPr>
                  </w:rPrChange>
                </w:rPr>
                <w:t xml:space="preserve"> </w:t>
              </w:r>
            </w:ins>
          </w:p>
          <w:p w14:paraId="7B42C886" w14:textId="77777777" w:rsidR="0055352B" w:rsidRPr="0055352B" w:rsidRDefault="0055352B" w:rsidP="0055352B">
            <w:pPr>
              <w:widowControl w:val="0"/>
              <w:autoSpaceDE w:val="0"/>
              <w:autoSpaceDN w:val="0"/>
              <w:adjustRightInd w:val="0"/>
              <w:rPr>
                <w:ins w:id="2529" w:author="Borja Gonzalez" w:date="2017-09-28T18:57:00Z"/>
                <w:rFonts w:ascii="Monaco" w:hAnsi="Monaco" w:cs="Monaco"/>
                <w:sz w:val="20"/>
                <w:szCs w:val="20"/>
                <w:lang w:val="en-US"/>
                <w:rPrChange w:id="2530" w:author="Borja Gonzalez" w:date="2017-09-28T18:58:00Z">
                  <w:rPr>
                    <w:ins w:id="2531" w:author="Borja Gonzalez" w:date="2017-09-28T18:57:00Z"/>
                    <w:rFonts w:ascii="Monaco" w:hAnsi="Monaco" w:cs="Monaco"/>
                    <w:sz w:val="32"/>
                    <w:szCs w:val="32"/>
                    <w:lang w:val="en-US"/>
                  </w:rPr>
                </w:rPrChange>
              </w:rPr>
            </w:pPr>
            <w:ins w:id="2532" w:author="Borja Gonzalez" w:date="2017-09-28T18:57:00Z">
              <w:r w:rsidRPr="0055352B">
                <w:rPr>
                  <w:rFonts w:ascii="Monaco" w:hAnsi="Monaco" w:cs="Monaco"/>
                  <w:sz w:val="20"/>
                  <w:szCs w:val="20"/>
                  <w:lang w:val="en-US"/>
                  <w:rPrChange w:id="253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34"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535"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36"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537" w:author="Borja Gonzalez" w:date="2017-09-28T18:58:00Z">
                    <w:rPr>
                      <w:rFonts w:ascii="Monaco" w:hAnsi="Monaco" w:cs="Monaco"/>
                      <w:color w:val="000000"/>
                      <w:sz w:val="32"/>
                      <w:szCs w:val="32"/>
                      <w:lang w:val="en-US"/>
                    </w:rPr>
                  </w:rPrChange>
                </w:rPr>
                <w:t>apellido</w:t>
              </w:r>
              <w:proofErr w:type="spellEnd"/>
              <w:r w:rsidRPr="0055352B">
                <w:rPr>
                  <w:rFonts w:ascii="Monaco" w:hAnsi="Monaco" w:cs="Monaco"/>
                  <w:b/>
                  <w:bCs/>
                  <w:color w:val="000000"/>
                  <w:sz w:val="20"/>
                  <w:szCs w:val="20"/>
                  <w:lang w:val="en-US"/>
                  <w:rPrChange w:id="2538" w:author="Borja Gonzalez" w:date="2017-09-28T18:58:00Z">
                    <w:rPr>
                      <w:rFonts w:ascii="Monaco" w:hAnsi="Monaco" w:cs="Monaco"/>
                      <w:b/>
                      <w:bCs/>
                      <w:color w:val="000000"/>
                      <w:sz w:val="32"/>
                      <w:szCs w:val="32"/>
                      <w:lang w:val="en-US"/>
                    </w:rPr>
                  </w:rPrChange>
                </w:rPr>
                <w:t>,</w:t>
              </w:r>
            </w:ins>
          </w:p>
          <w:p w14:paraId="4C13C220" w14:textId="77777777" w:rsidR="0055352B" w:rsidRPr="0055352B" w:rsidRDefault="0055352B" w:rsidP="0055352B">
            <w:pPr>
              <w:widowControl w:val="0"/>
              <w:autoSpaceDE w:val="0"/>
              <w:autoSpaceDN w:val="0"/>
              <w:adjustRightInd w:val="0"/>
              <w:rPr>
                <w:ins w:id="2539" w:author="Borja Gonzalez" w:date="2017-09-28T18:57:00Z"/>
                <w:rFonts w:ascii="Monaco" w:hAnsi="Monaco" w:cs="Monaco"/>
                <w:sz w:val="20"/>
                <w:szCs w:val="20"/>
                <w:lang w:val="en-US"/>
                <w:rPrChange w:id="2540" w:author="Borja Gonzalez" w:date="2017-09-28T18:58:00Z">
                  <w:rPr>
                    <w:ins w:id="2541" w:author="Borja Gonzalez" w:date="2017-09-28T18:57:00Z"/>
                    <w:rFonts w:ascii="Monaco" w:hAnsi="Monaco" w:cs="Monaco"/>
                    <w:sz w:val="32"/>
                    <w:szCs w:val="32"/>
                    <w:lang w:val="en-US"/>
                  </w:rPr>
                </w:rPrChange>
              </w:rPr>
            </w:pPr>
            <w:ins w:id="2542" w:author="Borja Gonzalez" w:date="2017-09-28T18:57:00Z">
              <w:r w:rsidRPr="0055352B">
                <w:rPr>
                  <w:rFonts w:ascii="Monaco" w:hAnsi="Monaco" w:cs="Monaco"/>
                  <w:sz w:val="20"/>
                  <w:szCs w:val="20"/>
                  <w:lang w:val="en-US"/>
                  <w:rPrChange w:id="254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44" w:author="Borja Gonzalez" w:date="2017-09-28T18:58:00Z">
                    <w:rPr>
                      <w:rFonts w:ascii="Monaco" w:hAnsi="Monaco" w:cs="Monaco"/>
                      <w:color w:val="000000"/>
                      <w:sz w:val="32"/>
                      <w:szCs w:val="32"/>
                      <w:lang w:val="en-US"/>
                    </w:rPr>
                  </w:rPrChange>
                </w:rPr>
                <w:t>s</w:t>
              </w:r>
              <w:r w:rsidRPr="0055352B">
                <w:rPr>
                  <w:rFonts w:ascii="Monaco" w:hAnsi="Monaco" w:cs="Monaco"/>
                  <w:b/>
                  <w:bCs/>
                  <w:color w:val="CE5C00"/>
                  <w:sz w:val="20"/>
                  <w:szCs w:val="20"/>
                  <w:lang w:val="en-US"/>
                  <w:rPrChange w:id="2545"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46"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547" w:author="Borja Gonzalez" w:date="2017-09-28T18:58:00Z">
                    <w:rPr>
                      <w:rFonts w:ascii="Monaco" w:hAnsi="Monaco" w:cs="Monaco"/>
                      <w:color w:val="000000"/>
                      <w:sz w:val="32"/>
                      <w:szCs w:val="32"/>
                      <w:lang w:val="en-US"/>
                    </w:rPr>
                  </w:rPrChange>
                </w:rPr>
                <w:t>sexo</w:t>
              </w:r>
              <w:proofErr w:type="spellEnd"/>
              <w:r w:rsidRPr="0055352B">
                <w:rPr>
                  <w:rFonts w:ascii="Monaco" w:hAnsi="Monaco" w:cs="Monaco"/>
                  <w:sz w:val="20"/>
                  <w:szCs w:val="20"/>
                  <w:lang w:val="en-US"/>
                  <w:rPrChange w:id="2548" w:author="Borja Gonzalez" w:date="2017-09-28T18:58:00Z">
                    <w:rPr>
                      <w:rFonts w:ascii="Monaco" w:hAnsi="Monaco" w:cs="Monaco"/>
                      <w:sz w:val="32"/>
                      <w:szCs w:val="32"/>
                      <w:lang w:val="en-US"/>
                    </w:rPr>
                  </w:rPrChange>
                </w:rPr>
                <w:t xml:space="preserve">               </w:t>
              </w:r>
            </w:ins>
          </w:p>
          <w:p w14:paraId="2D0B32CC" w14:textId="77777777" w:rsidR="0055352B" w:rsidRPr="0055352B" w:rsidRDefault="0055352B" w:rsidP="0055352B">
            <w:pPr>
              <w:widowControl w:val="0"/>
              <w:autoSpaceDE w:val="0"/>
              <w:autoSpaceDN w:val="0"/>
              <w:adjustRightInd w:val="0"/>
              <w:rPr>
                <w:ins w:id="2549" w:author="Borja Gonzalez" w:date="2017-09-28T18:57:00Z"/>
                <w:rFonts w:ascii="Monaco" w:hAnsi="Monaco" w:cs="Monaco"/>
                <w:sz w:val="20"/>
                <w:szCs w:val="20"/>
                <w:lang w:val="en-US"/>
                <w:rPrChange w:id="2550" w:author="Borja Gonzalez" w:date="2017-09-28T18:58:00Z">
                  <w:rPr>
                    <w:ins w:id="2551" w:author="Borja Gonzalez" w:date="2017-09-28T18:57:00Z"/>
                    <w:rFonts w:ascii="Monaco" w:hAnsi="Monaco" w:cs="Monaco"/>
                    <w:sz w:val="32"/>
                    <w:szCs w:val="32"/>
                    <w:lang w:val="en-US"/>
                  </w:rPr>
                </w:rPrChange>
              </w:rPr>
            </w:pPr>
            <w:ins w:id="2552" w:author="Borja Gonzalez" w:date="2017-09-28T18:57:00Z">
              <w:r w:rsidRPr="0055352B">
                <w:rPr>
                  <w:rFonts w:ascii="Monaco" w:hAnsi="Monaco" w:cs="Monaco"/>
                  <w:sz w:val="20"/>
                  <w:szCs w:val="20"/>
                  <w:lang w:val="en-US"/>
                  <w:rPrChange w:id="2553"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554"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widowControl w:val="0"/>
              <w:autoSpaceDE w:val="0"/>
              <w:autoSpaceDN w:val="0"/>
              <w:adjustRightInd w:val="0"/>
              <w:rPr>
                <w:ins w:id="2555" w:author="Borja Gonzalez" w:date="2017-09-28T18:57:00Z"/>
                <w:rFonts w:ascii="Monaco" w:hAnsi="Monaco" w:cs="Monaco"/>
                <w:sz w:val="20"/>
                <w:szCs w:val="20"/>
                <w:lang w:val="en-US"/>
                <w:rPrChange w:id="2556" w:author="Borja Gonzalez" w:date="2017-09-28T18:58:00Z">
                  <w:rPr>
                    <w:ins w:id="2557" w:author="Borja Gonzalez" w:date="2017-09-28T18:57:00Z"/>
                    <w:rFonts w:ascii="Monaco" w:hAnsi="Monaco" w:cs="Monaco"/>
                    <w:sz w:val="32"/>
                    <w:szCs w:val="32"/>
                    <w:lang w:val="en-US"/>
                  </w:rPr>
                </w:rPrChange>
              </w:rPr>
            </w:pPr>
            <w:ins w:id="2558" w:author="Borja Gonzalez" w:date="2017-09-28T18:57:00Z">
              <w:r w:rsidRPr="0055352B">
                <w:rPr>
                  <w:rFonts w:ascii="Monaco" w:hAnsi="Monaco" w:cs="Monaco"/>
                  <w:sz w:val="20"/>
                  <w:szCs w:val="20"/>
                  <w:lang w:val="en-US"/>
                  <w:rPrChange w:id="2559" w:author="Borja Gonzalez" w:date="2017-09-28T18:58: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560"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561"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2" w:author="Borja Gonzalez" w:date="2017-09-28T18:58:00Z">
                    <w:rPr>
                      <w:rFonts w:ascii="Monaco" w:hAnsi="Monaco" w:cs="Monaco"/>
                      <w:color w:val="000000"/>
                      <w:sz w:val="32"/>
                      <w:szCs w:val="32"/>
                      <w:lang w:val="en-US"/>
                    </w:rPr>
                  </w:rPrChange>
                </w:rPr>
                <w:t>send</w:t>
              </w:r>
              <w:proofErr w:type="spellEnd"/>
              <w:r w:rsidRPr="0055352B">
                <w:rPr>
                  <w:rFonts w:ascii="Monaco" w:hAnsi="Monaco" w:cs="Monaco"/>
                  <w:b/>
                  <w:bCs/>
                  <w:color w:val="000000"/>
                  <w:sz w:val="20"/>
                  <w:szCs w:val="20"/>
                  <w:lang w:val="en-US"/>
                  <w:rPrChange w:id="2563" w:author="Borja Gonzalez" w:date="2017-09-28T18:58: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564"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56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6" w:author="Borja Gonzalez" w:date="2017-09-28T18:58:00Z">
                    <w:rPr>
                      <w:rFonts w:ascii="Monaco" w:hAnsi="Monaco" w:cs="Monaco"/>
                      <w:color w:val="000000"/>
                      <w:sz w:val="32"/>
                      <w:szCs w:val="32"/>
                      <w:lang w:val="en-US"/>
                    </w:rPr>
                  </w:rPrChange>
                </w:rPr>
                <w:t>stringify</w:t>
              </w:r>
              <w:proofErr w:type="spellEnd"/>
              <w:r w:rsidRPr="0055352B">
                <w:rPr>
                  <w:rFonts w:ascii="Monaco" w:hAnsi="Monaco" w:cs="Monaco"/>
                  <w:b/>
                  <w:bCs/>
                  <w:color w:val="000000"/>
                  <w:sz w:val="20"/>
                  <w:szCs w:val="20"/>
                  <w:lang w:val="en-US"/>
                  <w:rPrChange w:id="256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8"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69" w:author="Borja Gonzalez" w:date="2017-09-28T18:58:00Z">
                    <w:rPr>
                      <w:rFonts w:ascii="Monaco" w:hAnsi="Monaco" w:cs="Monaco"/>
                      <w:b/>
                      <w:bCs/>
                      <w:color w:val="000000"/>
                      <w:sz w:val="32"/>
                      <w:szCs w:val="32"/>
                      <w:lang w:val="en-US"/>
                    </w:rPr>
                  </w:rPrChange>
                </w:rPr>
                <w:t>));</w:t>
              </w:r>
            </w:ins>
          </w:p>
          <w:p w14:paraId="598AD419" w14:textId="77777777" w:rsidR="0055352B" w:rsidRPr="0055352B" w:rsidRDefault="0055352B" w:rsidP="0055352B">
            <w:pPr>
              <w:widowControl w:val="0"/>
              <w:autoSpaceDE w:val="0"/>
              <w:autoSpaceDN w:val="0"/>
              <w:adjustRightInd w:val="0"/>
              <w:rPr>
                <w:ins w:id="2570" w:author="Borja Gonzalez" w:date="2017-09-28T18:57:00Z"/>
                <w:rFonts w:ascii="Monaco" w:hAnsi="Monaco" w:cs="Monaco"/>
                <w:sz w:val="20"/>
                <w:szCs w:val="20"/>
                <w:lang w:val="en-US"/>
                <w:rPrChange w:id="2571" w:author="Borja Gonzalez" w:date="2017-09-28T18:58:00Z">
                  <w:rPr>
                    <w:ins w:id="2572" w:author="Borja Gonzalez" w:date="2017-09-28T18:57:00Z"/>
                    <w:rFonts w:ascii="Monaco" w:hAnsi="Monaco" w:cs="Monaco"/>
                    <w:sz w:val="32"/>
                    <w:szCs w:val="32"/>
                    <w:lang w:val="en-US"/>
                  </w:rPr>
                </w:rPrChange>
              </w:rPr>
            </w:pPr>
            <w:ins w:id="2573" w:author="Borja Gonzalez" w:date="2017-09-28T18:57:00Z">
              <w:r w:rsidRPr="0055352B">
                <w:rPr>
                  <w:rFonts w:ascii="Monaco" w:hAnsi="Monaco" w:cs="Monaco"/>
                  <w:sz w:val="20"/>
                  <w:szCs w:val="20"/>
                  <w:lang w:val="en-US"/>
                  <w:rPrChange w:id="257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75"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7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77"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78"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79" w:author="Borja Gonzalez" w:date="2017-09-28T18:58: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580" w:author="Borja Gonzalez" w:date="2017-09-28T18:58:00Z">
                    <w:rPr>
                      <w:rFonts w:ascii="Monaco" w:hAnsi="Monaco" w:cs="Monaco"/>
                      <w:color w:val="4E9A06"/>
                      <w:sz w:val="32"/>
                      <w:szCs w:val="32"/>
                      <w:lang w:val="en-US"/>
                    </w:rPr>
                  </w:rPrChange>
                </w:rPr>
                <w:t>Solicitud</w:t>
              </w:r>
              <w:proofErr w:type="spellEnd"/>
              <w:r w:rsidRPr="0055352B">
                <w:rPr>
                  <w:rFonts w:ascii="Monaco" w:hAnsi="Monaco" w:cs="Monaco"/>
                  <w:color w:val="4E9A06"/>
                  <w:sz w:val="20"/>
                  <w:szCs w:val="20"/>
                  <w:lang w:val="en-US"/>
                  <w:rPrChange w:id="2581" w:author="Borja Gonzalez" w:date="2017-09-28T18:58: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582" w:author="Borja Gonzalez" w:date="2017-09-28T18:58:00Z">
                    <w:rPr>
                      <w:rFonts w:ascii="Monaco" w:hAnsi="Monaco" w:cs="Monaco"/>
                      <w:color w:val="4E9A06"/>
                      <w:sz w:val="32"/>
                      <w:szCs w:val="32"/>
                      <w:lang w:val="en-US"/>
                    </w:rPr>
                  </w:rPrChange>
                </w:rPr>
                <w:t>para</w:t>
              </w:r>
              <w:proofErr w:type="spellEnd"/>
              <w:r w:rsidRPr="0055352B">
                <w:rPr>
                  <w:rFonts w:ascii="Monaco" w:hAnsi="Monaco" w:cs="Monaco"/>
                  <w:color w:val="4E9A06"/>
                  <w:sz w:val="20"/>
                  <w:szCs w:val="20"/>
                  <w:lang w:val="en-US"/>
                  <w:rPrChange w:id="2583" w:author="Borja Gonzalez" w:date="2017-09-28T18:58: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584" w:author="Borja Gonzalez" w:date="2017-09-28T18:58:00Z">
                    <w:rPr>
                      <w:rFonts w:ascii="Monaco" w:hAnsi="Monaco" w:cs="Monaco"/>
                      <w:color w:val="4E9A06"/>
                      <w:sz w:val="32"/>
                      <w:szCs w:val="32"/>
                      <w:lang w:val="en-US"/>
                    </w:rPr>
                  </w:rPrChange>
                </w:rPr>
                <w:t>añadir</w:t>
              </w:r>
              <w:proofErr w:type="spellEnd"/>
              <w:r w:rsidRPr="0055352B">
                <w:rPr>
                  <w:rFonts w:ascii="Monaco" w:hAnsi="Monaco" w:cs="Monaco"/>
                  <w:color w:val="4E9A06"/>
                  <w:sz w:val="20"/>
                  <w:szCs w:val="20"/>
                  <w:lang w:val="en-US"/>
                  <w:rPrChange w:id="2585" w:author="Borja Gonzalez" w:date="2017-09-28T18:58:00Z">
                    <w:rPr>
                      <w:rFonts w:ascii="Monaco" w:hAnsi="Monaco" w:cs="Monaco"/>
                      <w:color w:val="4E9A06"/>
                      <w:sz w:val="32"/>
                      <w:szCs w:val="32"/>
                      <w:lang w:val="en-US"/>
                    </w:rPr>
                  </w:rPrChange>
                </w:rPr>
                <w:t xml:space="preserve"> paciente: ("</w:t>
              </w:r>
              <w:r w:rsidRPr="0055352B">
                <w:rPr>
                  <w:rFonts w:ascii="Monaco" w:hAnsi="Monaco" w:cs="Monaco"/>
                  <w:b/>
                  <w:bCs/>
                  <w:color w:val="CE5C00"/>
                  <w:sz w:val="20"/>
                  <w:szCs w:val="20"/>
                  <w:lang w:val="en-US"/>
                  <w:rPrChange w:id="2586" w:author="Borja Gonzalez" w:date="2017-09-28T18:58: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587"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8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89" w:author="Borja Gonzalez" w:date="2017-09-28T18:58:00Z">
                    <w:rPr>
                      <w:rFonts w:ascii="Monaco" w:hAnsi="Monaco" w:cs="Monaco"/>
                      <w:color w:val="000000"/>
                      <w:sz w:val="32"/>
                      <w:szCs w:val="32"/>
                      <w:lang w:val="en-US"/>
                    </w:rPr>
                  </w:rPrChange>
                </w:rPr>
                <w:t>n</w:t>
              </w:r>
              <w:proofErr w:type="spellEnd"/>
              <w:r w:rsidRPr="0055352B">
                <w:rPr>
                  <w:rFonts w:ascii="Monaco" w:hAnsi="Monaco" w:cs="Monaco"/>
                  <w:b/>
                  <w:bCs/>
                  <w:color w:val="CE5C00"/>
                  <w:sz w:val="20"/>
                  <w:szCs w:val="20"/>
                  <w:lang w:val="en-US"/>
                  <w:rPrChange w:id="2590"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91" w:author="Borja Gonzalez" w:date="2017-09-28T18:58: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592" w:author="Borja Gonzalez" w:date="2017-09-28T18:58: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593"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59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95" w:author="Borja Gonzalez" w:date="2017-09-28T18:58:00Z">
                    <w:rPr>
                      <w:rFonts w:ascii="Monaco" w:hAnsi="Monaco" w:cs="Monaco"/>
                      <w:color w:val="000000"/>
                      <w:sz w:val="32"/>
                      <w:szCs w:val="32"/>
                      <w:lang w:val="en-US"/>
                    </w:rPr>
                  </w:rPrChange>
                </w:rPr>
                <w:t>a</w:t>
              </w:r>
              <w:proofErr w:type="spellEnd"/>
              <w:r w:rsidRPr="0055352B">
                <w:rPr>
                  <w:rFonts w:ascii="Monaco" w:hAnsi="Monaco" w:cs="Monaco"/>
                  <w:b/>
                  <w:bCs/>
                  <w:color w:val="CE5C00"/>
                  <w:sz w:val="20"/>
                  <w:szCs w:val="20"/>
                  <w:lang w:val="en-US"/>
                  <w:rPrChange w:id="2596"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97" w:author="Borja Gonzalez" w:date="2017-09-28T18:58: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598" w:author="Borja Gonzalez" w:date="2017-09-28T18:58:00Z">
                    <w:rPr>
                      <w:rFonts w:ascii="Monaco" w:hAnsi="Monaco" w:cs="Monaco"/>
                      <w:color w:val="4E9A06"/>
                      <w:sz w:val="32"/>
                      <w:szCs w:val="32"/>
                      <w:lang w:val="en-US"/>
                    </w:rPr>
                  </w:rPrChange>
                </w:rPr>
                <w:t>enviada</w:t>
              </w:r>
              <w:proofErr w:type="spellEnd"/>
              <w:r w:rsidRPr="0055352B">
                <w:rPr>
                  <w:rFonts w:ascii="Monaco" w:hAnsi="Monaco" w:cs="Monaco"/>
                  <w:color w:val="4E9A06"/>
                  <w:sz w:val="20"/>
                  <w:szCs w:val="20"/>
                  <w:lang w:val="en-US"/>
                  <w:rPrChange w:id="2599" w:author="Borja Gonzalez" w:date="2017-09-28T18:58: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600" w:author="Borja Gonzalez" w:date="2017-09-28T18:58:00Z">
                    <w:rPr>
                      <w:rFonts w:ascii="Monaco" w:hAnsi="Monaco" w:cs="Monaco"/>
                      <w:b/>
                      <w:bCs/>
                      <w:color w:val="000000"/>
                      <w:sz w:val="32"/>
                      <w:szCs w:val="32"/>
                      <w:lang w:val="en-US"/>
                    </w:rPr>
                  </w:rPrChange>
                </w:rPr>
                <w:t>);</w:t>
              </w:r>
            </w:ins>
          </w:p>
          <w:p w14:paraId="3DF7A53D" w14:textId="77777777" w:rsidR="0055352B" w:rsidRPr="0055352B" w:rsidRDefault="0055352B" w:rsidP="0055352B">
            <w:pPr>
              <w:widowControl w:val="0"/>
              <w:autoSpaceDE w:val="0"/>
              <w:autoSpaceDN w:val="0"/>
              <w:adjustRightInd w:val="0"/>
              <w:rPr>
                <w:ins w:id="2601" w:author="Borja Gonzalez" w:date="2017-09-28T18:57:00Z"/>
                <w:rFonts w:ascii="Monaco" w:hAnsi="Monaco" w:cs="Monaco"/>
                <w:sz w:val="20"/>
                <w:szCs w:val="20"/>
                <w:lang w:val="en-US"/>
                <w:rPrChange w:id="2602" w:author="Borja Gonzalez" w:date="2017-09-28T18:58:00Z">
                  <w:rPr>
                    <w:ins w:id="2603" w:author="Borja Gonzalez" w:date="2017-09-28T18:57:00Z"/>
                    <w:rFonts w:ascii="Monaco" w:hAnsi="Monaco" w:cs="Monaco"/>
                    <w:sz w:val="32"/>
                    <w:szCs w:val="32"/>
                    <w:lang w:val="en-US"/>
                  </w:rPr>
                </w:rPrChange>
              </w:rPr>
            </w:pPr>
            <w:ins w:id="2604" w:author="Borja Gonzalez" w:date="2017-09-28T18:57:00Z">
              <w:r w:rsidRPr="0055352B">
                <w:rPr>
                  <w:rFonts w:ascii="Monaco" w:hAnsi="Monaco" w:cs="Monaco"/>
                  <w:b/>
                  <w:bCs/>
                  <w:color w:val="000000"/>
                  <w:sz w:val="20"/>
                  <w:szCs w:val="20"/>
                  <w:lang w:val="en-US"/>
                  <w:rPrChange w:id="2605"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606"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557475" w:rsidRDefault="0055352B" w:rsidP="0055352B">
      <w:pPr>
        <w:widowControl w:val="0"/>
        <w:autoSpaceDE w:val="0"/>
        <w:autoSpaceDN w:val="0"/>
        <w:adjustRightInd w:val="0"/>
        <w:rPr>
          <w:ins w:id="2607" w:author="Borja Gonzalez" w:date="2017-09-28T18:59:00Z"/>
          <w:rFonts w:ascii="Monaco" w:hAnsi="Monaco" w:cs="Monaco"/>
          <w:noProof/>
          <w:sz w:val="20"/>
          <w:szCs w:val="20"/>
          <w:lang w:val="en-US"/>
        </w:rPr>
      </w:pPr>
    </w:p>
    <w:tbl>
      <w:tblPr>
        <w:tblStyle w:val="TableGrid"/>
        <w:tblW w:w="0" w:type="auto"/>
        <w:tblLook w:val="04A0" w:firstRow="1" w:lastRow="0" w:firstColumn="1" w:lastColumn="0" w:noHBand="0" w:noVBand="1"/>
      </w:tblPr>
      <w:tblGrid>
        <w:gridCol w:w="8856"/>
      </w:tblGrid>
      <w:tr w:rsidR="0055352B" w14:paraId="655655C2" w14:textId="77777777" w:rsidTr="0055352B">
        <w:trPr>
          <w:ins w:id="2608"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2609" w:author="Borja Gonzalez" w:date="2017-09-28T18:59:00Z"/>
                <w:rFonts w:ascii="Monaco" w:hAnsi="Monaco" w:cs="Monaco"/>
                <w:noProof/>
                <w:sz w:val="20"/>
                <w:szCs w:val="20"/>
                <w:lang w:val="en-US"/>
              </w:rPr>
            </w:pPr>
            <w:ins w:id="2610"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2611" w:author="Borja Gonzalez" w:date="2017-09-28T18:59:00Z"/>
                <w:rFonts w:ascii="Monaco" w:hAnsi="Monaco" w:cs="Monaco"/>
                <w:noProof/>
                <w:sz w:val="20"/>
                <w:szCs w:val="20"/>
                <w:lang w:val="en-US"/>
              </w:rPr>
            </w:pPr>
            <w:ins w:id="2612"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2613" w:author="Borja Gonzalez" w:date="2017-09-28T18:59:00Z"/>
                <w:rFonts w:ascii="Monaco" w:hAnsi="Monaco" w:cs="Monaco"/>
                <w:noProof/>
                <w:sz w:val="20"/>
                <w:szCs w:val="20"/>
                <w:lang w:val="en-US"/>
              </w:rPr>
            </w:pPr>
            <w:ins w:id="2614" w:author="Borja Gonzalez" w:date="2017-09-28T18:59:00Z">
              <w:r w:rsidRPr="00557475">
                <w:rPr>
                  <w:rFonts w:ascii="Monaco" w:hAnsi="Monaco" w:cs="Monaco"/>
                  <w:noProof/>
                  <w:sz w:val="20"/>
                  <w:szCs w:val="20"/>
                  <w:lang w:val="en-US"/>
                </w:rPr>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2615" w:author="Borja Gonzalez" w:date="2017-09-28T18:59:00Z"/>
                <w:rFonts w:ascii="Monaco" w:hAnsi="Monaco" w:cs="Monaco"/>
                <w:noProof/>
                <w:sz w:val="20"/>
                <w:szCs w:val="20"/>
                <w:lang w:val="en-US"/>
              </w:rPr>
            </w:pPr>
            <w:ins w:id="2616"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2617"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618" w:author="Borja Gonzalez" w:date="2017-09-28T18:59:00Z"/>
          <w:rFonts w:ascii="Monaco" w:hAnsi="Monaco" w:cs="Monaco"/>
          <w:noProof/>
          <w:sz w:val="20"/>
          <w:szCs w:val="20"/>
          <w:lang w:val="en-US"/>
        </w:rPr>
      </w:pPr>
    </w:p>
    <w:p w14:paraId="0E3EF5F8" w14:textId="55030607" w:rsidR="00520C5F" w:rsidRDefault="00520C5F" w:rsidP="00520C5F">
      <w:del w:id="2619" w:author="Borja Gonzalez" w:date="2017-09-28T18:58:00Z">
        <w:r w:rsidDel="0055352B">
          <w:rPr>
            <w:noProof/>
            <w:lang w:val="en-US"/>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tbl>
      <w:tblPr>
        <w:tblStyle w:val="TableGrid"/>
        <w:tblW w:w="0" w:type="auto"/>
        <w:tblLook w:val="04A0" w:firstRow="1" w:lastRow="0" w:firstColumn="1" w:lastColumn="0" w:noHBand="0" w:noVBand="1"/>
      </w:tblPr>
      <w:tblGrid>
        <w:gridCol w:w="8856"/>
      </w:tblGrid>
      <w:tr w:rsidR="0055352B" w14:paraId="02311D39" w14:textId="77777777" w:rsidTr="0055352B">
        <w:trPr>
          <w:ins w:id="2620"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2621" w:author="Borja Gonzalez" w:date="2017-09-28T19:00:00Z"/>
                <w:rFonts w:ascii="Monaco" w:hAnsi="Monaco" w:cs="Monaco"/>
                <w:noProof/>
                <w:sz w:val="20"/>
                <w:szCs w:val="20"/>
                <w:lang w:val="en-US"/>
              </w:rPr>
            </w:pPr>
            <w:ins w:id="2622"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Default="0055352B" w:rsidP="0055352B">
            <w:pPr>
              <w:widowControl w:val="0"/>
              <w:autoSpaceDE w:val="0"/>
              <w:autoSpaceDN w:val="0"/>
              <w:adjustRightInd w:val="0"/>
              <w:rPr>
                <w:ins w:id="2623" w:author="Borja Gonzalez" w:date="2017-09-28T19:00:00Z"/>
                <w:rFonts w:ascii="Monaco" w:hAnsi="Monaco" w:cs="Monaco"/>
                <w:b/>
                <w:bCs/>
                <w:noProof/>
                <w:color w:val="000000"/>
                <w:sz w:val="20"/>
                <w:szCs w:val="20"/>
                <w:lang w:val="en-US"/>
              </w:rPr>
            </w:pPr>
            <w:ins w:id="2624" w:author="Borja Gonzalez" w:date="2017-09-28T19:00: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F0DC3EF" w14:textId="77777777" w:rsidR="0055352B" w:rsidRDefault="0055352B" w:rsidP="0055352B">
            <w:pPr>
              <w:widowControl w:val="0"/>
              <w:autoSpaceDE w:val="0"/>
              <w:autoSpaceDN w:val="0"/>
              <w:adjustRightInd w:val="0"/>
              <w:rPr>
                <w:ins w:id="2625" w:author="Borja Gonzalez" w:date="2017-09-28T19:00:00Z"/>
                <w:rFonts w:ascii="Monaco" w:hAnsi="Monaco" w:cs="Monaco"/>
                <w:b/>
                <w:bCs/>
                <w:color w:val="204A87"/>
                <w:sz w:val="20"/>
                <w:szCs w:val="20"/>
                <w:lang w:val="en-US"/>
              </w:rPr>
            </w:pPr>
          </w:p>
          <w:p w14:paraId="6D3226C2" w14:textId="77777777" w:rsidR="0055352B" w:rsidRPr="0055352B" w:rsidRDefault="0055352B" w:rsidP="0055352B">
            <w:pPr>
              <w:widowControl w:val="0"/>
              <w:autoSpaceDE w:val="0"/>
              <w:autoSpaceDN w:val="0"/>
              <w:adjustRightInd w:val="0"/>
              <w:rPr>
                <w:ins w:id="2626" w:author="Borja Gonzalez" w:date="2017-09-28T19:00:00Z"/>
                <w:rFonts w:ascii="Monaco" w:hAnsi="Monaco" w:cs="Monaco"/>
                <w:sz w:val="20"/>
                <w:szCs w:val="20"/>
                <w:lang w:val="en-US"/>
                <w:rPrChange w:id="2627" w:author="Borja Gonzalez" w:date="2017-09-28T19:00:00Z">
                  <w:rPr>
                    <w:ins w:id="2628" w:author="Borja Gonzalez" w:date="2017-09-28T19:00:00Z"/>
                    <w:rFonts w:ascii="Monaco" w:hAnsi="Monaco" w:cs="Monaco"/>
                    <w:sz w:val="32"/>
                    <w:szCs w:val="32"/>
                    <w:lang w:val="en-US"/>
                  </w:rPr>
                </w:rPrChange>
              </w:rPr>
            </w:pPr>
            <w:ins w:id="2629" w:author="Borja Gonzalez" w:date="2017-09-28T19:00:00Z">
              <w:r w:rsidRPr="0055352B">
                <w:rPr>
                  <w:rFonts w:ascii="Monaco" w:hAnsi="Monaco" w:cs="Monaco"/>
                  <w:b/>
                  <w:bCs/>
                  <w:color w:val="204A87"/>
                  <w:sz w:val="20"/>
                  <w:szCs w:val="20"/>
                  <w:lang w:val="en-US"/>
                  <w:rPrChange w:id="2630" w:author="Borja Gonzalez" w:date="2017-09-28T19:00: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631" w:author="Borja Gonzalez" w:date="2017-09-28T19:00: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632"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3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34" w:author="Borja Gonzalez" w:date="2017-09-28T19:00:00Z">
                    <w:rPr>
                      <w:rFonts w:ascii="Monaco" w:hAnsi="Monaco" w:cs="Monaco"/>
                      <w:color w:val="000000"/>
                      <w:sz w:val="32"/>
                      <w:szCs w:val="32"/>
                      <w:lang w:val="en-US"/>
                    </w:rPr>
                  </w:rPrChange>
                </w:rPr>
                <w:t>operacion</w:t>
              </w:r>
              <w:proofErr w:type="spellEnd"/>
              <w:r w:rsidRPr="0055352B">
                <w:rPr>
                  <w:rFonts w:ascii="Monaco" w:hAnsi="Monaco" w:cs="Monaco"/>
                  <w:sz w:val="20"/>
                  <w:szCs w:val="20"/>
                  <w:lang w:val="en-US"/>
                  <w:rPrChange w:id="2635"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636"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637"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638"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639" w:author="Borja Gonzalez" w:date="2017-09-28T19:00:00Z">
                    <w:rPr>
                      <w:rFonts w:ascii="Monaco" w:hAnsi="Monaco" w:cs="Monaco"/>
                      <w:color w:val="4E9A06"/>
                      <w:sz w:val="32"/>
                      <w:szCs w:val="32"/>
                      <w:lang w:val="en-US"/>
                    </w:rPr>
                  </w:rPrChange>
                </w:rPr>
                <w:t>Añadir</w:t>
              </w:r>
              <w:proofErr w:type="spellEnd"/>
              <w:r w:rsidRPr="0055352B">
                <w:rPr>
                  <w:rFonts w:ascii="Monaco" w:hAnsi="Monaco" w:cs="Monaco"/>
                  <w:color w:val="4E9A06"/>
                  <w:sz w:val="20"/>
                  <w:szCs w:val="20"/>
                  <w:lang w:val="en-US"/>
                  <w:rPrChange w:id="2640" w:author="Borja Gonzalez" w:date="2017-09-28T19:00:00Z">
                    <w:rPr>
                      <w:rFonts w:ascii="Monaco" w:hAnsi="Monaco" w:cs="Monaco"/>
                      <w:color w:val="4E9A06"/>
                      <w:sz w:val="32"/>
                      <w:szCs w:val="32"/>
                      <w:lang w:val="en-US"/>
                    </w:rPr>
                  </w:rPrChange>
                </w:rPr>
                <w:t xml:space="preserve"> paciente"</w:t>
              </w:r>
              <w:r w:rsidRPr="0055352B">
                <w:rPr>
                  <w:rFonts w:ascii="Monaco" w:hAnsi="Monaco" w:cs="Monaco"/>
                  <w:b/>
                  <w:bCs/>
                  <w:color w:val="000000"/>
                  <w:sz w:val="20"/>
                  <w:szCs w:val="20"/>
                  <w:lang w:val="en-US"/>
                  <w:rPrChange w:id="2641" w:author="Borja Gonzalez" w:date="2017-09-28T19:00:00Z">
                    <w:rPr>
                      <w:rFonts w:ascii="Monaco" w:hAnsi="Monaco" w:cs="Monaco"/>
                      <w:b/>
                      <w:bCs/>
                      <w:color w:val="000000"/>
                      <w:sz w:val="32"/>
                      <w:szCs w:val="32"/>
                      <w:lang w:val="en-US"/>
                    </w:rPr>
                  </w:rPrChange>
                </w:rPr>
                <w:t>){</w:t>
              </w:r>
            </w:ins>
          </w:p>
          <w:p w14:paraId="3805D7FD" w14:textId="77777777" w:rsidR="0055352B" w:rsidRPr="0055352B" w:rsidRDefault="0055352B" w:rsidP="0055352B">
            <w:pPr>
              <w:widowControl w:val="0"/>
              <w:autoSpaceDE w:val="0"/>
              <w:autoSpaceDN w:val="0"/>
              <w:adjustRightInd w:val="0"/>
              <w:rPr>
                <w:ins w:id="2642" w:author="Borja Gonzalez" w:date="2017-09-28T19:00:00Z"/>
                <w:rFonts w:ascii="Monaco" w:hAnsi="Monaco" w:cs="Monaco"/>
                <w:sz w:val="20"/>
                <w:szCs w:val="20"/>
                <w:lang w:val="en-US"/>
                <w:rPrChange w:id="2643" w:author="Borja Gonzalez" w:date="2017-09-28T19:00:00Z">
                  <w:rPr>
                    <w:ins w:id="2644" w:author="Borja Gonzalez" w:date="2017-09-28T19:00:00Z"/>
                    <w:rFonts w:ascii="Monaco" w:hAnsi="Monaco" w:cs="Monaco"/>
                    <w:sz w:val="32"/>
                    <w:szCs w:val="32"/>
                    <w:lang w:val="en-US"/>
                  </w:rPr>
                </w:rPrChange>
              </w:rPr>
            </w:pPr>
            <w:ins w:id="2645" w:author="Borja Gonzalez" w:date="2017-09-28T19:00:00Z">
              <w:r w:rsidRPr="0055352B">
                <w:rPr>
                  <w:rFonts w:ascii="Monaco" w:hAnsi="Monaco" w:cs="Monaco"/>
                  <w:sz w:val="20"/>
                  <w:szCs w:val="20"/>
                  <w:lang w:val="en-US"/>
                  <w:rPrChange w:id="264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47"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64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49"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65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1"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652"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53"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654" w:author="Borja Gonzalez" w:date="2017-09-28T19:00:00Z">
                    <w:rPr>
                      <w:rFonts w:ascii="Monaco" w:hAnsi="Monaco" w:cs="Monaco"/>
                      <w:color w:val="4E9A06"/>
                      <w:sz w:val="32"/>
                      <w:szCs w:val="32"/>
                      <w:lang w:val="en-US"/>
                    </w:rPr>
                  </w:rPrChange>
                </w:rPr>
                <w:t>hh:mm:ss:iii</w:t>
              </w:r>
              <w:proofErr w:type="spellEnd"/>
              <w:r w:rsidRPr="0055352B">
                <w:rPr>
                  <w:rFonts w:ascii="Monaco" w:hAnsi="Monaco" w:cs="Monaco"/>
                  <w:color w:val="4E9A06"/>
                  <w:sz w:val="20"/>
                  <w:szCs w:val="20"/>
                  <w:lang w:val="en-US"/>
                  <w:rPrChange w:id="2655"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656"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657"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58" w:author="Borja Gonzalez" w:date="2017-09-28T19:00:00Z">
                    <w:rPr>
                      <w:rFonts w:ascii="Monaco" w:hAnsi="Monaco" w:cs="Monaco"/>
                      <w:color w:val="4E9A06"/>
                      <w:sz w:val="32"/>
                      <w:szCs w:val="32"/>
                      <w:lang w:val="en-US"/>
                    </w:rPr>
                  </w:rPrChange>
                </w:rPr>
                <w:t xml:space="preserve">" Paciente a </w:t>
              </w:r>
              <w:proofErr w:type="spellStart"/>
              <w:r w:rsidRPr="0055352B">
                <w:rPr>
                  <w:rFonts w:ascii="Monaco" w:hAnsi="Monaco" w:cs="Monaco"/>
                  <w:color w:val="4E9A06"/>
                  <w:sz w:val="20"/>
                  <w:szCs w:val="20"/>
                  <w:lang w:val="en-US"/>
                  <w:rPrChange w:id="2659" w:author="Borja Gonzalez" w:date="2017-09-28T19:00:00Z">
                    <w:rPr>
                      <w:rFonts w:ascii="Monaco" w:hAnsi="Monaco" w:cs="Monaco"/>
                      <w:color w:val="4E9A06"/>
                      <w:sz w:val="32"/>
                      <w:szCs w:val="32"/>
                      <w:lang w:val="en-US"/>
                    </w:rPr>
                  </w:rPrChange>
                </w:rPr>
                <w:t>añadir</w:t>
              </w:r>
              <w:proofErr w:type="spellEnd"/>
              <w:r w:rsidRPr="0055352B">
                <w:rPr>
                  <w:rFonts w:ascii="Monaco" w:hAnsi="Monaco" w:cs="Monaco"/>
                  <w:color w:val="4E9A06"/>
                  <w:sz w:val="20"/>
                  <w:szCs w:val="20"/>
                  <w:lang w:val="en-US"/>
                  <w:rPrChange w:id="2660"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661"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662"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6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4" w:author="Borja Gonzalez" w:date="2017-09-28T19:00:00Z">
                    <w:rPr>
                      <w:rFonts w:ascii="Monaco" w:hAnsi="Monaco" w:cs="Monaco"/>
                      <w:color w:val="000000"/>
                      <w:sz w:val="32"/>
                      <w:szCs w:val="32"/>
                      <w:lang w:val="en-US"/>
                    </w:rPr>
                  </w:rPrChange>
                </w:rPr>
                <w:t>n</w:t>
              </w:r>
              <w:proofErr w:type="spellEnd"/>
              <w:r w:rsidRPr="0055352B">
                <w:rPr>
                  <w:rFonts w:ascii="Monaco" w:hAnsi="Monaco" w:cs="Monaco"/>
                  <w:b/>
                  <w:bCs/>
                  <w:color w:val="CE5C00"/>
                  <w:sz w:val="20"/>
                  <w:szCs w:val="20"/>
                  <w:lang w:val="en-US"/>
                  <w:rPrChange w:id="2665"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66"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667"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668"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6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70" w:author="Borja Gonzalez" w:date="2017-09-28T19:00:00Z">
                    <w:rPr>
                      <w:rFonts w:ascii="Monaco" w:hAnsi="Monaco" w:cs="Monaco"/>
                      <w:color w:val="000000"/>
                      <w:sz w:val="32"/>
                      <w:szCs w:val="32"/>
                      <w:lang w:val="en-US"/>
                    </w:rPr>
                  </w:rPrChange>
                </w:rPr>
                <w:t>a</w:t>
              </w:r>
              <w:proofErr w:type="spellEnd"/>
              <w:r w:rsidRPr="0055352B">
                <w:rPr>
                  <w:rFonts w:ascii="Monaco" w:hAnsi="Monaco" w:cs="Monaco"/>
                  <w:b/>
                  <w:bCs/>
                  <w:color w:val="000000"/>
                  <w:sz w:val="20"/>
                  <w:szCs w:val="20"/>
                  <w:lang w:val="en-US"/>
                  <w:rPrChange w:id="2671" w:author="Borja Gonzalez" w:date="2017-09-28T19:00:00Z">
                    <w:rPr>
                      <w:rFonts w:ascii="Monaco" w:hAnsi="Monaco" w:cs="Monaco"/>
                      <w:b/>
                      <w:bCs/>
                      <w:color w:val="000000"/>
                      <w:sz w:val="32"/>
                      <w:szCs w:val="32"/>
                      <w:lang w:val="en-US"/>
                    </w:rPr>
                  </w:rPrChange>
                </w:rPr>
                <w:t>);</w:t>
              </w:r>
            </w:ins>
          </w:p>
          <w:p w14:paraId="533BD3F5" w14:textId="77777777" w:rsidR="0055352B" w:rsidRPr="0055352B" w:rsidRDefault="0055352B" w:rsidP="0055352B">
            <w:pPr>
              <w:widowControl w:val="0"/>
              <w:autoSpaceDE w:val="0"/>
              <w:autoSpaceDN w:val="0"/>
              <w:adjustRightInd w:val="0"/>
              <w:rPr>
                <w:ins w:id="2672" w:author="Borja Gonzalez" w:date="2017-09-28T19:00:00Z"/>
                <w:rFonts w:ascii="Monaco" w:hAnsi="Monaco" w:cs="Monaco"/>
                <w:sz w:val="20"/>
                <w:szCs w:val="20"/>
                <w:lang w:val="en-US"/>
                <w:rPrChange w:id="2673" w:author="Borja Gonzalez" w:date="2017-09-28T19:00:00Z">
                  <w:rPr>
                    <w:ins w:id="2674" w:author="Borja Gonzalez" w:date="2017-09-28T19:00:00Z"/>
                    <w:rFonts w:ascii="Monaco" w:hAnsi="Monaco" w:cs="Monaco"/>
                    <w:sz w:val="32"/>
                    <w:szCs w:val="32"/>
                    <w:lang w:val="en-US"/>
                  </w:rPr>
                </w:rPrChange>
              </w:rPr>
            </w:pPr>
            <w:ins w:id="2675" w:author="Borja Gonzalez" w:date="2017-09-28T19:00:00Z">
              <w:r w:rsidRPr="0055352B">
                <w:rPr>
                  <w:rFonts w:ascii="Monaco" w:hAnsi="Monaco" w:cs="Monaco"/>
                  <w:sz w:val="20"/>
                  <w:szCs w:val="20"/>
                  <w:lang w:val="en-US"/>
                  <w:rPrChange w:id="2676"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77"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678"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679" w:author="Borja Gonzalez" w:date="2017-09-28T19:00:00Z">
                    <w:rPr>
                      <w:rFonts w:ascii="Monaco" w:hAnsi="Monaco" w:cs="Monaco"/>
                      <w:color w:val="000000"/>
                      <w:sz w:val="32"/>
                      <w:szCs w:val="32"/>
                      <w:lang w:val="en-US"/>
                    </w:rPr>
                  </w:rPrChange>
                </w:rPr>
                <w:t>filebuffer</w:t>
              </w:r>
              <w:proofErr w:type="spellEnd"/>
              <w:r w:rsidRPr="0055352B">
                <w:rPr>
                  <w:rFonts w:ascii="Monaco" w:hAnsi="Monaco" w:cs="Monaco"/>
                  <w:sz w:val="20"/>
                  <w:szCs w:val="20"/>
                  <w:lang w:val="en-US"/>
                  <w:rPrChange w:id="2680"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681"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682"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683"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68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85" w:author="Borja Gonzalez" w:date="2017-09-28T19:00:00Z">
                    <w:rPr>
                      <w:rFonts w:ascii="Monaco" w:hAnsi="Monaco" w:cs="Monaco"/>
                      <w:color w:val="000000"/>
                      <w:sz w:val="32"/>
                      <w:szCs w:val="32"/>
                      <w:lang w:val="en-US"/>
                    </w:rPr>
                  </w:rPrChange>
                </w:rPr>
                <w:t>readFileSync</w:t>
              </w:r>
              <w:proofErr w:type="spellEnd"/>
              <w:r w:rsidRPr="0055352B">
                <w:rPr>
                  <w:rFonts w:ascii="Monaco" w:hAnsi="Monaco" w:cs="Monaco"/>
                  <w:b/>
                  <w:bCs/>
                  <w:color w:val="000000"/>
                  <w:sz w:val="20"/>
                  <w:szCs w:val="20"/>
                  <w:lang w:val="en-US"/>
                  <w:rPrChange w:id="268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87"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688" w:author="Borja Gonzalez" w:date="2017-09-28T19:00:00Z">
                    <w:rPr>
                      <w:rFonts w:ascii="Monaco" w:hAnsi="Monaco" w:cs="Monaco"/>
                      <w:color w:val="4E9A06"/>
                      <w:sz w:val="32"/>
                      <w:szCs w:val="32"/>
                      <w:lang w:val="en-US"/>
                    </w:rPr>
                  </w:rPrChange>
                </w:rPr>
                <w:t>Pacientes_DB.db</w:t>
              </w:r>
              <w:proofErr w:type="spellEnd"/>
              <w:r w:rsidRPr="0055352B">
                <w:rPr>
                  <w:rFonts w:ascii="Monaco" w:hAnsi="Monaco" w:cs="Monaco"/>
                  <w:color w:val="4E9A06"/>
                  <w:sz w:val="20"/>
                  <w:szCs w:val="20"/>
                  <w:lang w:val="en-US"/>
                  <w:rPrChange w:id="2689"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690"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2691" w:author="Borja Gonzalez" w:date="2017-09-28T19:00:00Z"/>
                <w:rFonts w:ascii="Monaco" w:hAnsi="Monaco" w:cs="Monaco"/>
                <w:sz w:val="20"/>
                <w:szCs w:val="20"/>
                <w:lang w:val="en-US"/>
                <w:rPrChange w:id="2692" w:author="Borja Gonzalez" w:date="2017-09-28T19:00:00Z">
                  <w:rPr>
                    <w:ins w:id="2693" w:author="Borja Gonzalez" w:date="2017-09-28T19:00:00Z"/>
                    <w:rFonts w:ascii="Monaco" w:hAnsi="Monaco" w:cs="Monaco"/>
                    <w:sz w:val="32"/>
                    <w:szCs w:val="32"/>
                    <w:lang w:val="en-US"/>
                  </w:rPr>
                </w:rPrChange>
              </w:rPr>
            </w:pPr>
          </w:p>
          <w:p w14:paraId="4CEEA15E" w14:textId="77777777" w:rsidR="0055352B" w:rsidRPr="0055352B" w:rsidRDefault="0055352B" w:rsidP="0055352B">
            <w:pPr>
              <w:widowControl w:val="0"/>
              <w:autoSpaceDE w:val="0"/>
              <w:autoSpaceDN w:val="0"/>
              <w:adjustRightInd w:val="0"/>
              <w:rPr>
                <w:ins w:id="2694" w:author="Borja Gonzalez" w:date="2017-09-28T19:00:00Z"/>
                <w:rFonts w:ascii="Monaco" w:hAnsi="Monaco" w:cs="Monaco"/>
                <w:sz w:val="20"/>
                <w:szCs w:val="20"/>
                <w:lang w:val="en-US"/>
                <w:rPrChange w:id="2695" w:author="Borja Gonzalez" w:date="2017-09-28T19:00:00Z">
                  <w:rPr>
                    <w:ins w:id="2696" w:author="Borja Gonzalez" w:date="2017-09-28T19:00:00Z"/>
                    <w:rFonts w:ascii="Monaco" w:hAnsi="Monaco" w:cs="Monaco"/>
                    <w:sz w:val="32"/>
                    <w:szCs w:val="32"/>
                    <w:lang w:val="en-US"/>
                  </w:rPr>
                </w:rPrChange>
              </w:rPr>
            </w:pPr>
            <w:ins w:id="2697" w:author="Borja Gonzalez" w:date="2017-09-28T19:00:00Z">
              <w:r w:rsidRPr="0055352B">
                <w:rPr>
                  <w:rFonts w:ascii="Monaco" w:hAnsi="Monaco" w:cs="Monaco"/>
                  <w:sz w:val="20"/>
                  <w:szCs w:val="20"/>
                  <w:lang w:val="en-US"/>
                  <w:rPrChange w:id="2698"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99"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00"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701" w:author="Borja Gonzalez" w:date="2017-09-28T19:00:00Z">
                    <w:rPr>
                      <w:rFonts w:ascii="Monaco" w:hAnsi="Monaco" w:cs="Monaco"/>
                      <w:color w:val="000000"/>
                      <w:sz w:val="32"/>
                      <w:szCs w:val="32"/>
                      <w:lang w:val="en-US"/>
                    </w:rPr>
                  </w:rPrChange>
                </w:rPr>
                <w:t>db</w:t>
              </w:r>
              <w:proofErr w:type="spellEnd"/>
              <w:r w:rsidRPr="0055352B">
                <w:rPr>
                  <w:rFonts w:ascii="Monaco" w:hAnsi="Monaco" w:cs="Monaco"/>
                  <w:sz w:val="20"/>
                  <w:szCs w:val="20"/>
                  <w:lang w:val="en-US"/>
                  <w:rPrChange w:id="2702"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03"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04"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05"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706"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707"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270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09" w:author="Borja Gonzalez" w:date="2017-09-28T19:00:00Z">
                    <w:rPr>
                      <w:rFonts w:ascii="Monaco" w:hAnsi="Monaco" w:cs="Monaco"/>
                      <w:color w:val="000000"/>
                      <w:sz w:val="32"/>
                      <w:szCs w:val="32"/>
                      <w:lang w:val="en-US"/>
                    </w:rPr>
                  </w:rPrChange>
                </w:rPr>
                <w:t>Database</w:t>
              </w:r>
              <w:proofErr w:type="spellEnd"/>
              <w:r w:rsidRPr="0055352B">
                <w:rPr>
                  <w:rFonts w:ascii="Monaco" w:hAnsi="Monaco" w:cs="Monaco"/>
                  <w:b/>
                  <w:bCs/>
                  <w:color w:val="000000"/>
                  <w:sz w:val="20"/>
                  <w:szCs w:val="20"/>
                  <w:lang w:val="en-US"/>
                  <w:rPrChange w:id="2710" w:author="Borja Gonzalez" w:date="2017-09-28T19:00: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711" w:author="Borja Gonzalez" w:date="2017-09-28T19:00:00Z">
                    <w:rPr>
                      <w:rFonts w:ascii="Monaco" w:hAnsi="Monaco" w:cs="Monaco"/>
                      <w:color w:val="000000"/>
                      <w:sz w:val="32"/>
                      <w:szCs w:val="32"/>
                      <w:lang w:val="en-US"/>
                    </w:rPr>
                  </w:rPrChange>
                </w:rPr>
                <w:t>filebuffer</w:t>
              </w:r>
              <w:proofErr w:type="spellEnd"/>
              <w:r w:rsidRPr="0055352B">
                <w:rPr>
                  <w:rFonts w:ascii="Monaco" w:hAnsi="Monaco" w:cs="Monaco"/>
                  <w:b/>
                  <w:bCs/>
                  <w:color w:val="000000"/>
                  <w:sz w:val="20"/>
                  <w:szCs w:val="20"/>
                  <w:lang w:val="en-US"/>
                  <w:rPrChange w:id="2712" w:author="Borja Gonzalez" w:date="2017-09-28T19:00:00Z">
                    <w:rPr>
                      <w:rFonts w:ascii="Monaco" w:hAnsi="Monaco" w:cs="Monaco"/>
                      <w:b/>
                      <w:bCs/>
                      <w:color w:val="000000"/>
                      <w:sz w:val="32"/>
                      <w:szCs w:val="32"/>
                      <w:lang w:val="en-US"/>
                    </w:rPr>
                  </w:rPrChange>
                </w:rPr>
                <w:t>);</w:t>
              </w:r>
            </w:ins>
          </w:p>
          <w:p w14:paraId="79B17826" w14:textId="77777777" w:rsidR="0055352B" w:rsidRPr="0055352B" w:rsidRDefault="0055352B" w:rsidP="0055352B">
            <w:pPr>
              <w:widowControl w:val="0"/>
              <w:autoSpaceDE w:val="0"/>
              <w:autoSpaceDN w:val="0"/>
              <w:adjustRightInd w:val="0"/>
              <w:rPr>
                <w:ins w:id="2713" w:author="Borja Gonzalez" w:date="2017-09-28T19:00:00Z"/>
                <w:rFonts w:ascii="Monaco" w:hAnsi="Monaco" w:cs="Monaco"/>
                <w:sz w:val="20"/>
                <w:szCs w:val="20"/>
                <w:lang w:val="en-US"/>
                <w:rPrChange w:id="2714" w:author="Borja Gonzalez" w:date="2017-09-28T19:00:00Z">
                  <w:rPr>
                    <w:ins w:id="2715" w:author="Borja Gonzalez" w:date="2017-09-28T19:00:00Z"/>
                    <w:rFonts w:ascii="Monaco" w:hAnsi="Monaco" w:cs="Monaco"/>
                    <w:sz w:val="32"/>
                    <w:szCs w:val="32"/>
                    <w:lang w:val="en-US"/>
                  </w:rPr>
                </w:rPrChange>
              </w:rPr>
            </w:pPr>
            <w:ins w:id="2716" w:author="Borja Gonzalez" w:date="2017-09-28T19:00:00Z">
              <w:r w:rsidRPr="0055352B">
                <w:rPr>
                  <w:rFonts w:ascii="Monaco" w:hAnsi="Monaco" w:cs="Monaco"/>
                  <w:sz w:val="20"/>
                  <w:szCs w:val="20"/>
                  <w:lang w:val="en-US"/>
                  <w:rPrChange w:id="271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18"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1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0"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2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2"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23"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24"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725" w:author="Borja Gonzalez" w:date="2017-09-28T19:00:00Z">
                    <w:rPr>
                      <w:rFonts w:ascii="Monaco" w:hAnsi="Monaco" w:cs="Monaco"/>
                      <w:color w:val="4E9A06"/>
                      <w:sz w:val="32"/>
                      <w:szCs w:val="32"/>
                      <w:lang w:val="en-US"/>
                    </w:rPr>
                  </w:rPrChange>
                </w:rPr>
                <w:t>hh:mm:ss:iii</w:t>
              </w:r>
              <w:proofErr w:type="spellEnd"/>
              <w:r w:rsidRPr="0055352B">
                <w:rPr>
                  <w:rFonts w:ascii="Monaco" w:hAnsi="Monaco" w:cs="Monaco"/>
                  <w:color w:val="4E9A06"/>
                  <w:sz w:val="20"/>
                  <w:szCs w:val="20"/>
                  <w:lang w:val="en-US"/>
                  <w:rPrChange w:id="2726"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727"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28"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29" w:author="Borja Gonzalez" w:date="2017-09-28T19:00:00Z">
                    <w:rPr>
                      <w:rFonts w:ascii="Monaco" w:hAnsi="Monaco" w:cs="Monaco"/>
                      <w:color w:val="4E9A06"/>
                      <w:sz w:val="32"/>
                      <w:szCs w:val="32"/>
                      <w:lang w:val="en-US"/>
                    </w:rPr>
                  </w:rPrChange>
                </w:rPr>
                <w:t xml:space="preserve">" Base de datos </w:t>
              </w:r>
              <w:proofErr w:type="spellStart"/>
              <w:r w:rsidRPr="0055352B">
                <w:rPr>
                  <w:rFonts w:ascii="Monaco" w:hAnsi="Monaco" w:cs="Monaco"/>
                  <w:color w:val="4E9A06"/>
                  <w:sz w:val="20"/>
                  <w:szCs w:val="20"/>
                  <w:lang w:val="en-US"/>
                  <w:rPrChange w:id="2730" w:author="Borja Gonzalez" w:date="2017-09-28T19:00:00Z">
                    <w:rPr>
                      <w:rFonts w:ascii="Monaco" w:hAnsi="Monaco" w:cs="Monaco"/>
                      <w:color w:val="4E9A06"/>
                      <w:sz w:val="32"/>
                      <w:szCs w:val="32"/>
                      <w:lang w:val="en-US"/>
                    </w:rPr>
                  </w:rPrChange>
                </w:rPr>
                <w:t>abierta</w:t>
              </w:r>
              <w:proofErr w:type="spellEnd"/>
              <w:r w:rsidRPr="0055352B">
                <w:rPr>
                  <w:rFonts w:ascii="Monaco" w:hAnsi="Monaco" w:cs="Monaco"/>
                  <w:color w:val="4E9A06"/>
                  <w:sz w:val="20"/>
                  <w:szCs w:val="20"/>
                  <w:lang w:val="en-US"/>
                  <w:rPrChange w:id="2731"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732" w:author="Borja Gonzalez" w:date="2017-09-28T19:00:00Z">
                    <w:rPr>
                      <w:rFonts w:ascii="Monaco" w:hAnsi="Monaco" w:cs="Monaco"/>
                      <w:b/>
                      <w:bCs/>
                      <w:color w:val="000000"/>
                      <w:sz w:val="32"/>
                      <w:szCs w:val="32"/>
                      <w:lang w:val="en-US"/>
                    </w:rPr>
                  </w:rPrChange>
                </w:rPr>
                <w:t>);</w:t>
              </w:r>
            </w:ins>
          </w:p>
          <w:p w14:paraId="285B4450" w14:textId="77777777" w:rsidR="0055352B" w:rsidRPr="0055352B" w:rsidRDefault="0055352B" w:rsidP="0055352B">
            <w:pPr>
              <w:widowControl w:val="0"/>
              <w:autoSpaceDE w:val="0"/>
              <w:autoSpaceDN w:val="0"/>
              <w:adjustRightInd w:val="0"/>
              <w:rPr>
                <w:ins w:id="2733" w:author="Borja Gonzalez" w:date="2017-09-28T19:00:00Z"/>
                <w:rFonts w:ascii="Monaco" w:hAnsi="Monaco" w:cs="Monaco"/>
                <w:sz w:val="20"/>
                <w:szCs w:val="20"/>
                <w:lang w:val="en-US"/>
                <w:rPrChange w:id="2734" w:author="Borja Gonzalez" w:date="2017-09-28T19:00:00Z">
                  <w:rPr>
                    <w:ins w:id="2735" w:author="Borja Gonzalez" w:date="2017-09-28T19:00:00Z"/>
                    <w:rFonts w:ascii="Monaco" w:hAnsi="Monaco" w:cs="Monaco"/>
                    <w:sz w:val="32"/>
                    <w:szCs w:val="32"/>
                    <w:lang w:val="en-US"/>
                  </w:rPr>
                </w:rPrChange>
              </w:rPr>
            </w:pPr>
            <w:ins w:id="2736" w:author="Borja Gonzalez" w:date="2017-09-28T19:00:00Z">
              <w:r w:rsidRPr="0055352B">
                <w:rPr>
                  <w:rFonts w:ascii="Monaco" w:hAnsi="Monaco" w:cs="Monaco"/>
                  <w:sz w:val="20"/>
                  <w:szCs w:val="20"/>
                  <w:lang w:val="en-US"/>
                  <w:rPrChange w:id="2737"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738"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73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40" w:author="Borja Gonzalez" w:date="2017-09-28T19:00:00Z">
                    <w:rPr>
                      <w:rFonts w:ascii="Monaco" w:hAnsi="Monaco" w:cs="Monaco"/>
                      <w:color w:val="000000"/>
                      <w:sz w:val="32"/>
                      <w:szCs w:val="32"/>
                      <w:lang w:val="en-US"/>
                    </w:rPr>
                  </w:rPrChange>
                </w:rPr>
                <w:t>run</w:t>
              </w:r>
              <w:proofErr w:type="spellEnd"/>
              <w:r w:rsidRPr="0055352B">
                <w:rPr>
                  <w:rFonts w:ascii="Monaco" w:hAnsi="Monaco" w:cs="Monaco"/>
                  <w:b/>
                  <w:bCs/>
                  <w:color w:val="000000"/>
                  <w:sz w:val="20"/>
                  <w:szCs w:val="20"/>
                  <w:lang w:val="en-US"/>
                  <w:rPrChange w:id="2741"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42" w:author="Borja Gonzalez" w:date="2017-09-28T19:00:00Z">
                    <w:rPr>
                      <w:rFonts w:ascii="Monaco" w:hAnsi="Monaco" w:cs="Monaco"/>
                      <w:color w:val="4E9A06"/>
                      <w:sz w:val="32"/>
                      <w:szCs w:val="32"/>
                      <w:lang w:val="en-US"/>
                    </w:rPr>
                  </w:rPrChange>
                </w:rPr>
                <w:t>"INSERT INTO pacientes VALUES (:id, :</w:t>
              </w:r>
              <w:proofErr w:type="spellStart"/>
              <w:r w:rsidRPr="0055352B">
                <w:rPr>
                  <w:rFonts w:ascii="Monaco" w:hAnsi="Monaco" w:cs="Monaco"/>
                  <w:color w:val="4E9A06"/>
                  <w:sz w:val="20"/>
                  <w:szCs w:val="20"/>
                  <w:lang w:val="en-US"/>
                  <w:rPrChange w:id="2743" w:author="Borja Gonzalez" w:date="2017-09-28T19:00: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2744" w:author="Borja Gonzalez" w:date="2017-09-28T19:00:00Z">
                    <w:rPr>
                      <w:rFonts w:ascii="Monaco" w:hAnsi="Monaco" w:cs="Monaco"/>
                      <w:color w:val="4E9A06"/>
                      <w:sz w:val="32"/>
                      <w:szCs w:val="32"/>
                      <w:lang w:val="en-US"/>
                    </w:rPr>
                  </w:rPrChange>
                </w:rPr>
                <w:t>, :</w:t>
              </w:r>
              <w:proofErr w:type="spellStart"/>
              <w:r w:rsidRPr="0055352B">
                <w:rPr>
                  <w:rFonts w:ascii="Monaco" w:hAnsi="Monaco" w:cs="Monaco"/>
                  <w:color w:val="4E9A06"/>
                  <w:sz w:val="20"/>
                  <w:szCs w:val="20"/>
                  <w:lang w:val="en-US"/>
                  <w:rPrChange w:id="2745" w:author="Borja Gonzalez" w:date="2017-09-28T19:00:00Z">
                    <w:rPr>
                      <w:rFonts w:ascii="Monaco" w:hAnsi="Monaco" w:cs="Monaco"/>
                      <w:color w:val="4E9A06"/>
                      <w:sz w:val="32"/>
                      <w:szCs w:val="32"/>
                      <w:lang w:val="en-US"/>
                    </w:rPr>
                  </w:rPrChange>
                </w:rPr>
                <w:t>apellido</w:t>
              </w:r>
              <w:proofErr w:type="spellEnd"/>
              <w:r w:rsidRPr="0055352B">
                <w:rPr>
                  <w:rFonts w:ascii="Monaco" w:hAnsi="Monaco" w:cs="Monaco"/>
                  <w:color w:val="4E9A06"/>
                  <w:sz w:val="20"/>
                  <w:szCs w:val="20"/>
                  <w:lang w:val="en-US"/>
                  <w:rPrChange w:id="2746" w:author="Borja Gonzalez" w:date="2017-09-28T19:00:00Z">
                    <w:rPr>
                      <w:rFonts w:ascii="Monaco" w:hAnsi="Monaco" w:cs="Monaco"/>
                      <w:color w:val="4E9A06"/>
                      <w:sz w:val="32"/>
                      <w:szCs w:val="32"/>
                      <w:lang w:val="en-US"/>
                    </w:rPr>
                  </w:rPrChange>
                </w:rPr>
                <w:t>, :</w:t>
              </w:r>
              <w:proofErr w:type="spellStart"/>
              <w:r w:rsidRPr="0055352B">
                <w:rPr>
                  <w:rFonts w:ascii="Monaco" w:hAnsi="Monaco" w:cs="Monaco"/>
                  <w:color w:val="4E9A06"/>
                  <w:sz w:val="20"/>
                  <w:szCs w:val="20"/>
                  <w:lang w:val="en-US"/>
                  <w:rPrChange w:id="2747" w:author="Borja Gonzalez" w:date="2017-09-28T19:00:00Z">
                    <w:rPr>
                      <w:rFonts w:ascii="Monaco" w:hAnsi="Monaco" w:cs="Monaco"/>
                      <w:color w:val="4E9A06"/>
                      <w:sz w:val="32"/>
                      <w:szCs w:val="32"/>
                      <w:lang w:val="en-US"/>
                    </w:rPr>
                  </w:rPrChange>
                </w:rPr>
                <w:t>sexo</w:t>
              </w:r>
              <w:proofErr w:type="spellEnd"/>
              <w:r w:rsidRPr="0055352B">
                <w:rPr>
                  <w:rFonts w:ascii="Monaco" w:hAnsi="Monaco" w:cs="Monaco"/>
                  <w:color w:val="4E9A06"/>
                  <w:sz w:val="20"/>
                  <w:szCs w:val="20"/>
                  <w:lang w:val="en-US"/>
                  <w:rPrChange w:id="2748"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749"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750"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751"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52"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753" w:author="Borja Gonzalez" w:date="2017-09-28T19:00:00Z">
                    <w:rPr>
                      <w:rFonts w:ascii="Monaco" w:hAnsi="Monaco" w:cs="Monaco"/>
                      <w:color w:val="4E9A06"/>
                      <w:sz w:val="32"/>
                      <w:szCs w:val="32"/>
                      <w:lang w:val="en-US"/>
                    </w:rPr>
                  </w:rPrChange>
                </w:rPr>
                <w:t>nombre</w:t>
              </w:r>
              <w:proofErr w:type="spellEnd"/>
              <w:r w:rsidRPr="0055352B">
                <w:rPr>
                  <w:rFonts w:ascii="Monaco" w:hAnsi="Monaco" w:cs="Monaco"/>
                  <w:color w:val="4E9A06"/>
                  <w:sz w:val="20"/>
                  <w:szCs w:val="20"/>
                  <w:lang w:val="en-US"/>
                  <w:rPrChange w:id="2754" w:author="Borja Gonzalez" w:date="2017-09-28T19:00:00Z">
                    <w:rPr>
                      <w:rFonts w:ascii="Monaco" w:hAnsi="Monaco" w:cs="Monaco"/>
                      <w:color w:val="4E9A06"/>
                      <w:sz w:val="32"/>
                      <w:szCs w:val="32"/>
                      <w:lang w:val="en-US"/>
                    </w:rPr>
                  </w:rPrChange>
                </w:rPr>
                <w:t>'</w:t>
              </w:r>
              <w:r w:rsidRPr="0055352B">
                <w:rPr>
                  <w:rFonts w:ascii="Monaco" w:hAnsi="Monaco" w:cs="Monaco"/>
                  <w:b/>
                  <w:bCs/>
                  <w:color w:val="CE5C00"/>
                  <w:sz w:val="20"/>
                  <w:szCs w:val="20"/>
                  <w:lang w:val="en-US"/>
                  <w:rPrChange w:id="2755"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756"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5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58" w:author="Borja Gonzalez" w:date="2017-09-28T19:00:00Z">
                    <w:rPr>
                      <w:rFonts w:ascii="Monaco" w:hAnsi="Monaco" w:cs="Monaco"/>
                      <w:color w:val="000000"/>
                      <w:sz w:val="32"/>
                      <w:szCs w:val="32"/>
                      <w:lang w:val="en-US"/>
                    </w:rPr>
                  </w:rPrChange>
                </w:rPr>
                <w:t>n</w:t>
              </w:r>
              <w:proofErr w:type="spellEnd"/>
              <w:r w:rsidRPr="0055352B">
                <w:rPr>
                  <w:rFonts w:ascii="Monaco" w:hAnsi="Monaco" w:cs="Monaco"/>
                  <w:b/>
                  <w:bCs/>
                  <w:color w:val="000000"/>
                  <w:sz w:val="20"/>
                  <w:szCs w:val="20"/>
                  <w:lang w:val="en-US"/>
                  <w:rPrChange w:id="2759"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760"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761"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762" w:author="Borja Gonzalez" w:date="2017-09-28T19:00:00Z">
                    <w:rPr>
                      <w:rFonts w:ascii="Monaco" w:hAnsi="Monaco" w:cs="Monaco"/>
                      <w:color w:val="4E9A06"/>
                      <w:sz w:val="32"/>
                      <w:szCs w:val="32"/>
                      <w:lang w:val="en-US"/>
                    </w:rPr>
                  </w:rPrChange>
                </w:rPr>
                <w:t>apellido</w:t>
              </w:r>
              <w:proofErr w:type="spellEnd"/>
              <w:r w:rsidRPr="0055352B">
                <w:rPr>
                  <w:rFonts w:ascii="Monaco" w:hAnsi="Monaco" w:cs="Monaco"/>
                  <w:color w:val="4E9A06"/>
                  <w:sz w:val="20"/>
                  <w:szCs w:val="20"/>
                  <w:lang w:val="en-US"/>
                  <w:rPrChange w:id="2763" w:author="Borja Gonzalez" w:date="2017-09-28T19:00:00Z">
                    <w:rPr>
                      <w:rFonts w:ascii="Monaco" w:hAnsi="Monaco" w:cs="Monaco"/>
                      <w:color w:val="4E9A06"/>
                      <w:sz w:val="32"/>
                      <w:szCs w:val="32"/>
                      <w:lang w:val="en-US"/>
                    </w:rPr>
                  </w:rPrChange>
                </w:rPr>
                <w:t>'</w:t>
              </w:r>
              <w:r w:rsidRPr="0055352B">
                <w:rPr>
                  <w:rFonts w:ascii="Monaco" w:hAnsi="Monaco" w:cs="Monaco"/>
                  <w:b/>
                  <w:bCs/>
                  <w:color w:val="CE5C00"/>
                  <w:sz w:val="20"/>
                  <w:szCs w:val="20"/>
                  <w:lang w:val="en-US"/>
                  <w:rPrChange w:id="2764"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765"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6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67"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76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69"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770" w:author="Borja Gonzalez" w:date="2017-09-28T19:00:00Z">
                    <w:rPr>
                      <w:rFonts w:ascii="Monaco" w:hAnsi="Monaco" w:cs="Monaco"/>
                      <w:color w:val="4E9A06"/>
                      <w:sz w:val="32"/>
                      <w:szCs w:val="32"/>
                      <w:lang w:val="en-US"/>
                    </w:rPr>
                  </w:rPrChange>
                </w:rPr>
                <w:t>sexo</w:t>
              </w:r>
              <w:proofErr w:type="spellEnd"/>
              <w:r w:rsidRPr="0055352B">
                <w:rPr>
                  <w:rFonts w:ascii="Monaco" w:hAnsi="Monaco" w:cs="Monaco"/>
                  <w:color w:val="4E9A06"/>
                  <w:sz w:val="20"/>
                  <w:szCs w:val="20"/>
                  <w:lang w:val="en-US"/>
                  <w:rPrChange w:id="2771" w:author="Borja Gonzalez" w:date="2017-09-28T19:00:00Z">
                    <w:rPr>
                      <w:rFonts w:ascii="Monaco" w:hAnsi="Monaco" w:cs="Monaco"/>
                      <w:color w:val="4E9A06"/>
                      <w:sz w:val="32"/>
                      <w:szCs w:val="32"/>
                      <w:lang w:val="en-US"/>
                    </w:rPr>
                  </w:rPrChange>
                </w:rPr>
                <w:t>'</w:t>
              </w:r>
              <w:r w:rsidRPr="0055352B">
                <w:rPr>
                  <w:rFonts w:ascii="Monaco" w:hAnsi="Monaco" w:cs="Monaco"/>
                  <w:b/>
                  <w:bCs/>
                  <w:color w:val="CE5C00"/>
                  <w:sz w:val="20"/>
                  <w:szCs w:val="20"/>
                  <w:lang w:val="en-US"/>
                  <w:rPrChange w:id="2772"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773"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7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75" w:author="Borja Gonzalez" w:date="2017-09-28T19:00:00Z">
                    <w:rPr>
                      <w:rFonts w:ascii="Monaco" w:hAnsi="Monaco" w:cs="Monaco"/>
                      <w:color w:val="000000"/>
                      <w:sz w:val="32"/>
                      <w:szCs w:val="32"/>
                      <w:lang w:val="en-US"/>
                    </w:rPr>
                  </w:rPrChange>
                </w:rPr>
                <w:t>s</w:t>
              </w:r>
              <w:proofErr w:type="spellEnd"/>
              <w:r w:rsidRPr="0055352B">
                <w:rPr>
                  <w:rFonts w:ascii="Monaco" w:hAnsi="Monaco" w:cs="Monaco"/>
                  <w:b/>
                  <w:bCs/>
                  <w:color w:val="000000"/>
                  <w:sz w:val="20"/>
                  <w:szCs w:val="20"/>
                  <w:lang w:val="en-US"/>
                  <w:rPrChange w:id="2776" w:author="Borja Gonzalez" w:date="2017-09-28T19:00:00Z">
                    <w:rPr>
                      <w:rFonts w:ascii="Monaco" w:hAnsi="Monaco" w:cs="Monaco"/>
                      <w:b/>
                      <w:bCs/>
                      <w:color w:val="000000"/>
                      <w:sz w:val="32"/>
                      <w:szCs w:val="32"/>
                      <w:lang w:val="en-US"/>
                    </w:rPr>
                  </w:rPrChange>
                </w:rPr>
                <w:t>});</w:t>
              </w:r>
            </w:ins>
          </w:p>
          <w:p w14:paraId="50588A4D" w14:textId="77777777" w:rsidR="0055352B" w:rsidRPr="0055352B" w:rsidRDefault="0055352B" w:rsidP="0055352B">
            <w:pPr>
              <w:widowControl w:val="0"/>
              <w:autoSpaceDE w:val="0"/>
              <w:autoSpaceDN w:val="0"/>
              <w:adjustRightInd w:val="0"/>
              <w:rPr>
                <w:ins w:id="2777" w:author="Borja Gonzalez" w:date="2017-09-28T19:00:00Z"/>
                <w:rFonts w:ascii="Monaco" w:hAnsi="Monaco" w:cs="Monaco"/>
                <w:sz w:val="20"/>
                <w:szCs w:val="20"/>
                <w:lang w:val="en-US"/>
                <w:rPrChange w:id="2778" w:author="Borja Gonzalez" w:date="2017-09-28T19:00:00Z">
                  <w:rPr>
                    <w:ins w:id="2779" w:author="Borja Gonzalez" w:date="2017-09-28T19:00:00Z"/>
                    <w:rFonts w:ascii="Monaco" w:hAnsi="Monaco" w:cs="Monaco"/>
                    <w:sz w:val="32"/>
                    <w:szCs w:val="32"/>
                    <w:lang w:val="en-US"/>
                  </w:rPr>
                </w:rPrChange>
              </w:rPr>
            </w:pPr>
            <w:ins w:id="2780" w:author="Borja Gonzalez" w:date="2017-09-28T19:00:00Z">
              <w:r w:rsidRPr="0055352B">
                <w:rPr>
                  <w:rFonts w:ascii="Monaco" w:hAnsi="Monaco" w:cs="Monaco"/>
                  <w:sz w:val="20"/>
                  <w:szCs w:val="20"/>
                  <w:lang w:val="en-US"/>
                  <w:rPrChange w:id="278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82"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8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84"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8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86"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87"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88"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789" w:author="Borja Gonzalez" w:date="2017-09-28T19:00:00Z">
                    <w:rPr>
                      <w:rFonts w:ascii="Monaco" w:hAnsi="Monaco" w:cs="Monaco"/>
                      <w:color w:val="4E9A06"/>
                      <w:sz w:val="32"/>
                      <w:szCs w:val="32"/>
                      <w:lang w:val="en-US"/>
                    </w:rPr>
                  </w:rPrChange>
                </w:rPr>
                <w:t>hh:mm:ss:iii</w:t>
              </w:r>
              <w:proofErr w:type="spellEnd"/>
              <w:r w:rsidRPr="0055352B">
                <w:rPr>
                  <w:rFonts w:ascii="Monaco" w:hAnsi="Monaco" w:cs="Monaco"/>
                  <w:color w:val="4E9A06"/>
                  <w:sz w:val="20"/>
                  <w:szCs w:val="20"/>
                  <w:lang w:val="en-US"/>
                  <w:rPrChange w:id="2790"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791"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92"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93" w:author="Borja Gonzalez" w:date="2017-09-28T19:00:00Z">
                    <w:rPr>
                      <w:rFonts w:ascii="Monaco" w:hAnsi="Monaco" w:cs="Monaco"/>
                      <w:color w:val="4E9A06"/>
                      <w:sz w:val="32"/>
                      <w:szCs w:val="32"/>
                      <w:lang w:val="en-US"/>
                    </w:rPr>
                  </w:rPrChange>
                </w:rPr>
                <w:t xml:space="preserve">" Se ha </w:t>
              </w:r>
              <w:proofErr w:type="spellStart"/>
              <w:r w:rsidRPr="0055352B">
                <w:rPr>
                  <w:rFonts w:ascii="Monaco" w:hAnsi="Monaco" w:cs="Monaco"/>
                  <w:color w:val="4E9A06"/>
                  <w:sz w:val="20"/>
                  <w:szCs w:val="20"/>
                  <w:lang w:val="en-US"/>
                  <w:rPrChange w:id="2794" w:author="Borja Gonzalez" w:date="2017-09-28T19:00:00Z">
                    <w:rPr>
                      <w:rFonts w:ascii="Monaco" w:hAnsi="Monaco" w:cs="Monaco"/>
                      <w:color w:val="4E9A06"/>
                      <w:sz w:val="32"/>
                      <w:szCs w:val="32"/>
                      <w:lang w:val="en-US"/>
                    </w:rPr>
                  </w:rPrChange>
                </w:rPr>
                <w:t>añadido</w:t>
              </w:r>
              <w:proofErr w:type="spellEnd"/>
              <w:r w:rsidRPr="0055352B">
                <w:rPr>
                  <w:rFonts w:ascii="Monaco" w:hAnsi="Monaco" w:cs="Monaco"/>
                  <w:color w:val="4E9A06"/>
                  <w:sz w:val="20"/>
                  <w:szCs w:val="20"/>
                  <w:lang w:val="en-US"/>
                  <w:rPrChange w:id="2795" w:author="Borja Gonzalez" w:date="2017-09-28T19:00:00Z">
                    <w:rPr>
                      <w:rFonts w:ascii="Monaco" w:hAnsi="Monaco" w:cs="Monaco"/>
                      <w:color w:val="4E9A06"/>
                      <w:sz w:val="32"/>
                      <w:szCs w:val="32"/>
                      <w:lang w:val="en-US"/>
                    </w:rPr>
                  </w:rPrChange>
                </w:rPr>
                <w:t xml:space="preserve"> al paciente "</w:t>
              </w:r>
              <w:r w:rsidRPr="0055352B">
                <w:rPr>
                  <w:rFonts w:ascii="Monaco" w:hAnsi="Monaco" w:cs="Monaco"/>
                  <w:b/>
                  <w:bCs/>
                  <w:color w:val="CE5C00"/>
                  <w:sz w:val="20"/>
                  <w:szCs w:val="20"/>
                  <w:lang w:val="en-US"/>
                  <w:rPrChange w:id="2796"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797"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9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9" w:author="Borja Gonzalez" w:date="2017-09-28T19:00:00Z">
                    <w:rPr>
                      <w:rFonts w:ascii="Monaco" w:hAnsi="Monaco" w:cs="Monaco"/>
                      <w:color w:val="000000"/>
                      <w:sz w:val="32"/>
                      <w:szCs w:val="32"/>
                      <w:lang w:val="en-US"/>
                    </w:rPr>
                  </w:rPrChange>
                </w:rPr>
                <w:t>n</w:t>
              </w:r>
              <w:proofErr w:type="spellEnd"/>
              <w:r w:rsidRPr="0055352B">
                <w:rPr>
                  <w:rFonts w:ascii="Monaco" w:hAnsi="Monaco" w:cs="Monaco"/>
                  <w:b/>
                  <w:bCs/>
                  <w:color w:val="CE5C00"/>
                  <w:sz w:val="20"/>
                  <w:szCs w:val="20"/>
                  <w:lang w:val="en-US"/>
                  <w:rPrChange w:id="2800"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01"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802" w:author="Borja Gonzalez" w:date="2017-09-28T19:00:00Z">
                    <w:rPr>
                      <w:rFonts w:ascii="Monaco" w:hAnsi="Monaco" w:cs="Monaco"/>
                      <w:b/>
                      <w:bCs/>
                      <w:color w:val="CE5C00"/>
                      <w:sz w:val="32"/>
                      <w:szCs w:val="32"/>
                      <w:lang w:val="en-US"/>
                    </w:rPr>
                  </w:rPrChange>
                </w:rPr>
                <w:t>+</w:t>
              </w:r>
              <w:proofErr w:type="spellStart"/>
              <w:r w:rsidRPr="0055352B">
                <w:rPr>
                  <w:rFonts w:ascii="Monaco" w:hAnsi="Monaco" w:cs="Monaco"/>
                  <w:color w:val="000000"/>
                  <w:sz w:val="20"/>
                  <w:szCs w:val="20"/>
                  <w:lang w:val="en-US"/>
                  <w:rPrChange w:id="2803"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0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05" w:author="Borja Gonzalez" w:date="2017-09-28T19:00:00Z">
                    <w:rPr>
                      <w:rFonts w:ascii="Monaco" w:hAnsi="Monaco" w:cs="Monaco"/>
                      <w:color w:val="000000"/>
                      <w:sz w:val="32"/>
                      <w:szCs w:val="32"/>
                      <w:lang w:val="en-US"/>
                    </w:rPr>
                  </w:rPrChange>
                </w:rPr>
                <w:t>a</w:t>
              </w:r>
              <w:proofErr w:type="spellEnd"/>
              <w:r w:rsidRPr="0055352B">
                <w:rPr>
                  <w:rFonts w:ascii="Monaco" w:hAnsi="Monaco" w:cs="Monaco"/>
                  <w:b/>
                  <w:bCs/>
                  <w:color w:val="CE5C00"/>
                  <w:sz w:val="20"/>
                  <w:szCs w:val="20"/>
                  <w:lang w:val="en-US"/>
                  <w:rPrChange w:id="2806"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07" w:author="Borja Gonzalez" w:date="2017-09-28T19:00:00Z">
                    <w:rPr>
                      <w:rFonts w:ascii="Monaco" w:hAnsi="Monaco" w:cs="Monaco"/>
                      <w:color w:val="4E9A06"/>
                      <w:sz w:val="32"/>
                      <w:szCs w:val="32"/>
                      <w:lang w:val="en-US"/>
                    </w:rPr>
                  </w:rPrChange>
                </w:rPr>
                <w:t>" a la base de datos"</w:t>
              </w:r>
              <w:r w:rsidRPr="0055352B">
                <w:rPr>
                  <w:rFonts w:ascii="Monaco" w:hAnsi="Monaco" w:cs="Monaco"/>
                  <w:b/>
                  <w:bCs/>
                  <w:color w:val="000000"/>
                  <w:sz w:val="20"/>
                  <w:szCs w:val="20"/>
                  <w:lang w:val="en-US"/>
                  <w:rPrChange w:id="2808" w:author="Borja Gonzalez" w:date="2017-09-28T19:00:00Z">
                    <w:rPr>
                      <w:rFonts w:ascii="Monaco" w:hAnsi="Monaco" w:cs="Monaco"/>
                      <w:b/>
                      <w:bCs/>
                      <w:color w:val="000000"/>
                      <w:sz w:val="32"/>
                      <w:szCs w:val="32"/>
                      <w:lang w:val="en-US"/>
                    </w:rPr>
                  </w:rPrChange>
                </w:rPr>
                <w:t>);</w:t>
              </w:r>
            </w:ins>
          </w:p>
          <w:p w14:paraId="6FBE929F" w14:textId="77777777" w:rsidR="0055352B" w:rsidRPr="0055352B" w:rsidRDefault="0055352B" w:rsidP="0055352B">
            <w:pPr>
              <w:widowControl w:val="0"/>
              <w:autoSpaceDE w:val="0"/>
              <w:autoSpaceDN w:val="0"/>
              <w:adjustRightInd w:val="0"/>
              <w:rPr>
                <w:ins w:id="2809" w:author="Borja Gonzalez" w:date="2017-09-28T19:00:00Z"/>
                <w:rFonts w:ascii="Monaco" w:hAnsi="Monaco" w:cs="Monaco"/>
                <w:sz w:val="20"/>
                <w:szCs w:val="20"/>
                <w:lang w:val="en-US"/>
                <w:rPrChange w:id="2810" w:author="Borja Gonzalez" w:date="2017-09-28T19:00:00Z">
                  <w:rPr>
                    <w:ins w:id="2811" w:author="Borja Gonzalez" w:date="2017-09-28T19:00:00Z"/>
                    <w:rFonts w:ascii="Monaco" w:hAnsi="Monaco" w:cs="Monaco"/>
                    <w:sz w:val="32"/>
                    <w:szCs w:val="32"/>
                    <w:lang w:val="en-US"/>
                  </w:rPr>
                </w:rPrChange>
              </w:rPr>
            </w:pPr>
            <w:ins w:id="2812" w:author="Borja Gonzalez" w:date="2017-09-28T19:00:00Z">
              <w:r w:rsidRPr="0055352B">
                <w:rPr>
                  <w:rFonts w:ascii="Monaco" w:hAnsi="Monaco" w:cs="Monaco"/>
                  <w:sz w:val="20"/>
                  <w:szCs w:val="20"/>
                  <w:lang w:val="en-US"/>
                  <w:rPrChange w:id="281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1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1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16"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281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1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19"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820"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821"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822" w:author="Borja Gonzalez" w:date="2017-09-28T19:00:00Z">
                    <w:rPr>
                      <w:rFonts w:ascii="Monaco" w:hAnsi="Monaco" w:cs="Monaco"/>
                      <w:b/>
                      <w:bCs/>
                      <w:color w:val="204A87"/>
                      <w:sz w:val="32"/>
                      <w:szCs w:val="32"/>
                      <w:lang w:val="en-US"/>
                    </w:rPr>
                  </w:rPrChange>
                </w:rPr>
                <w:t>export</w:t>
              </w:r>
              <w:proofErr w:type="spellEnd"/>
              <w:r w:rsidRPr="0055352B">
                <w:rPr>
                  <w:rFonts w:ascii="Monaco" w:hAnsi="Monaco" w:cs="Monaco"/>
                  <w:b/>
                  <w:bCs/>
                  <w:color w:val="000000"/>
                  <w:sz w:val="20"/>
                  <w:szCs w:val="20"/>
                  <w:lang w:val="en-US"/>
                  <w:rPrChange w:id="2823"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widowControl w:val="0"/>
              <w:autoSpaceDE w:val="0"/>
              <w:autoSpaceDN w:val="0"/>
              <w:adjustRightInd w:val="0"/>
              <w:rPr>
                <w:ins w:id="2824" w:author="Borja Gonzalez" w:date="2017-09-28T19:00:00Z"/>
                <w:rFonts w:ascii="Monaco" w:hAnsi="Monaco" w:cs="Monaco"/>
                <w:sz w:val="20"/>
                <w:szCs w:val="20"/>
                <w:lang w:val="en-US"/>
                <w:rPrChange w:id="2825" w:author="Borja Gonzalez" w:date="2017-09-28T19:00:00Z">
                  <w:rPr>
                    <w:ins w:id="2826" w:author="Borja Gonzalez" w:date="2017-09-28T19:00:00Z"/>
                    <w:rFonts w:ascii="Monaco" w:hAnsi="Monaco" w:cs="Monaco"/>
                    <w:sz w:val="32"/>
                    <w:szCs w:val="32"/>
                    <w:lang w:val="en-US"/>
                  </w:rPr>
                </w:rPrChange>
              </w:rPr>
            </w:pPr>
            <w:ins w:id="2827" w:author="Borja Gonzalez" w:date="2017-09-28T19:00:00Z">
              <w:r w:rsidRPr="0055352B">
                <w:rPr>
                  <w:rFonts w:ascii="Monaco" w:hAnsi="Monaco" w:cs="Monaco"/>
                  <w:sz w:val="20"/>
                  <w:szCs w:val="20"/>
                  <w:lang w:val="en-US"/>
                  <w:rPrChange w:id="2828"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29"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3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31"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2832"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33"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34"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35"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83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37"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83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39"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840"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widowControl w:val="0"/>
              <w:autoSpaceDE w:val="0"/>
              <w:autoSpaceDN w:val="0"/>
              <w:adjustRightInd w:val="0"/>
              <w:rPr>
                <w:ins w:id="2841" w:author="Borja Gonzalez" w:date="2017-09-28T19:00:00Z"/>
                <w:rFonts w:ascii="Monaco" w:hAnsi="Monaco" w:cs="Monaco"/>
                <w:sz w:val="20"/>
                <w:szCs w:val="20"/>
                <w:lang w:val="en-US"/>
                <w:rPrChange w:id="2842" w:author="Borja Gonzalez" w:date="2017-09-28T19:00:00Z">
                  <w:rPr>
                    <w:ins w:id="2843" w:author="Borja Gonzalez" w:date="2017-09-28T19:00:00Z"/>
                    <w:rFonts w:ascii="Monaco" w:hAnsi="Monaco" w:cs="Monaco"/>
                    <w:sz w:val="32"/>
                    <w:szCs w:val="32"/>
                    <w:lang w:val="en-US"/>
                  </w:rPr>
                </w:rPrChange>
              </w:rPr>
            </w:pPr>
            <w:ins w:id="2844" w:author="Borja Gonzalez" w:date="2017-09-28T19:00:00Z">
              <w:r w:rsidRPr="0055352B">
                <w:rPr>
                  <w:rFonts w:ascii="Monaco" w:hAnsi="Monaco" w:cs="Monaco"/>
                  <w:sz w:val="20"/>
                  <w:szCs w:val="20"/>
                  <w:lang w:val="en-US"/>
                  <w:rPrChange w:id="2845"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846"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84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48" w:author="Borja Gonzalez" w:date="2017-09-28T19:00:00Z">
                    <w:rPr>
                      <w:rFonts w:ascii="Monaco" w:hAnsi="Monaco" w:cs="Monaco"/>
                      <w:color w:val="000000"/>
                      <w:sz w:val="32"/>
                      <w:szCs w:val="32"/>
                      <w:lang w:val="en-US"/>
                    </w:rPr>
                  </w:rPrChange>
                </w:rPr>
                <w:t>writeFileSync</w:t>
              </w:r>
              <w:proofErr w:type="spellEnd"/>
              <w:r w:rsidRPr="0055352B">
                <w:rPr>
                  <w:rFonts w:ascii="Monaco" w:hAnsi="Monaco" w:cs="Monaco"/>
                  <w:b/>
                  <w:bCs/>
                  <w:color w:val="000000"/>
                  <w:sz w:val="20"/>
                  <w:szCs w:val="20"/>
                  <w:lang w:val="en-US"/>
                  <w:rPrChange w:id="2849"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50"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851" w:author="Borja Gonzalez" w:date="2017-09-28T19:00:00Z">
                    <w:rPr>
                      <w:rFonts w:ascii="Monaco" w:hAnsi="Monaco" w:cs="Monaco"/>
                      <w:color w:val="4E9A06"/>
                      <w:sz w:val="32"/>
                      <w:szCs w:val="32"/>
                      <w:lang w:val="en-US"/>
                    </w:rPr>
                  </w:rPrChange>
                </w:rPr>
                <w:t>Pacientes_DB.db</w:t>
              </w:r>
              <w:proofErr w:type="spellEnd"/>
              <w:r w:rsidRPr="0055352B">
                <w:rPr>
                  <w:rFonts w:ascii="Monaco" w:hAnsi="Monaco" w:cs="Monaco"/>
                  <w:color w:val="4E9A06"/>
                  <w:sz w:val="20"/>
                  <w:szCs w:val="20"/>
                  <w:lang w:val="en-US"/>
                  <w:rPrChange w:id="2852"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853"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85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55"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856" w:author="Borja Gonzalez" w:date="2017-09-28T19:00:00Z">
                    <w:rPr>
                      <w:rFonts w:ascii="Monaco" w:hAnsi="Monaco" w:cs="Monaco"/>
                      <w:b/>
                      <w:bCs/>
                      <w:color w:val="000000"/>
                      <w:sz w:val="32"/>
                      <w:szCs w:val="32"/>
                      <w:lang w:val="en-US"/>
                    </w:rPr>
                  </w:rPrChange>
                </w:rPr>
                <w:t>);</w:t>
              </w:r>
            </w:ins>
          </w:p>
          <w:p w14:paraId="1BDCCB49" w14:textId="77777777" w:rsidR="0055352B" w:rsidRPr="0055352B" w:rsidRDefault="0055352B" w:rsidP="0055352B">
            <w:pPr>
              <w:widowControl w:val="0"/>
              <w:autoSpaceDE w:val="0"/>
              <w:autoSpaceDN w:val="0"/>
              <w:adjustRightInd w:val="0"/>
              <w:rPr>
                <w:ins w:id="2857" w:author="Borja Gonzalez" w:date="2017-09-28T19:00:00Z"/>
                <w:rFonts w:ascii="Monaco" w:hAnsi="Monaco" w:cs="Monaco"/>
                <w:sz w:val="20"/>
                <w:szCs w:val="20"/>
                <w:lang w:val="en-US"/>
                <w:rPrChange w:id="2858" w:author="Borja Gonzalez" w:date="2017-09-28T19:00:00Z">
                  <w:rPr>
                    <w:ins w:id="2859" w:author="Borja Gonzalez" w:date="2017-09-28T19:00:00Z"/>
                    <w:rFonts w:ascii="Monaco" w:hAnsi="Monaco" w:cs="Monaco"/>
                    <w:sz w:val="32"/>
                    <w:szCs w:val="32"/>
                    <w:lang w:val="en-US"/>
                  </w:rPr>
                </w:rPrChange>
              </w:rPr>
            </w:pPr>
            <w:ins w:id="2860" w:author="Borja Gonzalez" w:date="2017-09-28T19:00:00Z">
              <w:r w:rsidRPr="0055352B">
                <w:rPr>
                  <w:rFonts w:ascii="Monaco" w:hAnsi="Monaco" w:cs="Monaco"/>
                  <w:sz w:val="20"/>
                  <w:szCs w:val="20"/>
                  <w:lang w:val="en-US"/>
                  <w:rPrChange w:id="2861"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862"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86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64" w:author="Borja Gonzalez" w:date="2017-09-28T19:00:00Z">
                    <w:rPr>
                      <w:rFonts w:ascii="Monaco" w:hAnsi="Monaco" w:cs="Monaco"/>
                      <w:color w:val="000000"/>
                      <w:sz w:val="32"/>
                      <w:szCs w:val="32"/>
                      <w:lang w:val="en-US"/>
                    </w:rPr>
                  </w:rPrChange>
                </w:rPr>
                <w:t>close</w:t>
              </w:r>
              <w:proofErr w:type="spellEnd"/>
              <w:r w:rsidRPr="0055352B">
                <w:rPr>
                  <w:rFonts w:ascii="Monaco" w:hAnsi="Monaco" w:cs="Monaco"/>
                  <w:b/>
                  <w:bCs/>
                  <w:color w:val="000000"/>
                  <w:sz w:val="20"/>
                  <w:szCs w:val="20"/>
                  <w:lang w:val="en-US"/>
                  <w:rPrChange w:id="2865" w:author="Borja Gonzalez" w:date="2017-09-28T19:00:00Z">
                    <w:rPr>
                      <w:rFonts w:ascii="Monaco" w:hAnsi="Monaco" w:cs="Monaco"/>
                      <w:b/>
                      <w:bCs/>
                      <w:color w:val="000000"/>
                      <w:sz w:val="32"/>
                      <w:szCs w:val="32"/>
                      <w:lang w:val="en-US"/>
                    </w:rPr>
                  </w:rPrChange>
                </w:rPr>
                <w:t>();</w:t>
              </w:r>
            </w:ins>
          </w:p>
          <w:p w14:paraId="006F6360" w14:textId="77777777" w:rsidR="0055352B" w:rsidRPr="0055352B" w:rsidRDefault="0055352B" w:rsidP="0055352B">
            <w:pPr>
              <w:widowControl w:val="0"/>
              <w:autoSpaceDE w:val="0"/>
              <w:autoSpaceDN w:val="0"/>
              <w:adjustRightInd w:val="0"/>
              <w:rPr>
                <w:ins w:id="2866" w:author="Borja Gonzalez" w:date="2017-09-28T19:00:00Z"/>
                <w:rFonts w:ascii="Monaco" w:hAnsi="Monaco" w:cs="Monaco"/>
                <w:sz w:val="20"/>
                <w:szCs w:val="20"/>
                <w:lang w:val="en-US"/>
                <w:rPrChange w:id="2867" w:author="Borja Gonzalez" w:date="2017-09-28T19:00:00Z">
                  <w:rPr>
                    <w:ins w:id="2868" w:author="Borja Gonzalez" w:date="2017-09-28T19:00:00Z"/>
                    <w:rFonts w:ascii="Monaco" w:hAnsi="Monaco" w:cs="Monaco"/>
                    <w:sz w:val="32"/>
                    <w:szCs w:val="32"/>
                    <w:lang w:val="en-US"/>
                  </w:rPr>
                </w:rPrChange>
              </w:rPr>
            </w:pPr>
            <w:ins w:id="2869" w:author="Borja Gonzalez" w:date="2017-09-28T19:00:00Z">
              <w:r w:rsidRPr="0055352B">
                <w:rPr>
                  <w:rFonts w:ascii="Monaco" w:hAnsi="Monaco" w:cs="Monaco"/>
                  <w:sz w:val="20"/>
                  <w:szCs w:val="20"/>
                  <w:lang w:val="en-US"/>
                  <w:rPrChange w:id="287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71"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87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3"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87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5"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87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77" w:author="Borja Gonzalez" w:date="2017-09-28T19:00: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878" w:author="Borja Gonzalez" w:date="2017-09-28T19:00:00Z">
                    <w:rPr>
                      <w:rFonts w:ascii="Monaco" w:hAnsi="Monaco" w:cs="Monaco"/>
                      <w:color w:val="4E9A06"/>
                      <w:sz w:val="32"/>
                      <w:szCs w:val="32"/>
                      <w:lang w:val="en-US"/>
                    </w:rPr>
                  </w:rPrChange>
                </w:rPr>
                <w:t>hh:mm:ss:iii</w:t>
              </w:r>
              <w:proofErr w:type="spellEnd"/>
              <w:r w:rsidRPr="0055352B">
                <w:rPr>
                  <w:rFonts w:ascii="Monaco" w:hAnsi="Monaco" w:cs="Monaco"/>
                  <w:color w:val="4E9A06"/>
                  <w:sz w:val="20"/>
                  <w:szCs w:val="20"/>
                  <w:lang w:val="en-US"/>
                  <w:rPrChange w:id="2879"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880"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881"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82" w:author="Borja Gonzalez" w:date="2017-09-28T19:00:00Z">
                    <w:rPr>
                      <w:rFonts w:ascii="Monaco" w:hAnsi="Monaco" w:cs="Monaco"/>
                      <w:color w:val="4E9A06"/>
                      <w:sz w:val="32"/>
                      <w:szCs w:val="32"/>
                      <w:lang w:val="en-US"/>
                    </w:rPr>
                  </w:rPrChange>
                </w:rPr>
                <w:t xml:space="preserve">" Base de datos </w:t>
              </w:r>
              <w:proofErr w:type="spellStart"/>
              <w:r w:rsidRPr="0055352B">
                <w:rPr>
                  <w:rFonts w:ascii="Monaco" w:hAnsi="Monaco" w:cs="Monaco"/>
                  <w:color w:val="4E9A06"/>
                  <w:sz w:val="20"/>
                  <w:szCs w:val="20"/>
                  <w:lang w:val="en-US"/>
                  <w:rPrChange w:id="2883" w:author="Borja Gonzalez" w:date="2017-09-28T19:00:00Z">
                    <w:rPr>
                      <w:rFonts w:ascii="Monaco" w:hAnsi="Monaco" w:cs="Monaco"/>
                      <w:color w:val="4E9A06"/>
                      <w:sz w:val="32"/>
                      <w:szCs w:val="32"/>
                      <w:lang w:val="en-US"/>
                    </w:rPr>
                  </w:rPrChange>
                </w:rPr>
                <w:t>cerrada</w:t>
              </w:r>
              <w:proofErr w:type="spellEnd"/>
              <w:r w:rsidRPr="0055352B">
                <w:rPr>
                  <w:rFonts w:ascii="Monaco" w:hAnsi="Monaco" w:cs="Monaco"/>
                  <w:color w:val="4E9A06"/>
                  <w:sz w:val="20"/>
                  <w:szCs w:val="20"/>
                  <w:lang w:val="en-US"/>
                  <w:rPrChange w:id="2884" w:author="Borja Gonzalez" w:date="2017-09-28T19:00: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885" w:author="Borja Gonzalez" w:date="2017-09-28T19:00:00Z">
                    <w:rPr>
                      <w:rFonts w:ascii="Monaco" w:hAnsi="Monaco" w:cs="Monaco"/>
                      <w:b/>
                      <w:bCs/>
                      <w:color w:val="000000"/>
                      <w:sz w:val="32"/>
                      <w:szCs w:val="32"/>
                      <w:lang w:val="en-US"/>
                    </w:rPr>
                  </w:rPrChange>
                </w:rPr>
                <w:t>);</w:t>
              </w:r>
            </w:ins>
          </w:p>
          <w:p w14:paraId="4C4401A9" w14:textId="77777777" w:rsidR="0055352B" w:rsidRPr="0055352B" w:rsidRDefault="0055352B" w:rsidP="0055352B">
            <w:pPr>
              <w:widowControl w:val="0"/>
              <w:autoSpaceDE w:val="0"/>
              <w:autoSpaceDN w:val="0"/>
              <w:adjustRightInd w:val="0"/>
              <w:rPr>
                <w:ins w:id="2886" w:author="Borja Gonzalez" w:date="2017-09-28T19:00:00Z"/>
                <w:rFonts w:ascii="Monaco" w:hAnsi="Monaco" w:cs="Monaco"/>
                <w:sz w:val="20"/>
                <w:szCs w:val="20"/>
                <w:lang w:val="en-US"/>
                <w:rPrChange w:id="2887" w:author="Borja Gonzalez" w:date="2017-09-28T19:00:00Z">
                  <w:rPr>
                    <w:ins w:id="2888" w:author="Borja Gonzalez" w:date="2017-09-28T19:00:00Z"/>
                    <w:rFonts w:ascii="Monaco" w:hAnsi="Monaco" w:cs="Monaco"/>
                    <w:sz w:val="32"/>
                    <w:szCs w:val="32"/>
                    <w:lang w:val="en-US"/>
                  </w:rPr>
                </w:rPrChange>
              </w:rPr>
            </w:pPr>
            <w:ins w:id="2889" w:author="Borja Gonzalez" w:date="2017-09-28T19:00:00Z">
              <w:r w:rsidRPr="0055352B">
                <w:rPr>
                  <w:rFonts w:ascii="Monaco" w:hAnsi="Monaco" w:cs="Monaco"/>
                  <w:sz w:val="20"/>
                  <w:szCs w:val="20"/>
                  <w:lang w:val="en-US"/>
                  <w:rPrChange w:id="2890"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91"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92"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893" w:author="Borja Gonzalez" w:date="2017-09-28T19:00:00Z">
                    <w:rPr>
                      <w:rFonts w:ascii="Monaco" w:hAnsi="Monaco" w:cs="Monaco"/>
                      <w:color w:val="000000"/>
                      <w:sz w:val="32"/>
                      <w:szCs w:val="32"/>
                      <w:lang w:val="en-US"/>
                    </w:rPr>
                  </w:rPrChange>
                </w:rPr>
                <w:t>ack_to_client</w:t>
              </w:r>
              <w:proofErr w:type="spellEnd"/>
              <w:r w:rsidRPr="0055352B">
                <w:rPr>
                  <w:rFonts w:ascii="Monaco" w:hAnsi="Monaco" w:cs="Monaco"/>
                  <w:sz w:val="20"/>
                  <w:szCs w:val="20"/>
                  <w:lang w:val="en-US"/>
                  <w:rPrChange w:id="2894"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95"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96"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897" w:author="Borja Gonzalez" w:date="2017-09-28T19:00:00Z">
                    <w:rPr>
                      <w:rFonts w:ascii="Monaco" w:hAnsi="Monaco" w:cs="Monaco"/>
                      <w:b/>
                      <w:bCs/>
                      <w:color w:val="000000"/>
                      <w:sz w:val="32"/>
                      <w:szCs w:val="32"/>
                      <w:lang w:val="en-US"/>
                    </w:rPr>
                  </w:rPrChange>
                </w:rPr>
                <w:t>{</w:t>
              </w:r>
            </w:ins>
          </w:p>
          <w:p w14:paraId="68009B8B" w14:textId="77777777" w:rsidR="0055352B" w:rsidRPr="0055352B" w:rsidRDefault="0055352B" w:rsidP="0055352B">
            <w:pPr>
              <w:widowControl w:val="0"/>
              <w:autoSpaceDE w:val="0"/>
              <w:autoSpaceDN w:val="0"/>
              <w:adjustRightInd w:val="0"/>
              <w:rPr>
                <w:ins w:id="2898" w:author="Borja Gonzalez" w:date="2017-09-28T19:00:00Z"/>
                <w:rFonts w:ascii="Monaco" w:hAnsi="Monaco" w:cs="Monaco"/>
                <w:sz w:val="20"/>
                <w:szCs w:val="20"/>
                <w:lang w:val="en-US"/>
                <w:rPrChange w:id="2899" w:author="Borja Gonzalez" w:date="2017-09-28T19:00:00Z">
                  <w:rPr>
                    <w:ins w:id="2900" w:author="Borja Gonzalez" w:date="2017-09-28T19:00:00Z"/>
                    <w:rFonts w:ascii="Monaco" w:hAnsi="Monaco" w:cs="Monaco"/>
                    <w:sz w:val="32"/>
                    <w:szCs w:val="32"/>
                    <w:lang w:val="en-US"/>
                  </w:rPr>
                </w:rPrChange>
              </w:rPr>
            </w:pPr>
            <w:ins w:id="2901" w:author="Borja Gonzalez" w:date="2017-09-28T19:00:00Z">
              <w:r w:rsidRPr="0055352B">
                <w:rPr>
                  <w:rFonts w:ascii="Monaco" w:hAnsi="Monaco" w:cs="Monaco"/>
                  <w:sz w:val="20"/>
                  <w:szCs w:val="20"/>
                  <w:lang w:val="en-US"/>
                  <w:rPrChange w:id="2902"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903" w:author="Borja Gonzalez" w:date="2017-09-28T19:00:00Z">
                    <w:rPr>
                      <w:rFonts w:ascii="Monaco" w:hAnsi="Monaco" w:cs="Monaco"/>
                      <w:color w:val="000000"/>
                      <w:sz w:val="32"/>
                      <w:szCs w:val="32"/>
                      <w:lang w:val="en-US"/>
                    </w:rPr>
                  </w:rPrChange>
                </w:rPr>
                <w:t>data</w:t>
              </w:r>
              <w:r w:rsidRPr="0055352B">
                <w:rPr>
                  <w:rFonts w:ascii="Monaco" w:hAnsi="Monaco" w:cs="Monaco"/>
                  <w:b/>
                  <w:bCs/>
                  <w:color w:val="CE5C00"/>
                  <w:sz w:val="20"/>
                  <w:szCs w:val="20"/>
                  <w:lang w:val="en-US"/>
                  <w:rPrChange w:id="2904"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05" w:author="Borja Gonzalez" w:date="2017-09-28T19:00:00Z">
                    <w:rPr>
                      <w:rFonts w:ascii="Monaco" w:hAnsi="Monaco" w:cs="Monaco"/>
                      <w:color w:val="4E9A06"/>
                      <w:sz w:val="32"/>
                      <w:szCs w:val="32"/>
                      <w:lang w:val="en-US"/>
                    </w:rPr>
                  </w:rPrChange>
                </w:rPr>
                <w:t>"El</w:t>
              </w:r>
              <w:proofErr w:type="spellEnd"/>
              <w:r w:rsidRPr="0055352B">
                <w:rPr>
                  <w:rFonts w:ascii="Monaco" w:hAnsi="Monaco" w:cs="Monaco"/>
                  <w:color w:val="4E9A06"/>
                  <w:sz w:val="20"/>
                  <w:szCs w:val="20"/>
                  <w:lang w:val="en-US"/>
                  <w:rPrChange w:id="2906" w:author="Borja Gonzalez" w:date="2017-09-28T19:00:00Z">
                    <w:rPr>
                      <w:rFonts w:ascii="Monaco" w:hAnsi="Monaco" w:cs="Monaco"/>
                      <w:color w:val="4E9A06"/>
                      <w:sz w:val="32"/>
                      <w:szCs w:val="32"/>
                      <w:lang w:val="en-US"/>
                    </w:rPr>
                  </w:rPrChange>
                </w:rPr>
                <w:t xml:space="preserve"> </w:t>
              </w:r>
              <w:proofErr w:type="spellStart"/>
              <w:r w:rsidRPr="0055352B">
                <w:rPr>
                  <w:rFonts w:ascii="Monaco" w:hAnsi="Monaco" w:cs="Monaco"/>
                  <w:color w:val="4E9A06"/>
                  <w:sz w:val="20"/>
                  <w:szCs w:val="20"/>
                  <w:lang w:val="en-US"/>
                  <w:rPrChange w:id="2907" w:author="Borja Gonzalez" w:date="2017-09-28T19:00:00Z">
                    <w:rPr>
                      <w:rFonts w:ascii="Monaco" w:hAnsi="Monaco" w:cs="Monaco"/>
                      <w:color w:val="4E9A06"/>
                      <w:sz w:val="32"/>
                      <w:szCs w:val="32"/>
                      <w:lang w:val="en-US"/>
                    </w:rPr>
                  </w:rPrChange>
                </w:rPr>
                <w:t>servidor</w:t>
              </w:r>
              <w:proofErr w:type="spellEnd"/>
              <w:r w:rsidRPr="0055352B">
                <w:rPr>
                  <w:rFonts w:ascii="Monaco" w:hAnsi="Monaco" w:cs="Monaco"/>
                  <w:color w:val="4E9A06"/>
                  <w:sz w:val="20"/>
                  <w:szCs w:val="20"/>
                  <w:lang w:val="en-US"/>
                  <w:rPrChange w:id="2908" w:author="Borja Gonzalez" w:date="2017-09-28T19:00:00Z">
                    <w:rPr>
                      <w:rFonts w:ascii="Monaco" w:hAnsi="Monaco" w:cs="Monaco"/>
                      <w:color w:val="4E9A06"/>
                      <w:sz w:val="32"/>
                      <w:szCs w:val="32"/>
                      <w:lang w:val="en-US"/>
                    </w:rPr>
                  </w:rPrChange>
                </w:rPr>
                <w:t xml:space="preserve"> ha </w:t>
              </w:r>
              <w:proofErr w:type="spellStart"/>
              <w:r w:rsidRPr="0055352B">
                <w:rPr>
                  <w:rFonts w:ascii="Monaco" w:hAnsi="Monaco" w:cs="Monaco"/>
                  <w:color w:val="4E9A06"/>
                  <w:sz w:val="20"/>
                  <w:szCs w:val="20"/>
                  <w:lang w:val="en-US"/>
                  <w:rPrChange w:id="2909" w:author="Borja Gonzalez" w:date="2017-09-28T19:00:00Z">
                    <w:rPr>
                      <w:rFonts w:ascii="Monaco" w:hAnsi="Monaco" w:cs="Monaco"/>
                      <w:color w:val="4E9A06"/>
                      <w:sz w:val="32"/>
                      <w:szCs w:val="32"/>
                      <w:lang w:val="en-US"/>
                    </w:rPr>
                  </w:rPrChange>
                </w:rPr>
                <w:t>añadido</w:t>
              </w:r>
              <w:proofErr w:type="spellEnd"/>
              <w:r w:rsidRPr="0055352B">
                <w:rPr>
                  <w:rFonts w:ascii="Monaco" w:hAnsi="Monaco" w:cs="Monaco"/>
                  <w:color w:val="4E9A06"/>
                  <w:sz w:val="20"/>
                  <w:szCs w:val="20"/>
                  <w:lang w:val="en-US"/>
                  <w:rPrChange w:id="2910" w:author="Borja Gonzalez" w:date="2017-09-28T19:00:00Z">
                    <w:rPr>
                      <w:rFonts w:ascii="Monaco" w:hAnsi="Monaco" w:cs="Monaco"/>
                      <w:color w:val="4E9A06"/>
                      <w:sz w:val="32"/>
                      <w:szCs w:val="32"/>
                      <w:lang w:val="en-US"/>
                    </w:rPr>
                  </w:rPrChange>
                </w:rPr>
                <w:t xml:space="preserve"> un paciente a la </w:t>
              </w:r>
              <w:proofErr w:type="spellStart"/>
              <w:r w:rsidRPr="0055352B">
                <w:rPr>
                  <w:rFonts w:ascii="Monaco" w:hAnsi="Monaco" w:cs="Monaco"/>
                  <w:color w:val="4E9A06"/>
                  <w:sz w:val="20"/>
                  <w:szCs w:val="20"/>
                  <w:lang w:val="en-US"/>
                  <w:rPrChange w:id="2911" w:author="Borja Gonzalez" w:date="2017-09-28T19:00:00Z">
                    <w:rPr>
                      <w:rFonts w:ascii="Monaco" w:hAnsi="Monaco" w:cs="Monaco"/>
                      <w:color w:val="4E9A06"/>
                      <w:sz w:val="32"/>
                      <w:szCs w:val="32"/>
                      <w:lang w:val="en-US"/>
                    </w:rPr>
                  </w:rPrChange>
                </w:rPr>
                <w:t>db</w:t>
              </w:r>
              <w:proofErr w:type="spellEnd"/>
              <w:r w:rsidRPr="0055352B">
                <w:rPr>
                  <w:rFonts w:ascii="Monaco" w:hAnsi="Monaco" w:cs="Monaco"/>
                  <w:color w:val="4E9A06"/>
                  <w:sz w:val="20"/>
                  <w:szCs w:val="20"/>
                  <w:lang w:val="en-US"/>
                  <w:rPrChange w:id="2912" w:author="Borja Gonzalez" w:date="2017-09-28T19:00:00Z">
                    <w:rPr>
                      <w:rFonts w:ascii="Monaco" w:hAnsi="Monaco" w:cs="Monaco"/>
                      <w:color w:val="4E9A06"/>
                      <w:sz w:val="32"/>
                      <w:szCs w:val="32"/>
                      <w:lang w:val="en-US"/>
                    </w:rPr>
                  </w:rPrChange>
                </w:rPr>
                <w:t>"</w:t>
              </w:r>
            </w:ins>
          </w:p>
          <w:p w14:paraId="7A5BFF0E" w14:textId="77777777" w:rsidR="0055352B" w:rsidRPr="0055352B" w:rsidRDefault="0055352B" w:rsidP="0055352B">
            <w:pPr>
              <w:widowControl w:val="0"/>
              <w:autoSpaceDE w:val="0"/>
              <w:autoSpaceDN w:val="0"/>
              <w:adjustRightInd w:val="0"/>
              <w:rPr>
                <w:ins w:id="2913" w:author="Borja Gonzalez" w:date="2017-09-28T19:00:00Z"/>
                <w:rFonts w:ascii="Monaco" w:hAnsi="Monaco" w:cs="Monaco"/>
                <w:sz w:val="20"/>
                <w:szCs w:val="20"/>
                <w:lang w:val="en-US"/>
                <w:rPrChange w:id="2914" w:author="Borja Gonzalez" w:date="2017-09-28T19:00:00Z">
                  <w:rPr>
                    <w:ins w:id="2915" w:author="Borja Gonzalez" w:date="2017-09-28T19:00:00Z"/>
                    <w:rFonts w:ascii="Monaco" w:hAnsi="Monaco" w:cs="Monaco"/>
                    <w:sz w:val="32"/>
                    <w:szCs w:val="32"/>
                    <w:lang w:val="en-US"/>
                  </w:rPr>
                </w:rPrChange>
              </w:rPr>
            </w:pPr>
            <w:ins w:id="2916" w:author="Borja Gonzalez" w:date="2017-09-28T19:00:00Z">
              <w:r w:rsidRPr="0055352B">
                <w:rPr>
                  <w:rFonts w:ascii="Monaco" w:hAnsi="Monaco" w:cs="Monaco"/>
                  <w:sz w:val="20"/>
                  <w:szCs w:val="20"/>
                  <w:lang w:val="en-US"/>
                  <w:rPrChange w:id="2917"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18"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widowControl w:val="0"/>
              <w:autoSpaceDE w:val="0"/>
              <w:autoSpaceDN w:val="0"/>
              <w:adjustRightInd w:val="0"/>
              <w:rPr>
                <w:ins w:id="2919" w:author="Borja Gonzalez" w:date="2017-09-28T19:00:00Z"/>
                <w:rFonts w:ascii="Monaco" w:hAnsi="Monaco" w:cs="Monaco"/>
                <w:sz w:val="20"/>
                <w:szCs w:val="20"/>
                <w:lang w:val="en-US"/>
                <w:rPrChange w:id="2920" w:author="Borja Gonzalez" w:date="2017-09-28T19:00:00Z">
                  <w:rPr>
                    <w:ins w:id="2921" w:author="Borja Gonzalez" w:date="2017-09-28T19:00:00Z"/>
                    <w:rFonts w:ascii="Monaco" w:hAnsi="Monaco" w:cs="Monaco"/>
                    <w:sz w:val="32"/>
                    <w:szCs w:val="32"/>
                    <w:lang w:val="en-US"/>
                  </w:rPr>
                </w:rPrChange>
              </w:rPr>
            </w:pPr>
            <w:ins w:id="2922" w:author="Borja Gonzalez" w:date="2017-09-28T19:00:00Z">
              <w:r w:rsidRPr="0055352B">
                <w:rPr>
                  <w:rFonts w:ascii="Monaco" w:hAnsi="Monaco" w:cs="Monaco"/>
                  <w:sz w:val="20"/>
                  <w:szCs w:val="20"/>
                  <w:lang w:val="en-US"/>
                  <w:rPrChange w:id="2923"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924"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92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26" w:author="Borja Gonzalez" w:date="2017-09-28T19:00:00Z">
                    <w:rPr>
                      <w:rFonts w:ascii="Monaco" w:hAnsi="Monaco" w:cs="Monaco"/>
                      <w:color w:val="000000"/>
                      <w:sz w:val="32"/>
                      <w:szCs w:val="32"/>
                      <w:lang w:val="en-US"/>
                    </w:rPr>
                  </w:rPrChange>
                </w:rPr>
                <w:t>send</w:t>
              </w:r>
              <w:proofErr w:type="spellEnd"/>
              <w:r w:rsidRPr="0055352B">
                <w:rPr>
                  <w:rFonts w:ascii="Monaco" w:hAnsi="Monaco" w:cs="Monaco"/>
                  <w:b/>
                  <w:bCs/>
                  <w:color w:val="000000"/>
                  <w:sz w:val="20"/>
                  <w:szCs w:val="20"/>
                  <w:lang w:val="en-US"/>
                  <w:rPrChange w:id="2927" w:author="Borja Gonzalez" w:date="2017-09-28T19:00: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928"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92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30" w:author="Borja Gonzalez" w:date="2017-09-28T19:00:00Z">
                    <w:rPr>
                      <w:rFonts w:ascii="Monaco" w:hAnsi="Monaco" w:cs="Monaco"/>
                      <w:color w:val="000000"/>
                      <w:sz w:val="32"/>
                      <w:szCs w:val="32"/>
                      <w:lang w:val="en-US"/>
                    </w:rPr>
                  </w:rPrChange>
                </w:rPr>
                <w:t>stringify</w:t>
              </w:r>
              <w:proofErr w:type="spellEnd"/>
              <w:r w:rsidRPr="0055352B">
                <w:rPr>
                  <w:rFonts w:ascii="Monaco" w:hAnsi="Monaco" w:cs="Monaco"/>
                  <w:b/>
                  <w:bCs/>
                  <w:color w:val="000000"/>
                  <w:sz w:val="20"/>
                  <w:szCs w:val="20"/>
                  <w:lang w:val="en-US"/>
                  <w:rPrChange w:id="2931" w:author="Borja Gonzalez" w:date="2017-09-28T19:00: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932" w:author="Borja Gonzalez" w:date="2017-09-28T19:00:00Z">
                    <w:rPr>
                      <w:rFonts w:ascii="Monaco" w:hAnsi="Monaco" w:cs="Monaco"/>
                      <w:color w:val="000000"/>
                      <w:sz w:val="32"/>
                      <w:szCs w:val="32"/>
                      <w:lang w:val="en-US"/>
                    </w:rPr>
                  </w:rPrChange>
                </w:rPr>
                <w:t>ack_to_client</w:t>
              </w:r>
              <w:proofErr w:type="spellEnd"/>
              <w:r w:rsidRPr="0055352B">
                <w:rPr>
                  <w:rFonts w:ascii="Monaco" w:hAnsi="Monaco" w:cs="Monaco"/>
                  <w:b/>
                  <w:bCs/>
                  <w:color w:val="000000"/>
                  <w:sz w:val="20"/>
                  <w:szCs w:val="20"/>
                  <w:lang w:val="en-US"/>
                  <w:rPrChange w:id="2933"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widowControl w:val="0"/>
              <w:autoSpaceDE w:val="0"/>
              <w:autoSpaceDN w:val="0"/>
              <w:adjustRightInd w:val="0"/>
              <w:rPr>
                <w:ins w:id="2934" w:author="Borja Gonzalez" w:date="2017-09-28T19:00:00Z"/>
                <w:rFonts w:ascii="Monaco" w:hAnsi="Monaco" w:cs="Monaco"/>
                <w:sz w:val="20"/>
                <w:szCs w:val="20"/>
                <w:lang w:val="en-US"/>
                <w:rPrChange w:id="2935" w:author="Borja Gonzalez" w:date="2017-09-28T19:00:00Z">
                  <w:rPr>
                    <w:ins w:id="2936" w:author="Borja Gonzalez" w:date="2017-09-28T19:00:00Z"/>
                    <w:rFonts w:ascii="Monaco" w:hAnsi="Monaco" w:cs="Monaco"/>
                    <w:sz w:val="32"/>
                    <w:szCs w:val="32"/>
                    <w:lang w:val="en-US"/>
                  </w:rPr>
                </w:rPrChange>
              </w:rPr>
            </w:pPr>
            <w:ins w:id="2937" w:author="Borja Gonzalez" w:date="2017-09-28T19:00:00Z">
              <w:r w:rsidRPr="0055352B">
                <w:rPr>
                  <w:rFonts w:ascii="Monaco" w:hAnsi="Monaco" w:cs="Monaco"/>
                  <w:sz w:val="20"/>
                  <w:szCs w:val="20"/>
                  <w:lang w:val="en-US"/>
                  <w:rPrChange w:id="2938" w:author="Borja Gonzalez" w:date="2017-09-28T19:00:00Z">
                    <w:rPr>
                      <w:rFonts w:ascii="Monaco" w:hAnsi="Monaco" w:cs="Monaco"/>
                      <w:sz w:val="32"/>
                      <w:szCs w:val="32"/>
                      <w:lang w:val="en-US"/>
                    </w:rPr>
                  </w:rPrChange>
                </w:rPr>
                <w:t xml:space="preserve">    </w:t>
              </w:r>
              <w:proofErr w:type="spellStart"/>
              <w:r w:rsidRPr="0055352B">
                <w:rPr>
                  <w:rFonts w:ascii="Monaco" w:hAnsi="Monaco" w:cs="Monaco"/>
                  <w:color w:val="000000"/>
                  <w:sz w:val="20"/>
                  <w:szCs w:val="20"/>
                  <w:lang w:val="en-US"/>
                  <w:rPrChange w:id="2939"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94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41"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294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43" w:author="Borja Gonzalez" w:date="2017-09-28T19:00:00Z">
                    <w:rPr>
                      <w:rFonts w:ascii="Monaco" w:hAnsi="Monaco" w:cs="Monaco"/>
                      <w:color w:val="000000"/>
                      <w:sz w:val="32"/>
                      <w:szCs w:val="32"/>
                      <w:lang w:val="en-US"/>
                    </w:rPr>
                  </w:rPrChange>
                </w:rPr>
                <w:t>emit</w:t>
              </w:r>
              <w:proofErr w:type="spellEnd"/>
              <w:r w:rsidRPr="0055352B">
                <w:rPr>
                  <w:rFonts w:ascii="Monaco" w:hAnsi="Monaco" w:cs="Monaco"/>
                  <w:b/>
                  <w:bCs/>
                  <w:color w:val="000000"/>
                  <w:sz w:val="20"/>
                  <w:szCs w:val="20"/>
                  <w:lang w:val="en-US"/>
                  <w:rPrChange w:id="294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945"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2946"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2947" w:author="Borja Gonzalez" w:date="2017-09-28T19:00:00Z"/>
                <w:rFonts w:ascii="Monaco" w:hAnsi="Monaco" w:cs="Monaco"/>
                <w:sz w:val="32"/>
                <w:szCs w:val="32"/>
                <w:lang w:val="en-US"/>
              </w:rPr>
            </w:pPr>
            <w:ins w:id="2948" w:author="Borja Gonzalez" w:date="2017-09-28T19:00:00Z">
              <w:r w:rsidRPr="0055352B">
                <w:rPr>
                  <w:rFonts w:ascii="Monaco" w:hAnsi="Monaco" w:cs="Monaco"/>
                  <w:sz w:val="20"/>
                  <w:szCs w:val="20"/>
                  <w:lang w:val="en-US"/>
                  <w:rPrChange w:id="2949"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50"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2951" w:author="Borja Gonzalez" w:date="2017-09-28T19:00:00Z"/>
              </w:rPr>
            </w:pPr>
          </w:p>
        </w:tc>
      </w:tr>
    </w:tbl>
    <w:p w14:paraId="51D9D2D2" w14:textId="216D802D" w:rsidR="00520C5F" w:rsidDel="0055352B" w:rsidRDefault="00520C5F" w:rsidP="00BC4CE1">
      <w:pPr>
        <w:rPr>
          <w:del w:id="2952" w:author="Borja Gonzalez" w:date="2017-09-28T19:00:00Z"/>
        </w:rPr>
      </w:pPr>
      <w:del w:id="2953" w:author="Borja Gonzalez" w:date="2017-09-28T19:00:00Z">
        <w:r w:rsidDel="0055352B">
          <w:rPr>
            <w:noProof/>
            <w:lang w:val="en-US"/>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2954" w:author="Borja Gonzalez" w:date="2017-09-28T19:00:00Z"/>
        </w:rPr>
      </w:pPr>
      <w:del w:id="2955" w:author="Borja Gonzalez" w:date="2017-09-28T19:00:00Z">
        <w:r w:rsidDel="0055352B">
          <w:rPr>
            <w:noProof/>
            <w:lang w:val="en-US"/>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956" w:name="_Toc368173910"/>
      <w:r>
        <w:t>4.3.4.  Obtener datos de movimiento de un paciente</w:t>
      </w:r>
      <w:bookmarkEnd w:id="2956"/>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2957" w:author="Borja Gonzalez" w:date="2017-09-28T19:02:00Z"/>
        </w:rPr>
      </w:pPr>
      <w:del w:id="2958" w:author="Borja Gonzalez" w:date="2017-09-28T19:02:00Z">
        <w:r w:rsidDel="0055352B">
          <w:rPr>
            <w:noProof/>
            <w:lang w:val="en-US"/>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Change w:id="2959" w:author="Borja Gonzalez" w:date="2017-09-28T19:02:00Z">
          <w:tblPr>
            <w:tblStyle w:val="TableGrid"/>
            <w:tblW w:w="0" w:type="auto"/>
            <w:tblLook w:val="04A0" w:firstRow="1" w:lastRow="0" w:firstColumn="1" w:lastColumn="0" w:noHBand="0" w:noVBand="1"/>
          </w:tblPr>
        </w:tblPrChange>
      </w:tblPr>
      <w:tblGrid>
        <w:gridCol w:w="8856"/>
        <w:tblGridChange w:id="2960">
          <w:tblGrid>
            <w:gridCol w:w="8856"/>
          </w:tblGrid>
        </w:tblGridChange>
      </w:tblGrid>
      <w:tr w:rsidR="0055352B" w14:paraId="53B301FD" w14:textId="77777777" w:rsidTr="0055352B">
        <w:trPr>
          <w:trHeight w:val="874"/>
          <w:ins w:id="2961" w:author="Borja Gonzalez" w:date="2017-09-28T19:02:00Z"/>
        </w:trPr>
        <w:tc>
          <w:tcPr>
            <w:tcW w:w="8856" w:type="dxa"/>
            <w:tcPrChange w:id="2962" w:author="Borja Gonzalez" w:date="2017-09-28T19:02:00Z">
              <w:tcPr>
                <w:tcW w:w="8856" w:type="dxa"/>
              </w:tcPr>
            </w:tcPrChange>
          </w:tcPr>
          <w:p w14:paraId="2758EEF2" w14:textId="77777777" w:rsidR="0055352B" w:rsidRPr="0055352B" w:rsidRDefault="0055352B" w:rsidP="0055352B">
            <w:pPr>
              <w:widowControl w:val="0"/>
              <w:autoSpaceDE w:val="0"/>
              <w:autoSpaceDN w:val="0"/>
              <w:adjustRightInd w:val="0"/>
              <w:rPr>
                <w:ins w:id="2963" w:author="Borja Gonzalez" w:date="2017-09-28T19:02:00Z"/>
                <w:rFonts w:ascii="Monaco" w:hAnsi="Monaco" w:cs="Monaco"/>
                <w:sz w:val="20"/>
                <w:szCs w:val="20"/>
                <w:lang w:val="en-US"/>
                <w:rPrChange w:id="2964" w:author="Borja Gonzalez" w:date="2017-09-28T19:02:00Z">
                  <w:rPr>
                    <w:ins w:id="2965" w:author="Borja Gonzalez" w:date="2017-09-28T19:02:00Z"/>
                    <w:rFonts w:ascii="Monaco" w:hAnsi="Monaco" w:cs="Monaco"/>
                    <w:sz w:val="32"/>
                    <w:szCs w:val="32"/>
                    <w:lang w:val="en-US"/>
                  </w:rPr>
                </w:rPrChange>
              </w:rPr>
            </w:pPr>
            <w:ins w:id="2966" w:author="Borja Gonzalez" w:date="2017-09-28T19:02:00Z">
              <w:r w:rsidRPr="0055352B">
                <w:rPr>
                  <w:rFonts w:ascii="Monaco" w:hAnsi="Monaco" w:cs="Monaco"/>
                  <w:sz w:val="20"/>
                  <w:szCs w:val="20"/>
                  <w:lang w:val="en-US"/>
                  <w:rPrChange w:id="2967"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2968"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2969"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970"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2971" w:author="Borja Gonzalez" w:date="2017-09-28T19:02:00Z">
                    <w:rPr>
                      <w:rFonts w:ascii="Monaco" w:hAnsi="Monaco" w:cs="Monaco"/>
                      <w:color w:val="4E9A06"/>
                      <w:sz w:val="32"/>
                      <w:szCs w:val="32"/>
                      <w:lang w:val="en-US"/>
                    </w:rPr>
                  </w:rPrChange>
                </w:rPr>
                <w:t>"</w:t>
              </w:r>
              <w:proofErr w:type="spellStart"/>
              <w:r w:rsidRPr="0055352B">
                <w:rPr>
                  <w:rFonts w:ascii="Monaco" w:hAnsi="Monaco" w:cs="Monaco"/>
                  <w:color w:val="4E9A06"/>
                  <w:sz w:val="20"/>
                  <w:szCs w:val="20"/>
                  <w:lang w:val="en-US"/>
                  <w:rPrChange w:id="2972" w:author="Borja Gonzalez" w:date="2017-09-28T19:02:00Z">
                    <w:rPr>
                      <w:rFonts w:ascii="Monaco" w:hAnsi="Monaco" w:cs="Monaco"/>
                      <w:color w:val="4E9A06"/>
                      <w:sz w:val="32"/>
                      <w:szCs w:val="32"/>
                      <w:lang w:val="en-US"/>
                    </w:rPr>
                  </w:rPrChange>
                </w:rPr>
                <w:t>btn</w:t>
              </w:r>
              <w:proofErr w:type="spellEnd"/>
              <w:r w:rsidRPr="0055352B">
                <w:rPr>
                  <w:rFonts w:ascii="Monaco" w:hAnsi="Monaco" w:cs="Monaco"/>
                  <w:color w:val="4E9A06"/>
                  <w:sz w:val="20"/>
                  <w:szCs w:val="20"/>
                  <w:lang w:val="en-US"/>
                  <w:rPrChange w:id="2973" w:author="Borja Gonzalez" w:date="2017-09-28T19:02:00Z">
                    <w:rPr>
                      <w:rFonts w:ascii="Monaco" w:hAnsi="Monaco" w:cs="Monaco"/>
                      <w:color w:val="4E9A06"/>
                      <w:sz w:val="32"/>
                      <w:szCs w:val="32"/>
                      <w:lang w:val="en-US"/>
                    </w:rPr>
                  </w:rPrChange>
                </w:rPr>
                <w:t>"</w:t>
              </w:r>
              <w:r w:rsidRPr="0055352B">
                <w:rPr>
                  <w:rFonts w:ascii="Monaco" w:hAnsi="Monaco" w:cs="Monaco"/>
                  <w:sz w:val="20"/>
                  <w:szCs w:val="20"/>
                  <w:lang w:val="en-US"/>
                  <w:rPrChange w:id="2974"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975"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976"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2977"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978"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979"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2980"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2981" w:author="Borja Gonzalez" w:date="2017-09-28T19:02:00Z">
                    <w:rPr>
                      <w:rFonts w:ascii="Monaco" w:hAnsi="Monaco" w:cs="Monaco"/>
                      <w:sz w:val="32"/>
                      <w:szCs w:val="32"/>
                      <w:lang w:val="en-US"/>
                    </w:rPr>
                  </w:rPrChange>
                </w:rPr>
                <w:t>';</w:t>
              </w:r>
            </w:ins>
          </w:p>
          <w:p w14:paraId="3A36644F" w14:textId="77777777" w:rsidR="0055352B" w:rsidRDefault="0055352B" w:rsidP="008C605D">
            <w:pPr>
              <w:rPr>
                <w:ins w:id="2982" w:author="Borja Gonzalez" w:date="2017-09-28T19:02:00Z"/>
              </w:rPr>
            </w:pPr>
          </w:p>
        </w:tc>
      </w:tr>
    </w:tbl>
    <w:p w14:paraId="3633F2A8" w14:textId="02525059" w:rsidR="008C605D" w:rsidRPr="008C605D" w:rsidRDefault="008C605D" w:rsidP="008C605D"/>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2983" w:author="Borja Gonzalez" w:date="2017-09-28T19:03:00Z"/>
        </w:rPr>
      </w:pPr>
      <w:del w:id="2984" w:author="Borja Gonzalez" w:date="2017-09-28T19:03:00Z">
        <w:r w:rsidDel="0055352B">
          <w:rPr>
            <w:noProof/>
            <w:lang w:val="en-US"/>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677653E5" w14:textId="77777777" w:rsidTr="0055352B">
        <w:trPr>
          <w:ins w:id="2985" w:author="Borja Gonzalez" w:date="2017-09-28T19:03:00Z"/>
        </w:trPr>
        <w:tc>
          <w:tcPr>
            <w:tcW w:w="8856" w:type="dxa"/>
          </w:tcPr>
          <w:p w14:paraId="37131914" w14:textId="77777777" w:rsidR="0055352B" w:rsidRPr="0055352B" w:rsidRDefault="0055352B" w:rsidP="0055352B">
            <w:pPr>
              <w:widowControl w:val="0"/>
              <w:autoSpaceDE w:val="0"/>
              <w:autoSpaceDN w:val="0"/>
              <w:adjustRightInd w:val="0"/>
              <w:rPr>
                <w:ins w:id="2986" w:author="Borja Gonzalez" w:date="2017-09-28T19:03:00Z"/>
                <w:rFonts w:ascii="Monaco" w:hAnsi="Monaco" w:cs="Monaco"/>
                <w:sz w:val="20"/>
                <w:szCs w:val="20"/>
                <w:lang w:val="en-US"/>
                <w:rPrChange w:id="2987" w:author="Borja Gonzalez" w:date="2017-09-28T19:03:00Z">
                  <w:rPr>
                    <w:ins w:id="2988" w:author="Borja Gonzalez" w:date="2017-09-28T19:03:00Z"/>
                    <w:rFonts w:ascii="Monaco" w:hAnsi="Monaco" w:cs="Monaco"/>
                    <w:sz w:val="32"/>
                    <w:szCs w:val="32"/>
                    <w:lang w:val="en-US"/>
                  </w:rPr>
                </w:rPrChange>
              </w:rPr>
            </w:pPr>
            <w:ins w:id="2989" w:author="Borja Gonzalez" w:date="2017-09-28T19:03:00Z">
              <w:r w:rsidRPr="0055352B">
                <w:rPr>
                  <w:rFonts w:ascii="Monaco" w:hAnsi="Monaco" w:cs="Monaco"/>
                  <w:b/>
                  <w:bCs/>
                  <w:color w:val="204A87"/>
                  <w:sz w:val="20"/>
                  <w:szCs w:val="20"/>
                  <w:lang w:val="en-US"/>
                  <w:rPrChange w:id="2990" w:author="Borja Gonzalez" w:date="2017-09-28T19:03:00Z">
                    <w:rPr>
                      <w:rFonts w:ascii="Monaco" w:hAnsi="Monaco" w:cs="Monaco"/>
                      <w:b/>
                      <w:bCs/>
                      <w:color w:val="204A87"/>
                      <w:sz w:val="32"/>
                      <w:szCs w:val="32"/>
                      <w:lang w:val="en-US"/>
                    </w:rPr>
                  </w:rPrChange>
                </w:rPr>
                <w:t>function</w:t>
              </w:r>
              <w:r w:rsidRPr="0055352B">
                <w:rPr>
                  <w:rFonts w:ascii="Monaco" w:hAnsi="Monaco" w:cs="Monaco"/>
                  <w:sz w:val="20"/>
                  <w:szCs w:val="20"/>
                  <w:lang w:val="en-US"/>
                  <w:rPrChange w:id="2991" w:author="Borja Gonzalez" w:date="2017-09-28T19:03: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92" w:author="Borja Gonzalez" w:date="2017-09-28T19:03: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993" w:author="Borja Gonzalez" w:date="2017-09-28T19:03:00Z">
                    <w:rPr>
                      <w:rFonts w:ascii="Monaco" w:hAnsi="Monaco" w:cs="Monaco"/>
                      <w:b/>
                      <w:bCs/>
                      <w:color w:val="000000"/>
                      <w:sz w:val="32"/>
                      <w:szCs w:val="32"/>
                      <w:lang w:val="en-US"/>
                    </w:rPr>
                  </w:rPrChange>
                </w:rPr>
                <w:t>(</w:t>
              </w:r>
              <w:proofErr w:type="spellStart"/>
              <w:r w:rsidRPr="0055352B">
                <w:rPr>
                  <w:rFonts w:ascii="Monaco" w:hAnsi="Monaco" w:cs="Monaco"/>
                  <w:color w:val="000000"/>
                  <w:sz w:val="20"/>
                  <w:szCs w:val="20"/>
                  <w:lang w:val="en-US"/>
                  <w:rPrChange w:id="2994" w:author="Borja Gonzalez" w:date="2017-09-28T19:03:00Z">
                    <w:rPr>
                      <w:rFonts w:ascii="Monaco" w:hAnsi="Monaco" w:cs="Monaco"/>
                      <w:color w:val="000000"/>
                      <w:sz w:val="32"/>
                      <w:szCs w:val="32"/>
                      <w:lang w:val="en-US"/>
                    </w:rPr>
                  </w:rPrChange>
                </w:rPr>
                <w:t>id</w:t>
              </w:r>
              <w:r w:rsidRPr="0055352B">
                <w:rPr>
                  <w:rFonts w:ascii="Monaco" w:hAnsi="Monaco" w:cs="Monaco"/>
                  <w:b/>
                  <w:bCs/>
                  <w:color w:val="000000"/>
                  <w:sz w:val="20"/>
                  <w:szCs w:val="20"/>
                  <w:lang w:val="en-US"/>
                  <w:rPrChange w:id="2995"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96" w:author="Borja Gonzalez" w:date="2017-09-28T19:03: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997"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98" w:author="Borja Gonzalez" w:date="2017-09-28T19:03: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999"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00" w:author="Borja Gonzalez" w:date="2017-09-28T19:03:00Z">
                    <w:rPr>
                      <w:rFonts w:ascii="Monaco" w:hAnsi="Monaco" w:cs="Monaco"/>
                      <w:color w:val="000000"/>
                      <w:sz w:val="32"/>
                      <w:szCs w:val="32"/>
                      <w:lang w:val="en-US"/>
                    </w:rPr>
                  </w:rPrChange>
                </w:rPr>
                <w:t>sexo</w:t>
              </w:r>
              <w:proofErr w:type="spellEnd"/>
              <w:r w:rsidRPr="0055352B">
                <w:rPr>
                  <w:rFonts w:ascii="Monaco" w:hAnsi="Monaco" w:cs="Monaco"/>
                  <w:b/>
                  <w:bCs/>
                  <w:color w:val="000000"/>
                  <w:sz w:val="20"/>
                  <w:szCs w:val="20"/>
                  <w:lang w:val="en-US"/>
                  <w:rPrChange w:id="3001" w:author="Borja Gonzalez" w:date="2017-09-28T19:03:00Z">
                    <w:rPr>
                      <w:rFonts w:ascii="Monaco" w:hAnsi="Monaco" w:cs="Monaco"/>
                      <w:b/>
                      <w:bCs/>
                      <w:color w:val="000000"/>
                      <w:sz w:val="32"/>
                      <w:szCs w:val="32"/>
                      <w:lang w:val="en-US"/>
                    </w:rPr>
                  </w:rPrChange>
                </w:rPr>
                <w:t>){</w:t>
              </w:r>
            </w:ins>
          </w:p>
          <w:p w14:paraId="72B5D500" w14:textId="77777777" w:rsidR="0055352B" w:rsidRPr="0055352B" w:rsidRDefault="0055352B" w:rsidP="0055352B">
            <w:pPr>
              <w:widowControl w:val="0"/>
              <w:autoSpaceDE w:val="0"/>
              <w:autoSpaceDN w:val="0"/>
              <w:adjustRightInd w:val="0"/>
              <w:rPr>
                <w:ins w:id="3002" w:author="Borja Gonzalez" w:date="2017-09-28T19:03:00Z"/>
                <w:rFonts w:ascii="Monaco" w:hAnsi="Monaco" w:cs="Monaco"/>
                <w:sz w:val="20"/>
                <w:szCs w:val="20"/>
                <w:lang w:val="en-US"/>
                <w:rPrChange w:id="3003" w:author="Borja Gonzalez" w:date="2017-09-28T19:03:00Z">
                  <w:rPr>
                    <w:ins w:id="3004" w:author="Borja Gonzalez" w:date="2017-09-28T19:03:00Z"/>
                    <w:rFonts w:ascii="Monaco" w:hAnsi="Monaco" w:cs="Monaco"/>
                    <w:sz w:val="32"/>
                    <w:szCs w:val="32"/>
                    <w:lang w:val="en-US"/>
                  </w:rPr>
                </w:rPrChange>
              </w:rPr>
            </w:pPr>
            <w:ins w:id="3005" w:author="Borja Gonzalez" w:date="2017-09-28T19:03:00Z">
              <w:r w:rsidRPr="0055352B">
                <w:rPr>
                  <w:rFonts w:ascii="Monaco" w:hAnsi="Monaco" w:cs="Monaco"/>
                  <w:sz w:val="20"/>
                  <w:szCs w:val="20"/>
                  <w:lang w:val="en-US"/>
                  <w:rPrChange w:id="3006" w:author="Borja Gonzalez" w:date="2017-09-28T19:03:00Z">
                    <w:rPr>
                      <w:rFonts w:ascii="Monaco" w:hAnsi="Monaco" w:cs="Monaco"/>
                      <w:sz w:val="32"/>
                      <w:szCs w:val="32"/>
                      <w:lang w:val="en-US"/>
                    </w:rPr>
                  </w:rPrChange>
                </w:rPr>
                <w:tab/>
              </w:r>
              <w:proofErr w:type="spellStart"/>
              <w:r w:rsidRPr="0055352B">
                <w:rPr>
                  <w:rFonts w:ascii="Monaco" w:hAnsi="Monaco" w:cs="Monaco"/>
                  <w:color w:val="204A87"/>
                  <w:sz w:val="20"/>
                  <w:szCs w:val="20"/>
                  <w:lang w:val="en-US"/>
                  <w:rPrChange w:id="3007"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3008"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09"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3010"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11" w:author="Borja Gonzalez" w:date="2017-09-28T19:03:00Z">
                    <w:rPr>
                      <w:rFonts w:ascii="Monaco" w:hAnsi="Monaco" w:cs="Monaco"/>
                      <w:color w:val="000000"/>
                      <w:sz w:val="32"/>
                      <w:szCs w:val="32"/>
                      <w:lang w:val="en-US"/>
                    </w:rPr>
                  </w:rPrChange>
                </w:rPr>
                <w:t>href</w:t>
              </w:r>
              <w:proofErr w:type="spellEnd"/>
              <w:r w:rsidRPr="0055352B">
                <w:rPr>
                  <w:rFonts w:ascii="Monaco" w:hAnsi="Monaco" w:cs="Monaco"/>
                  <w:sz w:val="20"/>
                  <w:szCs w:val="20"/>
                  <w:lang w:val="en-US"/>
                  <w:rPrChange w:id="3012"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013"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3014"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3015"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3016"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17"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3018"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19"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3020"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21"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3022"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23"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3024"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25"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3026"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27"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3028"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29"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3030"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widowControl w:val="0"/>
              <w:autoSpaceDE w:val="0"/>
              <w:autoSpaceDN w:val="0"/>
              <w:adjustRightInd w:val="0"/>
              <w:rPr>
                <w:ins w:id="3031" w:author="Borja Gonzalez" w:date="2017-09-28T19:03:00Z"/>
                <w:rFonts w:ascii="Monaco" w:hAnsi="Monaco" w:cs="Monaco"/>
                <w:sz w:val="20"/>
                <w:szCs w:val="20"/>
                <w:lang w:val="en-US"/>
                <w:rPrChange w:id="3032" w:author="Borja Gonzalez" w:date="2017-09-28T19:03:00Z">
                  <w:rPr>
                    <w:ins w:id="3033" w:author="Borja Gonzalez" w:date="2017-09-28T19:03:00Z"/>
                    <w:rFonts w:ascii="Monaco" w:hAnsi="Monaco" w:cs="Monaco"/>
                    <w:sz w:val="32"/>
                    <w:szCs w:val="32"/>
                    <w:lang w:val="en-US"/>
                  </w:rPr>
                </w:rPrChange>
              </w:rPr>
            </w:pPr>
            <w:ins w:id="3034" w:author="Borja Gonzalez" w:date="2017-09-28T19:03:00Z">
              <w:r w:rsidRPr="0055352B">
                <w:rPr>
                  <w:rFonts w:ascii="Monaco" w:hAnsi="Monaco" w:cs="Monaco"/>
                  <w:b/>
                  <w:bCs/>
                  <w:color w:val="000000"/>
                  <w:sz w:val="20"/>
                  <w:szCs w:val="20"/>
                  <w:lang w:val="en-US"/>
                  <w:rPrChange w:id="3035" w:author="Borja Gonzalez" w:date="2017-09-28T19:03:00Z">
                    <w:rPr>
                      <w:rFonts w:ascii="Monaco" w:hAnsi="Monaco" w:cs="Monaco"/>
                      <w:b/>
                      <w:bCs/>
                      <w:color w:val="000000"/>
                      <w:sz w:val="32"/>
                      <w:szCs w:val="32"/>
                      <w:lang w:val="en-US"/>
                    </w:rPr>
                  </w:rPrChange>
                </w:rPr>
                <w:t>}</w:t>
              </w:r>
              <w:bookmarkStart w:id="3036" w:name="_GoBack"/>
              <w:bookmarkEnd w:id="3036"/>
            </w:ins>
          </w:p>
          <w:p w14:paraId="2B188A17" w14:textId="77777777" w:rsidR="0055352B" w:rsidRDefault="0055352B" w:rsidP="00BC4CE1">
            <w:pPr>
              <w:rPr>
                <w:ins w:id="3037"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3038" w:name="_Toc368173911"/>
      <w:r>
        <w:t>4.3.5.  Añadir datos de movimiento</w:t>
      </w:r>
      <w:bookmarkEnd w:id="3038"/>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rsidP="00C45289">
      <w:pPr>
        <w:pStyle w:val="Heading3"/>
      </w:pPr>
      <w:bookmarkStart w:id="3039" w:name="_Toc368173912"/>
      <w:r>
        <w:t>4.3.6.  Borrar un sesión</w:t>
      </w:r>
      <w:r w:rsidR="00C54FE7">
        <w:t xml:space="preserve"> de movimiento</w:t>
      </w:r>
      <w:r>
        <w:t>s</w:t>
      </w:r>
      <w:bookmarkEnd w:id="3039"/>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559D9152">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3040" w:name="_Toc368173913"/>
      <w:r>
        <w:t>4.3.7 Mostrar un grafico de un movimiento</w:t>
      </w:r>
      <w:bookmarkEnd w:id="3040"/>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3041" w:author="Borja Gonzalez" w:date="2017-09-27T12:38:00Z">
          <w:pPr/>
        </w:pPrChange>
      </w:pPr>
      <w:r>
        <w:t>Ampliar y reducir el gráfico.</w:t>
      </w:r>
    </w:p>
    <w:p w14:paraId="086839EE" w14:textId="21185AFB" w:rsidR="005B376F" w:rsidRDefault="005B376F">
      <w:pPr>
        <w:pStyle w:val="ListParagraph"/>
        <w:numPr>
          <w:ilvl w:val="0"/>
          <w:numId w:val="8"/>
        </w:numPr>
        <w:pPrChange w:id="3042"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1D6A2746" w:rsidR="00AF1C9F" w:rsidRDefault="00AF1C9F" w:rsidP="00AF1C9F">
      <w:pPr>
        <w:pStyle w:val="Heading3"/>
      </w:pPr>
      <w:bookmarkStart w:id="3043" w:name="_Toc368173914"/>
      <w:r>
        <w:t>4.3.8 Mostrar un grafico de evolución de un movimiento</w:t>
      </w:r>
      <w:bookmarkEnd w:id="3043"/>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w:t>
      </w:r>
      <w:proofErr w:type="spellStart"/>
      <w:r>
        <w:t>arrays</w:t>
      </w:r>
      <w:proofErr w:type="spellEnd"/>
      <w:r>
        <w:t xml:space="preserve">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3044" w:author="Borja Gonzalez" w:date="2017-09-27T12:47:00Z">
          <w:pPr/>
        </w:pPrChange>
      </w:pPr>
      <w:r>
        <w:t>4.3.8.1. Funcionalidad en el lado del cliente</w:t>
      </w:r>
    </w:p>
    <w:p w14:paraId="2CBBEEA5" w14:textId="77777777" w:rsidR="0066109E" w:rsidRDefault="0066109E"/>
    <w:p w14:paraId="38AAD8D5" w14:textId="65E94990" w:rsidR="0066109E" w:rsidRPr="0066109E" w:rsidRDefault="0066109E">
      <w:r>
        <w:rPr>
          <w:noProof/>
          <w:lang w:val="en-US"/>
        </w:rPr>
        <w:drawing>
          <wp:inline distT="0" distB="0" distL="0" distR="0" wp14:anchorId="0F1B1F10" wp14:editId="1C50C5E5">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p>
    <w:p w14:paraId="420AB8A5" w14:textId="77777777" w:rsidR="0066109E" w:rsidRPr="00AF1C9F" w:rsidRDefault="0066109E" w:rsidP="00BB01EC"/>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87EEDE6" w14:textId="5EEC2875" w:rsidR="00AF1C9F" w:rsidRDefault="00E9151D" w:rsidP="00BF0FD1">
      <w:r w:rsidRPr="00E9151D">
        <w:t xml:space="preserve"> </w:t>
      </w:r>
      <w:r w:rsidR="00F55B79">
        <w:rPr>
          <w:noProof/>
          <w:lang w:val="en-US"/>
        </w:rPr>
        <w:drawing>
          <wp:inline distT="0" distB="0" distL="0" distR="0" wp14:anchorId="7D064461" wp14:editId="07B61DED">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p>
    <w:p w14:paraId="3E4DDA00" w14:textId="097379CC" w:rsidR="00E9151D" w:rsidRDefault="00E9151D" w:rsidP="00BF0FD1">
      <w:r>
        <w:rPr>
          <w:noProof/>
          <w:lang w:val="en-US"/>
        </w:rPr>
        <w:drawing>
          <wp:inline distT="0" distB="0" distL="0" distR="0" wp14:anchorId="0B9F251D" wp14:editId="51AFF0D4">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p>
    <w:p w14:paraId="53552B8E" w14:textId="673315DC" w:rsidR="00E9151D" w:rsidRDefault="00E9151D" w:rsidP="00BF0FD1">
      <w:r>
        <w:t>Como observamos se realiza la conexión con el servidor y de este recibimos los datos necesarios. Una vez obtenidos los datos, dependiendo del valor de “</w:t>
      </w:r>
      <w:proofErr w:type="spellStart"/>
      <w:r>
        <w:t>move</w:t>
      </w:r>
      <w:proofErr w:type="spellEnd"/>
      <w:r>
        <w:t xml:space="preserve">” se realizará un gráfico u otro. En estas capturas solo vemos el caso de </w:t>
      </w:r>
      <w:proofErr w:type="spellStart"/>
      <w:r>
        <w:t>move</w:t>
      </w:r>
      <w:proofErr w:type="spellEnd"/>
      <w:r>
        <w:t>=1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 xml:space="preserve">máximos y mínimos del movimiento y almacenarlos en dos </w:t>
      </w:r>
      <w:proofErr w:type="spellStart"/>
      <w:r w:rsidR="00F55B79">
        <w:t>arrays</w:t>
      </w:r>
      <w:proofErr w:type="spellEnd"/>
      <w:r w:rsidR="00F55B79">
        <w:t>,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45DEDDF2" w:rsidR="00F55B79" w:rsidRDefault="00F55B79" w:rsidP="00C45289">
      <w:pPr>
        <w:pStyle w:val="ListParagraph"/>
        <w:numPr>
          <w:ilvl w:val="0"/>
          <w:numId w:val="29"/>
        </w:numPr>
      </w:pPr>
      <w:r>
        <w:t xml:space="preserve">Distinguir entre sexos para crear 4 </w:t>
      </w:r>
      <w:proofErr w:type="spellStart"/>
      <w:r>
        <w:t>arrays</w:t>
      </w:r>
      <w:proofErr w:type="spellEnd"/>
      <w:r>
        <w:t xml:space="preserve"> que formarán los limites de normalidad.</w:t>
      </w:r>
    </w:p>
    <w:p w14:paraId="569FA737" w14:textId="443EB0C8" w:rsidR="00F55B79" w:rsidRDefault="00F55B79" w:rsidP="00C45289">
      <w:pPr>
        <w:pStyle w:val="ListParagraph"/>
        <w:numPr>
          <w:ilvl w:val="0"/>
          <w:numId w:val="29"/>
        </w:numPr>
      </w:pPr>
      <w:r>
        <w:t>Llamar a la función “</w:t>
      </w:r>
      <w:proofErr w:type="spellStart"/>
      <w:r>
        <w:t>grafico_evolucion</w:t>
      </w:r>
      <w:proofErr w:type="spellEnd"/>
      <w:r>
        <w:t xml:space="preserve">()” y pasar todos los valores </w:t>
      </w:r>
      <w:proofErr w:type="spellStart"/>
      <w:r>
        <w:t>extraidos</w:t>
      </w:r>
      <w:proofErr w:type="spellEnd"/>
      <w:r>
        <w:t xml:space="preserve"> como argumentos de la función.</w:t>
      </w:r>
    </w:p>
    <w:p w14:paraId="3410C93D" w14:textId="77777777" w:rsidR="00F55B79" w:rsidRDefault="00F55B79" w:rsidP="00F55B79"/>
    <w:p w14:paraId="117B2AE0" w14:textId="73F93FE3" w:rsidR="00F55B79" w:rsidRDefault="00F55B79" w:rsidP="00F55B79">
      <w:r>
        <w:rPr>
          <w:noProof/>
          <w:lang w:val="en-US"/>
        </w:rPr>
        <w:drawing>
          <wp:inline distT="0" distB="0" distL="0" distR="0" wp14:anchorId="418E180D" wp14:editId="37F3AAC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p>
    <w:p w14:paraId="46F1C7B0" w14:textId="5934AF37" w:rsidR="00F55B79" w:rsidRDefault="00F55B79" w:rsidP="00F55B79">
      <w:r>
        <w:rPr>
          <w:noProof/>
          <w:lang w:val="en-US"/>
        </w:rPr>
        <w:drawing>
          <wp:inline distT="0" distB="0" distL="0" distR="0" wp14:anchorId="551A04E7" wp14:editId="219B1011">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p>
    <w:p w14:paraId="00D5A8A1" w14:textId="2A929812" w:rsidR="00F55B79" w:rsidRDefault="00F55B79" w:rsidP="00F55B79">
      <w:r>
        <w:rPr>
          <w:noProof/>
          <w:lang w:val="en-US"/>
        </w:rPr>
        <w:drawing>
          <wp:inline distT="0" distB="0" distL="0" distR="0" wp14:anchorId="3242FD4A" wp14:editId="00302E82">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p>
    <w:p w14:paraId="44C1B2B9" w14:textId="02BB74EB" w:rsidR="00F55B79" w:rsidRDefault="00F55B79" w:rsidP="00F55B79">
      <w:r>
        <w:rPr>
          <w:noProof/>
          <w:lang w:val="en-US"/>
        </w:rPr>
        <w:drawing>
          <wp:inline distT="0" distB="0" distL="0" distR="0" wp14:anchorId="6096FC92" wp14:editId="2D23BB43">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3045"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drawing>
          <wp:inline distT="0" distB="0" distL="0" distR="0" wp14:anchorId="0D9AB5DC" wp14:editId="24991D97">
            <wp:extent cx="6286500" cy="3143250"/>
            <wp:effectExtent l="0" t="0" r="12700" b="635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3046" w:author="Borja Gonzalez" w:date="2017-09-27T14:57:00Z">
          <w:pPr>
            <w:pStyle w:val="ListParagraph"/>
            <w:numPr>
              <w:numId w:val="8"/>
            </w:numPr>
            <w:ind w:hanging="360"/>
          </w:pPr>
        </w:pPrChange>
      </w:pPr>
    </w:p>
    <w:p w14:paraId="07306EDA" w14:textId="694E5E58" w:rsidR="004C0379" w:rsidRDefault="004C0379">
      <w:pPr>
        <w:pPrChange w:id="3047"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3048" w:author="Borja Gonzalez" w:date="2017-09-27T15:00:00Z">
          <w:pPr>
            <w:pStyle w:val="Heading4"/>
          </w:pPr>
        </w:pPrChange>
      </w:pPr>
    </w:p>
    <w:p w14:paraId="10015F17" w14:textId="245EF287" w:rsidR="004C0379" w:rsidRPr="004C0379" w:rsidRDefault="004C0379">
      <w:pPr>
        <w:pPrChange w:id="3049" w:author="Borja Gonzalez" w:date="2017-09-27T15:00:00Z">
          <w:pPr>
            <w:pStyle w:val="Heading4"/>
          </w:pPr>
        </w:pPrChange>
      </w:pPr>
      <w:r w:rsidRPr="00C45289">
        <w:rPr>
          <w:noProof/>
          <w:lang w:val="en-US"/>
        </w:rPr>
        <w:drawing>
          <wp:inline distT="0" distB="0" distL="0" distR="0" wp14:anchorId="698AF584" wp14:editId="12F9A5F1">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p>
    <w:p w14:paraId="22C50C7D" w14:textId="77777777" w:rsidR="00D32ACC" w:rsidRDefault="00D32ACC" w:rsidP="00D32ACC"/>
    <w:p w14:paraId="0574D3AF" w14:textId="1D8975A2" w:rsidR="00E9151D" w:rsidRDefault="004C0379" w:rsidP="00BF0FD1">
      <w:r w:rsidRPr="00C45289">
        <w:rPr>
          <w:noProof/>
          <w:lang w:val="en-US"/>
        </w:rPr>
        <w:drawing>
          <wp:inline distT="0" distB="0" distL="0" distR="0" wp14:anchorId="6BE538EC" wp14:editId="1F8812B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3050" w:name="_Toc368173915"/>
      <w:r w:rsidRPr="00F452C7">
        <w:t xml:space="preserve">5.  </w:t>
      </w:r>
      <w:r w:rsidR="00D51A6F" w:rsidRPr="00F452C7">
        <w:t>Pruebas</w:t>
      </w:r>
      <w:bookmarkEnd w:id="3050"/>
    </w:p>
    <w:p w14:paraId="297B451B" w14:textId="77777777" w:rsidR="009E54AB" w:rsidRPr="003970D7" w:rsidRDefault="009E54AB" w:rsidP="009E54AB"/>
    <w:p w14:paraId="003B926D" w14:textId="786FB4A4"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Para </w:t>
      </w:r>
      <w:r w:rsidR="00F452C7" w:rsidRPr="00F452C7">
        <w:t>realizar</w:t>
      </w:r>
      <w:r w:rsidRPr="00F452C7">
        <w:t xml:space="preserve"> pruebas </w:t>
      </w:r>
      <w:r w:rsidR="007E5FBE">
        <w:t>de funcionamiento sobre esta aplicación web existen</w:t>
      </w:r>
      <w:r w:rsidRPr="00F452C7">
        <w:t xml:space="preserve">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3051" w:name="_Toc368173916"/>
      <w:r w:rsidRPr="00F452C7">
        <w:t xml:space="preserve">5.1.  Pruebas </w:t>
      </w:r>
      <w:r w:rsidR="002449ED">
        <w:t>de sistema</w:t>
      </w:r>
      <w:bookmarkEnd w:id="3051"/>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w:t>
      </w:r>
      <w:proofErr w:type="spellStart"/>
      <w:r w:rsidR="00F452C7">
        <w:t>C</w:t>
      </w:r>
      <w:r w:rsidRPr="00F452C7">
        <w:t>hrome</w:t>
      </w:r>
      <w:proofErr w:type="spellEnd"/>
      <w:r w:rsidRPr="00F452C7">
        <w:t xml:space="preserv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6BD6F8C9" w:rsidR="0096101D" w:rsidRPr="00F452C7" w:rsidRDefault="009E54AB" w:rsidP="0096101D">
      <w:pPr>
        <w:pStyle w:val="Heading3"/>
      </w:pPr>
      <w:bookmarkStart w:id="3052" w:name="_Toc368173917"/>
      <w:r w:rsidRPr="00F452C7">
        <w:t>5.1.2.  Obtener paciente</w:t>
      </w:r>
      <w:r w:rsidR="004E6EDB">
        <w:t>s</w:t>
      </w:r>
      <w:bookmarkEnd w:id="3052"/>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p w14:paraId="7948EA0E" w14:textId="77777777" w:rsidR="004E6EDB" w:rsidRDefault="004E6EDB" w:rsidP="009E54AB"/>
    <w:p w14:paraId="7D4824BA" w14:textId="77777777" w:rsidR="004E6EDB" w:rsidRDefault="004E6EDB" w:rsidP="009E54AB"/>
    <w:p w14:paraId="53B5E755" w14:textId="77777777" w:rsidR="004E6EDB" w:rsidRDefault="004E6EDB" w:rsidP="009E54AB"/>
    <w:p w14:paraId="15785FDA" w14:textId="77777777" w:rsidR="007821BE" w:rsidRPr="003970D7" w:rsidRDefault="007821BE" w:rsidP="007821BE">
      <w:pPr>
        <w:rPr>
          <w:u w:val="single"/>
        </w:rPr>
      </w:pPr>
      <w:r w:rsidRPr="003970D7">
        <w:rPr>
          <w:u w:val="single"/>
        </w:rPr>
        <w:t>Terminal (Servidor):</w:t>
      </w:r>
    </w:p>
    <w:p w14:paraId="1E2A16B3" w14:textId="77777777" w:rsidR="007821BE" w:rsidRPr="00F452C7" w:rsidRDefault="007821BE" w:rsidP="009E54AB"/>
    <w:p w14:paraId="72FA09EE" w14:textId="113DB47C" w:rsidR="009E54AB" w:rsidRPr="00F452C7" w:rsidRDefault="007238C2" w:rsidP="009E54AB">
      <w:r w:rsidRPr="00F452C7">
        <w:rPr>
          <w:noProof/>
          <w:lang w:val="en-US"/>
        </w:rPr>
        <w:drawing>
          <wp:inline distT="0" distB="0" distL="0" distR="0" wp14:anchorId="68B6581D" wp14:editId="0741C4CE">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042B7EB7" w:rsidR="00750754" w:rsidRPr="00F452C7" w:rsidRDefault="00750754" w:rsidP="00F452C7">
      <w:pPr>
        <w:pStyle w:val="Heading3"/>
      </w:pPr>
      <w:bookmarkStart w:id="3053" w:name="_Toc368173918"/>
      <w:r w:rsidRPr="00F452C7">
        <w:t xml:space="preserve">5.1.3.  Añadir </w:t>
      </w:r>
      <w:r w:rsidR="008C3871">
        <w:t xml:space="preserve">un </w:t>
      </w:r>
      <w:r w:rsidRPr="00F452C7">
        <w:t>paciente</w:t>
      </w:r>
      <w:bookmarkEnd w:id="3053"/>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3054" w:name="_Toc368173919"/>
      <w:r>
        <w:t>5.1.4.  Borrar un</w:t>
      </w:r>
      <w:r w:rsidRPr="00F452C7">
        <w:t xml:space="preserve"> paciente</w:t>
      </w:r>
      <w:bookmarkEnd w:id="3054"/>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3055"/>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3055"/>
      <w:r w:rsidR="006F2221">
        <w:rPr>
          <w:rStyle w:val="CommentReference"/>
        </w:rPr>
        <w:commentReference w:id="3055"/>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645D561C" w14:textId="3DB250BC" w:rsidR="003970D7" w:rsidRDefault="003970D7" w:rsidP="009E54AB">
      <w:pPr>
        <w:rPr>
          <w:ins w:id="3056"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3057" w:author="Borja Gonzalez" w:date="2017-09-23T10:29:00Z"/>
        </w:rPr>
      </w:pPr>
    </w:p>
    <w:p w14:paraId="1875A6F7" w14:textId="0051D344" w:rsidR="003970D7" w:rsidRDefault="003970D7" w:rsidP="009E54AB">
      <w:pPr>
        <w:rPr>
          <w:ins w:id="3058" w:author="Rodrigo García" w:date="2017-09-24T21:08:00Z"/>
        </w:rPr>
      </w:pPr>
      <w:ins w:id="3059"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3060"/>
        <w:r>
          <w:t>actualizado</w:t>
        </w:r>
      </w:ins>
      <w:commentRangeEnd w:id="3060"/>
      <w:r w:rsidR="00E0405A">
        <w:rPr>
          <w:rStyle w:val="CommentReference"/>
        </w:rPr>
        <w:commentReference w:id="3060"/>
      </w:r>
      <w:ins w:id="3061" w:author="Borja Gonzalez" w:date="2017-09-23T10:29:00Z">
        <w:r>
          <w:t xml:space="preserve">). </w:t>
        </w:r>
      </w:ins>
    </w:p>
    <w:p w14:paraId="5E228050" w14:textId="77777777" w:rsidR="00E0405A" w:rsidRDefault="00E0405A" w:rsidP="009E54AB"/>
    <w:p w14:paraId="403386AA" w14:textId="77777777" w:rsidR="00200A24" w:rsidRDefault="00200A24" w:rsidP="009E54AB"/>
    <w:p w14:paraId="13C1FE3A" w14:textId="1442C214" w:rsidR="00200A24" w:rsidRDefault="00200A24" w:rsidP="007D5C04">
      <w:pPr>
        <w:pStyle w:val="Heading2"/>
      </w:pPr>
      <w:bookmarkStart w:id="3062" w:name="_Toc368173920"/>
      <w:r>
        <w:t>5.2. Diagrama de flujo</w:t>
      </w:r>
      <w:bookmarkEnd w:id="3062"/>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74794D7E" w:rsidR="001B32E7" w:rsidRDefault="001B32E7" w:rsidP="001B32E7">
      <w:r w:rsidRPr="00C45289">
        <w:rPr>
          <w:noProof/>
          <w:lang w:val="en-US"/>
        </w:rPr>
        <w:drawing>
          <wp:inline distT="0" distB="0" distL="0" distR="0" wp14:anchorId="46725D15" wp14:editId="4C6A2B12">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p>
    <w:p w14:paraId="059314B7" w14:textId="77777777" w:rsidR="001B32E7" w:rsidRDefault="001B32E7" w:rsidP="001B32E7"/>
    <w:p w14:paraId="23EB912D" w14:textId="77777777" w:rsidR="0032119F" w:rsidRDefault="001B32E7" w:rsidP="001B32E7">
      <w:pPr>
        <w:rPr>
          <w:ins w:id="3063"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4620024C" w:rsidR="0032119F" w:rsidRPr="001B32E7" w:rsidRDefault="007D5C04" w:rsidP="007D5C04">
      <w:pPr>
        <w:pStyle w:val="ListParagraph"/>
        <w:numPr>
          <w:ilvl w:val="0"/>
          <w:numId w:val="8"/>
        </w:num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15 y el paso 9 correspondería al a. Éste recorrido añadiría el paciente a la base de datos, pero para actualizar los contenidos de la pagina web se volvería a ejecutar la función para obtener los pacientes (1 </w:t>
      </w:r>
      <w:r w:rsidR="0032119F">
        <w:sym w:font="Wingdings" w:char="F0E0"/>
      </w:r>
      <w:r w:rsidR="0032119F">
        <w:t xml:space="preserve"> 9b </w:t>
      </w:r>
      <w:r w:rsidR="0032119F">
        <w:sym w:font="Wingdings" w:char="F0E0"/>
      </w:r>
      <w:r w:rsidR="0032119F">
        <w:t xml:space="preserve"> 12).</w:t>
      </w:r>
    </w:p>
    <w:p w14:paraId="7DB65000" w14:textId="77777777" w:rsidR="001B32E7" w:rsidRPr="00F452C7" w:rsidRDefault="001B32E7" w:rsidP="009E54AB"/>
    <w:p w14:paraId="5C0592FB" w14:textId="54A84775" w:rsidR="00D51A6F" w:rsidRDefault="001F504E" w:rsidP="00AD3C27">
      <w:pPr>
        <w:pStyle w:val="Heading1"/>
        <w:rPr>
          <w:ins w:id="3064" w:author="Borja Gonzalez" w:date="2017-09-27T15:52:00Z"/>
        </w:rPr>
      </w:pPr>
      <w:bookmarkStart w:id="3065" w:name="_Toc368173921"/>
      <w:r>
        <w:t xml:space="preserve">6.  </w:t>
      </w:r>
      <w:r w:rsidR="00D51A6F" w:rsidRPr="003970D7">
        <w:t xml:space="preserve">Resultados y </w:t>
      </w:r>
      <w:r w:rsidR="00E653AA" w:rsidRPr="003970D7">
        <w:t>conclusion</w:t>
      </w:r>
      <w:r w:rsidR="003B7083" w:rsidRPr="003970D7">
        <w:t>e</w:t>
      </w:r>
      <w:r w:rsidR="00E653AA" w:rsidRPr="003970D7">
        <w:t>s</w:t>
      </w:r>
      <w:bookmarkEnd w:id="3065"/>
    </w:p>
    <w:p w14:paraId="1D43FF5D" w14:textId="77777777" w:rsidR="001F504E" w:rsidRDefault="001F504E" w:rsidP="001F504E">
      <w:pPr>
        <w:rPr>
          <w:ins w:id="3066" w:author="Borja Gonzalez" w:date="2017-09-27T15:56:00Z"/>
        </w:rPr>
        <w:pPrChange w:id="3067" w:author="Borja Gonzalez" w:date="2017-09-27T15:52:00Z">
          <w:pPr>
            <w:pStyle w:val="Heading1"/>
          </w:pPr>
        </w:pPrChange>
      </w:pPr>
    </w:p>
    <w:p w14:paraId="7F86EFA7" w14:textId="415AF69D" w:rsidR="001F504E" w:rsidRDefault="001F504E" w:rsidP="001F504E">
      <w:pPr>
        <w:rPr>
          <w:ins w:id="3068" w:author="Borja Gonzalez" w:date="2017-09-27T15:52:00Z"/>
        </w:rPr>
        <w:pPrChange w:id="3069" w:author="Borja Gonzalez" w:date="2017-09-27T15:52:00Z">
          <w:pPr>
            <w:pStyle w:val="Heading1"/>
          </w:pPr>
        </w:pPrChange>
      </w:pPr>
      <w:ins w:id="3070" w:author="Borja Gonzalez" w:date="2017-09-27T15:56:00Z">
        <w:r>
          <w:t xml:space="preserve">Como se ha explicado al principio de esta memoria, el objetivo </w:t>
        </w:r>
      </w:ins>
      <w:ins w:id="3071" w:author="Borja Gonzalez" w:date="2017-09-27T15:57:00Z">
        <w:r>
          <w:t xml:space="preserve">principal de este proyecto </w:t>
        </w:r>
      </w:ins>
      <w:ins w:id="3072" w:author="Borja Gonzalez" w:date="2017-09-27T15:58:00Z">
        <w:r>
          <w:t>era crear una aplicación web que tuviese acceso a una base de datos para poder facilitar y mejorar el tratamiento de pacientes con problemas de movilidad cervical.</w:t>
        </w:r>
      </w:ins>
      <w:ins w:id="3073" w:author="Borja Gonzalez" w:date="2017-09-27T16:00:00Z">
        <w:r>
          <w:t xml:space="preserve"> A continuación se va a explicar si se han cumplido los requisitos y posibles líneas futuras asociadas a este proyecto.</w:t>
        </w:r>
      </w:ins>
    </w:p>
    <w:p w14:paraId="240CF62D" w14:textId="3F1274B6" w:rsidR="001F504E" w:rsidRDefault="001F504E" w:rsidP="001F504E">
      <w:pPr>
        <w:pStyle w:val="Heading2"/>
        <w:rPr>
          <w:ins w:id="3074" w:author="Borja Gonzalez" w:date="2017-09-27T15:53:00Z"/>
        </w:rPr>
        <w:pPrChange w:id="3075" w:author="Borja Gonzalez" w:date="2017-09-27T15:53:00Z">
          <w:pPr>
            <w:pStyle w:val="Heading1"/>
          </w:pPr>
        </w:pPrChange>
      </w:pPr>
      <w:bookmarkStart w:id="3076" w:name="_Toc368173922"/>
      <w:ins w:id="3077" w:author="Borja Gonzalez" w:date="2017-09-27T15:52:00Z">
        <w:r>
          <w:t>6.1.  Resultados</w:t>
        </w:r>
      </w:ins>
      <w:bookmarkEnd w:id="3076"/>
    </w:p>
    <w:p w14:paraId="42143E30" w14:textId="77777777" w:rsidR="001F504E" w:rsidRDefault="001F504E" w:rsidP="001F504E">
      <w:pPr>
        <w:rPr>
          <w:ins w:id="3078" w:author="Borja Gonzalez" w:date="2017-09-27T15:53:00Z"/>
        </w:rPr>
        <w:pPrChange w:id="3079" w:author="Borja Gonzalez" w:date="2017-09-27T15:53:00Z">
          <w:pPr>
            <w:pStyle w:val="Heading1"/>
          </w:pPr>
        </w:pPrChange>
      </w:pPr>
    </w:p>
    <w:p w14:paraId="72F87158" w14:textId="77777777" w:rsidR="00FB41A1" w:rsidRDefault="001F504E" w:rsidP="001F504E">
      <w:pPr>
        <w:rPr>
          <w:ins w:id="3080" w:author="Borja Gonzalez" w:date="2017-09-27T16:18:00Z"/>
        </w:rPr>
        <w:pPrChange w:id="3081" w:author="Borja Gonzalez" w:date="2017-09-27T15:53:00Z">
          <w:pPr>
            <w:pStyle w:val="Heading1"/>
          </w:pPr>
        </w:pPrChange>
      </w:pPr>
      <w:ins w:id="3082" w:author="Borja Gonzalez" w:date="2017-09-27T16:01:00Z">
        <w:r>
          <w:t xml:space="preserve">Se puede confirmar de forma satisfactoria que el proyecto ha cumplido todos los requisitos que se exigieron por el cliente. </w:t>
        </w:r>
      </w:ins>
    </w:p>
    <w:p w14:paraId="572EA78E" w14:textId="77777777" w:rsidR="00FB41A1" w:rsidRDefault="00FB41A1" w:rsidP="001F504E">
      <w:pPr>
        <w:rPr>
          <w:ins w:id="3083" w:author="Borja Gonzalez" w:date="2017-09-27T16:18:00Z"/>
        </w:rPr>
        <w:pPrChange w:id="3084" w:author="Borja Gonzalez" w:date="2017-09-27T15:53:00Z">
          <w:pPr>
            <w:pStyle w:val="Heading1"/>
          </w:pPr>
        </w:pPrChange>
      </w:pPr>
    </w:p>
    <w:p w14:paraId="1DA289A3" w14:textId="790AEA80" w:rsidR="001F504E" w:rsidRDefault="00FB41A1" w:rsidP="001F504E">
      <w:pPr>
        <w:rPr>
          <w:ins w:id="3085" w:author="Borja Gonzalez" w:date="2017-09-27T16:27:00Z"/>
        </w:rPr>
        <w:pPrChange w:id="3086" w:author="Borja Gonzalez" w:date="2017-09-27T15:53:00Z">
          <w:pPr>
            <w:pStyle w:val="Heading1"/>
          </w:pPr>
        </w:pPrChange>
      </w:pPr>
      <w:ins w:id="3087" w:author="Borja Gonzalez" w:date="2017-09-27T16:18:00Z">
        <w:r>
          <w:t>Una parte fundamental a lo</w:t>
        </w:r>
      </w:ins>
      <w:ins w:id="3088" w:author="Borja Gonzalez" w:date="2017-09-27T16:01:00Z">
        <w:r w:rsidR="001F504E">
          <w:t xml:space="preserve"> largo del desarrollo del proyecto </w:t>
        </w:r>
      </w:ins>
      <w:ins w:id="3089" w:author="Borja Gonzalez" w:date="2017-09-27T16:18:00Z">
        <w:r>
          <w:t xml:space="preserve">ha sido </w:t>
        </w:r>
      </w:ins>
      <w:ins w:id="3090" w:author="Borja Gonzalez" w:date="2017-09-27T16:20:00Z">
        <w:r>
          <w:t xml:space="preserve">la </w:t>
        </w:r>
      </w:ins>
      <w:ins w:id="3091" w:author="Borja Gonzalez" w:date="2017-09-27T16:01:00Z">
        <w:r w:rsidR="001F504E">
          <w:t>reuni</w:t>
        </w:r>
      </w:ins>
      <w:ins w:id="3092" w:author="Borja Gonzalez" w:date="2017-09-27T16:02:00Z">
        <w:r w:rsidR="001F504E">
          <w:t xml:space="preserve">ón con fisioterapeutas que han transmitido que esta </w:t>
        </w:r>
      </w:ins>
      <w:ins w:id="3093" w:author="Borja Gonzalez" w:date="2017-09-27T16:03:00Z">
        <w:r w:rsidR="001F504E">
          <w:t xml:space="preserve">aplicación tiene una utilidad clara a la hora de tratar pacientes con problemas cervicales. En adición, los fisioterapeutas </w:t>
        </w:r>
      </w:ins>
      <w:ins w:id="3094" w:author="Borja Gonzalez" w:date="2017-09-27T16:04:00Z">
        <w:r w:rsidR="001F504E">
          <w:t xml:space="preserve">hicieron algunas sugerencias para mejorar la </w:t>
        </w:r>
      </w:ins>
      <w:ins w:id="3095" w:author="Borja Gonzalez" w:date="2017-09-27T16:05:00Z">
        <w:r w:rsidR="001F504E">
          <w:t>aplicación</w:t>
        </w:r>
      </w:ins>
      <w:ins w:id="3096" w:author="Borja Gonzalez" w:date="2017-09-27T16:04:00Z">
        <w:r w:rsidR="001F504E">
          <w:t xml:space="preserve"> web</w:t>
        </w:r>
      </w:ins>
      <w:ins w:id="3097" w:author="Borja Gonzalez" w:date="2017-09-27T16:05:00Z">
        <w:r w:rsidR="006A2331">
          <w:t xml:space="preserve">, y teniendo en cuenta </w:t>
        </w:r>
      </w:ins>
      <w:ins w:id="3098" w:author="Borja Gonzalez" w:date="2017-09-27T16:06:00Z">
        <w:r w:rsidR="006A2331">
          <w:t>la viabilidad tecnol</w:t>
        </w:r>
      </w:ins>
      <w:ins w:id="3099" w:author="Borja Gonzalez" w:date="2017-09-27T16:07:00Z">
        <w:r w:rsidR="006A2331">
          <w:t>ógica de estas sugerencias se aplicaron los cambios adecuados.</w:t>
        </w:r>
      </w:ins>
    </w:p>
    <w:p w14:paraId="1E44B59C" w14:textId="77777777" w:rsidR="00D26C47" w:rsidRDefault="00D26C47" w:rsidP="001F504E">
      <w:pPr>
        <w:rPr>
          <w:ins w:id="3100" w:author="Borja Gonzalez" w:date="2017-09-27T16:27:00Z"/>
        </w:rPr>
        <w:pPrChange w:id="3101" w:author="Borja Gonzalez" w:date="2017-09-27T15:53:00Z">
          <w:pPr>
            <w:pStyle w:val="Heading1"/>
          </w:pPr>
        </w:pPrChange>
      </w:pPr>
    </w:p>
    <w:p w14:paraId="4CF7F01F" w14:textId="45F28FD2" w:rsidR="00D26C47" w:rsidRDefault="00D26C47" w:rsidP="001F504E">
      <w:pPr>
        <w:rPr>
          <w:ins w:id="3102" w:author="Borja Gonzalez" w:date="2017-09-27T16:30:00Z"/>
        </w:rPr>
        <w:pPrChange w:id="3103" w:author="Borja Gonzalez" w:date="2017-09-27T15:53:00Z">
          <w:pPr>
            <w:pStyle w:val="Heading1"/>
          </w:pPr>
        </w:pPrChange>
      </w:pPr>
      <w:ins w:id="3104" w:author="Borja Gonzalez" w:date="2017-09-27T16:27:00Z">
        <w:r>
          <w:t xml:space="preserve">Por último cabe mencionar que la aplicación web desarrollada es de fácil uso y no es necesario que el usuario (probablemente un fisioterapeuta) tenga conocimientos </w:t>
        </w:r>
      </w:ins>
      <w:ins w:id="3105" w:author="Borja Gonzalez" w:date="2017-09-27T16:28:00Z">
        <w:r>
          <w:t>específicos</w:t>
        </w:r>
      </w:ins>
      <w:ins w:id="3106" w:author="Borja Gonzalez" w:date="2017-09-27T16:27:00Z">
        <w:r>
          <w:t xml:space="preserve"> </w:t>
        </w:r>
      </w:ins>
      <w:ins w:id="3107" w:author="Borja Gonzalez" w:date="2017-09-27T16:28:00Z">
        <w:r>
          <w:t>sobre las tecnologías utilizadas en este proyecto.</w:t>
        </w:r>
      </w:ins>
    </w:p>
    <w:p w14:paraId="5B5B3C6C" w14:textId="77777777" w:rsidR="00D26C47" w:rsidRDefault="00D26C47" w:rsidP="001F504E">
      <w:pPr>
        <w:rPr>
          <w:ins w:id="3108" w:author="Borja Gonzalez" w:date="2017-09-27T16:30:00Z"/>
        </w:rPr>
        <w:pPrChange w:id="3109" w:author="Borja Gonzalez" w:date="2017-09-27T15:53:00Z">
          <w:pPr>
            <w:pStyle w:val="Heading1"/>
          </w:pPr>
        </w:pPrChange>
      </w:pPr>
    </w:p>
    <w:p w14:paraId="5629D7D8" w14:textId="1E4A66CB" w:rsidR="00D26C47" w:rsidRDefault="00D26C47" w:rsidP="00D26C47">
      <w:pPr>
        <w:pStyle w:val="Heading2"/>
        <w:rPr>
          <w:ins w:id="3110" w:author="Borja Gonzalez" w:date="2017-09-27T16:31:00Z"/>
        </w:rPr>
        <w:pPrChange w:id="3111" w:author="Borja Gonzalez" w:date="2017-09-27T16:31:00Z">
          <w:pPr>
            <w:pStyle w:val="Heading1"/>
          </w:pPr>
        </w:pPrChange>
      </w:pPr>
      <w:bookmarkStart w:id="3112" w:name="_Toc368173923"/>
      <w:ins w:id="3113" w:author="Borja Gonzalez" w:date="2017-09-27T16:30:00Z">
        <w:r>
          <w:t>6.2. Conclusiones</w:t>
        </w:r>
      </w:ins>
      <w:bookmarkEnd w:id="3112"/>
    </w:p>
    <w:p w14:paraId="27562DC0" w14:textId="77777777" w:rsidR="00D26C47" w:rsidRDefault="00D26C47" w:rsidP="00D26C47">
      <w:pPr>
        <w:rPr>
          <w:ins w:id="3114" w:author="Borja Gonzalez" w:date="2017-09-27T16:31:00Z"/>
        </w:rPr>
        <w:pPrChange w:id="3115" w:author="Borja Gonzalez" w:date="2017-09-27T16:31:00Z">
          <w:pPr>
            <w:pStyle w:val="Heading1"/>
          </w:pPr>
        </w:pPrChange>
      </w:pPr>
    </w:p>
    <w:p w14:paraId="3025D47A" w14:textId="01862E6E" w:rsidR="00D26C47" w:rsidRDefault="00D26C47" w:rsidP="00D26C47">
      <w:pPr>
        <w:rPr>
          <w:ins w:id="3116" w:author="Borja Gonzalez" w:date="2017-09-27T16:39:00Z"/>
        </w:rPr>
        <w:pPrChange w:id="3117" w:author="Borja Gonzalez" w:date="2017-09-27T16:31:00Z">
          <w:pPr>
            <w:pStyle w:val="Heading1"/>
          </w:pPr>
        </w:pPrChange>
      </w:pPr>
      <w:ins w:id="3118" w:author="Borja Gonzalez" w:date="2017-09-27T16:31:00Z">
        <w:r>
          <w:t xml:space="preserve">Al implementar este trabajo </w:t>
        </w:r>
      </w:ins>
      <w:ins w:id="3119" w:author="Borja Gonzalez" w:date="2017-09-27T16:32:00Z">
        <w:r>
          <w:t>he conseguido reforzar conocimientos aprendidos a lo largo de la carrera. En especial</w:t>
        </w:r>
      </w:ins>
      <w:ins w:id="3120" w:author="Borja Gonzalez" w:date="2017-09-27T16:43:00Z">
        <w:r w:rsidR="00FF4EF1">
          <w:t xml:space="preserve"> en</w:t>
        </w:r>
      </w:ins>
      <w:ins w:id="3121" w:author="Borja Gonzalez" w:date="2017-09-27T16:32:00Z">
        <w:r>
          <w:t xml:space="preserve"> el desarrollo de plataformas we</w:t>
        </w:r>
        <w:r w:rsidR="00E142DF">
          <w:t>b, el manejo de bases de datos,</w:t>
        </w:r>
        <w:r>
          <w:t xml:space="preserve"> la implementaci</w:t>
        </w:r>
      </w:ins>
      <w:ins w:id="3122" w:author="Borja Gonzalez" w:date="2017-09-27T16:33:00Z">
        <w:r>
          <w:t xml:space="preserve">ón de un servidor con una lógica </w:t>
        </w:r>
      </w:ins>
      <w:ins w:id="3123" w:author="Borja Gonzalez" w:date="2017-09-27T17:16:00Z">
        <w:r w:rsidR="00E142DF">
          <w:t xml:space="preserve">propia, </w:t>
        </w:r>
      </w:ins>
      <w:ins w:id="3124" w:author="Borja Gonzalez" w:date="2017-09-27T17:17:00Z">
        <w:r w:rsidR="00E142DF">
          <w:t>el uso de sockets para establecer una comunicación bidireccional</w:t>
        </w:r>
      </w:ins>
      <w:ins w:id="3125" w:author="Borja Gonzalez" w:date="2017-09-27T17:19:00Z">
        <w:r w:rsidR="00E142DF">
          <w:t xml:space="preserve"> y</w:t>
        </w:r>
      </w:ins>
      <w:ins w:id="3126" w:author="Borja Gonzalez" w:date="2017-09-27T17:18:00Z">
        <w:r w:rsidR="00E142DF">
          <w:t xml:space="preserve"> la integración de librerías para añadir funcionalida</w:t>
        </w:r>
        <w:r w:rsidR="003320BE">
          <w:t>d que se</w:t>
        </w:r>
        <w:r w:rsidR="00E142DF">
          <w:t xml:space="preserve"> requerir en los requisitos</w:t>
        </w:r>
      </w:ins>
      <w:ins w:id="3127" w:author="Borja Gonzalez" w:date="2017-09-27T17:19:00Z">
        <w:r w:rsidR="00E142DF">
          <w:t>.</w:t>
        </w:r>
      </w:ins>
    </w:p>
    <w:p w14:paraId="745082BE" w14:textId="77777777" w:rsidR="00FF4EF1" w:rsidRDefault="00FF4EF1" w:rsidP="00D26C47">
      <w:pPr>
        <w:rPr>
          <w:ins w:id="3128" w:author="Borja Gonzalez" w:date="2017-09-27T16:39:00Z"/>
        </w:rPr>
        <w:pPrChange w:id="3129" w:author="Borja Gonzalez" w:date="2017-09-27T16:31:00Z">
          <w:pPr>
            <w:pStyle w:val="Heading1"/>
          </w:pPr>
        </w:pPrChange>
      </w:pPr>
    </w:p>
    <w:p w14:paraId="4FB4ABBB" w14:textId="2725FCD6" w:rsidR="00FF4EF1" w:rsidRDefault="00FF4EF1" w:rsidP="00D26C47">
      <w:pPr>
        <w:rPr>
          <w:ins w:id="3130" w:author="Borja Gonzalez" w:date="2017-09-27T16:34:00Z"/>
        </w:rPr>
        <w:pPrChange w:id="3131" w:author="Borja Gonzalez" w:date="2017-09-27T16:31:00Z">
          <w:pPr>
            <w:pStyle w:val="Heading1"/>
          </w:pPr>
        </w:pPrChange>
      </w:pPr>
      <w:ins w:id="3132" w:author="Borja Gonzalez" w:date="2017-09-27T16:39:00Z">
        <w:r>
          <w:t xml:space="preserve">Otra cuestión que merece mención es el proceso de investigación conjunto entre mi tutor y yo para encontrar las tecnologías adecuadas </w:t>
        </w:r>
      </w:ins>
      <w:ins w:id="3133" w:author="Borja Gonzalez" w:date="2017-09-27T16:40:00Z">
        <w:r>
          <w:t>que se ajustasen a las necesidades y requisitos del proyecto. Para m</w:t>
        </w:r>
      </w:ins>
      <w:ins w:id="3134" w:author="Borja Gonzalez" w:date="2017-09-27T16:41:00Z">
        <w:r>
          <w:t>í, la capacidad de investigación, es una cualidad fundamental que debe adquirir cualquie</w:t>
        </w:r>
      </w:ins>
      <w:ins w:id="3135" w:author="Borja Gonzalez" w:date="2017-09-27T16:42:00Z">
        <w:r>
          <w:t xml:space="preserve">r ingeniero, ya que un ingeniero es tremendamente valorado por su capacidad de afrontar los problemas, independientemente de los </w:t>
        </w:r>
      </w:ins>
      <w:ins w:id="3136" w:author="Borja Gonzalez" w:date="2017-09-27T16:43:00Z">
        <w:r>
          <w:t>conocimientos</w:t>
        </w:r>
      </w:ins>
      <w:ins w:id="3137" w:author="Borja Gonzalez" w:date="2017-09-27T16:42:00Z">
        <w:r>
          <w:t xml:space="preserve"> que pueda tener el ingeniero sobre el problema presentado.</w:t>
        </w:r>
      </w:ins>
    </w:p>
    <w:p w14:paraId="5017B602" w14:textId="77777777" w:rsidR="00D26C47" w:rsidRDefault="00D26C47" w:rsidP="00D26C47">
      <w:pPr>
        <w:rPr>
          <w:ins w:id="3138" w:author="Borja Gonzalez" w:date="2017-09-27T16:34:00Z"/>
        </w:rPr>
        <w:pPrChange w:id="3139" w:author="Borja Gonzalez" w:date="2017-09-27T16:31:00Z">
          <w:pPr>
            <w:pStyle w:val="Heading1"/>
          </w:pPr>
        </w:pPrChange>
      </w:pPr>
    </w:p>
    <w:p w14:paraId="38AE4C82" w14:textId="3EF2666F" w:rsidR="00D26C47" w:rsidRPr="00D26C47" w:rsidRDefault="00D26C47" w:rsidP="00D26C47">
      <w:pPr>
        <w:rPr>
          <w:ins w:id="3140" w:author="Borja Gonzalez" w:date="2017-09-27T16:29:00Z"/>
        </w:rPr>
        <w:pPrChange w:id="3141" w:author="Borja Gonzalez" w:date="2017-09-27T16:31:00Z">
          <w:pPr>
            <w:pStyle w:val="Heading1"/>
          </w:pPr>
        </w:pPrChange>
      </w:pPr>
      <w:ins w:id="3142" w:author="Borja Gonzalez" w:date="2017-09-27T16:34:00Z">
        <w:r>
          <w:t xml:space="preserve">Como he mencionado antes, durante el desarrollo de la aplicación me he reunido con el cliente y juntos hemos trabajado para crear un proyecto real. Este hecho es de </w:t>
        </w:r>
      </w:ins>
      <w:ins w:id="3143" w:author="Borja Gonzalez" w:date="2017-09-27T16:35:00Z">
        <w:r w:rsidR="00FF4EF1">
          <w:t xml:space="preserve">una </w:t>
        </w:r>
      </w:ins>
      <w:ins w:id="3144" w:author="Borja Gonzalez" w:date="2017-09-27T16:36:00Z">
        <w:r w:rsidR="00FF4EF1">
          <w:t>importancia</w:t>
        </w:r>
      </w:ins>
      <w:ins w:id="3145" w:author="Borja Gonzalez" w:date="2017-09-27T16:35:00Z">
        <w:r w:rsidR="00FF4EF1">
          <w:t xml:space="preserve"> </w:t>
        </w:r>
      </w:ins>
      <w:ins w:id="3146" w:author="Borja Gonzalez" w:date="2017-09-27T16:36:00Z">
        <w:r w:rsidR="00FF4EF1">
          <w:t>fundamental</w:t>
        </w:r>
      </w:ins>
      <w:ins w:id="3147" w:author="Borja Gonzalez" w:date="2017-09-27T16:37:00Z">
        <w:r w:rsidR="00FF4EF1">
          <w:t>,</w:t>
        </w:r>
      </w:ins>
      <w:ins w:id="3148" w:author="Borja Gonzalez" w:date="2017-09-27T16:36:00Z">
        <w:r w:rsidR="00FF4EF1">
          <w:t xml:space="preserve"> ya que me ha enseñado a trabajar con distintas personas para alcanzar unos objetivos reales de un cliente, algo que ocurre constantemente en el mundo laboral y que de alguna forma complementa a mi formaci</w:t>
        </w:r>
      </w:ins>
      <w:ins w:id="3149" w:author="Borja Gonzalez" w:date="2017-09-27T16:37:00Z">
        <w:r w:rsidR="00FF4EF1">
          <w:t>ón para introducirme a los procesos de una empresa a la hora de desarrollar un producto.</w:t>
        </w:r>
      </w:ins>
    </w:p>
    <w:p w14:paraId="058449B4" w14:textId="77777777" w:rsidR="00D26C47" w:rsidRDefault="00D26C47" w:rsidP="001F504E">
      <w:pPr>
        <w:rPr>
          <w:ins w:id="3150" w:author="Borja Gonzalez" w:date="2017-09-27T16:29:00Z"/>
        </w:rPr>
        <w:pPrChange w:id="3151" w:author="Borja Gonzalez" w:date="2017-09-27T15:53:00Z">
          <w:pPr>
            <w:pStyle w:val="Heading1"/>
          </w:pPr>
        </w:pPrChange>
      </w:pPr>
    </w:p>
    <w:p w14:paraId="3F0C2CC6" w14:textId="65F0CEBA" w:rsidR="00D26C47" w:rsidRDefault="00D26C47" w:rsidP="00D26C47">
      <w:pPr>
        <w:pStyle w:val="Heading2"/>
        <w:rPr>
          <w:ins w:id="3152" w:author="Borja Gonzalez" w:date="2017-09-27T16:30:00Z"/>
        </w:rPr>
        <w:pPrChange w:id="3153" w:author="Borja Gonzalez" w:date="2017-09-27T16:30:00Z">
          <w:pPr>
            <w:pStyle w:val="Heading1"/>
          </w:pPr>
        </w:pPrChange>
      </w:pPr>
      <w:bookmarkStart w:id="3154" w:name="_Toc368173924"/>
      <w:ins w:id="3155" w:author="Borja Gonzalez" w:date="2017-09-27T16:29:00Z">
        <w:r>
          <w:t xml:space="preserve">6.3. </w:t>
        </w:r>
      </w:ins>
      <w:ins w:id="3156" w:author="Borja Gonzalez" w:date="2017-09-27T16:44:00Z">
        <w:r w:rsidR="00FF4EF1">
          <w:t xml:space="preserve">Líneas de </w:t>
        </w:r>
      </w:ins>
      <w:ins w:id="3157" w:author="Borja Gonzalez" w:date="2017-09-27T16:29:00Z">
        <w:r w:rsidR="00FF4EF1">
          <w:t>trabajo futuras</w:t>
        </w:r>
      </w:ins>
      <w:bookmarkEnd w:id="3154"/>
    </w:p>
    <w:p w14:paraId="1726799E" w14:textId="77777777" w:rsidR="00D26C47" w:rsidRDefault="00D26C47" w:rsidP="00D26C47">
      <w:pPr>
        <w:rPr>
          <w:ins w:id="3158" w:author="Borja Gonzalez" w:date="2017-09-27T16:44:00Z"/>
        </w:rPr>
        <w:pPrChange w:id="3159" w:author="Borja Gonzalez" w:date="2017-09-27T16:30:00Z">
          <w:pPr>
            <w:pStyle w:val="Heading1"/>
          </w:pPr>
        </w:pPrChange>
      </w:pPr>
    </w:p>
    <w:p w14:paraId="6237A630" w14:textId="33774E4B" w:rsidR="00FF4EF1" w:rsidRDefault="00FF4EF1" w:rsidP="00D26C47">
      <w:pPr>
        <w:rPr>
          <w:ins w:id="3160" w:author="Borja Gonzalez" w:date="2017-09-27T16:45:00Z"/>
        </w:rPr>
        <w:pPrChange w:id="3161" w:author="Borja Gonzalez" w:date="2017-09-27T16:30:00Z">
          <w:pPr>
            <w:pStyle w:val="Heading1"/>
          </w:pPr>
        </w:pPrChange>
      </w:pPr>
      <w:ins w:id="3162" w:author="Borja Gonzalez" w:date="2017-09-27T16:45:00Z">
        <w:r>
          <w:t>A lo largo del desarrollo de este proyecto, el desarrollador se plantea distintas rutas que puede coger para mejorar el proyecto realizado, pero por limitaciones temporales no ha sido capaz de implementar.</w:t>
        </w:r>
      </w:ins>
    </w:p>
    <w:p w14:paraId="78496A13" w14:textId="77777777" w:rsidR="00FF4EF1" w:rsidRDefault="00FF4EF1" w:rsidP="00D26C47">
      <w:pPr>
        <w:rPr>
          <w:ins w:id="3163" w:author="Borja Gonzalez" w:date="2017-09-27T16:46:00Z"/>
        </w:rPr>
        <w:pPrChange w:id="3164" w:author="Borja Gonzalez" w:date="2017-09-27T16:30:00Z">
          <w:pPr>
            <w:pStyle w:val="Heading1"/>
          </w:pPr>
        </w:pPrChange>
      </w:pPr>
    </w:p>
    <w:p w14:paraId="03036299" w14:textId="62F95F8B" w:rsidR="00FF4EF1" w:rsidRDefault="00E93DF6" w:rsidP="00D26C47">
      <w:pPr>
        <w:rPr>
          <w:ins w:id="3165" w:author="Borja Gonzalez" w:date="2017-09-27T16:57:00Z"/>
        </w:rPr>
        <w:pPrChange w:id="3166" w:author="Borja Gonzalez" w:date="2017-09-27T16:30:00Z">
          <w:pPr>
            <w:pStyle w:val="Heading1"/>
          </w:pPr>
        </w:pPrChange>
      </w:pPr>
      <w:ins w:id="3167" w:author="Borja Gonzalez" w:date="2017-09-27T16:46:00Z">
        <w:r>
          <w:t xml:space="preserve">Como ya hemos visto, la </w:t>
        </w:r>
      </w:ins>
      <w:ins w:id="3168" w:author="Borja Gonzalez" w:date="2017-09-27T16:47:00Z">
        <w:r>
          <w:t xml:space="preserve">aplicación web obtiene sus datos de movimiento de el dispositivo </w:t>
        </w:r>
        <w:proofErr w:type="spellStart"/>
        <w:r>
          <w:t>Werium</w:t>
        </w:r>
        <w:proofErr w:type="spellEnd"/>
        <w:r>
          <w:t xml:space="preserve"> Basic Pro. Éste dispositivo, a parte de medir el rango de movimiento cervical, es capaz de medir rangos de movimiento de todas las extremidades del cuerpo, por lo que es posible introducir datos de otros m</w:t>
        </w:r>
      </w:ins>
      <w:ins w:id="3169" w:author="Borja Gonzalez" w:date="2017-09-27T16:49:00Z">
        <w:r>
          <w:t>ovimientos y así poder evaluar a pacient</w:t>
        </w:r>
        <w:r w:rsidR="008024E4">
          <w:t>es en otros rangos</w:t>
        </w:r>
      </w:ins>
      <w:ins w:id="3170" w:author="Borja Gonzalez" w:date="2017-09-27T16:53:00Z">
        <w:r>
          <w:t>,</w:t>
        </w:r>
      </w:ins>
      <w:ins w:id="3171" w:author="Borja Gonzalez" w:date="2017-09-27T16:56:00Z">
        <w:r w:rsidR="008024E4">
          <w:t xml:space="preserve"> </w:t>
        </w:r>
      </w:ins>
      <w:ins w:id="3172" w:author="Borja Gonzalez" w:date="2017-09-27T16:49:00Z">
        <w:r>
          <w:t xml:space="preserve">a parte del cervical. </w:t>
        </w:r>
      </w:ins>
      <w:ins w:id="3173" w:author="Borja Gonzalez" w:date="2017-09-27T16:50:00Z">
        <w:r>
          <w:t>Lo interesante es que sería muy sencillo incorporar otros rangos de movimiento, ya que la parte complicada tiene que ver con la extracci</w:t>
        </w:r>
      </w:ins>
      <w:ins w:id="3174" w:author="Borja Gonzalez" w:date="2017-09-27T16:51:00Z">
        <w:r>
          <w:t>ón de</w:t>
        </w:r>
      </w:ins>
      <w:ins w:id="3175" w:author="Borja Gonzalez" w:date="2017-09-27T16:50:00Z">
        <w:r>
          <w:t xml:space="preserve"> los datos, </w:t>
        </w:r>
      </w:ins>
      <w:ins w:id="3176" w:author="Borja Gonzalez" w:date="2017-09-27T16:56:00Z">
        <w:r w:rsidR="00580CC4">
          <w:t xml:space="preserve">el </w:t>
        </w:r>
      </w:ins>
      <w:ins w:id="3177" w:author="Borja Gonzalez" w:date="2017-09-27T16:50:00Z">
        <w:r w:rsidR="00580CC4">
          <w:t>almacenaje</w:t>
        </w:r>
        <w:r>
          <w:t xml:space="preserve"> en una base de datos y </w:t>
        </w:r>
      </w:ins>
      <w:ins w:id="3178" w:author="Borja Gonzalez" w:date="2017-09-27T16:57:00Z">
        <w:r w:rsidR="00580CC4">
          <w:t xml:space="preserve">la </w:t>
        </w:r>
      </w:ins>
      <w:ins w:id="3179" w:author="Borja Gonzalez" w:date="2017-09-27T16:50:00Z">
        <w:r w:rsidR="00580CC4">
          <w:t>representaci</w:t>
        </w:r>
      </w:ins>
      <w:ins w:id="3180" w:author="Borja Gonzalez" w:date="2017-09-27T16:57:00Z">
        <w:r w:rsidR="00580CC4">
          <w:t>ón de los datos</w:t>
        </w:r>
      </w:ins>
      <w:ins w:id="3181" w:author="Borja Gonzalez" w:date="2017-09-27T16:50:00Z">
        <w:r>
          <w:t xml:space="preserve"> en forma de gr</w:t>
        </w:r>
      </w:ins>
      <w:ins w:id="3182" w:author="Borja Gonzalez" w:date="2017-09-27T16:51:00Z">
        <w:r>
          <w:t>áfico</w:t>
        </w:r>
      </w:ins>
      <w:ins w:id="3183" w:author="Borja Gonzalez" w:date="2017-09-27T16:52:00Z">
        <w:r>
          <w:t>.</w:t>
        </w:r>
      </w:ins>
      <w:ins w:id="3184" w:author="Borja Gonzalez" w:date="2017-09-27T16:53:00Z">
        <w:r>
          <w:t xml:space="preserve"> Por lo que sería una cuestión de incluir otras secciones en la interfaz gráfica para mostrar otros rangos de movimiento.</w:t>
        </w:r>
      </w:ins>
    </w:p>
    <w:p w14:paraId="13D3487E" w14:textId="77777777" w:rsidR="00580CC4" w:rsidRDefault="00580CC4" w:rsidP="00D26C47">
      <w:pPr>
        <w:rPr>
          <w:ins w:id="3185" w:author="Borja Gonzalez" w:date="2017-09-27T16:57:00Z"/>
        </w:rPr>
        <w:pPrChange w:id="3186" w:author="Borja Gonzalez" w:date="2017-09-27T16:30:00Z">
          <w:pPr>
            <w:pStyle w:val="Heading1"/>
          </w:pPr>
        </w:pPrChange>
      </w:pPr>
    </w:p>
    <w:p w14:paraId="2B90B9F4" w14:textId="6BC6CCD4" w:rsidR="00580CC4" w:rsidRDefault="00580CC4" w:rsidP="00D26C47">
      <w:pPr>
        <w:rPr>
          <w:ins w:id="3187" w:author="Borja Gonzalez" w:date="2017-09-28T10:44:00Z"/>
        </w:rPr>
        <w:pPrChange w:id="3188" w:author="Borja Gonzalez" w:date="2017-09-27T16:30:00Z">
          <w:pPr>
            <w:pStyle w:val="Heading1"/>
          </w:pPr>
        </w:pPrChange>
      </w:pPr>
      <w:ins w:id="3189" w:author="Borja Gonzalez" w:date="2017-09-27T16:57:00Z">
        <w:r>
          <w:t>Otra cuestión fáci</w:t>
        </w:r>
      </w:ins>
      <w:ins w:id="3190" w:author="Borja Gonzalez" w:date="2017-09-27T16:58:00Z">
        <w:r>
          <w:t xml:space="preserve">l de implementar sería la gestión remota de la aplicación web, ya que actualmente solo se puede acceder a la </w:t>
        </w:r>
      </w:ins>
      <w:ins w:id="3191" w:author="Borja Gonzalez" w:date="2017-09-27T16:59:00Z">
        <w:r>
          <w:t>aplicación web</w:t>
        </w:r>
      </w:ins>
      <w:ins w:id="3192" w:author="Borja Gonzalez" w:date="2017-09-27T16:58:00Z">
        <w:r>
          <w:t xml:space="preserve"> desde la red privada en la que est</w:t>
        </w:r>
      </w:ins>
      <w:ins w:id="3193" w:author="Borja Gonzalez" w:date="2017-09-27T16:59:00Z">
        <w:r>
          <w:t>á situada el servidor.</w:t>
        </w:r>
      </w:ins>
      <w:ins w:id="3194" w:author="Borja Gonzalez" w:date="2017-09-27T16:57:00Z">
        <w:r>
          <w:t xml:space="preserve"> </w:t>
        </w:r>
      </w:ins>
      <w:ins w:id="3195" w:author="Borja Gonzalez" w:date="2017-09-27T16:59:00Z">
        <w:r>
          <w:t>Este desarrollo no ser</w:t>
        </w:r>
      </w:ins>
      <w:ins w:id="3196" w:author="Borja Gonzalez" w:date="2017-09-27T17:00:00Z">
        <w:r>
          <w:t>ía muy complicado de realizar ya que sería simplemente modificar el firewall de la red en la que esté situada el servidor para permitir conexiones entrantes</w:t>
        </w:r>
      </w:ins>
      <w:ins w:id="3197" w:author="Borja Gonzalez" w:date="2017-09-27T17:22:00Z">
        <w:r w:rsidR="00016524">
          <w:t xml:space="preserve"> desde el exterior</w:t>
        </w:r>
      </w:ins>
      <w:ins w:id="3198" w:author="Borja Gonzalez" w:date="2017-09-27T17:00:00Z">
        <w:r>
          <w:t xml:space="preserve"> a la </w:t>
        </w:r>
      </w:ins>
      <w:ins w:id="3199" w:author="Borja Gonzalez" w:date="2017-09-27T17:01:00Z">
        <w:r>
          <w:t>dirección IP del servidor.</w:t>
        </w:r>
      </w:ins>
    </w:p>
    <w:p w14:paraId="5360ADE3" w14:textId="77777777" w:rsidR="0093234F" w:rsidRDefault="0093234F" w:rsidP="00D26C47">
      <w:pPr>
        <w:rPr>
          <w:ins w:id="3200" w:author="Borja Gonzalez" w:date="2017-09-28T10:44:00Z"/>
        </w:rPr>
        <w:pPrChange w:id="3201" w:author="Borja Gonzalez" w:date="2017-09-27T16:30:00Z">
          <w:pPr>
            <w:pStyle w:val="Heading1"/>
          </w:pPr>
        </w:pPrChange>
      </w:pPr>
    </w:p>
    <w:p w14:paraId="3EFBC132" w14:textId="40C06FDE" w:rsidR="0093234F" w:rsidRDefault="0093234F" w:rsidP="00D26C47">
      <w:pPr>
        <w:rPr>
          <w:ins w:id="3202" w:author="Borja Gonzalez" w:date="2017-09-27T17:28:00Z"/>
        </w:rPr>
        <w:pPrChange w:id="3203" w:author="Borja Gonzalez" w:date="2017-09-27T16:30:00Z">
          <w:pPr>
            <w:pStyle w:val="Heading1"/>
          </w:pPr>
        </w:pPrChange>
      </w:pPr>
      <w:ins w:id="3204" w:author="Borja Gonzalez" w:date="2017-09-28T10:44:00Z">
        <w:r>
          <w:t>Seguridad</w:t>
        </w:r>
      </w:ins>
    </w:p>
    <w:p w14:paraId="6A61BF43" w14:textId="77777777" w:rsidR="00112C69" w:rsidRDefault="00112C69" w:rsidP="00D26C47">
      <w:pPr>
        <w:rPr>
          <w:ins w:id="3205" w:author="Borja Gonzalez" w:date="2017-09-27T17:28:00Z"/>
        </w:rPr>
        <w:pPrChange w:id="3206" w:author="Borja Gonzalez" w:date="2017-09-27T16:30:00Z">
          <w:pPr>
            <w:pStyle w:val="Heading1"/>
          </w:pPr>
        </w:pPrChange>
      </w:pPr>
    </w:p>
    <w:p w14:paraId="42F36A8C" w14:textId="0F4B4458" w:rsidR="00112C69" w:rsidRDefault="00112C69" w:rsidP="00112C69">
      <w:pPr>
        <w:pStyle w:val="Heading1"/>
        <w:rPr>
          <w:ins w:id="3207" w:author="Borja Gonzalez" w:date="2017-09-27T17:28:00Z"/>
        </w:rPr>
        <w:pPrChange w:id="3208" w:author="Borja Gonzalez" w:date="2017-09-27T17:28:00Z">
          <w:pPr>
            <w:pStyle w:val="Heading1"/>
          </w:pPr>
        </w:pPrChange>
      </w:pPr>
      <w:bookmarkStart w:id="3209" w:name="_Toc368173925"/>
      <w:ins w:id="3210" w:author="Borja Gonzalez" w:date="2017-09-27T17:28:00Z">
        <w:r>
          <w:t xml:space="preserve">7.  </w:t>
        </w:r>
        <w:proofErr w:type="spellStart"/>
        <w:r>
          <w:t>Github</w:t>
        </w:r>
        <w:bookmarkEnd w:id="3209"/>
        <w:proofErr w:type="spellEnd"/>
      </w:ins>
    </w:p>
    <w:p w14:paraId="5589A262" w14:textId="77777777" w:rsidR="00112C69" w:rsidRDefault="00112C69" w:rsidP="00112C69">
      <w:pPr>
        <w:rPr>
          <w:ins w:id="3211" w:author="Borja Gonzalez" w:date="2017-09-27T17:28:00Z"/>
        </w:rPr>
        <w:pPrChange w:id="3212" w:author="Borja Gonzalez" w:date="2017-09-27T17:28:00Z">
          <w:pPr>
            <w:pStyle w:val="Heading1"/>
          </w:pPr>
        </w:pPrChange>
      </w:pPr>
    </w:p>
    <w:p w14:paraId="10F994C1" w14:textId="4113692F" w:rsidR="00112C69" w:rsidRDefault="00112C69" w:rsidP="00112C69">
      <w:pPr>
        <w:rPr>
          <w:ins w:id="3213" w:author="Borja Gonzalez" w:date="2017-09-27T17:36:00Z"/>
        </w:rPr>
        <w:pPrChange w:id="3214" w:author="Borja Gonzalez" w:date="2017-09-27T17:28:00Z">
          <w:pPr>
            <w:pStyle w:val="Heading1"/>
          </w:pPr>
        </w:pPrChange>
      </w:pPr>
      <w:ins w:id="3215" w:author="Borja Gonzalez" w:date="2017-09-27T17:28:00Z">
        <w:r>
          <w:t xml:space="preserve">Quiero acabar esta memoria mencionando que como parte no incluida en los requisitos del proyecto, he estado trabajando con el repositorio </w:t>
        </w:r>
        <w:proofErr w:type="spellStart"/>
        <w:r>
          <w:t>Github</w:t>
        </w:r>
        <w:proofErr w:type="spellEnd"/>
        <w:r>
          <w:t>, lo cual ha reforzado mi conocimiento en repositorios</w:t>
        </w:r>
      </w:ins>
      <w:ins w:id="3216" w:author="Borja Gonzalez" w:date="2017-09-27T17:30:00Z">
        <w:r>
          <w:t>. He utilizado este reposit</w:t>
        </w:r>
        <w:r w:rsidR="000B4D29">
          <w:t xml:space="preserve">orio para tener mi proyecto en más de una ubicación y además para compartir los progresos con mi tutor. </w:t>
        </w:r>
      </w:ins>
      <w:ins w:id="3217" w:author="Borja Gonzalez" w:date="2017-09-27T17:34:00Z">
        <w:r w:rsidR="000B4D29">
          <w:t>Además de tener disponibilidad para ver el código, mi tutor y yo hemos podido realizar cambios sobre el repositorio para hacer correcciones</w:t>
        </w:r>
      </w:ins>
      <w:ins w:id="3218" w:author="Borja Gonzalez" w:date="2017-09-27T18:18:00Z">
        <w:r w:rsidR="007E5FBE">
          <w:t>,</w:t>
        </w:r>
      </w:ins>
      <w:ins w:id="3219" w:author="Borja Gonzalez" w:date="2017-09-27T17:34:00Z">
        <w:r w:rsidR="000B4D29">
          <w:t xml:space="preserve"> por lo que hemos ido actualizando las versiones del repositorio, trabajando as</w:t>
        </w:r>
      </w:ins>
      <w:ins w:id="3220" w:author="Borja Gonzalez" w:date="2017-09-27T17:36:00Z">
        <w:r w:rsidR="000B4D29">
          <w:t>í de forma conjunta en un proyecto común, algo que se realiza de forma habitual en el mundo empresarial.</w:t>
        </w:r>
      </w:ins>
    </w:p>
    <w:p w14:paraId="3D738713" w14:textId="77777777" w:rsidR="000B4D29" w:rsidRDefault="000B4D29" w:rsidP="00112C69">
      <w:pPr>
        <w:rPr>
          <w:ins w:id="3221" w:author="Borja Gonzalez" w:date="2017-09-27T17:36:00Z"/>
        </w:rPr>
        <w:pPrChange w:id="3222" w:author="Borja Gonzalez" w:date="2017-09-27T17:28:00Z">
          <w:pPr>
            <w:pStyle w:val="Heading1"/>
          </w:pPr>
        </w:pPrChange>
      </w:pPr>
    </w:p>
    <w:p w14:paraId="07C5B268" w14:textId="49BEC7F4" w:rsidR="000B4D29" w:rsidRDefault="000B4D29" w:rsidP="00112C69">
      <w:pPr>
        <w:rPr>
          <w:ins w:id="3223" w:author="Borja Gonzalez" w:date="2017-09-27T17:38:00Z"/>
        </w:rPr>
        <w:pPrChange w:id="3224" w:author="Borja Gonzalez" w:date="2017-09-27T17:28:00Z">
          <w:pPr>
            <w:pStyle w:val="Heading1"/>
          </w:pPr>
        </w:pPrChange>
      </w:pPr>
      <w:ins w:id="3225" w:author="Borja Gonzalez" w:date="2017-09-27T17:36:00Z">
        <w:r>
          <w:t xml:space="preserve">El link para acceder al repositorio que contiene todo lo que hace falta para poner en funcionamiento la </w:t>
        </w:r>
      </w:ins>
      <w:ins w:id="3226" w:author="Borja Gonzalez" w:date="2017-09-27T17:37:00Z">
        <w:r>
          <w:t>aplicación web y adem</w:t>
        </w:r>
      </w:ins>
      <w:ins w:id="3227" w:author="Borja Gonzalez" w:date="2017-09-27T17:38:00Z">
        <w:r>
          <w:t>ás esta memoria</w:t>
        </w:r>
      </w:ins>
      <w:ins w:id="3228" w:author="Borja Gonzalez" w:date="2017-09-27T18:16:00Z">
        <w:r w:rsidR="003320BE">
          <w:t>,</w:t>
        </w:r>
      </w:ins>
      <w:ins w:id="3229" w:author="Borja Gonzalez" w:date="2017-09-27T17:38:00Z">
        <w:r>
          <w:t xml:space="preserve"> es el siguiente:</w:t>
        </w:r>
      </w:ins>
    </w:p>
    <w:p w14:paraId="0812546A" w14:textId="77777777" w:rsidR="000B4D29" w:rsidRDefault="000B4D29" w:rsidP="00112C69">
      <w:pPr>
        <w:rPr>
          <w:ins w:id="3230" w:author="Borja Gonzalez" w:date="2017-09-27T17:38:00Z"/>
        </w:rPr>
        <w:pPrChange w:id="3231" w:author="Borja Gonzalez" w:date="2017-09-27T17:28:00Z">
          <w:pPr>
            <w:pStyle w:val="Heading1"/>
          </w:pPr>
        </w:pPrChange>
      </w:pPr>
    </w:p>
    <w:p w14:paraId="3CE12CCE" w14:textId="56695977" w:rsidR="000B4D29" w:rsidRPr="00112C69" w:rsidRDefault="000B4D29" w:rsidP="00112C69">
      <w:pPr>
        <w:rPr>
          <w:ins w:id="3232" w:author="Borja Gonzalez" w:date="2017-09-27T16:44:00Z"/>
        </w:rPr>
        <w:pPrChange w:id="3233" w:author="Borja Gonzalez" w:date="2017-09-27T17:28:00Z">
          <w:pPr>
            <w:pStyle w:val="Heading1"/>
          </w:pPr>
        </w:pPrChange>
      </w:pPr>
      <w:ins w:id="3234" w:author="Borja Gonzalez" w:date="2017-09-27T17:38:00Z">
        <w:r w:rsidRPr="000B4D29">
          <w:t>https://github.com/BorjaGD94/TFG/</w:t>
        </w:r>
      </w:ins>
    </w:p>
    <w:p w14:paraId="6BD47EBF" w14:textId="77777777" w:rsidR="00FF4EF1" w:rsidRDefault="00FF4EF1" w:rsidP="00D26C47">
      <w:pPr>
        <w:rPr>
          <w:ins w:id="3235" w:author="Borja Gonzalez" w:date="2017-09-27T16:30:00Z"/>
        </w:rPr>
        <w:pPrChange w:id="3236" w:author="Borja Gonzalez" w:date="2017-09-27T16:30:00Z">
          <w:pPr>
            <w:pStyle w:val="Heading1"/>
          </w:pPr>
        </w:pPrChange>
      </w:pPr>
    </w:p>
    <w:p w14:paraId="3A145726" w14:textId="77777777" w:rsidR="00D26C47" w:rsidRPr="00D26C47" w:rsidRDefault="00D26C47" w:rsidP="00D26C47">
      <w:pPr>
        <w:rPr>
          <w:ins w:id="3237" w:author="Borja Gonzalez" w:date="2017-09-27T15:52:00Z"/>
        </w:rPr>
        <w:pPrChange w:id="3238" w:author="Borja Gonzalez" w:date="2017-09-27T16:30:00Z">
          <w:pPr>
            <w:pStyle w:val="Heading1"/>
          </w:pPr>
        </w:pPrChange>
      </w:pPr>
    </w:p>
    <w:p w14:paraId="204CD84B" w14:textId="77777777" w:rsidR="001F504E" w:rsidRPr="001F504E" w:rsidRDefault="001F504E" w:rsidP="001F504E">
      <w:pPr>
        <w:rPr>
          <w:ins w:id="3239" w:author="Rodrigo García" w:date="2017-09-24T21:10:00Z"/>
        </w:rPr>
        <w:pPrChange w:id="3240" w:author="Borja Gonzalez" w:date="2017-09-27T15:52:00Z">
          <w:pPr>
            <w:pStyle w:val="Heading1"/>
          </w:pPr>
        </w:pPrChange>
      </w:pPr>
    </w:p>
    <w:p w14:paraId="0808C6D4" w14:textId="76A5DB05" w:rsidR="00273C9D" w:rsidRDefault="00273C9D">
      <w:pPr>
        <w:rPr>
          <w:ins w:id="3241" w:author="Rodrigo García" w:date="2017-09-24T21:10:00Z"/>
        </w:rPr>
        <w:pPrChange w:id="3242" w:author="Rodrigo García" w:date="2017-09-24T21:10:00Z">
          <w:pPr>
            <w:pStyle w:val="Heading1"/>
          </w:pPr>
        </w:pPrChange>
      </w:pPr>
      <w:ins w:id="3243" w:author="Rodrigo García" w:date="2017-09-24T21:10:00Z">
        <w:r>
          <w:t>Puntos a poner:</w:t>
        </w:r>
      </w:ins>
    </w:p>
    <w:p w14:paraId="53D055FC" w14:textId="3DB1C078" w:rsidR="00273C9D" w:rsidRDefault="00273C9D">
      <w:pPr>
        <w:pStyle w:val="ListParagraph"/>
        <w:numPr>
          <w:ilvl w:val="0"/>
          <w:numId w:val="8"/>
        </w:numPr>
        <w:rPr>
          <w:ins w:id="3244" w:author="Rodrigo García" w:date="2017-09-24T21:11:00Z"/>
        </w:rPr>
        <w:pPrChange w:id="3245" w:author="Rodrigo García" w:date="2017-09-24T21:10:00Z">
          <w:pPr>
            <w:pStyle w:val="Heading1"/>
          </w:pPr>
        </w:pPrChange>
      </w:pPr>
      <w:ins w:id="3246"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3247" w:author="Rodrigo García" w:date="2017-09-24T21:11:00Z">
        <w:r>
          <w:t>es permiso para subirlo a Internet.</w:t>
        </w:r>
      </w:ins>
    </w:p>
    <w:p w14:paraId="67317F2D" w14:textId="74B3EC7D" w:rsidR="00273C9D" w:rsidRDefault="00273C9D">
      <w:pPr>
        <w:pStyle w:val="ListParagraph"/>
        <w:numPr>
          <w:ilvl w:val="0"/>
          <w:numId w:val="8"/>
        </w:numPr>
        <w:rPr>
          <w:ins w:id="3248" w:author="Rodrigo García" w:date="2017-09-24T21:11:00Z"/>
        </w:rPr>
        <w:pPrChange w:id="3249" w:author="Rodrigo García" w:date="2017-09-24T21:10:00Z">
          <w:pPr>
            <w:pStyle w:val="Heading1"/>
          </w:pPr>
        </w:pPrChange>
      </w:pPr>
      <w:ins w:id="3250" w:author="Rodrigo García" w:date="2017-09-24T21:11:00Z">
        <w:r>
          <w:t>Resultados.</w:t>
        </w:r>
      </w:ins>
    </w:p>
    <w:p w14:paraId="35847657" w14:textId="1E0A5158" w:rsidR="00273C9D" w:rsidRDefault="00273C9D">
      <w:pPr>
        <w:pStyle w:val="ListParagraph"/>
        <w:numPr>
          <w:ilvl w:val="0"/>
          <w:numId w:val="8"/>
        </w:numPr>
        <w:rPr>
          <w:ins w:id="3251" w:author="Rodrigo García" w:date="2017-09-24T21:11:00Z"/>
        </w:rPr>
        <w:pPrChange w:id="3252" w:author="Rodrigo García" w:date="2017-09-24T21:10:00Z">
          <w:pPr>
            <w:pStyle w:val="Heading1"/>
          </w:pPr>
        </w:pPrChange>
      </w:pPr>
      <w:ins w:id="3253" w:author="Rodrigo García" w:date="2017-09-24T21:11:00Z">
        <w:r>
          <w:t>Trabajos futuros.</w:t>
        </w:r>
      </w:ins>
    </w:p>
    <w:p w14:paraId="0CDF571E" w14:textId="5BC1E1A6" w:rsidR="00273C9D" w:rsidRPr="00273C9D" w:rsidRDefault="00273C9D">
      <w:pPr>
        <w:pStyle w:val="ListParagraph"/>
        <w:numPr>
          <w:ilvl w:val="0"/>
          <w:numId w:val="8"/>
        </w:numPr>
        <w:pPrChange w:id="3254" w:author="Rodrigo García" w:date="2017-09-24T21:10:00Z">
          <w:pPr>
            <w:pStyle w:val="Heading1"/>
          </w:pPr>
        </w:pPrChange>
      </w:pPr>
      <w:ins w:id="3255" w:author="Rodrigo García" w:date="2017-09-24T21:11:00Z">
        <w:r>
          <w:t>Qué has aprendido de la experiencia.</w:t>
        </w:r>
      </w:ins>
    </w:p>
    <w:p w14:paraId="5CE4A0F1" w14:textId="77777777" w:rsidR="00E653AA" w:rsidRDefault="00E653AA" w:rsidP="00E653AA">
      <w:pPr>
        <w:rPr>
          <w:ins w:id="3256" w:author="Borja Gonzalez" w:date="2017-09-10T20:43:00Z"/>
        </w:rPr>
      </w:pPr>
    </w:p>
    <w:p w14:paraId="5D3BEE6E" w14:textId="77777777" w:rsidR="007E178E" w:rsidRDefault="007E178E" w:rsidP="00E653AA">
      <w:pPr>
        <w:rPr>
          <w:ins w:id="3257"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1F504E" w:rsidP="00E653AA">
      <w:hyperlink r:id="rId72"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1F504E" w:rsidP="00E653AA">
      <w:hyperlink r:id="rId73"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1F504E" w:rsidP="00E653AA">
      <w:hyperlink r:id="rId74"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1F504E" w:rsidP="00E653AA">
      <w:hyperlink r:id="rId75"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1F504E" w:rsidP="00E653AA">
      <w:hyperlink r:id="rId76"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1F504E" w:rsidP="00E653AA">
      <w:hyperlink r:id="rId77"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1F504E" w:rsidP="00E653AA">
      <w:hyperlink r:id="rId78"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1F504E" w:rsidP="00E653AA">
      <w:hyperlink r:id="rId79"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3258" w:author="Borja Gonzalez" w:date="2017-09-13T17:54:00Z"/>
        </w:rPr>
      </w:pPr>
      <w:ins w:id="3259" w:author="Borja Gonzalez" w:date="2017-09-13T17:54:00Z">
        <w:r>
          <w:fldChar w:fldCharType="begin"/>
        </w:r>
        <w:r>
          <w:instrText xml:space="preserve"> HYPERLINK "</w:instrText>
        </w:r>
      </w:ins>
      <w:r w:rsidRPr="00EB218B">
        <w:instrText>https://github.com/kikinteractive/app</w:instrText>
      </w:r>
      <w:ins w:id="3260" w:author="Borja Gonzalez" w:date="2017-09-13T17:54:00Z">
        <w:r>
          <w:instrText xml:space="preserve">" </w:instrText>
        </w:r>
        <w:r>
          <w:fldChar w:fldCharType="separate"/>
        </w:r>
      </w:ins>
      <w:r w:rsidRPr="00494FC3">
        <w:rPr>
          <w:rStyle w:val="Hyperlink"/>
        </w:rPr>
        <w:t>https://github.com/kikinteractive/app</w:t>
      </w:r>
      <w:ins w:id="3261"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80"/>
      <w:footerReference w:type="default" r:id="rId81"/>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8" w:author="Rodrigo García" w:date="2017-09-24T12:19:00Z" w:initials="RG">
    <w:p w14:paraId="4E9411C6" w14:textId="7190F2F4" w:rsidR="0055352B" w:rsidRDefault="0055352B">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199" w:author="Rodrigo García" w:date="2017-09-24T12:15:00Z" w:initials="RG">
    <w:p w14:paraId="49B195A4" w14:textId="79DC131D" w:rsidR="0055352B" w:rsidRDefault="0055352B">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215" w:author="Rodrigo García" w:date="2017-09-28T13:02:00Z" w:initials="RG">
    <w:p w14:paraId="59218058" w14:textId="77777777" w:rsidR="0055352B" w:rsidRDefault="0055352B" w:rsidP="00F45CE8">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3055" w:author="Rodrigo García" w:date="2017-09-24T21:07:00Z" w:initials="RG">
    <w:p w14:paraId="7C853560" w14:textId="611100E1" w:rsidR="0055352B" w:rsidRDefault="0055352B">
      <w:pPr>
        <w:pStyle w:val="CommentText"/>
      </w:pPr>
      <w:r>
        <w:rPr>
          <w:rStyle w:val="CommentReference"/>
        </w:rPr>
        <w:annotationRef/>
      </w:r>
      <w:r>
        <w:t>En estos dibujos has medio intentado hacer los diagramas de interacción de los que te hablaba antes.</w:t>
      </w:r>
    </w:p>
  </w:comment>
  <w:comment w:id="3060" w:author="Rodrigo García" w:date="2017-09-24T21:08:00Z" w:initials="RG">
    <w:p w14:paraId="6CA16822" w14:textId="6C234EA2" w:rsidR="0055352B" w:rsidRDefault="0055352B">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55352B" w:rsidRDefault="0055352B" w:rsidP="003E4A9E">
      <w:r>
        <w:separator/>
      </w:r>
    </w:p>
  </w:endnote>
  <w:endnote w:type="continuationSeparator" w:id="0">
    <w:p w14:paraId="5820C61A" w14:textId="77777777" w:rsidR="0055352B" w:rsidRDefault="0055352B"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55352B" w:rsidRDefault="0055352B" w:rsidP="004C0379">
    <w:pPr>
      <w:pStyle w:val="Footer"/>
      <w:framePr w:wrap="around" w:vAnchor="text" w:hAnchor="margin" w:xAlign="right" w:y="1"/>
      <w:rPr>
        <w:ins w:id="3262" w:author="Borja Gonzalez" w:date="2017-09-27T14:54:00Z"/>
        <w:rStyle w:val="PageNumber"/>
      </w:rPr>
    </w:pPr>
    <w:ins w:id="3263"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55352B" w:rsidRDefault="0055352B">
    <w:pPr>
      <w:pStyle w:val="Footer"/>
      <w:ind w:right="360"/>
      <w:pPrChange w:id="3264"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55352B" w:rsidRDefault="0055352B" w:rsidP="004C0379">
    <w:pPr>
      <w:pStyle w:val="Footer"/>
      <w:framePr w:wrap="around" w:vAnchor="text" w:hAnchor="margin" w:xAlign="right" w:y="1"/>
      <w:rPr>
        <w:ins w:id="3265" w:author="Borja Gonzalez" w:date="2017-09-27T14:54:00Z"/>
        <w:rStyle w:val="PageNumber"/>
      </w:rPr>
    </w:pPr>
    <w:ins w:id="3266" w:author="Borja Gonzalez" w:date="2017-09-27T14:54:00Z">
      <w:r>
        <w:rPr>
          <w:rStyle w:val="PageNumber"/>
        </w:rPr>
        <w:fldChar w:fldCharType="begin"/>
      </w:r>
      <w:r>
        <w:rPr>
          <w:rStyle w:val="PageNumber"/>
        </w:rPr>
        <w:instrText xml:space="preserve">PAGE  </w:instrText>
      </w:r>
    </w:ins>
    <w:r>
      <w:rPr>
        <w:rStyle w:val="PageNumber"/>
      </w:rPr>
      <w:fldChar w:fldCharType="separate"/>
    </w:r>
    <w:r>
      <w:rPr>
        <w:rStyle w:val="PageNumber"/>
        <w:noProof/>
      </w:rPr>
      <w:t>40</w:t>
    </w:r>
    <w:ins w:id="3267" w:author="Borja Gonzalez" w:date="2017-09-27T14:54:00Z">
      <w:r>
        <w:rPr>
          <w:rStyle w:val="PageNumber"/>
        </w:rPr>
        <w:fldChar w:fldCharType="end"/>
      </w:r>
    </w:ins>
  </w:p>
  <w:p w14:paraId="167431DB" w14:textId="77777777" w:rsidR="0055352B" w:rsidRDefault="0055352B" w:rsidP="00C4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55352B" w:rsidRDefault="0055352B" w:rsidP="003E4A9E">
      <w:r>
        <w:separator/>
      </w:r>
    </w:p>
  </w:footnote>
  <w:footnote w:type="continuationSeparator" w:id="0">
    <w:p w14:paraId="40B21A5F" w14:textId="77777777" w:rsidR="0055352B" w:rsidRDefault="0055352B"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8E4"/>
    <w:rsid w:val="000365A9"/>
    <w:rsid w:val="00042649"/>
    <w:rsid w:val="00042B13"/>
    <w:rsid w:val="00052B1B"/>
    <w:rsid w:val="000567E5"/>
    <w:rsid w:val="00056E78"/>
    <w:rsid w:val="000649F9"/>
    <w:rsid w:val="00065470"/>
    <w:rsid w:val="000668F5"/>
    <w:rsid w:val="000674E9"/>
    <w:rsid w:val="00073B4F"/>
    <w:rsid w:val="000B4D29"/>
    <w:rsid w:val="000B6B32"/>
    <w:rsid w:val="000D7ED5"/>
    <w:rsid w:val="000E3AE4"/>
    <w:rsid w:val="000E6D79"/>
    <w:rsid w:val="000F4647"/>
    <w:rsid w:val="000F62E6"/>
    <w:rsid w:val="00112C69"/>
    <w:rsid w:val="00155116"/>
    <w:rsid w:val="001633E0"/>
    <w:rsid w:val="001757CA"/>
    <w:rsid w:val="001837C3"/>
    <w:rsid w:val="001A2DEE"/>
    <w:rsid w:val="001A2EA4"/>
    <w:rsid w:val="001A4546"/>
    <w:rsid w:val="001A734D"/>
    <w:rsid w:val="001B143F"/>
    <w:rsid w:val="001B32E7"/>
    <w:rsid w:val="001C729E"/>
    <w:rsid w:val="001E343B"/>
    <w:rsid w:val="001F504E"/>
    <w:rsid w:val="00200A24"/>
    <w:rsid w:val="002062DF"/>
    <w:rsid w:val="002168F5"/>
    <w:rsid w:val="002216A3"/>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0E5F"/>
    <w:rsid w:val="0028735F"/>
    <w:rsid w:val="0029131B"/>
    <w:rsid w:val="002919E2"/>
    <w:rsid w:val="002A2E6C"/>
    <w:rsid w:val="002A3C4D"/>
    <w:rsid w:val="002C0A43"/>
    <w:rsid w:val="002C21D7"/>
    <w:rsid w:val="002C73BC"/>
    <w:rsid w:val="002D1E73"/>
    <w:rsid w:val="002D59F7"/>
    <w:rsid w:val="002E0B49"/>
    <w:rsid w:val="002E3900"/>
    <w:rsid w:val="002F10CA"/>
    <w:rsid w:val="003022BA"/>
    <w:rsid w:val="003066E2"/>
    <w:rsid w:val="003100B2"/>
    <w:rsid w:val="0031513A"/>
    <w:rsid w:val="00316321"/>
    <w:rsid w:val="0032119F"/>
    <w:rsid w:val="00323DB8"/>
    <w:rsid w:val="003278A5"/>
    <w:rsid w:val="003320BE"/>
    <w:rsid w:val="00333F5F"/>
    <w:rsid w:val="00337DCF"/>
    <w:rsid w:val="00343E12"/>
    <w:rsid w:val="00353421"/>
    <w:rsid w:val="00354987"/>
    <w:rsid w:val="0036703B"/>
    <w:rsid w:val="0037218C"/>
    <w:rsid w:val="003965A8"/>
    <w:rsid w:val="0039667F"/>
    <w:rsid w:val="003970D7"/>
    <w:rsid w:val="003B170A"/>
    <w:rsid w:val="003B3448"/>
    <w:rsid w:val="003B7083"/>
    <w:rsid w:val="003C2907"/>
    <w:rsid w:val="003D22AD"/>
    <w:rsid w:val="003D31E0"/>
    <w:rsid w:val="003E4A9E"/>
    <w:rsid w:val="003E7D66"/>
    <w:rsid w:val="003E7E71"/>
    <w:rsid w:val="003F141D"/>
    <w:rsid w:val="003F677A"/>
    <w:rsid w:val="003F7C6A"/>
    <w:rsid w:val="0040221C"/>
    <w:rsid w:val="00403458"/>
    <w:rsid w:val="0041258C"/>
    <w:rsid w:val="004231B3"/>
    <w:rsid w:val="004357C6"/>
    <w:rsid w:val="0044069F"/>
    <w:rsid w:val="004407E6"/>
    <w:rsid w:val="00441A84"/>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D7DA0"/>
    <w:rsid w:val="004E1EED"/>
    <w:rsid w:val="004E4A72"/>
    <w:rsid w:val="004E6EDB"/>
    <w:rsid w:val="004E7211"/>
    <w:rsid w:val="0050601B"/>
    <w:rsid w:val="00506C74"/>
    <w:rsid w:val="00520C5F"/>
    <w:rsid w:val="00522970"/>
    <w:rsid w:val="00532ADB"/>
    <w:rsid w:val="0055352B"/>
    <w:rsid w:val="00556E25"/>
    <w:rsid w:val="00580CC4"/>
    <w:rsid w:val="00586BE4"/>
    <w:rsid w:val="0059382A"/>
    <w:rsid w:val="005A7297"/>
    <w:rsid w:val="005B376F"/>
    <w:rsid w:val="00610E90"/>
    <w:rsid w:val="00616503"/>
    <w:rsid w:val="0061723C"/>
    <w:rsid w:val="00623EA5"/>
    <w:rsid w:val="00624556"/>
    <w:rsid w:val="00625695"/>
    <w:rsid w:val="006532AB"/>
    <w:rsid w:val="0066109E"/>
    <w:rsid w:val="006621C2"/>
    <w:rsid w:val="00662D0C"/>
    <w:rsid w:val="00677A83"/>
    <w:rsid w:val="006860EA"/>
    <w:rsid w:val="006972A5"/>
    <w:rsid w:val="006A2331"/>
    <w:rsid w:val="006C0698"/>
    <w:rsid w:val="006C0892"/>
    <w:rsid w:val="006C174E"/>
    <w:rsid w:val="006D06A7"/>
    <w:rsid w:val="006E178F"/>
    <w:rsid w:val="006F2221"/>
    <w:rsid w:val="006F3764"/>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7E5FBE"/>
    <w:rsid w:val="008024E4"/>
    <w:rsid w:val="00813C6B"/>
    <w:rsid w:val="0081632B"/>
    <w:rsid w:val="00817C73"/>
    <w:rsid w:val="00820D10"/>
    <w:rsid w:val="00822079"/>
    <w:rsid w:val="00831DF4"/>
    <w:rsid w:val="00835D21"/>
    <w:rsid w:val="00850FEB"/>
    <w:rsid w:val="00853117"/>
    <w:rsid w:val="00855C99"/>
    <w:rsid w:val="00860F9D"/>
    <w:rsid w:val="0087181C"/>
    <w:rsid w:val="008725F9"/>
    <w:rsid w:val="00877555"/>
    <w:rsid w:val="008854BA"/>
    <w:rsid w:val="00886581"/>
    <w:rsid w:val="008A1614"/>
    <w:rsid w:val="008A324D"/>
    <w:rsid w:val="008B47D8"/>
    <w:rsid w:val="008C3871"/>
    <w:rsid w:val="008C4885"/>
    <w:rsid w:val="008C605D"/>
    <w:rsid w:val="008E60B0"/>
    <w:rsid w:val="008F5D78"/>
    <w:rsid w:val="009046E6"/>
    <w:rsid w:val="009206C3"/>
    <w:rsid w:val="009239DB"/>
    <w:rsid w:val="009243EF"/>
    <w:rsid w:val="00925B9A"/>
    <w:rsid w:val="0093234F"/>
    <w:rsid w:val="00932FA0"/>
    <w:rsid w:val="009370C0"/>
    <w:rsid w:val="0096101D"/>
    <w:rsid w:val="00962AC3"/>
    <w:rsid w:val="00964DB4"/>
    <w:rsid w:val="009750CE"/>
    <w:rsid w:val="009A1843"/>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849FA"/>
    <w:rsid w:val="00A9060F"/>
    <w:rsid w:val="00AA39D1"/>
    <w:rsid w:val="00AC7266"/>
    <w:rsid w:val="00AD3C27"/>
    <w:rsid w:val="00AD3CBB"/>
    <w:rsid w:val="00AE1062"/>
    <w:rsid w:val="00AE3604"/>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2FE4"/>
    <w:rsid w:val="00BA6F60"/>
    <w:rsid w:val="00BB01EC"/>
    <w:rsid w:val="00BB5BF9"/>
    <w:rsid w:val="00BC4CE1"/>
    <w:rsid w:val="00BD1DD1"/>
    <w:rsid w:val="00BE3411"/>
    <w:rsid w:val="00BE44C3"/>
    <w:rsid w:val="00BE7488"/>
    <w:rsid w:val="00BE7542"/>
    <w:rsid w:val="00BF0FD1"/>
    <w:rsid w:val="00C03E33"/>
    <w:rsid w:val="00C03EF1"/>
    <w:rsid w:val="00C13C50"/>
    <w:rsid w:val="00C31D47"/>
    <w:rsid w:val="00C45289"/>
    <w:rsid w:val="00C54FE7"/>
    <w:rsid w:val="00C74956"/>
    <w:rsid w:val="00C764DB"/>
    <w:rsid w:val="00CB1F59"/>
    <w:rsid w:val="00CC1673"/>
    <w:rsid w:val="00CC6FD2"/>
    <w:rsid w:val="00CD1353"/>
    <w:rsid w:val="00CE1853"/>
    <w:rsid w:val="00CE2E56"/>
    <w:rsid w:val="00CE3025"/>
    <w:rsid w:val="00CE3E4F"/>
    <w:rsid w:val="00CF2B10"/>
    <w:rsid w:val="00D00221"/>
    <w:rsid w:val="00D06F70"/>
    <w:rsid w:val="00D16488"/>
    <w:rsid w:val="00D25341"/>
    <w:rsid w:val="00D2609E"/>
    <w:rsid w:val="00D26C47"/>
    <w:rsid w:val="00D32ACC"/>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2DF"/>
    <w:rsid w:val="00E1467C"/>
    <w:rsid w:val="00E21D4D"/>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B"/>
    <w:rsid w:val="00EB594C"/>
    <w:rsid w:val="00F075EA"/>
    <w:rsid w:val="00F137C1"/>
    <w:rsid w:val="00F23D67"/>
    <w:rsid w:val="00F265D5"/>
    <w:rsid w:val="00F358BF"/>
    <w:rsid w:val="00F452C7"/>
    <w:rsid w:val="00F45CE8"/>
    <w:rsid w:val="00F54A8E"/>
    <w:rsid w:val="00F55B79"/>
    <w:rsid w:val="00F56CA6"/>
    <w:rsid w:val="00F6067F"/>
    <w:rsid w:val="00F62A95"/>
    <w:rsid w:val="00F747BA"/>
    <w:rsid w:val="00F7781D"/>
    <w:rsid w:val="00F93134"/>
    <w:rsid w:val="00FB41A1"/>
    <w:rsid w:val="00FB5B11"/>
    <w:rsid w:val="00FB6C2E"/>
    <w:rsid w:val="00FC0B72"/>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microsoft.com/office/2007/relationships/hdphoto" Target="media/hdphoto1.wdp"/><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oter" Target="footer1.xml"/><Relationship Id="rId81" Type="http://schemas.openxmlformats.org/officeDocument/2006/relationships/footer" Target="footer2.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en.wikipedia.org/wiki/Socket.IO"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s://es.wikipedia.org/wiki/JavaScript" TargetMode="External"/><Relationship Id="rId74" Type="http://schemas.openxmlformats.org/officeDocument/2006/relationships/hyperlink" Target="https://es.wikipedia.org/wiki/Node.js" TargetMode="External"/><Relationship Id="rId75" Type="http://schemas.openxmlformats.org/officeDocument/2006/relationships/hyperlink" Target="https://es.wikipedia.org/wiki/HTML" TargetMode="External"/><Relationship Id="rId76" Type="http://schemas.openxmlformats.org/officeDocument/2006/relationships/hyperlink" Target="https://es.wikipedia.org/wiki/Hoja_de_estilos_en_cascada" TargetMode="External"/><Relationship Id="rId77" Type="http://schemas.openxmlformats.org/officeDocument/2006/relationships/hyperlink" Target="https://es.wikipedia.org/wiki/SQLite" TargetMode="External"/><Relationship Id="rId78" Type="http://schemas.openxmlformats.org/officeDocument/2006/relationships/hyperlink" Target="https://es.wikipedia.org/wiki/Base_de_datos" TargetMode="External"/><Relationship Id="rId79" Type="http://schemas.openxmlformats.org/officeDocument/2006/relationships/hyperlink" Target="https://es.wikipedia.org/wiki/ACID"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es.wikipedia.org/wiki/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04F3A-8AFB-554D-AB15-376832C59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64</Pages>
  <Words>12836</Words>
  <Characters>73169</Characters>
  <Application>Microsoft Macintosh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6</cp:revision>
  <dcterms:created xsi:type="dcterms:W3CDTF">2017-09-08T08:15:00Z</dcterms:created>
  <dcterms:modified xsi:type="dcterms:W3CDTF">2017-09-28T17:06:00Z</dcterms:modified>
</cp:coreProperties>
</file>