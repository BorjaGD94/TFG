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9750CE">
        <w:t>Measurement</w:t>
      </w:r>
      <w:proofErr w:type="spellEnd"/>
      <w:r w:rsidR="009750CE">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14A75776" w14:textId="77777777" w:rsidR="00F075EA" w:rsidRDefault="009243EF">
      <w:pPr>
        <w:pStyle w:val="TOC1"/>
        <w:tabs>
          <w:tab w:val="right" w:leader="dot" w:pos="8630"/>
        </w:tabs>
        <w:rPr>
          <w:rFonts w:asciiTheme="minorHAnsi" w:hAnsiTheme="minorHAnsi"/>
          <w:b w:val="0"/>
          <w:noProof/>
          <w:color w:val="auto"/>
          <w:lang w:eastAsia="ja-JP"/>
        </w:rPr>
      </w:pPr>
      <w:del w:id="2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F075EA">
        <w:rPr>
          <w:noProof/>
        </w:rPr>
        <w:t>1.  Introducción</w:t>
      </w:r>
      <w:r w:rsidR="00F075EA">
        <w:rPr>
          <w:noProof/>
        </w:rPr>
        <w:tab/>
      </w:r>
      <w:r w:rsidR="00F075EA">
        <w:rPr>
          <w:noProof/>
        </w:rPr>
        <w:fldChar w:fldCharType="begin"/>
      </w:r>
      <w:r w:rsidR="00F075EA">
        <w:rPr>
          <w:noProof/>
        </w:rPr>
        <w:instrText xml:space="preserve"> PAGEREF _Toc367781999 \h </w:instrText>
      </w:r>
      <w:r w:rsidR="00F075EA">
        <w:rPr>
          <w:noProof/>
        </w:rPr>
      </w:r>
      <w:r w:rsidR="00F075EA">
        <w:rPr>
          <w:noProof/>
        </w:rPr>
        <w:fldChar w:fldCharType="separate"/>
      </w:r>
      <w:r w:rsidR="00F075EA">
        <w:rPr>
          <w:noProof/>
        </w:rPr>
        <w:t>6</w:t>
      </w:r>
      <w:r w:rsidR="00F075EA">
        <w:rPr>
          <w:noProof/>
        </w:rPr>
        <w:fldChar w:fldCharType="end"/>
      </w:r>
    </w:p>
    <w:p w14:paraId="72D305BB" w14:textId="77777777" w:rsidR="00F075EA" w:rsidRDefault="00F075EA">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_Toc367782000 \h </w:instrText>
      </w:r>
      <w:r>
        <w:rPr>
          <w:noProof/>
        </w:rPr>
      </w:r>
      <w:r>
        <w:rPr>
          <w:noProof/>
        </w:rPr>
        <w:fldChar w:fldCharType="separate"/>
      </w:r>
      <w:r>
        <w:rPr>
          <w:noProof/>
        </w:rPr>
        <w:t>6</w:t>
      </w:r>
      <w:r>
        <w:rPr>
          <w:noProof/>
        </w:rPr>
        <w:fldChar w:fldCharType="end"/>
      </w:r>
    </w:p>
    <w:p w14:paraId="248FDC28" w14:textId="77777777" w:rsidR="00F075EA" w:rsidRDefault="00F075EA">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_Toc367782001 \h </w:instrText>
      </w:r>
      <w:r>
        <w:rPr>
          <w:noProof/>
        </w:rPr>
      </w:r>
      <w:r>
        <w:rPr>
          <w:noProof/>
        </w:rPr>
        <w:fldChar w:fldCharType="separate"/>
      </w:r>
      <w:r>
        <w:rPr>
          <w:noProof/>
        </w:rPr>
        <w:t>6</w:t>
      </w:r>
      <w:r>
        <w:rPr>
          <w:noProof/>
        </w:rPr>
        <w:fldChar w:fldCharType="end"/>
      </w:r>
    </w:p>
    <w:p w14:paraId="3DFDC2DF" w14:textId="77777777" w:rsidR="00F075EA" w:rsidRDefault="00F075EA">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_Toc367782002 \h </w:instrText>
      </w:r>
      <w:r>
        <w:rPr>
          <w:noProof/>
        </w:rPr>
      </w:r>
      <w:r>
        <w:rPr>
          <w:noProof/>
        </w:rPr>
        <w:fldChar w:fldCharType="separate"/>
      </w:r>
      <w:r>
        <w:rPr>
          <w:noProof/>
        </w:rPr>
        <w:t>7</w:t>
      </w:r>
      <w:r>
        <w:rPr>
          <w:noProof/>
        </w:rPr>
        <w:fldChar w:fldCharType="end"/>
      </w:r>
    </w:p>
    <w:p w14:paraId="4B29C4C5"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2.1.1.  HTML</w:t>
      </w:r>
      <w:r w:rsidRPr="009750CE">
        <w:rPr>
          <w:noProof/>
          <w:lang w:val="en-US"/>
        </w:rPr>
        <w:tab/>
      </w:r>
      <w:r>
        <w:rPr>
          <w:noProof/>
        </w:rPr>
        <w:fldChar w:fldCharType="begin"/>
      </w:r>
      <w:r w:rsidRPr="009750CE">
        <w:rPr>
          <w:noProof/>
          <w:lang w:val="en-US"/>
        </w:rPr>
        <w:instrText xml:space="preserve"> PAGEREF _Toc367782003 \h </w:instrText>
      </w:r>
      <w:r>
        <w:rPr>
          <w:noProof/>
        </w:rPr>
      </w:r>
      <w:r>
        <w:rPr>
          <w:noProof/>
        </w:rPr>
        <w:fldChar w:fldCharType="separate"/>
      </w:r>
      <w:r w:rsidRPr="009750CE">
        <w:rPr>
          <w:noProof/>
          <w:lang w:val="en-US"/>
        </w:rPr>
        <w:t>7</w:t>
      </w:r>
      <w:r>
        <w:rPr>
          <w:noProof/>
        </w:rPr>
        <w:fldChar w:fldCharType="end"/>
      </w:r>
    </w:p>
    <w:p w14:paraId="1C6E98A7"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2.1.2.  CSS</w:t>
      </w:r>
      <w:r w:rsidRPr="009750CE">
        <w:rPr>
          <w:noProof/>
          <w:lang w:val="en-US"/>
        </w:rPr>
        <w:tab/>
      </w:r>
      <w:r>
        <w:rPr>
          <w:noProof/>
        </w:rPr>
        <w:fldChar w:fldCharType="begin"/>
      </w:r>
      <w:r w:rsidRPr="00B44453">
        <w:rPr>
          <w:noProof/>
          <w:lang w:val="en-US"/>
          <w:rPrChange w:id="23" w:author="Rodrigo García" w:date="2017-09-24T12:09:00Z">
            <w:rPr>
              <w:i w:val="0"/>
              <w:noProof/>
              <w:sz w:val="24"/>
              <w:szCs w:val="24"/>
            </w:rPr>
          </w:rPrChange>
        </w:rPr>
        <w:instrText xml:space="preserve"> PAGEREF _Toc367782004 \h </w:instrText>
      </w:r>
      <w:r>
        <w:rPr>
          <w:noProof/>
        </w:rPr>
      </w:r>
      <w:r>
        <w:rPr>
          <w:noProof/>
        </w:rPr>
        <w:fldChar w:fldCharType="separate"/>
      </w:r>
      <w:r w:rsidRPr="009750CE">
        <w:rPr>
          <w:noProof/>
          <w:lang w:val="en-US"/>
        </w:rPr>
        <w:t>7</w:t>
      </w:r>
      <w:r>
        <w:rPr>
          <w:noProof/>
        </w:rPr>
        <w:fldChar w:fldCharType="end"/>
      </w:r>
    </w:p>
    <w:p w14:paraId="59E30566" w14:textId="77777777" w:rsidR="00F075EA" w:rsidRPr="009750CE" w:rsidRDefault="00F075EA">
      <w:pPr>
        <w:pStyle w:val="TOC2"/>
        <w:tabs>
          <w:tab w:val="right" w:leader="dot" w:pos="8630"/>
        </w:tabs>
        <w:rPr>
          <w:noProof/>
          <w:sz w:val="24"/>
          <w:szCs w:val="24"/>
          <w:lang w:val="en-US" w:eastAsia="ja-JP"/>
        </w:rPr>
      </w:pPr>
      <w:r w:rsidRPr="009750CE">
        <w:rPr>
          <w:noProof/>
          <w:lang w:val="en-US"/>
        </w:rPr>
        <w:t>2.2.  NodeJS</w:t>
      </w:r>
      <w:r w:rsidRPr="009750CE">
        <w:rPr>
          <w:noProof/>
          <w:lang w:val="en-US"/>
        </w:rPr>
        <w:tab/>
      </w:r>
      <w:r>
        <w:rPr>
          <w:noProof/>
        </w:rPr>
        <w:fldChar w:fldCharType="begin"/>
      </w:r>
      <w:r w:rsidRPr="00B44453">
        <w:rPr>
          <w:noProof/>
          <w:lang w:val="en-US"/>
          <w:rPrChange w:id="24" w:author="Rodrigo García" w:date="2017-09-24T12:09:00Z">
            <w:rPr>
              <w:noProof/>
              <w:sz w:val="24"/>
              <w:szCs w:val="24"/>
            </w:rPr>
          </w:rPrChange>
        </w:rPr>
        <w:instrText xml:space="preserve"> PAGEREF _Toc367782005 \h </w:instrText>
      </w:r>
      <w:r>
        <w:rPr>
          <w:noProof/>
        </w:rPr>
      </w:r>
      <w:r>
        <w:rPr>
          <w:noProof/>
        </w:rPr>
        <w:fldChar w:fldCharType="separate"/>
      </w:r>
      <w:r w:rsidRPr="009750CE">
        <w:rPr>
          <w:noProof/>
          <w:lang w:val="en-US"/>
        </w:rPr>
        <w:t>7</w:t>
      </w:r>
      <w:r>
        <w:rPr>
          <w:noProof/>
        </w:rPr>
        <w:fldChar w:fldCharType="end"/>
      </w:r>
    </w:p>
    <w:p w14:paraId="755305E0"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2.2.1  Express.js</w:t>
      </w:r>
      <w:r w:rsidRPr="009750CE">
        <w:rPr>
          <w:noProof/>
          <w:lang w:val="en-US"/>
        </w:rPr>
        <w:tab/>
      </w:r>
      <w:r>
        <w:rPr>
          <w:noProof/>
        </w:rPr>
        <w:fldChar w:fldCharType="begin"/>
      </w:r>
      <w:r w:rsidRPr="00B44453">
        <w:rPr>
          <w:noProof/>
          <w:lang w:val="en-US"/>
          <w:rPrChange w:id="25" w:author="Rodrigo García" w:date="2017-09-24T12:09:00Z">
            <w:rPr>
              <w:i w:val="0"/>
              <w:noProof/>
              <w:sz w:val="24"/>
              <w:szCs w:val="24"/>
            </w:rPr>
          </w:rPrChange>
        </w:rPr>
        <w:instrText xml:space="preserve"> PAGEREF _Toc367782006 \h </w:instrText>
      </w:r>
      <w:r>
        <w:rPr>
          <w:noProof/>
        </w:rPr>
      </w:r>
      <w:r>
        <w:rPr>
          <w:noProof/>
        </w:rPr>
        <w:fldChar w:fldCharType="separate"/>
      </w:r>
      <w:r w:rsidRPr="009750CE">
        <w:rPr>
          <w:noProof/>
          <w:lang w:val="en-US"/>
        </w:rPr>
        <w:t>8</w:t>
      </w:r>
      <w:r>
        <w:rPr>
          <w:noProof/>
        </w:rPr>
        <w:fldChar w:fldCharType="end"/>
      </w:r>
    </w:p>
    <w:p w14:paraId="0D154AD4"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2.2.2.  App.js</w:t>
      </w:r>
      <w:r w:rsidRPr="009750CE">
        <w:rPr>
          <w:noProof/>
          <w:lang w:val="en-US"/>
        </w:rPr>
        <w:tab/>
      </w:r>
      <w:r>
        <w:rPr>
          <w:noProof/>
        </w:rPr>
        <w:fldChar w:fldCharType="begin"/>
      </w:r>
      <w:r w:rsidRPr="00B44453">
        <w:rPr>
          <w:noProof/>
          <w:lang w:val="en-US"/>
          <w:rPrChange w:id="26" w:author="Rodrigo García" w:date="2017-09-24T12:09:00Z">
            <w:rPr>
              <w:i w:val="0"/>
              <w:noProof/>
              <w:sz w:val="24"/>
              <w:szCs w:val="24"/>
            </w:rPr>
          </w:rPrChange>
        </w:rPr>
        <w:instrText xml:space="preserve"> PAGEREF _Toc367782007 \h </w:instrText>
      </w:r>
      <w:r>
        <w:rPr>
          <w:noProof/>
        </w:rPr>
      </w:r>
      <w:r>
        <w:rPr>
          <w:noProof/>
        </w:rPr>
        <w:fldChar w:fldCharType="separate"/>
      </w:r>
      <w:r w:rsidRPr="009750CE">
        <w:rPr>
          <w:noProof/>
          <w:lang w:val="en-US"/>
        </w:rPr>
        <w:t>8</w:t>
      </w:r>
      <w:r>
        <w:rPr>
          <w:noProof/>
        </w:rPr>
        <w:fldChar w:fldCharType="end"/>
      </w:r>
    </w:p>
    <w:p w14:paraId="04E46296"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2.2.3.  Javascript</w:t>
      </w:r>
      <w:r w:rsidRPr="009750CE">
        <w:rPr>
          <w:noProof/>
          <w:lang w:val="en-US"/>
        </w:rPr>
        <w:tab/>
      </w:r>
      <w:r>
        <w:rPr>
          <w:noProof/>
        </w:rPr>
        <w:fldChar w:fldCharType="begin"/>
      </w:r>
      <w:r w:rsidRPr="00B44453">
        <w:rPr>
          <w:noProof/>
          <w:lang w:val="en-US"/>
          <w:rPrChange w:id="27" w:author="Rodrigo García" w:date="2017-09-24T12:09:00Z">
            <w:rPr>
              <w:i w:val="0"/>
              <w:noProof/>
              <w:sz w:val="24"/>
              <w:szCs w:val="24"/>
            </w:rPr>
          </w:rPrChange>
        </w:rPr>
        <w:instrText xml:space="preserve"> PAGEREF _Toc367782008 \h </w:instrText>
      </w:r>
      <w:r>
        <w:rPr>
          <w:noProof/>
        </w:rPr>
      </w:r>
      <w:r>
        <w:rPr>
          <w:noProof/>
        </w:rPr>
        <w:fldChar w:fldCharType="separate"/>
      </w:r>
      <w:r w:rsidRPr="009750CE">
        <w:rPr>
          <w:noProof/>
          <w:lang w:val="en-US"/>
        </w:rPr>
        <w:t>9</w:t>
      </w:r>
      <w:r>
        <w:rPr>
          <w:noProof/>
        </w:rPr>
        <w:fldChar w:fldCharType="end"/>
      </w:r>
    </w:p>
    <w:p w14:paraId="48A6D77A"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2.2.4.  Socket.io</w:t>
      </w:r>
      <w:r w:rsidRPr="009750CE">
        <w:rPr>
          <w:noProof/>
          <w:lang w:val="en-US"/>
        </w:rPr>
        <w:tab/>
      </w:r>
      <w:r>
        <w:rPr>
          <w:noProof/>
        </w:rPr>
        <w:fldChar w:fldCharType="begin"/>
      </w:r>
      <w:r w:rsidRPr="00B44453">
        <w:rPr>
          <w:noProof/>
          <w:lang w:val="en-US"/>
          <w:rPrChange w:id="28" w:author="Rodrigo García" w:date="2017-09-24T12:09:00Z">
            <w:rPr>
              <w:i w:val="0"/>
              <w:noProof/>
              <w:sz w:val="24"/>
              <w:szCs w:val="24"/>
            </w:rPr>
          </w:rPrChange>
        </w:rPr>
        <w:instrText xml:space="preserve"> PAGEREF _Toc367782009 \h </w:instrText>
      </w:r>
      <w:r>
        <w:rPr>
          <w:noProof/>
        </w:rPr>
      </w:r>
      <w:r>
        <w:rPr>
          <w:noProof/>
        </w:rPr>
        <w:fldChar w:fldCharType="separate"/>
      </w:r>
      <w:r w:rsidRPr="009750CE">
        <w:rPr>
          <w:noProof/>
          <w:lang w:val="en-US"/>
        </w:rPr>
        <w:t>9</w:t>
      </w:r>
      <w:r>
        <w:rPr>
          <w:noProof/>
        </w:rPr>
        <w:fldChar w:fldCharType="end"/>
      </w:r>
    </w:p>
    <w:p w14:paraId="43A54BFF" w14:textId="77777777" w:rsidR="00F075EA" w:rsidRDefault="00F075EA">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_Toc367782010 \h </w:instrText>
      </w:r>
      <w:r>
        <w:rPr>
          <w:noProof/>
        </w:rPr>
      </w:r>
      <w:r>
        <w:rPr>
          <w:noProof/>
        </w:rPr>
        <w:fldChar w:fldCharType="separate"/>
      </w:r>
      <w:r>
        <w:rPr>
          <w:noProof/>
        </w:rPr>
        <w:t>9</w:t>
      </w:r>
      <w:r>
        <w:rPr>
          <w:noProof/>
        </w:rPr>
        <w:fldChar w:fldCharType="end"/>
      </w:r>
    </w:p>
    <w:p w14:paraId="376145F6" w14:textId="77777777" w:rsidR="00F075EA" w:rsidRDefault="00F075EA">
      <w:pPr>
        <w:pStyle w:val="TOC3"/>
        <w:tabs>
          <w:tab w:val="right" w:leader="dot" w:pos="8630"/>
        </w:tabs>
        <w:rPr>
          <w:i w:val="0"/>
          <w:noProof/>
          <w:sz w:val="24"/>
          <w:szCs w:val="24"/>
          <w:lang w:eastAsia="ja-JP"/>
        </w:rPr>
      </w:pPr>
      <w:r w:rsidRPr="000E4184">
        <w:rPr>
          <w:noProof/>
          <w:shd w:val="clear" w:color="auto" w:fill="FFFFFF"/>
        </w:rPr>
        <w:t>2.2.6.  Chart.js</w:t>
      </w:r>
      <w:r>
        <w:rPr>
          <w:noProof/>
        </w:rPr>
        <w:tab/>
      </w:r>
      <w:r>
        <w:rPr>
          <w:noProof/>
        </w:rPr>
        <w:fldChar w:fldCharType="begin"/>
      </w:r>
      <w:r>
        <w:rPr>
          <w:noProof/>
        </w:rPr>
        <w:instrText xml:space="preserve"> PAGEREF _Toc367782011 \h </w:instrText>
      </w:r>
      <w:r>
        <w:rPr>
          <w:noProof/>
        </w:rPr>
      </w:r>
      <w:r>
        <w:rPr>
          <w:noProof/>
        </w:rPr>
        <w:fldChar w:fldCharType="separate"/>
      </w:r>
      <w:r>
        <w:rPr>
          <w:noProof/>
        </w:rPr>
        <w:t>10</w:t>
      </w:r>
      <w:r>
        <w:rPr>
          <w:noProof/>
        </w:rPr>
        <w:fldChar w:fldCharType="end"/>
      </w:r>
    </w:p>
    <w:p w14:paraId="29C5BD6B" w14:textId="77777777" w:rsidR="00F075EA" w:rsidRDefault="00F075EA">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_Toc367782012 \h </w:instrText>
      </w:r>
      <w:r>
        <w:rPr>
          <w:noProof/>
        </w:rPr>
      </w:r>
      <w:r>
        <w:rPr>
          <w:noProof/>
        </w:rPr>
        <w:fldChar w:fldCharType="separate"/>
      </w:r>
      <w:r>
        <w:rPr>
          <w:noProof/>
        </w:rPr>
        <w:t>10</w:t>
      </w:r>
      <w:r>
        <w:rPr>
          <w:noProof/>
        </w:rPr>
        <w:fldChar w:fldCharType="end"/>
      </w:r>
    </w:p>
    <w:p w14:paraId="22007D8D" w14:textId="77777777" w:rsidR="00F075EA" w:rsidRDefault="00F075EA">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_Toc367782013 \h </w:instrText>
      </w:r>
      <w:r>
        <w:rPr>
          <w:noProof/>
        </w:rPr>
      </w:r>
      <w:r>
        <w:rPr>
          <w:noProof/>
        </w:rPr>
        <w:fldChar w:fldCharType="separate"/>
      </w:r>
      <w:r>
        <w:rPr>
          <w:noProof/>
        </w:rPr>
        <w:t>11</w:t>
      </w:r>
      <w:r>
        <w:rPr>
          <w:noProof/>
        </w:rPr>
        <w:fldChar w:fldCharType="end"/>
      </w:r>
    </w:p>
    <w:p w14:paraId="07DD4F3C" w14:textId="77777777" w:rsidR="00F075EA" w:rsidRDefault="00F075EA">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_Toc367782014 \h </w:instrText>
      </w:r>
      <w:r>
        <w:rPr>
          <w:noProof/>
        </w:rPr>
      </w:r>
      <w:r>
        <w:rPr>
          <w:noProof/>
        </w:rPr>
        <w:fldChar w:fldCharType="separate"/>
      </w:r>
      <w:r>
        <w:rPr>
          <w:noProof/>
        </w:rPr>
        <w:t>11</w:t>
      </w:r>
      <w:r>
        <w:rPr>
          <w:noProof/>
        </w:rPr>
        <w:fldChar w:fldCharType="end"/>
      </w:r>
    </w:p>
    <w:p w14:paraId="50356F70" w14:textId="77777777" w:rsidR="00F075EA" w:rsidRDefault="00F075EA">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_Toc367782015 \h </w:instrText>
      </w:r>
      <w:r>
        <w:rPr>
          <w:noProof/>
        </w:rPr>
      </w:r>
      <w:r>
        <w:rPr>
          <w:noProof/>
        </w:rPr>
        <w:fldChar w:fldCharType="separate"/>
      </w:r>
      <w:r>
        <w:rPr>
          <w:noProof/>
        </w:rPr>
        <w:t>12</w:t>
      </w:r>
      <w:r>
        <w:rPr>
          <w:noProof/>
        </w:rPr>
        <w:fldChar w:fldCharType="end"/>
      </w:r>
    </w:p>
    <w:p w14:paraId="2D00EFD5" w14:textId="77777777" w:rsidR="00F075EA" w:rsidRDefault="00F075EA">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_Toc367782016 \h </w:instrText>
      </w:r>
      <w:r>
        <w:rPr>
          <w:noProof/>
        </w:rPr>
      </w:r>
      <w:r>
        <w:rPr>
          <w:noProof/>
        </w:rPr>
        <w:fldChar w:fldCharType="separate"/>
      </w:r>
      <w:r>
        <w:rPr>
          <w:noProof/>
        </w:rPr>
        <w:t>12</w:t>
      </w:r>
      <w:r>
        <w:rPr>
          <w:noProof/>
        </w:rPr>
        <w:fldChar w:fldCharType="end"/>
      </w:r>
    </w:p>
    <w:p w14:paraId="17FD978C" w14:textId="77777777" w:rsidR="00F075EA" w:rsidRDefault="00F075EA">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_Toc367782017 \h </w:instrText>
      </w:r>
      <w:r>
        <w:rPr>
          <w:noProof/>
        </w:rPr>
      </w:r>
      <w:r>
        <w:rPr>
          <w:noProof/>
        </w:rPr>
        <w:fldChar w:fldCharType="separate"/>
      </w:r>
      <w:r>
        <w:rPr>
          <w:noProof/>
        </w:rPr>
        <w:t>13</w:t>
      </w:r>
      <w:r>
        <w:rPr>
          <w:noProof/>
        </w:rPr>
        <w:fldChar w:fldCharType="end"/>
      </w:r>
    </w:p>
    <w:p w14:paraId="76AB8F2D" w14:textId="77777777" w:rsidR="00F075EA" w:rsidRDefault="00F075EA">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_Toc367782018 \h </w:instrText>
      </w:r>
      <w:r>
        <w:rPr>
          <w:noProof/>
        </w:rPr>
      </w:r>
      <w:r>
        <w:rPr>
          <w:noProof/>
        </w:rPr>
        <w:fldChar w:fldCharType="separate"/>
      </w:r>
      <w:r>
        <w:rPr>
          <w:noProof/>
        </w:rPr>
        <w:t>13</w:t>
      </w:r>
      <w:r>
        <w:rPr>
          <w:noProof/>
        </w:rPr>
        <w:fldChar w:fldCharType="end"/>
      </w:r>
    </w:p>
    <w:p w14:paraId="2EA0AFD4" w14:textId="77777777" w:rsidR="00F075EA" w:rsidRDefault="00F075EA">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_Toc367782019 \h </w:instrText>
      </w:r>
      <w:r>
        <w:rPr>
          <w:noProof/>
        </w:rPr>
      </w:r>
      <w:r>
        <w:rPr>
          <w:noProof/>
        </w:rPr>
        <w:fldChar w:fldCharType="separate"/>
      </w:r>
      <w:r>
        <w:rPr>
          <w:noProof/>
        </w:rPr>
        <w:t>13</w:t>
      </w:r>
      <w:r>
        <w:rPr>
          <w:noProof/>
        </w:rPr>
        <w:fldChar w:fldCharType="end"/>
      </w:r>
    </w:p>
    <w:p w14:paraId="658622DE" w14:textId="77777777" w:rsidR="00F075EA" w:rsidRDefault="00F075EA">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_Toc367782020 \h </w:instrText>
      </w:r>
      <w:r>
        <w:rPr>
          <w:noProof/>
        </w:rPr>
      </w:r>
      <w:r>
        <w:rPr>
          <w:noProof/>
        </w:rPr>
        <w:fldChar w:fldCharType="separate"/>
      </w:r>
      <w:r>
        <w:rPr>
          <w:noProof/>
        </w:rPr>
        <w:t>14</w:t>
      </w:r>
      <w:r>
        <w:rPr>
          <w:noProof/>
        </w:rPr>
        <w:fldChar w:fldCharType="end"/>
      </w:r>
    </w:p>
    <w:p w14:paraId="65F48A18" w14:textId="77777777" w:rsidR="00F075EA" w:rsidRDefault="00F075EA">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_Toc367782021 \h </w:instrText>
      </w:r>
      <w:r>
        <w:rPr>
          <w:noProof/>
        </w:rPr>
      </w:r>
      <w:r>
        <w:rPr>
          <w:noProof/>
        </w:rPr>
        <w:fldChar w:fldCharType="separate"/>
      </w:r>
      <w:r>
        <w:rPr>
          <w:noProof/>
        </w:rPr>
        <w:t>14</w:t>
      </w:r>
      <w:r>
        <w:rPr>
          <w:noProof/>
        </w:rPr>
        <w:fldChar w:fldCharType="end"/>
      </w:r>
    </w:p>
    <w:p w14:paraId="7162A6B0" w14:textId="77777777" w:rsidR="00F075EA" w:rsidRDefault="00F075EA">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_Toc367782022 \h </w:instrText>
      </w:r>
      <w:r>
        <w:rPr>
          <w:noProof/>
        </w:rPr>
      </w:r>
      <w:r>
        <w:rPr>
          <w:noProof/>
        </w:rPr>
        <w:fldChar w:fldCharType="separate"/>
      </w:r>
      <w:r>
        <w:rPr>
          <w:noProof/>
        </w:rPr>
        <w:t>15</w:t>
      </w:r>
      <w:r>
        <w:rPr>
          <w:noProof/>
        </w:rPr>
        <w:fldChar w:fldCharType="end"/>
      </w:r>
    </w:p>
    <w:p w14:paraId="70A1A452" w14:textId="77777777" w:rsidR="00F075EA" w:rsidRDefault="00F075EA">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_Toc367782023 \h </w:instrText>
      </w:r>
      <w:r>
        <w:rPr>
          <w:noProof/>
        </w:rPr>
      </w:r>
      <w:r>
        <w:rPr>
          <w:noProof/>
        </w:rPr>
        <w:fldChar w:fldCharType="separate"/>
      </w:r>
      <w:r>
        <w:rPr>
          <w:noProof/>
        </w:rPr>
        <w:t>19</w:t>
      </w:r>
      <w:r>
        <w:rPr>
          <w:noProof/>
        </w:rPr>
        <w:fldChar w:fldCharType="end"/>
      </w:r>
    </w:p>
    <w:p w14:paraId="0429DDB2" w14:textId="77777777" w:rsidR="00F075EA" w:rsidRDefault="00F075EA">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_Toc367782024 \h </w:instrText>
      </w:r>
      <w:r>
        <w:rPr>
          <w:noProof/>
        </w:rPr>
      </w:r>
      <w:r>
        <w:rPr>
          <w:noProof/>
        </w:rPr>
        <w:fldChar w:fldCharType="separate"/>
      </w:r>
      <w:r>
        <w:rPr>
          <w:noProof/>
        </w:rPr>
        <w:t>19</w:t>
      </w:r>
      <w:r>
        <w:rPr>
          <w:noProof/>
        </w:rPr>
        <w:fldChar w:fldCharType="end"/>
      </w:r>
    </w:p>
    <w:p w14:paraId="552AAB89" w14:textId="77777777" w:rsidR="00F075EA" w:rsidRDefault="00F075EA">
      <w:pPr>
        <w:pStyle w:val="TOC3"/>
        <w:tabs>
          <w:tab w:val="right" w:leader="dot" w:pos="8630"/>
        </w:tabs>
        <w:rPr>
          <w:i w:val="0"/>
          <w:noProof/>
          <w:sz w:val="24"/>
          <w:szCs w:val="24"/>
          <w:lang w:eastAsia="ja-JP"/>
        </w:rPr>
      </w:pPr>
      <w:r>
        <w:rPr>
          <w:noProof/>
        </w:rPr>
        <w:t>3.5.1.  Aspecto de la aplicación web</w:t>
      </w:r>
      <w:r>
        <w:rPr>
          <w:noProof/>
        </w:rPr>
        <w:tab/>
      </w:r>
      <w:r>
        <w:rPr>
          <w:noProof/>
        </w:rPr>
        <w:fldChar w:fldCharType="begin"/>
      </w:r>
      <w:r>
        <w:rPr>
          <w:noProof/>
        </w:rPr>
        <w:instrText xml:space="preserve"> PAGEREF _Toc367782025 \h </w:instrText>
      </w:r>
      <w:r>
        <w:rPr>
          <w:noProof/>
        </w:rPr>
      </w:r>
      <w:r>
        <w:rPr>
          <w:noProof/>
        </w:rPr>
        <w:fldChar w:fldCharType="separate"/>
      </w:r>
      <w:r>
        <w:rPr>
          <w:noProof/>
        </w:rPr>
        <w:t>20</w:t>
      </w:r>
      <w:r>
        <w:rPr>
          <w:noProof/>
        </w:rPr>
        <w:fldChar w:fldCharType="end"/>
      </w:r>
    </w:p>
    <w:p w14:paraId="6103979C" w14:textId="77777777" w:rsidR="00F075EA" w:rsidRDefault="00F075EA">
      <w:pPr>
        <w:pStyle w:val="TOC3"/>
        <w:tabs>
          <w:tab w:val="right" w:leader="dot" w:pos="8630"/>
        </w:tabs>
        <w:rPr>
          <w:i w:val="0"/>
          <w:noProof/>
          <w:sz w:val="24"/>
          <w:szCs w:val="24"/>
          <w:lang w:eastAsia="ja-JP"/>
        </w:rPr>
      </w:pPr>
      <w:r>
        <w:rPr>
          <w:noProof/>
        </w:rPr>
        <w:t>3.5.2  Aspecto de la Base de datos</w:t>
      </w:r>
      <w:r>
        <w:rPr>
          <w:noProof/>
        </w:rPr>
        <w:tab/>
      </w:r>
      <w:r>
        <w:rPr>
          <w:noProof/>
        </w:rPr>
        <w:fldChar w:fldCharType="begin"/>
      </w:r>
      <w:r>
        <w:rPr>
          <w:noProof/>
        </w:rPr>
        <w:instrText xml:space="preserve"> PAGEREF _Toc367782026 \h </w:instrText>
      </w:r>
      <w:r>
        <w:rPr>
          <w:noProof/>
        </w:rPr>
      </w:r>
      <w:r>
        <w:rPr>
          <w:noProof/>
        </w:rPr>
        <w:fldChar w:fldCharType="separate"/>
      </w:r>
      <w:r>
        <w:rPr>
          <w:noProof/>
        </w:rPr>
        <w:t>22</w:t>
      </w:r>
      <w:r>
        <w:rPr>
          <w:noProof/>
        </w:rPr>
        <w:fldChar w:fldCharType="end"/>
      </w:r>
    </w:p>
    <w:p w14:paraId="61DC2AA4" w14:textId="77777777" w:rsidR="00F075EA" w:rsidRDefault="00F075EA">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_Toc367782027 \h </w:instrText>
      </w:r>
      <w:r>
        <w:rPr>
          <w:noProof/>
        </w:rPr>
      </w:r>
      <w:r>
        <w:rPr>
          <w:noProof/>
        </w:rPr>
        <w:fldChar w:fldCharType="separate"/>
      </w:r>
      <w:r>
        <w:rPr>
          <w:noProof/>
        </w:rPr>
        <w:t>22</w:t>
      </w:r>
      <w:r>
        <w:rPr>
          <w:noProof/>
        </w:rPr>
        <w:fldChar w:fldCharType="end"/>
      </w:r>
    </w:p>
    <w:p w14:paraId="565CAFCA" w14:textId="77777777" w:rsidR="00F075EA" w:rsidRDefault="00F075EA">
      <w:pPr>
        <w:pStyle w:val="TOC2"/>
        <w:tabs>
          <w:tab w:val="right" w:leader="dot" w:pos="8630"/>
        </w:tabs>
        <w:rPr>
          <w:noProof/>
          <w:sz w:val="24"/>
          <w:szCs w:val="24"/>
          <w:lang w:eastAsia="ja-JP"/>
        </w:rPr>
      </w:pPr>
      <w:r>
        <w:rPr>
          <w:noProof/>
        </w:rPr>
        <w:t>3.6.  Especificación de la API</w:t>
      </w:r>
      <w:r>
        <w:rPr>
          <w:noProof/>
        </w:rPr>
        <w:tab/>
      </w:r>
      <w:r>
        <w:rPr>
          <w:noProof/>
        </w:rPr>
        <w:fldChar w:fldCharType="begin"/>
      </w:r>
      <w:r>
        <w:rPr>
          <w:noProof/>
        </w:rPr>
        <w:instrText xml:space="preserve"> PAGEREF _Toc367782028 \h </w:instrText>
      </w:r>
      <w:r>
        <w:rPr>
          <w:noProof/>
        </w:rPr>
      </w:r>
      <w:r>
        <w:rPr>
          <w:noProof/>
        </w:rPr>
        <w:fldChar w:fldCharType="separate"/>
      </w:r>
      <w:r>
        <w:rPr>
          <w:noProof/>
        </w:rPr>
        <w:t>23</w:t>
      </w:r>
      <w:r>
        <w:rPr>
          <w:noProof/>
        </w:rPr>
        <w:fldChar w:fldCharType="end"/>
      </w:r>
    </w:p>
    <w:p w14:paraId="3CD0CCE6" w14:textId="77777777" w:rsidR="00F075EA" w:rsidRDefault="00F075EA">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_Toc367782029 \h </w:instrText>
      </w:r>
      <w:r>
        <w:rPr>
          <w:noProof/>
        </w:rPr>
      </w:r>
      <w:r>
        <w:rPr>
          <w:noProof/>
        </w:rPr>
        <w:fldChar w:fldCharType="separate"/>
      </w:r>
      <w:r>
        <w:rPr>
          <w:noProof/>
        </w:rPr>
        <w:t>23</w:t>
      </w:r>
      <w:r>
        <w:rPr>
          <w:noProof/>
        </w:rPr>
        <w:fldChar w:fldCharType="end"/>
      </w:r>
    </w:p>
    <w:p w14:paraId="31515857" w14:textId="77777777" w:rsidR="00F075EA" w:rsidRDefault="00F075EA">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_Toc367782030 \h </w:instrText>
      </w:r>
      <w:r>
        <w:rPr>
          <w:noProof/>
        </w:rPr>
      </w:r>
      <w:r>
        <w:rPr>
          <w:noProof/>
        </w:rPr>
        <w:fldChar w:fldCharType="separate"/>
      </w:r>
      <w:r>
        <w:rPr>
          <w:noProof/>
        </w:rPr>
        <w:t>23</w:t>
      </w:r>
      <w:r>
        <w:rPr>
          <w:noProof/>
        </w:rPr>
        <w:fldChar w:fldCharType="end"/>
      </w:r>
    </w:p>
    <w:p w14:paraId="18B6D1B5" w14:textId="77777777" w:rsidR="00F075EA" w:rsidRDefault="00F075EA">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_Toc367782031 \h </w:instrText>
      </w:r>
      <w:r>
        <w:rPr>
          <w:noProof/>
        </w:rPr>
      </w:r>
      <w:r>
        <w:rPr>
          <w:noProof/>
        </w:rPr>
        <w:fldChar w:fldCharType="separate"/>
      </w:r>
      <w:r>
        <w:rPr>
          <w:noProof/>
        </w:rPr>
        <w:t>23</w:t>
      </w:r>
      <w:r>
        <w:rPr>
          <w:noProof/>
        </w:rPr>
        <w:fldChar w:fldCharType="end"/>
      </w:r>
    </w:p>
    <w:p w14:paraId="3897C6E6" w14:textId="77777777" w:rsidR="00F075EA" w:rsidRDefault="00F075EA">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_Toc367782032 \h </w:instrText>
      </w:r>
      <w:r>
        <w:rPr>
          <w:noProof/>
        </w:rPr>
      </w:r>
      <w:r>
        <w:rPr>
          <w:noProof/>
        </w:rPr>
        <w:fldChar w:fldCharType="separate"/>
      </w:r>
      <w:r>
        <w:rPr>
          <w:noProof/>
        </w:rPr>
        <w:t>24</w:t>
      </w:r>
      <w:r>
        <w:rPr>
          <w:noProof/>
        </w:rPr>
        <w:fldChar w:fldCharType="end"/>
      </w:r>
    </w:p>
    <w:p w14:paraId="31B63D99" w14:textId="77777777" w:rsidR="00F075EA" w:rsidRDefault="00F075EA">
      <w:pPr>
        <w:pStyle w:val="TOC3"/>
        <w:tabs>
          <w:tab w:val="right" w:leader="dot" w:pos="8630"/>
        </w:tabs>
        <w:rPr>
          <w:i w:val="0"/>
          <w:noProof/>
          <w:sz w:val="24"/>
          <w:szCs w:val="24"/>
          <w:lang w:eastAsia="ja-JP"/>
        </w:rPr>
      </w:pPr>
      <w:r>
        <w:rPr>
          <w:noProof/>
        </w:rPr>
        <w:t>4.1.3  Ejecución del servidor</w:t>
      </w:r>
      <w:r>
        <w:rPr>
          <w:noProof/>
        </w:rPr>
        <w:tab/>
      </w:r>
      <w:r>
        <w:rPr>
          <w:noProof/>
        </w:rPr>
        <w:fldChar w:fldCharType="begin"/>
      </w:r>
      <w:r>
        <w:rPr>
          <w:noProof/>
        </w:rPr>
        <w:instrText xml:space="preserve"> PAGEREF _Toc367782033 \h </w:instrText>
      </w:r>
      <w:r>
        <w:rPr>
          <w:noProof/>
        </w:rPr>
      </w:r>
      <w:r>
        <w:rPr>
          <w:noProof/>
        </w:rPr>
        <w:fldChar w:fldCharType="separate"/>
      </w:r>
      <w:r>
        <w:rPr>
          <w:noProof/>
        </w:rPr>
        <w:t>25</w:t>
      </w:r>
      <w:r>
        <w:rPr>
          <w:noProof/>
        </w:rPr>
        <w:fldChar w:fldCharType="end"/>
      </w:r>
    </w:p>
    <w:p w14:paraId="3765DA78" w14:textId="77777777" w:rsidR="00F075EA" w:rsidRDefault="00F075EA">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_Toc367782034 \h </w:instrText>
      </w:r>
      <w:r>
        <w:rPr>
          <w:noProof/>
        </w:rPr>
      </w:r>
      <w:r>
        <w:rPr>
          <w:noProof/>
        </w:rPr>
        <w:fldChar w:fldCharType="separate"/>
      </w:r>
      <w:r>
        <w:rPr>
          <w:noProof/>
        </w:rPr>
        <w:t>25</w:t>
      </w:r>
      <w:r>
        <w:rPr>
          <w:noProof/>
        </w:rPr>
        <w:fldChar w:fldCharType="end"/>
      </w:r>
    </w:p>
    <w:p w14:paraId="597AF6CC" w14:textId="77777777" w:rsidR="00F075EA" w:rsidRDefault="00F075EA">
      <w:pPr>
        <w:pStyle w:val="TOC3"/>
        <w:tabs>
          <w:tab w:val="right" w:leader="dot" w:pos="8630"/>
        </w:tabs>
        <w:rPr>
          <w:i w:val="0"/>
          <w:noProof/>
          <w:sz w:val="24"/>
          <w:szCs w:val="24"/>
          <w:lang w:eastAsia="ja-JP"/>
        </w:rPr>
      </w:pPr>
      <w:r>
        <w:rPr>
          <w:noProof/>
        </w:rPr>
        <w:t>4.2.1.  Instalación de SQLite</w:t>
      </w:r>
      <w:r>
        <w:rPr>
          <w:noProof/>
        </w:rPr>
        <w:tab/>
      </w:r>
      <w:r>
        <w:rPr>
          <w:noProof/>
        </w:rPr>
        <w:fldChar w:fldCharType="begin"/>
      </w:r>
      <w:r>
        <w:rPr>
          <w:noProof/>
        </w:rPr>
        <w:instrText xml:space="preserve"> PAGEREF _Toc367782035 \h </w:instrText>
      </w:r>
      <w:r>
        <w:rPr>
          <w:noProof/>
        </w:rPr>
      </w:r>
      <w:r>
        <w:rPr>
          <w:noProof/>
        </w:rPr>
        <w:fldChar w:fldCharType="separate"/>
      </w:r>
      <w:r>
        <w:rPr>
          <w:noProof/>
        </w:rPr>
        <w:t>25</w:t>
      </w:r>
      <w:r>
        <w:rPr>
          <w:noProof/>
        </w:rPr>
        <w:fldChar w:fldCharType="end"/>
      </w:r>
    </w:p>
    <w:p w14:paraId="5D5ADBB4" w14:textId="77777777" w:rsidR="00F075EA" w:rsidRDefault="00F075EA">
      <w:pPr>
        <w:pStyle w:val="TOC3"/>
        <w:tabs>
          <w:tab w:val="right" w:leader="dot" w:pos="8630"/>
        </w:tabs>
        <w:rPr>
          <w:i w:val="0"/>
          <w:noProof/>
          <w:sz w:val="24"/>
          <w:szCs w:val="24"/>
          <w:lang w:eastAsia="ja-JP"/>
        </w:rPr>
      </w:pPr>
      <w:r>
        <w:rPr>
          <w:noProof/>
        </w:rPr>
        <w:t>4.2.2  Compatibilidad con el Servidor</w:t>
      </w:r>
      <w:r>
        <w:rPr>
          <w:noProof/>
        </w:rPr>
        <w:tab/>
      </w:r>
      <w:r>
        <w:rPr>
          <w:noProof/>
        </w:rPr>
        <w:fldChar w:fldCharType="begin"/>
      </w:r>
      <w:r>
        <w:rPr>
          <w:noProof/>
        </w:rPr>
        <w:instrText xml:space="preserve"> PAGEREF _Toc367782036 \h </w:instrText>
      </w:r>
      <w:r>
        <w:rPr>
          <w:noProof/>
        </w:rPr>
      </w:r>
      <w:r>
        <w:rPr>
          <w:noProof/>
        </w:rPr>
        <w:fldChar w:fldCharType="separate"/>
      </w:r>
      <w:r>
        <w:rPr>
          <w:noProof/>
        </w:rPr>
        <w:t>26</w:t>
      </w:r>
      <w:r>
        <w:rPr>
          <w:noProof/>
        </w:rPr>
        <w:fldChar w:fldCharType="end"/>
      </w:r>
    </w:p>
    <w:p w14:paraId="01AB824E" w14:textId="77777777" w:rsidR="00F075EA" w:rsidRDefault="00F075EA">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_Toc367782037 \h </w:instrText>
      </w:r>
      <w:r>
        <w:rPr>
          <w:noProof/>
        </w:rPr>
      </w:r>
      <w:r>
        <w:rPr>
          <w:noProof/>
        </w:rPr>
        <w:fldChar w:fldCharType="separate"/>
      </w:r>
      <w:r>
        <w:rPr>
          <w:noProof/>
        </w:rPr>
        <w:t>27</w:t>
      </w:r>
      <w:r>
        <w:rPr>
          <w:noProof/>
        </w:rPr>
        <w:fldChar w:fldCharType="end"/>
      </w:r>
    </w:p>
    <w:p w14:paraId="2BB28BC1" w14:textId="77777777" w:rsidR="00F075EA" w:rsidRDefault="00F075EA">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_Toc367782038 \h </w:instrText>
      </w:r>
      <w:r>
        <w:rPr>
          <w:noProof/>
        </w:rPr>
      </w:r>
      <w:r>
        <w:rPr>
          <w:noProof/>
        </w:rPr>
        <w:fldChar w:fldCharType="separate"/>
      </w:r>
      <w:r>
        <w:rPr>
          <w:noProof/>
        </w:rPr>
        <w:t>27</w:t>
      </w:r>
      <w:r>
        <w:rPr>
          <w:noProof/>
        </w:rPr>
        <w:fldChar w:fldCharType="end"/>
      </w:r>
    </w:p>
    <w:p w14:paraId="7BA84567" w14:textId="77777777" w:rsidR="00F075EA" w:rsidRDefault="00F075EA">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_Toc367782039 \h </w:instrText>
      </w:r>
      <w:r>
        <w:rPr>
          <w:noProof/>
        </w:rPr>
      </w:r>
      <w:r>
        <w:rPr>
          <w:noProof/>
        </w:rPr>
        <w:fldChar w:fldCharType="separate"/>
      </w:r>
      <w:r>
        <w:rPr>
          <w:noProof/>
        </w:rPr>
        <w:t>29</w:t>
      </w:r>
      <w:r>
        <w:rPr>
          <w:noProof/>
        </w:rPr>
        <w:fldChar w:fldCharType="end"/>
      </w:r>
    </w:p>
    <w:p w14:paraId="017B6C8B" w14:textId="77777777" w:rsidR="00F075EA" w:rsidRDefault="00F075EA">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_Toc367782040 \h </w:instrText>
      </w:r>
      <w:r>
        <w:rPr>
          <w:noProof/>
        </w:rPr>
      </w:r>
      <w:r>
        <w:rPr>
          <w:noProof/>
        </w:rPr>
        <w:fldChar w:fldCharType="separate"/>
      </w:r>
      <w:r>
        <w:rPr>
          <w:noProof/>
        </w:rPr>
        <w:t>31</w:t>
      </w:r>
      <w:r>
        <w:rPr>
          <w:noProof/>
        </w:rPr>
        <w:fldChar w:fldCharType="end"/>
      </w:r>
    </w:p>
    <w:p w14:paraId="76FFC82A" w14:textId="77777777" w:rsidR="00F075EA" w:rsidRDefault="00F075EA">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_Toc367782041 \h </w:instrText>
      </w:r>
      <w:r>
        <w:rPr>
          <w:noProof/>
        </w:rPr>
      </w:r>
      <w:r>
        <w:rPr>
          <w:noProof/>
        </w:rPr>
        <w:fldChar w:fldCharType="separate"/>
      </w:r>
      <w:r>
        <w:rPr>
          <w:noProof/>
        </w:rPr>
        <w:t>34</w:t>
      </w:r>
      <w:r>
        <w:rPr>
          <w:noProof/>
        </w:rPr>
        <w:fldChar w:fldCharType="end"/>
      </w:r>
    </w:p>
    <w:p w14:paraId="4DAEF1E3" w14:textId="77777777" w:rsidR="00F075EA" w:rsidRDefault="00F075EA">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_Toc367782042 \h </w:instrText>
      </w:r>
      <w:r>
        <w:rPr>
          <w:noProof/>
        </w:rPr>
      </w:r>
      <w:r>
        <w:rPr>
          <w:noProof/>
        </w:rPr>
        <w:fldChar w:fldCharType="separate"/>
      </w:r>
      <w:r>
        <w:rPr>
          <w:noProof/>
        </w:rPr>
        <w:t>37</w:t>
      </w:r>
      <w:r>
        <w:rPr>
          <w:noProof/>
        </w:rPr>
        <w:fldChar w:fldCharType="end"/>
      </w:r>
    </w:p>
    <w:p w14:paraId="4B8275CB" w14:textId="77777777" w:rsidR="00F075EA" w:rsidRDefault="00F075EA">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_Toc367782043 \h </w:instrText>
      </w:r>
      <w:r>
        <w:rPr>
          <w:noProof/>
        </w:rPr>
      </w:r>
      <w:r>
        <w:rPr>
          <w:noProof/>
        </w:rPr>
        <w:fldChar w:fldCharType="separate"/>
      </w:r>
      <w:r>
        <w:rPr>
          <w:noProof/>
        </w:rPr>
        <w:t>40</w:t>
      </w:r>
      <w:r>
        <w:rPr>
          <w:noProof/>
        </w:rPr>
        <w:fldChar w:fldCharType="end"/>
      </w:r>
    </w:p>
    <w:p w14:paraId="66EDCEE6" w14:textId="77777777" w:rsidR="00F075EA" w:rsidRDefault="00F075EA">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_Toc367782044 \h </w:instrText>
      </w:r>
      <w:r>
        <w:rPr>
          <w:noProof/>
        </w:rPr>
      </w:r>
      <w:r>
        <w:rPr>
          <w:noProof/>
        </w:rPr>
        <w:fldChar w:fldCharType="separate"/>
      </w:r>
      <w:r>
        <w:rPr>
          <w:noProof/>
        </w:rPr>
        <w:t>42</w:t>
      </w:r>
      <w:r>
        <w:rPr>
          <w:noProof/>
        </w:rPr>
        <w:fldChar w:fldCharType="end"/>
      </w:r>
    </w:p>
    <w:p w14:paraId="4C274BCF" w14:textId="77777777" w:rsidR="00F075EA" w:rsidRDefault="00F075EA">
      <w:pPr>
        <w:pStyle w:val="TOC3"/>
        <w:tabs>
          <w:tab w:val="right" w:leader="dot" w:pos="8630"/>
        </w:tabs>
        <w:rPr>
          <w:i w:val="0"/>
          <w:noProof/>
          <w:sz w:val="24"/>
          <w:szCs w:val="24"/>
          <w:lang w:eastAsia="ja-JP"/>
        </w:rPr>
      </w:pPr>
      <w:r>
        <w:rPr>
          <w:noProof/>
        </w:rPr>
        <w:t>4.3.8 Mostrar un grafico de evolución de un movimiento</w:t>
      </w:r>
      <w:r>
        <w:rPr>
          <w:noProof/>
        </w:rPr>
        <w:tab/>
      </w:r>
      <w:r>
        <w:rPr>
          <w:noProof/>
        </w:rPr>
        <w:fldChar w:fldCharType="begin"/>
      </w:r>
      <w:r>
        <w:rPr>
          <w:noProof/>
        </w:rPr>
        <w:instrText xml:space="preserve"> PAGEREF _Toc367782045 \h </w:instrText>
      </w:r>
      <w:r>
        <w:rPr>
          <w:noProof/>
        </w:rPr>
      </w:r>
      <w:r>
        <w:rPr>
          <w:noProof/>
        </w:rPr>
        <w:fldChar w:fldCharType="separate"/>
      </w:r>
      <w:r>
        <w:rPr>
          <w:noProof/>
        </w:rPr>
        <w:t>45</w:t>
      </w:r>
      <w:r>
        <w:rPr>
          <w:noProof/>
        </w:rPr>
        <w:fldChar w:fldCharType="end"/>
      </w:r>
    </w:p>
    <w:p w14:paraId="1A942083" w14:textId="77777777" w:rsidR="00F075EA" w:rsidRDefault="00F075EA">
      <w:pPr>
        <w:pStyle w:val="TOC1"/>
        <w:tabs>
          <w:tab w:val="right" w:leader="dot" w:pos="8630"/>
        </w:tabs>
        <w:rPr>
          <w:rFonts w:asciiTheme="minorHAnsi" w:hAnsiTheme="minorHAnsi"/>
          <w:b w:val="0"/>
          <w:noProof/>
          <w:color w:val="auto"/>
          <w:lang w:eastAsia="ja-JP"/>
        </w:rPr>
      </w:pPr>
      <w:r>
        <w:rPr>
          <w:noProof/>
        </w:rPr>
        <w:t>5.  Pruebas</w:t>
      </w:r>
      <w:r>
        <w:rPr>
          <w:noProof/>
        </w:rPr>
        <w:tab/>
      </w:r>
      <w:r>
        <w:rPr>
          <w:noProof/>
        </w:rPr>
        <w:fldChar w:fldCharType="begin"/>
      </w:r>
      <w:r>
        <w:rPr>
          <w:noProof/>
        </w:rPr>
        <w:instrText xml:space="preserve"> PAGEREF _Toc367782046 \h </w:instrText>
      </w:r>
      <w:r>
        <w:rPr>
          <w:noProof/>
        </w:rPr>
      </w:r>
      <w:r>
        <w:rPr>
          <w:noProof/>
        </w:rPr>
        <w:fldChar w:fldCharType="separate"/>
      </w:r>
      <w:r>
        <w:rPr>
          <w:noProof/>
        </w:rPr>
        <w:t>45</w:t>
      </w:r>
      <w:r>
        <w:rPr>
          <w:noProof/>
        </w:rPr>
        <w:fldChar w:fldCharType="end"/>
      </w:r>
    </w:p>
    <w:p w14:paraId="3FB0130A" w14:textId="77777777" w:rsidR="00F075EA" w:rsidRDefault="00F075EA">
      <w:pPr>
        <w:pStyle w:val="TOC2"/>
        <w:tabs>
          <w:tab w:val="right" w:leader="dot" w:pos="8630"/>
        </w:tabs>
        <w:rPr>
          <w:noProof/>
          <w:sz w:val="24"/>
          <w:szCs w:val="24"/>
          <w:lang w:eastAsia="ja-JP"/>
        </w:rPr>
      </w:pPr>
      <w:r>
        <w:rPr>
          <w:noProof/>
        </w:rPr>
        <w:t>5.1.  Pruebas unitarias</w:t>
      </w:r>
      <w:r>
        <w:rPr>
          <w:noProof/>
        </w:rPr>
        <w:tab/>
      </w:r>
      <w:r>
        <w:rPr>
          <w:noProof/>
        </w:rPr>
        <w:fldChar w:fldCharType="begin"/>
      </w:r>
      <w:r>
        <w:rPr>
          <w:noProof/>
        </w:rPr>
        <w:instrText xml:space="preserve"> PAGEREF _Toc367782047 \h </w:instrText>
      </w:r>
      <w:r>
        <w:rPr>
          <w:noProof/>
        </w:rPr>
      </w:r>
      <w:r>
        <w:rPr>
          <w:noProof/>
        </w:rPr>
        <w:fldChar w:fldCharType="separate"/>
      </w:r>
      <w:r>
        <w:rPr>
          <w:noProof/>
        </w:rPr>
        <w:t>45</w:t>
      </w:r>
      <w:r>
        <w:rPr>
          <w:noProof/>
        </w:rPr>
        <w:fldChar w:fldCharType="end"/>
      </w:r>
    </w:p>
    <w:p w14:paraId="60D72B1E" w14:textId="77777777" w:rsidR="00F075EA" w:rsidRDefault="00F075EA">
      <w:pPr>
        <w:pStyle w:val="TOC3"/>
        <w:tabs>
          <w:tab w:val="right" w:leader="dot" w:pos="8630"/>
        </w:tabs>
        <w:rPr>
          <w:i w:val="0"/>
          <w:noProof/>
          <w:sz w:val="24"/>
          <w:szCs w:val="24"/>
          <w:lang w:eastAsia="ja-JP"/>
        </w:rPr>
      </w:pPr>
      <w:r>
        <w:rPr>
          <w:noProof/>
        </w:rPr>
        <w:t>5.1.2.  Obtener paciente</w:t>
      </w:r>
      <w:r>
        <w:rPr>
          <w:noProof/>
        </w:rPr>
        <w:tab/>
      </w:r>
      <w:r>
        <w:rPr>
          <w:noProof/>
        </w:rPr>
        <w:fldChar w:fldCharType="begin"/>
      </w:r>
      <w:r>
        <w:rPr>
          <w:noProof/>
        </w:rPr>
        <w:instrText xml:space="preserve"> PAGEREF _Toc367782048 \h </w:instrText>
      </w:r>
      <w:r>
        <w:rPr>
          <w:noProof/>
        </w:rPr>
      </w:r>
      <w:r>
        <w:rPr>
          <w:noProof/>
        </w:rPr>
        <w:fldChar w:fldCharType="separate"/>
      </w:r>
      <w:r>
        <w:rPr>
          <w:noProof/>
        </w:rPr>
        <w:t>46</w:t>
      </w:r>
      <w:r>
        <w:rPr>
          <w:noProof/>
        </w:rPr>
        <w:fldChar w:fldCharType="end"/>
      </w:r>
    </w:p>
    <w:p w14:paraId="399DF87D" w14:textId="77777777" w:rsidR="00F075EA" w:rsidRDefault="00F075EA">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_Toc367782049 \h </w:instrText>
      </w:r>
      <w:r>
        <w:rPr>
          <w:noProof/>
        </w:rPr>
      </w:r>
      <w:r>
        <w:rPr>
          <w:noProof/>
        </w:rPr>
        <w:fldChar w:fldCharType="separate"/>
      </w:r>
      <w:r>
        <w:rPr>
          <w:noProof/>
        </w:rPr>
        <w:t>46</w:t>
      </w:r>
      <w:r>
        <w:rPr>
          <w:noProof/>
        </w:rPr>
        <w:fldChar w:fldCharType="end"/>
      </w:r>
    </w:p>
    <w:p w14:paraId="7C529E09" w14:textId="77777777" w:rsidR="00F075EA" w:rsidRDefault="00F075EA">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_Toc367782050 \h </w:instrText>
      </w:r>
      <w:r>
        <w:rPr>
          <w:noProof/>
        </w:rPr>
      </w:r>
      <w:r>
        <w:rPr>
          <w:noProof/>
        </w:rPr>
        <w:fldChar w:fldCharType="separate"/>
      </w:r>
      <w:r>
        <w:rPr>
          <w:noProof/>
        </w:rPr>
        <w:t>47</w:t>
      </w:r>
      <w:r>
        <w:rPr>
          <w:noProof/>
        </w:rPr>
        <w:fldChar w:fldCharType="end"/>
      </w:r>
    </w:p>
    <w:p w14:paraId="0885BC2E" w14:textId="77777777" w:rsidR="00F075EA" w:rsidRDefault="00F075EA">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_Toc367782051 \h </w:instrText>
      </w:r>
      <w:r>
        <w:rPr>
          <w:noProof/>
        </w:rPr>
      </w:r>
      <w:r>
        <w:rPr>
          <w:noProof/>
        </w:rPr>
        <w:fldChar w:fldCharType="separate"/>
      </w:r>
      <w:r>
        <w:rPr>
          <w:noProof/>
        </w:rPr>
        <w:t>48</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9" w:name="_Toc364792184"/>
      <w:bookmarkStart w:id="30" w:name="_Toc366229201"/>
      <w:bookmarkStart w:id="31" w:name="_Toc367781999"/>
      <w:r>
        <w:t xml:space="preserve">1.  </w:t>
      </w:r>
      <w:r w:rsidR="00D51A6F" w:rsidRPr="0040221C">
        <w:t>Introducción</w:t>
      </w:r>
      <w:bookmarkEnd w:id="29"/>
      <w:bookmarkEnd w:id="30"/>
      <w:bookmarkEnd w:id="31"/>
    </w:p>
    <w:p w14:paraId="5BD5B900" w14:textId="4F488479" w:rsidR="00D51A6F" w:rsidRDefault="000365A9" w:rsidP="00D51A6F">
      <w:pPr>
        <w:pStyle w:val="Heading2"/>
      </w:pPr>
      <w:bookmarkStart w:id="32" w:name="_Toc364792185"/>
      <w:bookmarkStart w:id="33" w:name="_Toc366229202"/>
      <w:bookmarkStart w:id="34" w:name="_Toc367782000"/>
      <w:r>
        <w:t xml:space="preserve">1.1.  </w:t>
      </w:r>
      <w:r w:rsidR="00D51A6F" w:rsidRPr="0040221C">
        <w:t>Funcionamiento de la aplicación web</w:t>
      </w:r>
      <w:bookmarkEnd w:id="32"/>
      <w:bookmarkEnd w:id="33"/>
      <w:bookmarkEnd w:id="34"/>
    </w:p>
    <w:p w14:paraId="7FE1D765" w14:textId="77777777" w:rsidR="00A202B8" w:rsidRDefault="00A202B8">
      <w:pPr>
        <w:pPrChange w:id="35" w:author="Borja Gonzalez" w:date="2017-09-26T09:54:00Z">
          <w:pPr>
            <w:pStyle w:val="Heading2"/>
          </w:pPr>
        </w:pPrChange>
      </w:pPr>
    </w:p>
    <w:p w14:paraId="46C0EE1E" w14:textId="573729D4" w:rsidR="000B6B32" w:rsidRDefault="00A202B8" w:rsidP="000B6B32">
      <w:pPr>
        <w:rPr>
          <w:ins w:id="36"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7"/>
      <w:r w:rsidR="000B6B32" w:rsidRPr="0040221C">
        <w:t>El</w:t>
      </w:r>
      <w:commentRangeEnd w:id="37"/>
      <w:r w:rsidR="00D85D99">
        <w:rPr>
          <w:rStyle w:val="CommentReference"/>
        </w:rPr>
        <w:commentReference w:id="37"/>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8"/>
      <w:r w:rsidR="000B6B32" w:rsidRPr="0040221C">
        <w:t>pacientes</w:t>
      </w:r>
      <w:commentRangeEnd w:id="38"/>
      <w:r w:rsidR="006621C2">
        <w:rPr>
          <w:rStyle w:val="CommentReference"/>
        </w:rPr>
        <w:commentReference w:id="38"/>
      </w:r>
      <w:r w:rsidR="000B6B32" w:rsidRPr="0040221C">
        <w:t>.</w:t>
      </w:r>
    </w:p>
    <w:p w14:paraId="74E6A261" w14:textId="77777777" w:rsidR="00A202B8" w:rsidRPr="0040221C" w:rsidRDefault="00A202B8" w:rsidP="000B6B32"/>
    <w:p w14:paraId="727BC4B2" w14:textId="6BECCFF1" w:rsidR="000B6B32" w:rsidRDefault="000B6B32" w:rsidP="000B6B32">
      <w:pPr>
        <w:rPr>
          <w:ins w:id="39"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40" w:author="Borja Gonzalez" w:date="2017-09-07T11:32:00Z"/>
        </w:rPr>
      </w:pPr>
    </w:p>
    <w:p w14:paraId="50C7D77C" w14:textId="0114392B" w:rsidR="009750CE" w:rsidRPr="0040221C" w:rsidRDefault="0022745C" w:rsidP="000B6B32">
      <w:pPr>
        <w:rPr>
          <w:ins w:id="41"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42" w:name="_Toc366229203"/>
    </w:p>
    <w:p w14:paraId="57D2FAEB" w14:textId="2C0EEED3" w:rsidR="00D51A6F" w:rsidRDefault="000365A9" w:rsidP="00D51A6F">
      <w:pPr>
        <w:pStyle w:val="Heading1"/>
      </w:pPr>
      <w:bookmarkStart w:id="43" w:name="_Toc367782001"/>
      <w:r>
        <w:t xml:space="preserve">2.  </w:t>
      </w:r>
      <w:r w:rsidR="00E653AA" w:rsidRPr="0040221C">
        <w:t>Estado del arte</w:t>
      </w:r>
      <w:bookmarkEnd w:id="42"/>
      <w:bookmarkEnd w:id="43"/>
    </w:p>
    <w:p w14:paraId="21870265" w14:textId="77777777" w:rsidR="00BD1DD1" w:rsidRDefault="00BD1DD1" w:rsidP="00877555"/>
    <w:p w14:paraId="5373A99B" w14:textId="53ECD876" w:rsidR="00BD1DD1" w:rsidRDefault="000365A9" w:rsidP="0028735F">
      <w:pPr>
        <w:pStyle w:val="Heading2"/>
      </w:pPr>
      <w:bookmarkStart w:id="44" w:name="_Toc367782002"/>
      <w:r>
        <w:t xml:space="preserve">2.1.  </w:t>
      </w:r>
      <w:r w:rsidR="00BD1DD1">
        <w:t>Diseño de web estático</w:t>
      </w:r>
      <w:bookmarkEnd w:id="44"/>
    </w:p>
    <w:p w14:paraId="7B81D7BE" w14:textId="40390F78" w:rsidR="00BD1DD1" w:rsidRDefault="000365A9" w:rsidP="0028735F">
      <w:pPr>
        <w:pStyle w:val="Heading3"/>
      </w:pPr>
      <w:bookmarkStart w:id="45" w:name="_Toc367782003"/>
      <w:r>
        <w:t xml:space="preserve">2.1.1.  </w:t>
      </w:r>
      <w:r w:rsidR="00BD1DD1">
        <w:t>HTML</w:t>
      </w:r>
      <w:bookmarkEnd w:id="45"/>
    </w:p>
    <w:p w14:paraId="04B57764" w14:textId="77777777" w:rsidR="00BD1DD1" w:rsidRDefault="00BD1DD1" w:rsidP="0028735F"/>
    <w:p w14:paraId="71FF0511" w14:textId="77777777" w:rsidR="00BD1DD1" w:rsidRPr="00CC6FD2" w:rsidRDefault="00BD1DD1" w:rsidP="00BD1DD1">
      <w:commentRangeStart w:id="46"/>
      <w:r w:rsidRPr="00CC6FD2">
        <w:rPr>
          <w:bCs/>
        </w:rPr>
        <w:t>HTML</w:t>
      </w:r>
      <w:commentRangeEnd w:id="46"/>
      <w:r w:rsidR="002C21D7">
        <w:rPr>
          <w:rStyle w:val="CommentReference"/>
        </w:rPr>
        <w:commentReference w:id="46"/>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10" w:tooltip="Lenguaje de marcado" w:history="1">
        <w:r w:rsidRPr="00CC6FD2">
          <w:rPr>
            <w:rStyle w:val="Hyperlink"/>
            <w:color w:val="auto"/>
            <w:u w:val="none"/>
          </w:rPr>
          <w:t>lenguaje de marcado</w:t>
        </w:r>
      </w:hyperlink>
      <w:r w:rsidRPr="00CC6FD2">
        <w:t> para la elaboración de </w:t>
      </w:r>
      <w:hyperlink r:id="rId11"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2"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3"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4"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5"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6"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47" w:name="_Toc367782004"/>
      <w:r>
        <w:t xml:space="preserve">2.1.2.  </w:t>
      </w:r>
      <w:r w:rsidR="00BD1DD1">
        <w:t>CSS</w:t>
      </w:r>
      <w:bookmarkEnd w:id="47"/>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7" w:tooltip="HTML" w:history="1">
        <w:r w:rsidRPr="001A2DEE">
          <w:rPr>
            <w:rStyle w:val="Hyperlink"/>
          </w:rPr>
          <w:t>HTML</w:t>
        </w:r>
      </w:hyperlink>
      <w:r w:rsidRPr="001A2DEE">
        <w:t> o </w:t>
      </w:r>
      <w:hyperlink r:id="rId18" w:tooltip="XML" w:history="1">
        <w:r w:rsidRPr="001A2DEE">
          <w:rPr>
            <w:rStyle w:val="Hyperlink"/>
          </w:rPr>
          <w:t>XML</w:t>
        </w:r>
      </w:hyperlink>
      <w:r w:rsidRPr="001A2DEE">
        <w:t>, esto incluye varios lenguajes basados en </w:t>
      </w:r>
      <w:hyperlink r:id="rId19" w:tooltip="XML" w:history="1">
        <w:r w:rsidRPr="001A2DEE">
          <w:rPr>
            <w:rStyle w:val="Hyperlink"/>
          </w:rPr>
          <w:t>XML</w:t>
        </w:r>
      </w:hyperlink>
      <w:r w:rsidRPr="001A2DEE">
        <w:t> como son </w:t>
      </w:r>
      <w:hyperlink r:id="rId20" w:tooltip="XHTML" w:history="1">
        <w:r w:rsidRPr="001A2DEE">
          <w:rPr>
            <w:rStyle w:val="Hyperlink"/>
          </w:rPr>
          <w:t>XHTML</w:t>
        </w:r>
      </w:hyperlink>
      <w:r w:rsidRPr="001A2DEE">
        <w:t> o </w:t>
      </w:r>
      <w:hyperlink r:id="rId21" w:tooltip="SVG" w:history="1">
        <w:r w:rsidRPr="001A2DEE">
          <w:rPr>
            <w:rStyle w:val="Hyperlink"/>
          </w:rPr>
          <w:t>SVG</w:t>
        </w:r>
      </w:hyperlink>
      <w:r w:rsidRPr="001A2DEE">
        <w:t>. CSS describe como debe ser renderizado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2"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8" w:name="_Toc367782005"/>
      <w:r>
        <w:t xml:space="preserve">2.2.  </w:t>
      </w:r>
      <w:proofErr w:type="spellStart"/>
      <w:r w:rsidR="001757CA">
        <w:t>NodeJS</w:t>
      </w:r>
      <w:bookmarkEnd w:id="48"/>
      <w:proofErr w:type="spellEnd"/>
    </w:p>
    <w:p w14:paraId="2DC440B1" w14:textId="77777777" w:rsidR="001757CA" w:rsidRDefault="001757CA" w:rsidP="0028735F"/>
    <w:p w14:paraId="0463664E" w14:textId="4274D536" w:rsidR="001757CA" w:rsidRDefault="001757CA" w:rsidP="001757CA">
      <w:pPr>
        <w:rPr>
          <w:ins w:id="49" w:author="Borja Gonzalez" w:date="2017-09-13T17:58:00Z"/>
        </w:rPr>
      </w:pPr>
      <w:r w:rsidRPr="001757CA">
        <w:rPr>
          <w:b/>
          <w:bCs/>
        </w:rPr>
        <w:t>Node.js</w:t>
      </w:r>
      <w:r w:rsidRPr="001757CA">
        <w:t> es un entorno en tiempo de ejecución multiplataforma, de código abierto, para la capa del servidor (pero no limitándose a ello) basado en el lenguaje de programación </w:t>
      </w:r>
      <w:hyperlink r:id="rId23" w:tooltip="ECMAScript" w:history="1">
        <w:proofErr w:type="spellStart"/>
        <w:r w:rsidRPr="001757CA">
          <w:rPr>
            <w:rStyle w:val="Hyperlink"/>
          </w:rPr>
          <w:t>ECMAScript</w:t>
        </w:r>
        <w:proofErr w:type="spellEnd"/>
      </w:hyperlink>
      <w:r w:rsidRPr="001757CA">
        <w:t>, asíncrono, con </w:t>
      </w:r>
      <w:hyperlink r:id="rId24" w:tooltip="I/O" w:history="1">
        <w:r w:rsidRPr="001757CA">
          <w:rPr>
            <w:rStyle w:val="Hyperlink"/>
          </w:rPr>
          <w:t>I/O</w:t>
        </w:r>
      </w:hyperlink>
      <w:r w:rsidRPr="001757CA">
        <w:t> de datos en una </w:t>
      </w:r>
      <w:hyperlink r:id="rId25" w:tooltip="Programación dirigida por eventos" w:history="1">
        <w:r w:rsidRPr="001757CA">
          <w:rPr>
            <w:rStyle w:val="Hyperlink"/>
          </w:rPr>
          <w:t>arquitectura orientada a eventos</w:t>
        </w:r>
      </w:hyperlink>
      <w:r w:rsidRPr="001757CA">
        <w:t> y basado en el motor </w:t>
      </w:r>
      <w:hyperlink r:id="rId26"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7" w:tooltip="Servidor web" w:history="1">
        <w:r w:rsidRPr="001757CA">
          <w:rPr>
            <w:rStyle w:val="Hyperlink"/>
          </w:rPr>
          <w:t>servidores web</w:t>
        </w:r>
      </w:hyperlink>
      <w:r>
        <w:t>.</w:t>
      </w:r>
    </w:p>
    <w:p w14:paraId="04129704" w14:textId="77777777" w:rsidR="00B555CB" w:rsidRDefault="00B555CB" w:rsidP="001757CA">
      <w:pPr>
        <w:rPr>
          <w:ins w:id="50" w:author="Borja Gonzalez" w:date="2017-09-13T17:58:00Z"/>
        </w:rPr>
      </w:pPr>
    </w:p>
    <w:p w14:paraId="58381738" w14:textId="463BBF53" w:rsidR="00B555CB" w:rsidRDefault="00B555CB" w:rsidP="001757CA">
      <w:ins w:id="51" w:author="Borja Gonzalez" w:date="2017-09-13T17:59:00Z">
        <w:r>
          <w:rPr>
            <w:noProof/>
            <w:lang w:val="en-US"/>
            <w:rPrChange w:id="52"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53" w:name="_Toc367782006"/>
      <w:r>
        <w:t xml:space="preserve">2.2.1  </w:t>
      </w:r>
      <w:r w:rsidR="00EA0671">
        <w:t>Express.js</w:t>
      </w:r>
      <w:bookmarkEnd w:id="53"/>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54" w:name="_Toc367782007"/>
      <w:commentRangeStart w:id="55"/>
      <w:r>
        <w:t xml:space="preserve">2.2.2.  </w:t>
      </w:r>
      <w:r w:rsidR="002919E2">
        <w:t>App.js</w:t>
      </w:r>
      <w:bookmarkEnd w:id="54"/>
      <w:commentRangeEnd w:id="55"/>
      <w:r w:rsidR="007E4105">
        <w:rPr>
          <w:rStyle w:val="CommentReference"/>
          <w:rFonts w:asciiTheme="minorHAnsi" w:eastAsiaTheme="minorEastAsia" w:hAnsiTheme="minorHAnsi" w:cstheme="minorBidi"/>
          <w:b w:val="0"/>
          <w:bCs w:val="0"/>
          <w:color w:val="auto"/>
        </w:rPr>
        <w:commentReference w:id="55"/>
      </w:r>
    </w:p>
    <w:p w14:paraId="0570203C" w14:textId="77777777" w:rsidR="002919E2" w:rsidRDefault="002919E2" w:rsidP="00EB218B"/>
    <w:p w14:paraId="39914D14" w14:textId="4E38165F" w:rsidR="002919E2" w:rsidRDefault="002919E2" w:rsidP="00EB218B">
      <w:r>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(Android 2.2+, iOS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r>
        <w:t>Widgets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56" w:name="_Toc367782008"/>
      <w:bookmarkStart w:id="57" w:name="_Toc364792187"/>
      <w:bookmarkStart w:id="58" w:name="_Toc366229204"/>
      <w:commentRangeStart w:id="59"/>
      <w:r>
        <w:t xml:space="preserve">2.2.3.  </w:t>
      </w:r>
      <w:proofErr w:type="spellStart"/>
      <w:r w:rsidR="001A2DEE">
        <w:t>Javascript</w:t>
      </w:r>
      <w:bookmarkEnd w:id="56"/>
      <w:proofErr w:type="spellEnd"/>
      <w:r w:rsidR="001A2DEE">
        <w:t xml:space="preserve"> </w:t>
      </w:r>
      <w:commentRangeEnd w:id="59"/>
      <w:r w:rsidR="00715F78">
        <w:rPr>
          <w:rStyle w:val="CommentReference"/>
          <w:rFonts w:asciiTheme="minorHAnsi" w:eastAsiaTheme="minorEastAsia" w:hAnsiTheme="minorHAnsi" w:cstheme="minorBidi"/>
          <w:b w:val="0"/>
          <w:bCs w:val="0"/>
          <w:color w:val="auto"/>
        </w:rPr>
        <w:commentReference w:id="59"/>
      </w:r>
    </w:p>
    <w:p w14:paraId="4A47D088" w14:textId="77777777" w:rsidR="001A2DEE" w:rsidRPr="009B3DDD" w:rsidRDefault="001A2DEE" w:rsidP="001A2DEE"/>
    <w:p w14:paraId="4017D057" w14:textId="77777777" w:rsidR="001A2DEE" w:rsidRDefault="001A2DEE" w:rsidP="001A2DEE">
      <w:r w:rsidRPr="009B3DDD">
        <w:t>JavaScript es un </w:t>
      </w:r>
      <w:hyperlink r:id="rId29" w:tooltip="Lenguaje de programación" w:history="1">
        <w:r w:rsidRPr="009B3DDD">
          <w:rPr>
            <w:rStyle w:val="Hyperlink"/>
          </w:rPr>
          <w:t>lenguaje de programación</w:t>
        </w:r>
      </w:hyperlink>
      <w:r w:rsidRPr="009B3DDD">
        <w:t> </w:t>
      </w:r>
      <w:hyperlink r:id="rId30" w:tooltip="Intérprete (informática)" w:history="1">
        <w:r w:rsidRPr="009B3DDD">
          <w:rPr>
            <w:rStyle w:val="Hyperlink"/>
          </w:rPr>
          <w:t>interpretado</w:t>
        </w:r>
      </w:hyperlink>
      <w:r w:rsidRPr="009B3DDD">
        <w:t>, dialecto del estándar </w:t>
      </w:r>
      <w:hyperlink r:id="rId31" w:tooltip="ECMAScript" w:history="1">
        <w:proofErr w:type="spellStart"/>
        <w:r w:rsidRPr="009B3DDD">
          <w:rPr>
            <w:rStyle w:val="Hyperlink"/>
          </w:rPr>
          <w:t>ECMAScript</w:t>
        </w:r>
        <w:proofErr w:type="spellEnd"/>
      </w:hyperlink>
      <w:r w:rsidRPr="009B3DDD">
        <w:t>. Se define como </w:t>
      </w:r>
      <w:hyperlink r:id="rId32" w:tooltip="Programación orientada a objetos" w:history="1">
        <w:r w:rsidRPr="009B3DDD">
          <w:rPr>
            <w:rStyle w:val="Hyperlink"/>
          </w:rPr>
          <w:t>orientado a objetos</w:t>
        </w:r>
      </w:hyperlink>
      <w:r w:rsidRPr="009B3DDD">
        <w:t>, </w:t>
      </w:r>
      <w:hyperlink r:id="rId33" w:tooltip="Programación basada en prototipos" w:history="1">
        <w:r w:rsidRPr="009B3DDD">
          <w:rPr>
            <w:rStyle w:val="Hyperlink"/>
          </w:rPr>
          <w:t>basado en prototipos</w:t>
        </w:r>
      </w:hyperlink>
      <w:r w:rsidRPr="009B3DDD">
        <w:t>, </w:t>
      </w:r>
      <w:hyperlink r:id="rId34" w:tooltip="Programación imperativa" w:history="1">
        <w:r w:rsidRPr="009B3DDD">
          <w:rPr>
            <w:rStyle w:val="Hyperlink"/>
          </w:rPr>
          <w:t>imperativo</w:t>
        </w:r>
      </w:hyperlink>
      <w:r w:rsidRPr="009B3DDD">
        <w:t>, débilmente tipado y dinámico.</w:t>
      </w:r>
    </w:p>
    <w:p w14:paraId="6CA078C3" w14:textId="77777777" w:rsidR="001A2DEE" w:rsidRDefault="001A2DEE" w:rsidP="001A2DEE">
      <w:r w:rsidRPr="009A3F43">
        <w:t>Se utiliza principalmente en su forma del </w:t>
      </w:r>
      <w:hyperlink r:id="rId35"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6" w:tooltip="Navegador web" w:history="1">
        <w:r w:rsidRPr="009A3F43">
          <w:rPr>
            <w:rStyle w:val="Hyperlink"/>
          </w:rPr>
          <w:t>navegador web</w:t>
        </w:r>
      </w:hyperlink>
      <w:r>
        <w:t xml:space="preserve"> </w:t>
      </w:r>
      <w:r w:rsidRPr="009A3F43">
        <w:t>permitiendo mejoras en la </w:t>
      </w:r>
      <w:hyperlink r:id="rId37" w:tooltip="Interfaz de usuario" w:history="1">
        <w:r w:rsidRPr="009A3F43">
          <w:rPr>
            <w:rStyle w:val="Hyperlink"/>
          </w:rPr>
          <w:t>interfaz de usuario</w:t>
        </w:r>
      </w:hyperlink>
      <w:r w:rsidRPr="009A3F43">
        <w:t> y </w:t>
      </w:r>
      <w:hyperlink r:id="rId38" w:tooltip="Página web" w:history="1">
        <w:r w:rsidRPr="009A3F43">
          <w:rPr>
            <w:rStyle w:val="Hyperlink"/>
          </w:rPr>
          <w:t>páginas web</w:t>
        </w:r>
      </w:hyperlink>
      <w:r w:rsidRPr="009A3F43">
        <w:t> dinámicas​ aunque existe una forma de JavaScript del </w:t>
      </w:r>
      <w:hyperlink r:id="rId39"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40" w:tooltip="Aplicación informática" w:history="1">
        <w:r w:rsidRPr="009A3F43">
          <w:rPr>
            <w:rStyle w:val="Hyperlink"/>
          </w:rPr>
          <w:t>aplicaciones</w:t>
        </w:r>
      </w:hyperlink>
      <w:r w:rsidRPr="009A3F43">
        <w:t> externas a la </w:t>
      </w:r>
      <w:hyperlink r:id="rId41" w:tooltip="World Wide Web" w:history="1">
        <w:r w:rsidRPr="009A3F43">
          <w:rPr>
            <w:rStyle w:val="Hyperlink"/>
          </w:rPr>
          <w:t>web</w:t>
        </w:r>
      </w:hyperlink>
      <w:r w:rsidRPr="009A3F43">
        <w:t>, por ejemplo en documentos </w:t>
      </w:r>
      <w:hyperlink r:id="rId42" w:tooltip="PDF" w:history="1">
        <w:r w:rsidRPr="009A3F43">
          <w:rPr>
            <w:rStyle w:val="Hyperlink"/>
          </w:rPr>
          <w:t>PDF</w:t>
        </w:r>
      </w:hyperlink>
      <w:r w:rsidRPr="009A3F43">
        <w:t>, aplicaciones de escritorio (mayoritariamente </w:t>
      </w:r>
      <w:hyperlink r:id="rId43" w:tooltip="Widget" w:history="1">
        <w:r w:rsidRPr="009A3F43">
          <w:rPr>
            <w:rStyle w:val="Hyperlink"/>
          </w:rPr>
          <w:t>widgets</w:t>
        </w:r>
      </w:hyperlink>
      <w:r w:rsidRPr="009A3F43">
        <w:t>) es también significativo.</w:t>
      </w:r>
      <w:bookmarkEnd w:id="57"/>
      <w:bookmarkEnd w:id="58"/>
    </w:p>
    <w:p w14:paraId="6A3E86F0" w14:textId="77777777" w:rsidR="001A2DEE" w:rsidRDefault="001A2DEE" w:rsidP="001757CA"/>
    <w:p w14:paraId="2E89E248" w14:textId="12F8085B" w:rsidR="00E1467C" w:rsidRDefault="000365A9" w:rsidP="00E1467C">
      <w:pPr>
        <w:pStyle w:val="Heading3"/>
      </w:pPr>
      <w:bookmarkStart w:id="60" w:name="_Toc367782009"/>
      <w:r>
        <w:t xml:space="preserve">2.2.4.  </w:t>
      </w:r>
      <w:r w:rsidR="001B143F">
        <w:t>Socket</w:t>
      </w:r>
      <w:r w:rsidR="00E1467C">
        <w:t>.io</w:t>
      </w:r>
      <w:bookmarkEnd w:id="60"/>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61"/>
      <w:proofErr w:type="spellStart"/>
      <w:r>
        <w:t>WebSocket</w:t>
      </w:r>
      <w:commentRangeEnd w:id="61"/>
      <w:proofErr w:type="spellEnd"/>
      <w:r w:rsidR="00FE64E4">
        <w:rPr>
          <w:rStyle w:val="CommentReference"/>
        </w:rPr>
        <w:commentReference w:id="61"/>
      </w:r>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62" w:name="_Toc367782010"/>
      <w:r>
        <w:t xml:space="preserve">2.2.5  </w:t>
      </w:r>
      <w:r w:rsidR="006F676A">
        <w:t xml:space="preserve">Papa </w:t>
      </w:r>
      <w:proofErr w:type="spellStart"/>
      <w:r w:rsidR="006F676A">
        <w:t>Parse</w:t>
      </w:r>
      <w:bookmarkEnd w:id="62"/>
      <w:proofErr w:type="spellEnd"/>
    </w:p>
    <w:p w14:paraId="08C555BF" w14:textId="77777777" w:rsidR="006F676A" w:rsidRDefault="006F676A" w:rsidP="002D1E73"/>
    <w:p w14:paraId="7FD09C16" w14:textId="51715E92" w:rsidR="00D3409D" w:rsidRDefault="00D3409D" w:rsidP="00D3409D">
      <w:r>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63" w:name="_Toc367782011"/>
      <w:r>
        <w:rPr>
          <w:shd w:val="clear" w:color="auto" w:fill="FFFFFF"/>
        </w:rPr>
        <w:t xml:space="preserve">2.2.6.  </w:t>
      </w:r>
      <w:commentRangeStart w:id="64"/>
      <w:r w:rsidR="002D1E73">
        <w:rPr>
          <w:shd w:val="clear" w:color="auto" w:fill="FFFFFF"/>
        </w:rPr>
        <w:t>Chart</w:t>
      </w:r>
      <w:commentRangeEnd w:id="64"/>
      <w:r w:rsidR="00BB5BF9">
        <w:rPr>
          <w:rStyle w:val="CommentReference"/>
          <w:rFonts w:asciiTheme="minorHAnsi" w:eastAsiaTheme="minorEastAsia" w:hAnsiTheme="minorHAnsi" w:cstheme="minorBidi"/>
          <w:b w:val="0"/>
          <w:bCs w:val="0"/>
          <w:color w:val="auto"/>
        </w:rPr>
        <w:commentReference w:id="64"/>
      </w:r>
      <w:r w:rsidR="002D1E73">
        <w:rPr>
          <w:shd w:val="clear" w:color="auto" w:fill="FFFFFF"/>
        </w:rPr>
        <w:t>.js</w:t>
      </w:r>
      <w:bookmarkEnd w:id="63"/>
    </w:p>
    <w:p w14:paraId="38A3AB18" w14:textId="77777777" w:rsidR="0044069F" w:rsidRDefault="0044069F"/>
    <w:p w14:paraId="7E867D7E" w14:textId="77777777" w:rsidR="008A324D" w:rsidRDefault="0044069F">
      <w:pPr>
        <w:rPr>
          <w:ins w:id="65"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66" w:name="_Toc367782012"/>
      <w:commentRangeStart w:id="67"/>
      <w:r>
        <w:t xml:space="preserve">2.3.  </w:t>
      </w:r>
      <w:r w:rsidR="006E178F">
        <w:t>Bases de Datos</w:t>
      </w:r>
      <w:bookmarkEnd w:id="66"/>
      <w:commentRangeEnd w:id="67"/>
      <w:r w:rsidR="000E6D79">
        <w:rPr>
          <w:rStyle w:val="CommentReference"/>
          <w:rFonts w:asciiTheme="minorHAnsi" w:eastAsiaTheme="minorEastAsia" w:hAnsiTheme="minorHAnsi" w:cstheme="minorBidi"/>
          <w:b w:val="0"/>
          <w:bCs w:val="0"/>
          <w:color w:val="auto"/>
        </w:rPr>
        <w:commentReference w:id="67"/>
      </w:r>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4" w:tooltip="Informática" w:history="1">
        <w:r w:rsidRPr="00DE077C">
          <w:rPr>
            <w:rStyle w:val="Hyperlink"/>
          </w:rPr>
          <w:t>informática</w:t>
        </w:r>
      </w:hyperlink>
      <w:r w:rsidRPr="00DE077C">
        <w:t> y la </w:t>
      </w:r>
      <w:hyperlink r:id="rId45"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6" w:tooltip="Programa informático" w:history="1">
        <w:r w:rsidRPr="00DE077C">
          <w:rPr>
            <w:rStyle w:val="Hyperlink"/>
          </w:rPr>
          <w:t>programas</w:t>
        </w:r>
      </w:hyperlink>
      <w:r w:rsidRPr="00DE077C">
        <w:t> denominados </w:t>
      </w:r>
      <w:hyperlink r:id="rId47" w:tooltip="Sistema de gestión de bases de datos" w:history="1">
        <w:r w:rsidRPr="00DE077C">
          <w:rPr>
            <w:rStyle w:val="Hyperlink"/>
          </w:rPr>
          <w:t>sistemas gestores de bases de datos</w:t>
        </w:r>
      </w:hyperlink>
      <w:r w:rsidRPr="00DE077C">
        <w:t>, abreviado SGBD (del inglés </w:t>
      </w:r>
      <w:proofErr w:type="spellStart"/>
      <w:r w:rsidRPr="00B44453">
        <w:rPr>
          <w:i/>
          <w:iCs/>
          <w:lang w:val="es-ES"/>
          <w:rPrChange w:id="68" w:author="Rodrigo García" w:date="2017-09-24T12:09:00Z">
            <w:rPr>
              <w:rFonts w:asciiTheme="majorHAnsi" w:eastAsiaTheme="majorEastAsia" w:hAnsiTheme="majorHAnsi" w:cstheme="majorBidi"/>
              <w:b/>
              <w:bCs/>
              <w:i/>
              <w:iCs/>
              <w:color w:val="4F81BD" w:themeColor="accent1"/>
              <w:sz w:val="26"/>
              <w:szCs w:val="26"/>
              <w:lang w:val="en-GB"/>
            </w:rPr>
          </w:rPrChange>
        </w:rPr>
        <w:t>database</w:t>
      </w:r>
      <w:proofErr w:type="spellEnd"/>
      <w:r w:rsidRPr="00B44453">
        <w:rPr>
          <w:i/>
          <w:iCs/>
          <w:lang w:val="es-ES"/>
          <w:rPrChange w:id="69"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70" w:author="Rodrigo García" w:date="2017-09-24T12:09:00Z">
            <w:rPr>
              <w:rFonts w:asciiTheme="majorHAnsi" w:eastAsiaTheme="majorEastAsia" w:hAnsiTheme="majorHAnsi" w:cstheme="majorBidi"/>
              <w:b/>
              <w:bCs/>
              <w:i/>
              <w:iCs/>
              <w:color w:val="4F81BD" w:themeColor="accent1"/>
              <w:sz w:val="26"/>
              <w:szCs w:val="26"/>
              <w:lang w:val="en-GB"/>
            </w:rPr>
          </w:rPrChange>
        </w:rPr>
        <w:t>management</w:t>
      </w:r>
      <w:proofErr w:type="spellEnd"/>
      <w:r w:rsidRPr="00B44453">
        <w:rPr>
          <w:i/>
          <w:iCs/>
          <w:lang w:val="es-ES"/>
          <w:rPrChange w:id="71"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72" w:author="Rodrigo García" w:date="2017-09-24T12:09:00Z">
            <w:rPr>
              <w:rFonts w:asciiTheme="majorHAnsi" w:eastAsiaTheme="majorEastAsia" w:hAnsiTheme="majorHAnsi" w:cstheme="majorBidi"/>
              <w:b/>
              <w:bCs/>
              <w:i/>
              <w:iCs/>
              <w:color w:val="4F81BD" w:themeColor="accent1"/>
              <w:sz w:val="26"/>
              <w:szCs w:val="26"/>
              <w:lang w:val="en-GB"/>
            </w:rPr>
          </w:rPrChange>
        </w:rPr>
        <w:t>system</w:t>
      </w:r>
      <w:proofErr w:type="spellEnd"/>
      <w:r w:rsidRPr="00B44453">
        <w:rPr>
          <w:lang w:val="es-ES"/>
          <w:rPrChange w:id="73" w:author="Rodrigo García" w:date="2017-09-24T12:09:00Z">
            <w:rPr>
              <w:rFonts w:asciiTheme="majorHAnsi" w:eastAsiaTheme="majorEastAsia" w:hAnsiTheme="majorHAnsi" w:cstheme="majorBidi"/>
              <w:b/>
              <w:bCs/>
              <w:color w:val="4F81BD" w:themeColor="accent1"/>
              <w:sz w:val="26"/>
              <w:szCs w:val="26"/>
              <w:lang w:val="en-GB"/>
            </w:rPr>
          </w:rPrChange>
        </w:rPr>
        <w:t> </w:t>
      </w:r>
      <w:r w:rsidRPr="00DE077C">
        <w:t>o DBMS), que permiten almacenar y posteriormente acceder a los datos de forma rápida y estructurada. Las propiedades 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74" w:name="_Toc367782013"/>
      <w:r>
        <w:t xml:space="preserve">2.3.1.  </w:t>
      </w:r>
      <w:r w:rsidR="00DE077C">
        <w:t>SQLite</w:t>
      </w:r>
      <w:bookmarkEnd w:id="74"/>
    </w:p>
    <w:p w14:paraId="09383402" w14:textId="77777777" w:rsidR="00E653AA" w:rsidRDefault="00E653AA" w:rsidP="00E653AA"/>
    <w:p w14:paraId="243204DB" w14:textId="7C43D1FF" w:rsidR="008854BA" w:rsidRPr="001A2EA4" w:rsidRDefault="008854BA" w:rsidP="008854BA">
      <w:r w:rsidRPr="00333F5F">
        <w:rPr>
          <w:bCs/>
        </w:rPr>
        <w:t>SQLite</w:t>
      </w:r>
      <w:r w:rsidRPr="00CC6FD2">
        <w:t> es un sistema de gestión de </w:t>
      </w:r>
      <w:hyperlink r:id="rId49" w:tooltip="Base de datos relacional" w:history="1">
        <w:r w:rsidRPr="001A2EA4">
          <w:rPr>
            <w:rStyle w:val="Hyperlink"/>
            <w:color w:val="auto"/>
            <w:u w:val="none"/>
          </w:rPr>
          <w:t>bases de datos relacional</w:t>
        </w:r>
      </w:hyperlink>
      <w:r w:rsidRPr="001A2EA4">
        <w:t xml:space="preserve"> (DBMS)</w:t>
      </w:r>
      <w:ins w:id="75" w:author="Borja Gonzalez" w:date="2017-09-08T16:21:00Z">
        <w:r w:rsidR="00CC6FD2">
          <w:t>. É</w:t>
        </w:r>
      </w:ins>
      <w:ins w:id="76" w:author="Borja Gonzalez" w:date="2017-09-08T16:22:00Z">
        <w:r w:rsidR="00CC6FD2">
          <w:t>ste sistema es</w:t>
        </w:r>
      </w:ins>
      <w:r w:rsidRPr="00CC6FD2">
        <w:t> compatible con </w:t>
      </w:r>
      <w:hyperlink r:id="rId50" w:tooltip="ACID" w:history="1">
        <w:r w:rsidRPr="001A2EA4">
          <w:rPr>
            <w:rStyle w:val="Hyperlink"/>
            <w:color w:val="auto"/>
            <w:u w:val="none"/>
          </w:rPr>
          <w:t>ACID</w:t>
        </w:r>
      </w:hyperlink>
      <w:ins w:id="77" w:author="Borja Gonzalez" w:date="2017-09-08T16:22:00Z">
        <w:r w:rsidR="00CC6FD2">
          <w:t xml:space="preserve"> y está contenido en una </w:t>
        </w:r>
        <w:proofErr w:type="spellStart"/>
        <w:r w:rsidR="00CC6FD2">
          <w:t>bibloteca</w:t>
        </w:r>
        <w:proofErr w:type="spellEnd"/>
        <w:r w:rsidR="00CC6FD2">
          <w:t xml:space="preserve"> en C que se podr</w:t>
        </w:r>
      </w:ins>
      <w:ins w:id="78" w:author="Borja Gonzalez" w:date="2017-09-08T16:23:00Z">
        <w:r w:rsidR="00CC6FD2">
          <w:t>ía considerar pequeña para ciertos casos (275kiB)</w:t>
        </w:r>
      </w:ins>
      <w:r w:rsidRPr="00CC6FD2">
        <w:t>.</w:t>
      </w:r>
      <w:ins w:id="79" w:author="Borja Gonzalez" w:date="2017-09-08T16:23:00Z">
        <w:r w:rsidR="00CC6FD2">
          <w:t xml:space="preserve"> El problema del tamaño se ha resuelto en la reciente versi</w:t>
        </w:r>
      </w:ins>
      <w:ins w:id="80" w:author="Borja Gonzalez" w:date="2017-09-08T16:24:00Z">
        <w:r w:rsidR="00CC6FD2">
          <w:t>ón · del sistemas que permite bases de datos de hasta 2 Terabytes.</w:t>
        </w:r>
      </w:ins>
      <w:r w:rsidRPr="00CC6FD2">
        <w:t xml:space="preserve"> SQLite es un proyecto de </w:t>
      </w:r>
      <w:del w:id="81"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82"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51"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fldChar w:fldCharType="separate"/>
      </w:r>
      <w:r w:rsidRPr="00333F5F">
        <w:rPr>
          <w:rStyle w:val="Hyperlink"/>
          <w:color w:val="auto"/>
          <w:u w:val="none"/>
          <w:rPrChange w:id="83" w:author="Borja Gonzalez" w:date="2017-09-08T16:18:00Z">
            <w:rPr>
              <w:rStyle w:val="Hyperlink"/>
              <w:rFonts w:asciiTheme="majorHAnsi" w:eastAsiaTheme="majorEastAsia" w:hAnsiTheme="majorHAnsi" w:cstheme="majorBidi"/>
              <w:b/>
              <w:bCs/>
              <w:sz w:val="26"/>
              <w:szCs w:val="26"/>
            </w:rPr>
          </w:rPrChange>
        </w:rPr>
        <w:t>sistema de gestión de bases de datos</w:t>
      </w:r>
      <w:r w:rsidRPr="007E178E">
        <w:fldChar w:fldCharType="end"/>
      </w:r>
      <w:r w:rsidRPr="006C174E">
        <w:t>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84" w:author="Borja Gonzalez" w:date="2017-09-08T16:25:00Z">
        <w:r w:rsidR="00CC6FD2">
          <w:t xml:space="preserve">como hemos mencionado antes, </w:t>
        </w:r>
      </w:ins>
      <w:r w:rsidRPr="00CC6FD2">
        <w:rPr>
          <w:bCs/>
        </w:rPr>
        <w:t>SQLite</w:t>
      </w:r>
      <w:r w:rsidRPr="00CC6FD2">
        <w:t> permite </w:t>
      </w:r>
      <w:r w:rsidR="00333F5F" w:rsidRPr="00333F5F">
        <w:t>bases de datos</w:t>
      </w:r>
      <w:r w:rsidRPr="00333F5F">
        <w:t> de hasta</w:t>
      </w:r>
      <w:ins w:id="85" w:author="Borja Gonzalez" w:date="2017-09-08T16:25:00Z">
        <w:r w:rsidR="00CC6FD2">
          <w:t xml:space="preserve"> 2 Terabytes </w:t>
        </w:r>
      </w:ins>
      <w:r w:rsidRPr="00CC6FD2">
        <w:t>de tamaño, y también permite la inclusión de campos tipo </w:t>
      </w:r>
      <w:ins w:id="86"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87" w:name="_Toc367782014"/>
      <w:bookmarkStart w:id="88" w:name="_Toc364792191"/>
      <w:bookmarkStart w:id="89" w:name="_Toc366229211"/>
      <w:r>
        <w:t xml:space="preserve">2.3.2.  </w:t>
      </w:r>
      <w:r w:rsidR="008854BA">
        <w:t>ACID</w:t>
      </w:r>
      <w:bookmarkEnd w:id="87"/>
    </w:p>
    <w:p w14:paraId="447A0C45" w14:textId="77777777" w:rsidR="008854BA" w:rsidRDefault="008854BA" w:rsidP="008854BA"/>
    <w:p w14:paraId="4C690FFC" w14:textId="77777777" w:rsidR="008854BA" w:rsidRPr="008854BA" w:rsidRDefault="008854BA" w:rsidP="008854BA">
      <w:r w:rsidRPr="008854BA">
        <w:t>En bases de datos se denomina </w:t>
      </w:r>
      <w:r w:rsidRPr="008854BA">
        <w:rPr>
          <w:b/>
          <w:bCs/>
        </w:rPr>
        <w:t>ACID</w:t>
      </w:r>
      <w:r w:rsidRPr="008854BA">
        <w:t> a las características de los parámetros que permiten clasificar las </w:t>
      </w:r>
      <w:hyperlink r:id="rId52" w:tooltip="Transacción de base de datos" w:history="1">
        <w:r w:rsidRPr="008854BA">
          <w:rPr>
            <w:rStyle w:val="Hyperlink"/>
          </w:rPr>
          <w:t>transacciones</w:t>
        </w:r>
      </w:hyperlink>
      <w:r w:rsidRPr="008854BA">
        <w:t> de los </w:t>
      </w:r>
      <w:hyperlink r:id="rId53" w:tooltip="SGBD" w:history="1">
        <w:r w:rsidRPr="008854BA">
          <w:rPr>
            <w:rStyle w:val="Hyperlink"/>
          </w:rPr>
          <w:t>sistemas de gestión de bases de datos</w:t>
        </w:r>
      </w:hyperlink>
      <w:r w:rsidRPr="008854BA">
        <w:t>. 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052B1B" w:rsidP="004E4A72">
      <w:pPr>
        <w:pStyle w:val="ListParagraph"/>
        <w:numPr>
          <w:ilvl w:val="0"/>
          <w:numId w:val="20"/>
        </w:numPr>
      </w:pPr>
      <w:hyperlink r:id="rId54"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052B1B" w:rsidP="004E4A72">
      <w:pPr>
        <w:pStyle w:val="ListParagraph"/>
        <w:numPr>
          <w:ilvl w:val="0"/>
          <w:numId w:val="20"/>
        </w:numPr>
      </w:pPr>
      <w:hyperlink r:id="rId55"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052B1B" w:rsidP="004E4A72">
      <w:pPr>
        <w:pStyle w:val="ListParagraph"/>
        <w:numPr>
          <w:ilvl w:val="0"/>
          <w:numId w:val="20"/>
        </w:numPr>
      </w:pPr>
      <w:hyperlink r:id="rId56"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052B1B" w:rsidP="004E4A72">
      <w:pPr>
        <w:pStyle w:val="ListParagraph"/>
        <w:numPr>
          <w:ilvl w:val="0"/>
          <w:numId w:val="20"/>
        </w:numPr>
      </w:pPr>
      <w:hyperlink r:id="rId57"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90" w:name="_Toc367782015"/>
      <w:commentRangeStart w:id="91"/>
      <w:r>
        <w:t xml:space="preserve">2.4.  </w:t>
      </w:r>
      <w:r w:rsidR="00C74956">
        <w:t>Sensor Inercial</w:t>
      </w:r>
      <w:r w:rsidR="00734C62">
        <w:t xml:space="preserve"> - IMU</w:t>
      </w:r>
      <w:bookmarkEnd w:id="90"/>
      <w:commentRangeEnd w:id="91"/>
      <w:r w:rsidR="007D79D0">
        <w:rPr>
          <w:rStyle w:val="CommentReference"/>
          <w:rFonts w:asciiTheme="minorHAnsi" w:eastAsiaTheme="minorEastAsia" w:hAnsiTheme="minorHAnsi" w:cstheme="minorBidi"/>
          <w:b w:val="0"/>
          <w:bCs w:val="0"/>
          <w:color w:val="auto"/>
        </w:rPr>
        <w:commentReference w:id="91"/>
      </w:r>
    </w:p>
    <w:p w14:paraId="7556B381" w14:textId="77777777" w:rsidR="004407E6" w:rsidRDefault="004407E6" w:rsidP="004407E6"/>
    <w:p w14:paraId="1F018F9F" w14:textId="77777777" w:rsidR="0041258C" w:rsidRDefault="00793476" w:rsidP="004407E6">
      <w:pPr>
        <w:rPr>
          <w:ins w:id="92" w:author="Borja Gonzalez" w:date="2017-09-26T11:25:00Z"/>
        </w:rPr>
      </w:pPr>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Pr>
        <w:rPr>
          <w:ins w:id="93" w:author="Borja Gonzalez" w:date="2017-09-26T11:25:00Z"/>
        </w:rPr>
      </w:pPr>
    </w:p>
    <w:p w14:paraId="16711AC5" w14:textId="77777777" w:rsidR="004231B3" w:rsidRDefault="0041258C" w:rsidP="004407E6">
      <w:pPr>
        <w:rPr>
          <w:ins w:id="94" w:author="Borja Gonzalez" w:date="2017-09-26T12:29:00Z"/>
        </w:rPr>
      </w:pPr>
      <w:ins w:id="95" w:author="Borja Gonzalez" w:date="2017-09-26T11:26:00Z">
        <w:r>
          <w:t xml:space="preserve">El acelerómetro mide </w:t>
        </w:r>
      </w:ins>
      <w:ins w:id="96" w:author="Borja Gonzalez" w:date="2017-09-26T11:27:00Z">
        <w:r>
          <w:t xml:space="preserve">las </w:t>
        </w:r>
      </w:ins>
      <w:ins w:id="97" w:author="Borja Gonzalez" w:date="2017-09-26T11:26:00Z">
        <w:r>
          <w:t xml:space="preserve">aceleraciones y </w:t>
        </w:r>
      </w:ins>
      <w:ins w:id="98" w:author="Borja Gonzalez" w:date="2017-09-26T11:27:00Z">
        <w:r>
          <w:t>tiene la capacidad de medir la orientación de una plataforma fija respecto a la superficie terrestre.</w:t>
        </w:r>
      </w:ins>
      <w:ins w:id="99" w:author="Borja Gonzalez" w:date="2017-09-26T11:49:00Z">
        <w:r w:rsidR="00273E8F">
          <w:t xml:space="preserve"> El giróscopo es un dispositivo que mide, mantiene o cambia la orientación en el espacio de un objeto.</w:t>
        </w:r>
      </w:ins>
      <w:ins w:id="100" w:author="Borja Gonzalez" w:date="2017-09-26T12:16:00Z">
        <w:r w:rsidR="002259CD">
          <w:t xml:space="preserve"> </w:t>
        </w:r>
      </w:ins>
    </w:p>
    <w:p w14:paraId="58B77115" w14:textId="0C1CAF8B" w:rsidR="00734C62" w:rsidRPr="004407E6" w:rsidRDefault="002259CD" w:rsidP="004407E6">
      <w:ins w:id="101" w:author="Borja Gonzalez" w:date="2017-09-26T12:16:00Z">
        <w:r>
          <w:t>Combinando estos dos sensores, un aparato puede determinar la posición y la orientaci</w:t>
        </w:r>
      </w:ins>
      <w:ins w:id="102" w:author="Borja Gonzalez" w:date="2017-09-26T12:17:00Z">
        <w:r>
          <w:t>ón de un objeto, lo cual es muy útil a la hora de medir y obtener datos sobre movimientos cervicales.</w:t>
        </w:r>
      </w:ins>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103" w:name="_Toc367782016"/>
      <w:r>
        <w:t xml:space="preserve">2.4.1.  </w:t>
      </w:r>
      <w:proofErr w:type="spellStart"/>
      <w:r w:rsidR="004407E6">
        <w:t>Werium</w:t>
      </w:r>
      <w:proofErr w:type="spellEnd"/>
      <w:r w:rsidR="004407E6">
        <w:t xml:space="preserve"> Basic Pro</w:t>
      </w:r>
      <w:bookmarkEnd w:id="103"/>
    </w:p>
    <w:p w14:paraId="14027168" w14:textId="77777777" w:rsidR="004407E6" w:rsidRDefault="004407E6" w:rsidP="00793476"/>
    <w:p w14:paraId="107EA9F2" w14:textId="39A38553" w:rsidR="003F677A" w:rsidRDefault="004407E6" w:rsidP="003F677A">
      <w:pPr>
        <w:rPr>
          <w:ins w:id="104"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pPr>
        <w:rPr>
          <w:ins w:id="105" w:author="Borja Gonzalez" w:date="2017-09-26T12:19:00Z"/>
        </w:rPr>
      </w:pPr>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Pr>
        <w:rPr>
          <w:ins w:id="106" w:author="Borja Gonzalez" w:date="2017-09-26T12:19:00Z"/>
        </w:rPr>
      </w:pPr>
    </w:p>
    <w:p w14:paraId="2B053CA2" w14:textId="38301C14" w:rsidR="002259CD" w:rsidRDefault="00886581" w:rsidP="003F677A">
      <w:pPr>
        <w:rPr>
          <w:ins w:id="107" w:author="Borja Gonzalez" w:date="2017-09-26T12:34:00Z"/>
        </w:rPr>
      </w:pPr>
      <w:ins w:id="108" w:author="Borja Gonzalez" w:date="2017-09-26T12:31:00Z">
        <w:r>
          <w:t xml:space="preserve">Para el uso correcto de Basic Pro es necesario utilizar dos dispositivos. </w:t>
        </w:r>
      </w:ins>
      <w:ins w:id="109" w:author="Borja Gonzalez" w:date="2017-09-26T12:32:00Z">
        <w:r>
          <w:t xml:space="preserve">Para el caso de mediciones de movimientos cervicales, </w:t>
        </w:r>
      </w:ins>
      <w:ins w:id="110" w:author="Borja Gonzalez" w:date="2017-09-26T12:31:00Z">
        <w:r>
          <w:t>uno</w:t>
        </w:r>
      </w:ins>
      <w:ins w:id="111" w:author="Borja Gonzalez" w:date="2017-09-26T12:32:00Z">
        <w:r>
          <w:t xml:space="preserve"> de los dispositivos</w:t>
        </w:r>
      </w:ins>
      <w:ins w:id="112" w:author="Borja Gonzalez" w:date="2017-09-26T12:31:00Z">
        <w:r>
          <w:t xml:space="preserve"> se colocar</w:t>
        </w:r>
      </w:ins>
      <w:ins w:id="113" w:author="Borja Gonzalez" w:date="2017-09-26T12:32:00Z">
        <w:r>
          <w:t xml:space="preserve">ía en el tronco y otro en la cabeza. </w:t>
        </w:r>
      </w:ins>
      <w:ins w:id="114" w:author="Borja Gonzalez" w:date="2017-09-26T12:33:00Z">
        <w:r>
          <w:t xml:space="preserve">Esto permite una medida muy estable debido a la </w:t>
        </w:r>
      </w:ins>
      <w:ins w:id="115" w:author="Borja Gonzalez" w:date="2017-09-26T12:34:00Z">
        <w:r>
          <w:t xml:space="preserve">posición relativa entre cabeza y tronco. </w:t>
        </w:r>
      </w:ins>
    </w:p>
    <w:p w14:paraId="0B150466" w14:textId="77777777" w:rsidR="00886581" w:rsidRDefault="00886581" w:rsidP="003F677A">
      <w:pPr>
        <w:rPr>
          <w:ins w:id="116" w:author="Borja Gonzalez" w:date="2017-09-26T12:34:00Z"/>
        </w:rPr>
      </w:pPr>
    </w:p>
    <w:p w14:paraId="50CB9032" w14:textId="34378F54" w:rsidR="00886581" w:rsidRDefault="00886581" w:rsidP="003F677A">
      <w:pPr>
        <w:rPr>
          <w:ins w:id="117" w:author="Borja Gonzalez" w:date="2017-09-26T12:19:00Z"/>
        </w:rPr>
      </w:pPr>
      <w:ins w:id="118" w:author="Borja Gonzalez" w:date="2017-09-26T12:34:00Z">
        <w:r>
          <w:t>Basic Pro incluye la tecnología Bluetooth, lo cual permite compartir las mediciones en tiempo real</w:t>
        </w:r>
      </w:ins>
      <w:ins w:id="119" w:author="Borja Gonzalez" w:date="2017-09-26T12:35:00Z">
        <w:r>
          <w:t>, por lo que el trabajo del terapeuta se facilita en gran medida, ya que puede medir, visualizar y comprar movimientos de una forma muy sencilla.</w:t>
        </w:r>
      </w:ins>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120" w:name="_Toc367782017"/>
      <w:r>
        <w:t xml:space="preserve">3.  </w:t>
      </w:r>
      <w:r w:rsidR="00D51A6F" w:rsidRPr="0040221C">
        <w:t>Diseño</w:t>
      </w:r>
      <w:bookmarkEnd w:id="88"/>
      <w:bookmarkEnd w:id="89"/>
      <w:bookmarkEnd w:id="120"/>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121"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22" w:name="_Toc364792192"/>
      <w:bookmarkStart w:id="123" w:name="_Toc366229212"/>
      <w:bookmarkStart w:id="124" w:name="_Toc367782018"/>
      <w:r>
        <w:t xml:space="preserve">3.1.  </w:t>
      </w:r>
      <w:r w:rsidR="00D51A6F" w:rsidRPr="0040221C">
        <w:t>Descripción del problema</w:t>
      </w:r>
      <w:bookmarkEnd w:id="122"/>
      <w:bookmarkEnd w:id="123"/>
      <w:bookmarkEnd w:id="124"/>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ins w:id="125" w:author="Borja Gonzalez" w:date="2017-09-07T11:57:00Z">
        <w:r w:rsidR="0059382A">
          <w:t>con una base de datos asociada</w:t>
        </w:r>
      </w:ins>
      <w:ins w:id="126" w:author="Borja Gonzalez" w:date="2017-09-07T11:58:00Z">
        <w:r w:rsidR="0059382A">
          <w:t xml:space="preserve"> para el seguimiento de pacientes con problemas de movilidad cervical. Esta aplicación web </w:t>
        </w:r>
      </w:ins>
      <w:r w:rsidRPr="0040221C">
        <w:t>permit</w:t>
      </w:r>
      <w:ins w:id="127"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28" w:author="Borja Gonzalez" w:date="2017-09-07T12:00:00Z">
        <w:r w:rsidR="0059382A">
          <w:t>Para describir el problema en cuestión voy a seguir un proceso que se divide en varios apartados.</w:t>
        </w:r>
      </w:ins>
      <w:r w:rsidR="004B7341" w:rsidRPr="0040221C">
        <w:t xml:space="preserve"> </w:t>
      </w:r>
      <w:ins w:id="129" w:author="Borja Gonzalez" w:date="2017-09-07T12:02:00Z">
        <w:r w:rsidR="0059382A">
          <w:t xml:space="preserve">Empezaré con el </w:t>
        </w:r>
      </w:ins>
      <w:r w:rsidR="004B7341" w:rsidRPr="0040221C">
        <w:t xml:space="preserve">diseño de la arquitectura del sistema para satisfacer las necesidades descritas previamente, </w:t>
      </w:r>
      <w:ins w:id="130" w:author="Borja Gonzalez" w:date="2017-09-07T12:02:00Z">
        <w:r w:rsidR="0059382A">
          <w:t xml:space="preserve">seguiré con la </w:t>
        </w:r>
      </w:ins>
      <w:r w:rsidR="004B7341" w:rsidRPr="0040221C">
        <w:t>implementación de dicho sistema,</w:t>
      </w:r>
      <w:ins w:id="131" w:author="Borja Gonzalez" w:date="2017-09-07T12:02:00Z">
        <w:r w:rsidR="0059382A">
          <w:t xml:space="preserve"> y terminaré</w:t>
        </w:r>
      </w:ins>
      <w:ins w:id="132"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33" w:name="_Toc364792193"/>
      <w:bookmarkStart w:id="134" w:name="_Toc366229213"/>
      <w:bookmarkStart w:id="135" w:name="_Toc367782019"/>
      <w:r>
        <w:t xml:space="preserve">3.2.  </w:t>
      </w:r>
      <w:r w:rsidR="00D51A6F" w:rsidRPr="0040221C">
        <w:t>Requisitos</w:t>
      </w:r>
      <w:bookmarkEnd w:id="133"/>
      <w:bookmarkEnd w:id="134"/>
      <w:bookmarkEnd w:id="135"/>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36" w:name="_Toc366229214"/>
      <w:bookmarkStart w:id="137" w:name="_Toc367782020"/>
      <w:r>
        <w:t xml:space="preserve">3.2.1.  </w:t>
      </w:r>
      <w:r w:rsidR="009F3C87" w:rsidRPr="0040221C">
        <w:t>Requisitos Funcionales</w:t>
      </w:r>
      <w:bookmarkEnd w:id="136"/>
      <w:bookmarkEnd w:id="137"/>
    </w:p>
    <w:p w14:paraId="567C1423" w14:textId="77777777" w:rsidR="0040221C" w:rsidRDefault="0040221C" w:rsidP="0040221C"/>
    <w:p w14:paraId="36BD8646" w14:textId="348F6622" w:rsidR="0040221C" w:rsidRDefault="0040221C" w:rsidP="0040221C">
      <w:r>
        <w:t>RF</w:t>
      </w:r>
      <w:ins w:id="138"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39"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40"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41"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42"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43"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44" w:author="Borja Gonzalez" w:date="2017-09-08T15:36:00Z"/>
        </w:rPr>
      </w:pPr>
      <w:bookmarkStart w:id="145" w:name="_Toc366229215"/>
      <w:bookmarkStart w:id="146" w:name="_Toc367782021"/>
      <w:r>
        <w:t xml:space="preserve">3.2.2.  </w:t>
      </w:r>
      <w:r w:rsidR="009F3C87" w:rsidRPr="0040221C">
        <w:t>Requisitos no Funcionales</w:t>
      </w:r>
      <w:bookmarkEnd w:id="145"/>
      <w:bookmarkEnd w:id="146"/>
      <w:ins w:id="147" w:author="Borja Gonzalez" w:date="2017-09-08T15:51:00Z">
        <w:r w:rsidR="0028735F">
          <w:t xml:space="preserve"> </w:t>
        </w:r>
      </w:ins>
    </w:p>
    <w:p w14:paraId="5CB2F1E2" w14:textId="77777777" w:rsidR="00B50A04" w:rsidRDefault="00B50A04" w:rsidP="00B50A04">
      <w:pPr>
        <w:rPr>
          <w:ins w:id="148"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49"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50" w:name="_Toc364792194"/>
      <w:bookmarkStart w:id="151" w:name="_Toc366229216"/>
      <w:bookmarkStart w:id="152" w:name="_Toc367782022"/>
      <w:r>
        <w:t xml:space="preserve">3.3.  </w:t>
      </w:r>
      <w:r w:rsidR="00D51A6F" w:rsidRPr="0040221C">
        <w:t>Casos de uso</w:t>
      </w:r>
      <w:bookmarkEnd w:id="150"/>
      <w:bookmarkEnd w:id="151"/>
      <w:bookmarkEnd w:id="152"/>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53"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54"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55"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56"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57"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158"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59"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60"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61" w:author="Borja Gonzalez" w:date="2017-09-07T12:16:00Z">
        <w:r w:rsidR="003D31E0">
          <w:t>.</w:t>
        </w:r>
      </w:ins>
    </w:p>
    <w:p w14:paraId="18386474" w14:textId="05B847DF" w:rsidR="00CE2E56" w:rsidRDefault="00CE2E56" w:rsidP="00CE2E56">
      <w:r w:rsidRPr="00FD514B">
        <w:t xml:space="preserve">Precondiciones: </w:t>
      </w:r>
      <w:ins w:id="162"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63"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64" w:author="Borja Gonzalez" w:date="2017-09-07T12:16:00Z">
        <w:r w:rsidR="003D31E0">
          <w:t>.</w:t>
        </w:r>
      </w:ins>
    </w:p>
    <w:p w14:paraId="7D68E677" w14:textId="225A854B" w:rsidR="00D2609E" w:rsidRDefault="00D2609E" w:rsidP="00D2609E">
      <w:r w:rsidRPr="00FD514B">
        <w:t xml:space="preserve">Precondiciones: </w:t>
      </w:r>
      <w:ins w:id="165"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166" w:name="_Toc364792195"/>
      <w:bookmarkStart w:id="167" w:name="_Toc366229217"/>
      <w:bookmarkStart w:id="168" w:name="_Toc367782023"/>
      <w:r>
        <w:t xml:space="preserve">3.4.  </w:t>
      </w:r>
      <w:r w:rsidR="00D51A6F" w:rsidRPr="0040221C">
        <w:t>Matriz de trazabilidad</w:t>
      </w:r>
      <w:bookmarkEnd w:id="166"/>
      <w:bookmarkEnd w:id="167"/>
      <w:bookmarkEnd w:id="168"/>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340" w:type="dxa"/>
        <w:tblLook w:val="04A0" w:firstRow="1" w:lastRow="0" w:firstColumn="1" w:lastColumn="0" w:noHBand="0" w:noVBand="1"/>
      </w:tblPr>
      <w:tblGrid>
        <w:gridCol w:w="1031"/>
        <w:gridCol w:w="823"/>
        <w:gridCol w:w="690"/>
        <w:gridCol w:w="690"/>
        <w:gridCol w:w="822"/>
        <w:gridCol w:w="822"/>
        <w:gridCol w:w="690"/>
        <w:gridCol w:w="690"/>
        <w:gridCol w:w="690"/>
        <w:gridCol w:w="690"/>
        <w:gridCol w:w="690"/>
        <w:gridCol w:w="822"/>
        <w:gridCol w:w="690"/>
        <w:gridCol w:w="816"/>
        <w:gridCol w:w="684"/>
      </w:tblGrid>
      <w:tr w:rsidR="00817C73" w14:paraId="38466433" w14:textId="77777777" w:rsidTr="00817C73">
        <w:trPr>
          <w:cantSplit/>
          <w:trHeight w:val="568"/>
        </w:trPr>
        <w:tc>
          <w:tcPr>
            <w:tcW w:w="1953" w:type="dxa"/>
            <w:vAlign w:val="center"/>
          </w:tcPr>
          <w:p w14:paraId="159EC5D4" w14:textId="502EF789" w:rsidR="00817C73" w:rsidRDefault="00817C73" w:rsidP="00E671BF">
            <w:bookmarkStart w:id="169" w:name="_Toc364792196"/>
            <w:bookmarkStart w:id="170" w:name="_Toc366229218"/>
            <w:r>
              <w:t>Casos de Uso</w:t>
            </w:r>
          </w:p>
        </w:tc>
        <w:tc>
          <w:tcPr>
            <w:tcW w:w="947" w:type="dxa"/>
            <w:vAlign w:val="center"/>
          </w:tcPr>
          <w:p w14:paraId="31AE169C" w14:textId="69B3670C" w:rsidR="00817C73" w:rsidRDefault="00817C73" w:rsidP="00E671BF">
            <w:r>
              <w:t>RNF1</w:t>
            </w:r>
          </w:p>
        </w:tc>
        <w:tc>
          <w:tcPr>
            <w:tcW w:w="947" w:type="dxa"/>
            <w:vAlign w:val="center"/>
          </w:tcPr>
          <w:p w14:paraId="07182059" w14:textId="66FA76D7" w:rsidR="00817C73" w:rsidRDefault="00817C73" w:rsidP="00E671BF">
            <w:r>
              <w:t>RF1</w:t>
            </w:r>
          </w:p>
        </w:tc>
        <w:tc>
          <w:tcPr>
            <w:tcW w:w="947" w:type="dxa"/>
            <w:vAlign w:val="center"/>
          </w:tcPr>
          <w:p w14:paraId="439DB100" w14:textId="77777777" w:rsidR="00817C73" w:rsidRDefault="00817C73" w:rsidP="00E671BF">
            <w:r>
              <w:t>RF2</w:t>
            </w:r>
          </w:p>
        </w:tc>
        <w:tc>
          <w:tcPr>
            <w:tcW w:w="947" w:type="dxa"/>
            <w:vAlign w:val="center"/>
          </w:tcPr>
          <w:p w14:paraId="50D6C4B0" w14:textId="4422F39D" w:rsidR="00817C73" w:rsidRDefault="00817C73" w:rsidP="00E671BF">
            <w:r>
              <w:t>RNF4</w:t>
            </w:r>
          </w:p>
        </w:tc>
        <w:tc>
          <w:tcPr>
            <w:tcW w:w="947" w:type="dxa"/>
            <w:vAlign w:val="center"/>
          </w:tcPr>
          <w:p w14:paraId="54DAA78B" w14:textId="4AADDB28" w:rsidR="00817C73" w:rsidRDefault="00817C73" w:rsidP="00E671BF">
            <w:r>
              <w:t>RNF5</w:t>
            </w:r>
          </w:p>
        </w:tc>
        <w:tc>
          <w:tcPr>
            <w:tcW w:w="947" w:type="dxa"/>
            <w:vAlign w:val="center"/>
          </w:tcPr>
          <w:p w14:paraId="139C2F75" w14:textId="5BB1F396" w:rsidR="00817C73" w:rsidRDefault="00817C73" w:rsidP="00E671BF">
            <w:r>
              <w:t>RF3</w:t>
            </w:r>
          </w:p>
        </w:tc>
        <w:tc>
          <w:tcPr>
            <w:tcW w:w="947" w:type="dxa"/>
            <w:vAlign w:val="center"/>
          </w:tcPr>
          <w:p w14:paraId="69D568E7" w14:textId="77777777" w:rsidR="00817C73" w:rsidRDefault="00817C73" w:rsidP="00E671BF">
            <w:r>
              <w:t>RF4</w:t>
            </w:r>
          </w:p>
        </w:tc>
        <w:tc>
          <w:tcPr>
            <w:tcW w:w="947" w:type="dxa"/>
            <w:vAlign w:val="center"/>
          </w:tcPr>
          <w:p w14:paraId="3B26581C" w14:textId="77777777" w:rsidR="00817C73" w:rsidRDefault="00817C73" w:rsidP="00E671BF">
            <w:r>
              <w:t>RF5</w:t>
            </w:r>
          </w:p>
        </w:tc>
        <w:tc>
          <w:tcPr>
            <w:tcW w:w="947" w:type="dxa"/>
            <w:vAlign w:val="center"/>
          </w:tcPr>
          <w:p w14:paraId="490EFD1E" w14:textId="77777777" w:rsidR="00817C73" w:rsidRDefault="00817C73" w:rsidP="00E671BF">
            <w:r>
              <w:t>RF6</w:t>
            </w:r>
          </w:p>
        </w:tc>
        <w:tc>
          <w:tcPr>
            <w:tcW w:w="947" w:type="dxa"/>
            <w:vAlign w:val="center"/>
          </w:tcPr>
          <w:p w14:paraId="5F1144A8" w14:textId="77777777" w:rsidR="00817C73" w:rsidRDefault="00817C73" w:rsidP="00E671BF">
            <w:r>
              <w:t>RF7</w:t>
            </w:r>
          </w:p>
        </w:tc>
        <w:tc>
          <w:tcPr>
            <w:tcW w:w="947" w:type="dxa"/>
            <w:vAlign w:val="center"/>
          </w:tcPr>
          <w:p w14:paraId="279079EA" w14:textId="2826D59C" w:rsidR="00817C73" w:rsidRDefault="00817C73" w:rsidP="00E671BF">
            <w:r>
              <w:t>RNF2</w:t>
            </w:r>
          </w:p>
        </w:tc>
        <w:tc>
          <w:tcPr>
            <w:tcW w:w="947" w:type="dxa"/>
            <w:vAlign w:val="center"/>
          </w:tcPr>
          <w:p w14:paraId="3483DC4A" w14:textId="6F6F9ABF" w:rsidR="00817C73" w:rsidRDefault="00817C73" w:rsidP="00E671BF">
            <w:r>
              <w:t>RF8</w:t>
            </w:r>
          </w:p>
        </w:tc>
        <w:tc>
          <w:tcPr>
            <w:tcW w:w="915" w:type="dxa"/>
            <w:vAlign w:val="center"/>
          </w:tcPr>
          <w:p w14:paraId="68A6847F" w14:textId="27F0B885" w:rsidR="00817C73" w:rsidRDefault="00817C73" w:rsidP="00E671BF">
            <w:r>
              <w:t>RNF3</w:t>
            </w:r>
          </w:p>
        </w:tc>
        <w:tc>
          <w:tcPr>
            <w:tcW w:w="915" w:type="dxa"/>
            <w:vAlign w:val="center"/>
          </w:tcPr>
          <w:p w14:paraId="41A6D501" w14:textId="00982A97" w:rsidR="00817C73" w:rsidRDefault="00817C73" w:rsidP="00E671BF">
            <w:r>
              <w:t>RF9</w:t>
            </w:r>
          </w:p>
        </w:tc>
      </w:tr>
      <w:tr w:rsidR="00817C73" w14:paraId="5DEE165A" w14:textId="77777777" w:rsidTr="00817C73">
        <w:trPr>
          <w:cantSplit/>
          <w:trHeight w:val="484"/>
        </w:trPr>
        <w:tc>
          <w:tcPr>
            <w:tcW w:w="1953" w:type="dxa"/>
            <w:vAlign w:val="center"/>
          </w:tcPr>
          <w:p w14:paraId="7F7ED463" w14:textId="77777777" w:rsidR="00817C73" w:rsidRDefault="00817C73" w:rsidP="00E671BF">
            <w:r>
              <w:t>CU1</w:t>
            </w:r>
          </w:p>
        </w:tc>
        <w:tc>
          <w:tcPr>
            <w:tcW w:w="947" w:type="dxa"/>
            <w:vAlign w:val="center"/>
          </w:tcPr>
          <w:p w14:paraId="47070B77" w14:textId="3D00F09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FA6CE54" w14:textId="7EA625DA" w:rsidR="00817C73" w:rsidRPr="00580CB8" w:rsidRDefault="00817C73" w:rsidP="00E671BF">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D4649CC" w14:textId="77777777" w:rsidR="00817C73" w:rsidRDefault="00817C73" w:rsidP="00E671BF">
            <w:pPr>
              <w:jc w:val="center"/>
            </w:pPr>
          </w:p>
        </w:tc>
        <w:tc>
          <w:tcPr>
            <w:tcW w:w="947" w:type="dxa"/>
            <w:vAlign w:val="center"/>
          </w:tcPr>
          <w:p w14:paraId="111F9B58" w14:textId="77777777" w:rsidR="00817C73" w:rsidRDefault="00817C73" w:rsidP="00E671BF">
            <w:pPr>
              <w:jc w:val="center"/>
            </w:pPr>
          </w:p>
        </w:tc>
        <w:tc>
          <w:tcPr>
            <w:tcW w:w="947" w:type="dxa"/>
            <w:vAlign w:val="center"/>
          </w:tcPr>
          <w:p w14:paraId="1E66AFCB" w14:textId="77777777" w:rsidR="00817C73" w:rsidRDefault="00817C73" w:rsidP="00E671BF">
            <w:pPr>
              <w:jc w:val="center"/>
            </w:pPr>
          </w:p>
        </w:tc>
        <w:tc>
          <w:tcPr>
            <w:tcW w:w="947" w:type="dxa"/>
            <w:vAlign w:val="center"/>
          </w:tcPr>
          <w:p w14:paraId="0C8A1CC9" w14:textId="635A6878" w:rsidR="00817C73" w:rsidRDefault="00817C73" w:rsidP="00E671BF">
            <w:pPr>
              <w:jc w:val="center"/>
            </w:pPr>
          </w:p>
        </w:tc>
        <w:tc>
          <w:tcPr>
            <w:tcW w:w="947" w:type="dxa"/>
            <w:vAlign w:val="center"/>
          </w:tcPr>
          <w:p w14:paraId="297F004C" w14:textId="77777777" w:rsidR="00817C73" w:rsidRDefault="00817C73" w:rsidP="00E671BF">
            <w:pPr>
              <w:jc w:val="center"/>
            </w:pPr>
          </w:p>
        </w:tc>
        <w:tc>
          <w:tcPr>
            <w:tcW w:w="947" w:type="dxa"/>
            <w:vAlign w:val="center"/>
          </w:tcPr>
          <w:p w14:paraId="083B1CB5" w14:textId="77777777" w:rsidR="00817C73" w:rsidRDefault="00817C73" w:rsidP="00E671BF">
            <w:pPr>
              <w:jc w:val="center"/>
            </w:pPr>
          </w:p>
        </w:tc>
        <w:tc>
          <w:tcPr>
            <w:tcW w:w="947" w:type="dxa"/>
            <w:vAlign w:val="center"/>
          </w:tcPr>
          <w:p w14:paraId="5EC90EF7" w14:textId="77777777" w:rsidR="00817C73" w:rsidRDefault="00817C73" w:rsidP="00E671BF">
            <w:pPr>
              <w:jc w:val="center"/>
            </w:pPr>
          </w:p>
        </w:tc>
        <w:tc>
          <w:tcPr>
            <w:tcW w:w="947" w:type="dxa"/>
            <w:vAlign w:val="center"/>
          </w:tcPr>
          <w:p w14:paraId="624FF0F2" w14:textId="77777777" w:rsidR="00817C73" w:rsidRDefault="00817C73" w:rsidP="00E671BF">
            <w:pPr>
              <w:jc w:val="center"/>
            </w:pPr>
          </w:p>
        </w:tc>
        <w:tc>
          <w:tcPr>
            <w:tcW w:w="947" w:type="dxa"/>
            <w:vAlign w:val="center"/>
          </w:tcPr>
          <w:p w14:paraId="159481DB" w14:textId="77777777" w:rsidR="00817C73" w:rsidRDefault="00817C73" w:rsidP="00E671BF">
            <w:pPr>
              <w:jc w:val="center"/>
            </w:pPr>
          </w:p>
        </w:tc>
        <w:tc>
          <w:tcPr>
            <w:tcW w:w="947" w:type="dxa"/>
            <w:vAlign w:val="center"/>
          </w:tcPr>
          <w:p w14:paraId="2FDB5E3D" w14:textId="6CA1C878" w:rsidR="00817C73" w:rsidRDefault="00817C73" w:rsidP="00E671BF">
            <w:pPr>
              <w:jc w:val="center"/>
            </w:pPr>
          </w:p>
        </w:tc>
        <w:tc>
          <w:tcPr>
            <w:tcW w:w="915" w:type="dxa"/>
            <w:vAlign w:val="center"/>
          </w:tcPr>
          <w:p w14:paraId="4A91F019" w14:textId="77777777" w:rsidR="00817C73" w:rsidRDefault="00817C73" w:rsidP="00E671BF">
            <w:pPr>
              <w:jc w:val="center"/>
            </w:pPr>
          </w:p>
        </w:tc>
        <w:tc>
          <w:tcPr>
            <w:tcW w:w="915" w:type="dxa"/>
            <w:vAlign w:val="center"/>
          </w:tcPr>
          <w:p w14:paraId="0DBB1A56" w14:textId="5735EB55" w:rsidR="00817C73" w:rsidRDefault="00817C73" w:rsidP="00E671BF">
            <w:pPr>
              <w:jc w:val="center"/>
            </w:pPr>
          </w:p>
        </w:tc>
      </w:tr>
      <w:tr w:rsidR="00817C73" w14:paraId="42718DB0" w14:textId="77777777" w:rsidTr="00817C73">
        <w:trPr>
          <w:cantSplit/>
          <w:trHeight w:val="531"/>
        </w:trPr>
        <w:tc>
          <w:tcPr>
            <w:tcW w:w="1953" w:type="dxa"/>
            <w:vAlign w:val="center"/>
          </w:tcPr>
          <w:p w14:paraId="11DC74FB" w14:textId="77777777" w:rsidR="00817C73" w:rsidRDefault="00817C73" w:rsidP="00E671BF">
            <w:r>
              <w:t>CU2</w:t>
            </w:r>
          </w:p>
        </w:tc>
        <w:tc>
          <w:tcPr>
            <w:tcW w:w="947" w:type="dxa"/>
            <w:vAlign w:val="center"/>
          </w:tcPr>
          <w:p w14:paraId="2E548B8B" w14:textId="77777777" w:rsidR="00817C73" w:rsidRDefault="00817C73" w:rsidP="00E671BF">
            <w:pPr>
              <w:jc w:val="center"/>
            </w:pPr>
          </w:p>
        </w:tc>
        <w:tc>
          <w:tcPr>
            <w:tcW w:w="947" w:type="dxa"/>
            <w:vAlign w:val="center"/>
          </w:tcPr>
          <w:p w14:paraId="51808571" w14:textId="744FA407" w:rsidR="00817C73" w:rsidRDefault="00817C73" w:rsidP="00E671BF">
            <w:pPr>
              <w:jc w:val="center"/>
            </w:pPr>
          </w:p>
        </w:tc>
        <w:tc>
          <w:tcPr>
            <w:tcW w:w="947" w:type="dxa"/>
            <w:vAlign w:val="center"/>
          </w:tcPr>
          <w:p w14:paraId="4A8C2C19"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7CD4D35" w14:textId="77777777" w:rsidR="00817C73" w:rsidRDefault="00817C73" w:rsidP="00E671BF">
            <w:pPr>
              <w:jc w:val="center"/>
            </w:pPr>
          </w:p>
        </w:tc>
        <w:tc>
          <w:tcPr>
            <w:tcW w:w="947" w:type="dxa"/>
            <w:vAlign w:val="center"/>
          </w:tcPr>
          <w:p w14:paraId="20D5733E" w14:textId="77777777" w:rsidR="00817C73" w:rsidRDefault="00817C73" w:rsidP="00E671BF">
            <w:pPr>
              <w:jc w:val="center"/>
            </w:pPr>
          </w:p>
        </w:tc>
        <w:tc>
          <w:tcPr>
            <w:tcW w:w="947" w:type="dxa"/>
            <w:vAlign w:val="center"/>
          </w:tcPr>
          <w:p w14:paraId="7E849212" w14:textId="6472BD4F" w:rsidR="00817C73" w:rsidRDefault="00817C73" w:rsidP="00E671BF">
            <w:pPr>
              <w:jc w:val="center"/>
            </w:pPr>
          </w:p>
        </w:tc>
        <w:tc>
          <w:tcPr>
            <w:tcW w:w="947" w:type="dxa"/>
            <w:vAlign w:val="center"/>
          </w:tcPr>
          <w:p w14:paraId="3EE4B852" w14:textId="77777777" w:rsidR="00817C73" w:rsidRDefault="00817C73" w:rsidP="00E671BF">
            <w:pPr>
              <w:jc w:val="center"/>
            </w:pPr>
          </w:p>
        </w:tc>
        <w:tc>
          <w:tcPr>
            <w:tcW w:w="947" w:type="dxa"/>
            <w:vAlign w:val="center"/>
          </w:tcPr>
          <w:p w14:paraId="677FFE53" w14:textId="77777777" w:rsidR="00817C73" w:rsidRDefault="00817C73" w:rsidP="00E671BF">
            <w:pPr>
              <w:jc w:val="center"/>
            </w:pPr>
          </w:p>
        </w:tc>
        <w:tc>
          <w:tcPr>
            <w:tcW w:w="947" w:type="dxa"/>
            <w:vAlign w:val="center"/>
          </w:tcPr>
          <w:p w14:paraId="344C9C81" w14:textId="77777777" w:rsidR="00817C73" w:rsidRDefault="00817C73" w:rsidP="00E671BF">
            <w:pPr>
              <w:jc w:val="center"/>
            </w:pPr>
          </w:p>
        </w:tc>
        <w:tc>
          <w:tcPr>
            <w:tcW w:w="947" w:type="dxa"/>
            <w:vAlign w:val="center"/>
          </w:tcPr>
          <w:p w14:paraId="7A1CDF58" w14:textId="77777777" w:rsidR="00817C73" w:rsidRDefault="00817C73" w:rsidP="00E671BF">
            <w:pPr>
              <w:jc w:val="center"/>
            </w:pPr>
          </w:p>
        </w:tc>
        <w:tc>
          <w:tcPr>
            <w:tcW w:w="947" w:type="dxa"/>
            <w:vAlign w:val="center"/>
          </w:tcPr>
          <w:p w14:paraId="13172352" w14:textId="77777777" w:rsidR="00817C73" w:rsidRDefault="00817C73" w:rsidP="00E671BF">
            <w:pPr>
              <w:jc w:val="center"/>
            </w:pPr>
          </w:p>
        </w:tc>
        <w:tc>
          <w:tcPr>
            <w:tcW w:w="947" w:type="dxa"/>
            <w:vAlign w:val="center"/>
          </w:tcPr>
          <w:p w14:paraId="40B1350B" w14:textId="7D467583" w:rsidR="00817C73" w:rsidRDefault="00817C73" w:rsidP="00E671BF">
            <w:pPr>
              <w:jc w:val="center"/>
            </w:pPr>
          </w:p>
        </w:tc>
        <w:tc>
          <w:tcPr>
            <w:tcW w:w="915" w:type="dxa"/>
            <w:vAlign w:val="center"/>
          </w:tcPr>
          <w:p w14:paraId="427E4C8B" w14:textId="77777777" w:rsidR="00817C73" w:rsidRDefault="00817C73" w:rsidP="00E671BF">
            <w:pPr>
              <w:jc w:val="center"/>
            </w:pPr>
          </w:p>
        </w:tc>
        <w:tc>
          <w:tcPr>
            <w:tcW w:w="915" w:type="dxa"/>
            <w:vAlign w:val="center"/>
          </w:tcPr>
          <w:p w14:paraId="694CCD6C" w14:textId="5BB4CF37" w:rsidR="00817C73" w:rsidRDefault="00817C73" w:rsidP="00E671BF">
            <w:pPr>
              <w:jc w:val="center"/>
            </w:pPr>
          </w:p>
        </w:tc>
      </w:tr>
      <w:tr w:rsidR="00817C73" w14:paraId="76D58232" w14:textId="77777777" w:rsidTr="00817C73">
        <w:trPr>
          <w:cantSplit/>
          <w:trHeight w:val="568"/>
        </w:trPr>
        <w:tc>
          <w:tcPr>
            <w:tcW w:w="1953" w:type="dxa"/>
            <w:vAlign w:val="center"/>
          </w:tcPr>
          <w:p w14:paraId="19557088" w14:textId="77777777" w:rsidR="00817C73" w:rsidRDefault="00817C73" w:rsidP="00E671BF">
            <w:r>
              <w:t>CU3</w:t>
            </w:r>
          </w:p>
        </w:tc>
        <w:tc>
          <w:tcPr>
            <w:tcW w:w="947" w:type="dxa"/>
            <w:vAlign w:val="center"/>
          </w:tcPr>
          <w:p w14:paraId="729DB6C7" w14:textId="77777777" w:rsidR="00817C73" w:rsidRDefault="00817C73" w:rsidP="00E671BF">
            <w:pPr>
              <w:jc w:val="center"/>
            </w:pPr>
          </w:p>
        </w:tc>
        <w:tc>
          <w:tcPr>
            <w:tcW w:w="947" w:type="dxa"/>
            <w:vAlign w:val="center"/>
          </w:tcPr>
          <w:p w14:paraId="7DCAD1D7" w14:textId="7C7A15A8" w:rsidR="00817C73" w:rsidRDefault="00817C73" w:rsidP="00E671BF">
            <w:pPr>
              <w:jc w:val="center"/>
            </w:pPr>
          </w:p>
        </w:tc>
        <w:tc>
          <w:tcPr>
            <w:tcW w:w="947" w:type="dxa"/>
            <w:vAlign w:val="center"/>
          </w:tcPr>
          <w:p w14:paraId="68E12D66" w14:textId="77777777" w:rsidR="00817C73" w:rsidRDefault="00817C73" w:rsidP="00E671BF">
            <w:pPr>
              <w:jc w:val="center"/>
            </w:pPr>
          </w:p>
        </w:tc>
        <w:tc>
          <w:tcPr>
            <w:tcW w:w="947" w:type="dxa"/>
            <w:vAlign w:val="center"/>
          </w:tcPr>
          <w:p w14:paraId="5B71ADE9" w14:textId="68F76B8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0C09CB9" w14:textId="6507779A"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1978B7B" w14:textId="37B2C87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4DCEB6F7" w14:textId="77777777" w:rsidR="00817C73" w:rsidRDefault="00817C73" w:rsidP="00E671BF">
            <w:pPr>
              <w:jc w:val="center"/>
            </w:pPr>
          </w:p>
        </w:tc>
        <w:tc>
          <w:tcPr>
            <w:tcW w:w="947" w:type="dxa"/>
            <w:vAlign w:val="center"/>
          </w:tcPr>
          <w:p w14:paraId="0E4DEDF0" w14:textId="77777777" w:rsidR="00817C73" w:rsidRDefault="00817C73" w:rsidP="00E671BF">
            <w:pPr>
              <w:jc w:val="center"/>
            </w:pPr>
          </w:p>
        </w:tc>
        <w:tc>
          <w:tcPr>
            <w:tcW w:w="947" w:type="dxa"/>
            <w:vAlign w:val="center"/>
          </w:tcPr>
          <w:p w14:paraId="5EADB93F" w14:textId="77777777" w:rsidR="00817C73" w:rsidRDefault="00817C73" w:rsidP="00E671BF">
            <w:pPr>
              <w:jc w:val="center"/>
            </w:pPr>
          </w:p>
        </w:tc>
        <w:tc>
          <w:tcPr>
            <w:tcW w:w="947" w:type="dxa"/>
            <w:vAlign w:val="center"/>
          </w:tcPr>
          <w:p w14:paraId="49A89468" w14:textId="77777777" w:rsidR="00817C73" w:rsidRDefault="00817C73" w:rsidP="00E671BF">
            <w:pPr>
              <w:jc w:val="center"/>
            </w:pPr>
          </w:p>
        </w:tc>
        <w:tc>
          <w:tcPr>
            <w:tcW w:w="947" w:type="dxa"/>
            <w:vAlign w:val="center"/>
          </w:tcPr>
          <w:p w14:paraId="5816623C" w14:textId="77777777" w:rsidR="00817C73" w:rsidRDefault="00817C73" w:rsidP="00E671BF">
            <w:pPr>
              <w:jc w:val="center"/>
            </w:pPr>
          </w:p>
        </w:tc>
        <w:tc>
          <w:tcPr>
            <w:tcW w:w="947" w:type="dxa"/>
            <w:vAlign w:val="center"/>
          </w:tcPr>
          <w:p w14:paraId="6352308C" w14:textId="79B2B6A9" w:rsidR="00817C73" w:rsidRDefault="00817C73" w:rsidP="00E671BF">
            <w:pPr>
              <w:jc w:val="center"/>
            </w:pPr>
          </w:p>
        </w:tc>
        <w:tc>
          <w:tcPr>
            <w:tcW w:w="915" w:type="dxa"/>
            <w:vAlign w:val="center"/>
          </w:tcPr>
          <w:p w14:paraId="1D3BD93F" w14:textId="77777777" w:rsidR="00817C73" w:rsidRDefault="00817C73" w:rsidP="00E671BF">
            <w:pPr>
              <w:jc w:val="center"/>
            </w:pPr>
          </w:p>
        </w:tc>
        <w:tc>
          <w:tcPr>
            <w:tcW w:w="915" w:type="dxa"/>
            <w:vAlign w:val="center"/>
          </w:tcPr>
          <w:p w14:paraId="631D51BC" w14:textId="024B48FE" w:rsidR="00817C73" w:rsidRDefault="00817C73" w:rsidP="00E671BF">
            <w:pPr>
              <w:jc w:val="center"/>
            </w:pPr>
          </w:p>
        </w:tc>
      </w:tr>
      <w:tr w:rsidR="00817C73" w14:paraId="53368B66" w14:textId="77777777" w:rsidTr="00817C73">
        <w:trPr>
          <w:cantSplit/>
          <w:trHeight w:val="531"/>
        </w:trPr>
        <w:tc>
          <w:tcPr>
            <w:tcW w:w="1953" w:type="dxa"/>
            <w:vAlign w:val="center"/>
          </w:tcPr>
          <w:p w14:paraId="77F09D64" w14:textId="77777777" w:rsidR="00817C73" w:rsidRDefault="00817C73" w:rsidP="00E671BF">
            <w:r>
              <w:t>CU4</w:t>
            </w:r>
          </w:p>
        </w:tc>
        <w:tc>
          <w:tcPr>
            <w:tcW w:w="947" w:type="dxa"/>
            <w:vAlign w:val="center"/>
          </w:tcPr>
          <w:p w14:paraId="0BB00E07" w14:textId="77777777" w:rsidR="00817C73" w:rsidRDefault="00817C73" w:rsidP="00E671BF">
            <w:pPr>
              <w:jc w:val="center"/>
            </w:pPr>
          </w:p>
        </w:tc>
        <w:tc>
          <w:tcPr>
            <w:tcW w:w="947" w:type="dxa"/>
            <w:vAlign w:val="center"/>
          </w:tcPr>
          <w:p w14:paraId="64D2EE73" w14:textId="2779EE19" w:rsidR="00817C73" w:rsidRDefault="00817C73" w:rsidP="00E671BF">
            <w:pPr>
              <w:jc w:val="center"/>
            </w:pPr>
          </w:p>
        </w:tc>
        <w:tc>
          <w:tcPr>
            <w:tcW w:w="947" w:type="dxa"/>
            <w:vAlign w:val="center"/>
          </w:tcPr>
          <w:p w14:paraId="0B12ABFD" w14:textId="77777777" w:rsidR="00817C73" w:rsidRDefault="00817C73" w:rsidP="00E671BF">
            <w:pPr>
              <w:jc w:val="center"/>
            </w:pPr>
          </w:p>
        </w:tc>
        <w:tc>
          <w:tcPr>
            <w:tcW w:w="947" w:type="dxa"/>
            <w:vAlign w:val="center"/>
          </w:tcPr>
          <w:p w14:paraId="5DD937BC" w14:textId="21B7FCB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D497DEE" w14:textId="4341234A"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65CC633" w14:textId="584940D8" w:rsidR="00817C73" w:rsidRDefault="00817C73" w:rsidP="00E671BF">
            <w:pPr>
              <w:jc w:val="center"/>
            </w:pPr>
          </w:p>
        </w:tc>
        <w:tc>
          <w:tcPr>
            <w:tcW w:w="947" w:type="dxa"/>
            <w:vAlign w:val="center"/>
          </w:tcPr>
          <w:p w14:paraId="102C82B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69EBD49" w14:textId="77777777" w:rsidR="00817C73" w:rsidRDefault="00817C73" w:rsidP="00E671BF">
            <w:pPr>
              <w:jc w:val="center"/>
            </w:pPr>
          </w:p>
        </w:tc>
        <w:tc>
          <w:tcPr>
            <w:tcW w:w="947" w:type="dxa"/>
            <w:vAlign w:val="center"/>
          </w:tcPr>
          <w:p w14:paraId="62D04C18" w14:textId="77777777" w:rsidR="00817C73" w:rsidRDefault="00817C73" w:rsidP="00E671BF">
            <w:pPr>
              <w:jc w:val="center"/>
            </w:pPr>
          </w:p>
        </w:tc>
        <w:tc>
          <w:tcPr>
            <w:tcW w:w="947" w:type="dxa"/>
            <w:vAlign w:val="center"/>
          </w:tcPr>
          <w:p w14:paraId="6C0425DC" w14:textId="77777777" w:rsidR="00817C73" w:rsidRDefault="00817C73" w:rsidP="00E671BF">
            <w:pPr>
              <w:jc w:val="center"/>
            </w:pPr>
          </w:p>
        </w:tc>
        <w:tc>
          <w:tcPr>
            <w:tcW w:w="947" w:type="dxa"/>
            <w:vAlign w:val="center"/>
          </w:tcPr>
          <w:p w14:paraId="011BA72A" w14:textId="77777777" w:rsidR="00817C73" w:rsidRDefault="00817C73" w:rsidP="00E671BF">
            <w:pPr>
              <w:jc w:val="center"/>
            </w:pPr>
          </w:p>
        </w:tc>
        <w:tc>
          <w:tcPr>
            <w:tcW w:w="947" w:type="dxa"/>
            <w:vAlign w:val="center"/>
          </w:tcPr>
          <w:p w14:paraId="762D4D66" w14:textId="6DC386EA" w:rsidR="00817C73" w:rsidRDefault="00817C73" w:rsidP="00E671BF">
            <w:pPr>
              <w:jc w:val="center"/>
            </w:pPr>
          </w:p>
        </w:tc>
        <w:tc>
          <w:tcPr>
            <w:tcW w:w="915" w:type="dxa"/>
            <w:vAlign w:val="center"/>
          </w:tcPr>
          <w:p w14:paraId="453D52A2" w14:textId="77777777" w:rsidR="00817C73" w:rsidRDefault="00817C73" w:rsidP="00E671BF">
            <w:pPr>
              <w:jc w:val="center"/>
            </w:pPr>
          </w:p>
        </w:tc>
        <w:tc>
          <w:tcPr>
            <w:tcW w:w="915" w:type="dxa"/>
            <w:vAlign w:val="center"/>
          </w:tcPr>
          <w:p w14:paraId="42FF3239" w14:textId="1C09F65F" w:rsidR="00817C73" w:rsidRDefault="00817C73" w:rsidP="00E671BF">
            <w:pPr>
              <w:jc w:val="center"/>
            </w:pPr>
          </w:p>
        </w:tc>
      </w:tr>
      <w:tr w:rsidR="00817C73" w14:paraId="2EA75E72" w14:textId="77777777" w:rsidTr="00817C73">
        <w:trPr>
          <w:cantSplit/>
          <w:trHeight w:val="568"/>
        </w:trPr>
        <w:tc>
          <w:tcPr>
            <w:tcW w:w="1953" w:type="dxa"/>
            <w:vAlign w:val="center"/>
          </w:tcPr>
          <w:p w14:paraId="6E8EA7F6" w14:textId="77777777" w:rsidR="00817C73" w:rsidRDefault="00817C73" w:rsidP="00E671BF">
            <w:r>
              <w:t>CU5</w:t>
            </w:r>
          </w:p>
        </w:tc>
        <w:tc>
          <w:tcPr>
            <w:tcW w:w="947" w:type="dxa"/>
            <w:vAlign w:val="center"/>
          </w:tcPr>
          <w:p w14:paraId="10DB897C" w14:textId="77777777" w:rsidR="00817C73" w:rsidRDefault="00817C73" w:rsidP="00E671BF">
            <w:pPr>
              <w:jc w:val="center"/>
            </w:pPr>
          </w:p>
        </w:tc>
        <w:tc>
          <w:tcPr>
            <w:tcW w:w="947" w:type="dxa"/>
            <w:vAlign w:val="center"/>
          </w:tcPr>
          <w:p w14:paraId="71CE7563" w14:textId="7C16C6F4" w:rsidR="00817C73" w:rsidRDefault="00817C73" w:rsidP="00E671BF">
            <w:pPr>
              <w:jc w:val="center"/>
            </w:pPr>
          </w:p>
        </w:tc>
        <w:tc>
          <w:tcPr>
            <w:tcW w:w="947" w:type="dxa"/>
            <w:vAlign w:val="center"/>
          </w:tcPr>
          <w:p w14:paraId="187A3BE5" w14:textId="77777777" w:rsidR="00817C73" w:rsidRDefault="00817C73" w:rsidP="00E671BF">
            <w:pPr>
              <w:jc w:val="center"/>
            </w:pPr>
          </w:p>
        </w:tc>
        <w:tc>
          <w:tcPr>
            <w:tcW w:w="947" w:type="dxa"/>
            <w:vAlign w:val="center"/>
          </w:tcPr>
          <w:p w14:paraId="29BEC274" w14:textId="77777777" w:rsidR="00817C73" w:rsidRDefault="00817C73" w:rsidP="00E671BF">
            <w:pPr>
              <w:jc w:val="center"/>
            </w:pPr>
          </w:p>
        </w:tc>
        <w:tc>
          <w:tcPr>
            <w:tcW w:w="947" w:type="dxa"/>
            <w:vAlign w:val="center"/>
          </w:tcPr>
          <w:p w14:paraId="1EE85BB4" w14:textId="77777777" w:rsidR="00817C73" w:rsidRDefault="00817C73" w:rsidP="00E671BF">
            <w:pPr>
              <w:jc w:val="center"/>
            </w:pPr>
          </w:p>
        </w:tc>
        <w:tc>
          <w:tcPr>
            <w:tcW w:w="947" w:type="dxa"/>
            <w:vAlign w:val="center"/>
          </w:tcPr>
          <w:p w14:paraId="24588D72" w14:textId="5770D6AC" w:rsidR="00817C73" w:rsidRDefault="00817C73" w:rsidP="00E671BF">
            <w:pPr>
              <w:jc w:val="center"/>
            </w:pPr>
          </w:p>
        </w:tc>
        <w:tc>
          <w:tcPr>
            <w:tcW w:w="947" w:type="dxa"/>
            <w:vAlign w:val="center"/>
          </w:tcPr>
          <w:p w14:paraId="74370C4D" w14:textId="77777777" w:rsidR="00817C73" w:rsidRDefault="00817C73" w:rsidP="00E671BF">
            <w:pPr>
              <w:jc w:val="center"/>
            </w:pPr>
          </w:p>
        </w:tc>
        <w:tc>
          <w:tcPr>
            <w:tcW w:w="947" w:type="dxa"/>
            <w:vAlign w:val="center"/>
          </w:tcPr>
          <w:p w14:paraId="7EDFE785"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EC1DBC4" w14:textId="77777777" w:rsidR="00817C73" w:rsidRDefault="00817C73" w:rsidP="00E671BF">
            <w:pPr>
              <w:jc w:val="center"/>
            </w:pPr>
          </w:p>
        </w:tc>
        <w:tc>
          <w:tcPr>
            <w:tcW w:w="947" w:type="dxa"/>
            <w:vAlign w:val="center"/>
          </w:tcPr>
          <w:p w14:paraId="1E18D130" w14:textId="77777777" w:rsidR="00817C73" w:rsidRDefault="00817C73" w:rsidP="00E671BF">
            <w:pPr>
              <w:jc w:val="center"/>
            </w:pPr>
          </w:p>
        </w:tc>
        <w:tc>
          <w:tcPr>
            <w:tcW w:w="947" w:type="dxa"/>
            <w:vAlign w:val="center"/>
          </w:tcPr>
          <w:p w14:paraId="21CD851D" w14:textId="77777777" w:rsidR="00817C73" w:rsidRDefault="00817C73" w:rsidP="00E671BF">
            <w:pPr>
              <w:jc w:val="center"/>
            </w:pPr>
          </w:p>
        </w:tc>
        <w:tc>
          <w:tcPr>
            <w:tcW w:w="947" w:type="dxa"/>
            <w:vAlign w:val="center"/>
          </w:tcPr>
          <w:p w14:paraId="391DCFF7" w14:textId="1CE895F4" w:rsidR="00817C73" w:rsidRDefault="00817C73" w:rsidP="00E671BF">
            <w:pPr>
              <w:jc w:val="center"/>
            </w:pPr>
          </w:p>
        </w:tc>
        <w:tc>
          <w:tcPr>
            <w:tcW w:w="915" w:type="dxa"/>
            <w:vAlign w:val="center"/>
          </w:tcPr>
          <w:p w14:paraId="4B5B36BD" w14:textId="77777777" w:rsidR="00817C73" w:rsidRDefault="00817C73" w:rsidP="00E671BF">
            <w:pPr>
              <w:jc w:val="center"/>
            </w:pPr>
          </w:p>
        </w:tc>
        <w:tc>
          <w:tcPr>
            <w:tcW w:w="915" w:type="dxa"/>
            <w:vAlign w:val="center"/>
          </w:tcPr>
          <w:p w14:paraId="47C0130B" w14:textId="5C97EC90" w:rsidR="00817C73" w:rsidRDefault="00817C73" w:rsidP="00E671BF">
            <w:pPr>
              <w:jc w:val="center"/>
            </w:pPr>
          </w:p>
        </w:tc>
      </w:tr>
      <w:tr w:rsidR="00817C73" w14:paraId="0F8899CA" w14:textId="77777777" w:rsidTr="00817C73">
        <w:trPr>
          <w:cantSplit/>
          <w:trHeight w:val="531"/>
        </w:trPr>
        <w:tc>
          <w:tcPr>
            <w:tcW w:w="1953" w:type="dxa"/>
            <w:vAlign w:val="center"/>
          </w:tcPr>
          <w:p w14:paraId="65DEFFE6" w14:textId="77777777" w:rsidR="00817C73" w:rsidRDefault="00817C73" w:rsidP="00E671BF">
            <w:r>
              <w:t>CU6</w:t>
            </w:r>
          </w:p>
        </w:tc>
        <w:tc>
          <w:tcPr>
            <w:tcW w:w="947" w:type="dxa"/>
            <w:vAlign w:val="center"/>
          </w:tcPr>
          <w:p w14:paraId="250A38D0" w14:textId="77777777" w:rsidR="00817C73" w:rsidRDefault="00817C73" w:rsidP="00E671BF">
            <w:pPr>
              <w:jc w:val="center"/>
            </w:pPr>
          </w:p>
        </w:tc>
        <w:tc>
          <w:tcPr>
            <w:tcW w:w="947" w:type="dxa"/>
            <w:vAlign w:val="center"/>
          </w:tcPr>
          <w:p w14:paraId="370BF525" w14:textId="513623DA" w:rsidR="00817C73" w:rsidRDefault="00817C73" w:rsidP="00E671BF">
            <w:pPr>
              <w:jc w:val="center"/>
            </w:pPr>
          </w:p>
        </w:tc>
        <w:tc>
          <w:tcPr>
            <w:tcW w:w="947" w:type="dxa"/>
            <w:vAlign w:val="center"/>
          </w:tcPr>
          <w:p w14:paraId="60C85711" w14:textId="77777777" w:rsidR="00817C73" w:rsidRDefault="00817C73" w:rsidP="00E671BF">
            <w:pPr>
              <w:jc w:val="center"/>
            </w:pPr>
          </w:p>
        </w:tc>
        <w:tc>
          <w:tcPr>
            <w:tcW w:w="947" w:type="dxa"/>
            <w:vAlign w:val="center"/>
          </w:tcPr>
          <w:p w14:paraId="48135C58" w14:textId="0CA7BA0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33668DF" w14:textId="2C5629C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0C12416" w14:textId="5312CC5A" w:rsidR="00817C73" w:rsidRDefault="00817C73" w:rsidP="00E671BF">
            <w:pPr>
              <w:jc w:val="center"/>
            </w:pPr>
          </w:p>
        </w:tc>
        <w:tc>
          <w:tcPr>
            <w:tcW w:w="947" w:type="dxa"/>
            <w:vAlign w:val="center"/>
          </w:tcPr>
          <w:p w14:paraId="0C920B9B" w14:textId="77777777" w:rsidR="00817C73" w:rsidRDefault="00817C73" w:rsidP="00E671BF">
            <w:pPr>
              <w:jc w:val="center"/>
            </w:pPr>
          </w:p>
        </w:tc>
        <w:tc>
          <w:tcPr>
            <w:tcW w:w="947" w:type="dxa"/>
            <w:vAlign w:val="center"/>
          </w:tcPr>
          <w:p w14:paraId="59D3E1D8" w14:textId="77777777" w:rsidR="00817C73" w:rsidRDefault="00817C73" w:rsidP="00E671BF">
            <w:pPr>
              <w:jc w:val="center"/>
            </w:pPr>
          </w:p>
        </w:tc>
        <w:tc>
          <w:tcPr>
            <w:tcW w:w="947" w:type="dxa"/>
            <w:vAlign w:val="center"/>
          </w:tcPr>
          <w:p w14:paraId="308C0B1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791B3C5" w14:textId="77777777" w:rsidR="00817C73" w:rsidRDefault="00817C73" w:rsidP="00E671BF">
            <w:pPr>
              <w:jc w:val="center"/>
            </w:pPr>
          </w:p>
        </w:tc>
        <w:tc>
          <w:tcPr>
            <w:tcW w:w="947" w:type="dxa"/>
            <w:vAlign w:val="center"/>
          </w:tcPr>
          <w:p w14:paraId="7C4DF2E3" w14:textId="77777777" w:rsidR="00817C73" w:rsidRDefault="00817C73" w:rsidP="00E671BF">
            <w:pPr>
              <w:jc w:val="center"/>
            </w:pPr>
          </w:p>
        </w:tc>
        <w:tc>
          <w:tcPr>
            <w:tcW w:w="947" w:type="dxa"/>
            <w:vAlign w:val="center"/>
          </w:tcPr>
          <w:p w14:paraId="7BAA3433" w14:textId="647875D9" w:rsidR="00817C73" w:rsidRDefault="00817C73" w:rsidP="00E671BF">
            <w:pPr>
              <w:jc w:val="center"/>
            </w:pPr>
          </w:p>
        </w:tc>
        <w:tc>
          <w:tcPr>
            <w:tcW w:w="915" w:type="dxa"/>
            <w:vAlign w:val="center"/>
          </w:tcPr>
          <w:p w14:paraId="62D5EE20" w14:textId="77777777" w:rsidR="00817C73" w:rsidRDefault="00817C73" w:rsidP="00E671BF">
            <w:pPr>
              <w:jc w:val="center"/>
            </w:pPr>
          </w:p>
        </w:tc>
        <w:tc>
          <w:tcPr>
            <w:tcW w:w="915" w:type="dxa"/>
            <w:vAlign w:val="center"/>
          </w:tcPr>
          <w:p w14:paraId="4BA18C1A" w14:textId="054FD61E" w:rsidR="00817C73" w:rsidRDefault="00817C73" w:rsidP="00E671BF">
            <w:pPr>
              <w:jc w:val="center"/>
            </w:pPr>
          </w:p>
        </w:tc>
      </w:tr>
      <w:tr w:rsidR="00817C73" w14:paraId="2C1E9CED" w14:textId="77777777" w:rsidTr="00817C73">
        <w:trPr>
          <w:cantSplit/>
          <w:trHeight w:val="568"/>
        </w:trPr>
        <w:tc>
          <w:tcPr>
            <w:tcW w:w="1953" w:type="dxa"/>
            <w:vAlign w:val="center"/>
          </w:tcPr>
          <w:p w14:paraId="068093C8" w14:textId="77777777" w:rsidR="00817C73" w:rsidRDefault="00817C73" w:rsidP="00E671BF">
            <w:r>
              <w:t>CU7</w:t>
            </w:r>
          </w:p>
        </w:tc>
        <w:tc>
          <w:tcPr>
            <w:tcW w:w="947" w:type="dxa"/>
            <w:vAlign w:val="center"/>
          </w:tcPr>
          <w:p w14:paraId="6B138BA4" w14:textId="77777777" w:rsidR="00817C73" w:rsidRDefault="00817C73" w:rsidP="00E671BF">
            <w:pPr>
              <w:jc w:val="center"/>
            </w:pPr>
          </w:p>
        </w:tc>
        <w:tc>
          <w:tcPr>
            <w:tcW w:w="947" w:type="dxa"/>
            <w:vAlign w:val="center"/>
          </w:tcPr>
          <w:p w14:paraId="0DB21861" w14:textId="14325C81" w:rsidR="00817C73" w:rsidRDefault="00817C73" w:rsidP="00E671BF">
            <w:pPr>
              <w:jc w:val="center"/>
            </w:pPr>
          </w:p>
        </w:tc>
        <w:tc>
          <w:tcPr>
            <w:tcW w:w="947" w:type="dxa"/>
            <w:vAlign w:val="center"/>
          </w:tcPr>
          <w:p w14:paraId="045E07F9" w14:textId="77777777" w:rsidR="00817C73" w:rsidRDefault="00817C73" w:rsidP="00E671BF">
            <w:pPr>
              <w:jc w:val="center"/>
            </w:pPr>
          </w:p>
        </w:tc>
        <w:tc>
          <w:tcPr>
            <w:tcW w:w="947" w:type="dxa"/>
            <w:vAlign w:val="center"/>
          </w:tcPr>
          <w:p w14:paraId="56C01BC0" w14:textId="50120E3E"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DDF438C" w14:textId="22F83C1B"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64A0EB" w14:textId="2961F420" w:rsidR="00817C73" w:rsidRDefault="00817C73" w:rsidP="00E671BF">
            <w:pPr>
              <w:jc w:val="center"/>
            </w:pPr>
          </w:p>
        </w:tc>
        <w:tc>
          <w:tcPr>
            <w:tcW w:w="947" w:type="dxa"/>
            <w:vAlign w:val="center"/>
          </w:tcPr>
          <w:p w14:paraId="7D7E1974" w14:textId="77777777" w:rsidR="00817C73" w:rsidRDefault="00817C73" w:rsidP="00E671BF">
            <w:pPr>
              <w:jc w:val="center"/>
            </w:pPr>
          </w:p>
        </w:tc>
        <w:tc>
          <w:tcPr>
            <w:tcW w:w="947" w:type="dxa"/>
            <w:vAlign w:val="center"/>
          </w:tcPr>
          <w:p w14:paraId="69A37F48" w14:textId="77777777" w:rsidR="00817C73" w:rsidRDefault="00817C73" w:rsidP="00E671BF">
            <w:pPr>
              <w:jc w:val="center"/>
            </w:pPr>
          </w:p>
        </w:tc>
        <w:tc>
          <w:tcPr>
            <w:tcW w:w="947" w:type="dxa"/>
            <w:vAlign w:val="center"/>
          </w:tcPr>
          <w:p w14:paraId="4056EF02" w14:textId="77777777" w:rsidR="00817C73" w:rsidRDefault="00817C73" w:rsidP="00E671BF">
            <w:pPr>
              <w:jc w:val="center"/>
            </w:pPr>
          </w:p>
        </w:tc>
        <w:tc>
          <w:tcPr>
            <w:tcW w:w="947" w:type="dxa"/>
            <w:vAlign w:val="center"/>
          </w:tcPr>
          <w:p w14:paraId="621BF13F"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7FACFF1" w14:textId="6CFC544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502EFB3" w14:textId="556BE9F2" w:rsidR="00817C73" w:rsidRDefault="00817C73" w:rsidP="00E671BF">
            <w:pPr>
              <w:jc w:val="center"/>
            </w:pPr>
          </w:p>
        </w:tc>
        <w:tc>
          <w:tcPr>
            <w:tcW w:w="915" w:type="dxa"/>
            <w:vAlign w:val="center"/>
          </w:tcPr>
          <w:p w14:paraId="2DA4BF88" w14:textId="77777777" w:rsidR="00817C73" w:rsidRDefault="00817C73" w:rsidP="00E671BF">
            <w:pPr>
              <w:jc w:val="center"/>
            </w:pPr>
          </w:p>
        </w:tc>
        <w:tc>
          <w:tcPr>
            <w:tcW w:w="915" w:type="dxa"/>
            <w:vAlign w:val="center"/>
          </w:tcPr>
          <w:p w14:paraId="3CB2A2DC" w14:textId="441D286D" w:rsidR="00817C73" w:rsidRDefault="00817C73" w:rsidP="00E671BF">
            <w:pPr>
              <w:jc w:val="center"/>
            </w:pPr>
          </w:p>
        </w:tc>
      </w:tr>
      <w:tr w:rsidR="00817C73" w14:paraId="6B5235DD" w14:textId="77777777" w:rsidTr="00817C73">
        <w:trPr>
          <w:cantSplit/>
          <w:trHeight w:val="568"/>
        </w:trPr>
        <w:tc>
          <w:tcPr>
            <w:tcW w:w="1953" w:type="dxa"/>
            <w:vAlign w:val="center"/>
          </w:tcPr>
          <w:p w14:paraId="2D77031F" w14:textId="77777777" w:rsidR="00817C73" w:rsidRDefault="00817C73" w:rsidP="00E671BF">
            <w:r>
              <w:t>CU8</w:t>
            </w:r>
          </w:p>
        </w:tc>
        <w:tc>
          <w:tcPr>
            <w:tcW w:w="947" w:type="dxa"/>
            <w:vAlign w:val="center"/>
          </w:tcPr>
          <w:p w14:paraId="3C72C441" w14:textId="77777777" w:rsidR="00817C73" w:rsidRDefault="00817C73" w:rsidP="00E671BF">
            <w:pPr>
              <w:jc w:val="center"/>
            </w:pPr>
          </w:p>
        </w:tc>
        <w:tc>
          <w:tcPr>
            <w:tcW w:w="947" w:type="dxa"/>
            <w:vAlign w:val="center"/>
          </w:tcPr>
          <w:p w14:paraId="49BF79A1" w14:textId="67E0F70E" w:rsidR="00817C73" w:rsidRDefault="00817C73" w:rsidP="00E671BF">
            <w:pPr>
              <w:jc w:val="center"/>
            </w:pPr>
          </w:p>
        </w:tc>
        <w:tc>
          <w:tcPr>
            <w:tcW w:w="947" w:type="dxa"/>
            <w:vAlign w:val="center"/>
          </w:tcPr>
          <w:p w14:paraId="51A9E643" w14:textId="77777777" w:rsidR="00817C73" w:rsidRDefault="00817C73" w:rsidP="00E671BF">
            <w:pPr>
              <w:jc w:val="center"/>
            </w:pPr>
          </w:p>
        </w:tc>
        <w:tc>
          <w:tcPr>
            <w:tcW w:w="947" w:type="dxa"/>
            <w:vAlign w:val="center"/>
          </w:tcPr>
          <w:p w14:paraId="3DD6DA90" w14:textId="77777777" w:rsidR="00817C73" w:rsidRDefault="00817C73" w:rsidP="00E671BF">
            <w:pPr>
              <w:jc w:val="center"/>
            </w:pPr>
          </w:p>
        </w:tc>
        <w:tc>
          <w:tcPr>
            <w:tcW w:w="947" w:type="dxa"/>
            <w:vAlign w:val="center"/>
          </w:tcPr>
          <w:p w14:paraId="4E7068F2" w14:textId="77777777" w:rsidR="00817C73" w:rsidRDefault="00817C73" w:rsidP="00E671BF">
            <w:pPr>
              <w:jc w:val="center"/>
            </w:pPr>
          </w:p>
        </w:tc>
        <w:tc>
          <w:tcPr>
            <w:tcW w:w="947" w:type="dxa"/>
            <w:vAlign w:val="center"/>
          </w:tcPr>
          <w:p w14:paraId="7DF36AD5" w14:textId="692F161E" w:rsidR="00817C73" w:rsidRDefault="00817C73" w:rsidP="00E671BF">
            <w:pPr>
              <w:jc w:val="center"/>
            </w:pPr>
          </w:p>
        </w:tc>
        <w:tc>
          <w:tcPr>
            <w:tcW w:w="947" w:type="dxa"/>
            <w:vAlign w:val="center"/>
          </w:tcPr>
          <w:p w14:paraId="7E566D0E" w14:textId="77777777" w:rsidR="00817C73" w:rsidRDefault="00817C73" w:rsidP="00E671BF">
            <w:pPr>
              <w:jc w:val="center"/>
            </w:pPr>
          </w:p>
        </w:tc>
        <w:tc>
          <w:tcPr>
            <w:tcW w:w="947" w:type="dxa"/>
            <w:vAlign w:val="center"/>
          </w:tcPr>
          <w:p w14:paraId="54A29FB5" w14:textId="77777777" w:rsidR="00817C73" w:rsidRDefault="00817C73" w:rsidP="00E671BF">
            <w:pPr>
              <w:jc w:val="center"/>
            </w:pPr>
          </w:p>
        </w:tc>
        <w:tc>
          <w:tcPr>
            <w:tcW w:w="947" w:type="dxa"/>
            <w:vAlign w:val="center"/>
          </w:tcPr>
          <w:p w14:paraId="7DD5B2B3" w14:textId="77777777" w:rsidR="00817C73" w:rsidRDefault="00817C73" w:rsidP="00E671BF">
            <w:pPr>
              <w:jc w:val="center"/>
            </w:pPr>
          </w:p>
        </w:tc>
        <w:tc>
          <w:tcPr>
            <w:tcW w:w="947" w:type="dxa"/>
            <w:vAlign w:val="center"/>
          </w:tcPr>
          <w:p w14:paraId="0A3575F7" w14:textId="77777777" w:rsidR="00817C73" w:rsidRDefault="00817C73" w:rsidP="00E671BF">
            <w:pPr>
              <w:jc w:val="center"/>
            </w:pPr>
          </w:p>
        </w:tc>
        <w:tc>
          <w:tcPr>
            <w:tcW w:w="947" w:type="dxa"/>
            <w:vAlign w:val="center"/>
          </w:tcPr>
          <w:p w14:paraId="3EE7C02B" w14:textId="77777777" w:rsidR="00817C73" w:rsidRPr="00580CB8" w:rsidRDefault="00817C73" w:rsidP="00E671BF">
            <w:pPr>
              <w:jc w:val="center"/>
              <w:rPr>
                <w:rFonts w:ascii="Menlo Regular" w:eastAsia="Times New Roman" w:hAnsi="Menlo Regular" w:cs="Menlo Regular"/>
                <w:color w:val="222222"/>
                <w:sz w:val="40"/>
                <w:szCs w:val="40"/>
                <w:shd w:val="clear" w:color="auto" w:fill="FFFFFF"/>
              </w:rPr>
            </w:pPr>
          </w:p>
        </w:tc>
        <w:tc>
          <w:tcPr>
            <w:tcW w:w="947" w:type="dxa"/>
            <w:vAlign w:val="center"/>
          </w:tcPr>
          <w:p w14:paraId="3FFB3ECD" w14:textId="5C082106"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59DAF000" w14:textId="77777777" w:rsidR="00817C73" w:rsidRDefault="00817C73" w:rsidP="00E671BF">
            <w:pPr>
              <w:jc w:val="center"/>
            </w:pPr>
          </w:p>
        </w:tc>
        <w:tc>
          <w:tcPr>
            <w:tcW w:w="915" w:type="dxa"/>
            <w:vAlign w:val="center"/>
          </w:tcPr>
          <w:p w14:paraId="24A50F8C" w14:textId="24548765" w:rsidR="00817C73" w:rsidRDefault="00817C73" w:rsidP="00E671BF">
            <w:pPr>
              <w:jc w:val="center"/>
            </w:pPr>
          </w:p>
        </w:tc>
      </w:tr>
      <w:tr w:rsidR="00817C73" w14:paraId="5647D01E" w14:textId="77777777" w:rsidTr="00817C73">
        <w:trPr>
          <w:cantSplit/>
          <w:trHeight w:val="568"/>
        </w:trPr>
        <w:tc>
          <w:tcPr>
            <w:tcW w:w="1953" w:type="dxa"/>
            <w:vAlign w:val="center"/>
          </w:tcPr>
          <w:p w14:paraId="4BE94E7A" w14:textId="77777777" w:rsidR="00817C73" w:rsidRDefault="00817C73" w:rsidP="00E671BF">
            <w:r>
              <w:t>CU9</w:t>
            </w:r>
          </w:p>
        </w:tc>
        <w:tc>
          <w:tcPr>
            <w:tcW w:w="947" w:type="dxa"/>
            <w:vAlign w:val="center"/>
          </w:tcPr>
          <w:p w14:paraId="39115860" w14:textId="77777777" w:rsidR="00817C73" w:rsidRDefault="00817C73" w:rsidP="00E671BF">
            <w:pPr>
              <w:jc w:val="center"/>
            </w:pPr>
          </w:p>
        </w:tc>
        <w:tc>
          <w:tcPr>
            <w:tcW w:w="947" w:type="dxa"/>
            <w:vAlign w:val="center"/>
          </w:tcPr>
          <w:p w14:paraId="50748D70" w14:textId="19DFC83C" w:rsidR="00817C73" w:rsidRDefault="00817C73" w:rsidP="00E671BF">
            <w:pPr>
              <w:jc w:val="center"/>
            </w:pPr>
          </w:p>
        </w:tc>
        <w:tc>
          <w:tcPr>
            <w:tcW w:w="947" w:type="dxa"/>
            <w:vAlign w:val="center"/>
          </w:tcPr>
          <w:p w14:paraId="2262E9D7" w14:textId="77777777" w:rsidR="00817C73" w:rsidRDefault="00817C73" w:rsidP="00E671BF">
            <w:pPr>
              <w:jc w:val="center"/>
            </w:pPr>
          </w:p>
        </w:tc>
        <w:tc>
          <w:tcPr>
            <w:tcW w:w="947" w:type="dxa"/>
            <w:vAlign w:val="center"/>
          </w:tcPr>
          <w:p w14:paraId="62053272" w14:textId="77777777" w:rsidR="00817C73" w:rsidRDefault="00817C73" w:rsidP="00E671BF">
            <w:pPr>
              <w:jc w:val="center"/>
            </w:pPr>
          </w:p>
        </w:tc>
        <w:tc>
          <w:tcPr>
            <w:tcW w:w="947" w:type="dxa"/>
            <w:vAlign w:val="center"/>
          </w:tcPr>
          <w:p w14:paraId="70EBB3B2" w14:textId="77777777" w:rsidR="00817C73" w:rsidRDefault="00817C73" w:rsidP="00E671BF">
            <w:pPr>
              <w:jc w:val="center"/>
            </w:pPr>
          </w:p>
        </w:tc>
        <w:tc>
          <w:tcPr>
            <w:tcW w:w="947" w:type="dxa"/>
            <w:vAlign w:val="center"/>
          </w:tcPr>
          <w:p w14:paraId="47B1A303" w14:textId="4976E2E8" w:rsidR="00817C73" w:rsidRDefault="00817C73" w:rsidP="00E671BF">
            <w:pPr>
              <w:jc w:val="center"/>
            </w:pPr>
          </w:p>
        </w:tc>
        <w:tc>
          <w:tcPr>
            <w:tcW w:w="947" w:type="dxa"/>
            <w:vAlign w:val="center"/>
          </w:tcPr>
          <w:p w14:paraId="04C795FE" w14:textId="77777777" w:rsidR="00817C73" w:rsidRDefault="00817C73" w:rsidP="00E671BF">
            <w:pPr>
              <w:jc w:val="center"/>
            </w:pPr>
          </w:p>
        </w:tc>
        <w:tc>
          <w:tcPr>
            <w:tcW w:w="947" w:type="dxa"/>
            <w:vAlign w:val="center"/>
          </w:tcPr>
          <w:p w14:paraId="77D1D3F6" w14:textId="77777777" w:rsidR="00817C73" w:rsidRDefault="00817C73" w:rsidP="00E671BF">
            <w:pPr>
              <w:jc w:val="center"/>
            </w:pPr>
          </w:p>
        </w:tc>
        <w:tc>
          <w:tcPr>
            <w:tcW w:w="947" w:type="dxa"/>
            <w:vAlign w:val="center"/>
          </w:tcPr>
          <w:p w14:paraId="47BD8864" w14:textId="77777777" w:rsidR="00817C73" w:rsidRDefault="00817C73" w:rsidP="00E671BF">
            <w:pPr>
              <w:jc w:val="center"/>
            </w:pPr>
          </w:p>
        </w:tc>
        <w:tc>
          <w:tcPr>
            <w:tcW w:w="947" w:type="dxa"/>
            <w:vAlign w:val="center"/>
          </w:tcPr>
          <w:p w14:paraId="4D264044" w14:textId="77777777" w:rsidR="00817C73" w:rsidRDefault="00817C73" w:rsidP="00E671BF">
            <w:pPr>
              <w:jc w:val="center"/>
            </w:pPr>
          </w:p>
        </w:tc>
        <w:tc>
          <w:tcPr>
            <w:tcW w:w="947" w:type="dxa"/>
            <w:vAlign w:val="center"/>
          </w:tcPr>
          <w:p w14:paraId="079D0636" w14:textId="77777777" w:rsidR="00817C73" w:rsidRDefault="00817C73" w:rsidP="00E671BF">
            <w:pPr>
              <w:jc w:val="center"/>
            </w:pPr>
          </w:p>
        </w:tc>
        <w:tc>
          <w:tcPr>
            <w:tcW w:w="947" w:type="dxa"/>
            <w:vAlign w:val="center"/>
          </w:tcPr>
          <w:p w14:paraId="4F7C45AC" w14:textId="5BC3F50E" w:rsidR="00817C73" w:rsidRDefault="00817C73" w:rsidP="00E671BF">
            <w:pPr>
              <w:jc w:val="center"/>
            </w:pPr>
          </w:p>
        </w:tc>
        <w:tc>
          <w:tcPr>
            <w:tcW w:w="915" w:type="dxa"/>
            <w:vAlign w:val="center"/>
          </w:tcPr>
          <w:p w14:paraId="1B76FCFD" w14:textId="4EA7D30E"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D89B092" w14:textId="3F3626B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r>
    </w:tbl>
    <w:p w14:paraId="7690E61C" w14:textId="77777777" w:rsidR="00E671BF" w:rsidRDefault="00E671BF"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171" w:name="_Toc367782024"/>
      <w:r>
        <w:t xml:space="preserve">3.5.  </w:t>
      </w:r>
      <w:r w:rsidR="00D51A6F" w:rsidRPr="0040221C">
        <w:t>Arquitectura del sistema</w:t>
      </w:r>
      <w:bookmarkEnd w:id="169"/>
      <w:bookmarkEnd w:id="170"/>
      <w:bookmarkEnd w:id="171"/>
    </w:p>
    <w:p w14:paraId="24E7DA5F" w14:textId="77777777" w:rsidR="008A1614" w:rsidRDefault="008A1614" w:rsidP="0028735F"/>
    <w:p w14:paraId="6DB130E5" w14:textId="46CDB017" w:rsidR="008A1614" w:rsidRDefault="00BE7488" w:rsidP="0028735F">
      <w:pPr>
        <w:pStyle w:val="Heading3"/>
      </w:pPr>
      <w:bookmarkStart w:id="172" w:name="_Toc367782025"/>
      <w:r>
        <w:t xml:space="preserve">3.5.1.  </w:t>
      </w:r>
      <w:r w:rsidR="00726AE6">
        <w:t xml:space="preserve">Diseño visual (Storyboard) </w:t>
      </w:r>
      <w:r w:rsidR="008A1614">
        <w:t>de la aplicación web</w:t>
      </w:r>
      <w:bookmarkEnd w:id="172"/>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73" w:author="Borja Gonzalez" w:date="2017-09-08T10:44:00Z"/>
        </w:rPr>
      </w:pPr>
    </w:p>
    <w:p w14:paraId="254E275E" w14:textId="74CC9108" w:rsidR="008A1614" w:rsidRDefault="003B170A" w:rsidP="0028735F">
      <w:pPr>
        <w:rPr>
          <w:ins w:id="174"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175" w:author="Borja Gonzalez" w:date="2017-09-08T11:09:00Z"/>
        </w:rPr>
      </w:pPr>
    </w:p>
    <w:p w14:paraId="76136A52" w14:textId="66017977" w:rsidR="00065470" w:rsidRDefault="00065470" w:rsidP="0028735F">
      <w:r>
        <w:t>En la sección de inicio encontramos una breve descripción de cómo funciona la página web.</w:t>
      </w:r>
      <w:ins w:id="176" w:author="Borja Gonzalez" w:date="2017-09-26T13:09:00Z">
        <w:r w:rsidR="003B170A">
          <w:t xml:space="preserve"> Desde esta sección podemos navegar a la secci</w:t>
        </w:r>
      </w:ins>
      <w:ins w:id="177" w:author="Borja Gonzalez" w:date="2017-09-26T13:10:00Z">
        <w:r w:rsidR="003B170A">
          <w:t>ón de pacientes o de datos, simplemente haciendo clic en la pestaña correspondiente.</w:t>
        </w:r>
      </w:ins>
    </w:p>
    <w:p w14:paraId="1FB08E84" w14:textId="77777777" w:rsidR="00065470" w:rsidRDefault="00065470" w:rsidP="0028735F"/>
    <w:p w14:paraId="75FA6B1C" w14:textId="7112996F" w:rsidR="00065470" w:rsidRPr="008A1614" w:rsidRDefault="00BE7488" w:rsidP="0028735F">
      <w:pPr>
        <w:pStyle w:val="Heading4"/>
      </w:pPr>
      <w:r>
        <w:t xml:space="preserve">3.5.1.2  </w:t>
      </w:r>
      <w:r w:rsidR="00065470">
        <w:t>Sección de Pacientes</w:t>
      </w:r>
    </w:p>
    <w:p w14:paraId="657935D7" w14:textId="2FAD0089" w:rsidR="00065470" w:rsidRDefault="003B170A" w:rsidP="00D51A6F">
      <w:pPr>
        <w:pStyle w:val="Heading2"/>
      </w:pPr>
      <w:bookmarkStart w:id="178" w:name="_Toc364792197"/>
      <w:bookmarkStart w:id="179" w:name="_Toc366229219"/>
      <w:ins w:id="180"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181" w:name="_Toc367782026"/>
      <w:r>
        <w:t xml:space="preserve">3.5.2  </w:t>
      </w:r>
      <w:r w:rsidR="003022BA">
        <w:t>Esquema del modelo de datos</w:t>
      </w:r>
      <w:bookmarkEnd w:id="181"/>
    </w:p>
    <w:p w14:paraId="238E9047" w14:textId="50A3490F" w:rsidR="00A2322F" w:rsidRDefault="00BE7488" w:rsidP="00A2322F">
      <w:pPr>
        <w:pStyle w:val="Heading4"/>
        <w:rPr>
          <w:ins w:id="182" w:author="Borja Gonzalez" w:date="2017-09-08T18:13:00Z"/>
        </w:rPr>
      </w:pPr>
      <w:r>
        <w:t xml:space="preserve">3.5.2.1  </w:t>
      </w:r>
      <w:r w:rsidR="00A2322F">
        <w:t>EER – Enhanced Entity-relationship model</w:t>
      </w:r>
    </w:p>
    <w:p w14:paraId="1D79ED7B" w14:textId="77777777" w:rsidR="006C174E" w:rsidRPr="006C174E" w:rsidRDefault="006C174E" w:rsidP="006C174E"/>
    <w:p w14:paraId="543DAD9C" w14:textId="77777777" w:rsidR="006C174E" w:rsidRPr="006C174E" w:rsidRDefault="006C174E" w:rsidP="006C174E">
      <w:commentRangeStart w:id="183"/>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2" w:tooltip="Modelo de datos" w:history="1">
        <w:r w:rsidRPr="00762B80">
          <w:rPr>
            <w:rStyle w:val="Hyperlink"/>
            <w:color w:val="auto"/>
            <w:u w:val="none"/>
          </w:rPr>
          <w:t>modelado de datos</w:t>
        </w:r>
      </w:hyperlink>
      <w:r w:rsidRPr="006C174E">
        <w:t> que permite representar las entidades relevantes de un </w:t>
      </w:r>
      <w:hyperlink r:id="rId63" w:tooltip="Sistema de información" w:history="1">
        <w:r w:rsidRPr="00762B80">
          <w:rPr>
            <w:rStyle w:val="Hyperlink"/>
            <w:color w:val="auto"/>
            <w:u w:val="none"/>
          </w:rPr>
          <w:t>sistema de información</w:t>
        </w:r>
      </w:hyperlink>
      <w:r w:rsidRPr="006C174E">
        <w:t> así como sus interrelaciones y propiedades.</w:t>
      </w:r>
      <w:commentRangeEnd w:id="183"/>
      <w:r w:rsidR="003022BA">
        <w:rPr>
          <w:rStyle w:val="CommentReference"/>
        </w:rPr>
        <w:commentReference w:id="183"/>
      </w:r>
    </w:p>
    <w:p w14:paraId="0B62F8D5" w14:textId="77777777" w:rsidR="00DE7CD9" w:rsidRPr="00DE7CD9" w:rsidRDefault="00DE7CD9" w:rsidP="0028735F"/>
    <w:p w14:paraId="3D958D56" w14:textId="2B25205A" w:rsidR="00FB5B11" w:rsidRPr="00FB5B11" w:rsidRDefault="00BA2FE4" w:rsidP="0028735F">
      <w:bookmarkStart w:id="184" w:name="_GoBack"/>
      <w:bookmarkEnd w:id="184"/>
      <w:commentRangeStart w:id="185"/>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BEBA8EAE-BF5A-486C-A8C5-ECC9F3942E4B}">
                          <a14:imgProps xmlns:a14="http://schemas.microsoft.com/office/drawing/2010/main">
                            <a14:imgLayer r:embed="rId65">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commentRangeEnd w:id="185"/>
    </w:p>
    <w:p w14:paraId="27A0BF69" w14:textId="77777777" w:rsidR="00A562AB" w:rsidRDefault="00A562AB" w:rsidP="0028735F">
      <w:pPr>
        <w:rPr>
          <w:ins w:id="186" w:author="Borja Gonzalez" w:date="2017-09-08T18:30:00Z"/>
        </w:rPr>
      </w:pPr>
    </w:p>
    <w:p w14:paraId="43BBA575" w14:textId="2E01FC98"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w:t>
      </w:r>
      <w:commentRangeStart w:id="187"/>
      <w:r w:rsidR="003F7C6A">
        <w:t>paciente</w:t>
      </w:r>
      <w:commentRangeEnd w:id="187"/>
      <w:r w:rsidR="00677A83">
        <w:rPr>
          <w:rStyle w:val="CommentReference"/>
        </w:rPr>
        <w:commentReference w:id="187"/>
      </w:r>
      <w:r w:rsidR="003F7C6A">
        <w:t>.</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76BE93FF" w:rsidR="004357C6" w:rsidRDefault="004357C6" w:rsidP="00A9060F">
      <w:r>
        <w:t>La tabla de pacientes consiste de los siguientes elementos:</w:t>
      </w:r>
    </w:p>
    <w:p w14:paraId="44F143B0" w14:textId="77777777" w:rsidR="004357C6" w:rsidRDefault="004357C6" w:rsidP="00A9060F"/>
    <w:p w14:paraId="08408E68" w14:textId="50FF2B08" w:rsidR="004357C6" w:rsidRDefault="004357C6" w:rsidP="00A9060F">
      <w:pPr>
        <w:rPr>
          <w:ins w:id="188"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89"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90"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6FAEEFE0" w:rsidR="00A9060F" w:rsidRPr="00A9060F" w:rsidRDefault="00A9060F" w:rsidP="009370C0">
      <w:r>
        <w:t>La tabla de datos de los pacientes consiste de los siguientes elementos:</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w:t>
      </w:r>
      <w:proofErr w:type="spellStart"/>
      <w:r>
        <w:t>array</w:t>
      </w:r>
      <w:proofErr w:type="spellEnd"/>
      <w:r>
        <w:t xml:space="preserve">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w:t>
      </w:r>
      <w:proofErr w:type="spellStart"/>
      <w:r w:rsidR="0087181C">
        <w:t>array</w:t>
      </w:r>
      <w:proofErr w:type="spellEnd"/>
      <w:r w:rsidR="0087181C">
        <w:t>.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 xml:space="preserve">Campo de tipo texto que corresponde a un </w:t>
      </w:r>
      <w:proofErr w:type="spellStart"/>
      <w:r w:rsidR="00FC0B72">
        <w:t>array</w:t>
      </w:r>
      <w:proofErr w:type="spellEnd"/>
      <w:r w:rsidR="00FC0B72">
        <w:t xml:space="preserve">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w:t>
      </w:r>
      <w:proofErr w:type="spellStart"/>
      <w:r w:rsidR="00FC0B72">
        <w:t>array</w:t>
      </w:r>
      <w:proofErr w:type="spellEnd"/>
      <w:r w:rsidR="00FC0B72">
        <w:t>.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w:t>
      </w:r>
      <w:proofErr w:type="spellStart"/>
      <w:r>
        <w:t>array</w:t>
      </w:r>
      <w:proofErr w:type="spellEnd"/>
      <w:r>
        <w:t xml:space="preserve">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w:t>
      </w:r>
      <w:proofErr w:type="spellStart"/>
      <w:r>
        <w:t>array</w:t>
      </w:r>
      <w:proofErr w:type="spellEnd"/>
      <w:r>
        <w:t xml:space="preserve">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proofErr w:type="spellStart"/>
      <w:r>
        <w:rPr>
          <w:b/>
          <w:u w:val="single"/>
        </w:rPr>
        <w:t>N_Paciente</w:t>
      </w:r>
      <w:proofErr w:type="spellEnd"/>
      <w:r>
        <w:rPr>
          <w:b/>
          <w:u w:val="single"/>
        </w:rPr>
        <w:t xml:space="preserv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proofErr w:type="spellStart"/>
      <w:r w:rsidRPr="00B41153">
        <w:rPr>
          <w:b/>
          <w:u w:val="single"/>
        </w:rPr>
        <w:t>Max_c</w:t>
      </w:r>
      <w:proofErr w:type="spellEnd"/>
      <w:r w:rsidRPr="00B41153">
        <w:rPr>
          <w:b/>
          <w:u w:val="single"/>
        </w:rPr>
        <w:t>:</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proofErr w:type="spellStart"/>
      <w:r w:rsidRPr="00B41153">
        <w:rPr>
          <w:b/>
          <w:u w:val="single"/>
        </w:rPr>
        <w:t>Min_c</w:t>
      </w:r>
      <w:proofErr w:type="spellEnd"/>
      <w:r w:rsidRPr="00B41153">
        <w:rPr>
          <w:b/>
          <w:u w:val="single"/>
        </w:rPr>
        <w:t>:</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proofErr w:type="spellStart"/>
      <w:r w:rsidRPr="00B41153">
        <w:rPr>
          <w:b/>
          <w:u w:val="single"/>
        </w:rPr>
        <w:t>Max_s</w:t>
      </w:r>
      <w:proofErr w:type="spellEnd"/>
      <w:r w:rsidRPr="00B41153">
        <w:rPr>
          <w:b/>
          <w:u w:val="single"/>
        </w:rPr>
        <w:t>:</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proofErr w:type="spellStart"/>
      <w:r w:rsidRPr="00B41153">
        <w:rPr>
          <w:b/>
          <w:u w:val="single"/>
        </w:rPr>
        <w:t>Min_s</w:t>
      </w:r>
      <w:proofErr w:type="spellEnd"/>
      <w:r w:rsidRPr="00B41153">
        <w:rPr>
          <w:b/>
          <w:u w:val="single"/>
        </w:rPr>
        <w:t>:</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proofErr w:type="spellStart"/>
      <w:r w:rsidRPr="00B41153">
        <w:rPr>
          <w:b/>
          <w:u w:val="single"/>
        </w:rPr>
        <w:t>Max_t</w:t>
      </w:r>
      <w:proofErr w:type="spellEnd"/>
      <w:r w:rsidRPr="00B41153">
        <w:rPr>
          <w:b/>
          <w:u w:val="single"/>
        </w:rPr>
        <w: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proofErr w:type="spellStart"/>
      <w:r w:rsidRPr="00B41153">
        <w:rPr>
          <w:b/>
          <w:u w:val="single"/>
        </w:rPr>
        <w:t>Min_t</w:t>
      </w:r>
      <w:proofErr w:type="spellEnd"/>
      <w:r w:rsidRPr="00B41153">
        <w:rPr>
          <w:b/>
          <w:u w:val="single"/>
        </w:rPr>
        <w: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191" w:author="Borja Gonzalez" w:date="2017-09-26T16:27:00Z"/>
        </w:rPr>
      </w:pPr>
      <w:bookmarkStart w:id="192" w:name="_Toc367782027"/>
      <w:r>
        <w:t xml:space="preserve">3.5.3  </w:t>
      </w:r>
      <w:r w:rsidR="003B3448">
        <w:t>Estructura del archivo CSV</w:t>
      </w:r>
      <w:bookmarkEnd w:id="192"/>
    </w:p>
    <w:p w14:paraId="4292E54F" w14:textId="77777777" w:rsidR="00B41153" w:rsidRDefault="00B41153" w:rsidP="00B41153">
      <w:pPr>
        <w:rPr>
          <w:ins w:id="193"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proofErr w:type="spellStart"/>
            <w:r w:rsidRPr="00073B4F">
              <w:rPr>
                <w:sz w:val="20"/>
                <w:szCs w:val="20"/>
              </w:rPr>
              <w:t>Time_ms</w:t>
            </w:r>
            <w:proofErr w:type="spellEnd"/>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6711B45C" w:rsidR="00E333DA" w:rsidRDefault="00E333DA" w:rsidP="0028735F">
      <w:r>
        <w:fldChar w:fldCharType="begin"/>
      </w:r>
      <w:r>
        <w:instrText xml:space="preserve"> LINK </w:instrText>
      </w:r>
      <w:r w:rsidR="00052B1B">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proofErr w:type="spellStart"/>
            <w:r w:rsidRPr="00E333DA">
              <w:t>Time_ms</w:t>
            </w:r>
            <w:proofErr w:type="spellEnd"/>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94" w:name="RANGE!B2:B12"/>
            <w:r w:rsidRPr="00E333DA">
              <w:t>-0,10</w:t>
            </w:r>
            <w:bookmarkEnd w:id="194"/>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r w:rsidR="00C13C50">
        <w:rPr>
          <w:rStyle w:val="CommentReference"/>
        </w:rPr>
        <w:commentReference w:id="195"/>
      </w:r>
    </w:p>
    <w:p w14:paraId="0201CF32" w14:textId="77777777" w:rsidR="003B3448" w:rsidRDefault="003B3448" w:rsidP="0028735F"/>
    <w:p w14:paraId="1060ADA3" w14:textId="227D7691" w:rsidR="002F10CA" w:rsidRDefault="00FB6C2E" w:rsidP="0028735F">
      <w:pPr>
        <w:rPr>
          <w:ins w:id="196" w:author="Borja Gonzalez" w:date="2017-09-26T22:10:00Z"/>
        </w:rPr>
      </w:pPr>
      <w:r>
        <w:t>El</w:t>
      </w:r>
      <w:r w:rsidR="002F10CA">
        <w:t xml:space="preserve"> archivo CSV </w:t>
      </w:r>
      <w:r w:rsidR="003F141D">
        <w:t>es</w:t>
      </w:r>
      <w:r w:rsidR="002F10CA">
        <w:t xml:space="preserve"> </w:t>
      </w:r>
      <w:r w:rsidR="003D22AD">
        <w:t xml:space="preserve">un documento de texto delimitado por un punto y coma (semicolon) que divide los datos en tiempo, movimiento coronal, movimiento sagital, movimiento transversal y datos adicionales que ayudan a calcular los previamente dichos. Éstos últimos datos no serán utilizados ya que no son </w:t>
      </w:r>
      <w:commentRangeStart w:id="197"/>
      <w:r w:rsidR="003D22AD">
        <w:t>necesarios</w:t>
      </w:r>
      <w:commentRangeEnd w:id="197"/>
      <w:r w:rsidR="009046E6">
        <w:rPr>
          <w:rStyle w:val="CommentReference"/>
        </w:rPr>
        <w:commentReference w:id="197"/>
      </w:r>
      <w:r w:rsidR="003D22AD">
        <w:t>.</w:t>
      </w:r>
      <w:ins w:id="198" w:author="Borja Gonzalez" w:date="2017-09-26T16:33:00Z">
        <w:r w:rsidR="00073B4F">
          <w:t xml:space="preserve"> </w:t>
        </w:r>
      </w:ins>
      <w:ins w:id="199" w:author="Borja Gonzalez" w:date="2017-09-26T22:07:00Z">
        <w:r>
          <w:t xml:space="preserve">De un forma simplificada podemos ver este archivo como un listado de columnas donde se encuentran los datos de tiempo (valores enteros) y valores del </w:t>
        </w:r>
      </w:ins>
      <w:ins w:id="200" w:author="Borja Gonzalez" w:date="2017-09-26T22:09:00Z">
        <w:r>
          <w:t xml:space="preserve">rango de </w:t>
        </w:r>
      </w:ins>
      <w:ins w:id="201" w:author="Borja Gonzalez" w:date="2017-09-26T22:07:00Z">
        <w:r>
          <w:t xml:space="preserve">movimiento </w:t>
        </w:r>
      </w:ins>
      <w:ins w:id="202" w:author="Borja Gonzalez" w:date="2017-09-26T22:09:00Z">
        <w:r>
          <w:t>en los planos coronal, sagital y transversal (valores de punto flotante)</w:t>
        </w:r>
      </w:ins>
      <w:ins w:id="203" w:author="Borja Gonzalez" w:date="2017-09-26T22:10:00Z">
        <w:r>
          <w:t>. La primera fila contiene los nombres de cada columna.</w:t>
        </w:r>
      </w:ins>
    </w:p>
    <w:p w14:paraId="17F9EA13" w14:textId="77777777" w:rsidR="00FB6C2E" w:rsidRPr="003B3448" w:rsidRDefault="00FB6C2E" w:rsidP="0028735F"/>
    <w:p w14:paraId="147AD41B" w14:textId="51EFAC81" w:rsidR="00D51A6F" w:rsidRDefault="00BE7488" w:rsidP="00D51A6F">
      <w:pPr>
        <w:pStyle w:val="Heading1"/>
      </w:pPr>
      <w:bookmarkStart w:id="204" w:name="_Toc364792198"/>
      <w:bookmarkStart w:id="205" w:name="_Toc366229220"/>
      <w:bookmarkStart w:id="206" w:name="_Toc367782029"/>
      <w:bookmarkEnd w:id="178"/>
      <w:bookmarkEnd w:id="179"/>
      <w:r>
        <w:t xml:space="preserve">4.  </w:t>
      </w:r>
      <w:r w:rsidR="00D51A6F" w:rsidRPr="0040221C">
        <w:t>Implementación</w:t>
      </w:r>
      <w:bookmarkEnd w:id="204"/>
      <w:bookmarkEnd w:id="205"/>
      <w:bookmarkEnd w:id="206"/>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207" w:name="_Toc367782030"/>
      <w:r>
        <w:t>4.1.  Comunicación Cliente-Servidor</w:t>
      </w:r>
      <w:bookmarkEnd w:id="207"/>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208"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09" w:name="_Toc367782031"/>
      <w:r>
        <w:t>4.1.1.  Servidor</w:t>
      </w:r>
      <w:bookmarkEnd w:id="209"/>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210" w:author="Borja Gonzalez" w:date="2017-09-26T22:12:00Z">
        <w:r w:rsidR="00FB6C2E">
          <w:t xml:space="preserve"> </w:t>
        </w:r>
      </w:ins>
      <w:r w:rsidR="00F265D5">
        <w:t>HTML. Ést</w:t>
      </w:r>
      <w:r w:rsidR="00447BFC">
        <w:t>as páginas</w:t>
      </w:r>
      <w:ins w:id="211"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En mi caso las códigos HTML (index.html, paciente.html y evolución.html) se encuentran en la carpeta pagina_</w:t>
      </w:r>
      <w:r w:rsidR="00F137C1">
        <w:t>web.</w:t>
      </w:r>
    </w:p>
    <w:p w14:paraId="46510B9E" w14:textId="77777777" w:rsidR="00F265D5" w:rsidRDefault="00F265D5" w:rsidP="00A51E6E"/>
    <w:p w14:paraId="4AA5484C" w14:textId="1DE50CB3" w:rsidR="00F265D5" w:rsidRDefault="00F137C1" w:rsidP="00EA3329">
      <w:r>
        <w:rPr>
          <w:noProof/>
          <w:lang w:val="en-US"/>
        </w:rPr>
        <w:drawing>
          <wp:inline distT="0" distB="0" distL="0" distR="0" wp14:anchorId="21576DFF" wp14:editId="2D92DDC2">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6ECE00B1">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12" w:name="_Toc367782032"/>
      <w:r>
        <w:t>4.1.2.  Cliente</w:t>
      </w:r>
      <w:bookmarkEnd w:id="212"/>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49DF95E4">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p>
    <w:p w14:paraId="27F4C57C" w14:textId="77777777" w:rsidR="00A51E6E" w:rsidRDefault="00A51E6E" w:rsidP="00A51E6E"/>
    <w:p w14:paraId="7448DB65" w14:textId="444F2036" w:rsidR="00A51E6E" w:rsidRDefault="00A51E6E" w:rsidP="00A51E6E">
      <w:pPr>
        <w:rPr>
          <w:ins w:id="213"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14" w:author="Borja Gonzalez" w:date="2017-09-15T23:51:00Z"/>
        </w:rPr>
      </w:pPr>
    </w:p>
    <w:p w14:paraId="5CC9AB49" w14:textId="5FD0066B" w:rsidR="00A51E6E" w:rsidRDefault="00A51E6E" w:rsidP="00DF6FC4">
      <w:pPr>
        <w:pStyle w:val="Heading3"/>
      </w:pPr>
      <w:bookmarkStart w:id="215" w:name="_Toc367782033"/>
      <w:r>
        <w:t xml:space="preserve">4.1.3  </w:t>
      </w:r>
      <w:r w:rsidR="007D3431">
        <w:t xml:space="preserve">Despliegue </w:t>
      </w:r>
      <w:r>
        <w:t>del servidor</w:t>
      </w:r>
      <w:bookmarkEnd w:id="215"/>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16" w:name="_Toc367782034"/>
      <w:r>
        <w:t>4.</w:t>
      </w:r>
      <w:r w:rsidR="003100B2">
        <w:t>2</w:t>
      </w:r>
      <w:r>
        <w:t xml:space="preserve">.  </w:t>
      </w:r>
      <w:r w:rsidR="00932FA0">
        <w:t>SQLite</w:t>
      </w:r>
      <w:bookmarkEnd w:id="216"/>
    </w:p>
    <w:p w14:paraId="0E2BF142" w14:textId="77777777" w:rsidR="002D59F7" w:rsidRDefault="002D59F7" w:rsidP="00932FA0"/>
    <w:p w14:paraId="46D32C8B" w14:textId="421E8432" w:rsidR="002D59F7" w:rsidRDefault="00BE7488" w:rsidP="00B60C6A">
      <w:pPr>
        <w:pStyle w:val="Heading3"/>
      </w:pPr>
      <w:bookmarkStart w:id="217" w:name="_Toc367782036"/>
      <w:r>
        <w:t>4.</w:t>
      </w:r>
      <w:r w:rsidR="00B77AF4">
        <w:t>2</w:t>
      </w:r>
      <w:r>
        <w:t>.</w:t>
      </w:r>
      <w:r w:rsidR="00F137C1">
        <w:t>1.</w:t>
      </w:r>
      <w:r>
        <w:t xml:space="preserve">  </w:t>
      </w:r>
      <w:r w:rsidR="002D59F7">
        <w:t>Compatibilidad con el Servidor</w:t>
      </w:r>
      <w:bookmarkEnd w:id="217"/>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ins w:id="218" w:author="Borja Gonzalez" w:date="2017-09-26T22:21:00Z">
        <w:r w:rsidR="00F137C1">
          <w:t xml:space="preserve"> Cada vez que se realiza un cambio en la base de datos (añadir/borrar paciente, añadir/borrar sesión de movimiento) se </w:t>
        </w:r>
      </w:ins>
      <w:ins w:id="219" w:author="Borja Gonzalez" w:date="2017-09-26T22:22:00Z">
        <w:r w:rsidR="00F137C1">
          <w:t>persistirán</w:t>
        </w:r>
      </w:ins>
      <w:ins w:id="220" w:author="Borja Gonzalez" w:date="2017-09-26T22:21:00Z">
        <w:r w:rsidR="00F137C1">
          <w:t xml:space="preserve"> los cambios, y no se esperar</w:t>
        </w:r>
      </w:ins>
      <w:ins w:id="221" w:author="Borja Gonzalez" w:date="2017-09-26T22:22:00Z">
        <w:r w:rsidR="00F137C1">
          <w:t>á a que el usuario cierre la sesión, si no que al realizar cualquiera de las operaciones mencionadas se persistirán los cambios.</w:t>
        </w:r>
      </w:ins>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22" w:name="_Toc367782037"/>
      <w:r>
        <w:t>4.3</w:t>
      </w:r>
      <w:r w:rsidR="00E25939">
        <w:t>.  Funciones</w:t>
      </w:r>
      <w:bookmarkEnd w:id="222"/>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23" w:name="_Toc367782038"/>
      <w:r>
        <w:t>4.3</w:t>
      </w:r>
      <w:r w:rsidR="00E25939">
        <w:t xml:space="preserve">.1.  </w:t>
      </w:r>
      <w:r w:rsidR="00477276">
        <w:t>Obtener</w:t>
      </w:r>
      <w:r w:rsidR="00480183">
        <w:t xml:space="preserve"> pacientes</w:t>
      </w:r>
      <w:bookmarkEnd w:id="223"/>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array de pacientes. Utilizando un bucle </w:t>
      </w:r>
      <w:proofErr w:type="spellStart"/>
      <w:r>
        <w:t>for</w:t>
      </w:r>
      <w:proofErr w:type="spellEnd"/>
      <w:r>
        <w:t xml:space="preserve"> que recorre el array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r w:rsidRPr="00F137C1">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 xml:space="preserve">(array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24" w:name="_Toc367782039"/>
      <w:r>
        <w:t>4.3.2.  Borrar Paciente</w:t>
      </w:r>
      <w:bookmarkEnd w:id="224"/>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array de pacientes. Utilizando un bucle </w:t>
      </w:r>
      <w:proofErr w:type="spellStart"/>
      <w:r w:rsidRPr="003066E2">
        <w:t>for</w:t>
      </w:r>
      <w:proofErr w:type="spellEnd"/>
      <w:r w:rsidRPr="003066E2">
        <w:t xml:space="preserve">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r w:rsidRPr="00F137C1">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25" w:name="_Toc367782040"/>
      <w:r>
        <w:t>4.3.3.  Añadir un Paciente</w:t>
      </w:r>
      <w:bookmarkEnd w:id="225"/>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5AAC2904" w:rsidR="00337DCF" w:rsidRDefault="00337DCF" w:rsidP="00F137C1">
      <w:r>
        <w:rPr>
          <w:noProof/>
          <w:lang w:val="en-US"/>
        </w:rPr>
        <w:drawing>
          <wp:inline distT="0" distB="0" distL="0" distR="0" wp14:anchorId="6980D974" wp14:editId="2327A1D5">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p>
    <w:p w14:paraId="0F6210F1" w14:textId="29C556CC" w:rsidR="00337DCF" w:rsidRDefault="00337DCF" w:rsidP="00F137C1">
      <w:r w:rsidRPr="00337DCF">
        <w:rPr>
          <w:noProof/>
          <w:lang w:val="en-US"/>
        </w:rPr>
        <w:drawing>
          <wp:inline distT="0" distB="0" distL="0" distR="0" wp14:anchorId="129F8875" wp14:editId="59F7A715">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rsidP="00F137C1"/>
    <w:p w14:paraId="05733BCB" w14:textId="0D6F895A" w:rsidR="00DC0CEF" w:rsidRDefault="00DC0CEF" w:rsidP="00F137C1">
      <w:r>
        <w:rPr>
          <w:noProof/>
          <w:lang w:val="en-US"/>
        </w:rPr>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26" w:name="_Toc367782041"/>
      <w:r>
        <w:t>4.3.4.  Obtener datos de movimiento de un paciente</w:t>
      </w:r>
      <w:bookmarkEnd w:id="226"/>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4ADC99B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27" w:name="_Toc367782042"/>
      <w:r>
        <w:t>4.3.5.  Añadir datos de movimiento</w:t>
      </w:r>
      <w:bookmarkEnd w:id="227"/>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228" w:author="Borja Gonzalez" w:date="2017-09-20T18:46:00Z">
          <w:pPr/>
        </w:pPrChange>
      </w:pPr>
      <w:bookmarkStart w:id="229" w:name="_Toc367782043"/>
      <w:r>
        <w:t>4.3.6.  Borrar un sesión</w:t>
      </w:r>
      <w:r w:rsidR="00C54FE7">
        <w:t xml:space="preserve"> de movimiento</w:t>
      </w:r>
      <w:r>
        <w:t>s</w:t>
      </w:r>
      <w:bookmarkEnd w:id="229"/>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230"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2A4D430E">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231"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32" w:name="_Toc367782044"/>
      <w:r>
        <w:t>4.3.7 Mostrar un grafico de un movimiento</w:t>
      </w:r>
      <w:bookmarkEnd w:id="232"/>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4565C398" w:rsidR="00264972" w:rsidRDefault="00264972" w:rsidP="00BF0FD1">
      <w:r>
        <w:t>A continuación mostraremos un ejemplo de un gráfico generado por la aplicación web.</w:t>
      </w:r>
    </w:p>
    <w:p w14:paraId="384FB539" w14:textId="77777777" w:rsidR="00474CE2" w:rsidRDefault="00474CE2" w:rsidP="00BF0FD1"/>
    <w:p w14:paraId="64E80EEA" w14:textId="5CC2FC5A" w:rsidR="00474CE2" w:rsidRDefault="00474CE2" w:rsidP="00BF0FD1">
      <w:pPr>
        <w:rPr>
          <w:ins w:id="233" w:author="Borja Gonzalez" w:date="2017-09-21T17:24:00Z"/>
        </w:rPr>
      </w:pPr>
      <w:commentRangeStart w:id="234"/>
      <w:r>
        <w:rPr>
          <w:noProof/>
          <w:lang w:val="en-US"/>
        </w:rPr>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commentRangeEnd w:id="234"/>
      <w:r w:rsidR="00252EA4">
        <w:rPr>
          <w:rStyle w:val="CommentReference"/>
        </w:rPr>
        <w:commentReference w:id="234"/>
      </w:r>
    </w:p>
    <w:p w14:paraId="09E5599B" w14:textId="77777777" w:rsidR="00AF1C9F" w:rsidRDefault="00AF1C9F" w:rsidP="00BF0FD1">
      <w:pPr>
        <w:rPr>
          <w:ins w:id="235" w:author="Borja Gonzalez" w:date="2017-09-21T17:24:00Z"/>
        </w:rPr>
      </w:pPr>
    </w:p>
    <w:p w14:paraId="498A3D93" w14:textId="1D6A2746" w:rsidR="00AF1C9F" w:rsidRDefault="00AF1C9F" w:rsidP="00AF1C9F">
      <w:pPr>
        <w:pStyle w:val="Heading3"/>
        <w:rPr>
          <w:ins w:id="236" w:author="Borja Gonzalez" w:date="2017-09-21T17:25:00Z"/>
        </w:rPr>
      </w:pPr>
      <w:bookmarkStart w:id="237" w:name="_Toc367782045"/>
      <w:ins w:id="238" w:author="Borja Gonzalez" w:date="2017-09-21T17:24:00Z">
        <w:r>
          <w:t>4.3.8 Mostrar un grafico de evolución de un movimiento</w:t>
        </w:r>
        <w:bookmarkEnd w:id="237"/>
        <w:r>
          <w:t xml:space="preserve"> </w:t>
        </w:r>
      </w:ins>
    </w:p>
    <w:p w14:paraId="0C7159E3" w14:textId="77777777" w:rsidR="00AF1C9F" w:rsidRDefault="00AF1C9F" w:rsidP="00BB01EC">
      <w:pPr>
        <w:rPr>
          <w:ins w:id="239" w:author="Borja Gonzalez" w:date="2017-09-21T17:25:00Z"/>
        </w:rPr>
      </w:pPr>
    </w:p>
    <w:p w14:paraId="17A7D670" w14:textId="77777777" w:rsidR="00AF1C9F" w:rsidRPr="00AF1C9F" w:rsidRDefault="00AF1C9F" w:rsidP="00BB01EC">
      <w:pPr>
        <w:rPr>
          <w:ins w:id="240" w:author="Borja Gonzalez" w:date="2017-09-21T17:24:00Z"/>
        </w:rPr>
      </w:pPr>
    </w:p>
    <w:p w14:paraId="3EAB37D8" w14:textId="77777777" w:rsidR="00AF1C9F" w:rsidRDefault="00AF1C9F" w:rsidP="00BF0FD1">
      <w:pPr>
        <w:rPr>
          <w:ins w:id="241" w:author="Borja Gonzalez" w:date="2017-09-21T17:24:00Z"/>
        </w:rPr>
      </w:pPr>
    </w:p>
    <w:p w14:paraId="287EEDE6" w14:textId="77777777" w:rsidR="00AF1C9F" w:rsidRPr="00747C57" w:rsidRDefault="00F747BA" w:rsidP="00BF0FD1">
      <w:r>
        <w:rPr>
          <w:rStyle w:val="CommentReference"/>
        </w:rPr>
        <w:commentReference w:id="242"/>
      </w:r>
    </w:p>
    <w:p w14:paraId="4727C6E1" w14:textId="7D5BD596" w:rsidR="00D51A6F" w:rsidRPr="00F452C7" w:rsidRDefault="009E54AB" w:rsidP="00AD3C27">
      <w:pPr>
        <w:pStyle w:val="Heading1"/>
      </w:pPr>
      <w:bookmarkStart w:id="243" w:name="_Toc367782046"/>
      <w:r w:rsidRPr="00F452C7">
        <w:t xml:space="preserve">5.  </w:t>
      </w:r>
      <w:r w:rsidR="00D51A6F" w:rsidRPr="00F452C7">
        <w:t>Pruebas</w:t>
      </w:r>
      <w:bookmarkEnd w:id="243"/>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w:t>
      </w:r>
      <w:commentRangeStart w:id="244"/>
      <w:r w:rsidRPr="00F452C7">
        <w:t xml:space="preserve">Java </w:t>
      </w:r>
      <w:commentRangeEnd w:id="244"/>
      <w:r w:rsidR="000F62E6">
        <w:rPr>
          <w:rStyle w:val="CommentReference"/>
        </w:rPr>
        <w:commentReference w:id="244"/>
      </w:r>
      <w:r w:rsidRPr="00F452C7">
        <w:t xml:space="preserve">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245" w:name="_Toc367782047"/>
      <w:r w:rsidRPr="00F452C7">
        <w:t xml:space="preserve">5.1.  Pruebas </w:t>
      </w:r>
      <w:bookmarkEnd w:id="245"/>
      <w:r w:rsidR="002449ED">
        <w:t>de sistema</w:t>
      </w:r>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26F207D6" w:rsidR="0096101D" w:rsidRPr="00F452C7" w:rsidRDefault="009E54AB" w:rsidP="0096101D">
      <w:pPr>
        <w:pStyle w:val="Heading3"/>
      </w:pPr>
      <w:bookmarkStart w:id="246" w:name="_Toc367782048"/>
      <w:r w:rsidRPr="00F452C7">
        <w:t>5.1.2.  Obtener paciente</w:t>
      </w:r>
      <w:bookmarkEnd w:id="246"/>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Pr="00F452C7" w:rsidRDefault="007238C2" w:rsidP="009E54AB"/>
    <w:p w14:paraId="72FA09EE" w14:textId="434933B9" w:rsidR="009E54AB" w:rsidRPr="00F452C7" w:rsidRDefault="007238C2" w:rsidP="009E54AB">
      <w:r w:rsidRPr="00F452C7">
        <w:rPr>
          <w:noProof/>
          <w:lang w:val="en-US"/>
        </w:rPr>
        <w:drawing>
          <wp:inline distT="0" distB="0" distL="0" distR="0" wp14:anchorId="68B6581D" wp14:editId="60289343">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3A32945" w:rsidR="00750754" w:rsidRPr="00F452C7" w:rsidRDefault="00750754" w:rsidP="00F452C7">
      <w:pPr>
        <w:pStyle w:val="Heading3"/>
      </w:pPr>
      <w:bookmarkStart w:id="247" w:name="_Toc367782049"/>
      <w:r w:rsidRPr="00F452C7">
        <w:t>5.1.3.  Añadir paciente</w:t>
      </w:r>
      <w:bookmarkEnd w:id="247"/>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248" w:name="_Toc367782050"/>
      <w:r>
        <w:t>5.1.4.  Borrar un</w:t>
      </w:r>
      <w:r w:rsidRPr="00F452C7">
        <w:t xml:space="preserve"> paciente</w:t>
      </w:r>
      <w:bookmarkEnd w:id="248"/>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249"/>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249"/>
      <w:r w:rsidR="006F2221">
        <w:rPr>
          <w:rStyle w:val="CommentReference"/>
        </w:rPr>
        <w:commentReference w:id="249"/>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645D561C" w14:textId="3DB250BC" w:rsidR="003970D7" w:rsidRDefault="003970D7" w:rsidP="009E54AB">
      <w:pPr>
        <w:rPr>
          <w:ins w:id="250"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251" w:author="Borja Gonzalez" w:date="2017-09-23T10:29:00Z"/>
        </w:rPr>
      </w:pPr>
    </w:p>
    <w:p w14:paraId="1875A6F7" w14:textId="0051D344" w:rsidR="003970D7" w:rsidRDefault="003970D7" w:rsidP="009E54AB">
      <w:pPr>
        <w:rPr>
          <w:ins w:id="252" w:author="Rodrigo García" w:date="2017-09-24T21:08:00Z"/>
        </w:rPr>
      </w:pPr>
      <w:ins w:id="253"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254"/>
        <w:r>
          <w:t>actualizado</w:t>
        </w:r>
      </w:ins>
      <w:commentRangeEnd w:id="254"/>
      <w:r w:rsidR="00E0405A">
        <w:rPr>
          <w:rStyle w:val="CommentReference"/>
        </w:rPr>
        <w:commentReference w:id="254"/>
      </w:r>
      <w:ins w:id="255" w:author="Borja Gonzalez" w:date="2017-09-23T10:29:00Z">
        <w:r>
          <w:t xml:space="preserve">). </w:t>
        </w:r>
      </w:ins>
    </w:p>
    <w:p w14:paraId="5E228050" w14:textId="77777777" w:rsidR="00E0405A" w:rsidRPr="00F452C7" w:rsidRDefault="00E0405A" w:rsidP="009E54AB"/>
    <w:p w14:paraId="5C0592FB" w14:textId="0C3929E4" w:rsidR="00D51A6F" w:rsidRDefault="00D51A6F" w:rsidP="00AD3C27">
      <w:pPr>
        <w:pStyle w:val="Heading1"/>
        <w:rPr>
          <w:ins w:id="256" w:author="Rodrigo García" w:date="2017-09-24T21:10:00Z"/>
        </w:rPr>
      </w:pPr>
      <w:bookmarkStart w:id="257" w:name="_Toc367782051"/>
      <w:r w:rsidRPr="003970D7">
        <w:t xml:space="preserve">Resultados y </w:t>
      </w:r>
      <w:r w:rsidR="00E653AA" w:rsidRPr="003970D7">
        <w:t>conclusion</w:t>
      </w:r>
      <w:r w:rsidR="003B7083" w:rsidRPr="003970D7">
        <w:t>e</w:t>
      </w:r>
      <w:r w:rsidR="00E653AA" w:rsidRPr="003970D7">
        <w:t>s</w:t>
      </w:r>
      <w:bookmarkEnd w:id="257"/>
    </w:p>
    <w:p w14:paraId="0808C6D4" w14:textId="76A5DB05" w:rsidR="00273C9D" w:rsidRDefault="00273C9D">
      <w:pPr>
        <w:rPr>
          <w:ins w:id="258" w:author="Rodrigo García" w:date="2017-09-24T21:10:00Z"/>
        </w:rPr>
        <w:pPrChange w:id="259" w:author="Rodrigo García" w:date="2017-09-24T21:10:00Z">
          <w:pPr>
            <w:pStyle w:val="Heading1"/>
          </w:pPr>
        </w:pPrChange>
      </w:pPr>
      <w:ins w:id="260" w:author="Rodrigo García" w:date="2017-09-24T21:10:00Z">
        <w:r>
          <w:t>Puntos a poner:</w:t>
        </w:r>
      </w:ins>
    </w:p>
    <w:p w14:paraId="53D055FC" w14:textId="3DB1C078" w:rsidR="00273C9D" w:rsidRDefault="00273C9D">
      <w:pPr>
        <w:pStyle w:val="ListParagraph"/>
        <w:numPr>
          <w:ilvl w:val="0"/>
          <w:numId w:val="8"/>
        </w:numPr>
        <w:rPr>
          <w:ins w:id="261" w:author="Rodrigo García" w:date="2017-09-24T21:11:00Z"/>
        </w:rPr>
        <w:pPrChange w:id="262" w:author="Rodrigo García" w:date="2017-09-24T21:10:00Z">
          <w:pPr>
            <w:pStyle w:val="Heading1"/>
          </w:pPr>
        </w:pPrChange>
      </w:pPr>
      <w:ins w:id="263" w:author="Rodrigo García" w:date="2017-09-24T21:10:00Z">
        <w:r>
          <w:t xml:space="preserve">Enlace a </w:t>
        </w:r>
        <w:proofErr w:type="spellStart"/>
        <w:r>
          <w:t>Github</w:t>
        </w:r>
        <w:proofErr w:type="spellEnd"/>
        <w:r>
          <w:t>. Tendrás que dejarlo bonito, poner licencia, etc. Por cierto, quita de tu repositorio de GitHub el TFG DE OTRO ALUMNO. No tien</w:t>
        </w:r>
      </w:ins>
      <w:ins w:id="264" w:author="Rodrigo García" w:date="2017-09-24T21:11:00Z">
        <w:r>
          <w:t>es permiso para subirlo a Internet.</w:t>
        </w:r>
      </w:ins>
    </w:p>
    <w:p w14:paraId="67317F2D" w14:textId="74B3EC7D" w:rsidR="00273C9D" w:rsidRDefault="00273C9D">
      <w:pPr>
        <w:pStyle w:val="ListParagraph"/>
        <w:numPr>
          <w:ilvl w:val="0"/>
          <w:numId w:val="8"/>
        </w:numPr>
        <w:rPr>
          <w:ins w:id="265" w:author="Rodrigo García" w:date="2017-09-24T21:11:00Z"/>
        </w:rPr>
        <w:pPrChange w:id="266" w:author="Rodrigo García" w:date="2017-09-24T21:10:00Z">
          <w:pPr>
            <w:pStyle w:val="Heading1"/>
          </w:pPr>
        </w:pPrChange>
      </w:pPr>
      <w:ins w:id="267" w:author="Rodrigo García" w:date="2017-09-24T21:11:00Z">
        <w:r>
          <w:t>Resultados.</w:t>
        </w:r>
      </w:ins>
    </w:p>
    <w:p w14:paraId="35847657" w14:textId="1E0A5158" w:rsidR="00273C9D" w:rsidRDefault="00273C9D">
      <w:pPr>
        <w:pStyle w:val="ListParagraph"/>
        <w:numPr>
          <w:ilvl w:val="0"/>
          <w:numId w:val="8"/>
        </w:numPr>
        <w:rPr>
          <w:ins w:id="268" w:author="Rodrigo García" w:date="2017-09-24T21:11:00Z"/>
        </w:rPr>
        <w:pPrChange w:id="269" w:author="Rodrigo García" w:date="2017-09-24T21:10:00Z">
          <w:pPr>
            <w:pStyle w:val="Heading1"/>
          </w:pPr>
        </w:pPrChange>
      </w:pPr>
      <w:ins w:id="270" w:author="Rodrigo García" w:date="2017-09-24T21:11:00Z">
        <w:r>
          <w:t>Trabajos futuros.</w:t>
        </w:r>
      </w:ins>
    </w:p>
    <w:p w14:paraId="0CDF571E" w14:textId="5BC1E1A6" w:rsidR="00273C9D" w:rsidRPr="00273C9D" w:rsidRDefault="00273C9D">
      <w:pPr>
        <w:pStyle w:val="ListParagraph"/>
        <w:numPr>
          <w:ilvl w:val="0"/>
          <w:numId w:val="8"/>
        </w:numPr>
        <w:pPrChange w:id="271" w:author="Rodrigo García" w:date="2017-09-24T21:10:00Z">
          <w:pPr>
            <w:pStyle w:val="Heading1"/>
          </w:pPr>
        </w:pPrChange>
      </w:pPr>
      <w:ins w:id="272" w:author="Rodrigo García" w:date="2017-09-24T21:11:00Z">
        <w:r>
          <w:t>Qué has aprendido de la experiencia.</w:t>
        </w:r>
      </w:ins>
    </w:p>
    <w:p w14:paraId="5CE4A0F1" w14:textId="77777777" w:rsidR="00E653AA" w:rsidRDefault="00E653AA" w:rsidP="00E653AA">
      <w:pPr>
        <w:rPr>
          <w:ins w:id="273" w:author="Borja Gonzalez" w:date="2017-09-10T20:43:00Z"/>
        </w:rPr>
      </w:pPr>
    </w:p>
    <w:p w14:paraId="5D3BEE6E" w14:textId="77777777" w:rsidR="007E178E" w:rsidRDefault="007E178E" w:rsidP="00E653AA">
      <w:pPr>
        <w:rPr>
          <w:ins w:id="274"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052B1B" w:rsidP="00E653AA">
      <w:hyperlink r:id="rId109"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052B1B" w:rsidP="00E653AA">
      <w:hyperlink r:id="rId110"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052B1B" w:rsidP="00E653AA">
      <w:hyperlink r:id="rId111"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052B1B" w:rsidP="00E653AA">
      <w:hyperlink r:id="rId112"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052B1B" w:rsidP="00E653AA">
      <w:hyperlink r:id="rId113"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052B1B" w:rsidP="00E653AA">
      <w:hyperlink r:id="rId114"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052B1B" w:rsidP="00E653AA">
      <w:hyperlink r:id="rId115"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052B1B" w:rsidP="00E653AA">
      <w:hyperlink r:id="rId116"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275" w:author="Borja Gonzalez" w:date="2017-09-13T17:54:00Z"/>
        </w:rPr>
      </w:pPr>
      <w:ins w:id="276" w:author="Borja Gonzalez" w:date="2017-09-13T17:54:00Z">
        <w:r>
          <w:fldChar w:fldCharType="begin"/>
        </w:r>
        <w:r>
          <w:instrText xml:space="preserve"> HYPERLINK "</w:instrText>
        </w:r>
      </w:ins>
      <w:r w:rsidRPr="00EB218B">
        <w:instrText>https://github.com/kikinteractive/app</w:instrText>
      </w:r>
      <w:ins w:id="277" w:author="Borja Gonzalez" w:date="2017-09-13T17:54:00Z">
        <w:r>
          <w:instrText xml:space="preserve">" </w:instrText>
        </w:r>
        <w:r>
          <w:fldChar w:fldCharType="separate"/>
        </w:r>
      </w:ins>
      <w:r w:rsidRPr="00494FC3">
        <w:rPr>
          <w:rStyle w:val="Hyperlink"/>
        </w:rPr>
        <w:t>https://github.com/kikinteractive/app</w:t>
      </w:r>
      <w:ins w:id="278"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7" w:author="Rodrigo García" w:date="2017-09-24T12:19:00Z" w:initials="RG">
    <w:p w14:paraId="4E9411C6" w14:textId="7190F2F4" w:rsidR="00C03E33" w:rsidRDefault="00C03E33">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8" w:author="Rodrigo García" w:date="2017-09-24T12:15:00Z" w:initials="RG">
    <w:p w14:paraId="49B195A4" w14:textId="79DC131D" w:rsidR="00C03E33" w:rsidRDefault="00C03E33">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46" w:author="Rodrigo García" w:date="2017-09-24T12:23:00Z" w:initials="RG">
    <w:p w14:paraId="51CBA235" w14:textId="0105BA1F" w:rsidR="00C03E33" w:rsidRDefault="00C03E33">
      <w:pPr>
        <w:pStyle w:val="CommentText"/>
      </w:pPr>
      <w:r>
        <w:rPr>
          <w:rStyle w:val="CommentReference"/>
        </w:rPr>
        <w:annotationRef/>
      </w:r>
      <w:r>
        <w:t>Copiado de la Wikipedia. No ocultes este hecho. Si quieres copia un párrafo de la definición ponlo en cursiva y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55" w:author="Rodrigo García" w:date="2017-09-24T12:27:00Z" w:initials="RG">
    <w:p w14:paraId="141432F4" w14:textId="3A48E7C3" w:rsidR="00C03E33" w:rsidRDefault="00C03E33">
      <w:pPr>
        <w:pStyle w:val="CommentText"/>
      </w:pPr>
      <w:r>
        <w:rPr>
          <w:rStyle w:val="CommentReference"/>
        </w:rPr>
        <w:annotationRef/>
      </w:r>
      <w:r>
        <w:t>¿Has usado de verdad App.js? Me suena que tu proyecto</w:t>
      </w:r>
    </w:p>
  </w:comment>
  <w:comment w:id="59" w:author="Rodrigo García" w:date="2017-09-24T12:29:00Z" w:initials="RG">
    <w:p w14:paraId="19EFEF4C" w14:textId="767B84E5" w:rsidR="00C03E33" w:rsidRDefault="00C03E33">
      <w:pPr>
        <w:pStyle w:val="CommentText"/>
      </w:pPr>
      <w:r>
        <w:rPr>
          <w:rStyle w:val="CommentReference"/>
        </w:rPr>
        <w:annotationRef/>
      </w:r>
      <w:proofErr w:type="spellStart"/>
      <w:r>
        <w:t>Javascript</w:t>
      </w:r>
      <w:proofErr w:type="spellEnd"/>
      <w:r>
        <w:t xml:space="preserve"> tiene que ir antes que las tecnologías que usan </w:t>
      </w:r>
      <w:proofErr w:type="spellStart"/>
      <w:r>
        <w:t>Javascript</w:t>
      </w:r>
      <w:proofErr w:type="spellEnd"/>
      <w:r>
        <w:t>, como son Node.JS, App.JS, etc.</w:t>
      </w:r>
    </w:p>
  </w:comment>
  <w:comment w:id="61" w:author="Rodrigo García" w:date="2017-09-24T12:33:00Z" w:initials="RG">
    <w:p w14:paraId="553BDE64" w14:textId="4CDBE7CC" w:rsidR="00C03E33" w:rsidRDefault="00C03E33">
      <w:pPr>
        <w:pStyle w:val="CommentText"/>
      </w:pPr>
      <w:r>
        <w:rPr>
          <w:rStyle w:val="CommentReference"/>
        </w:rPr>
        <w:annotationRef/>
      </w:r>
      <w:r>
        <w:t>Explica esto también.</w:t>
      </w:r>
    </w:p>
  </w:comment>
  <w:comment w:id="64" w:author="Rodrigo García" w:date="2017-09-24T12:36:00Z" w:initials="RG">
    <w:p w14:paraId="45BE548E" w14:textId="5BC50808" w:rsidR="00C03E33" w:rsidRDefault="00C03E33">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67" w:author="Rodrigo García" w:date="2017-09-24T12:38:00Z" w:initials="RG">
    <w:p w14:paraId="50AFD6D6" w14:textId="36A50DE1" w:rsidR="00C03E33" w:rsidRDefault="00C03E33">
      <w:pPr>
        <w:pStyle w:val="CommentText"/>
      </w:pPr>
      <w:r>
        <w:rPr>
          <w:rStyle w:val="CommentReference"/>
        </w:rPr>
        <w:annotationRef/>
      </w:r>
      <w:r>
        <w:t>Por el amor de Dios, no plagies esto de la Wikipedia, que has hecho una asignatura de base de datos conmigo.</w:t>
      </w:r>
    </w:p>
  </w:comment>
  <w:comment w:id="91" w:author="Rodrigo García" w:date="2017-09-24T12:41:00Z" w:initials="RG">
    <w:p w14:paraId="7C8896A5" w14:textId="518DD921" w:rsidR="00C03E33" w:rsidRDefault="00C03E33">
      <w:pPr>
        <w:pStyle w:val="CommentText"/>
      </w:pPr>
      <w:r>
        <w:rPr>
          <w:rStyle w:val="CommentReference"/>
        </w:rPr>
        <w:annotationRef/>
      </w:r>
      <w:r>
        <w:t xml:space="preserve">Habla de los tipos de sensores que tiene un IMU, para qué sirve cada uno y cómo se complementan. Explica también que el cacharro de </w:t>
      </w:r>
      <w:proofErr w:type="spellStart"/>
      <w:r>
        <w:t>Werium</w:t>
      </w:r>
      <w:proofErr w:type="spellEnd"/>
      <w:r>
        <w:t xml:space="preserve"> tiene Bluetooth y se usan de dos en dos.</w:t>
      </w:r>
    </w:p>
  </w:comment>
  <w:comment w:id="183" w:author="Rodrigo García" w:date="2017-09-24T20:40:00Z" w:initials="RG">
    <w:p w14:paraId="717C5832" w14:textId="00DFCB58" w:rsidR="00C03E33" w:rsidRDefault="00C03E33">
      <w:pPr>
        <w:pStyle w:val="CommentText"/>
      </w:pPr>
      <w:r>
        <w:rPr>
          <w:rStyle w:val="CommentReference"/>
        </w:rPr>
        <w:annotationRef/>
      </w:r>
      <w:r>
        <w:t xml:space="preserve">No </w:t>
      </w:r>
      <w:proofErr w:type="spellStart"/>
      <w:r>
        <w:t>copypastees</w:t>
      </w:r>
      <w:proofErr w:type="spellEnd"/>
      <w:r>
        <w:t xml:space="preserve"> esto de la Wikipedia. Te he dado una asignatura de bases de datos.</w:t>
      </w:r>
    </w:p>
  </w:comment>
  <w:comment w:id="187" w:author="Rodrigo García" w:date="2017-09-24T20:53:00Z" w:initials="RG">
    <w:p w14:paraId="47DD4ACC" w14:textId="3BA2F82F" w:rsidR="00C03E33" w:rsidRDefault="00C03E33">
      <w:pPr>
        <w:pStyle w:val="CommentText"/>
      </w:pPr>
      <w:r>
        <w:rPr>
          <w:rStyle w:val="CommentReference"/>
        </w:rPr>
        <w:annotationRef/>
      </w:r>
      <w:r>
        <w:t>Explica un poco los atributos de cada tabla. Añade las tablas necesarias (aunque no estén implementadas) para almacenar los datos de los usuarios de las aplicaciones y determinar a qué pacientes tienen acceso. Deberían ser dos tablas. Si no, te van a decir que el esquema es demasiado sencillo.</w:t>
      </w:r>
    </w:p>
  </w:comment>
  <w:comment w:id="195" w:author="Rodrigo García" w:date="2017-09-24T20:52:00Z" w:initials="RG">
    <w:p w14:paraId="04153157" w14:textId="7F93672D" w:rsidR="00C03E33" w:rsidRDefault="00C03E33">
      <w:pPr>
        <w:pStyle w:val="CommentText"/>
      </w:pPr>
      <w:r>
        <w:rPr>
          <w:rStyle w:val="CommentReference"/>
        </w:rPr>
        <w:annotationRef/>
      </w:r>
      <w:r>
        <w:t>No pongas el archivo CSV como imagen, pon texto tabulado o en forma de tabla. Esto no queda bien, y menos cuando se sale de la página por la derecha.</w:t>
      </w:r>
    </w:p>
  </w:comment>
  <w:comment w:id="197" w:author="Rodrigo García" w:date="2017-09-24T20:55:00Z" w:initials="RG">
    <w:p w14:paraId="35A1CA81" w14:textId="7E8E507B" w:rsidR="00C03E33" w:rsidRDefault="00C03E33">
      <w:pPr>
        <w:pStyle w:val="CommentText"/>
      </w:pPr>
      <w:r>
        <w:rPr>
          <w:rStyle w:val="CommentReference"/>
        </w:rPr>
        <w:annotationRef/>
      </w:r>
      <w:r>
        <w:t>Indica de forma más estructurada cómo está hecho el CSV, como un listado de columnas, qué significa cada una, y el tipo de valor. Un poco como lo que te he pedido hacer para la base de datos.</w:t>
      </w:r>
    </w:p>
  </w:comment>
  <w:comment w:id="234" w:author="Rodrigo García" w:date="2017-09-24T21:05:00Z" w:initials="RG">
    <w:p w14:paraId="0863391C" w14:textId="4BBCDE59" w:rsidR="00C03E33" w:rsidRDefault="00C03E33">
      <w:pPr>
        <w:pStyle w:val="CommentText"/>
      </w:pPr>
      <w:r>
        <w:rPr>
          <w:rStyle w:val="CommentReference"/>
        </w:rPr>
        <w:annotationRef/>
      </w:r>
      <w:r>
        <w:t>Lúcete un poco más en la parte de gráficas. Es importante en tu trabajo. Explica lo de los rangos de normalidad, el hecho de que puedas hacer zoom, lo que significa cada eje, etcétera.</w:t>
      </w:r>
    </w:p>
  </w:comment>
  <w:comment w:id="242" w:author="Rodrigo García" w:date="2017-09-24T21:04:00Z" w:initials="RG">
    <w:p w14:paraId="32F05B43" w14:textId="37476DF6" w:rsidR="00C03E33" w:rsidRDefault="00C03E33">
      <w:pPr>
        <w:pStyle w:val="CommentText"/>
      </w:pPr>
      <w:r>
        <w:rPr>
          <w:rStyle w:val="CommentReference"/>
        </w:rPr>
        <w:annotationRef/>
      </w:r>
      <w:r>
        <w:t>Todos estos apartados de la sección 4 que has descrito hasta ahora se beneficiarían en gran medida de uno o más diagramas de interacción/secuencia o de flujo. O, mejor aún, los dos. Googlea estos diagramas.</w:t>
      </w:r>
    </w:p>
  </w:comment>
  <w:comment w:id="244" w:author="Rodrigo García" w:date="2017-09-24T21:05:00Z" w:initials="RG">
    <w:p w14:paraId="5F278264" w14:textId="0366D385" w:rsidR="00C03E33" w:rsidRDefault="00C03E33">
      <w:pPr>
        <w:pStyle w:val="CommentText"/>
      </w:pPr>
      <w:r>
        <w:rPr>
          <w:rStyle w:val="CommentReference"/>
        </w:rPr>
        <w:annotationRef/>
      </w:r>
      <w:r>
        <w:t>No estás en un entorno Java. ¿También has copiado esto?</w:t>
      </w:r>
    </w:p>
  </w:comment>
  <w:comment w:id="249" w:author="Rodrigo García" w:date="2017-09-24T21:07:00Z" w:initials="RG">
    <w:p w14:paraId="7C853560" w14:textId="611100E1" w:rsidR="00C03E33" w:rsidRDefault="00C03E33">
      <w:pPr>
        <w:pStyle w:val="CommentText"/>
      </w:pPr>
      <w:r>
        <w:rPr>
          <w:rStyle w:val="CommentReference"/>
        </w:rPr>
        <w:annotationRef/>
      </w:r>
      <w:r>
        <w:t>En estos dibujos has medio intentado hacer los diagramas de interacción de los que te hablaba antes.</w:t>
      </w:r>
    </w:p>
  </w:comment>
  <w:comment w:id="254" w:author="Rodrigo García" w:date="2017-09-24T21:08:00Z" w:initials="RG">
    <w:p w14:paraId="6CA16822" w14:textId="6C234EA2" w:rsidR="00C03E33" w:rsidRDefault="00C03E33">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C03E33" w:rsidRDefault="00C03E33" w:rsidP="003E4A9E">
      <w:r>
        <w:separator/>
      </w:r>
    </w:p>
  </w:endnote>
  <w:endnote w:type="continuationSeparator" w:id="0">
    <w:p w14:paraId="5820C61A" w14:textId="77777777" w:rsidR="00C03E33" w:rsidRDefault="00C03E33"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C03E33" w:rsidRDefault="00C03E33" w:rsidP="003E4A9E">
      <w:r>
        <w:separator/>
      </w:r>
    </w:p>
  </w:footnote>
  <w:footnote w:type="continuationSeparator" w:id="0">
    <w:p w14:paraId="40B21A5F" w14:textId="77777777" w:rsidR="00C03E33" w:rsidRDefault="00C03E33"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3"/>
  </w:num>
  <w:num w:numId="11">
    <w:abstractNumId w:val="6"/>
  </w:num>
  <w:num w:numId="12">
    <w:abstractNumId w:val="14"/>
  </w:num>
  <w:num w:numId="13">
    <w:abstractNumId w:val="4"/>
  </w:num>
  <w:num w:numId="14">
    <w:abstractNumId w:val="17"/>
  </w:num>
  <w:num w:numId="15">
    <w:abstractNumId w:val="13"/>
  </w:num>
  <w:num w:numId="16">
    <w:abstractNumId w:val="9"/>
  </w:num>
  <w:num w:numId="17">
    <w:abstractNumId w:val="20"/>
  </w:num>
  <w:num w:numId="18">
    <w:abstractNumId w:val="15"/>
  </w:num>
  <w:num w:numId="19">
    <w:abstractNumId w:val="21"/>
  </w:num>
  <w:num w:numId="20">
    <w:abstractNumId w:val="27"/>
  </w:num>
  <w:num w:numId="21">
    <w:abstractNumId w:val="16"/>
  </w:num>
  <w:num w:numId="22">
    <w:abstractNumId w:val="10"/>
  </w:num>
  <w:num w:numId="23">
    <w:abstractNumId w:val="26"/>
  </w:num>
  <w:num w:numId="24">
    <w:abstractNumId w:val="22"/>
  </w:num>
  <w:num w:numId="25">
    <w:abstractNumId w:val="18"/>
  </w:num>
  <w:num w:numId="26">
    <w:abstractNumId w:val="19"/>
  </w:num>
  <w:num w:numId="27">
    <w:abstractNumId w:val="24"/>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365A9"/>
    <w:rsid w:val="00042649"/>
    <w:rsid w:val="00042B13"/>
    <w:rsid w:val="00052B1B"/>
    <w:rsid w:val="00056E78"/>
    <w:rsid w:val="000649F9"/>
    <w:rsid w:val="00065470"/>
    <w:rsid w:val="000668F5"/>
    <w:rsid w:val="000674E9"/>
    <w:rsid w:val="00073B4F"/>
    <w:rsid w:val="000B6B32"/>
    <w:rsid w:val="000D7ED5"/>
    <w:rsid w:val="000E6D79"/>
    <w:rsid w:val="000F4647"/>
    <w:rsid w:val="000F62E6"/>
    <w:rsid w:val="001633E0"/>
    <w:rsid w:val="001757CA"/>
    <w:rsid w:val="001837C3"/>
    <w:rsid w:val="001A2DEE"/>
    <w:rsid w:val="001A2EA4"/>
    <w:rsid w:val="001A4546"/>
    <w:rsid w:val="001B143F"/>
    <w:rsid w:val="001E343B"/>
    <w:rsid w:val="002062DF"/>
    <w:rsid w:val="002168F5"/>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3DB8"/>
    <w:rsid w:val="003278A5"/>
    <w:rsid w:val="00333F5F"/>
    <w:rsid w:val="00337DCF"/>
    <w:rsid w:val="00343E12"/>
    <w:rsid w:val="00353421"/>
    <w:rsid w:val="00354987"/>
    <w:rsid w:val="0036703B"/>
    <w:rsid w:val="0037218C"/>
    <w:rsid w:val="0039667F"/>
    <w:rsid w:val="003970D7"/>
    <w:rsid w:val="003B170A"/>
    <w:rsid w:val="003B3448"/>
    <w:rsid w:val="003B7083"/>
    <w:rsid w:val="003D22AD"/>
    <w:rsid w:val="003D31E0"/>
    <w:rsid w:val="003E4A9E"/>
    <w:rsid w:val="003F141D"/>
    <w:rsid w:val="003F677A"/>
    <w:rsid w:val="003F7C6A"/>
    <w:rsid w:val="0040221C"/>
    <w:rsid w:val="00403458"/>
    <w:rsid w:val="0041258C"/>
    <w:rsid w:val="004231B3"/>
    <w:rsid w:val="004357C6"/>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562D"/>
    <w:rsid w:val="004D7DA0"/>
    <w:rsid w:val="004E1EED"/>
    <w:rsid w:val="004E4A72"/>
    <w:rsid w:val="004E7211"/>
    <w:rsid w:val="00520C5F"/>
    <w:rsid w:val="00522970"/>
    <w:rsid w:val="00556E25"/>
    <w:rsid w:val="00586BE4"/>
    <w:rsid w:val="0059382A"/>
    <w:rsid w:val="00610E90"/>
    <w:rsid w:val="00616503"/>
    <w:rsid w:val="0061723C"/>
    <w:rsid w:val="00623EA5"/>
    <w:rsid w:val="00624556"/>
    <w:rsid w:val="006532AB"/>
    <w:rsid w:val="006621C2"/>
    <w:rsid w:val="00662D0C"/>
    <w:rsid w:val="00677A83"/>
    <w:rsid w:val="006860EA"/>
    <w:rsid w:val="006C0698"/>
    <w:rsid w:val="006C174E"/>
    <w:rsid w:val="006D06A7"/>
    <w:rsid w:val="006E178F"/>
    <w:rsid w:val="006F2221"/>
    <w:rsid w:val="006F676A"/>
    <w:rsid w:val="00715F78"/>
    <w:rsid w:val="007238C2"/>
    <w:rsid w:val="00726AE6"/>
    <w:rsid w:val="00734C62"/>
    <w:rsid w:val="00745F9E"/>
    <w:rsid w:val="00747C57"/>
    <w:rsid w:val="00750754"/>
    <w:rsid w:val="00762B80"/>
    <w:rsid w:val="00793476"/>
    <w:rsid w:val="007A3CE4"/>
    <w:rsid w:val="007A4192"/>
    <w:rsid w:val="007C080F"/>
    <w:rsid w:val="007C7666"/>
    <w:rsid w:val="007D3431"/>
    <w:rsid w:val="007D79D0"/>
    <w:rsid w:val="007E178E"/>
    <w:rsid w:val="007E4105"/>
    <w:rsid w:val="00813C6B"/>
    <w:rsid w:val="00817C73"/>
    <w:rsid w:val="00822079"/>
    <w:rsid w:val="00831DF4"/>
    <w:rsid w:val="00835D21"/>
    <w:rsid w:val="00850FEB"/>
    <w:rsid w:val="00853117"/>
    <w:rsid w:val="00855C99"/>
    <w:rsid w:val="0087181C"/>
    <w:rsid w:val="00877555"/>
    <w:rsid w:val="008854BA"/>
    <w:rsid w:val="00886581"/>
    <w:rsid w:val="008A1614"/>
    <w:rsid w:val="008A324D"/>
    <w:rsid w:val="008B47D8"/>
    <w:rsid w:val="008C4885"/>
    <w:rsid w:val="008C605D"/>
    <w:rsid w:val="008E60B0"/>
    <w:rsid w:val="008F5D78"/>
    <w:rsid w:val="009046E6"/>
    <w:rsid w:val="009206C3"/>
    <w:rsid w:val="009239DB"/>
    <w:rsid w:val="009243EF"/>
    <w:rsid w:val="00925B9A"/>
    <w:rsid w:val="00932FA0"/>
    <w:rsid w:val="009370C0"/>
    <w:rsid w:val="0096101D"/>
    <w:rsid w:val="00964DB4"/>
    <w:rsid w:val="009750CE"/>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9060F"/>
    <w:rsid w:val="00AA39D1"/>
    <w:rsid w:val="00AC7266"/>
    <w:rsid w:val="00AD3C27"/>
    <w:rsid w:val="00AE1062"/>
    <w:rsid w:val="00AF1C9F"/>
    <w:rsid w:val="00AF4608"/>
    <w:rsid w:val="00B022BD"/>
    <w:rsid w:val="00B074CC"/>
    <w:rsid w:val="00B41153"/>
    <w:rsid w:val="00B443A1"/>
    <w:rsid w:val="00B44453"/>
    <w:rsid w:val="00B465E5"/>
    <w:rsid w:val="00B50A04"/>
    <w:rsid w:val="00B555CB"/>
    <w:rsid w:val="00B60BF4"/>
    <w:rsid w:val="00B60C6A"/>
    <w:rsid w:val="00B64D14"/>
    <w:rsid w:val="00B74D7C"/>
    <w:rsid w:val="00B77AF4"/>
    <w:rsid w:val="00B8172C"/>
    <w:rsid w:val="00B8271C"/>
    <w:rsid w:val="00BA2FE4"/>
    <w:rsid w:val="00BB01EC"/>
    <w:rsid w:val="00BB5BF9"/>
    <w:rsid w:val="00BC4CE1"/>
    <w:rsid w:val="00BD1DD1"/>
    <w:rsid w:val="00BE3411"/>
    <w:rsid w:val="00BE44C3"/>
    <w:rsid w:val="00BE7488"/>
    <w:rsid w:val="00BE7542"/>
    <w:rsid w:val="00BF0FD1"/>
    <w:rsid w:val="00C03E33"/>
    <w:rsid w:val="00C13C50"/>
    <w:rsid w:val="00C54FE7"/>
    <w:rsid w:val="00C74956"/>
    <w:rsid w:val="00CC1673"/>
    <w:rsid w:val="00CC6FD2"/>
    <w:rsid w:val="00CD1353"/>
    <w:rsid w:val="00CE1853"/>
    <w:rsid w:val="00CE2E56"/>
    <w:rsid w:val="00CE3025"/>
    <w:rsid w:val="00CE3E4F"/>
    <w:rsid w:val="00D00221"/>
    <w:rsid w:val="00D06F70"/>
    <w:rsid w:val="00D16488"/>
    <w:rsid w:val="00D25341"/>
    <w:rsid w:val="00D2609E"/>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67C"/>
    <w:rsid w:val="00E25939"/>
    <w:rsid w:val="00E333DA"/>
    <w:rsid w:val="00E36358"/>
    <w:rsid w:val="00E36E11"/>
    <w:rsid w:val="00E37D98"/>
    <w:rsid w:val="00E5539D"/>
    <w:rsid w:val="00E62638"/>
    <w:rsid w:val="00E653AA"/>
    <w:rsid w:val="00E671BF"/>
    <w:rsid w:val="00E73DDA"/>
    <w:rsid w:val="00E76E79"/>
    <w:rsid w:val="00E77CD8"/>
    <w:rsid w:val="00E971AB"/>
    <w:rsid w:val="00EA0671"/>
    <w:rsid w:val="00EA3329"/>
    <w:rsid w:val="00EA5A3D"/>
    <w:rsid w:val="00EB218B"/>
    <w:rsid w:val="00EB594C"/>
    <w:rsid w:val="00F075EA"/>
    <w:rsid w:val="00F137C1"/>
    <w:rsid w:val="00F23D67"/>
    <w:rsid w:val="00F265D5"/>
    <w:rsid w:val="00F358BF"/>
    <w:rsid w:val="00F452C7"/>
    <w:rsid w:val="00F54A8E"/>
    <w:rsid w:val="00F56CA6"/>
    <w:rsid w:val="00F62A95"/>
    <w:rsid w:val="00F747BA"/>
    <w:rsid w:val="00F7781D"/>
    <w:rsid w:val="00F93134"/>
    <w:rsid w:val="00FB5B11"/>
    <w:rsid w:val="00FB6C2E"/>
    <w:rsid w:val="00FC0B72"/>
    <w:rsid w:val="00FC486A"/>
    <w:rsid w:val="00FC4DB1"/>
    <w:rsid w:val="00FD514B"/>
    <w:rsid w:val="00FE64E4"/>
    <w:rsid w:val="00FF498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8" Type="http://schemas.openxmlformats.org/officeDocument/2006/relationships/image" Target="media/image50.png"/><Relationship Id="rId109" Type="http://schemas.openxmlformats.org/officeDocument/2006/relationships/hyperlink" Target="https://en.wikipedia.org/wiki/Socket.IO" TargetMode="External"/><Relationship Id="rId10" Type="http://schemas.openxmlformats.org/officeDocument/2006/relationships/hyperlink" Target="https://es.wikipedia.org/wiki/Lenguaje_de_marcado" TargetMode="External"/><Relationship Id="rId11" Type="http://schemas.openxmlformats.org/officeDocument/2006/relationships/hyperlink" Target="https://es.wikipedia.org/wiki/P%C3%A1gina_web" TargetMode="External"/><Relationship Id="rId12" Type="http://schemas.openxmlformats.org/officeDocument/2006/relationships/hyperlink" Target="https://es.wikipedia.org/wiki/World_Wide_Web_Consortium" TargetMode="External"/><Relationship Id="rId13" Type="http://schemas.openxmlformats.org/officeDocument/2006/relationships/hyperlink" Target="https://es.wikipedia.org/wiki/W3C" TargetMode="External"/><Relationship Id="rId14" Type="http://schemas.openxmlformats.org/officeDocument/2006/relationships/hyperlink" Target="https://es.wikipedia.org/wiki/World_Wide_Web" TargetMode="External"/><Relationship Id="rId15" Type="http://schemas.openxmlformats.org/officeDocument/2006/relationships/hyperlink" Target="https://es.wikipedia.org/wiki/HTML" TargetMode="External"/><Relationship Id="rId16" Type="http://schemas.openxmlformats.org/officeDocument/2006/relationships/hyperlink" Target="https://es.wikipedia.org/wiki/Script" TargetMode="External"/><Relationship Id="rId17" Type="http://schemas.openxmlformats.org/officeDocument/2006/relationships/hyperlink" Target="https://developer.mozilla.org/es/docs/HTML" TargetMode="External"/><Relationship Id="rId18" Type="http://schemas.openxmlformats.org/officeDocument/2006/relationships/hyperlink" Target="https://developer.mozilla.org/es/docs/XML" TargetMode="External"/><Relationship Id="rId19" Type="http://schemas.openxmlformats.org/officeDocument/2006/relationships/hyperlink" Target="https://developer.mozilla.org/es/docs/XML" TargetMode="External"/><Relationship Id="rId30" Type="http://schemas.openxmlformats.org/officeDocument/2006/relationships/hyperlink" Target="https://es.wikipedia.org/wiki/Int%C3%A9rprete_(inform%C3%A1tica)" TargetMode="External"/><Relationship Id="rId31" Type="http://schemas.openxmlformats.org/officeDocument/2006/relationships/hyperlink" Target="https://es.wikipedia.org/wiki/ECMAScript" TargetMode="External"/><Relationship Id="rId32" Type="http://schemas.openxmlformats.org/officeDocument/2006/relationships/hyperlink" Target="https://es.wikipedia.org/wiki/Programaci%C3%B3n_orientada_a_objetos" TargetMode="External"/><Relationship Id="rId33" Type="http://schemas.openxmlformats.org/officeDocument/2006/relationships/hyperlink" Target="https://es.wikipedia.org/wiki/Programaci%C3%B3n_basada_en_prototipos" TargetMode="External"/><Relationship Id="rId34" Type="http://schemas.openxmlformats.org/officeDocument/2006/relationships/hyperlink" Target="https://es.wikipedia.org/wiki/Programaci%C3%B3n_imperativa" TargetMode="External"/><Relationship Id="rId35" Type="http://schemas.openxmlformats.org/officeDocument/2006/relationships/hyperlink" Target="https://es.wikipedia.org/wiki/Lado_del_cliente" TargetMode="External"/><Relationship Id="rId36" Type="http://schemas.openxmlformats.org/officeDocument/2006/relationships/hyperlink" Target="https://es.wikipedia.org/wiki/Navegador_web" TargetMode="External"/><Relationship Id="rId37" Type="http://schemas.openxmlformats.org/officeDocument/2006/relationships/hyperlink" Target="https://es.wikipedia.org/wiki/Interfaz_de_usuario" TargetMode="External"/><Relationship Id="rId38" Type="http://schemas.openxmlformats.org/officeDocument/2006/relationships/hyperlink" Target="https://es.wikipedia.org/wiki/P%C3%A1gina_web" TargetMode="External"/><Relationship Id="rId39" Type="http://schemas.openxmlformats.org/officeDocument/2006/relationships/hyperlink" Target="https://es.wikipedia.org/wiki/Script_del_lado_del_servidor" TargetMode="External"/><Relationship Id="rId50" Type="http://schemas.openxmlformats.org/officeDocument/2006/relationships/hyperlink" Target="https://es.wikipedia.org/wiki/ACID" TargetMode="External"/><Relationship Id="rId51" Type="http://schemas.openxmlformats.org/officeDocument/2006/relationships/hyperlink" Target="https://es.wikipedia.org/w/index.php?title=D._Richard_Hipp&amp;action=edit&amp;redlink=1" TargetMode="External"/><Relationship Id="rId52" Type="http://schemas.openxmlformats.org/officeDocument/2006/relationships/hyperlink" Target="https://es.wikipedia.org/wiki/Transacci%C3%B3n_de_base_de_datos" TargetMode="External"/><Relationship Id="rId53" Type="http://schemas.openxmlformats.org/officeDocument/2006/relationships/hyperlink" Target="https://es.wikipedia.org/wiki/SGBD" TargetMode="External"/><Relationship Id="rId54" Type="http://schemas.openxmlformats.org/officeDocument/2006/relationships/hyperlink" Target="https://es.wikipedia.org/wiki/Atomicidad" TargetMode="External"/><Relationship Id="rId55" Type="http://schemas.openxmlformats.org/officeDocument/2006/relationships/hyperlink" Target="https://es.wikipedia.org/wiki/Consistencia_de_datos" TargetMode="External"/><Relationship Id="rId56" Type="http://schemas.openxmlformats.org/officeDocument/2006/relationships/hyperlink" Target="https://es.wikipedia.org/wiki/Aislamiento_(ACID)" TargetMode="External"/><Relationship Id="rId57" Type="http://schemas.openxmlformats.org/officeDocument/2006/relationships/hyperlink" Target="https://es.wikipedia.org/wiki/Datos_persistentes" TargetMode="External"/><Relationship Id="rId58" Type="http://schemas.openxmlformats.org/officeDocument/2006/relationships/image" Target="media/image3.jpeg"/><Relationship Id="rId59" Type="http://schemas.openxmlformats.org/officeDocument/2006/relationships/image" Target="media/image4.png"/><Relationship Id="rId70" Type="http://schemas.openxmlformats.org/officeDocument/2006/relationships/image" Target="media/image12.png"/><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image" Target="media/image15.png"/><Relationship Id="rId74" Type="http://schemas.openxmlformats.org/officeDocument/2006/relationships/image" Target="media/image16.png"/><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image" Target="media/image21.png"/><Relationship Id="rId110" Type="http://schemas.openxmlformats.org/officeDocument/2006/relationships/hyperlink" Target="https://es.wikipedia.org/wiki/JavaScript"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111" Type="http://schemas.openxmlformats.org/officeDocument/2006/relationships/hyperlink" Target="https://es.wikipedia.org/wiki/Node.js" TargetMode="External"/><Relationship Id="rId112" Type="http://schemas.openxmlformats.org/officeDocument/2006/relationships/hyperlink" Target="https://es.wikipedia.org/wiki/HTML" TargetMode="External"/><Relationship Id="rId113" Type="http://schemas.openxmlformats.org/officeDocument/2006/relationships/hyperlink" Target="https://es.wikipedia.org/wiki/Hoja_de_estilos_en_cascada" TargetMode="External"/><Relationship Id="rId114" Type="http://schemas.openxmlformats.org/officeDocument/2006/relationships/hyperlink" Target="https://es.wikipedia.org/wiki/SQLite" TargetMode="External"/><Relationship Id="rId115" Type="http://schemas.openxmlformats.org/officeDocument/2006/relationships/hyperlink" Target="https://es.wikipedia.org/wiki/Base_de_datos" TargetMode="External"/><Relationship Id="rId116" Type="http://schemas.openxmlformats.org/officeDocument/2006/relationships/hyperlink" Target="https://es.wikipedia.org/wiki/ACID" TargetMode="Externa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hyperlink" Target="https://developer.mozilla.org/es/docs/XHTML" TargetMode="External"/><Relationship Id="rId21" Type="http://schemas.openxmlformats.org/officeDocument/2006/relationships/hyperlink" Target="https://developer.mozilla.org/es/docs/SVG" TargetMode="External"/><Relationship Id="rId22" Type="http://schemas.openxmlformats.org/officeDocument/2006/relationships/hyperlink" Target="http://www.w3.org/Style/CSS/" TargetMode="External"/><Relationship Id="rId23" Type="http://schemas.openxmlformats.org/officeDocument/2006/relationships/hyperlink" Target="https://es.wikipedia.org/wiki/ECMAScript" TargetMode="External"/><Relationship Id="rId24" Type="http://schemas.openxmlformats.org/officeDocument/2006/relationships/hyperlink" Target="https://es.wikipedia.org/wiki/I/O" TargetMode="External"/><Relationship Id="rId25" Type="http://schemas.openxmlformats.org/officeDocument/2006/relationships/hyperlink" Target="https://es.wikipedia.org/wiki/Programaci%C3%B3n_dirigida_por_eventos" TargetMode="External"/><Relationship Id="rId26" Type="http://schemas.openxmlformats.org/officeDocument/2006/relationships/hyperlink" Target="https://es.wikipedia.org/wiki/V8_(motor_JavaScript)" TargetMode="External"/><Relationship Id="rId27" Type="http://schemas.openxmlformats.org/officeDocument/2006/relationships/hyperlink" Target="https://es.wikipedia.org/wiki/Servidor_web" TargetMode="External"/><Relationship Id="rId28" Type="http://schemas.openxmlformats.org/officeDocument/2006/relationships/image" Target="media/image1.png"/><Relationship Id="rId29" Type="http://schemas.openxmlformats.org/officeDocument/2006/relationships/hyperlink" Target="https://es.wikipedia.org/wiki/Lenguaje_de_programaci%C3%B3n" TargetMode="External"/><Relationship Id="rId40" Type="http://schemas.openxmlformats.org/officeDocument/2006/relationships/hyperlink" Target="https://es.wikipedia.org/wiki/Aplicaci%C3%B3n_inform%C3%A1tica" TargetMode="External"/><Relationship Id="rId41" Type="http://schemas.openxmlformats.org/officeDocument/2006/relationships/hyperlink" Target="https://es.wikipedia.org/wiki/World_Wide_Web" TargetMode="External"/><Relationship Id="rId42" Type="http://schemas.openxmlformats.org/officeDocument/2006/relationships/hyperlink" Target="https://es.wikipedia.org/wiki/PDF" TargetMode="External"/><Relationship Id="rId43" Type="http://schemas.openxmlformats.org/officeDocument/2006/relationships/hyperlink" Target="https://es.wikipedia.org/wiki/Widget" TargetMode="External"/><Relationship Id="rId44" Type="http://schemas.openxmlformats.org/officeDocument/2006/relationships/hyperlink" Target="https://es.wikipedia.org/wiki/Inform%C3%A1tica" TargetMode="External"/><Relationship Id="rId45" Type="http://schemas.openxmlformats.org/officeDocument/2006/relationships/hyperlink" Target="https://es.wikipedia.org/wiki/Electr%C3%B3nica" TargetMode="External"/><Relationship Id="rId46" Type="http://schemas.openxmlformats.org/officeDocument/2006/relationships/hyperlink" Target="https://es.wikipedia.org/wiki/Programa_inform%C3%A1tico" TargetMode="External"/><Relationship Id="rId47" Type="http://schemas.openxmlformats.org/officeDocument/2006/relationships/hyperlink" Target="https://es.wikipedia.org/wiki/Sistema_de_gesti%C3%B3n_de_bases_de_datos" TargetMode="External"/><Relationship Id="rId48" Type="http://schemas.openxmlformats.org/officeDocument/2006/relationships/image" Target="media/image2.png"/><Relationship Id="rId49" Type="http://schemas.openxmlformats.org/officeDocument/2006/relationships/hyperlink" Target="https://es.wikipedia.org/wiki/Base_de_datos_relacional" TargetMode="External"/><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hyperlink" Target="https://es.wikipedia.org/wiki/Modelo_de_datos" TargetMode="External"/><Relationship Id="rId63" Type="http://schemas.openxmlformats.org/officeDocument/2006/relationships/hyperlink" Target="https://es.wikipedia.org/wiki/Sistema_de_informaci%C3%B3n" TargetMode="External"/><Relationship Id="rId64" Type="http://schemas.openxmlformats.org/officeDocument/2006/relationships/image" Target="media/image7.png"/><Relationship Id="rId65" Type="http://schemas.microsoft.com/office/2007/relationships/hdphoto" Target="media/hdphoto1.wdp"/><Relationship Id="rId66" Type="http://schemas.openxmlformats.org/officeDocument/2006/relationships/image" Target="media/image8.png"/><Relationship Id="rId67" Type="http://schemas.openxmlformats.org/officeDocument/2006/relationships/image" Target="media/image9.png"/><Relationship Id="rId68" Type="http://schemas.openxmlformats.org/officeDocument/2006/relationships/image" Target="media/image10.png"/><Relationship Id="rId69" Type="http://schemas.openxmlformats.org/officeDocument/2006/relationships/image" Target="media/image11.png"/><Relationship Id="rId100" Type="http://schemas.openxmlformats.org/officeDocument/2006/relationships/image" Target="media/image42.png"/><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98231E-CF6C-704D-A878-A18695131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53</Pages>
  <Words>11024</Words>
  <Characters>62840</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32</cp:revision>
  <dcterms:created xsi:type="dcterms:W3CDTF">2017-09-08T08:15:00Z</dcterms:created>
  <dcterms:modified xsi:type="dcterms:W3CDTF">2017-09-26T21:16:00Z</dcterms:modified>
</cp:coreProperties>
</file>