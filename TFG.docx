
<file path=[Content_Types].xml><?xml version="1.0" encoding="utf-8"?>
<Types xmlns="http://schemas.openxmlformats.org/package/2006/content-types">
  <Default Extension="xml" ContentType="application/xml"/>
  <Default Extension="jpeg" ContentType="image/jpeg"/>
  <Default Extension="png" ContentType="image/png"/>
  <Default Extension="wdp" ContentType="image/vnd.ms-photo"/>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51D761C" w14:textId="77777777" w:rsidR="009C4174" w:rsidRPr="0040221C" w:rsidRDefault="009C4174" w:rsidP="009C4174">
      <w:pPr>
        <w:widowControl w:val="0"/>
        <w:autoSpaceDE w:val="0"/>
        <w:autoSpaceDN w:val="0"/>
        <w:adjustRightInd w:val="0"/>
        <w:spacing w:after="240" w:line="640" w:lineRule="atLeast"/>
        <w:jc w:val="center"/>
        <w:rPr>
          <w:rFonts w:cs="Times"/>
          <w:color w:val="000000"/>
          <w:sz w:val="56"/>
          <w:szCs w:val="56"/>
        </w:rPr>
      </w:pPr>
    </w:p>
    <w:p w14:paraId="5648CDFD" w14:textId="77777777" w:rsidR="009C4174" w:rsidRPr="0040221C" w:rsidRDefault="009C4174" w:rsidP="009C4174">
      <w:pPr>
        <w:widowControl w:val="0"/>
        <w:autoSpaceDE w:val="0"/>
        <w:autoSpaceDN w:val="0"/>
        <w:adjustRightInd w:val="0"/>
        <w:spacing w:after="240" w:line="640" w:lineRule="atLeast"/>
        <w:jc w:val="center"/>
        <w:rPr>
          <w:rFonts w:cs="Times"/>
          <w:color w:val="000000"/>
          <w:sz w:val="56"/>
          <w:szCs w:val="56"/>
        </w:rPr>
      </w:pPr>
    </w:p>
    <w:p w14:paraId="42133721" w14:textId="1ED756B4" w:rsidR="009C4174" w:rsidRPr="0040221C" w:rsidRDefault="009C4174" w:rsidP="009C4174">
      <w:pPr>
        <w:widowControl w:val="0"/>
        <w:autoSpaceDE w:val="0"/>
        <w:autoSpaceDN w:val="0"/>
        <w:adjustRightInd w:val="0"/>
        <w:spacing w:after="240" w:line="640" w:lineRule="atLeast"/>
        <w:jc w:val="center"/>
        <w:rPr>
          <w:rFonts w:cs="Times"/>
          <w:color w:val="000000"/>
          <w:sz w:val="56"/>
          <w:szCs w:val="56"/>
        </w:rPr>
      </w:pPr>
      <w:r w:rsidRPr="0040221C">
        <w:rPr>
          <w:rFonts w:cs="Times"/>
          <w:color w:val="000000"/>
          <w:sz w:val="56"/>
          <w:szCs w:val="56"/>
        </w:rPr>
        <w:t>Desarrollo de una aplicación web y base de datos para el seguimiento de pacientes con problemas de movilidad</w:t>
      </w:r>
      <w:r w:rsidR="00E5539D">
        <w:rPr>
          <w:rFonts w:cs="Times"/>
          <w:color w:val="000000"/>
          <w:sz w:val="56"/>
          <w:szCs w:val="56"/>
        </w:rPr>
        <w:t xml:space="preserve"> cervical</w:t>
      </w:r>
    </w:p>
    <w:p w14:paraId="7636CD1E" w14:textId="77777777" w:rsidR="009C4174" w:rsidRPr="0040221C" w:rsidRDefault="009C4174" w:rsidP="009C4174">
      <w:pPr>
        <w:widowControl w:val="0"/>
        <w:autoSpaceDE w:val="0"/>
        <w:autoSpaceDN w:val="0"/>
        <w:adjustRightInd w:val="0"/>
        <w:spacing w:after="240" w:line="640" w:lineRule="atLeast"/>
        <w:jc w:val="center"/>
        <w:rPr>
          <w:rFonts w:cs="Times"/>
          <w:color w:val="000000"/>
        </w:rPr>
      </w:pPr>
    </w:p>
    <w:p w14:paraId="2F67F9D3" w14:textId="77777777" w:rsidR="009C4174" w:rsidRPr="0040221C" w:rsidRDefault="009C4174" w:rsidP="009C4174">
      <w:pPr>
        <w:widowControl w:val="0"/>
        <w:autoSpaceDE w:val="0"/>
        <w:autoSpaceDN w:val="0"/>
        <w:adjustRightInd w:val="0"/>
        <w:spacing w:after="240" w:line="440" w:lineRule="atLeast"/>
        <w:jc w:val="center"/>
        <w:rPr>
          <w:rFonts w:cs="Times"/>
          <w:color w:val="000000"/>
          <w:sz w:val="37"/>
          <w:szCs w:val="37"/>
        </w:rPr>
      </w:pPr>
      <w:r w:rsidRPr="0040221C">
        <w:rPr>
          <w:rFonts w:cs="Times"/>
          <w:color w:val="000000"/>
          <w:sz w:val="37"/>
          <w:szCs w:val="37"/>
        </w:rPr>
        <w:t>Borja González Díaz</w:t>
      </w:r>
    </w:p>
    <w:p w14:paraId="42E7EC4B" w14:textId="77777777" w:rsidR="009C4174" w:rsidRPr="0040221C" w:rsidRDefault="009C4174" w:rsidP="009C4174">
      <w:pPr>
        <w:widowControl w:val="0"/>
        <w:autoSpaceDE w:val="0"/>
        <w:autoSpaceDN w:val="0"/>
        <w:adjustRightInd w:val="0"/>
        <w:spacing w:after="240" w:line="440" w:lineRule="atLeast"/>
        <w:jc w:val="center"/>
        <w:rPr>
          <w:rFonts w:cs="Times"/>
          <w:color w:val="000000"/>
        </w:rPr>
      </w:pPr>
      <w:r w:rsidRPr="0040221C">
        <w:rPr>
          <w:rFonts w:cs="Times"/>
          <w:color w:val="000000"/>
          <w:sz w:val="37"/>
          <w:szCs w:val="37"/>
        </w:rPr>
        <w:t>Septiembre 2017</w:t>
      </w:r>
    </w:p>
    <w:p w14:paraId="5660CE83" w14:textId="77777777" w:rsidR="00964DB4" w:rsidRPr="0040221C" w:rsidRDefault="00964DB4"/>
    <w:p w14:paraId="5ADF6C8D" w14:textId="77777777" w:rsidR="009C4174" w:rsidRPr="0040221C" w:rsidRDefault="009C4174"/>
    <w:p w14:paraId="48544BD1" w14:textId="77777777" w:rsidR="009C4174" w:rsidRPr="0040221C" w:rsidRDefault="009C4174"/>
    <w:p w14:paraId="64ED6EA9" w14:textId="77777777" w:rsidR="009C4174" w:rsidRPr="0040221C" w:rsidRDefault="009C4174"/>
    <w:p w14:paraId="03BB2C27" w14:textId="77777777" w:rsidR="009C4174" w:rsidRPr="0040221C" w:rsidRDefault="009C4174"/>
    <w:p w14:paraId="3E999714" w14:textId="77777777" w:rsidR="009C4174" w:rsidRPr="0040221C" w:rsidRDefault="009C4174"/>
    <w:p w14:paraId="2545BBF9" w14:textId="77777777" w:rsidR="009C4174" w:rsidRPr="0040221C" w:rsidRDefault="009C4174"/>
    <w:p w14:paraId="7F4913E6" w14:textId="77777777" w:rsidR="009C4174" w:rsidRPr="0040221C" w:rsidRDefault="009C4174"/>
    <w:p w14:paraId="318D5398" w14:textId="77777777" w:rsidR="009C4174" w:rsidRPr="0040221C" w:rsidRDefault="009C4174"/>
    <w:p w14:paraId="15CCBD92" w14:textId="77777777" w:rsidR="009C4174" w:rsidRPr="0040221C" w:rsidRDefault="009C4174"/>
    <w:p w14:paraId="6A914B39" w14:textId="77777777" w:rsidR="009C4174" w:rsidRPr="0040221C" w:rsidRDefault="009C4174"/>
    <w:p w14:paraId="62FFCAF5" w14:textId="77777777" w:rsidR="009C4174" w:rsidRPr="0040221C" w:rsidRDefault="009C4174"/>
    <w:p w14:paraId="0A19FF82" w14:textId="77777777" w:rsidR="009C4174" w:rsidRPr="0040221C" w:rsidRDefault="009C4174"/>
    <w:p w14:paraId="226BE449" w14:textId="77777777" w:rsidR="009C4174" w:rsidRPr="0040221C" w:rsidRDefault="009C4174"/>
    <w:p w14:paraId="202197FE" w14:textId="77777777" w:rsidR="009C4174" w:rsidRPr="0040221C" w:rsidRDefault="009C4174"/>
    <w:p w14:paraId="43D0AC16" w14:textId="77777777" w:rsidR="009C4174" w:rsidRPr="0040221C" w:rsidRDefault="009C4174"/>
    <w:p w14:paraId="3766A667" w14:textId="77777777" w:rsidR="009C4174" w:rsidRPr="0040221C" w:rsidRDefault="009C4174"/>
    <w:p w14:paraId="780A9229" w14:textId="77777777" w:rsidR="009C4174" w:rsidRPr="0040221C" w:rsidRDefault="009C4174"/>
    <w:p w14:paraId="48961971" w14:textId="77777777" w:rsidR="009C4174" w:rsidRPr="0040221C" w:rsidRDefault="009C4174"/>
    <w:p w14:paraId="415AE947" w14:textId="77777777" w:rsidR="009C4174" w:rsidRPr="0040221C" w:rsidRDefault="009C4174"/>
    <w:p w14:paraId="57B431D7" w14:textId="77777777" w:rsidR="009C4174" w:rsidRPr="0040221C" w:rsidRDefault="009C4174"/>
    <w:p w14:paraId="36E8F845" w14:textId="77777777" w:rsidR="009C4174" w:rsidRPr="0040221C" w:rsidRDefault="009C4174">
      <w:pPr>
        <w:rPr>
          <w:b/>
        </w:rPr>
      </w:pPr>
    </w:p>
    <w:p w14:paraId="22894FE0" w14:textId="77777777" w:rsidR="009C4174" w:rsidRPr="0040221C" w:rsidRDefault="009C4174" w:rsidP="009C4174">
      <w:pPr>
        <w:jc w:val="right"/>
      </w:pPr>
    </w:p>
    <w:p w14:paraId="08CA11EE" w14:textId="77777777" w:rsidR="009C4174" w:rsidRPr="0040221C" w:rsidRDefault="009C4174" w:rsidP="009C4174">
      <w:pPr>
        <w:jc w:val="right"/>
      </w:pPr>
    </w:p>
    <w:p w14:paraId="4B1E8ADD" w14:textId="77777777" w:rsidR="009C4174" w:rsidRPr="0040221C" w:rsidRDefault="009C4174" w:rsidP="009C4174">
      <w:pPr>
        <w:jc w:val="right"/>
      </w:pPr>
    </w:p>
    <w:p w14:paraId="6DC20AFC" w14:textId="77777777" w:rsidR="009C4174" w:rsidRPr="0040221C" w:rsidRDefault="009C4174" w:rsidP="009C4174">
      <w:pPr>
        <w:jc w:val="right"/>
      </w:pPr>
    </w:p>
    <w:p w14:paraId="482C696C" w14:textId="77777777" w:rsidR="009C4174" w:rsidRPr="0040221C" w:rsidRDefault="009C4174" w:rsidP="009C4174">
      <w:pPr>
        <w:jc w:val="right"/>
      </w:pPr>
    </w:p>
    <w:p w14:paraId="6AD52215" w14:textId="77777777" w:rsidR="009C4174" w:rsidRPr="0040221C" w:rsidRDefault="009C4174" w:rsidP="009C4174">
      <w:pPr>
        <w:jc w:val="right"/>
      </w:pPr>
      <w:r w:rsidRPr="0040221C">
        <w:t>A toda mi familia y en especial a mi padre Peps.</w:t>
      </w:r>
    </w:p>
    <w:p w14:paraId="0D897545" w14:textId="77777777" w:rsidR="009C4174" w:rsidRPr="0040221C" w:rsidRDefault="009C4174" w:rsidP="009C4174">
      <w:pPr>
        <w:jc w:val="right"/>
      </w:pPr>
    </w:p>
    <w:p w14:paraId="6D64926F" w14:textId="77777777" w:rsidR="009C4174" w:rsidRPr="0040221C" w:rsidRDefault="009C4174" w:rsidP="009C4174">
      <w:pPr>
        <w:jc w:val="right"/>
      </w:pPr>
    </w:p>
    <w:p w14:paraId="46529945" w14:textId="77777777" w:rsidR="009C4174" w:rsidRPr="0040221C" w:rsidRDefault="009C4174" w:rsidP="009C4174">
      <w:pPr>
        <w:jc w:val="right"/>
      </w:pPr>
    </w:p>
    <w:p w14:paraId="69CECA19" w14:textId="77777777" w:rsidR="009C4174" w:rsidRPr="0040221C" w:rsidRDefault="009C4174" w:rsidP="009C4174">
      <w:pPr>
        <w:jc w:val="right"/>
      </w:pPr>
    </w:p>
    <w:p w14:paraId="3D2C1FB6" w14:textId="77777777" w:rsidR="009C4174" w:rsidRPr="0040221C" w:rsidRDefault="009C4174" w:rsidP="009C4174">
      <w:pPr>
        <w:jc w:val="right"/>
      </w:pPr>
    </w:p>
    <w:p w14:paraId="60C961E8" w14:textId="77777777" w:rsidR="009C4174" w:rsidRPr="0040221C" w:rsidRDefault="009C4174" w:rsidP="009C4174">
      <w:pPr>
        <w:jc w:val="right"/>
      </w:pPr>
    </w:p>
    <w:p w14:paraId="28BDE47D" w14:textId="77777777" w:rsidR="009C4174" w:rsidRPr="0040221C" w:rsidRDefault="009C4174" w:rsidP="009C4174">
      <w:pPr>
        <w:jc w:val="right"/>
      </w:pPr>
    </w:p>
    <w:p w14:paraId="17F355C5" w14:textId="77777777" w:rsidR="009C4174" w:rsidRPr="0040221C" w:rsidRDefault="009C4174" w:rsidP="009C4174">
      <w:pPr>
        <w:jc w:val="right"/>
      </w:pPr>
    </w:p>
    <w:p w14:paraId="6D2E2F8B" w14:textId="77777777" w:rsidR="009C4174" w:rsidRPr="0040221C" w:rsidRDefault="009C4174" w:rsidP="009C4174">
      <w:pPr>
        <w:jc w:val="right"/>
      </w:pPr>
    </w:p>
    <w:p w14:paraId="1FE2E48E" w14:textId="77777777" w:rsidR="009C4174" w:rsidRPr="0040221C" w:rsidRDefault="009C4174" w:rsidP="009C4174">
      <w:pPr>
        <w:jc w:val="right"/>
      </w:pPr>
    </w:p>
    <w:p w14:paraId="5E66D534" w14:textId="77777777" w:rsidR="009C4174" w:rsidRPr="0040221C" w:rsidRDefault="009C4174" w:rsidP="009C4174">
      <w:pPr>
        <w:jc w:val="right"/>
      </w:pPr>
    </w:p>
    <w:p w14:paraId="2A0E1FE2" w14:textId="77777777" w:rsidR="009C4174" w:rsidRPr="0040221C" w:rsidRDefault="009C4174" w:rsidP="009C4174">
      <w:pPr>
        <w:jc w:val="right"/>
      </w:pPr>
    </w:p>
    <w:p w14:paraId="7AE9DB78" w14:textId="77777777" w:rsidR="009C4174" w:rsidRPr="0040221C" w:rsidRDefault="009C4174" w:rsidP="009C4174">
      <w:pPr>
        <w:jc w:val="right"/>
      </w:pPr>
    </w:p>
    <w:p w14:paraId="78957789" w14:textId="77777777" w:rsidR="009C4174" w:rsidRPr="0040221C" w:rsidRDefault="009C4174" w:rsidP="009C4174">
      <w:pPr>
        <w:jc w:val="right"/>
      </w:pPr>
    </w:p>
    <w:p w14:paraId="1917C72C" w14:textId="77777777" w:rsidR="009C4174" w:rsidRPr="0040221C" w:rsidRDefault="009C4174" w:rsidP="009C4174">
      <w:pPr>
        <w:jc w:val="right"/>
      </w:pPr>
    </w:p>
    <w:p w14:paraId="404094F6" w14:textId="77777777" w:rsidR="009C4174" w:rsidRPr="0040221C" w:rsidRDefault="009C4174" w:rsidP="009C4174">
      <w:pPr>
        <w:jc w:val="right"/>
      </w:pPr>
    </w:p>
    <w:p w14:paraId="089F8121" w14:textId="77777777" w:rsidR="009C4174" w:rsidRPr="0040221C" w:rsidRDefault="009C4174" w:rsidP="009C4174">
      <w:pPr>
        <w:jc w:val="right"/>
      </w:pPr>
    </w:p>
    <w:p w14:paraId="6A2987B5" w14:textId="77777777" w:rsidR="009C4174" w:rsidRPr="0040221C" w:rsidRDefault="009C4174" w:rsidP="009C4174">
      <w:pPr>
        <w:jc w:val="right"/>
      </w:pPr>
    </w:p>
    <w:p w14:paraId="564817D9" w14:textId="77777777" w:rsidR="009C4174" w:rsidRPr="0040221C" w:rsidRDefault="009C4174" w:rsidP="009C4174">
      <w:pPr>
        <w:jc w:val="right"/>
      </w:pPr>
    </w:p>
    <w:p w14:paraId="26C7CBA8" w14:textId="77777777" w:rsidR="009C4174" w:rsidRPr="0040221C" w:rsidRDefault="009C4174" w:rsidP="009C4174">
      <w:pPr>
        <w:jc w:val="right"/>
      </w:pPr>
    </w:p>
    <w:p w14:paraId="59DCAE1E" w14:textId="77777777" w:rsidR="009C4174" w:rsidRPr="0040221C" w:rsidRDefault="009C4174" w:rsidP="009C4174">
      <w:pPr>
        <w:jc w:val="right"/>
      </w:pPr>
    </w:p>
    <w:p w14:paraId="021096AF" w14:textId="77777777" w:rsidR="009C4174" w:rsidRPr="0040221C" w:rsidRDefault="009C4174" w:rsidP="009C4174">
      <w:pPr>
        <w:jc w:val="right"/>
      </w:pPr>
    </w:p>
    <w:p w14:paraId="51716C9F" w14:textId="77777777" w:rsidR="009C4174" w:rsidRPr="0040221C" w:rsidRDefault="009C4174" w:rsidP="009C4174">
      <w:pPr>
        <w:jc w:val="right"/>
      </w:pPr>
    </w:p>
    <w:p w14:paraId="076100AF" w14:textId="77777777" w:rsidR="009C4174" w:rsidRPr="0040221C" w:rsidRDefault="009C4174" w:rsidP="009C4174">
      <w:pPr>
        <w:jc w:val="right"/>
      </w:pPr>
    </w:p>
    <w:p w14:paraId="2F63F9CA" w14:textId="77777777" w:rsidR="009C4174" w:rsidRPr="0040221C" w:rsidRDefault="009C4174" w:rsidP="009C4174">
      <w:pPr>
        <w:jc w:val="right"/>
      </w:pPr>
    </w:p>
    <w:p w14:paraId="29728769" w14:textId="77777777" w:rsidR="009C4174" w:rsidRPr="0040221C" w:rsidRDefault="009C4174" w:rsidP="009C4174">
      <w:pPr>
        <w:jc w:val="right"/>
      </w:pPr>
    </w:p>
    <w:p w14:paraId="29C1967F" w14:textId="77777777" w:rsidR="009C4174" w:rsidRPr="0040221C" w:rsidRDefault="009C4174" w:rsidP="009C4174">
      <w:pPr>
        <w:jc w:val="right"/>
      </w:pPr>
    </w:p>
    <w:p w14:paraId="02B74754" w14:textId="77777777" w:rsidR="009C4174" w:rsidRPr="0040221C" w:rsidRDefault="009C4174" w:rsidP="009C4174">
      <w:pPr>
        <w:jc w:val="right"/>
      </w:pPr>
    </w:p>
    <w:p w14:paraId="4C38160A" w14:textId="77777777" w:rsidR="009C4174" w:rsidRPr="0040221C" w:rsidRDefault="009C4174" w:rsidP="009C4174">
      <w:pPr>
        <w:jc w:val="right"/>
      </w:pPr>
    </w:p>
    <w:p w14:paraId="1EB26424" w14:textId="77777777" w:rsidR="009C4174" w:rsidRPr="0040221C" w:rsidRDefault="009C4174" w:rsidP="009C4174">
      <w:pPr>
        <w:jc w:val="right"/>
      </w:pPr>
    </w:p>
    <w:p w14:paraId="3CB86FC7" w14:textId="77777777" w:rsidR="009C4174" w:rsidRPr="0040221C" w:rsidRDefault="009C4174" w:rsidP="009C4174">
      <w:pPr>
        <w:jc w:val="right"/>
      </w:pPr>
    </w:p>
    <w:p w14:paraId="0AA4EFB3" w14:textId="77777777" w:rsidR="009C4174" w:rsidRPr="0040221C" w:rsidRDefault="009C4174" w:rsidP="009C4174">
      <w:pPr>
        <w:jc w:val="right"/>
      </w:pPr>
    </w:p>
    <w:p w14:paraId="748C67A9" w14:textId="77777777" w:rsidR="009C4174" w:rsidRPr="0040221C" w:rsidRDefault="009C4174" w:rsidP="009C4174">
      <w:pPr>
        <w:jc w:val="right"/>
      </w:pPr>
    </w:p>
    <w:p w14:paraId="4971C318" w14:textId="77777777" w:rsidR="009C4174" w:rsidRPr="0040221C" w:rsidRDefault="009C4174" w:rsidP="009C4174">
      <w:pPr>
        <w:jc w:val="right"/>
      </w:pPr>
    </w:p>
    <w:p w14:paraId="2C563D92" w14:textId="77777777" w:rsidR="009C4174" w:rsidRPr="0040221C" w:rsidRDefault="009C4174" w:rsidP="009C4174">
      <w:pPr>
        <w:jc w:val="right"/>
      </w:pPr>
    </w:p>
    <w:p w14:paraId="0384D951" w14:textId="77777777" w:rsidR="009C4174" w:rsidRPr="0040221C" w:rsidRDefault="009C4174" w:rsidP="009C4174">
      <w:pPr>
        <w:jc w:val="right"/>
      </w:pPr>
    </w:p>
    <w:p w14:paraId="1A91B2A6" w14:textId="77777777" w:rsidR="009C4174" w:rsidRPr="0040221C" w:rsidRDefault="009C4174" w:rsidP="009C4174">
      <w:pPr>
        <w:jc w:val="right"/>
      </w:pPr>
    </w:p>
    <w:p w14:paraId="627F42F3" w14:textId="77777777" w:rsidR="009C4174" w:rsidRPr="0040221C" w:rsidRDefault="009C4174" w:rsidP="009C4174">
      <w:pPr>
        <w:jc w:val="right"/>
      </w:pPr>
    </w:p>
    <w:p w14:paraId="47384A68" w14:textId="77777777" w:rsidR="009C4174" w:rsidRPr="0040221C" w:rsidRDefault="009C4174" w:rsidP="009C4174">
      <w:pPr>
        <w:jc w:val="right"/>
      </w:pPr>
    </w:p>
    <w:p w14:paraId="558B415C" w14:textId="77777777" w:rsidR="009C4174" w:rsidRPr="0040221C" w:rsidRDefault="009C4174" w:rsidP="009C4174">
      <w:pPr>
        <w:jc w:val="right"/>
      </w:pPr>
    </w:p>
    <w:p w14:paraId="5A574E7F" w14:textId="77777777" w:rsidR="009C4174" w:rsidRPr="0040221C" w:rsidRDefault="009C4174" w:rsidP="009C4174">
      <w:pPr>
        <w:jc w:val="center"/>
        <w:rPr>
          <w:b/>
        </w:rPr>
      </w:pPr>
      <w:r w:rsidRPr="0040221C">
        <w:rPr>
          <w:b/>
        </w:rPr>
        <w:t>Resumen</w:t>
      </w:r>
    </w:p>
    <w:p w14:paraId="626B4370" w14:textId="77777777" w:rsidR="009C4174" w:rsidRPr="0040221C" w:rsidRDefault="009C4174" w:rsidP="009C4174">
      <w:pPr>
        <w:jc w:val="both"/>
        <w:rPr>
          <w:b/>
        </w:rPr>
      </w:pPr>
    </w:p>
    <w:p w14:paraId="48070FB5" w14:textId="70CDC78F" w:rsidR="00FC4DB1" w:rsidRPr="0040221C" w:rsidRDefault="009C4174" w:rsidP="00FC4DB1">
      <w:pPr>
        <w:jc w:val="both"/>
      </w:pPr>
      <w:r w:rsidRPr="0040221C">
        <w:t xml:space="preserve">Con la llegada de las nuevas tecnologías al mercado la mayoría de </w:t>
      </w:r>
      <w:ins w:id="0" w:author="Rodrigo García" w:date="2017-09-07T08:39:00Z">
        <w:r w:rsidR="00E5539D">
          <w:t>ámbitos profesionales</w:t>
        </w:r>
      </w:ins>
      <w:r w:rsidRPr="0040221C">
        <w:t xml:space="preserve"> se están viendo forzados a adaptarse</w:t>
      </w:r>
      <w:r w:rsidR="00FC4DB1" w:rsidRPr="0040221C">
        <w:t xml:space="preserve"> mediante </w:t>
      </w:r>
      <w:r w:rsidRPr="0040221C">
        <w:t>la digitalización de todos sus sistemas</w:t>
      </w:r>
      <w:r w:rsidR="00FC4DB1" w:rsidRPr="0040221C">
        <w:t>,</w:t>
      </w:r>
      <w:r w:rsidRPr="0040221C">
        <w:t xml:space="preserve"> actualmente man</w:t>
      </w:r>
      <w:r w:rsidR="00FC4DB1" w:rsidRPr="0040221C">
        <w:t>uales y prácticamente obsoletos. Quedarse atascado en estos sistemas manuales significaría una gran desventaja a la hora de competir contra otros sistemas digitalizados, que son mucho más rápidos y eficientes, con una necesidad nula o mínima de mantenimiento.</w:t>
      </w:r>
      <w:ins w:id="1" w:author="Rodrigo García" w:date="2017-09-07T08:39:00Z">
        <w:r w:rsidR="00E5539D">
          <w:t xml:space="preserve"> Esta disyuntiva también se aplica a los sistemas médicos, que se pueden beneficiar enormemente de la digitalizaci</w:t>
        </w:r>
      </w:ins>
      <w:ins w:id="2" w:author="Rodrigo García" w:date="2017-09-07T08:41:00Z">
        <w:r w:rsidR="00E5539D">
          <w:t>ón de la información relativa a los pacientes, permitiendo análisis más avanzados y una mayor agilidad para tratar a los pacientes.</w:t>
        </w:r>
      </w:ins>
    </w:p>
    <w:p w14:paraId="51F25B6F" w14:textId="77777777" w:rsidR="00FC4DB1" w:rsidRPr="0040221C" w:rsidRDefault="00FC4DB1" w:rsidP="00FC4DB1">
      <w:pPr>
        <w:jc w:val="both"/>
      </w:pPr>
    </w:p>
    <w:p w14:paraId="59AA9281" w14:textId="1D313D43" w:rsidR="00FC4DB1" w:rsidRDefault="00FC4DB1" w:rsidP="00FC4DB1">
      <w:pPr>
        <w:jc w:val="both"/>
        <w:rPr>
          <w:ins w:id="3" w:author="Borja Gonzalez" w:date="2017-09-07T11:02:00Z"/>
        </w:rPr>
      </w:pPr>
      <w:r w:rsidRPr="0040221C">
        <w:t xml:space="preserve">Con un enfoque moderno a </w:t>
      </w:r>
      <w:ins w:id="4" w:author="Borja Gonzalez" w:date="2017-09-08T16:13:00Z">
        <w:r w:rsidR="00333F5F">
          <w:t xml:space="preserve">los métodos de visualización y recopilación de datos </w:t>
        </w:r>
      </w:ins>
      <w:r w:rsidRPr="0040221C">
        <w:t xml:space="preserve"> he construi</w:t>
      </w:r>
      <w:ins w:id="5" w:author="Rodrigo García" w:date="2017-09-07T08:42:00Z">
        <w:r w:rsidR="00E5539D">
          <w:t>do</w:t>
        </w:r>
      </w:ins>
      <w:r w:rsidRPr="0040221C">
        <w:t xml:space="preserve"> una aplicación web </w:t>
      </w:r>
      <w:ins w:id="6" w:author="Borja Gonzalez" w:date="2017-09-08T16:13:00Z">
        <w:r w:rsidR="00333F5F">
          <w:t>con</w:t>
        </w:r>
      </w:ins>
      <w:ins w:id="7" w:author="Rodrigo García" w:date="2017-09-07T08:42:00Z">
        <w:r w:rsidR="00E5539D">
          <w:t xml:space="preserve"> su correspondiente</w:t>
        </w:r>
      </w:ins>
      <w:r w:rsidRPr="0040221C">
        <w:t xml:space="preserve"> base de datos</w:t>
      </w:r>
      <w:ins w:id="8" w:author="Borja Gonzalez" w:date="2017-09-08T16:14:00Z">
        <w:r w:rsidR="00333F5F">
          <w:t>,</w:t>
        </w:r>
      </w:ins>
      <w:r w:rsidRPr="0040221C">
        <w:t xml:space="preserve"> que permite</w:t>
      </w:r>
      <w:ins w:id="9" w:author="Rodrigo García" w:date="2017-09-07T08:42:00Z">
        <w:r w:rsidR="00E5539D">
          <w:t>n</w:t>
        </w:r>
      </w:ins>
      <w:r w:rsidRPr="0040221C">
        <w:t xml:space="preserve"> al usuario acceder rápidamente a los datos de los pacientes </w:t>
      </w:r>
      <w:ins w:id="10" w:author="Borja Gonzalez" w:date="2017-09-08T16:14:00Z">
        <w:r w:rsidR="00333F5F">
          <w:t>permitiendo</w:t>
        </w:r>
      </w:ins>
      <w:r w:rsidRPr="0040221C">
        <w:t xml:space="preserve"> mostra</w:t>
      </w:r>
      <w:r w:rsidR="006D06A7">
        <w:t>r</w:t>
      </w:r>
      <w:r w:rsidRPr="0040221C">
        <w:t xml:space="preserve"> toda la información</w:t>
      </w:r>
      <w:ins w:id="11" w:author="Borja Gonzalez" w:date="2017-09-08T16:14:00Z">
        <w:r w:rsidR="00333F5F">
          <w:t xml:space="preserve"> de manera sencilla y clara.</w:t>
        </w:r>
      </w:ins>
      <w:ins w:id="12" w:author="Borja Gonzalez" w:date="2017-09-08T16:15:00Z">
        <w:r w:rsidR="00333F5F">
          <w:t xml:space="preserve"> </w:t>
        </w:r>
      </w:ins>
    </w:p>
    <w:p w14:paraId="36B75586" w14:textId="77777777" w:rsidR="006D06A7" w:rsidRDefault="006D06A7" w:rsidP="00FC4DB1">
      <w:pPr>
        <w:jc w:val="both"/>
        <w:rPr>
          <w:ins w:id="13" w:author="Borja Gonzalez" w:date="2017-09-07T11:02:00Z"/>
        </w:rPr>
      </w:pPr>
    </w:p>
    <w:p w14:paraId="13391C25" w14:textId="0A24D843" w:rsidR="009239DB" w:rsidRPr="009239DB" w:rsidRDefault="006D06A7" w:rsidP="009239DB">
      <w:pPr>
        <w:jc w:val="both"/>
      </w:pPr>
      <w:r>
        <w:t>La aplicación web que he desarrollado se centra en el seguimiento de pacientes con problemas de movimiento cervical</w:t>
      </w:r>
      <w:r w:rsidR="00813C6B">
        <w:t>, específicamente en el rango de movimiento. El rango de movimiento cervical puede verse afectado o disminuido por varias causas como podrían</w:t>
      </w:r>
      <w:r w:rsidR="0022745C">
        <w:t xml:space="preserve"> ser los accidentes y más concretamente, el síndrome del latigazo vertical (SLC)</w:t>
      </w:r>
      <w:r w:rsidR="00813C6B">
        <w:t>. Para poder me</w:t>
      </w:r>
      <w:r w:rsidR="0022745C">
        <w:t xml:space="preserve">dir el rango de </w:t>
      </w:r>
      <w:r w:rsidR="00813C6B">
        <w:t>movimiento del paciente</w:t>
      </w:r>
      <w:r w:rsidR="009239DB">
        <w:t>,</w:t>
      </w:r>
      <w:r w:rsidR="00813C6B">
        <w:t xml:space="preserve"> hay disponibles una se</w:t>
      </w:r>
      <w:r w:rsidR="0031513A">
        <w:t xml:space="preserve">rie de instrumentos </w:t>
      </w:r>
      <w:r w:rsidR="00813C6B">
        <w:t>que nos facilitan</w:t>
      </w:r>
      <w:r w:rsidR="009239DB">
        <w:t xml:space="preserve"> </w:t>
      </w:r>
      <w:r w:rsidR="00E1467C">
        <w:t>ésta tarea</w:t>
      </w:r>
      <w:r w:rsidR="009239DB">
        <w:t xml:space="preserve">. Para este proyecto he utilizado un sensor inercial que </w:t>
      </w:r>
      <w:r w:rsidR="009239DB" w:rsidRPr="009239DB">
        <w:rPr>
          <w:rFonts w:hint="eastAsia"/>
        </w:rPr>
        <w:t>proporciona una forma flexible y económica de medir la movilidad</w:t>
      </w:r>
      <w:r w:rsidR="0031513A">
        <w:t xml:space="preserve">. </w:t>
      </w:r>
      <w:r w:rsidR="00F23D67">
        <w:t>Concretamente</w:t>
      </w:r>
      <w:r w:rsidR="0031513A">
        <w:t xml:space="preserve">, el instrumento que vamos a utilizar se llama </w:t>
      </w:r>
      <w:r w:rsidR="00F7781D">
        <w:t xml:space="preserve">IMU (Inertial </w:t>
      </w:r>
      <w:r w:rsidR="009750CE">
        <w:t xml:space="preserve">Measurement </w:t>
      </w:r>
      <w:r w:rsidR="00F7781D">
        <w:t>Unit).</w:t>
      </w:r>
    </w:p>
    <w:p w14:paraId="126BE685" w14:textId="5D5CB6E5" w:rsidR="006D06A7" w:rsidRPr="0040221C" w:rsidRDefault="006D06A7" w:rsidP="00FC4DB1">
      <w:pPr>
        <w:jc w:val="both"/>
      </w:pPr>
    </w:p>
    <w:p w14:paraId="674091C8" w14:textId="77777777" w:rsidR="00265FAD" w:rsidRDefault="00265FAD" w:rsidP="00265FAD">
      <w:pPr>
        <w:jc w:val="both"/>
        <w:rPr>
          <w:ins w:id="14" w:author="Borja Gonzalez" w:date="2017-09-12T11:40:00Z"/>
        </w:rPr>
      </w:pPr>
      <w:ins w:id="15" w:author="Borja Gonzalez" w:date="2017-09-12T11:40:00Z">
        <w:r>
          <w:t>Una parte fundamental de este trabajo ha sido la captura de los requisitos con el cliente, donde el cliente expresó las necesidades que requería para crear una herramienta para la medición del rango de movimiento cervical.</w:t>
        </w:r>
      </w:ins>
    </w:p>
    <w:p w14:paraId="33258A83" w14:textId="77777777" w:rsidR="00265FAD" w:rsidRDefault="00265FAD" w:rsidP="00265FAD">
      <w:pPr>
        <w:jc w:val="both"/>
        <w:rPr>
          <w:ins w:id="16" w:author="Borja Gonzalez" w:date="2017-09-12T11:40:00Z"/>
        </w:rPr>
      </w:pPr>
    </w:p>
    <w:p w14:paraId="423F89CC" w14:textId="4576BC6C" w:rsidR="00265FAD" w:rsidRPr="0040221C" w:rsidRDefault="00265FAD" w:rsidP="00265FAD">
      <w:pPr>
        <w:jc w:val="both"/>
        <w:rPr>
          <w:ins w:id="17" w:author="Borja Gonzalez" w:date="2017-09-12T11:40:00Z"/>
        </w:rPr>
      </w:pPr>
      <w:ins w:id="18" w:author="Borja Gonzalez" w:date="2017-09-12T11:40:00Z">
        <w:r>
          <w:t>Para empezar el trabajo se han realizado pruebas en las que se han realizado varias mediciones del rango de movimiento de un grupo de 5 personas donde participaban tanto hombres como mujeres, ya que cada sexo tiene un rango de movimiento distinto.</w:t>
        </w:r>
      </w:ins>
    </w:p>
    <w:p w14:paraId="7FC34F41" w14:textId="77777777" w:rsidR="00FC4DB1" w:rsidRPr="0040221C" w:rsidRDefault="00FC4DB1" w:rsidP="00FC4DB1">
      <w:pPr>
        <w:jc w:val="both"/>
      </w:pPr>
    </w:p>
    <w:p w14:paraId="02C45C24" w14:textId="77777777" w:rsidR="00FC4DB1" w:rsidRPr="0040221C" w:rsidRDefault="00FC4DB1" w:rsidP="00FC4DB1">
      <w:pPr>
        <w:jc w:val="both"/>
      </w:pPr>
      <w:r w:rsidRPr="0040221C">
        <w:t>Utilizando varios lenguajes de programación, plataformas y sistemas he conseguido satisfacer las necesidades dicha aplicación, cumpliendo así sus requisitos.</w:t>
      </w:r>
    </w:p>
    <w:p w14:paraId="420F775E" w14:textId="77777777" w:rsidR="00FC4DB1" w:rsidRPr="0040221C" w:rsidRDefault="00FC4DB1" w:rsidP="00FC4DB1">
      <w:pPr>
        <w:jc w:val="both"/>
      </w:pPr>
    </w:p>
    <w:p w14:paraId="0469C09E" w14:textId="77777777" w:rsidR="00FC4DB1" w:rsidRPr="0040221C" w:rsidRDefault="00FC4DB1" w:rsidP="00FC4DB1">
      <w:pPr>
        <w:jc w:val="both"/>
      </w:pPr>
    </w:p>
    <w:p w14:paraId="680F16FB" w14:textId="77777777" w:rsidR="00FC4DB1" w:rsidRPr="0040221C" w:rsidRDefault="00FC4DB1" w:rsidP="00FC4DB1">
      <w:pPr>
        <w:jc w:val="both"/>
      </w:pPr>
    </w:p>
    <w:p w14:paraId="25F1941F" w14:textId="77777777" w:rsidR="00FC4DB1" w:rsidRPr="0040221C" w:rsidRDefault="00FC4DB1" w:rsidP="00FC4DB1">
      <w:pPr>
        <w:jc w:val="both"/>
      </w:pPr>
    </w:p>
    <w:p w14:paraId="3FCC232E" w14:textId="77777777" w:rsidR="00FC4DB1" w:rsidRPr="0040221C" w:rsidRDefault="00FC4DB1" w:rsidP="00FC4DB1">
      <w:pPr>
        <w:jc w:val="both"/>
      </w:pPr>
    </w:p>
    <w:p w14:paraId="44C45B7B" w14:textId="77777777" w:rsidR="00E76E79" w:rsidRPr="0040221C" w:rsidRDefault="00E76E79" w:rsidP="00FC4DB1">
      <w:pPr>
        <w:jc w:val="both"/>
      </w:pPr>
    </w:p>
    <w:p w14:paraId="568964AC" w14:textId="77777777" w:rsidR="00FC4DB1" w:rsidRPr="0040221C" w:rsidRDefault="00FC4DB1" w:rsidP="00FC4DB1">
      <w:pPr>
        <w:jc w:val="both"/>
      </w:pPr>
    </w:p>
    <w:p w14:paraId="6FE7EE67" w14:textId="77777777" w:rsidR="00FC4DB1" w:rsidRPr="0040221C" w:rsidRDefault="00FC4DB1" w:rsidP="00FC4DB1">
      <w:pPr>
        <w:jc w:val="center"/>
        <w:rPr>
          <w:b/>
          <w:sz w:val="28"/>
          <w:szCs w:val="28"/>
        </w:rPr>
      </w:pPr>
      <w:r w:rsidRPr="0040221C">
        <w:rPr>
          <w:b/>
          <w:sz w:val="28"/>
          <w:szCs w:val="28"/>
        </w:rPr>
        <w:lastRenderedPageBreak/>
        <w:t>Agradecimientos</w:t>
      </w:r>
    </w:p>
    <w:p w14:paraId="2FB1D00B" w14:textId="77777777" w:rsidR="00FC4DB1" w:rsidRPr="0040221C" w:rsidRDefault="00FC4DB1" w:rsidP="00FC4DB1">
      <w:pPr>
        <w:rPr>
          <w:b/>
          <w:sz w:val="28"/>
          <w:szCs w:val="28"/>
        </w:rPr>
      </w:pPr>
    </w:p>
    <w:p w14:paraId="5386FBC1" w14:textId="77777777" w:rsidR="00FC4DB1" w:rsidRPr="0040221C" w:rsidRDefault="00FC4DB1" w:rsidP="00FC4DB1">
      <w:r w:rsidRPr="0040221C">
        <w:t>Tras estos años de carrera …</w:t>
      </w:r>
    </w:p>
    <w:p w14:paraId="7C74F912" w14:textId="77777777" w:rsidR="00FC4DB1" w:rsidRPr="0040221C" w:rsidRDefault="00FC4DB1" w:rsidP="00FC4DB1"/>
    <w:p w14:paraId="2E841F33" w14:textId="77777777" w:rsidR="00FC4DB1" w:rsidRPr="0040221C" w:rsidRDefault="00FC4DB1" w:rsidP="00FC4DB1"/>
    <w:p w14:paraId="1DADC484" w14:textId="77777777" w:rsidR="00FC4DB1" w:rsidRPr="0040221C" w:rsidRDefault="00FC4DB1" w:rsidP="00FC4DB1"/>
    <w:p w14:paraId="2E58BF64" w14:textId="77777777" w:rsidR="00FC4DB1" w:rsidRPr="0040221C" w:rsidRDefault="00FC4DB1" w:rsidP="00FC4DB1"/>
    <w:p w14:paraId="1DB32517" w14:textId="77777777" w:rsidR="00FC4DB1" w:rsidRPr="0040221C" w:rsidRDefault="00FC4DB1" w:rsidP="00FC4DB1"/>
    <w:p w14:paraId="7CA29AF3" w14:textId="77777777" w:rsidR="00FC4DB1" w:rsidRPr="0040221C" w:rsidRDefault="00FC4DB1" w:rsidP="00FC4DB1"/>
    <w:p w14:paraId="051F53F1" w14:textId="77777777" w:rsidR="00FC4DB1" w:rsidRPr="0040221C" w:rsidRDefault="00FC4DB1" w:rsidP="00FC4DB1"/>
    <w:p w14:paraId="1DE3FB2D" w14:textId="77777777" w:rsidR="00FC4DB1" w:rsidRPr="0040221C" w:rsidRDefault="00FC4DB1" w:rsidP="00FC4DB1"/>
    <w:p w14:paraId="4E27B0C8" w14:textId="77777777" w:rsidR="00FC4DB1" w:rsidRPr="0040221C" w:rsidRDefault="00FC4DB1" w:rsidP="00FC4DB1"/>
    <w:p w14:paraId="63B5D4C7" w14:textId="77777777" w:rsidR="00FC4DB1" w:rsidRPr="0040221C" w:rsidRDefault="00FC4DB1" w:rsidP="00FC4DB1"/>
    <w:p w14:paraId="51B0B441" w14:textId="77777777" w:rsidR="00FC4DB1" w:rsidRPr="0040221C" w:rsidRDefault="00FC4DB1" w:rsidP="00FC4DB1"/>
    <w:p w14:paraId="02FFF2EA" w14:textId="77777777" w:rsidR="00FC4DB1" w:rsidRPr="0040221C" w:rsidRDefault="00FC4DB1" w:rsidP="00FC4DB1"/>
    <w:p w14:paraId="3016B18F" w14:textId="77777777" w:rsidR="00FC4DB1" w:rsidRPr="0040221C" w:rsidRDefault="00FC4DB1" w:rsidP="00FC4DB1"/>
    <w:p w14:paraId="71A6776A" w14:textId="77777777" w:rsidR="00FC4DB1" w:rsidRPr="0040221C" w:rsidRDefault="00FC4DB1" w:rsidP="00FC4DB1"/>
    <w:p w14:paraId="1A4024C2" w14:textId="77777777" w:rsidR="00FC4DB1" w:rsidRPr="0040221C" w:rsidRDefault="00FC4DB1" w:rsidP="00FC4DB1"/>
    <w:p w14:paraId="29CED4B6" w14:textId="77777777" w:rsidR="00FC4DB1" w:rsidRPr="0040221C" w:rsidRDefault="00FC4DB1" w:rsidP="00FC4DB1"/>
    <w:p w14:paraId="7EC3005D" w14:textId="77777777" w:rsidR="00FC4DB1" w:rsidRPr="0040221C" w:rsidRDefault="00FC4DB1" w:rsidP="00FC4DB1"/>
    <w:p w14:paraId="19F1DD1C" w14:textId="77777777" w:rsidR="00FC4DB1" w:rsidRPr="0040221C" w:rsidRDefault="00FC4DB1" w:rsidP="00FC4DB1"/>
    <w:p w14:paraId="6EBC2F3F" w14:textId="77777777" w:rsidR="00FC4DB1" w:rsidRPr="0040221C" w:rsidRDefault="00FC4DB1" w:rsidP="00FC4DB1"/>
    <w:p w14:paraId="446D66F1" w14:textId="77777777" w:rsidR="00FC4DB1" w:rsidRPr="0040221C" w:rsidRDefault="00FC4DB1" w:rsidP="00FC4DB1"/>
    <w:p w14:paraId="34130A7C" w14:textId="77777777" w:rsidR="00FC4DB1" w:rsidRPr="0040221C" w:rsidRDefault="00FC4DB1" w:rsidP="00FC4DB1"/>
    <w:p w14:paraId="59861634" w14:textId="77777777" w:rsidR="00FC4DB1" w:rsidRPr="0040221C" w:rsidRDefault="00FC4DB1" w:rsidP="00FC4DB1"/>
    <w:p w14:paraId="080EBCF5" w14:textId="77777777" w:rsidR="00FC4DB1" w:rsidRPr="0040221C" w:rsidRDefault="00FC4DB1" w:rsidP="00FC4DB1"/>
    <w:p w14:paraId="3873C458" w14:textId="77777777" w:rsidR="00FC4DB1" w:rsidRPr="0040221C" w:rsidRDefault="00FC4DB1" w:rsidP="00FC4DB1"/>
    <w:p w14:paraId="4C40266E" w14:textId="77777777" w:rsidR="00FC4DB1" w:rsidRPr="0040221C" w:rsidRDefault="00FC4DB1" w:rsidP="00FC4DB1"/>
    <w:p w14:paraId="540F2838" w14:textId="77777777" w:rsidR="00FC4DB1" w:rsidRPr="0040221C" w:rsidRDefault="00FC4DB1" w:rsidP="00FC4DB1"/>
    <w:p w14:paraId="6486D983" w14:textId="77777777" w:rsidR="00FC4DB1" w:rsidRPr="0040221C" w:rsidRDefault="00FC4DB1" w:rsidP="00FC4DB1"/>
    <w:p w14:paraId="24536962" w14:textId="77777777" w:rsidR="00FC4DB1" w:rsidRPr="0040221C" w:rsidRDefault="00FC4DB1" w:rsidP="00FC4DB1"/>
    <w:p w14:paraId="2EFE9292" w14:textId="77777777" w:rsidR="00FC4DB1" w:rsidRPr="0040221C" w:rsidRDefault="00FC4DB1" w:rsidP="00FC4DB1"/>
    <w:p w14:paraId="0508071D" w14:textId="77777777" w:rsidR="00333F5F" w:rsidRDefault="00333F5F" w:rsidP="00FC4DB1"/>
    <w:p w14:paraId="200599DC" w14:textId="77777777" w:rsidR="00333F5F" w:rsidRDefault="00333F5F" w:rsidP="00FC4DB1"/>
    <w:p w14:paraId="11EC5ADA" w14:textId="77777777" w:rsidR="00333F5F" w:rsidRDefault="00333F5F" w:rsidP="00FC4DB1"/>
    <w:p w14:paraId="33660D13" w14:textId="77777777" w:rsidR="00333F5F" w:rsidRDefault="00333F5F" w:rsidP="00FC4DB1"/>
    <w:p w14:paraId="6D106E5D" w14:textId="77777777" w:rsidR="00333F5F" w:rsidRDefault="00333F5F" w:rsidP="00FC4DB1"/>
    <w:p w14:paraId="2A66C52C" w14:textId="77777777" w:rsidR="00333F5F" w:rsidRDefault="00333F5F" w:rsidP="00FC4DB1"/>
    <w:p w14:paraId="43A6E54D" w14:textId="77777777" w:rsidR="00333F5F" w:rsidRDefault="00333F5F" w:rsidP="00FC4DB1"/>
    <w:p w14:paraId="74B79D47" w14:textId="77777777" w:rsidR="00333F5F" w:rsidRDefault="00333F5F" w:rsidP="00FC4DB1">
      <w:pPr>
        <w:rPr>
          <w:ins w:id="19" w:author="Borja Gonzalez" w:date="2017-09-09T10:50:00Z"/>
        </w:rPr>
      </w:pPr>
    </w:p>
    <w:p w14:paraId="3985DDE1" w14:textId="77777777" w:rsidR="00E1467C" w:rsidRDefault="00E1467C" w:rsidP="00FC4DB1">
      <w:pPr>
        <w:rPr>
          <w:ins w:id="20" w:author="Borja Gonzalez" w:date="2017-09-09T10:50:00Z"/>
        </w:rPr>
      </w:pPr>
    </w:p>
    <w:p w14:paraId="5F9DD9C0" w14:textId="77777777" w:rsidR="00E1467C" w:rsidRPr="0040221C" w:rsidRDefault="00E1467C" w:rsidP="00FC4DB1"/>
    <w:p w14:paraId="24061C1C" w14:textId="77777777" w:rsidR="003B3448" w:rsidRDefault="003B3448" w:rsidP="009206C3">
      <w:pPr>
        <w:rPr>
          <w:b/>
          <w:sz w:val="36"/>
          <w:szCs w:val="36"/>
        </w:rPr>
      </w:pPr>
    </w:p>
    <w:p w14:paraId="0DC7FEC1" w14:textId="77777777" w:rsidR="00FC4DB1" w:rsidRDefault="0049275A" w:rsidP="009206C3">
      <w:pPr>
        <w:rPr>
          <w:ins w:id="21" w:author="Borja Gonzalez" w:date="2017-09-09T10:50:00Z"/>
          <w:b/>
          <w:sz w:val="36"/>
          <w:szCs w:val="36"/>
        </w:rPr>
      </w:pPr>
      <w:r w:rsidRPr="0040221C">
        <w:rPr>
          <w:b/>
          <w:sz w:val="36"/>
          <w:szCs w:val="36"/>
        </w:rPr>
        <w:t>Índice general</w:t>
      </w:r>
    </w:p>
    <w:p w14:paraId="45B792DC" w14:textId="77777777" w:rsidR="00E1467C" w:rsidRPr="0040221C" w:rsidRDefault="00E1467C" w:rsidP="009206C3">
      <w:pPr>
        <w:rPr>
          <w:b/>
          <w:sz w:val="36"/>
          <w:szCs w:val="36"/>
        </w:rPr>
      </w:pPr>
    </w:p>
    <w:p w14:paraId="3F2FE373" w14:textId="77777777" w:rsidR="004C0379" w:rsidRDefault="009243EF">
      <w:pPr>
        <w:pStyle w:val="TOC1"/>
        <w:tabs>
          <w:tab w:val="right" w:leader="dot" w:pos="8630"/>
        </w:tabs>
        <w:rPr>
          <w:rFonts w:asciiTheme="minorHAnsi" w:hAnsiTheme="minorHAnsi"/>
          <w:b w:val="0"/>
          <w:noProof/>
          <w:color w:val="auto"/>
          <w:lang w:eastAsia="ja-JP"/>
        </w:rPr>
      </w:pPr>
      <w:del w:id="22" w:author="Borja Gonzalez" w:date="2017-09-08T18:12:00Z">
        <w:r w:rsidDel="006C174E">
          <w:rPr>
            <w:rFonts w:asciiTheme="minorHAnsi" w:hAnsiTheme="minorHAnsi"/>
            <w:caps/>
            <w:color w:val="auto"/>
            <w:sz w:val="36"/>
            <w:szCs w:val="36"/>
            <w:u w:val="single"/>
          </w:rPr>
          <w:fldChar w:fldCharType="begin"/>
        </w:r>
        <w:r w:rsidDel="006C174E">
          <w:rPr>
            <w:rFonts w:asciiTheme="minorHAnsi" w:hAnsiTheme="minorHAnsi"/>
            <w:caps/>
            <w:color w:val="auto"/>
            <w:sz w:val="36"/>
            <w:szCs w:val="36"/>
            <w:u w:val="single"/>
          </w:rPr>
          <w:delInstrText xml:space="preserve"> TOC \o "1-3" </w:delInstrText>
        </w:r>
        <w:r w:rsidDel="006C174E">
          <w:rPr>
            <w:rFonts w:asciiTheme="minorHAnsi" w:hAnsiTheme="minorHAnsi"/>
            <w:caps/>
            <w:color w:val="auto"/>
            <w:sz w:val="36"/>
            <w:szCs w:val="36"/>
            <w:u w:val="single"/>
          </w:rPr>
          <w:fldChar w:fldCharType="end"/>
        </w:r>
      </w:del>
      <w:r w:rsidR="006C174E">
        <w:rPr>
          <w:rFonts w:asciiTheme="minorHAnsi" w:hAnsiTheme="minorHAnsi"/>
          <w:caps/>
          <w:color w:val="auto"/>
          <w:sz w:val="36"/>
          <w:szCs w:val="36"/>
          <w:u w:val="single"/>
        </w:rPr>
        <w:fldChar w:fldCharType="begin"/>
      </w:r>
      <w:r w:rsidR="006C174E">
        <w:rPr>
          <w:rFonts w:asciiTheme="minorHAnsi" w:hAnsiTheme="minorHAnsi"/>
          <w:caps/>
          <w:color w:val="auto"/>
          <w:sz w:val="36"/>
          <w:szCs w:val="36"/>
          <w:u w:val="single"/>
        </w:rPr>
        <w:instrText xml:space="preserve"> TOC \o "1-3" </w:instrText>
      </w:r>
      <w:r w:rsidR="006C174E">
        <w:rPr>
          <w:rFonts w:asciiTheme="minorHAnsi" w:hAnsiTheme="minorHAnsi"/>
          <w:caps/>
          <w:color w:val="auto"/>
          <w:sz w:val="36"/>
          <w:szCs w:val="36"/>
          <w:u w:val="single"/>
        </w:rPr>
        <w:fldChar w:fldCharType="separate"/>
      </w:r>
      <w:r w:rsidR="004C0379">
        <w:rPr>
          <w:noProof/>
        </w:rPr>
        <w:t>1.  Introducción</w:t>
      </w:r>
      <w:r w:rsidR="004C0379">
        <w:rPr>
          <w:noProof/>
        </w:rPr>
        <w:tab/>
      </w:r>
      <w:r w:rsidR="004C0379">
        <w:rPr>
          <w:noProof/>
        </w:rPr>
        <w:fldChar w:fldCharType="begin"/>
      </w:r>
      <w:r w:rsidR="004C0379">
        <w:rPr>
          <w:noProof/>
        </w:rPr>
        <w:instrText xml:space="preserve"> PAGEREF _Toc368143418 \h </w:instrText>
      </w:r>
      <w:r w:rsidR="004C0379">
        <w:rPr>
          <w:noProof/>
        </w:rPr>
      </w:r>
      <w:r w:rsidR="004C0379">
        <w:rPr>
          <w:noProof/>
        </w:rPr>
        <w:fldChar w:fldCharType="separate"/>
      </w:r>
      <w:r w:rsidR="004C0379">
        <w:rPr>
          <w:noProof/>
        </w:rPr>
        <w:t>6</w:t>
      </w:r>
      <w:r w:rsidR="004C0379">
        <w:rPr>
          <w:noProof/>
        </w:rPr>
        <w:fldChar w:fldCharType="end"/>
      </w:r>
    </w:p>
    <w:p w14:paraId="2B357816" w14:textId="77777777" w:rsidR="004C0379" w:rsidRDefault="004C0379">
      <w:pPr>
        <w:pStyle w:val="TOC2"/>
        <w:tabs>
          <w:tab w:val="right" w:leader="dot" w:pos="8630"/>
        </w:tabs>
        <w:rPr>
          <w:noProof/>
          <w:sz w:val="24"/>
          <w:szCs w:val="24"/>
          <w:lang w:eastAsia="ja-JP"/>
        </w:rPr>
      </w:pPr>
      <w:r>
        <w:rPr>
          <w:noProof/>
        </w:rPr>
        <w:t>1.1.  Funcionamiento de la aplicación web</w:t>
      </w:r>
      <w:r>
        <w:rPr>
          <w:noProof/>
        </w:rPr>
        <w:tab/>
      </w:r>
      <w:r>
        <w:rPr>
          <w:noProof/>
        </w:rPr>
        <w:fldChar w:fldCharType="begin"/>
      </w:r>
      <w:r>
        <w:rPr>
          <w:noProof/>
        </w:rPr>
        <w:instrText xml:space="preserve"> PAGEREF _Toc368143419 \h </w:instrText>
      </w:r>
      <w:r>
        <w:rPr>
          <w:noProof/>
        </w:rPr>
      </w:r>
      <w:r>
        <w:rPr>
          <w:noProof/>
        </w:rPr>
        <w:fldChar w:fldCharType="separate"/>
      </w:r>
      <w:r>
        <w:rPr>
          <w:noProof/>
        </w:rPr>
        <w:t>6</w:t>
      </w:r>
      <w:r>
        <w:rPr>
          <w:noProof/>
        </w:rPr>
        <w:fldChar w:fldCharType="end"/>
      </w:r>
    </w:p>
    <w:p w14:paraId="3D4CBE82" w14:textId="77777777" w:rsidR="004C0379" w:rsidRDefault="004C0379">
      <w:pPr>
        <w:pStyle w:val="TOC1"/>
        <w:tabs>
          <w:tab w:val="right" w:leader="dot" w:pos="8630"/>
        </w:tabs>
        <w:rPr>
          <w:rFonts w:asciiTheme="minorHAnsi" w:hAnsiTheme="minorHAnsi"/>
          <w:b w:val="0"/>
          <w:noProof/>
          <w:color w:val="auto"/>
          <w:lang w:eastAsia="ja-JP"/>
        </w:rPr>
      </w:pPr>
      <w:r>
        <w:rPr>
          <w:noProof/>
        </w:rPr>
        <w:t>2.  Estado del arte</w:t>
      </w:r>
      <w:r>
        <w:rPr>
          <w:noProof/>
        </w:rPr>
        <w:tab/>
      </w:r>
      <w:r>
        <w:rPr>
          <w:noProof/>
        </w:rPr>
        <w:fldChar w:fldCharType="begin"/>
      </w:r>
      <w:r>
        <w:rPr>
          <w:noProof/>
        </w:rPr>
        <w:instrText xml:space="preserve"> PAGEREF _Toc368143420 \h </w:instrText>
      </w:r>
      <w:r>
        <w:rPr>
          <w:noProof/>
        </w:rPr>
      </w:r>
      <w:r>
        <w:rPr>
          <w:noProof/>
        </w:rPr>
        <w:fldChar w:fldCharType="separate"/>
      </w:r>
      <w:r>
        <w:rPr>
          <w:noProof/>
        </w:rPr>
        <w:t>7</w:t>
      </w:r>
      <w:r>
        <w:rPr>
          <w:noProof/>
        </w:rPr>
        <w:fldChar w:fldCharType="end"/>
      </w:r>
    </w:p>
    <w:p w14:paraId="443544E3" w14:textId="77777777" w:rsidR="004C0379" w:rsidRDefault="004C0379">
      <w:pPr>
        <w:pStyle w:val="TOC2"/>
        <w:tabs>
          <w:tab w:val="right" w:leader="dot" w:pos="8630"/>
        </w:tabs>
        <w:rPr>
          <w:noProof/>
          <w:sz w:val="24"/>
          <w:szCs w:val="24"/>
          <w:lang w:eastAsia="ja-JP"/>
        </w:rPr>
      </w:pPr>
      <w:r>
        <w:rPr>
          <w:noProof/>
        </w:rPr>
        <w:t>2.1.  Diseño de web estático</w:t>
      </w:r>
      <w:r>
        <w:rPr>
          <w:noProof/>
        </w:rPr>
        <w:tab/>
      </w:r>
      <w:r>
        <w:rPr>
          <w:noProof/>
        </w:rPr>
        <w:fldChar w:fldCharType="begin"/>
      </w:r>
      <w:r>
        <w:rPr>
          <w:noProof/>
        </w:rPr>
        <w:instrText xml:space="preserve"> PAGEREF _Toc368143421 \h </w:instrText>
      </w:r>
      <w:r>
        <w:rPr>
          <w:noProof/>
        </w:rPr>
      </w:r>
      <w:r>
        <w:rPr>
          <w:noProof/>
        </w:rPr>
        <w:fldChar w:fldCharType="separate"/>
      </w:r>
      <w:r>
        <w:rPr>
          <w:noProof/>
        </w:rPr>
        <w:t>7</w:t>
      </w:r>
      <w:r>
        <w:rPr>
          <w:noProof/>
        </w:rPr>
        <w:fldChar w:fldCharType="end"/>
      </w:r>
    </w:p>
    <w:p w14:paraId="4AA09321" w14:textId="77777777" w:rsidR="004C0379" w:rsidRDefault="004C0379">
      <w:pPr>
        <w:pStyle w:val="TOC3"/>
        <w:tabs>
          <w:tab w:val="right" w:leader="dot" w:pos="8630"/>
        </w:tabs>
        <w:rPr>
          <w:i w:val="0"/>
          <w:noProof/>
          <w:sz w:val="24"/>
          <w:szCs w:val="24"/>
          <w:lang w:eastAsia="ja-JP"/>
        </w:rPr>
      </w:pPr>
      <w:r>
        <w:rPr>
          <w:noProof/>
        </w:rPr>
        <w:t>2.1.1.  HTML</w:t>
      </w:r>
      <w:r>
        <w:rPr>
          <w:noProof/>
        </w:rPr>
        <w:tab/>
      </w:r>
      <w:r>
        <w:rPr>
          <w:noProof/>
        </w:rPr>
        <w:fldChar w:fldCharType="begin"/>
      </w:r>
      <w:r>
        <w:rPr>
          <w:noProof/>
        </w:rPr>
        <w:instrText xml:space="preserve"> PAGEREF _Toc368143422 \h </w:instrText>
      </w:r>
      <w:r>
        <w:rPr>
          <w:noProof/>
        </w:rPr>
      </w:r>
      <w:r>
        <w:rPr>
          <w:noProof/>
        </w:rPr>
        <w:fldChar w:fldCharType="separate"/>
      </w:r>
      <w:r>
        <w:rPr>
          <w:noProof/>
        </w:rPr>
        <w:t>7</w:t>
      </w:r>
      <w:r>
        <w:rPr>
          <w:noProof/>
        </w:rPr>
        <w:fldChar w:fldCharType="end"/>
      </w:r>
    </w:p>
    <w:p w14:paraId="0D392A97" w14:textId="77777777" w:rsidR="004C0379" w:rsidRDefault="004C0379">
      <w:pPr>
        <w:pStyle w:val="TOC3"/>
        <w:tabs>
          <w:tab w:val="right" w:leader="dot" w:pos="8630"/>
        </w:tabs>
        <w:rPr>
          <w:i w:val="0"/>
          <w:noProof/>
          <w:sz w:val="24"/>
          <w:szCs w:val="24"/>
          <w:lang w:eastAsia="ja-JP"/>
        </w:rPr>
      </w:pPr>
      <w:r>
        <w:rPr>
          <w:noProof/>
        </w:rPr>
        <w:t>2.1.2.  CSS</w:t>
      </w:r>
      <w:r>
        <w:rPr>
          <w:noProof/>
        </w:rPr>
        <w:tab/>
      </w:r>
      <w:r>
        <w:rPr>
          <w:noProof/>
        </w:rPr>
        <w:fldChar w:fldCharType="begin"/>
      </w:r>
      <w:r>
        <w:rPr>
          <w:noProof/>
        </w:rPr>
        <w:instrText xml:space="preserve"> PAGEREF _Toc368143423 \h </w:instrText>
      </w:r>
      <w:r>
        <w:rPr>
          <w:noProof/>
        </w:rPr>
      </w:r>
      <w:r>
        <w:rPr>
          <w:noProof/>
        </w:rPr>
        <w:fldChar w:fldCharType="separate"/>
      </w:r>
      <w:r>
        <w:rPr>
          <w:noProof/>
        </w:rPr>
        <w:t>7</w:t>
      </w:r>
      <w:r>
        <w:rPr>
          <w:noProof/>
        </w:rPr>
        <w:fldChar w:fldCharType="end"/>
      </w:r>
    </w:p>
    <w:p w14:paraId="65238EE9" w14:textId="77777777" w:rsidR="004C0379" w:rsidRDefault="004C0379">
      <w:pPr>
        <w:pStyle w:val="TOC2"/>
        <w:tabs>
          <w:tab w:val="right" w:leader="dot" w:pos="8630"/>
        </w:tabs>
        <w:rPr>
          <w:noProof/>
          <w:sz w:val="24"/>
          <w:szCs w:val="24"/>
          <w:lang w:eastAsia="ja-JP"/>
        </w:rPr>
      </w:pPr>
      <w:r>
        <w:rPr>
          <w:noProof/>
        </w:rPr>
        <w:t>2.2.  NodeJS</w:t>
      </w:r>
      <w:r>
        <w:rPr>
          <w:noProof/>
        </w:rPr>
        <w:tab/>
      </w:r>
      <w:r>
        <w:rPr>
          <w:noProof/>
        </w:rPr>
        <w:fldChar w:fldCharType="begin"/>
      </w:r>
      <w:r>
        <w:rPr>
          <w:noProof/>
        </w:rPr>
        <w:instrText xml:space="preserve"> PAGEREF _Toc368143424 \h </w:instrText>
      </w:r>
      <w:r>
        <w:rPr>
          <w:noProof/>
        </w:rPr>
      </w:r>
      <w:r>
        <w:rPr>
          <w:noProof/>
        </w:rPr>
        <w:fldChar w:fldCharType="separate"/>
      </w:r>
      <w:r>
        <w:rPr>
          <w:noProof/>
        </w:rPr>
        <w:t>7</w:t>
      </w:r>
      <w:r>
        <w:rPr>
          <w:noProof/>
        </w:rPr>
        <w:fldChar w:fldCharType="end"/>
      </w:r>
    </w:p>
    <w:p w14:paraId="202E795B" w14:textId="77777777" w:rsidR="004C0379" w:rsidRDefault="004C0379">
      <w:pPr>
        <w:pStyle w:val="TOC3"/>
        <w:tabs>
          <w:tab w:val="right" w:leader="dot" w:pos="8630"/>
        </w:tabs>
        <w:rPr>
          <w:i w:val="0"/>
          <w:noProof/>
          <w:sz w:val="24"/>
          <w:szCs w:val="24"/>
          <w:lang w:eastAsia="ja-JP"/>
        </w:rPr>
      </w:pPr>
      <w:r>
        <w:rPr>
          <w:noProof/>
        </w:rPr>
        <w:t>2.2.1  Express.js</w:t>
      </w:r>
      <w:r>
        <w:rPr>
          <w:noProof/>
        </w:rPr>
        <w:tab/>
      </w:r>
      <w:r>
        <w:rPr>
          <w:noProof/>
        </w:rPr>
        <w:fldChar w:fldCharType="begin"/>
      </w:r>
      <w:r>
        <w:rPr>
          <w:noProof/>
        </w:rPr>
        <w:instrText xml:space="preserve"> PAGEREF _Toc368143425 \h </w:instrText>
      </w:r>
      <w:r>
        <w:rPr>
          <w:noProof/>
        </w:rPr>
      </w:r>
      <w:r>
        <w:rPr>
          <w:noProof/>
        </w:rPr>
        <w:fldChar w:fldCharType="separate"/>
      </w:r>
      <w:r>
        <w:rPr>
          <w:noProof/>
        </w:rPr>
        <w:t>8</w:t>
      </w:r>
      <w:r>
        <w:rPr>
          <w:noProof/>
        </w:rPr>
        <w:fldChar w:fldCharType="end"/>
      </w:r>
    </w:p>
    <w:p w14:paraId="31F26370" w14:textId="77777777" w:rsidR="004C0379" w:rsidRDefault="004C0379">
      <w:pPr>
        <w:pStyle w:val="TOC3"/>
        <w:tabs>
          <w:tab w:val="right" w:leader="dot" w:pos="8630"/>
        </w:tabs>
        <w:rPr>
          <w:i w:val="0"/>
          <w:noProof/>
          <w:sz w:val="24"/>
          <w:szCs w:val="24"/>
          <w:lang w:eastAsia="ja-JP"/>
        </w:rPr>
      </w:pPr>
      <w:r>
        <w:rPr>
          <w:noProof/>
        </w:rPr>
        <w:t>2.2.2.  App.js</w:t>
      </w:r>
      <w:r>
        <w:rPr>
          <w:noProof/>
        </w:rPr>
        <w:tab/>
      </w:r>
      <w:r>
        <w:rPr>
          <w:noProof/>
        </w:rPr>
        <w:fldChar w:fldCharType="begin"/>
      </w:r>
      <w:r>
        <w:rPr>
          <w:noProof/>
        </w:rPr>
        <w:instrText xml:space="preserve"> PAGEREF _Toc368143426 \h </w:instrText>
      </w:r>
      <w:r>
        <w:rPr>
          <w:noProof/>
        </w:rPr>
      </w:r>
      <w:r>
        <w:rPr>
          <w:noProof/>
        </w:rPr>
        <w:fldChar w:fldCharType="separate"/>
      </w:r>
      <w:r>
        <w:rPr>
          <w:noProof/>
        </w:rPr>
        <w:t>9</w:t>
      </w:r>
      <w:r>
        <w:rPr>
          <w:noProof/>
        </w:rPr>
        <w:fldChar w:fldCharType="end"/>
      </w:r>
    </w:p>
    <w:p w14:paraId="3ADD8F30" w14:textId="77777777" w:rsidR="004C0379" w:rsidRDefault="004C0379">
      <w:pPr>
        <w:pStyle w:val="TOC3"/>
        <w:tabs>
          <w:tab w:val="right" w:leader="dot" w:pos="8630"/>
        </w:tabs>
        <w:rPr>
          <w:i w:val="0"/>
          <w:noProof/>
          <w:sz w:val="24"/>
          <w:szCs w:val="24"/>
          <w:lang w:eastAsia="ja-JP"/>
        </w:rPr>
      </w:pPr>
      <w:r>
        <w:rPr>
          <w:noProof/>
        </w:rPr>
        <w:t xml:space="preserve">2.2.3.  Javascript </w:t>
      </w:r>
      <w:r>
        <w:rPr>
          <w:noProof/>
        </w:rPr>
        <w:tab/>
      </w:r>
      <w:r>
        <w:rPr>
          <w:noProof/>
        </w:rPr>
        <w:fldChar w:fldCharType="begin"/>
      </w:r>
      <w:r>
        <w:rPr>
          <w:noProof/>
        </w:rPr>
        <w:instrText xml:space="preserve"> PAGEREF _Toc368143427 \h </w:instrText>
      </w:r>
      <w:r>
        <w:rPr>
          <w:noProof/>
        </w:rPr>
      </w:r>
      <w:r>
        <w:rPr>
          <w:noProof/>
        </w:rPr>
        <w:fldChar w:fldCharType="separate"/>
      </w:r>
      <w:r>
        <w:rPr>
          <w:noProof/>
        </w:rPr>
        <w:t>9</w:t>
      </w:r>
      <w:r>
        <w:rPr>
          <w:noProof/>
        </w:rPr>
        <w:fldChar w:fldCharType="end"/>
      </w:r>
    </w:p>
    <w:p w14:paraId="60CAF38F" w14:textId="77777777" w:rsidR="004C0379" w:rsidRDefault="004C0379">
      <w:pPr>
        <w:pStyle w:val="TOC3"/>
        <w:tabs>
          <w:tab w:val="right" w:leader="dot" w:pos="8630"/>
        </w:tabs>
        <w:rPr>
          <w:i w:val="0"/>
          <w:noProof/>
          <w:sz w:val="24"/>
          <w:szCs w:val="24"/>
          <w:lang w:eastAsia="ja-JP"/>
        </w:rPr>
      </w:pPr>
      <w:r>
        <w:rPr>
          <w:noProof/>
        </w:rPr>
        <w:t>2.2.4.  Socket.io</w:t>
      </w:r>
      <w:r>
        <w:rPr>
          <w:noProof/>
        </w:rPr>
        <w:tab/>
      </w:r>
      <w:r>
        <w:rPr>
          <w:noProof/>
        </w:rPr>
        <w:fldChar w:fldCharType="begin"/>
      </w:r>
      <w:r>
        <w:rPr>
          <w:noProof/>
        </w:rPr>
        <w:instrText xml:space="preserve"> PAGEREF _Toc368143428 \h </w:instrText>
      </w:r>
      <w:r>
        <w:rPr>
          <w:noProof/>
        </w:rPr>
      </w:r>
      <w:r>
        <w:rPr>
          <w:noProof/>
        </w:rPr>
        <w:fldChar w:fldCharType="separate"/>
      </w:r>
      <w:r>
        <w:rPr>
          <w:noProof/>
        </w:rPr>
        <w:t>9</w:t>
      </w:r>
      <w:r>
        <w:rPr>
          <w:noProof/>
        </w:rPr>
        <w:fldChar w:fldCharType="end"/>
      </w:r>
    </w:p>
    <w:p w14:paraId="64EEADF5" w14:textId="77777777" w:rsidR="004C0379" w:rsidRDefault="004C0379">
      <w:pPr>
        <w:pStyle w:val="TOC3"/>
        <w:tabs>
          <w:tab w:val="right" w:leader="dot" w:pos="8630"/>
        </w:tabs>
        <w:rPr>
          <w:i w:val="0"/>
          <w:noProof/>
          <w:sz w:val="24"/>
          <w:szCs w:val="24"/>
          <w:lang w:eastAsia="ja-JP"/>
        </w:rPr>
      </w:pPr>
      <w:r>
        <w:rPr>
          <w:noProof/>
        </w:rPr>
        <w:t>2.2.5  Papa Parse</w:t>
      </w:r>
      <w:r>
        <w:rPr>
          <w:noProof/>
        </w:rPr>
        <w:tab/>
      </w:r>
      <w:r>
        <w:rPr>
          <w:noProof/>
        </w:rPr>
        <w:fldChar w:fldCharType="begin"/>
      </w:r>
      <w:r>
        <w:rPr>
          <w:noProof/>
        </w:rPr>
        <w:instrText xml:space="preserve"> PAGEREF _Toc368143429 \h </w:instrText>
      </w:r>
      <w:r>
        <w:rPr>
          <w:noProof/>
        </w:rPr>
      </w:r>
      <w:r>
        <w:rPr>
          <w:noProof/>
        </w:rPr>
        <w:fldChar w:fldCharType="separate"/>
      </w:r>
      <w:r>
        <w:rPr>
          <w:noProof/>
        </w:rPr>
        <w:t>9</w:t>
      </w:r>
      <w:r>
        <w:rPr>
          <w:noProof/>
        </w:rPr>
        <w:fldChar w:fldCharType="end"/>
      </w:r>
    </w:p>
    <w:p w14:paraId="33947742" w14:textId="77777777" w:rsidR="004C0379" w:rsidRDefault="004C0379">
      <w:pPr>
        <w:pStyle w:val="TOC3"/>
        <w:tabs>
          <w:tab w:val="right" w:leader="dot" w:pos="8630"/>
        </w:tabs>
        <w:rPr>
          <w:i w:val="0"/>
          <w:noProof/>
          <w:sz w:val="24"/>
          <w:szCs w:val="24"/>
          <w:lang w:eastAsia="ja-JP"/>
        </w:rPr>
      </w:pPr>
      <w:r w:rsidRPr="00923FDC">
        <w:rPr>
          <w:noProof/>
          <w:shd w:val="clear" w:color="auto" w:fill="FFFFFF"/>
        </w:rPr>
        <w:t>2.2.6.  Chart.js</w:t>
      </w:r>
      <w:r>
        <w:rPr>
          <w:noProof/>
        </w:rPr>
        <w:tab/>
      </w:r>
      <w:r>
        <w:rPr>
          <w:noProof/>
        </w:rPr>
        <w:fldChar w:fldCharType="begin"/>
      </w:r>
      <w:r>
        <w:rPr>
          <w:noProof/>
        </w:rPr>
        <w:instrText xml:space="preserve"> PAGEREF _Toc368143430 \h </w:instrText>
      </w:r>
      <w:r>
        <w:rPr>
          <w:noProof/>
        </w:rPr>
      </w:r>
      <w:r>
        <w:rPr>
          <w:noProof/>
        </w:rPr>
        <w:fldChar w:fldCharType="separate"/>
      </w:r>
      <w:r>
        <w:rPr>
          <w:noProof/>
        </w:rPr>
        <w:t>10</w:t>
      </w:r>
      <w:r>
        <w:rPr>
          <w:noProof/>
        </w:rPr>
        <w:fldChar w:fldCharType="end"/>
      </w:r>
    </w:p>
    <w:p w14:paraId="61AFDDFD" w14:textId="77777777" w:rsidR="004C0379" w:rsidRDefault="004C0379">
      <w:pPr>
        <w:pStyle w:val="TOC2"/>
        <w:tabs>
          <w:tab w:val="right" w:leader="dot" w:pos="8630"/>
        </w:tabs>
        <w:rPr>
          <w:noProof/>
          <w:sz w:val="24"/>
          <w:szCs w:val="24"/>
          <w:lang w:eastAsia="ja-JP"/>
        </w:rPr>
      </w:pPr>
      <w:r>
        <w:rPr>
          <w:noProof/>
        </w:rPr>
        <w:t>2.3.  Bases de Datos</w:t>
      </w:r>
      <w:r>
        <w:rPr>
          <w:noProof/>
        </w:rPr>
        <w:tab/>
      </w:r>
      <w:r>
        <w:rPr>
          <w:noProof/>
        </w:rPr>
        <w:fldChar w:fldCharType="begin"/>
      </w:r>
      <w:r>
        <w:rPr>
          <w:noProof/>
        </w:rPr>
        <w:instrText xml:space="preserve"> PAGEREF _Toc368143431 \h </w:instrText>
      </w:r>
      <w:r>
        <w:rPr>
          <w:noProof/>
        </w:rPr>
      </w:r>
      <w:r>
        <w:rPr>
          <w:noProof/>
        </w:rPr>
        <w:fldChar w:fldCharType="separate"/>
      </w:r>
      <w:r>
        <w:rPr>
          <w:noProof/>
        </w:rPr>
        <w:t>10</w:t>
      </w:r>
      <w:r>
        <w:rPr>
          <w:noProof/>
        </w:rPr>
        <w:fldChar w:fldCharType="end"/>
      </w:r>
    </w:p>
    <w:p w14:paraId="32E429E6" w14:textId="77777777" w:rsidR="004C0379" w:rsidRDefault="004C0379">
      <w:pPr>
        <w:pStyle w:val="TOC3"/>
        <w:tabs>
          <w:tab w:val="right" w:leader="dot" w:pos="8630"/>
        </w:tabs>
        <w:rPr>
          <w:i w:val="0"/>
          <w:noProof/>
          <w:sz w:val="24"/>
          <w:szCs w:val="24"/>
          <w:lang w:eastAsia="ja-JP"/>
        </w:rPr>
      </w:pPr>
      <w:r>
        <w:rPr>
          <w:noProof/>
        </w:rPr>
        <w:t>2.3.1.  SQLite</w:t>
      </w:r>
      <w:r>
        <w:rPr>
          <w:noProof/>
        </w:rPr>
        <w:tab/>
      </w:r>
      <w:r>
        <w:rPr>
          <w:noProof/>
        </w:rPr>
        <w:fldChar w:fldCharType="begin"/>
      </w:r>
      <w:r>
        <w:rPr>
          <w:noProof/>
        </w:rPr>
        <w:instrText xml:space="preserve"> PAGEREF _Toc368143432 \h </w:instrText>
      </w:r>
      <w:r>
        <w:rPr>
          <w:noProof/>
        </w:rPr>
      </w:r>
      <w:r>
        <w:rPr>
          <w:noProof/>
        </w:rPr>
        <w:fldChar w:fldCharType="separate"/>
      </w:r>
      <w:r>
        <w:rPr>
          <w:noProof/>
        </w:rPr>
        <w:t>11</w:t>
      </w:r>
      <w:r>
        <w:rPr>
          <w:noProof/>
        </w:rPr>
        <w:fldChar w:fldCharType="end"/>
      </w:r>
    </w:p>
    <w:p w14:paraId="7628211C" w14:textId="77777777" w:rsidR="004C0379" w:rsidRDefault="004C0379">
      <w:pPr>
        <w:pStyle w:val="TOC3"/>
        <w:tabs>
          <w:tab w:val="right" w:leader="dot" w:pos="8630"/>
        </w:tabs>
        <w:rPr>
          <w:i w:val="0"/>
          <w:noProof/>
          <w:sz w:val="24"/>
          <w:szCs w:val="24"/>
          <w:lang w:eastAsia="ja-JP"/>
        </w:rPr>
      </w:pPr>
      <w:r>
        <w:rPr>
          <w:noProof/>
        </w:rPr>
        <w:t>2.3.2.  ACID</w:t>
      </w:r>
      <w:r>
        <w:rPr>
          <w:noProof/>
        </w:rPr>
        <w:tab/>
      </w:r>
      <w:r>
        <w:rPr>
          <w:noProof/>
        </w:rPr>
        <w:fldChar w:fldCharType="begin"/>
      </w:r>
      <w:r>
        <w:rPr>
          <w:noProof/>
        </w:rPr>
        <w:instrText xml:space="preserve"> PAGEREF _Toc368143433 \h </w:instrText>
      </w:r>
      <w:r>
        <w:rPr>
          <w:noProof/>
        </w:rPr>
      </w:r>
      <w:r>
        <w:rPr>
          <w:noProof/>
        </w:rPr>
        <w:fldChar w:fldCharType="separate"/>
      </w:r>
      <w:r>
        <w:rPr>
          <w:noProof/>
        </w:rPr>
        <w:t>11</w:t>
      </w:r>
      <w:r>
        <w:rPr>
          <w:noProof/>
        </w:rPr>
        <w:fldChar w:fldCharType="end"/>
      </w:r>
    </w:p>
    <w:p w14:paraId="7C8B3717" w14:textId="77777777" w:rsidR="004C0379" w:rsidRDefault="004C0379">
      <w:pPr>
        <w:pStyle w:val="TOC2"/>
        <w:tabs>
          <w:tab w:val="right" w:leader="dot" w:pos="8630"/>
        </w:tabs>
        <w:rPr>
          <w:noProof/>
          <w:sz w:val="24"/>
          <w:szCs w:val="24"/>
          <w:lang w:eastAsia="ja-JP"/>
        </w:rPr>
      </w:pPr>
      <w:r>
        <w:rPr>
          <w:noProof/>
        </w:rPr>
        <w:t>2.4.  Sensor Inercial - IMU</w:t>
      </w:r>
      <w:r>
        <w:rPr>
          <w:noProof/>
        </w:rPr>
        <w:tab/>
      </w:r>
      <w:r>
        <w:rPr>
          <w:noProof/>
        </w:rPr>
        <w:fldChar w:fldCharType="begin"/>
      </w:r>
      <w:r>
        <w:rPr>
          <w:noProof/>
        </w:rPr>
        <w:instrText xml:space="preserve"> PAGEREF _Toc368143434 \h </w:instrText>
      </w:r>
      <w:r>
        <w:rPr>
          <w:noProof/>
        </w:rPr>
      </w:r>
      <w:r>
        <w:rPr>
          <w:noProof/>
        </w:rPr>
        <w:fldChar w:fldCharType="separate"/>
      </w:r>
      <w:r>
        <w:rPr>
          <w:noProof/>
        </w:rPr>
        <w:t>12</w:t>
      </w:r>
      <w:r>
        <w:rPr>
          <w:noProof/>
        </w:rPr>
        <w:fldChar w:fldCharType="end"/>
      </w:r>
    </w:p>
    <w:p w14:paraId="03CD5A61" w14:textId="77777777" w:rsidR="004C0379" w:rsidRDefault="004C0379">
      <w:pPr>
        <w:pStyle w:val="TOC3"/>
        <w:tabs>
          <w:tab w:val="right" w:leader="dot" w:pos="8630"/>
        </w:tabs>
        <w:rPr>
          <w:i w:val="0"/>
          <w:noProof/>
          <w:sz w:val="24"/>
          <w:szCs w:val="24"/>
          <w:lang w:eastAsia="ja-JP"/>
        </w:rPr>
      </w:pPr>
      <w:r>
        <w:rPr>
          <w:noProof/>
        </w:rPr>
        <w:t>2.4.1.  Werium Basic Pro</w:t>
      </w:r>
      <w:r>
        <w:rPr>
          <w:noProof/>
        </w:rPr>
        <w:tab/>
      </w:r>
      <w:r>
        <w:rPr>
          <w:noProof/>
        </w:rPr>
        <w:fldChar w:fldCharType="begin"/>
      </w:r>
      <w:r>
        <w:rPr>
          <w:noProof/>
        </w:rPr>
        <w:instrText xml:space="preserve"> PAGEREF _Toc368143435 \h </w:instrText>
      </w:r>
      <w:r>
        <w:rPr>
          <w:noProof/>
        </w:rPr>
      </w:r>
      <w:r>
        <w:rPr>
          <w:noProof/>
        </w:rPr>
        <w:fldChar w:fldCharType="separate"/>
      </w:r>
      <w:r>
        <w:rPr>
          <w:noProof/>
        </w:rPr>
        <w:t>13</w:t>
      </w:r>
      <w:r>
        <w:rPr>
          <w:noProof/>
        </w:rPr>
        <w:fldChar w:fldCharType="end"/>
      </w:r>
    </w:p>
    <w:p w14:paraId="7810F9CD" w14:textId="77777777" w:rsidR="004C0379" w:rsidRDefault="004C0379">
      <w:pPr>
        <w:pStyle w:val="TOC1"/>
        <w:tabs>
          <w:tab w:val="right" w:leader="dot" w:pos="8630"/>
        </w:tabs>
        <w:rPr>
          <w:rFonts w:asciiTheme="minorHAnsi" w:hAnsiTheme="minorHAnsi"/>
          <w:b w:val="0"/>
          <w:noProof/>
          <w:color w:val="auto"/>
          <w:lang w:eastAsia="ja-JP"/>
        </w:rPr>
      </w:pPr>
      <w:r>
        <w:rPr>
          <w:noProof/>
        </w:rPr>
        <w:t>3.  Diseño</w:t>
      </w:r>
      <w:r>
        <w:rPr>
          <w:noProof/>
        </w:rPr>
        <w:tab/>
      </w:r>
      <w:r>
        <w:rPr>
          <w:noProof/>
        </w:rPr>
        <w:fldChar w:fldCharType="begin"/>
      </w:r>
      <w:r>
        <w:rPr>
          <w:noProof/>
        </w:rPr>
        <w:instrText xml:space="preserve"> PAGEREF _Toc368143436 \h </w:instrText>
      </w:r>
      <w:r>
        <w:rPr>
          <w:noProof/>
        </w:rPr>
      </w:r>
      <w:r>
        <w:rPr>
          <w:noProof/>
        </w:rPr>
        <w:fldChar w:fldCharType="separate"/>
      </w:r>
      <w:r>
        <w:rPr>
          <w:noProof/>
        </w:rPr>
        <w:t>13</w:t>
      </w:r>
      <w:r>
        <w:rPr>
          <w:noProof/>
        </w:rPr>
        <w:fldChar w:fldCharType="end"/>
      </w:r>
    </w:p>
    <w:p w14:paraId="3E4C2103" w14:textId="77777777" w:rsidR="004C0379" w:rsidRDefault="004C0379">
      <w:pPr>
        <w:pStyle w:val="TOC2"/>
        <w:tabs>
          <w:tab w:val="right" w:leader="dot" w:pos="8630"/>
        </w:tabs>
        <w:rPr>
          <w:noProof/>
          <w:sz w:val="24"/>
          <w:szCs w:val="24"/>
          <w:lang w:eastAsia="ja-JP"/>
        </w:rPr>
      </w:pPr>
      <w:r>
        <w:rPr>
          <w:noProof/>
        </w:rPr>
        <w:t>3.1.  Descripción del problema</w:t>
      </w:r>
      <w:r>
        <w:rPr>
          <w:noProof/>
        </w:rPr>
        <w:tab/>
      </w:r>
      <w:r>
        <w:rPr>
          <w:noProof/>
        </w:rPr>
        <w:fldChar w:fldCharType="begin"/>
      </w:r>
      <w:r>
        <w:rPr>
          <w:noProof/>
        </w:rPr>
        <w:instrText xml:space="preserve"> PAGEREF _Toc368143437 \h </w:instrText>
      </w:r>
      <w:r>
        <w:rPr>
          <w:noProof/>
        </w:rPr>
      </w:r>
      <w:r>
        <w:rPr>
          <w:noProof/>
        </w:rPr>
        <w:fldChar w:fldCharType="separate"/>
      </w:r>
      <w:r>
        <w:rPr>
          <w:noProof/>
        </w:rPr>
        <w:t>14</w:t>
      </w:r>
      <w:r>
        <w:rPr>
          <w:noProof/>
        </w:rPr>
        <w:fldChar w:fldCharType="end"/>
      </w:r>
    </w:p>
    <w:p w14:paraId="099B4D87" w14:textId="77777777" w:rsidR="004C0379" w:rsidRDefault="004C0379">
      <w:pPr>
        <w:pStyle w:val="TOC2"/>
        <w:tabs>
          <w:tab w:val="right" w:leader="dot" w:pos="8630"/>
        </w:tabs>
        <w:rPr>
          <w:noProof/>
          <w:sz w:val="24"/>
          <w:szCs w:val="24"/>
          <w:lang w:eastAsia="ja-JP"/>
        </w:rPr>
      </w:pPr>
      <w:r>
        <w:rPr>
          <w:noProof/>
        </w:rPr>
        <w:t>3.2.  Requisitos</w:t>
      </w:r>
      <w:r>
        <w:rPr>
          <w:noProof/>
        </w:rPr>
        <w:tab/>
      </w:r>
      <w:r>
        <w:rPr>
          <w:noProof/>
        </w:rPr>
        <w:fldChar w:fldCharType="begin"/>
      </w:r>
      <w:r>
        <w:rPr>
          <w:noProof/>
        </w:rPr>
        <w:instrText xml:space="preserve"> PAGEREF _Toc368143438 \h </w:instrText>
      </w:r>
      <w:r>
        <w:rPr>
          <w:noProof/>
        </w:rPr>
      </w:r>
      <w:r>
        <w:rPr>
          <w:noProof/>
        </w:rPr>
        <w:fldChar w:fldCharType="separate"/>
      </w:r>
      <w:r>
        <w:rPr>
          <w:noProof/>
        </w:rPr>
        <w:t>14</w:t>
      </w:r>
      <w:r>
        <w:rPr>
          <w:noProof/>
        </w:rPr>
        <w:fldChar w:fldCharType="end"/>
      </w:r>
    </w:p>
    <w:p w14:paraId="25F9FAED" w14:textId="77777777" w:rsidR="004C0379" w:rsidRDefault="004C0379">
      <w:pPr>
        <w:pStyle w:val="TOC3"/>
        <w:tabs>
          <w:tab w:val="right" w:leader="dot" w:pos="8630"/>
        </w:tabs>
        <w:rPr>
          <w:i w:val="0"/>
          <w:noProof/>
          <w:sz w:val="24"/>
          <w:szCs w:val="24"/>
          <w:lang w:eastAsia="ja-JP"/>
        </w:rPr>
      </w:pPr>
      <w:r>
        <w:rPr>
          <w:noProof/>
        </w:rPr>
        <w:t>3.2.1.  Requisitos Funcionales</w:t>
      </w:r>
      <w:r>
        <w:rPr>
          <w:noProof/>
        </w:rPr>
        <w:tab/>
      </w:r>
      <w:r>
        <w:rPr>
          <w:noProof/>
        </w:rPr>
        <w:fldChar w:fldCharType="begin"/>
      </w:r>
      <w:r>
        <w:rPr>
          <w:noProof/>
        </w:rPr>
        <w:instrText xml:space="preserve"> PAGEREF _Toc368143439 \h </w:instrText>
      </w:r>
      <w:r>
        <w:rPr>
          <w:noProof/>
        </w:rPr>
      </w:r>
      <w:r>
        <w:rPr>
          <w:noProof/>
        </w:rPr>
        <w:fldChar w:fldCharType="separate"/>
      </w:r>
      <w:r>
        <w:rPr>
          <w:noProof/>
        </w:rPr>
        <w:t>14</w:t>
      </w:r>
      <w:r>
        <w:rPr>
          <w:noProof/>
        </w:rPr>
        <w:fldChar w:fldCharType="end"/>
      </w:r>
    </w:p>
    <w:p w14:paraId="021C297F" w14:textId="77777777" w:rsidR="004C0379" w:rsidRDefault="004C0379">
      <w:pPr>
        <w:pStyle w:val="TOC3"/>
        <w:tabs>
          <w:tab w:val="right" w:leader="dot" w:pos="8630"/>
        </w:tabs>
        <w:rPr>
          <w:i w:val="0"/>
          <w:noProof/>
          <w:sz w:val="24"/>
          <w:szCs w:val="24"/>
          <w:lang w:eastAsia="ja-JP"/>
        </w:rPr>
      </w:pPr>
      <w:r>
        <w:rPr>
          <w:noProof/>
        </w:rPr>
        <w:t>3.2.2.  Requisitos no Funcionales</w:t>
      </w:r>
      <w:r>
        <w:rPr>
          <w:noProof/>
        </w:rPr>
        <w:tab/>
      </w:r>
      <w:r>
        <w:rPr>
          <w:noProof/>
        </w:rPr>
        <w:fldChar w:fldCharType="begin"/>
      </w:r>
      <w:r>
        <w:rPr>
          <w:noProof/>
        </w:rPr>
        <w:instrText xml:space="preserve"> PAGEREF _Toc368143440 \h </w:instrText>
      </w:r>
      <w:r>
        <w:rPr>
          <w:noProof/>
        </w:rPr>
      </w:r>
      <w:r>
        <w:rPr>
          <w:noProof/>
        </w:rPr>
        <w:fldChar w:fldCharType="separate"/>
      </w:r>
      <w:r>
        <w:rPr>
          <w:noProof/>
        </w:rPr>
        <w:t>15</w:t>
      </w:r>
      <w:r>
        <w:rPr>
          <w:noProof/>
        </w:rPr>
        <w:fldChar w:fldCharType="end"/>
      </w:r>
    </w:p>
    <w:p w14:paraId="0D70A6FC" w14:textId="77777777" w:rsidR="004C0379" w:rsidRDefault="004C0379">
      <w:pPr>
        <w:pStyle w:val="TOC2"/>
        <w:tabs>
          <w:tab w:val="right" w:leader="dot" w:pos="8630"/>
        </w:tabs>
        <w:rPr>
          <w:noProof/>
          <w:sz w:val="24"/>
          <w:szCs w:val="24"/>
          <w:lang w:eastAsia="ja-JP"/>
        </w:rPr>
      </w:pPr>
      <w:r>
        <w:rPr>
          <w:noProof/>
        </w:rPr>
        <w:t>3.3.  Casos de uso</w:t>
      </w:r>
      <w:r>
        <w:rPr>
          <w:noProof/>
        </w:rPr>
        <w:tab/>
      </w:r>
      <w:r>
        <w:rPr>
          <w:noProof/>
        </w:rPr>
        <w:fldChar w:fldCharType="begin"/>
      </w:r>
      <w:r>
        <w:rPr>
          <w:noProof/>
        </w:rPr>
        <w:instrText xml:space="preserve"> PAGEREF _Toc368143441 \h </w:instrText>
      </w:r>
      <w:r>
        <w:rPr>
          <w:noProof/>
        </w:rPr>
      </w:r>
      <w:r>
        <w:rPr>
          <w:noProof/>
        </w:rPr>
        <w:fldChar w:fldCharType="separate"/>
      </w:r>
      <w:r>
        <w:rPr>
          <w:noProof/>
        </w:rPr>
        <w:t>15</w:t>
      </w:r>
      <w:r>
        <w:rPr>
          <w:noProof/>
        </w:rPr>
        <w:fldChar w:fldCharType="end"/>
      </w:r>
    </w:p>
    <w:p w14:paraId="35C2CDB8" w14:textId="77777777" w:rsidR="004C0379" w:rsidRDefault="004C0379">
      <w:pPr>
        <w:pStyle w:val="TOC2"/>
        <w:tabs>
          <w:tab w:val="right" w:leader="dot" w:pos="8630"/>
        </w:tabs>
        <w:rPr>
          <w:noProof/>
          <w:sz w:val="24"/>
          <w:szCs w:val="24"/>
          <w:lang w:eastAsia="ja-JP"/>
        </w:rPr>
      </w:pPr>
      <w:r>
        <w:rPr>
          <w:noProof/>
        </w:rPr>
        <w:t>3.4.  Matriz de trazabilidad</w:t>
      </w:r>
      <w:r>
        <w:rPr>
          <w:noProof/>
        </w:rPr>
        <w:tab/>
      </w:r>
      <w:r>
        <w:rPr>
          <w:noProof/>
        </w:rPr>
        <w:fldChar w:fldCharType="begin"/>
      </w:r>
      <w:r>
        <w:rPr>
          <w:noProof/>
        </w:rPr>
        <w:instrText xml:space="preserve"> PAGEREF _Toc368143442 \h </w:instrText>
      </w:r>
      <w:r>
        <w:rPr>
          <w:noProof/>
        </w:rPr>
      </w:r>
      <w:r>
        <w:rPr>
          <w:noProof/>
        </w:rPr>
        <w:fldChar w:fldCharType="separate"/>
      </w:r>
      <w:r>
        <w:rPr>
          <w:noProof/>
        </w:rPr>
        <w:t>19</w:t>
      </w:r>
      <w:r>
        <w:rPr>
          <w:noProof/>
        </w:rPr>
        <w:fldChar w:fldCharType="end"/>
      </w:r>
    </w:p>
    <w:p w14:paraId="0D5AD0DB" w14:textId="77777777" w:rsidR="004C0379" w:rsidRDefault="004C0379">
      <w:pPr>
        <w:pStyle w:val="TOC2"/>
        <w:tabs>
          <w:tab w:val="right" w:leader="dot" w:pos="8630"/>
        </w:tabs>
        <w:rPr>
          <w:noProof/>
          <w:sz w:val="24"/>
          <w:szCs w:val="24"/>
          <w:lang w:eastAsia="ja-JP"/>
        </w:rPr>
      </w:pPr>
      <w:r>
        <w:rPr>
          <w:noProof/>
        </w:rPr>
        <w:t>3.5.  Arquitectura del sistema</w:t>
      </w:r>
      <w:r>
        <w:rPr>
          <w:noProof/>
        </w:rPr>
        <w:tab/>
      </w:r>
      <w:r>
        <w:rPr>
          <w:noProof/>
        </w:rPr>
        <w:fldChar w:fldCharType="begin"/>
      </w:r>
      <w:r>
        <w:rPr>
          <w:noProof/>
        </w:rPr>
        <w:instrText xml:space="preserve"> PAGEREF _Toc368143443 \h </w:instrText>
      </w:r>
      <w:r>
        <w:rPr>
          <w:noProof/>
        </w:rPr>
      </w:r>
      <w:r>
        <w:rPr>
          <w:noProof/>
        </w:rPr>
        <w:fldChar w:fldCharType="separate"/>
      </w:r>
      <w:r>
        <w:rPr>
          <w:noProof/>
        </w:rPr>
        <w:t>20</w:t>
      </w:r>
      <w:r>
        <w:rPr>
          <w:noProof/>
        </w:rPr>
        <w:fldChar w:fldCharType="end"/>
      </w:r>
    </w:p>
    <w:p w14:paraId="700B2032" w14:textId="77777777" w:rsidR="004C0379" w:rsidRDefault="004C0379">
      <w:pPr>
        <w:pStyle w:val="TOC3"/>
        <w:tabs>
          <w:tab w:val="right" w:leader="dot" w:pos="8630"/>
        </w:tabs>
        <w:rPr>
          <w:i w:val="0"/>
          <w:noProof/>
          <w:sz w:val="24"/>
          <w:szCs w:val="24"/>
          <w:lang w:eastAsia="ja-JP"/>
        </w:rPr>
      </w:pPr>
      <w:r>
        <w:rPr>
          <w:noProof/>
        </w:rPr>
        <w:t>3.5.1.  Diseño visual (Storyboard) de la aplicación web</w:t>
      </w:r>
      <w:r>
        <w:rPr>
          <w:noProof/>
        </w:rPr>
        <w:tab/>
      </w:r>
      <w:r>
        <w:rPr>
          <w:noProof/>
        </w:rPr>
        <w:fldChar w:fldCharType="begin"/>
      </w:r>
      <w:r>
        <w:rPr>
          <w:noProof/>
        </w:rPr>
        <w:instrText xml:space="preserve"> PAGEREF _Toc368143444 \h </w:instrText>
      </w:r>
      <w:r>
        <w:rPr>
          <w:noProof/>
        </w:rPr>
      </w:r>
      <w:r>
        <w:rPr>
          <w:noProof/>
        </w:rPr>
        <w:fldChar w:fldCharType="separate"/>
      </w:r>
      <w:r>
        <w:rPr>
          <w:noProof/>
        </w:rPr>
        <w:t>20</w:t>
      </w:r>
      <w:r>
        <w:rPr>
          <w:noProof/>
        </w:rPr>
        <w:fldChar w:fldCharType="end"/>
      </w:r>
    </w:p>
    <w:p w14:paraId="75DF18AB" w14:textId="77777777" w:rsidR="004C0379" w:rsidRDefault="004C0379">
      <w:pPr>
        <w:pStyle w:val="TOC3"/>
        <w:tabs>
          <w:tab w:val="right" w:leader="dot" w:pos="8630"/>
        </w:tabs>
        <w:rPr>
          <w:i w:val="0"/>
          <w:noProof/>
          <w:sz w:val="24"/>
          <w:szCs w:val="24"/>
          <w:lang w:eastAsia="ja-JP"/>
        </w:rPr>
      </w:pPr>
      <w:r>
        <w:rPr>
          <w:noProof/>
        </w:rPr>
        <w:t>3.5.2  Esquema del modelo de datos</w:t>
      </w:r>
      <w:r>
        <w:rPr>
          <w:noProof/>
        </w:rPr>
        <w:tab/>
      </w:r>
      <w:r>
        <w:rPr>
          <w:noProof/>
        </w:rPr>
        <w:fldChar w:fldCharType="begin"/>
      </w:r>
      <w:r>
        <w:rPr>
          <w:noProof/>
        </w:rPr>
        <w:instrText xml:space="preserve"> PAGEREF _Toc368143445 \h </w:instrText>
      </w:r>
      <w:r>
        <w:rPr>
          <w:noProof/>
        </w:rPr>
      </w:r>
      <w:r>
        <w:rPr>
          <w:noProof/>
        </w:rPr>
        <w:fldChar w:fldCharType="separate"/>
      </w:r>
      <w:r>
        <w:rPr>
          <w:noProof/>
        </w:rPr>
        <w:t>22</w:t>
      </w:r>
      <w:r>
        <w:rPr>
          <w:noProof/>
        </w:rPr>
        <w:fldChar w:fldCharType="end"/>
      </w:r>
    </w:p>
    <w:p w14:paraId="0AC257BA" w14:textId="77777777" w:rsidR="004C0379" w:rsidRDefault="004C0379">
      <w:pPr>
        <w:pStyle w:val="TOC3"/>
        <w:tabs>
          <w:tab w:val="right" w:leader="dot" w:pos="8630"/>
        </w:tabs>
        <w:rPr>
          <w:i w:val="0"/>
          <w:noProof/>
          <w:sz w:val="24"/>
          <w:szCs w:val="24"/>
          <w:lang w:eastAsia="ja-JP"/>
        </w:rPr>
      </w:pPr>
      <w:r>
        <w:rPr>
          <w:noProof/>
        </w:rPr>
        <w:t>3.5.3  Estructura del archivo CSV</w:t>
      </w:r>
      <w:r>
        <w:rPr>
          <w:noProof/>
        </w:rPr>
        <w:tab/>
      </w:r>
      <w:r>
        <w:rPr>
          <w:noProof/>
        </w:rPr>
        <w:fldChar w:fldCharType="begin"/>
      </w:r>
      <w:r>
        <w:rPr>
          <w:noProof/>
        </w:rPr>
        <w:instrText xml:space="preserve"> PAGEREF _Toc368143446 \h </w:instrText>
      </w:r>
      <w:r>
        <w:rPr>
          <w:noProof/>
        </w:rPr>
      </w:r>
      <w:r>
        <w:rPr>
          <w:noProof/>
        </w:rPr>
        <w:fldChar w:fldCharType="separate"/>
      </w:r>
      <w:r>
        <w:rPr>
          <w:noProof/>
        </w:rPr>
        <w:t>26</w:t>
      </w:r>
      <w:r>
        <w:rPr>
          <w:noProof/>
        </w:rPr>
        <w:fldChar w:fldCharType="end"/>
      </w:r>
    </w:p>
    <w:p w14:paraId="5CAC3AEF" w14:textId="77777777" w:rsidR="004C0379" w:rsidRDefault="004C0379">
      <w:pPr>
        <w:pStyle w:val="TOC1"/>
        <w:tabs>
          <w:tab w:val="right" w:leader="dot" w:pos="8630"/>
        </w:tabs>
        <w:rPr>
          <w:rFonts w:asciiTheme="minorHAnsi" w:hAnsiTheme="minorHAnsi"/>
          <w:b w:val="0"/>
          <w:noProof/>
          <w:color w:val="auto"/>
          <w:lang w:eastAsia="ja-JP"/>
        </w:rPr>
      </w:pPr>
      <w:r>
        <w:rPr>
          <w:noProof/>
        </w:rPr>
        <w:t>4.  Implementación</w:t>
      </w:r>
      <w:r>
        <w:rPr>
          <w:noProof/>
        </w:rPr>
        <w:tab/>
      </w:r>
      <w:r>
        <w:rPr>
          <w:noProof/>
        </w:rPr>
        <w:fldChar w:fldCharType="begin"/>
      </w:r>
      <w:r>
        <w:rPr>
          <w:noProof/>
        </w:rPr>
        <w:instrText xml:space="preserve"> PAGEREF _Toc368143447 \h </w:instrText>
      </w:r>
      <w:r>
        <w:rPr>
          <w:noProof/>
        </w:rPr>
      </w:r>
      <w:r>
        <w:rPr>
          <w:noProof/>
        </w:rPr>
        <w:fldChar w:fldCharType="separate"/>
      </w:r>
      <w:r>
        <w:rPr>
          <w:noProof/>
        </w:rPr>
        <w:t>27</w:t>
      </w:r>
      <w:r>
        <w:rPr>
          <w:noProof/>
        </w:rPr>
        <w:fldChar w:fldCharType="end"/>
      </w:r>
    </w:p>
    <w:p w14:paraId="565DBDC9" w14:textId="77777777" w:rsidR="004C0379" w:rsidRDefault="004C0379">
      <w:pPr>
        <w:pStyle w:val="TOC2"/>
        <w:tabs>
          <w:tab w:val="right" w:leader="dot" w:pos="8630"/>
        </w:tabs>
        <w:rPr>
          <w:noProof/>
          <w:sz w:val="24"/>
          <w:szCs w:val="24"/>
          <w:lang w:eastAsia="ja-JP"/>
        </w:rPr>
      </w:pPr>
      <w:r>
        <w:rPr>
          <w:noProof/>
        </w:rPr>
        <w:t>4.1.  Comunicación Cliente-Servidor</w:t>
      </w:r>
      <w:r>
        <w:rPr>
          <w:noProof/>
        </w:rPr>
        <w:tab/>
      </w:r>
      <w:r>
        <w:rPr>
          <w:noProof/>
        </w:rPr>
        <w:fldChar w:fldCharType="begin"/>
      </w:r>
      <w:r>
        <w:rPr>
          <w:noProof/>
        </w:rPr>
        <w:instrText xml:space="preserve"> PAGEREF _Toc368143448 \h </w:instrText>
      </w:r>
      <w:r>
        <w:rPr>
          <w:noProof/>
        </w:rPr>
      </w:r>
      <w:r>
        <w:rPr>
          <w:noProof/>
        </w:rPr>
        <w:fldChar w:fldCharType="separate"/>
      </w:r>
      <w:r>
        <w:rPr>
          <w:noProof/>
        </w:rPr>
        <w:t>27</w:t>
      </w:r>
      <w:r>
        <w:rPr>
          <w:noProof/>
        </w:rPr>
        <w:fldChar w:fldCharType="end"/>
      </w:r>
    </w:p>
    <w:p w14:paraId="6546B57D" w14:textId="77777777" w:rsidR="004C0379" w:rsidRDefault="004C0379">
      <w:pPr>
        <w:pStyle w:val="TOC3"/>
        <w:tabs>
          <w:tab w:val="right" w:leader="dot" w:pos="8630"/>
        </w:tabs>
        <w:rPr>
          <w:i w:val="0"/>
          <w:noProof/>
          <w:sz w:val="24"/>
          <w:szCs w:val="24"/>
          <w:lang w:eastAsia="ja-JP"/>
        </w:rPr>
      </w:pPr>
      <w:r>
        <w:rPr>
          <w:noProof/>
        </w:rPr>
        <w:t>4.1.1.  Servidor</w:t>
      </w:r>
      <w:r>
        <w:rPr>
          <w:noProof/>
        </w:rPr>
        <w:tab/>
      </w:r>
      <w:r>
        <w:rPr>
          <w:noProof/>
        </w:rPr>
        <w:fldChar w:fldCharType="begin"/>
      </w:r>
      <w:r>
        <w:rPr>
          <w:noProof/>
        </w:rPr>
        <w:instrText xml:space="preserve"> PAGEREF _Toc368143449 \h </w:instrText>
      </w:r>
      <w:r>
        <w:rPr>
          <w:noProof/>
        </w:rPr>
      </w:r>
      <w:r>
        <w:rPr>
          <w:noProof/>
        </w:rPr>
        <w:fldChar w:fldCharType="separate"/>
      </w:r>
      <w:r>
        <w:rPr>
          <w:noProof/>
        </w:rPr>
        <w:t>27</w:t>
      </w:r>
      <w:r>
        <w:rPr>
          <w:noProof/>
        </w:rPr>
        <w:fldChar w:fldCharType="end"/>
      </w:r>
    </w:p>
    <w:p w14:paraId="64AD64B5" w14:textId="77777777" w:rsidR="004C0379" w:rsidRDefault="004C0379">
      <w:pPr>
        <w:pStyle w:val="TOC3"/>
        <w:tabs>
          <w:tab w:val="right" w:leader="dot" w:pos="8630"/>
        </w:tabs>
        <w:rPr>
          <w:i w:val="0"/>
          <w:noProof/>
          <w:sz w:val="24"/>
          <w:szCs w:val="24"/>
          <w:lang w:eastAsia="ja-JP"/>
        </w:rPr>
      </w:pPr>
      <w:r>
        <w:rPr>
          <w:noProof/>
        </w:rPr>
        <w:t>4.1.2.  Cliente</w:t>
      </w:r>
      <w:r>
        <w:rPr>
          <w:noProof/>
        </w:rPr>
        <w:tab/>
      </w:r>
      <w:r>
        <w:rPr>
          <w:noProof/>
        </w:rPr>
        <w:fldChar w:fldCharType="begin"/>
      </w:r>
      <w:r>
        <w:rPr>
          <w:noProof/>
        </w:rPr>
        <w:instrText xml:space="preserve"> PAGEREF _Toc368143450 \h </w:instrText>
      </w:r>
      <w:r>
        <w:rPr>
          <w:noProof/>
        </w:rPr>
      </w:r>
      <w:r>
        <w:rPr>
          <w:noProof/>
        </w:rPr>
        <w:fldChar w:fldCharType="separate"/>
      </w:r>
      <w:r>
        <w:rPr>
          <w:noProof/>
        </w:rPr>
        <w:t>28</w:t>
      </w:r>
      <w:r>
        <w:rPr>
          <w:noProof/>
        </w:rPr>
        <w:fldChar w:fldCharType="end"/>
      </w:r>
    </w:p>
    <w:p w14:paraId="6AFD6DF6" w14:textId="77777777" w:rsidR="004C0379" w:rsidRDefault="004C0379">
      <w:pPr>
        <w:pStyle w:val="TOC3"/>
        <w:tabs>
          <w:tab w:val="right" w:leader="dot" w:pos="8630"/>
        </w:tabs>
        <w:rPr>
          <w:i w:val="0"/>
          <w:noProof/>
          <w:sz w:val="24"/>
          <w:szCs w:val="24"/>
          <w:lang w:eastAsia="ja-JP"/>
        </w:rPr>
      </w:pPr>
      <w:r>
        <w:rPr>
          <w:noProof/>
        </w:rPr>
        <w:t>4.1.3  Despliegue del servidor</w:t>
      </w:r>
      <w:r>
        <w:rPr>
          <w:noProof/>
        </w:rPr>
        <w:tab/>
      </w:r>
      <w:r>
        <w:rPr>
          <w:noProof/>
        </w:rPr>
        <w:fldChar w:fldCharType="begin"/>
      </w:r>
      <w:r>
        <w:rPr>
          <w:noProof/>
        </w:rPr>
        <w:instrText xml:space="preserve"> PAGEREF _Toc368143451 \h </w:instrText>
      </w:r>
      <w:r>
        <w:rPr>
          <w:noProof/>
        </w:rPr>
      </w:r>
      <w:r>
        <w:rPr>
          <w:noProof/>
        </w:rPr>
        <w:fldChar w:fldCharType="separate"/>
      </w:r>
      <w:r>
        <w:rPr>
          <w:noProof/>
        </w:rPr>
        <w:t>28</w:t>
      </w:r>
      <w:r>
        <w:rPr>
          <w:noProof/>
        </w:rPr>
        <w:fldChar w:fldCharType="end"/>
      </w:r>
    </w:p>
    <w:p w14:paraId="17705A06" w14:textId="77777777" w:rsidR="004C0379" w:rsidRDefault="004C0379">
      <w:pPr>
        <w:pStyle w:val="TOC2"/>
        <w:tabs>
          <w:tab w:val="right" w:leader="dot" w:pos="8630"/>
        </w:tabs>
        <w:rPr>
          <w:noProof/>
          <w:sz w:val="24"/>
          <w:szCs w:val="24"/>
          <w:lang w:eastAsia="ja-JP"/>
        </w:rPr>
      </w:pPr>
      <w:r>
        <w:rPr>
          <w:noProof/>
        </w:rPr>
        <w:t>4.2.  SQLite</w:t>
      </w:r>
      <w:r>
        <w:rPr>
          <w:noProof/>
        </w:rPr>
        <w:tab/>
      </w:r>
      <w:r>
        <w:rPr>
          <w:noProof/>
        </w:rPr>
        <w:fldChar w:fldCharType="begin"/>
      </w:r>
      <w:r>
        <w:rPr>
          <w:noProof/>
        </w:rPr>
        <w:instrText xml:space="preserve"> PAGEREF _Toc368143452 \h </w:instrText>
      </w:r>
      <w:r>
        <w:rPr>
          <w:noProof/>
        </w:rPr>
      </w:r>
      <w:r>
        <w:rPr>
          <w:noProof/>
        </w:rPr>
        <w:fldChar w:fldCharType="separate"/>
      </w:r>
      <w:r>
        <w:rPr>
          <w:noProof/>
        </w:rPr>
        <w:t>29</w:t>
      </w:r>
      <w:r>
        <w:rPr>
          <w:noProof/>
        </w:rPr>
        <w:fldChar w:fldCharType="end"/>
      </w:r>
    </w:p>
    <w:p w14:paraId="4C3A6222" w14:textId="77777777" w:rsidR="004C0379" w:rsidRDefault="004C0379">
      <w:pPr>
        <w:pStyle w:val="TOC3"/>
        <w:tabs>
          <w:tab w:val="right" w:leader="dot" w:pos="8630"/>
        </w:tabs>
        <w:rPr>
          <w:i w:val="0"/>
          <w:noProof/>
          <w:sz w:val="24"/>
          <w:szCs w:val="24"/>
          <w:lang w:eastAsia="ja-JP"/>
        </w:rPr>
      </w:pPr>
      <w:r>
        <w:rPr>
          <w:noProof/>
        </w:rPr>
        <w:t>4.2.1.  Compatibilidad con el Servidor</w:t>
      </w:r>
      <w:r>
        <w:rPr>
          <w:noProof/>
        </w:rPr>
        <w:tab/>
      </w:r>
      <w:r>
        <w:rPr>
          <w:noProof/>
        </w:rPr>
        <w:fldChar w:fldCharType="begin"/>
      </w:r>
      <w:r>
        <w:rPr>
          <w:noProof/>
        </w:rPr>
        <w:instrText xml:space="preserve"> PAGEREF _Toc368143453 \h </w:instrText>
      </w:r>
      <w:r>
        <w:rPr>
          <w:noProof/>
        </w:rPr>
      </w:r>
      <w:r>
        <w:rPr>
          <w:noProof/>
        </w:rPr>
        <w:fldChar w:fldCharType="separate"/>
      </w:r>
      <w:r>
        <w:rPr>
          <w:noProof/>
        </w:rPr>
        <w:t>29</w:t>
      </w:r>
      <w:r>
        <w:rPr>
          <w:noProof/>
        </w:rPr>
        <w:fldChar w:fldCharType="end"/>
      </w:r>
    </w:p>
    <w:p w14:paraId="76D396E7" w14:textId="77777777" w:rsidR="004C0379" w:rsidRDefault="004C0379">
      <w:pPr>
        <w:pStyle w:val="TOC2"/>
        <w:tabs>
          <w:tab w:val="right" w:leader="dot" w:pos="8630"/>
        </w:tabs>
        <w:rPr>
          <w:noProof/>
          <w:sz w:val="24"/>
          <w:szCs w:val="24"/>
          <w:lang w:eastAsia="ja-JP"/>
        </w:rPr>
      </w:pPr>
      <w:r>
        <w:rPr>
          <w:noProof/>
        </w:rPr>
        <w:t>4.3.  Funciones</w:t>
      </w:r>
      <w:r>
        <w:rPr>
          <w:noProof/>
        </w:rPr>
        <w:tab/>
      </w:r>
      <w:r>
        <w:rPr>
          <w:noProof/>
        </w:rPr>
        <w:fldChar w:fldCharType="begin"/>
      </w:r>
      <w:r>
        <w:rPr>
          <w:noProof/>
        </w:rPr>
        <w:instrText xml:space="preserve"> PAGEREF _Toc368143454 \h </w:instrText>
      </w:r>
      <w:r>
        <w:rPr>
          <w:noProof/>
        </w:rPr>
      </w:r>
      <w:r>
        <w:rPr>
          <w:noProof/>
        </w:rPr>
        <w:fldChar w:fldCharType="separate"/>
      </w:r>
      <w:r>
        <w:rPr>
          <w:noProof/>
        </w:rPr>
        <w:t>30</w:t>
      </w:r>
      <w:r>
        <w:rPr>
          <w:noProof/>
        </w:rPr>
        <w:fldChar w:fldCharType="end"/>
      </w:r>
    </w:p>
    <w:p w14:paraId="2E5112FB" w14:textId="77777777" w:rsidR="004C0379" w:rsidRDefault="004C0379">
      <w:pPr>
        <w:pStyle w:val="TOC3"/>
        <w:tabs>
          <w:tab w:val="right" w:leader="dot" w:pos="8630"/>
        </w:tabs>
        <w:rPr>
          <w:i w:val="0"/>
          <w:noProof/>
          <w:sz w:val="24"/>
          <w:szCs w:val="24"/>
          <w:lang w:eastAsia="ja-JP"/>
        </w:rPr>
      </w:pPr>
      <w:r>
        <w:rPr>
          <w:noProof/>
        </w:rPr>
        <w:t>4.3.1.  Obtener pacientes</w:t>
      </w:r>
      <w:r>
        <w:rPr>
          <w:noProof/>
        </w:rPr>
        <w:tab/>
      </w:r>
      <w:r>
        <w:rPr>
          <w:noProof/>
        </w:rPr>
        <w:fldChar w:fldCharType="begin"/>
      </w:r>
      <w:r>
        <w:rPr>
          <w:noProof/>
        </w:rPr>
        <w:instrText xml:space="preserve"> PAGEREF _Toc368143455 \h </w:instrText>
      </w:r>
      <w:r>
        <w:rPr>
          <w:noProof/>
        </w:rPr>
      </w:r>
      <w:r>
        <w:rPr>
          <w:noProof/>
        </w:rPr>
        <w:fldChar w:fldCharType="separate"/>
      </w:r>
      <w:r>
        <w:rPr>
          <w:noProof/>
        </w:rPr>
        <w:t>30</w:t>
      </w:r>
      <w:r>
        <w:rPr>
          <w:noProof/>
        </w:rPr>
        <w:fldChar w:fldCharType="end"/>
      </w:r>
    </w:p>
    <w:p w14:paraId="7751F2C8" w14:textId="77777777" w:rsidR="004C0379" w:rsidRDefault="004C0379">
      <w:pPr>
        <w:pStyle w:val="TOC3"/>
        <w:tabs>
          <w:tab w:val="right" w:leader="dot" w:pos="8630"/>
        </w:tabs>
        <w:rPr>
          <w:i w:val="0"/>
          <w:noProof/>
          <w:sz w:val="24"/>
          <w:szCs w:val="24"/>
          <w:lang w:eastAsia="ja-JP"/>
        </w:rPr>
      </w:pPr>
      <w:r>
        <w:rPr>
          <w:noProof/>
        </w:rPr>
        <w:t>4.3.2.  Borrar Paciente</w:t>
      </w:r>
      <w:r>
        <w:rPr>
          <w:noProof/>
        </w:rPr>
        <w:tab/>
      </w:r>
      <w:r>
        <w:rPr>
          <w:noProof/>
        </w:rPr>
        <w:fldChar w:fldCharType="begin"/>
      </w:r>
      <w:r>
        <w:rPr>
          <w:noProof/>
        </w:rPr>
        <w:instrText xml:space="preserve"> PAGEREF _Toc368143456 \h </w:instrText>
      </w:r>
      <w:r>
        <w:rPr>
          <w:noProof/>
        </w:rPr>
      </w:r>
      <w:r>
        <w:rPr>
          <w:noProof/>
        </w:rPr>
        <w:fldChar w:fldCharType="separate"/>
      </w:r>
      <w:r>
        <w:rPr>
          <w:noProof/>
        </w:rPr>
        <w:t>32</w:t>
      </w:r>
      <w:r>
        <w:rPr>
          <w:noProof/>
        </w:rPr>
        <w:fldChar w:fldCharType="end"/>
      </w:r>
    </w:p>
    <w:p w14:paraId="1DDBED6D" w14:textId="77777777" w:rsidR="004C0379" w:rsidRDefault="004C0379">
      <w:pPr>
        <w:pStyle w:val="TOC3"/>
        <w:tabs>
          <w:tab w:val="right" w:leader="dot" w:pos="8630"/>
        </w:tabs>
        <w:rPr>
          <w:i w:val="0"/>
          <w:noProof/>
          <w:sz w:val="24"/>
          <w:szCs w:val="24"/>
          <w:lang w:eastAsia="ja-JP"/>
        </w:rPr>
      </w:pPr>
      <w:r>
        <w:rPr>
          <w:noProof/>
        </w:rPr>
        <w:t>4.3.3.  Añadir un Paciente</w:t>
      </w:r>
      <w:r>
        <w:rPr>
          <w:noProof/>
        </w:rPr>
        <w:tab/>
      </w:r>
      <w:r>
        <w:rPr>
          <w:noProof/>
        </w:rPr>
        <w:fldChar w:fldCharType="begin"/>
      </w:r>
      <w:r>
        <w:rPr>
          <w:noProof/>
        </w:rPr>
        <w:instrText xml:space="preserve"> PAGEREF _Toc368143457 \h </w:instrText>
      </w:r>
      <w:r>
        <w:rPr>
          <w:noProof/>
        </w:rPr>
      </w:r>
      <w:r>
        <w:rPr>
          <w:noProof/>
        </w:rPr>
        <w:fldChar w:fldCharType="separate"/>
      </w:r>
      <w:r>
        <w:rPr>
          <w:noProof/>
        </w:rPr>
        <w:t>34</w:t>
      </w:r>
      <w:r>
        <w:rPr>
          <w:noProof/>
        </w:rPr>
        <w:fldChar w:fldCharType="end"/>
      </w:r>
    </w:p>
    <w:p w14:paraId="1930315D" w14:textId="77777777" w:rsidR="004C0379" w:rsidRDefault="004C0379">
      <w:pPr>
        <w:pStyle w:val="TOC3"/>
        <w:tabs>
          <w:tab w:val="right" w:leader="dot" w:pos="8630"/>
        </w:tabs>
        <w:rPr>
          <w:i w:val="0"/>
          <w:noProof/>
          <w:sz w:val="24"/>
          <w:szCs w:val="24"/>
          <w:lang w:eastAsia="ja-JP"/>
        </w:rPr>
      </w:pPr>
      <w:r>
        <w:rPr>
          <w:noProof/>
        </w:rPr>
        <w:t>4.3.4.  Obtener datos de movimiento de un paciente</w:t>
      </w:r>
      <w:r>
        <w:rPr>
          <w:noProof/>
        </w:rPr>
        <w:tab/>
      </w:r>
      <w:r>
        <w:rPr>
          <w:noProof/>
        </w:rPr>
        <w:fldChar w:fldCharType="begin"/>
      </w:r>
      <w:r>
        <w:rPr>
          <w:noProof/>
        </w:rPr>
        <w:instrText xml:space="preserve"> PAGEREF _Toc368143458 \h </w:instrText>
      </w:r>
      <w:r>
        <w:rPr>
          <w:noProof/>
        </w:rPr>
      </w:r>
      <w:r>
        <w:rPr>
          <w:noProof/>
        </w:rPr>
        <w:fldChar w:fldCharType="separate"/>
      </w:r>
      <w:r>
        <w:rPr>
          <w:noProof/>
        </w:rPr>
        <w:t>37</w:t>
      </w:r>
      <w:r>
        <w:rPr>
          <w:noProof/>
        </w:rPr>
        <w:fldChar w:fldCharType="end"/>
      </w:r>
    </w:p>
    <w:p w14:paraId="68E26A31" w14:textId="77777777" w:rsidR="004C0379" w:rsidRDefault="004C0379">
      <w:pPr>
        <w:pStyle w:val="TOC3"/>
        <w:tabs>
          <w:tab w:val="right" w:leader="dot" w:pos="8630"/>
        </w:tabs>
        <w:rPr>
          <w:i w:val="0"/>
          <w:noProof/>
          <w:sz w:val="24"/>
          <w:szCs w:val="24"/>
          <w:lang w:eastAsia="ja-JP"/>
        </w:rPr>
      </w:pPr>
      <w:r>
        <w:rPr>
          <w:noProof/>
        </w:rPr>
        <w:t>4.3.5.  Añadir datos de movimiento</w:t>
      </w:r>
      <w:r>
        <w:rPr>
          <w:noProof/>
        </w:rPr>
        <w:tab/>
      </w:r>
      <w:r>
        <w:rPr>
          <w:noProof/>
        </w:rPr>
        <w:fldChar w:fldCharType="begin"/>
      </w:r>
      <w:r>
        <w:rPr>
          <w:noProof/>
        </w:rPr>
        <w:instrText xml:space="preserve"> PAGEREF _Toc368143459 \h </w:instrText>
      </w:r>
      <w:r>
        <w:rPr>
          <w:noProof/>
        </w:rPr>
      </w:r>
      <w:r>
        <w:rPr>
          <w:noProof/>
        </w:rPr>
        <w:fldChar w:fldCharType="separate"/>
      </w:r>
      <w:r>
        <w:rPr>
          <w:noProof/>
        </w:rPr>
        <w:t>40</w:t>
      </w:r>
      <w:r>
        <w:rPr>
          <w:noProof/>
        </w:rPr>
        <w:fldChar w:fldCharType="end"/>
      </w:r>
    </w:p>
    <w:p w14:paraId="5110B67D" w14:textId="77777777" w:rsidR="004C0379" w:rsidRDefault="004C0379">
      <w:pPr>
        <w:pStyle w:val="TOC3"/>
        <w:tabs>
          <w:tab w:val="right" w:leader="dot" w:pos="8630"/>
        </w:tabs>
        <w:rPr>
          <w:i w:val="0"/>
          <w:noProof/>
          <w:sz w:val="24"/>
          <w:szCs w:val="24"/>
          <w:lang w:eastAsia="ja-JP"/>
        </w:rPr>
      </w:pPr>
      <w:r>
        <w:rPr>
          <w:noProof/>
        </w:rPr>
        <w:t>4.3.6.  Borrar un sesión de movimientos</w:t>
      </w:r>
      <w:r>
        <w:rPr>
          <w:noProof/>
        </w:rPr>
        <w:tab/>
      </w:r>
      <w:r>
        <w:rPr>
          <w:noProof/>
        </w:rPr>
        <w:fldChar w:fldCharType="begin"/>
      </w:r>
      <w:r>
        <w:rPr>
          <w:noProof/>
        </w:rPr>
        <w:instrText xml:space="preserve"> PAGEREF _Toc368143460 \h </w:instrText>
      </w:r>
      <w:r>
        <w:rPr>
          <w:noProof/>
        </w:rPr>
      </w:r>
      <w:r>
        <w:rPr>
          <w:noProof/>
        </w:rPr>
        <w:fldChar w:fldCharType="separate"/>
      </w:r>
      <w:r>
        <w:rPr>
          <w:noProof/>
        </w:rPr>
        <w:t>44</w:t>
      </w:r>
      <w:r>
        <w:rPr>
          <w:noProof/>
        </w:rPr>
        <w:fldChar w:fldCharType="end"/>
      </w:r>
    </w:p>
    <w:p w14:paraId="0935A757" w14:textId="77777777" w:rsidR="004C0379" w:rsidRDefault="004C0379">
      <w:pPr>
        <w:pStyle w:val="TOC3"/>
        <w:tabs>
          <w:tab w:val="right" w:leader="dot" w:pos="8630"/>
        </w:tabs>
        <w:rPr>
          <w:i w:val="0"/>
          <w:noProof/>
          <w:sz w:val="24"/>
          <w:szCs w:val="24"/>
          <w:lang w:eastAsia="ja-JP"/>
        </w:rPr>
      </w:pPr>
      <w:r>
        <w:rPr>
          <w:noProof/>
        </w:rPr>
        <w:t>4.3.7 Mostrar un grafico de un movimiento</w:t>
      </w:r>
      <w:r>
        <w:rPr>
          <w:noProof/>
        </w:rPr>
        <w:tab/>
      </w:r>
      <w:r>
        <w:rPr>
          <w:noProof/>
        </w:rPr>
        <w:fldChar w:fldCharType="begin"/>
      </w:r>
      <w:r>
        <w:rPr>
          <w:noProof/>
        </w:rPr>
        <w:instrText xml:space="preserve"> PAGEREF _Toc368143461 \h </w:instrText>
      </w:r>
      <w:r>
        <w:rPr>
          <w:noProof/>
        </w:rPr>
      </w:r>
      <w:r>
        <w:rPr>
          <w:noProof/>
        </w:rPr>
        <w:fldChar w:fldCharType="separate"/>
      </w:r>
      <w:r>
        <w:rPr>
          <w:noProof/>
        </w:rPr>
        <w:t>46</w:t>
      </w:r>
      <w:r>
        <w:rPr>
          <w:noProof/>
        </w:rPr>
        <w:fldChar w:fldCharType="end"/>
      </w:r>
    </w:p>
    <w:p w14:paraId="6A61647B" w14:textId="77777777" w:rsidR="004C0379" w:rsidRDefault="004C0379">
      <w:pPr>
        <w:pStyle w:val="TOC3"/>
        <w:tabs>
          <w:tab w:val="right" w:leader="dot" w:pos="8630"/>
        </w:tabs>
        <w:rPr>
          <w:i w:val="0"/>
          <w:noProof/>
          <w:sz w:val="24"/>
          <w:szCs w:val="24"/>
          <w:lang w:eastAsia="ja-JP"/>
        </w:rPr>
      </w:pPr>
      <w:r>
        <w:rPr>
          <w:noProof/>
        </w:rPr>
        <w:t>4.3.8 Mostrar un grafico de evolución de un movimiento</w:t>
      </w:r>
      <w:r>
        <w:rPr>
          <w:noProof/>
        </w:rPr>
        <w:tab/>
      </w:r>
      <w:r>
        <w:rPr>
          <w:noProof/>
        </w:rPr>
        <w:fldChar w:fldCharType="begin"/>
      </w:r>
      <w:r>
        <w:rPr>
          <w:noProof/>
        </w:rPr>
        <w:instrText xml:space="preserve"> PAGEREF _Toc368143462 \h </w:instrText>
      </w:r>
      <w:r>
        <w:rPr>
          <w:noProof/>
        </w:rPr>
      </w:r>
      <w:r>
        <w:rPr>
          <w:noProof/>
        </w:rPr>
        <w:fldChar w:fldCharType="separate"/>
      </w:r>
      <w:r>
        <w:rPr>
          <w:noProof/>
        </w:rPr>
        <w:t>49</w:t>
      </w:r>
      <w:r>
        <w:rPr>
          <w:noProof/>
        </w:rPr>
        <w:fldChar w:fldCharType="end"/>
      </w:r>
    </w:p>
    <w:p w14:paraId="3558C582" w14:textId="77777777" w:rsidR="004C0379" w:rsidRDefault="004C0379">
      <w:pPr>
        <w:pStyle w:val="TOC1"/>
        <w:tabs>
          <w:tab w:val="right" w:leader="dot" w:pos="8630"/>
        </w:tabs>
        <w:rPr>
          <w:rFonts w:asciiTheme="minorHAnsi" w:hAnsiTheme="minorHAnsi"/>
          <w:b w:val="0"/>
          <w:noProof/>
          <w:color w:val="auto"/>
          <w:lang w:eastAsia="ja-JP"/>
        </w:rPr>
      </w:pPr>
      <w:r>
        <w:rPr>
          <w:noProof/>
        </w:rPr>
        <w:lastRenderedPageBreak/>
        <w:t>5.  Pruebas</w:t>
      </w:r>
      <w:r>
        <w:rPr>
          <w:noProof/>
        </w:rPr>
        <w:tab/>
      </w:r>
      <w:r>
        <w:rPr>
          <w:noProof/>
        </w:rPr>
        <w:fldChar w:fldCharType="begin"/>
      </w:r>
      <w:r>
        <w:rPr>
          <w:noProof/>
        </w:rPr>
        <w:instrText xml:space="preserve"> PAGEREF _Toc368143463 \h </w:instrText>
      </w:r>
      <w:r>
        <w:rPr>
          <w:noProof/>
        </w:rPr>
      </w:r>
      <w:r>
        <w:rPr>
          <w:noProof/>
        </w:rPr>
        <w:fldChar w:fldCharType="separate"/>
      </w:r>
      <w:r>
        <w:rPr>
          <w:noProof/>
        </w:rPr>
        <w:t>54</w:t>
      </w:r>
      <w:r>
        <w:rPr>
          <w:noProof/>
        </w:rPr>
        <w:fldChar w:fldCharType="end"/>
      </w:r>
    </w:p>
    <w:p w14:paraId="299DEB9D" w14:textId="77777777" w:rsidR="004C0379" w:rsidRDefault="004C0379">
      <w:pPr>
        <w:pStyle w:val="TOC2"/>
        <w:tabs>
          <w:tab w:val="right" w:leader="dot" w:pos="8630"/>
        </w:tabs>
        <w:rPr>
          <w:noProof/>
          <w:sz w:val="24"/>
          <w:szCs w:val="24"/>
          <w:lang w:eastAsia="ja-JP"/>
        </w:rPr>
      </w:pPr>
      <w:r>
        <w:rPr>
          <w:noProof/>
        </w:rPr>
        <w:t>5.1.  Pruebas de sistema</w:t>
      </w:r>
      <w:r>
        <w:rPr>
          <w:noProof/>
        </w:rPr>
        <w:tab/>
      </w:r>
      <w:r>
        <w:rPr>
          <w:noProof/>
        </w:rPr>
        <w:fldChar w:fldCharType="begin"/>
      </w:r>
      <w:r>
        <w:rPr>
          <w:noProof/>
        </w:rPr>
        <w:instrText xml:space="preserve"> PAGEREF _Toc368143464 \h </w:instrText>
      </w:r>
      <w:r>
        <w:rPr>
          <w:noProof/>
        </w:rPr>
      </w:r>
      <w:r>
        <w:rPr>
          <w:noProof/>
        </w:rPr>
        <w:fldChar w:fldCharType="separate"/>
      </w:r>
      <w:r>
        <w:rPr>
          <w:noProof/>
        </w:rPr>
        <w:t>54</w:t>
      </w:r>
      <w:r>
        <w:rPr>
          <w:noProof/>
        </w:rPr>
        <w:fldChar w:fldCharType="end"/>
      </w:r>
    </w:p>
    <w:p w14:paraId="2A64A247" w14:textId="77777777" w:rsidR="004C0379" w:rsidRDefault="004C0379">
      <w:pPr>
        <w:pStyle w:val="TOC3"/>
        <w:tabs>
          <w:tab w:val="right" w:leader="dot" w:pos="8630"/>
        </w:tabs>
        <w:rPr>
          <w:i w:val="0"/>
          <w:noProof/>
          <w:sz w:val="24"/>
          <w:szCs w:val="24"/>
          <w:lang w:eastAsia="ja-JP"/>
        </w:rPr>
      </w:pPr>
      <w:r>
        <w:rPr>
          <w:noProof/>
        </w:rPr>
        <w:t>5.1.2.  Obtener pacientes</w:t>
      </w:r>
      <w:r>
        <w:rPr>
          <w:noProof/>
        </w:rPr>
        <w:tab/>
      </w:r>
      <w:r>
        <w:rPr>
          <w:noProof/>
        </w:rPr>
        <w:fldChar w:fldCharType="begin"/>
      </w:r>
      <w:r>
        <w:rPr>
          <w:noProof/>
        </w:rPr>
        <w:instrText xml:space="preserve"> PAGEREF _Toc368143465 \h </w:instrText>
      </w:r>
      <w:r>
        <w:rPr>
          <w:noProof/>
        </w:rPr>
      </w:r>
      <w:r>
        <w:rPr>
          <w:noProof/>
        </w:rPr>
        <w:fldChar w:fldCharType="separate"/>
      </w:r>
      <w:r>
        <w:rPr>
          <w:noProof/>
        </w:rPr>
        <w:t>54</w:t>
      </w:r>
      <w:r>
        <w:rPr>
          <w:noProof/>
        </w:rPr>
        <w:fldChar w:fldCharType="end"/>
      </w:r>
    </w:p>
    <w:p w14:paraId="71B25921" w14:textId="77777777" w:rsidR="004C0379" w:rsidRDefault="004C0379">
      <w:pPr>
        <w:pStyle w:val="TOC3"/>
        <w:tabs>
          <w:tab w:val="right" w:leader="dot" w:pos="8630"/>
        </w:tabs>
        <w:rPr>
          <w:i w:val="0"/>
          <w:noProof/>
          <w:sz w:val="24"/>
          <w:szCs w:val="24"/>
          <w:lang w:eastAsia="ja-JP"/>
        </w:rPr>
      </w:pPr>
      <w:r>
        <w:rPr>
          <w:noProof/>
        </w:rPr>
        <w:t>5.1.3.  Añadir paciente</w:t>
      </w:r>
      <w:r>
        <w:rPr>
          <w:noProof/>
        </w:rPr>
        <w:tab/>
      </w:r>
      <w:r>
        <w:rPr>
          <w:noProof/>
        </w:rPr>
        <w:fldChar w:fldCharType="begin"/>
      </w:r>
      <w:r>
        <w:rPr>
          <w:noProof/>
        </w:rPr>
        <w:instrText xml:space="preserve"> PAGEREF _Toc368143466 \h </w:instrText>
      </w:r>
      <w:r>
        <w:rPr>
          <w:noProof/>
        </w:rPr>
      </w:r>
      <w:r>
        <w:rPr>
          <w:noProof/>
        </w:rPr>
        <w:fldChar w:fldCharType="separate"/>
      </w:r>
      <w:r>
        <w:rPr>
          <w:noProof/>
        </w:rPr>
        <w:t>55</w:t>
      </w:r>
      <w:r>
        <w:rPr>
          <w:noProof/>
        </w:rPr>
        <w:fldChar w:fldCharType="end"/>
      </w:r>
    </w:p>
    <w:p w14:paraId="621230EF" w14:textId="77777777" w:rsidR="004C0379" w:rsidRDefault="004C0379">
      <w:pPr>
        <w:pStyle w:val="TOC3"/>
        <w:tabs>
          <w:tab w:val="right" w:leader="dot" w:pos="8630"/>
        </w:tabs>
        <w:rPr>
          <w:i w:val="0"/>
          <w:noProof/>
          <w:sz w:val="24"/>
          <w:szCs w:val="24"/>
          <w:lang w:eastAsia="ja-JP"/>
        </w:rPr>
      </w:pPr>
      <w:r>
        <w:rPr>
          <w:noProof/>
        </w:rPr>
        <w:t>5.1.4.  Borrar un paciente</w:t>
      </w:r>
      <w:r>
        <w:rPr>
          <w:noProof/>
        </w:rPr>
        <w:tab/>
      </w:r>
      <w:r>
        <w:rPr>
          <w:noProof/>
        </w:rPr>
        <w:fldChar w:fldCharType="begin"/>
      </w:r>
      <w:r>
        <w:rPr>
          <w:noProof/>
        </w:rPr>
        <w:instrText xml:space="preserve"> PAGEREF _Toc368143467 \h </w:instrText>
      </w:r>
      <w:r>
        <w:rPr>
          <w:noProof/>
        </w:rPr>
      </w:r>
      <w:r>
        <w:rPr>
          <w:noProof/>
        </w:rPr>
        <w:fldChar w:fldCharType="separate"/>
      </w:r>
      <w:r>
        <w:rPr>
          <w:noProof/>
        </w:rPr>
        <w:t>56</w:t>
      </w:r>
      <w:r>
        <w:rPr>
          <w:noProof/>
        </w:rPr>
        <w:fldChar w:fldCharType="end"/>
      </w:r>
    </w:p>
    <w:p w14:paraId="6EEC3B08" w14:textId="77777777" w:rsidR="004C0379" w:rsidRDefault="004C0379">
      <w:pPr>
        <w:pStyle w:val="TOC2"/>
        <w:tabs>
          <w:tab w:val="right" w:leader="dot" w:pos="8630"/>
        </w:tabs>
        <w:rPr>
          <w:noProof/>
          <w:sz w:val="24"/>
          <w:szCs w:val="24"/>
          <w:lang w:eastAsia="ja-JP"/>
        </w:rPr>
      </w:pPr>
      <w:r>
        <w:rPr>
          <w:noProof/>
        </w:rPr>
        <w:t>5.2. Diagrama de flujo</w:t>
      </w:r>
      <w:r>
        <w:rPr>
          <w:noProof/>
        </w:rPr>
        <w:tab/>
      </w:r>
      <w:r>
        <w:rPr>
          <w:noProof/>
        </w:rPr>
        <w:fldChar w:fldCharType="begin"/>
      </w:r>
      <w:r>
        <w:rPr>
          <w:noProof/>
        </w:rPr>
        <w:instrText xml:space="preserve"> PAGEREF _Toc368143468 \h </w:instrText>
      </w:r>
      <w:r>
        <w:rPr>
          <w:noProof/>
        </w:rPr>
      </w:r>
      <w:r>
        <w:rPr>
          <w:noProof/>
        </w:rPr>
        <w:fldChar w:fldCharType="separate"/>
      </w:r>
      <w:r>
        <w:rPr>
          <w:noProof/>
        </w:rPr>
        <w:t>57</w:t>
      </w:r>
      <w:r>
        <w:rPr>
          <w:noProof/>
        </w:rPr>
        <w:fldChar w:fldCharType="end"/>
      </w:r>
    </w:p>
    <w:p w14:paraId="77A1858F" w14:textId="77777777" w:rsidR="004C0379" w:rsidRDefault="004C0379">
      <w:pPr>
        <w:pStyle w:val="TOC1"/>
        <w:tabs>
          <w:tab w:val="right" w:leader="dot" w:pos="8630"/>
        </w:tabs>
        <w:rPr>
          <w:rFonts w:asciiTheme="minorHAnsi" w:hAnsiTheme="minorHAnsi"/>
          <w:b w:val="0"/>
          <w:noProof/>
          <w:color w:val="auto"/>
          <w:lang w:eastAsia="ja-JP"/>
        </w:rPr>
      </w:pPr>
      <w:r>
        <w:rPr>
          <w:noProof/>
        </w:rPr>
        <w:t>Resultados y conclusiones</w:t>
      </w:r>
      <w:r>
        <w:rPr>
          <w:noProof/>
        </w:rPr>
        <w:tab/>
      </w:r>
      <w:r>
        <w:rPr>
          <w:noProof/>
        </w:rPr>
        <w:fldChar w:fldCharType="begin"/>
      </w:r>
      <w:r>
        <w:rPr>
          <w:noProof/>
        </w:rPr>
        <w:instrText xml:space="preserve"> PAGEREF _Toc368143469 \h </w:instrText>
      </w:r>
      <w:r>
        <w:rPr>
          <w:noProof/>
        </w:rPr>
      </w:r>
      <w:r>
        <w:rPr>
          <w:noProof/>
        </w:rPr>
        <w:fldChar w:fldCharType="separate"/>
      </w:r>
      <w:r>
        <w:rPr>
          <w:noProof/>
        </w:rPr>
        <w:t>58</w:t>
      </w:r>
      <w:r>
        <w:rPr>
          <w:noProof/>
        </w:rPr>
        <w:fldChar w:fldCharType="end"/>
      </w:r>
    </w:p>
    <w:p w14:paraId="1F6E63D0" w14:textId="5195F34B" w:rsidR="00E653AA" w:rsidRPr="0040221C" w:rsidRDefault="006C174E" w:rsidP="00522970">
      <w:pPr>
        <w:pStyle w:val="TOC1"/>
        <w:tabs>
          <w:tab w:val="right" w:leader="dot" w:pos="8630"/>
        </w:tabs>
        <w:rPr>
          <w:sz w:val="36"/>
          <w:szCs w:val="36"/>
        </w:rPr>
      </w:pPr>
      <w:r>
        <w:rPr>
          <w:rFonts w:asciiTheme="minorHAnsi" w:hAnsiTheme="minorHAnsi"/>
          <w:caps/>
          <w:color w:val="auto"/>
          <w:sz w:val="36"/>
          <w:szCs w:val="36"/>
          <w:u w:val="single"/>
        </w:rPr>
        <w:fldChar w:fldCharType="end"/>
      </w:r>
    </w:p>
    <w:p w14:paraId="6B880286" w14:textId="2D8480A8" w:rsidR="00D51A6F" w:rsidRPr="0040221C" w:rsidRDefault="000365A9" w:rsidP="000365A9">
      <w:pPr>
        <w:pStyle w:val="Heading1"/>
      </w:pPr>
      <w:bookmarkStart w:id="23" w:name="_Toc364792184"/>
      <w:bookmarkStart w:id="24" w:name="_Toc366229201"/>
      <w:bookmarkStart w:id="25" w:name="_Toc368143418"/>
      <w:r>
        <w:t xml:space="preserve">1.  </w:t>
      </w:r>
      <w:r w:rsidR="00D51A6F" w:rsidRPr="0040221C">
        <w:t>Introducción</w:t>
      </w:r>
      <w:bookmarkEnd w:id="23"/>
      <w:bookmarkEnd w:id="24"/>
      <w:bookmarkEnd w:id="25"/>
    </w:p>
    <w:p w14:paraId="5BD5B900" w14:textId="4F488479" w:rsidR="00D51A6F" w:rsidRDefault="000365A9" w:rsidP="00D51A6F">
      <w:pPr>
        <w:pStyle w:val="Heading2"/>
      </w:pPr>
      <w:bookmarkStart w:id="26" w:name="_Toc364792185"/>
      <w:bookmarkStart w:id="27" w:name="_Toc366229202"/>
      <w:bookmarkStart w:id="28" w:name="_Toc368143419"/>
      <w:r>
        <w:t xml:space="preserve">1.1.  </w:t>
      </w:r>
      <w:r w:rsidR="00D51A6F" w:rsidRPr="0040221C">
        <w:t>Funcionamiento de la aplicación web</w:t>
      </w:r>
      <w:bookmarkEnd w:id="26"/>
      <w:bookmarkEnd w:id="27"/>
      <w:bookmarkEnd w:id="28"/>
    </w:p>
    <w:p w14:paraId="7FE1D765" w14:textId="77777777" w:rsidR="00A202B8" w:rsidRDefault="00A202B8">
      <w:pPr>
        <w:pPrChange w:id="29" w:author="Borja Gonzalez" w:date="2017-09-26T09:54:00Z">
          <w:pPr>
            <w:pStyle w:val="Heading2"/>
          </w:pPr>
        </w:pPrChange>
      </w:pPr>
    </w:p>
    <w:p w14:paraId="46C0EE1E" w14:textId="573729D4" w:rsidR="000B6B32" w:rsidRDefault="00A202B8" w:rsidP="000B6B32">
      <w:pPr>
        <w:rPr>
          <w:ins w:id="30" w:author="Borja Gonzalez" w:date="2017-09-26T09:51:00Z"/>
        </w:rPr>
      </w:pPr>
      <w:r>
        <w:t>La motivación de este trabajo es facilitar el seguimiento de pacientes</w:t>
      </w:r>
      <w:r w:rsidR="00014FE6">
        <w:t xml:space="preserve"> con problemas de movilidad cervical, debido a que actualmente, este seguimiento se hace de una forma manual y poco actualizada. Éste trabajo busca facilitar este seguimiento para que paciente y médico puedan hacer un mejor uso de su tiempo y recursos. Para hacer esto posible vamos a aprovecharnos de las tecnologías que están a nuestra disposición para crear un aplicación web que tenga acceso a una base de datos. </w:t>
      </w:r>
      <w:commentRangeStart w:id="31"/>
      <w:r w:rsidR="000B6B32" w:rsidRPr="0040221C">
        <w:t>El</w:t>
      </w:r>
      <w:commentRangeEnd w:id="31"/>
      <w:r w:rsidR="00D85D99">
        <w:rPr>
          <w:rStyle w:val="CommentReference"/>
        </w:rPr>
        <w:commentReference w:id="31"/>
      </w:r>
      <w:r w:rsidR="000B6B32" w:rsidRPr="0040221C">
        <w:t xml:space="preserve"> objetivo de esta aplicación web es facil</w:t>
      </w:r>
      <w:r w:rsidR="003B7083">
        <w:t>itar el acceso y visualización de</w:t>
      </w:r>
      <w:r w:rsidR="000B6B32" w:rsidRPr="0040221C">
        <w:t xml:space="preserve"> datos de</w:t>
      </w:r>
      <w:r w:rsidR="003B7083">
        <w:t xml:space="preserve"> movimientos</w:t>
      </w:r>
      <w:r w:rsidR="00F358BF">
        <w:t xml:space="preserve"> cervicales</w:t>
      </w:r>
      <w:r w:rsidR="003B7083">
        <w:t xml:space="preserve"> de</w:t>
      </w:r>
      <w:r w:rsidR="000B6B32" w:rsidRPr="0040221C">
        <w:t xml:space="preserve"> </w:t>
      </w:r>
      <w:commentRangeStart w:id="32"/>
      <w:r w:rsidR="000B6B32" w:rsidRPr="0040221C">
        <w:t>pacientes</w:t>
      </w:r>
      <w:commentRangeEnd w:id="32"/>
      <w:r w:rsidR="006621C2">
        <w:rPr>
          <w:rStyle w:val="CommentReference"/>
        </w:rPr>
        <w:commentReference w:id="32"/>
      </w:r>
      <w:r w:rsidR="000B6B32" w:rsidRPr="0040221C">
        <w:t>.</w:t>
      </w:r>
    </w:p>
    <w:p w14:paraId="74E6A261" w14:textId="77777777" w:rsidR="00A202B8" w:rsidRPr="0040221C" w:rsidRDefault="00A202B8" w:rsidP="000B6B32"/>
    <w:p w14:paraId="727BC4B2" w14:textId="6BECCFF1" w:rsidR="000B6B32" w:rsidRDefault="000B6B32" w:rsidP="000B6B32">
      <w:pPr>
        <w:rPr>
          <w:ins w:id="33" w:author="Borja Gonzalez" w:date="2017-09-26T09:51:00Z"/>
        </w:rPr>
      </w:pPr>
      <w:r w:rsidRPr="0040221C">
        <w:t xml:space="preserve">La </w:t>
      </w:r>
      <w:r w:rsidR="006860EA">
        <w:t>aplicación</w:t>
      </w:r>
      <w:r w:rsidR="006860EA" w:rsidRPr="0040221C">
        <w:t xml:space="preserve"> </w:t>
      </w:r>
      <w:r w:rsidRPr="0040221C">
        <w:t xml:space="preserve">permite el acceso a una base de datos </w:t>
      </w:r>
      <w:r w:rsidR="007C080F">
        <w:t xml:space="preserve">donde se almacena un listado de pacientes y de movimientos. De dicha base de datos podemos consultar movimientos cervicales en todos los planos y observar </w:t>
      </w:r>
      <w:r w:rsidRPr="0040221C">
        <w:t>la evolución con el tiempo de estos movimientos</w:t>
      </w:r>
      <w:r w:rsidR="007C080F">
        <w:t xml:space="preserve"> y comprobar</w:t>
      </w:r>
      <w:r w:rsidRPr="0040221C">
        <w:t xml:space="preserve"> si están dentro d</w:t>
      </w:r>
      <w:r w:rsidR="003B7083">
        <w:t>e unos parámetros de normalidad, dependiendo del sexo del paciente</w:t>
      </w:r>
      <w:r w:rsidR="007C080F">
        <w:t>, ya que cada sexo tiene rangos de movilidad cervical distintos</w:t>
      </w:r>
      <w:r w:rsidR="00D85D99">
        <w:t>.</w:t>
      </w:r>
    </w:p>
    <w:p w14:paraId="73EDB3B6" w14:textId="50961B6E" w:rsidR="00A202B8" w:rsidRDefault="00A202B8" w:rsidP="000B6B32">
      <w:pPr>
        <w:rPr>
          <w:ins w:id="34" w:author="Borja Gonzalez" w:date="2017-09-07T11:32:00Z"/>
        </w:rPr>
      </w:pPr>
    </w:p>
    <w:p w14:paraId="50C7D77C" w14:textId="0114392B" w:rsidR="009750CE" w:rsidRPr="0040221C" w:rsidRDefault="0022745C" w:rsidP="000B6B32">
      <w:pPr>
        <w:rPr>
          <w:ins w:id="35" w:author="Borja Gonzalez" w:date="2017-09-26T09:43:00Z"/>
        </w:rPr>
      </w:pPr>
      <w:r>
        <w:t>En la sección de datos de cada paciente estará disponible un set de movimientos, que incluye los movimientos en los planos Transversal, Coronal y Sagital, con una fecha asociada que corresponde a la fecha de la medición</w:t>
      </w:r>
      <w:r w:rsidR="00D9065B">
        <w:t xml:space="preserve">. Se podrá consultar cada movimiento por separado en forma de gráfico. Además se podrá visualizar, en forma de gráfico, la evolución de cada movimiento a medida que pasa el tiempo. En el gráfico de evolución </w:t>
      </w:r>
      <w:r w:rsidR="00D16488">
        <w:t>habrá disponible unos valores de normalidad para que sea posible observar si el paciente entra dentro de dichos valores.</w:t>
      </w:r>
      <w:r w:rsidR="007C080F">
        <w:t xml:space="preserve"> Se podrán añadir y borrar sets de movimientos, teniendo en cuenta que para añadir un set de movimientos habrá que seleccionar un archivo local</w:t>
      </w:r>
      <w:r w:rsidR="009750CE">
        <w:t>, siendo este del tipo CSV ya que el único que se acepta,</w:t>
      </w:r>
      <w:r w:rsidR="007C080F">
        <w:t xml:space="preserve"> y asociar una fecha de medición a este set de movimientos con la hora incluida por si hubiese más de una medición diaria.</w:t>
      </w:r>
    </w:p>
    <w:p w14:paraId="6627EA72" w14:textId="77777777" w:rsidR="00333F5F" w:rsidRDefault="00333F5F" w:rsidP="00A202B8">
      <w:bookmarkStart w:id="36" w:name="_Toc366229203"/>
    </w:p>
    <w:p w14:paraId="57D2FAEB" w14:textId="2C0EEED3" w:rsidR="00D51A6F" w:rsidRDefault="000365A9" w:rsidP="00D51A6F">
      <w:pPr>
        <w:pStyle w:val="Heading1"/>
      </w:pPr>
      <w:bookmarkStart w:id="37" w:name="_Toc368143420"/>
      <w:r>
        <w:lastRenderedPageBreak/>
        <w:t xml:space="preserve">2.  </w:t>
      </w:r>
      <w:r w:rsidR="00E653AA" w:rsidRPr="0040221C">
        <w:t>Estado del arte</w:t>
      </w:r>
      <w:bookmarkEnd w:id="36"/>
      <w:bookmarkEnd w:id="37"/>
    </w:p>
    <w:p w14:paraId="21870265" w14:textId="77777777" w:rsidR="00BD1DD1" w:rsidRDefault="00BD1DD1" w:rsidP="00877555"/>
    <w:p w14:paraId="5373A99B" w14:textId="53ECD876" w:rsidR="00BD1DD1" w:rsidRDefault="000365A9" w:rsidP="0028735F">
      <w:pPr>
        <w:pStyle w:val="Heading2"/>
      </w:pPr>
      <w:bookmarkStart w:id="38" w:name="_Toc368143421"/>
      <w:r>
        <w:t xml:space="preserve">2.1.  </w:t>
      </w:r>
      <w:r w:rsidR="00BD1DD1">
        <w:t>Diseño de web estático</w:t>
      </w:r>
      <w:bookmarkEnd w:id="38"/>
    </w:p>
    <w:p w14:paraId="7B81D7BE" w14:textId="40390F78" w:rsidR="00BD1DD1" w:rsidRDefault="000365A9" w:rsidP="0028735F">
      <w:pPr>
        <w:pStyle w:val="Heading3"/>
      </w:pPr>
      <w:bookmarkStart w:id="39" w:name="_Toc368143422"/>
      <w:r>
        <w:t xml:space="preserve">2.1.1.  </w:t>
      </w:r>
      <w:r w:rsidR="00BD1DD1">
        <w:t>HTML</w:t>
      </w:r>
      <w:bookmarkEnd w:id="39"/>
    </w:p>
    <w:p w14:paraId="04B57764" w14:textId="77777777" w:rsidR="00BD1DD1" w:rsidRDefault="00BD1DD1" w:rsidP="0028735F"/>
    <w:p w14:paraId="71FF0511" w14:textId="77777777" w:rsidR="00BD1DD1" w:rsidRPr="00CC6FD2" w:rsidRDefault="00BD1DD1" w:rsidP="00BD1DD1">
      <w:commentRangeStart w:id="40"/>
      <w:r w:rsidRPr="00CC6FD2">
        <w:rPr>
          <w:bCs/>
        </w:rPr>
        <w:t>HTML</w:t>
      </w:r>
      <w:commentRangeEnd w:id="40"/>
      <w:r w:rsidR="002C21D7">
        <w:rPr>
          <w:rStyle w:val="CommentReference"/>
        </w:rPr>
        <w:commentReference w:id="40"/>
      </w:r>
      <w:r w:rsidRPr="00CC6FD2">
        <w:t>, sigla en inglés de </w:t>
      </w:r>
      <w:r w:rsidRPr="00CC6FD2">
        <w:rPr>
          <w:bCs/>
          <w:iCs/>
        </w:rPr>
        <w:t>HyperText Markup Language</w:t>
      </w:r>
      <w:r w:rsidRPr="00CC6FD2">
        <w:t> (lenguaje de marcas de hipertexto), hace referencia al </w:t>
      </w:r>
      <w:hyperlink r:id="rId10" w:tooltip="Lenguaje de marcado" w:history="1">
        <w:r w:rsidRPr="00CC6FD2">
          <w:rPr>
            <w:rStyle w:val="Hyperlink"/>
            <w:color w:val="auto"/>
            <w:u w:val="none"/>
          </w:rPr>
          <w:t>lenguaje de marcado</w:t>
        </w:r>
      </w:hyperlink>
      <w:r w:rsidRPr="00CC6FD2">
        <w:t> para la elaboración de </w:t>
      </w:r>
      <w:hyperlink r:id="rId11" w:tooltip="Página web" w:history="1">
        <w:r w:rsidRPr="00CC6FD2">
          <w:rPr>
            <w:rStyle w:val="Hyperlink"/>
            <w:color w:val="auto"/>
            <w:u w:val="none"/>
          </w:rPr>
          <w:t>páginas web</w:t>
        </w:r>
      </w:hyperlink>
      <w:r w:rsidRPr="00CC6FD2">
        <w:t>. Es un estándar que sirve de referencia del software que conecta con la elaboración de páginas web en sus diferentes versiones, define una estructura básica y un código (denominado código HTML) para la definición de contenido de una página web, como texto, imágenes, videos, juegos, entre otros. Es un estándar a cargo del </w:t>
      </w:r>
      <w:hyperlink r:id="rId12" w:tooltip="World Wide Web Consortium" w:history="1">
        <w:r w:rsidRPr="00CC6FD2">
          <w:rPr>
            <w:rStyle w:val="Hyperlink"/>
            <w:iCs/>
            <w:color w:val="auto"/>
            <w:u w:val="none"/>
          </w:rPr>
          <w:t>World Wide Web Consortium</w:t>
        </w:r>
      </w:hyperlink>
      <w:r w:rsidRPr="00CC6FD2">
        <w:t> (</w:t>
      </w:r>
      <w:hyperlink r:id="rId13" w:tooltip="W3C" w:history="1">
        <w:r w:rsidRPr="00CC6FD2">
          <w:rPr>
            <w:rStyle w:val="Hyperlink"/>
            <w:color w:val="auto"/>
            <w:u w:val="none"/>
          </w:rPr>
          <w:t>W3C</w:t>
        </w:r>
      </w:hyperlink>
      <w:r w:rsidRPr="00CC6FD2">
        <w:t>) o Consorcio WWW, organización dedicada a la estandarización de casi todas las tecnologías ligadas a la web, sobre todo en lo referente a su escritura e interpretación. Se considera el lenguaje web más importante siendo su invención crucial en la aparición, desarrollo y expansión de la </w:t>
      </w:r>
      <w:hyperlink r:id="rId14" w:tooltip="World Wide Web" w:history="1">
        <w:r w:rsidRPr="00CC6FD2">
          <w:rPr>
            <w:rStyle w:val="Hyperlink"/>
            <w:color w:val="auto"/>
            <w:u w:val="none"/>
          </w:rPr>
          <w:t>World Wide Web</w:t>
        </w:r>
      </w:hyperlink>
      <w:r w:rsidRPr="00CC6FD2">
        <w:t>(WWW). Es el estándar que se ha impuesto en la visualización de páginas web y es el que todos los navegadores actuales han adoptado.</w:t>
      </w:r>
      <w:hyperlink r:id="rId15" w:anchor="cite_note-1" w:history="1">
        <w:r w:rsidRPr="00CC6FD2">
          <w:rPr>
            <w:rStyle w:val="Hyperlink"/>
            <w:color w:val="auto"/>
            <w:u w:val="none"/>
            <w:vertAlign w:val="superscript"/>
          </w:rPr>
          <w:t>1</w:t>
        </w:r>
      </w:hyperlink>
      <w:r w:rsidRPr="00CC6FD2">
        <w:t>​</w:t>
      </w:r>
    </w:p>
    <w:p w14:paraId="5F724476" w14:textId="77777777" w:rsidR="00BD1DD1" w:rsidRPr="00CC6FD2" w:rsidRDefault="00BD1DD1" w:rsidP="00BD1DD1">
      <w:r w:rsidRPr="00CC6FD2">
        <w:t>El lenguaje HTML basa su filosofía de desarrollo en la diferenciación. Para añadir un elemento externo a la página (imagen, vídeo, </w:t>
      </w:r>
      <w:hyperlink r:id="rId16" w:tooltip="Script" w:history="1">
        <w:r w:rsidRPr="00CC6FD2">
          <w:rPr>
            <w:rStyle w:val="Hyperlink"/>
            <w:iCs/>
            <w:color w:val="auto"/>
            <w:u w:val="none"/>
          </w:rPr>
          <w:t>script</w:t>
        </w:r>
      </w:hyperlink>
      <w:r w:rsidRPr="00CC6FD2">
        <w:t>, entre otros.), este no se incrusta directamente en el código de la página, sino que se hace una referencia a la ubicación de dicho elemento mediante texto. De este modo, la página web contiene solamente texto mientras que recae en el navegador web (interpretador del código) la tarea de unir todos los elementos y visualizar la página final. Al ser un estándar, HTML busca ser un lenguaje que permita que cualquier página web escrita en una determinada versión, pueda ser interpretada de la misma forma (estándar) por cualquier navegador web actualizado.</w:t>
      </w:r>
    </w:p>
    <w:p w14:paraId="40B1FC0A" w14:textId="77777777" w:rsidR="00BD1DD1" w:rsidRPr="00BD1DD1" w:rsidRDefault="00BD1DD1" w:rsidP="0028735F"/>
    <w:p w14:paraId="3C21CD46" w14:textId="681337F2" w:rsidR="00BD1DD1" w:rsidRDefault="000365A9" w:rsidP="0028735F">
      <w:pPr>
        <w:pStyle w:val="Heading3"/>
      </w:pPr>
      <w:bookmarkStart w:id="41" w:name="_Toc368143423"/>
      <w:r>
        <w:t xml:space="preserve">2.1.2.  </w:t>
      </w:r>
      <w:r w:rsidR="00BD1DD1">
        <w:t>CSS</w:t>
      </w:r>
      <w:bookmarkEnd w:id="41"/>
    </w:p>
    <w:p w14:paraId="50DD0077" w14:textId="77777777" w:rsidR="001A2DEE" w:rsidRDefault="001A2DEE" w:rsidP="0028735F"/>
    <w:p w14:paraId="7695B0D3" w14:textId="77777777" w:rsidR="001A2DEE" w:rsidRPr="001A2DEE" w:rsidRDefault="001A2DEE" w:rsidP="001A2DEE">
      <w:r w:rsidRPr="001A2DEE">
        <w:rPr>
          <w:b/>
          <w:bCs/>
        </w:rPr>
        <w:t>Hojas de Estilo en Cascada</w:t>
      </w:r>
      <w:r w:rsidRPr="001A2DEE">
        <w:t> (</w:t>
      </w:r>
      <w:r w:rsidRPr="001A2DEE">
        <w:rPr>
          <w:b/>
          <w:bCs/>
        </w:rPr>
        <w:t>C</w:t>
      </w:r>
      <w:r w:rsidRPr="001A2DEE">
        <w:t>ascading </w:t>
      </w:r>
      <w:r w:rsidRPr="001A2DEE">
        <w:rPr>
          <w:b/>
          <w:bCs/>
        </w:rPr>
        <w:t>S</w:t>
      </w:r>
      <w:r w:rsidRPr="001A2DEE">
        <w:t>tyle </w:t>
      </w:r>
      <w:r w:rsidRPr="001A2DEE">
        <w:rPr>
          <w:b/>
          <w:bCs/>
        </w:rPr>
        <w:t>S</w:t>
      </w:r>
      <w:r w:rsidRPr="001A2DEE">
        <w:t>heets) es el lenguaje utilizado para describir la presentación de documentos </w:t>
      </w:r>
      <w:hyperlink r:id="rId17" w:tooltip="HTML" w:history="1">
        <w:r w:rsidRPr="001A2DEE">
          <w:rPr>
            <w:rStyle w:val="Hyperlink"/>
          </w:rPr>
          <w:t>HTML</w:t>
        </w:r>
      </w:hyperlink>
      <w:r w:rsidRPr="001A2DEE">
        <w:t> o </w:t>
      </w:r>
      <w:hyperlink r:id="rId18" w:tooltip="XML" w:history="1">
        <w:r w:rsidRPr="001A2DEE">
          <w:rPr>
            <w:rStyle w:val="Hyperlink"/>
          </w:rPr>
          <w:t>XML</w:t>
        </w:r>
      </w:hyperlink>
      <w:r w:rsidRPr="001A2DEE">
        <w:t>, esto incluye varios lenguajes basados en </w:t>
      </w:r>
      <w:hyperlink r:id="rId19" w:tooltip="XML" w:history="1">
        <w:r w:rsidRPr="001A2DEE">
          <w:rPr>
            <w:rStyle w:val="Hyperlink"/>
          </w:rPr>
          <w:t>XML</w:t>
        </w:r>
      </w:hyperlink>
      <w:r w:rsidRPr="001A2DEE">
        <w:t> como son </w:t>
      </w:r>
      <w:hyperlink r:id="rId20" w:tooltip="XHTML" w:history="1">
        <w:r w:rsidRPr="001A2DEE">
          <w:rPr>
            <w:rStyle w:val="Hyperlink"/>
          </w:rPr>
          <w:t>XHTML</w:t>
        </w:r>
      </w:hyperlink>
      <w:r w:rsidRPr="001A2DEE">
        <w:t> o </w:t>
      </w:r>
      <w:hyperlink r:id="rId21" w:tooltip="SVG" w:history="1">
        <w:r w:rsidRPr="001A2DEE">
          <w:rPr>
            <w:rStyle w:val="Hyperlink"/>
          </w:rPr>
          <w:t>SVG</w:t>
        </w:r>
      </w:hyperlink>
      <w:r w:rsidRPr="001A2DEE">
        <w:t>. CSS describe como debe ser renderizado el elemento estructurado en pantalla, en papel, hablado o en otros medios.</w:t>
      </w:r>
    </w:p>
    <w:p w14:paraId="67AD8496" w14:textId="77777777" w:rsidR="001A2DEE" w:rsidRPr="001A2DEE" w:rsidRDefault="001A2DEE" w:rsidP="001A2DEE">
      <w:r w:rsidRPr="001A2DEE">
        <w:rPr>
          <w:b/>
          <w:bCs/>
        </w:rPr>
        <w:t>CSS</w:t>
      </w:r>
      <w:r w:rsidRPr="001A2DEE">
        <w:t> es uno de los lenguajes base de la </w:t>
      </w:r>
      <w:r w:rsidRPr="001A2DEE">
        <w:rPr>
          <w:i/>
          <w:iCs/>
        </w:rPr>
        <w:t>Open Web</w:t>
      </w:r>
      <w:r w:rsidRPr="001A2DEE">
        <w:t> y posee una </w:t>
      </w:r>
      <w:hyperlink r:id="rId22" w:anchor="specs" w:history="1">
        <w:r w:rsidRPr="001A2DEE">
          <w:rPr>
            <w:rStyle w:val="Hyperlink"/>
          </w:rPr>
          <w:t>especificación estandarizada</w:t>
        </w:r>
      </w:hyperlink>
      <w:r w:rsidRPr="001A2DEE">
        <w:t> por parte del W3C. Desarrollado en niveles, CSS1 es ahora obsoleto, CSS2.1 es una recomendación y CSS3, ahora dividido en módulos más pequeños, está progresando en camino al estándar.</w:t>
      </w:r>
    </w:p>
    <w:p w14:paraId="4967C7B8" w14:textId="77777777" w:rsidR="001A2DEE" w:rsidRPr="001A2DEE" w:rsidRDefault="001A2DEE" w:rsidP="0028735F"/>
    <w:p w14:paraId="36598AB7" w14:textId="44563873" w:rsidR="001757CA" w:rsidRDefault="000365A9">
      <w:pPr>
        <w:pStyle w:val="Heading2"/>
      </w:pPr>
      <w:bookmarkStart w:id="42" w:name="_Toc368143424"/>
      <w:r>
        <w:t xml:space="preserve">2.2.  </w:t>
      </w:r>
      <w:r w:rsidR="001757CA">
        <w:t>NodeJS</w:t>
      </w:r>
      <w:bookmarkEnd w:id="42"/>
    </w:p>
    <w:p w14:paraId="2DC440B1" w14:textId="77777777" w:rsidR="001757CA" w:rsidRDefault="001757CA" w:rsidP="0028735F"/>
    <w:p w14:paraId="0463664E" w14:textId="4274D536" w:rsidR="001757CA" w:rsidRDefault="001757CA" w:rsidP="001757CA">
      <w:pPr>
        <w:rPr>
          <w:ins w:id="43" w:author="Borja Gonzalez" w:date="2017-09-13T17:58:00Z"/>
        </w:rPr>
      </w:pPr>
      <w:r w:rsidRPr="001757CA">
        <w:rPr>
          <w:b/>
          <w:bCs/>
        </w:rPr>
        <w:t>Node.js</w:t>
      </w:r>
      <w:r w:rsidRPr="001757CA">
        <w:t xml:space="preserve"> es un entorno en tiempo de ejecución multiplataforma, de código abierto, para la capa del servidor (pero no limitándose a ello) basado en el lenguaje de </w:t>
      </w:r>
      <w:r w:rsidRPr="001757CA">
        <w:lastRenderedPageBreak/>
        <w:t>programación </w:t>
      </w:r>
      <w:hyperlink r:id="rId23" w:tooltip="ECMAScript" w:history="1">
        <w:r w:rsidRPr="001757CA">
          <w:rPr>
            <w:rStyle w:val="Hyperlink"/>
          </w:rPr>
          <w:t>ECMAScript</w:t>
        </w:r>
      </w:hyperlink>
      <w:r w:rsidRPr="001757CA">
        <w:t>, asíncrono, con </w:t>
      </w:r>
      <w:hyperlink r:id="rId24" w:tooltip="I/O" w:history="1">
        <w:r w:rsidRPr="001757CA">
          <w:rPr>
            <w:rStyle w:val="Hyperlink"/>
          </w:rPr>
          <w:t>I/O</w:t>
        </w:r>
      </w:hyperlink>
      <w:r w:rsidRPr="001757CA">
        <w:t> de datos en una </w:t>
      </w:r>
      <w:hyperlink r:id="rId25" w:tooltip="Programación dirigida por eventos" w:history="1">
        <w:r w:rsidRPr="001757CA">
          <w:rPr>
            <w:rStyle w:val="Hyperlink"/>
          </w:rPr>
          <w:t>arquitectura orientada a eventos</w:t>
        </w:r>
      </w:hyperlink>
      <w:r w:rsidRPr="001757CA">
        <w:t> y basado en el motor </w:t>
      </w:r>
      <w:hyperlink r:id="rId26" w:tooltip="V8 (motor JavaScript)" w:history="1">
        <w:r w:rsidRPr="001757CA">
          <w:rPr>
            <w:rStyle w:val="Hyperlink"/>
          </w:rPr>
          <w:t>V8</w:t>
        </w:r>
      </w:hyperlink>
      <w:r w:rsidRPr="001757CA">
        <w:t> de Google. Fue creado con el enfoque de ser útil en la creación de programas de red altamente escalables, como por ejemplo, </w:t>
      </w:r>
      <w:hyperlink r:id="rId27" w:tooltip="Servidor web" w:history="1">
        <w:r w:rsidRPr="001757CA">
          <w:rPr>
            <w:rStyle w:val="Hyperlink"/>
          </w:rPr>
          <w:t>servidores web</w:t>
        </w:r>
      </w:hyperlink>
      <w:r>
        <w:t>.</w:t>
      </w:r>
    </w:p>
    <w:p w14:paraId="04129704" w14:textId="77777777" w:rsidR="00B555CB" w:rsidRDefault="00B555CB" w:rsidP="001757CA">
      <w:pPr>
        <w:rPr>
          <w:ins w:id="44" w:author="Borja Gonzalez" w:date="2017-09-13T17:58:00Z"/>
        </w:rPr>
      </w:pPr>
    </w:p>
    <w:p w14:paraId="58381738" w14:textId="463BBF53" w:rsidR="00B555CB" w:rsidRDefault="00B555CB" w:rsidP="001757CA">
      <w:ins w:id="45" w:author="Borja Gonzalez" w:date="2017-09-13T17:59:00Z">
        <w:r>
          <w:rPr>
            <w:noProof/>
            <w:lang w:val="en-US"/>
            <w:rPrChange w:id="46" w:author="Unknown">
              <w:rPr>
                <w:rFonts w:asciiTheme="majorHAnsi" w:eastAsiaTheme="majorEastAsia" w:hAnsiTheme="majorHAnsi" w:cstheme="majorBidi"/>
                <w:b/>
                <w:bCs/>
                <w:noProof/>
                <w:color w:val="4F81BD" w:themeColor="accent1"/>
                <w:sz w:val="26"/>
                <w:szCs w:val="26"/>
                <w:lang w:val="en-US"/>
              </w:rPr>
            </w:rPrChange>
          </w:rPr>
          <w:drawing>
            <wp:inline distT="0" distB="0" distL="0" distR="0" wp14:anchorId="0D8E2047" wp14:editId="16F8847C">
              <wp:extent cx="4800600" cy="46151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800600" cy="4615180"/>
                      </a:xfrm>
                      <a:prstGeom prst="rect">
                        <a:avLst/>
                      </a:prstGeom>
                      <a:noFill/>
                      <a:ln>
                        <a:noFill/>
                      </a:ln>
                      <a:extLst>
                        <a:ext uri="{FAA26D3D-D897-4be2-8F04-BA451C77F1D7}">
                          <ma14:placeholderFlag xmlns:ma14="http://schemas.microsoft.com/office/mac/drawingml/2011/main"/>
                        </a:ext>
                      </a:extLst>
                    </pic:spPr>
                  </pic:pic>
                </a:graphicData>
              </a:graphic>
            </wp:inline>
          </w:drawing>
        </w:r>
      </w:ins>
    </w:p>
    <w:p w14:paraId="1BF03C1B" w14:textId="77777777" w:rsidR="001A2DEE" w:rsidRDefault="001A2DEE" w:rsidP="001757CA"/>
    <w:p w14:paraId="68C219F7" w14:textId="3AC05F15" w:rsidR="00EA0671" w:rsidRDefault="000365A9" w:rsidP="00EA0671">
      <w:pPr>
        <w:pStyle w:val="Heading3"/>
      </w:pPr>
      <w:bookmarkStart w:id="47" w:name="_Toc368143425"/>
      <w:r>
        <w:t xml:space="preserve">2.2.1  </w:t>
      </w:r>
      <w:r w:rsidR="00EA0671">
        <w:t>Express.js</w:t>
      </w:r>
      <w:bookmarkEnd w:id="47"/>
    </w:p>
    <w:p w14:paraId="0A7F7809" w14:textId="77777777" w:rsidR="00EA0671" w:rsidRDefault="00EA0671" w:rsidP="00EA0671"/>
    <w:p w14:paraId="02A1C17A" w14:textId="657B3EED" w:rsidR="00EA0671" w:rsidRPr="00EA0671" w:rsidRDefault="00EA0671" w:rsidP="00EA0671">
      <w:r w:rsidRPr="00EA0671">
        <w:t>Express es una infraestructura de ap</w:t>
      </w:r>
      <w:r>
        <w:t xml:space="preserve">licaciones web Node.js mínima, </w:t>
      </w:r>
      <w:r w:rsidRPr="00EA0671">
        <w:t>flexible</w:t>
      </w:r>
      <w:r>
        <w:t xml:space="preserve"> y rápida</w:t>
      </w:r>
      <w:r w:rsidRPr="00EA0671">
        <w:t xml:space="preserve"> que proporciona un conjunto sólido de características para las aplicaciones web y móviles.</w:t>
      </w:r>
    </w:p>
    <w:p w14:paraId="07613694" w14:textId="300115FF" w:rsidR="00EA0671" w:rsidRDefault="00EA0671" w:rsidP="00EA0671">
      <w:r>
        <w:t>Una API c</w:t>
      </w:r>
      <w:r w:rsidRPr="00EA0671">
        <w:t>on miles de métodos de programa de utilidad HTTP y middleware a su disposición, la creación de una API sólida es rápida y sencilla.</w:t>
      </w:r>
      <w:r>
        <w:t xml:space="preserve"> </w:t>
      </w:r>
    </w:p>
    <w:p w14:paraId="4E51958E" w14:textId="34C9F4D3" w:rsidR="00EA0671" w:rsidRDefault="00EA0671" w:rsidP="00EA0671">
      <w:r w:rsidRPr="00EA0671">
        <w:t>Express proporciona una delgada capa de características de aplicación web básicas, que no ocultan</w:t>
      </w:r>
      <w:r>
        <w:t xml:space="preserve"> las características de Node.js, por lo que proporciona un rendimiento muy alto.</w:t>
      </w:r>
    </w:p>
    <w:p w14:paraId="32C21977" w14:textId="77777777" w:rsidR="002919E2" w:rsidRDefault="002919E2" w:rsidP="00EA0671"/>
    <w:p w14:paraId="5B57C39E" w14:textId="010C712A" w:rsidR="002919E2" w:rsidRDefault="000365A9" w:rsidP="00EB218B">
      <w:pPr>
        <w:pStyle w:val="Heading3"/>
      </w:pPr>
      <w:bookmarkStart w:id="48" w:name="_Toc368143426"/>
      <w:commentRangeStart w:id="49"/>
      <w:r>
        <w:lastRenderedPageBreak/>
        <w:t xml:space="preserve">2.2.2.  </w:t>
      </w:r>
      <w:r w:rsidR="002919E2">
        <w:t>App.js</w:t>
      </w:r>
      <w:commentRangeEnd w:id="49"/>
      <w:r w:rsidR="007E4105">
        <w:rPr>
          <w:rStyle w:val="CommentReference"/>
          <w:rFonts w:asciiTheme="minorHAnsi" w:eastAsiaTheme="minorEastAsia" w:hAnsiTheme="minorHAnsi" w:cstheme="minorBidi"/>
          <w:b w:val="0"/>
          <w:bCs w:val="0"/>
          <w:color w:val="auto"/>
        </w:rPr>
        <w:commentReference w:id="49"/>
      </w:r>
      <w:bookmarkEnd w:id="48"/>
    </w:p>
    <w:p w14:paraId="0570203C" w14:textId="77777777" w:rsidR="002919E2" w:rsidRDefault="002919E2" w:rsidP="00EB218B"/>
    <w:p w14:paraId="39914D14" w14:textId="4E38165F" w:rsidR="002919E2" w:rsidRDefault="002919E2" w:rsidP="00EB218B">
      <w:r>
        <w:t>App.js es un librería UI (user interface) ligera que permite crear aplicaciones web móviles que se comportan como aplicaciones nativas, sin sacrificar el rendimiento de la aplicación.</w:t>
      </w:r>
    </w:p>
    <w:p w14:paraId="405FDB51" w14:textId="77777777" w:rsidR="00BE3411" w:rsidRDefault="00BE3411" w:rsidP="00EB218B"/>
    <w:p w14:paraId="386D77CF" w14:textId="4D909193" w:rsidR="00BE3411" w:rsidRDefault="00BE3411" w:rsidP="00EB218B">
      <w:pPr>
        <w:pStyle w:val="ListParagraph"/>
        <w:numPr>
          <w:ilvl w:val="0"/>
          <w:numId w:val="25"/>
        </w:numPr>
      </w:pPr>
      <w:r>
        <w:t>Funciona en las distintas plataformas (Android 2.2+, iOS 4.3+).</w:t>
      </w:r>
    </w:p>
    <w:p w14:paraId="5A9A21AE" w14:textId="5DDDBD2B" w:rsidR="00BE3411" w:rsidRDefault="00BE3411" w:rsidP="00EB218B">
      <w:pPr>
        <w:pStyle w:val="ListParagraph"/>
        <w:numPr>
          <w:ilvl w:val="0"/>
          <w:numId w:val="25"/>
        </w:numPr>
      </w:pPr>
      <w:r>
        <w:t>Diseños de la interfaz de usuario específicos para cada plataforma.</w:t>
      </w:r>
    </w:p>
    <w:p w14:paraId="2E71C6A0" w14:textId="39D3B9CE" w:rsidR="00BE3411" w:rsidRDefault="00BE3411" w:rsidP="00EB218B">
      <w:pPr>
        <w:pStyle w:val="ListParagraph"/>
        <w:numPr>
          <w:ilvl w:val="0"/>
          <w:numId w:val="25"/>
        </w:numPr>
      </w:pPr>
      <w:r>
        <w:t>Transiciones nativas configurables.</w:t>
      </w:r>
    </w:p>
    <w:p w14:paraId="1EAEFAAE" w14:textId="1583A7BE" w:rsidR="00BE3411" w:rsidRDefault="00BE3411" w:rsidP="00EB218B">
      <w:pPr>
        <w:pStyle w:val="ListParagraph"/>
        <w:numPr>
          <w:ilvl w:val="0"/>
          <w:numId w:val="25"/>
        </w:numPr>
      </w:pPr>
      <w:r>
        <w:t>La pila de navegación se gestiona de forma automática.</w:t>
      </w:r>
    </w:p>
    <w:p w14:paraId="3A276CBF" w14:textId="76C6DB05" w:rsidR="00BE3411" w:rsidRDefault="00BE3411" w:rsidP="00EB218B">
      <w:pPr>
        <w:pStyle w:val="ListParagraph"/>
        <w:numPr>
          <w:ilvl w:val="0"/>
          <w:numId w:val="25"/>
        </w:numPr>
      </w:pPr>
      <w:r>
        <w:t>Widgets de uso para casos de uso generales.</w:t>
      </w:r>
    </w:p>
    <w:p w14:paraId="45CD3518" w14:textId="77777777" w:rsidR="00BE3411" w:rsidRDefault="00BE3411" w:rsidP="00BE3411"/>
    <w:p w14:paraId="450D1CF1" w14:textId="13336B4C" w:rsidR="00BE3411" w:rsidRPr="002919E2" w:rsidRDefault="00BE3411" w:rsidP="00BE3411">
      <w:r>
        <w:t>El objetivo de App.js es aportar un punto de comienzo para las aplicaciones web móviles, manejar escenarios generales y mantener la compatibilidad con otras librerías JavaScript comunes.</w:t>
      </w:r>
    </w:p>
    <w:p w14:paraId="3B8199DB" w14:textId="77777777" w:rsidR="00EA0671" w:rsidRPr="00EA0671" w:rsidRDefault="00EA0671" w:rsidP="00B74D7C"/>
    <w:p w14:paraId="7BCB88B0" w14:textId="555E0524" w:rsidR="001A2DEE" w:rsidRDefault="000365A9" w:rsidP="0028735F">
      <w:pPr>
        <w:pStyle w:val="Heading3"/>
      </w:pPr>
      <w:bookmarkStart w:id="50" w:name="_Toc368143427"/>
      <w:bookmarkStart w:id="51" w:name="_Toc364792187"/>
      <w:bookmarkStart w:id="52" w:name="_Toc366229204"/>
      <w:commentRangeStart w:id="53"/>
      <w:r>
        <w:t xml:space="preserve">2.2.3.  </w:t>
      </w:r>
      <w:r w:rsidR="001A2DEE">
        <w:t xml:space="preserve">Javascript </w:t>
      </w:r>
      <w:commentRangeEnd w:id="53"/>
      <w:r w:rsidR="00715F78">
        <w:rPr>
          <w:rStyle w:val="CommentReference"/>
          <w:rFonts w:asciiTheme="minorHAnsi" w:eastAsiaTheme="minorEastAsia" w:hAnsiTheme="minorHAnsi" w:cstheme="minorBidi"/>
          <w:b w:val="0"/>
          <w:bCs w:val="0"/>
          <w:color w:val="auto"/>
        </w:rPr>
        <w:commentReference w:id="53"/>
      </w:r>
      <w:bookmarkEnd w:id="50"/>
    </w:p>
    <w:p w14:paraId="4A47D088" w14:textId="77777777" w:rsidR="001A2DEE" w:rsidRPr="009B3DDD" w:rsidRDefault="001A2DEE" w:rsidP="001A2DEE"/>
    <w:p w14:paraId="4017D057" w14:textId="77777777" w:rsidR="001A2DEE" w:rsidRDefault="001A2DEE" w:rsidP="001A2DEE">
      <w:r w:rsidRPr="009B3DDD">
        <w:t>JavaScript es un </w:t>
      </w:r>
      <w:hyperlink r:id="rId29" w:tooltip="Lenguaje de programación" w:history="1">
        <w:r w:rsidRPr="009B3DDD">
          <w:rPr>
            <w:rStyle w:val="Hyperlink"/>
          </w:rPr>
          <w:t>lenguaje de programación</w:t>
        </w:r>
      </w:hyperlink>
      <w:r w:rsidRPr="009B3DDD">
        <w:t> </w:t>
      </w:r>
      <w:hyperlink r:id="rId30" w:tooltip="Intérprete (informática)" w:history="1">
        <w:r w:rsidRPr="009B3DDD">
          <w:rPr>
            <w:rStyle w:val="Hyperlink"/>
          </w:rPr>
          <w:t>interpretado</w:t>
        </w:r>
      </w:hyperlink>
      <w:r w:rsidRPr="009B3DDD">
        <w:t>, dialecto del estándar </w:t>
      </w:r>
      <w:hyperlink r:id="rId31" w:tooltip="ECMAScript" w:history="1">
        <w:r w:rsidRPr="009B3DDD">
          <w:rPr>
            <w:rStyle w:val="Hyperlink"/>
          </w:rPr>
          <w:t>ECMAScript</w:t>
        </w:r>
      </w:hyperlink>
      <w:r w:rsidRPr="009B3DDD">
        <w:t>. Se define como </w:t>
      </w:r>
      <w:hyperlink r:id="rId32" w:tooltip="Programación orientada a objetos" w:history="1">
        <w:r w:rsidRPr="009B3DDD">
          <w:rPr>
            <w:rStyle w:val="Hyperlink"/>
          </w:rPr>
          <w:t>orientado a objetos</w:t>
        </w:r>
      </w:hyperlink>
      <w:r w:rsidRPr="009B3DDD">
        <w:t>, </w:t>
      </w:r>
      <w:hyperlink r:id="rId33" w:tooltip="Programación basada en prototipos" w:history="1">
        <w:r w:rsidRPr="009B3DDD">
          <w:rPr>
            <w:rStyle w:val="Hyperlink"/>
          </w:rPr>
          <w:t>basado en prototipos</w:t>
        </w:r>
      </w:hyperlink>
      <w:r w:rsidRPr="009B3DDD">
        <w:t>, </w:t>
      </w:r>
      <w:hyperlink r:id="rId34" w:tooltip="Programación imperativa" w:history="1">
        <w:r w:rsidRPr="009B3DDD">
          <w:rPr>
            <w:rStyle w:val="Hyperlink"/>
          </w:rPr>
          <w:t>imperativo</w:t>
        </w:r>
      </w:hyperlink>
      <w:r w:rsidRPr="009B3DDD">
        <w:t>, débilmente tipado y dinámico.</w:t>
      </w:r>
    </w:p>
    <w:p w14:paraId="6CA078C3" w14:textId="77777777" w:rsidR="001A2DEE" w:rsidRDefault="001A2DEE" w:rsidP="001A2DEE">
      <w:r w:rsidRPr="009A3F43">
        <w:t>Se utiliza principalmente en su forma del </w:t>
      </w:r>
      <w:hyperlink r:id="rId35" w:tooltip="Lado del cliente" w:history="1">
        <w:r w:rsidRPr="009A3F43">
          <w:rPr>
            <w:rStyle w:val="Hyperlink"/>
          </w:rPr>
          <w:t>lado del cliente (</w:t>
        </w:r>
        <w:r w:rsidRPr="009A3F43">
          <w:rPr>
            <w:rStyle w:val="Hyperlink"/>
            <w:i/>
            <w:iCs/>
          </w:rPr>
          <w:t>client-side</w:t>
        </w:r>
        <w:r w:rsidRPr="009A3F43">
          <w:rPr>
            <w:rStyle w:val="Hyperlink"/>
          </w:rPr>
          <w:t>)</w:t>
        </w:r>
      </w:hyperlink>
      <w:r w:rsidRPr="009A3F43">
        <w:t>, implementado como parte de un </w:t>
      </w:r>
      <w:hyperlink r:id="rId36" w:tooltip="Navegador web" w:history="1">
        <w:r w:rsidRPr="009A3F43">
          <w:rPr>
            <w:rStyle w:val="Hyperlink"/>
          </w:rPr>
          <w:t>navegador web</w:t>
        </w:r>
      </w:hyperlink>
      <w:r>
        <w:t xml:space="preserve"> </w:t>
      </w:r>
      <w:r w:rsidRPr="009A3F43">
        <w:t>permitiendo mejoras en la </w:t>
      </w:r>
      <w:hyperlink r:id="rId37" w:tooltip="Interfaz de usuario" w:history="1">
        <w:r w:rsidRPr="009A3F43">
          <w:rPr>
            <w:rStyle w:val="Hyperlink"/>
          </w:rPr>
          <w:t>interfaz de usuario</w:t>
        </w:r>
      </w:hyperlink>
      <w:r w:rsidRPr="009A3F43">
        <w:t> y </w:t>
      </w:r>
      <w:hyperlink r:id="rId38" w:tooltip="Página web" w:history="1">
        <w:r w:rsidRPr="009A3F43">
          <w:rPr>
            <w:rStyle w:val="Hyperlink"/>
          </w:rPr>
          <w:t>páginas web</w:t>
        </w:r>
      </w:hyperlink>
      <w:r w:rsidRPr="009A3F43">
        <w:t> dinámicas​ aunque existe una forma de JavaScript del </w:t>
      </w:r>
      <w:hyperlink r:id="rId39" w:tooltip="Script del lado del servidor" w:history="1">
        <w:r w:rsidRPr="009A3F43">
          <w:rPr>
            <w:rStyle w:val="Hyperlink"/>
          </w:rPr>
          <w:t>lado del servidor</w:t>
        </w:r>
      </w:hyperlink>
      <w:r w:rsidRPr="009A3F43">
        <w:t>(Server-side JavaScript o SSJS). Su uso en </w:t>
      </w:r>
      <w:hyperlink r:id="rId40" w:tooltip="Aplicación informática" w:history="1">
        <w:r w:rsidRPr="009A3F43">
          <w:rPr>
            <w:rStyle w:val="Hyperlink"/>
          </w:rPr>
          <w:t>aplicaciones</w:t>
        </w:r>
      </w:hyperlink>
      <w:r w:rsidRPr="009A3F43">
        <w:t> externas a la </w:t>
      </w:r>
      <w:hyperlink r:id="rId41" w:tooltip="World Wide Web" w:history="1">
        <w:r w:rsidRPr="009A3F43">
          <w:rPr>
            <w:rStyle w:val="Hyperlink"/>
          </w:rPr>
          <w:t>web</w:t>
        </w:r>
      </w:hyperlink>
      <w:r w:rsidRPr="009A3F43">
        <w:t>, por ejemplo en documentos </w:t>
      </w:r>
      <w:hyperlink r:id="rId42" w:tooltip="PDF" w:history="1">
        <w:r w:rsidRPr="009A3F43">
          <w:rPr>
            <w:rStyle w:val="Hyperlink"/>
          </w:rPr>
          <w:t>PDF</w:t>
        </w:r>
      </w:hyperlink>
      <w:r w:rsidRPr="009A3F43">
        <w:t>, aplicaciones de escritorio (mayoritariamente </w:t>
      </w:r>
      <w:hyperlink r:id="rId43" w:tooltip="Widget" w:history="1">
        <w:r w:rsidRPr="009A3F43">
          <w:rPr>
            <w:rStyle w:val="Hyperlink"/>
          </w:rPr>
          <w:t>widgets</w:t>
        </w:r>
      </w:hyperlink>
      <w:r w:rsidRPr="009A3F43">
        <w:t>) es también significativo.</w:t>
      </w:r>
      <w:bookmarkEnd w:id="51"/>
      <w:bookmarkEnd w:id="52"/>
    </w:p>
    <w:p w14:paraId="6A3E86F0" w14:textId="77777777" w:rsidR="001A2DEE" w:rsidRDefault="001A2DEE" w:rsidP="001757CA"/>
    <w:p w14:paraId="2E89E248" w14:textId="12F8085B" w:rsidR="00E1467C" w:rsidRDefault="000365A9" w:rsidP="00E1467C">
      <w:pPr>
        <w:pStyle w:val="Heading3"/>
      </w:pPr>
      <w:bookmarkStart w:id="54" w:name="_Toc368143428"/>
      <w:r>
        <w:t xml:space="preserve">2.2.4.  </w:t>
      </w:r>
      <w:r w:rsidR="001B143F">
        <w:t>Socket</w:t>
      </w:r>
      <w:r w:rsidR="00E1467C">
        <w:t>.io</w:t>
      </w:r>
      <w:bookmarkEnd w:id="54"/>
    </w:p>
    <w:p w14:paraId="66BC0C77" w14:textId="77777777" w:rsidR="00E1467C" w:rsidRDefault="00E1467C" w:rsidP="001B143F"/>
    <w:p w14:paraId="5737200C" w14:textId="0FD722E3" w:rsidR="00E1467C" w:rsidRDefault="001B143F" w:rsidP="001B143F">
      <w:r>
        <w:t>Socket</w:t>
      </w:r>
      <w:r w:rsidR="00E1467C">
        <w:t xml:space="preserve">.io es una librería de JavaScript utilizada para aplicaciones web en tiempo real. Permite una comunicación bidireccional y en tiempo real  entre cliente y servidor.  </w:t>
      </w:r>
      <w:r>
        <w:t xml:space="preserve">Sockets.io está dividido en dos partes, </w:t>
      </w:r>
      <w:r w:rsidR="00E1467C">
        <w:t>una librería</w:t>
      </w:r>
      <w:r>
        <w:t xml:space="preserve"> del cliente</w:t>
      </w:r>
      <w:r w:rsidR="00E1467C">
        <w:t xml:space="preserve"> que se ejecuta en el navegador y </w:t>
      </w:r>
      <w:r>
        <w:t xml:space="preserve">una librería del servidor para Node.js. Ambas partes tienen prácticamente la misma API. Al igual que Node.js, Socket.io presenta una arquitectura orientada a eventos. </w:t>
      </w:r>
    </w:p>
    <w:p w14:paraId="1EB620C6" w14:textId="52821906" w:rsidR="00610E90" w:rsidRDefault="00610E90" w:rsidP="001B143F">
      <w:r>
        <w:t xml:space="preserve">Generalmente Socket.io utiliza el protocolo </w:t>
      </w:r>
      <w:commentRangeStart w:id="55"/>
      <w:r>
        <w:t>WebSocket</w:t>
      </w:r>
      <w:commentRangeEnd w:id="55"/>
      <w:r w:rsidR="00FE64E4">
        <w:rPr>
          <w:rStyle w:val="CommentReference"/>
        </w:rPr>
        <w:commentReference w:id="55"/>
      </w:r>
      <w:r>
        <w:t>, y como opción alternativa utiliza el sondeo, pero siempre utiliza la misma interfaz.</w:t>
      </w:r>
    </w:p>
    <w:p w14:paraId="666ACF18" w14:textId="4187AD83" w:rsidR="000674E9" w:rsidRDefault="000674E9" w:rsidP="001B143F">
      <w:r>
        <w:t xml:space="preserve">Además de ofrecer la funcionalidad de WebSocket, Socket.io es capaz de emitir mensajes a varios sockets, almacenar datos asociados a cada cliente y </w:t>
      </w:r>
      <w:r w:rsidR="00855C99">
        <w:t>E/S asíncrona.</w:t>
      </w:r>
    </w:p>
    <w:p w14:paraId="267ADD22" w14:textId="77777777" w:rsidR="00610E90" w:rsidRPr="00E1467C" w:rsidRDefault="00610E90" w:rsidP="001B143F"/>
    <w:p w14:paraId="17245229" w14:textId="50653491" w:rsidR="001757CA" w:rsidRPr="006E178F" w:rsidRDefault="000365A9" w:rsidP="0028735F">
      <w:pPr>
        <w:pStyle w:val="Heading3"/>
      </w:pPr>
      <w:bookmarkStart w:id="56" w:name="_Toc368143429"/>
      <w:r>
        <w:t xml:space="preserve">2.2.5  </w:t>
      </w:r>
      <w:r w:rsidR="006F676A">
        <w:t>Papa Parse</w:t>
      </w:r>
      <w:bookmarkEnd w:id="56"/>
    </w:p>
    <w:p w14:paraId="08C555BF" w14:textId="77777777" w:rsidR="006F676A" w:rsidRDefault="006F676A" w:rsidP="002D1E73"/>
    <w:p w14:paraId="7FD09C16" w14:textId="51715E92" w:rsidR="00D3409D" w:rsidRDefault="00D3409D" w:rsidP="00D3409D">
      <w:r>
        <w:lastRenderedPageBreak/>
        <w:t xml:space="preserve">Papa parse es un analizador sintáctico que convierte archivos de texto delimitados, principalmente archivos CSV, en estructuras de datos y viceversa. </w:t>
      </w:r>
      <w:r w:rsidRPr="00D3409D">
        <w:t xml:space="preserve">Papa Parse </w:t>
      </w:r>
      <w:r w:rsidR="00236396">
        <w:t xml:space="preserve">es el analizador más rápido en navegadores para JavaScript. Según la RFC 4180, Papa parse es el analizador sintáctico más fiable y </w:t>
      </w:r>
      <w:r w:rsidR="001A2EA4">
        <w:t xml:space="preserve">por lo tanto el más </w:t>
      </w:r>
      <w:r w:rsidR="00236396">
        <w:t>recomendable. Posee las siguientes características:</w:t>
      </w:r>
    </w:p>
    <w:p w14:paraId="7626AB25" w14:textId="57193064" w:rsidR="00236396" w:rsidRDefault="00236396" w:rsidP="002D1E73">
      <w:pPr>
        <w:pStyle w:val="ListParagraph"/>
        <w:numPr>
          <w:ilvl w:val="0"/>
          <w:numId w:val="20"/>
        </w:numPr>
      </w:pPr>
      <w:r>
        <w:t>Muy fácil de usar.</w:t>
      </w:r>
    </w:p>
    <w:p w14:paraId="7F257109" w14:textId="46257D2E" w:rsidR="00236396" w:rsidRDefault="00236396" w:rsidP="002D1E73">
      <w:pPr>
        <w:pStyle w:val="ListParagraph"/>
        <w:numPr>
          <w:ilvl w:val="0"/>
          <w:numId w:val="20"/>
        </w:numPr>
      </w:pPr>
      <w:r>
        <w:t>Parsea ficheros CSV en un entorno local o a través de la red directamente.</w:t>
      </w:r>
    </w:p>
    <w:p w14:paraId="6CA9B8DA" w14:textId="617B5E27" w:rsidR="00236396" w:rsidRDefault="00236396" w:rsidP="002D1E73">
      <w:pPr>
        <w:pStyle w:val="ListParagraph"/>
        <w:numPr>
          <w:ilvl w:val="0"/>
          <w:numId w:val="20"/>
        </w:numPr>
      </w:pPr>
      <w:r>
        <w:t>Transmite archivos de gran tamaño (incluso a través de HTTP).</w:t>
      </w:r>
    </w:p>
    <w:p w14:paraId="54D7F65A" w14:textId="528DEDA8" w:rsidR="00236396" w:rsidRDefault="00236396" w:rsidP="002D1E73">
      <w:pPr>
        <w:pStyle w:val="ListParagraph"/>
        <w:numPr>
          <w:ilvl w:val="0"/>
          <w:numId w:val="20"/>
        </w:numPr>
      </w:pPr>
      <w:r>
        <w:t>El análisis sintáctico con la conversión se realizan, además, de forma inversa(JSON a CSV).</w:t>
      </w:r>
    </w:p>
    <w:p w14:paraId="29E31B4D" w14:textId="3BCF8BAD" w:rsidR="00236396" w:rsidRDefault="00236396" w:rsidP="002D1E73">
      <w:pPr>
        <w:pStyle w:val="ListParagraph"/>
        <w:numPr>
          <w:ilvl w:val="0"/>
          <w:numId w:val="20"/>
        </w:numPr>
      </w:pPr>
      <w:r>
        <w:t>Detección automática de delimitadores.</w:t>
      </w:r>
    </w:p>
    <w:p w14:paraId="2EAD9629" w14:textId="0E225E67" w:rsidR="002D1E73" w:rsidRDefault="002D1E73" w:rsidP="002D1E73">
      <w:pPr>
        <w:pStyle w:val="ListParagraph"/>
        <w:numPr>
          <w:ilvl w:val="0"/>
          <w:numId w:val="20"/>
        </w:numPr>
      </w:pPr>
      <w:r>
        <w:t>Pausa, reanudación y anulación del parseo.</w:t>
      </w:r>
    </w:p>
    <w:p w14:paraId="14961128" w14:textId="598A6E12" w:rsidR="002D1E73" w:rsidRDefault="002D1E73" w:rsidP="002D1E73">
      <w:pPr>
        <w:pStyle w:val="ListParagraph"/>
        <w:numPr>
          <w:ilvl w:val="0"/>
          <w:numId w:val="20"/>
        </w:numPr>
      </w:pPr>
      <w:r>
        <w:t xml:space="preserve">Papa parse no tiene dependencias. </w:t>
      </w:r>
    </w:p>
    <w:p w14:paraId="578C4705" w14:textId="39210D4C" w:rsidR="002D1E73" w:rsidRDefault="002D1E73" w:rsidP="002D1E73">
      <w:pPr>
        <w:pStyle w:val="ListParagraph"/>
        <w:numPr>
          <w:ilvl w:val="0"/>
          <w:numId w:val="20"/>
        </w:numPr>
        <w:rPr>
          <w:rFonts w:eastAsia="Times New Roman" w:cs="Times New Roman"/>
          <w:color w:val="24292E"/>
          <w:shd w:val="clear" w:color="auto" w:fill="FFFFFF"/>
        </w:rPr>
      </w:pPr>
      <w:r w:rsidRPr="002D1E73">
        <w:rPr>
          <w:rFonts w:eastAsia="Times New Roman" w:cs="Times New Roman"/>
          <w:color w:val="24292E"/>
          <w:shd w:val="clear" w:color="auto" w:fill="FFFFFF"/>
        </w:rPr>
        <w:t>Uno de los únicos analizadores que maneja correctamente los saltos de línea y las c</w:t>
      </w:r>
      <w:r>
        <w:rPr>
          <w:rFonts w:eastAsia="Times New Roman" w:cs="Times New Roman"/>
          <w:color w:val="24292E"/>
          <w:shd w:val="clear" w:color="auto" w:fill="FFFFFF"/>
        </w:rPr>
        <w:t>omillas.</w:t>
      </w:r>
    </w:p>
    <w:p w14:paraId="0268B2CB" w14:textId="6DB29E1F" w:rsidR="002D1E73" w:rsidRDefault="002D1E73" w:rsidP="002D1E73">
      <w:pPr>
        <w:pStyle w:val="ListParagraph"/>
        <w:numPr>
          <w:ilvl w:val="0"/>
          <w:numId w:val="20"/>
        </w:numPr>
        <w:rPr>
          <w:rFonts w:eastAsia="Times New Roman" w:cs="Times New Roman"/>
          <w:color w:val="24292E"/>
          <w:shd w:val="clear" w:color="auto" w:fill="FFFFFF"/>
        </w:rPr>
      </w:pPr>
      <w:r>
        <w:rPr>
          <w:rFonts w:eastAsia="Times New Roman" w:cs="Times New Roman"/>
          <w:color w:val="24292E"/>
          <w:shd w:val="clear" w:color="auto" w:fill="FFFFFF"/>
        </w:rPr>
        <w:t>Puede convertir números y booleanos a sus tipos.</w:t>
      </w:r>
    </w:p>
    <w:p w14:paraId="4423167D" w14:textId="738991AC" w:rsidR="00B443A1" w:rsidRDefault="00B443A1" w:rsidP="002D1E73">
      <w:pPr>
        <w:pStyle w:val="ListParagraph"/>
        <w:numPr>
          <w:ilvl w:val="0"/>
          <w:numId w:val="20"/>
        </w:numPr>
        <w:rPr>
          <w:rFonts w:eastAsia="Times New Roman" w:cs="Times New Roman"/>
          <w:color w:val="24292E"/>
          <w:shd w:val="clear" w:color="auto" w:fill="FFFFFF"/>
        </w:rPr>
      </w:pPr>
      <w:r>
        <w:rPr>
          <w:rFonts w:eastAsia="Times New Roman" w:cs="Times New Roman"/>
          <w:color w:val="24292E"/>
          <w:shd w:val="clear" w:color="auto" w:fill="FFFFFF"/>
        </w:rPr>
        <w:t>Soporte del encabezado de fila.</w:t>
      </w:r>
    </w:p>
    <w:p w14:paraId="7868F1B0" w14:textId="77777777" w:rsidR="002D1E73" w:rsidRDefault="002D1E73" w:rsidP="002D1E73">
      <w:pPr>
        <w:rPr>
          <w:rFonts w:eastAsia="Times New Roman" w:cs="Times New Roman"/>
          <w:color w:val="24292E"/>
          <w:shd w:val="clear" w:color="auto" w:fill="FFFFFF"/>
        </w:rPr>
      </w:pPr>
    </w:p>
    <w:p w14:paraId="7EAA0C35" w14:textId="0D0A6D69" w:rsidR="002D1E73" w:rsidRDefault="000365A9" w:rsidP="0028735F">
      <w:pPr>
        <w:pStyle w:val="Heading3"/>
        <w:rPr>
          <w:shd w:val="clear" w:color="auto" w:fill="FFFFFF"/>
        </w:rPr>
      </w:pPr>
      <w:bookmarkStart w:id="57" w:name="_Toc368143430"/>
      <w:r>
        <w:rPr>
          <w:shd w:val="clear" w:color="auto" w:fill="FFFFFF"/>
        </w:rPr>
        <w:t xml:space="preserve">2.2.6.  </w:t>
      </w:r>
      <w:commentRangeStart w:id="58"/>
      <w:r w:rsidR="002D1E73">
        <w:rPr>
          <w:shd w:val="clear" w:color="auto" w:fill="FFFFFF"/>
        </w:rPr>
        <w:t>Chart</w:t>
      </w:r>
      <w:commentRangeEnd w:id="58"/>
      <w:r w:rsidR="00BB5BF9">
        <w:rPr>
          <w:rStyle w:val="CommentReference"/>
          <w:rFonts w:asciiTheme="minorHAnsi" w:eastAsiaTheme="minorEastAsia" w:hAnsiTheme="minorHAnsi" w:cstheme="minorBidi"/>
          <w:b w:val="0"/>
          <w:bCs w:val="0"/>
          <w:color w:val="auto"/>
        </w:rPr>
        <w:commentReference w:id="58"/>
      </w:r>
      <w:r w:rsidR="002D1E73">
        <w:rPr>
          <w:shd w:val="clear" w:color="auto" w:fill="FFFFFF"/>
        </w:rPr>
        <w:t>.js</w:t>
      </w:r>
      <w:bookmarkEnd w:id="57"/>
    </w:p>
    <w:p w14:paraId="38A3AB18" w14:textId="77777777" w:rsidR="0044069F" w:rsidRDefault="0044069F"/>
    <w:p w14:paraId="7E867D7E" w14:textId="77777777" w:rsidR="008A324D" w:rsidRDefault="0044069F">
      <w:pPr>
        <w:rPr>
          <w:ins w:id="59" w:author="Borja Gonzalez" w:date="2017-09-08T16:32:00Z"/>
        </w:rPr>
      </w:pPr>
      <w:r>
        <w:t xml:space="preserve">Chart.js es una plataforma de JavaScript que nos permite crear gráficos simples pero a la vez flexibles. </w:t>
      </w:r>
    </w:p>
    <w:p w14:paraId="667AD9C1" w14:textId="23EBCFEF" w:rsidR="001A2EA4" w:rsidRDefault="001A2EA4" w:rsidP="001A2EA4">
      <w:pPr>
        <w:pStyle w:val="ListParagraph"/>
        <w:numPr>
          <w:ilvl w:val="0"/>
          <w:numId w:val="20"/>
        </w:numPr>
      </w:pPr>
      <w:r>
        <w:t>A través del elemento &lt;canvas&gt; se consiguen crear gráficos simples.</w:t>
      </w:r>
    </w:p>
    <w:p w14:paraId="3AE73587" w14:textId="42022C6F" w:rsidR="008A324D" w:rsidRDefault="0044069F" w:rsidP="0028735F">
      <w:pPr>
        <w:pStyle w:val="ListParagraph"/>
        <w:numPr>
          <w:ilvl w:val="0"/>
          <w:numId w:val="20"/>
        </w:numPr>
      </w:pPr>
      <w:r>
        <w:t xml:space="preserve">Con Chart.js podemos crear </w:t>
      </w:r>
      <w:r w:rsidR="008A324D">
        <w:t xml:space="preserve">hasta </w:t>
      </w:r>
      <w:r>
        <w:t>8 tipos de gráficos personalizables y con los que se puede interactuar.</w:t>
      </w:r>
    </w:p>
    <w:p w14:paraId="79F64D3C" w14:textId="77777777" w:rsidR="008A324D" w:rsidRDefault="0044069F" w:rsidP="0028735F">
      <w:pPr>
        <w:pStyle w:val="ListParagraph"/>
        <w:numPr>
          <w:ilvl w:val="0"/>
          <w:numId w:val="20"/>
        </w:numPr>
      </w:pPr>
      <w:r>
        <w:t xml:space="preserve"> Posee un gran rendimiento en todos los navegadores actuales (IE9+).</w:t>
      </w:r>
      <w:r w:rsidR="008A324D">
        <w:t xml:space="preserve"> </w:t>
      </w:r>
    </w:p>
    <w:p w14:paraId="7ECD8619" w14:textId="5124CD9F" w:rsidR="006E178F" w:rsidRDefault="006E178F" w:rsidP="0028735F">
      <w:pPr>
        <w:pStyle w:val="ListParagraph"/>
        <w:numPr>
          <w:ilvl w:val="0"/>
          <w:numId w:val="20"/>
        </w:numPr>
      </w:pPr>
      <w:r>
        <w:t xml:space="preserve">Redibuja los gráficos a la hora de ampliar o reducir sobre ellos para conseguir una escala perfecta de granularidad. </w:t>
      </w:r>
    </w:p>
    <w:p w14:paraId="79E791DB" w14:textId="78FDF739" w:rsidR="0044069F" w:rsidRPr="0028735F" w:rsidRDefault="008A324D" w:rsidP="0028735F">
      <w:pPr>
        <w:pStyle w:val="ListParagraph"/>
        <w:numPr>
          <w:ilvl w:val="0"/>
          <w:numId w:val="20"/>
        </w:numPr>
      </w:pPr>
      <w:r>
        <w:t xml:space="preserve">Chart.js funciona muy bien a la hora de visualizar los gráficos en navegadores de otros dispositivos como tablets y móviles </w:t>
      </w:r>
    </w:p>
    <w:p w14:paraId="0BF1239B" w14:textId="77777777" w:rsidR="006E178F" w:rsidRDefault="006E178F" w:rsidP="002D1E73"/>
    <w:p w14:paraId="3CEFB8CA" w14:textId="64141D13" w:rsidR="006E178F" w:rsidRDefault="000365A9" w:rsidP="0028735F">
      <w:pPr>
        <w:pStyle w:val="Heading2"/>
      </w:pPr>
      <w:bookmarkStart w:id="60" w:name="_Toc368143431"/>
      <w:commentRangeStart w:id="61"/>
      <w:r>
        <w:t xml:space="preserve">2.3.  </w:t>
      </w:r>
      <w:r w:rsidR="006E178F">
        <w:t>Bases de Datos</w:t>
      </w:r>
      <w:commentRangeEnd w:id="61"/>
      <w:r w:rsidR="000E6D79">
        <w:rPr>
          <w:rStyle w:val="CommentReference"/>
          <w:rFonts w:asciiTheme="minorHAnsi" w:eastAsiaTheme="minorEastAsia" w:hAnsiTheme="minorHAnsi" w:cstheme="minorBidi"/>
          <w:b w:val="0"/>
          <w:bCs w:val="0"/>
          <w:color w:val="auto"/>
        </w:rPr>
        <w:commentReference w:id="61"/>
      </w:r>
      <w:bookmarkEnd w:id="60"/>
    </w:p>
    <w:p w14:paraId="5083C70D" w14:textId="77777777" w:rsidR="006E178F" w:rsidRDefault="006E178F"/>
    <w:p w14:paraId="7E79CEFA" w14:textId="77777777" w:rsidR="00DE077C" w:rsidRPr="00DE077C" w:rsidRDefault="00DE077C" w:rsidP="00DE077C">
      <w:r w:rsidRPr="00DE077C">
        <w:t>Una </w:t>
      </w:r>
      <w:r w:rsidRPr="00DE077C">
        <w:rPr>
          <w:b/>
          <w:bCs/>
        </w:rPr>
        <w:t>base de datos</w:t>
      </w:r>
      <w:r w:rsidRPr="00DE077C">
        <w:t> o </w:t>
      </w:r>
      <w:r w:rsidRPr="00DE077C">
        <w:rPr>
          <w:b/>
          <w:bCs/>
        </w:rPr>
        <w:t>banco de datos</w:t>
      </w:r>
      <w:r w:rsidRPr="00DE077C">
        <w:t> es un conjunto de datos pertenecientes a un mismo contexto y almacenados sistemáticamente para su posterior uso. En este sentido; una biblioteca puede considerarse una base de datos compuesta en su mayoría por documentos y textos impresos en papel e indexados para su consulta. Actualmente, y debido al desarrollo tecnológico de campos como la </w:t>
      </w:r>
      <w:hyperlink r:id="rId44" w:tooltip="Informática" w:history="1">
        <w:r w:rsidRPr="00DE077C">
          <w:rPr>
            <w:rStyle w:val="Hyperlink"/>
          </w:rPr>
          <w:t>informática</w:t>
        </w:r>
      </w:hyperlink>
      <w:r w:rsidRPr="00DE077C">
        <w:t> y la </w:t>
      </w:r>
      <w:hyperlink r:id="rId45" w:tooltip="Electrónica" w:history="1">
        <w:r w:rsidRPr="00DE077C">
          <w:rPr>
            <w:rStyle w:val="Hyperlink"/>
          </w:rPr>
          <w:t>electrónica</w:t>
        </w:r>
      </w:hyperlink>
      <w:r w:rsidRPr="00DE077C">
        <w:t>, la mayoría de las bases de datos están en formato digital, siendo este un componente electrónico, por tanto se ha desarrollado y se ofrece un amplio rango de soluciones al problema del almacenamiento de datos.</w:t>
      </w:r>
    </w:p>
    <w:p w14:paraId="220652A5" w14:textId="34E68B2B" w:rsidR="00DE077C" w:rsidRPr="00DE077C" w:rsidRDefault="00DE077C" w:rsidP="00DE077C">
      <w:r w:rsidRPr="00DE077C">
        <w:t>Existen </w:t>
      </w:r>
      <w:hyperlink r:id="rId46" w:tooltip="Programa informático" w:history="1">
        <w:r w:rsidRPr="00DE077C">
          <w:rPr>
            <w:rStyle w:val="Hyperlink"/>
          </w:rPr>
          <w:t>programas</w:t>
        </w:r>
      </w:hyperlink>
      <w:r w:rsidRPr="00DE077C">
        <w:t> denominados </w:t>
      </w:r>
      <w:hyperlink r:id="rId47" w:tooltip="Sistema de gestión de bases de datos" w:history="1">
        <w:r w:rsidRPr="00DE077C">
          <w:rPr>
            <w:rStyle w:val="Hyperlink"/>
          </w:rPr>
          <w:t>sistemas gestores de bases de datos</w:t>
        </w:r>
      </w:hyperlink>
      <w:r w:rsidRPr="00DE077C">
        <w:t>, abreviado SGBD (del inglés </w:t>
      </w:r>
      <w:r w:rsidRPr="00B44453">
        <w:rPr>
          <w:i/>
          <w:iCs/>
          <w:lang w:val="es-ES"/>
          <w:rPrChange w:id="62" w:author="Rodrigo García" w:date="2017-09-24T12:09:00Z">
            <w:rPr>
              <w:rFonts w:asciiTheme="majorHAnsi" w:eastAsiaTheme="majorEastAsia" w:hAnsiTheme="majorHAnsi" w:cstheme="majorBidi"/>
              <w:b/>
              <w:bCs/>
              <w:i/>
              <w:iCs/>
              <w:color w:val="4F81BD" w:themeColor="accent1"/>
              <w:sz w:val="26"/>
              <w:szCs w:val="26"/>
              <w:lang w:val="en-GB"/>
            </w:rPr>
          </w:rPrChange>
        </w:rPr>
        <w:t>database management system</w:t>
      </w:r>
      <w:r w:rsidRPr="00B44453">
        <w:rPr>
          <w:lang w:val="es-ES"/>
          <w:rPrChange w:id="63" w:author="Rodrigo García" w:date="2017-09-24T12:09:00Z">
            <w:rPr>
              <w:rFonts w:asciiTheme="majorHAnsi" w:eastAsiaTheme="majorEastAsia" w:hAnsiTheme="majorHAnsi" w:cstheme="majorBidi"/>
              <w:b/>
              <w:bCs/>
              <w:color w:val="4F81BD" w:themeColor="accent1"/>
              <w:sz w:val="26"/>
              <w:szCs w:val="26"/>
              <w:lang w:val="en-GB"/>
            </w:rPr>
          </w:rPrChange>
        </w:rPr>
        <w:t> </w:t>
      </w:r>
      <w:r w:rsidRPr="00DE077C">
        <w:t xml:space="preserve">o DBMS), que permiten almacenar y posteriormente acceder a los datos de forma rápida y estructurada. Las propiedades </w:t>
      </w:r>
      <w:r w:rsidRPr="00DE077C">
        <w:lastRenderedPageBreak/>
        <w:t>de estos DBMS, así como su utilización y administración, se estudian dentro del ámbito de la informática.</w:t>
      </w:r>
    </w:p>
    <w:p w14:paraId="679D474D" w14:textId="74FF4AB5" w:rsidR="00DE077C" w:rsidRDefault="00DE077C" w:rsidP="00DE077C">
      <w:r w:rsidRPr="00DE077C">
        <w:t>Las aplicaciones más usuales son para la gestión de empresas e instituciones públicas; También son ampliamente utilizadas en entornos científicos con el objeto de almacenar la información experimental.</w:t>
      </w:r>
    </w:p>
    <w:p w14:paraId="2E6A3E38" w14:textId="00E1EFE7" w:rsidR="00DE077C" w:rsidRDefault="00263BFD" w:rsidP="00DE077C">
      <w:r>
        <w:rPr>
          <w:noProof/>
          <w:lang w:val="en-US"/>
        </w:rPr>
        <w:drawing>
          <wp:anchor distT="0" distB="0" distL="114300" distR="114300" simplePos="0" relativeHeight="251658240" behindDoc="0" locked="0" layoutInCell="1" allowOverlap="1" wp14:anchorId="03BAC060" wp14:editId="76BD24FD">
            <wp:simplePos x="0" y="0"/>
            <wp:positionH relativeFrom="column">
              <wp:posOffset>1485900</wp:posOffset>
            </wp:positionH>
            <wp:positionV relativeFrom="paragraph">
              <wp:posOffset>19050</wp:posOffset>
            </wp:positionV>
            <wp:extent cx="1790700" cy="2971800"/>
            <wp:effectExtent l="0" t="0" r="12700" b="0"/>
            <wp:wrapTight wrapText="bothSides">
              <wp:wrapPolygon edited="0">
                <wp:start x="0" y="0"/>
                <wp:lineTo x="0" y="21415"/>
                <wp:lineTo x="21447" y="21415"/>
                <wp:lineTo x="21447"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790700" cy="297180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3CE1AAB5" w14:textId="4B6EAABF" w:rsidR="00DE077C" w:rsidRPr="00DE077C" w:rsidRDefault="00DE077C" w:rsidP="00DE077C"/>
    <w:p w14:paraId="6A7822E0" w14:textId="77777777" w:rsidR="006E178F" w:rsidRDefault="006E178F" w:rsidP="00DE077C"/>
    <w:p w14:paraId="41610087" w14:textId="77777777" w:rsidR="00DE077C" w:rsidRDefault="00DE077C" w:rsidP="00DE077C">
      <w:pPr>
        <w:pStyle w:val="Heading3"/>
      </w:pPr>
    </w:p>
    <w:p w14:paraId="415E1136" w14:textId="77777777" w:rsidR="00DE077C" w:rsidRDefault="00DE077C" w:rsidP="00DE077C">
      <w:pPr>
        <w:pStyle w:val="Heading3"/>
      </w:pPr>
    </w:p>
    <w:p w14:paraId="50C71A1C" w14:textId="77777777" w:rsidR="00DE077C" w:rsidRDefault="00DE077C" w:rsidP="00DE077C">
      <w:pPr>
        <w:pStyle w:val="Heading3"/>
      </w:pPr>
    </w:p>
    <w:p w14:paraId="014187AE" w14:textId="77777777" w:rsidR="00DE077C" w:rsidRDefault="00DE077C" w:rsidP="00DE077C">
      <w:pPr>
        <w:pStyle w:val="Heading3"/>
      </w:pPr>
    </w:p>
    <w:p w14:paraId="659DD0B3" w14:textId="77777777" w:rsidR="00263BFD" w:rsidRPr="00263BFD" w:rsidRDefault="00263BFD" w:rsidP="00263BFD"/>
    <w:p w14:paraId="584A1A4D" w14:textId="77777777" w:rsidR="00263BFD" w:rsidRDefault="00263BFD" w:rsidP="00263BFD"/>
    <w:p w14:paraId="2DDFE267" w14:textId="77777777" w:rsidR="00263BFD" w:rsidRDefault="00263BFD" w:rsidP="00263BFD"/>
    <w:p w14:paraId="0FD37AD2" w14:textId="77777777" w:rsidR="00263BFD" w:rsidRPr="00263BFD" w:rsidRDefault="00263BFD" w:rsidP="00263BFD"/>
    <w:p w14:paraId="4932A6EA" w14:textId="77777777" w:rsidR="00B74D7C" w:rsidRDefault="00B74D7C" w:rsidP="00DE077C">
      <w:pPr>
        <w:pStyle w:val="Heading3"/>
      </w:pPr>
    </w:p>
    <w:p w14:paraId="76477541" w14:textId="04BC2637" w:rsidR="00DE077C" w:rsidRDefault="000365A9" w:rsidP="00DE077C">
      <w:pPr>
        <w:pStyle w:val="Heading3"/>
      </w:pPr>
      <w:bookmarkStart w:id="64" w:name="_Toc368143432"/>
      <w:r>
        <w:t xml:space="preserve">2.3.1.  </w:t>
      </w:r>
      <w:r w:rsidR="00DE077C">
        <w:t>SQLite</w:t>
      </w:r>
      <w:bookmarkEnd w:id="64"/>
    </w:p>
    <w:p w14:paraId="09383402" w14:textId="77777777" w:rsidR="00E653AA" w:rsidRDefault="00E653AA" w:rsidP="00E653AA"/>
    <w:p w14:paraId="243204DB" w14:textId="7C43D1FF" w:rsidR="008854BA" w:rsidRPr="001A2EA4" w:rsidRDefault="008854BA" w:rsidP="008854BA">
      <w:r w:rsidRPr="00333F5F">
        <w:rPr>
          <w:bCs/>
        </w:rPr>
        <w:t>SQLite</w:t>
      </w:r>
      <w:r w:rsidRPr="00CC6FD2">
        <w:t> es un sistema de gestión de </w:t>
      </w:r>
      <w:hyperlink r:id="rId49" w:tooltip="Base de datos relacional" w:history="1">
        <w:r w:rsidRPr="001A2EA4">
          <w:rPr>
            <w:rStyle w:val="Hyperlink"/>
            <w:color w:val="auto"/>
            <w:u w:val="none"/>
          </w:rPr>
          <w:t>bases de datos relacional</w:t>
        </w:r>
      </w:hyperlink>
      <w:r w:rsidRPr="001A2EA4">
        <w:t xml:space="preserve"> (DBMS)</w:t>
      </w:r>
      <w:ins w:id="65" w:author="Borja Gonzalez" w:date="2017-09-08T16:21:00Z">
        <w:r w:rsidR="00CC6FD2">
          <w:t>. É</w:t>
        </w:r>
      </w:ins>
      <w:ins w:id="66" w:author="Borja Gonzalez" w:date="2017-09-08T16:22:00Z">
        <w:r w:rsidR="00CC6FD2">
          <w:t>ste sistema es</w:t>
        </w:r>
      </w:ins>
      <w:r w:rsidRPr="00CC6FD2">
        <w:t> compatible con </w:t>
      </w:r>
      <w:hyperlink r:id="rId50" w:tooltip="ACID" w:history="1">
        <w:r w:rsidRPr="001A2EA4">
          <w:rPr>
            <w:rStyle w:val="Hyperlink"/>
            <w:color w:val="auto"/>
            <w:u w:val="none"/>
          </w:rPr>
          <w:t>ACID</w:t>
        </w:r>
      </w:hyperlink>
      <w:ins w:id="67" w:author="Borja Gonzalez" w:date="2017-09-08T16:22:00Z">
        <w:r w:rsidR="00CC6FD2">
          <w:t xml:space="preserve"> y está contenido en una bibloteca en C que se podr</w:t>
        </w:r>
      </w:ins>
      <w:ins w:id="68" w:author="Borja Gonzalez" w:date="2017-09-08T16:23:00Z">
        <w:r w:rsidR="00CC6FD2">
          <w:t>ía considerar pequeña para ciertos casos (275kiB)</w:t>
        </w:r>
      </w:ins>
      <w:r w:rsidRPr="00CC6FD2">
        <w:t>.</w:t>
      </w:r>
      <w:ins w:id="69" w:author="Borja Gonzalez" w:date="2017-09-08T16:23:00Z">
        <w:r w:rsidR="00CC6FD2">
          <w:t xml:space="preserve"> El problema del tamaño se ha resuelto en la reciente versi</w:t>
        </w:r>
      </w:ins>
      <w:ins w:id="70" w:author="Borja Gonzalez" w:date="2017-09-08T16:24:00Z">
        <w:r w:rsidR="00CC6FD2">
          <w:t>ón · del sistemas que permite bases de datos de hasta 2 Terabytes.</w:t>
        </w:r>
      </w:ins>
      <w:r w:rsidRPr="00CC6FD2">
        <w:t xml:space="preserve"> SQLite es un proyecto de </w:t>
      </w:r>
      <w:del w:id="71" w:author="Borja Gonzalez" w:date="2017-09-08T16:34:00Z">
        <w:r w:rsidRPr="001A2EA4" w:rsidDel="001A2EA4">
          <w:fldChar w:fldCharType="begin"/>
        </w:r>
        <w:r w:rsidRPr="001A2EA4" w:rsidDel="001A2EA4">
          <w:delInstrText xml:space="preserve"> HYPERLINK "https://es.wikipedia.org/wiki/Dominio_p%C3%BAblico" \o "Dominio público" </w:delInstrText>
        </w:r>
        <w:r w:rsidRPr="001A2EA4" w:rsidDel="001A2EA4">
          <w:fldChar w:fldCharType="separate"/>
        </w:r>
        <w:r w:rsidRPr="001A2EA4" w:rsidDel="001A2EA4">
          <w:rPr>
            <w:rStyle w:val="Hyperlink"/>
            <w:color w:val="auto"/>
            <w:u w:val="none"/>
          </w:rPr>
          <w:delText>dominio público</w:delText>
        </w:r>
        <w:r w:rsidRPr="001A2EA4" w:rsidDel="001A2EA4">
          <w:fldChar w:fldCharType="end"/>
        </w:r>
      </w:del>
      <w:ins w:id="72" w:author="Borja Gonzalez" w:date="2017-09-08T16:34:00Z">
        <w:r w:rsidR="001A2EA4" w:rsidRPr="001A2EA4">
          <w:fldChar w:fldCharType="begin"/>
        </w:r>
        <w:r w:rsidR="001A2EA4" w:rsidRPr="001A2EA4">
          <w:instrText xml:space="preserve"> HYPERLINK "https://es.wikipedia.org/wiki/Dominio_p%C3%BAblico" \o "Dominio público" </w:instrText>
        </w:r>
        <w:r w:rsidR="001A2EA4" w:rsidRPr="001A2EA4">
          <w:fldChar w:fldCharType="separate"/>
        </w:r>
        <w:r w:rsidR="001A2EA4">
          <w:rPr>
            <w:rStyle w:val="Hyperlink"/>
            <w:color w:val="auto"/>
            <w:u w:val="none"/>
          </w:rPr>
          <w:t>dominio público</w:t>
        </w:r>
        <w:r w:rsidR="001A2EA4" w:rsidRPr="001A2EA4">
          <w:fldChar w:fldCharType="end"/>
        </w:r>
      </w:ins>
      <w:r w:rsidRPr="001A2EA4">
        <w:t xml:space="preserve"> creado por </w:t>
      </w:r>
      <w:hyperlink r:id="rId51" w:tooltip="D. Richard Hipp (aún no redactado)" w:history="1">
        <w:r w:rsidRPr="001A2EA4">
          <w:rPr>
            <w:rStyle w:val="Hyperlink"/>
            <w:color w:val="auto"/>
            <w:u w:val="none"/>
          </w:rPr>
          <w:t>D. Richard Hipp</w:t>
        </w:r>
      </w:hyperlink>
      <w:r w:rsidRPr="001A2EA4">
        <w:t>.</w:t>
      </w:r>
    </w:p>
    <w:p w14:paraId="2DF1021A" w14:textId="77777777" w:rsidR="008854BA" w:rsidRPr="00333F5F" w:rsidRDefault="008854BA" w:rsidP="008854BA">
      <w:r w:rsidRPr="006C174E">
        <w:t>A diferencia de los </w:t>
      </w:r>
      <w:r w:rsidRPr="007E178E">
        <w:fldChar w:fldCharType="begin"/>
      </w:r>
      <w:r w:rsidRPr="00333F5F">
        <w:instrText xml:space="preserve"> HYPERLINK "https://es.wikipedia.org/wiki/Sistema_de_gesti%C3%B3n_de_bases_de_datos" \o "Sistema de gestión de bases de datos" </w:instrText>
      </w:r>
      <w:r w:rsidRPr="007E178E">
        <w:fldChar w:fldCharType="separate"/>
      </w:r>
      <w:r w:rsidRPr="00333F5F">
        <w:rPr>
          <w:rStyle w:val="Hyperlink"/>
          <w:color w:val="auto"/>
          <w:u w:val="none"/>
          <w:rPrChange w:id="73" w:author="Borja Gonzalez" w:date="2017-09-08T16:18:00Z">
            <w:rPr>
              <w:rStyle w:val="Hyperlink"/>
              <w:rFonts w:asciiTheme="majorHAnsi" w:eastAsiaTheme="majorEastAsia" w:hAnsiTheme="majorHAnsi" w:cstheme="majorBidi"/>
              <w:b/>
              <w:bCs/>
              <w:sz w:val="26"/>
              <w:szCs w:val="26"/>
            </w:rPr>
          </w:rPrChange>
        </w:rPr>
        <w:t>sistema de gestión de bases de datos</w:t>
      </w:r>
      <w:r w:rsidRPr="007E178E">
        <w:fldChar w:fldCharType="end"/>
      </w:r>
      <w:r w:rsidRPr="006C174E">
        <w:t> cliente-servidor, el motor de SQLite no es un proceso independiente con el que el programa principal se comunica. En lugar de eso, la biblioteca SQLite se enlaza con el programa pasando a ser parte integral del mismo. El programa utiliza la funcionalidad de SQLite a través de llamadas simples a subrutinas y funciones. Esto reduce la latencia en el acceso a la base de datos, debido a que las llamadas a funciones son más eficientes que la comunicación entre procesos. El conjunto de la base de datos (definic</w:t>
      </w:r>
      <w:r w:rsidRPr="00333F5F">
        <w:t>iones, tablas, índices, y los propios datos), son guardados como un sólo fichero estándar en la máquina host. Este diseño simple se logra bloqueando todo el fichero de base de datos al principio de cada transacción.</w:t>
      </w:r>
    </w:p>
    <w:p w14:paraId="11EA704C" w14:textId="51707A94" w:rsidR="008854BA" w:rsidRPr="00333F5F" w:rsidRDefault="008854BA" w:rsidP="008854BA">
      <w:r w:rsidRPr="00333F5F">
        <w:t>En su versión 3, </w:t>
      </w:r>
      <w:ins w:id="74" w:author="Borja Gonzalez" w:date="2017-09-08T16:25:00Z">
        <w:r w:rsidR="00CC6FD2">
          <w:t xml:space="preserve">como hemos mencionado antes, </w:t>
        </w:r>
      </w:ins>
      <w:r w:rsidRPr="00CC6FD2">
        <w:rPr>
          <w:bCs/>
        </w:rPr>
        <w:t>SQLite</w:t>
      </w:r>
      <w:r w:rsidRPr="00CC6FD2">
        <w:t> permite </w:t>
      </w:r>
      <w:r w:rsidR="00333F5F" w:rsidRPr="00333F5F">
        <w:t>bases de datos</w:t>
      </w:r>
      <w:r w:rsidRPr="00333F5F">
        <w:t> de hasta</w:t>
      </w:r>
      <w:ins w:id="75" w:author="Borja Gonzalez" w:date="2017-09-08T16:25:00Z">
        <w:r w:rsidR="00CC6FD2">
          <w:t xml:space="preserve"> 2 Terabytes </w:t>
        </w:r>
      </w:ins>
      <w:r w:rsidRPr="00CC6FD2">
        <w:t>de tamaño, y también permite la inclusión de campos tipo </w:t>
      </w:r>
      <w:ins w:id="76" w:author="Borja Gonzalez" w:date="2017-09-08T16:19:00Z">
        <w:r w:rsidR="00333F5F">
          <w:t>BLOB</w:t>
        </w:r>
      </w:ins>
    </w:p>
    <w:p w14:paraId="2275160A" w14:textId="77777777" w:rsidR="008854BA" w:rsidRPr="0040221C" w:rsidRDefault="008854BA" w:rsidP="00E653AA"/>
    <w:p w14:paraId="0ED3911F" w14:textId="56A4A0DD" w:rsidR="00DE077C" w:rsidRDefault="000365A9" w:rsidP="008854BA">
      <w:pPr>
        <w:pStyle w:val="Heading3"/>
      </w:pPr>
      <w:bookmarkStart w:id="77" w:name="_Toc368143433"/>
      <w:bookmarkStart w:id="78" w:name="_Toc364792191"/>
      <w:bookmarkStart w:id="79" w:name="_Toc366229211"/>
      <w:r>
        <w:t xml:space="preserve">2.3.2.  </w:t>
      </w:r>
      <w:r w:rsidR="008854BA">
        <w:t>ACID</w:t>
      </w:r>
      <w:bookmarkEnd w:id="77"/>
    </w:p>
    <w:p w14:paraId="447A0C45" w14:textId="77777777" w:rsidR="008854BA" w:rsidRDefault="008854BA" w:rsidP="008854BA"/>
    <w:p w14:paraId="4C690FFC" w14:textId="77777777" w:rsidR="008854BA" w:rsidRPr="008854BA" w:rsidRDefault="008854BA" w:rsidP="008854BA">
      <w:r w:rsidRPr="008854BA">
        <w:lastRenderedPageBreak/>
        <w:t>En bases de datos se denomina </w:t>
      </w:r>
      <w:r w:rsidRPr="008854BA">
        <w:rPr>
          <w:b/>
          <w:bCs/>
        </w:rPr>
        <w:t>ACID</w:t>
      </w:r>
      <w:r w:rsidRPr="008854BA">
        <w:t> a las características de los parámetros que permiten clasificar las </w:t>
      </w:r>
      <w:hyperlink r:id="rId52" w:tooltip="Transacción de base de datos" w:history="1">
        <w:r w:rsidRPr="008854BA">
          <w:rPr>
            <w:rStyle w:val="Hyperlink"/>
          </w:rPr>
          <w:t>transacciones</w:t>
        </w:r>
      </w:hyperlink>
      <w:r w:rsidRPr="008854BA">
        <w:t> de los </w:t>
      </w:r>
      <w:hyperlink r:id="rId53" w:tooltip="SGBD" w:history="1">
        <w:r w:rsidRPr="008854BA">
          <w:rPr>
            <w:rStyle w:val="Hyperlink"/>
          </w:rPr>
          <w:t>sistemas de gestión de bases de datos</w:t>
        </w:r>
      </w:hyperlink>
      <w:r w:rsidRPr="008854BA">
        <w:t>. Cuando se dice que es </w:t>
      </w:r>
      <w:r w:rsidRPr="008854BA">
        <w:rPr>
          <w:i/>
          <w:iCs/>
        </w:rPr>
        <w:t>ACID compliant</w:t>
      </w:r>
      <w:r w:rsidRPr="008854BA">
        <w:t> se indica -en diversos grados- que éste permite realizar transacciones.</w:t>
      </w:r>
    </w:p>
    <w:p w14:paraId="759715B4" w14:textId="77777777" w:rsidR="008854BA" w:rsidRPr="008854BA" w:rsidRDefault="008854BA" w:rsidP="008854BA">
      <w:r w:rsidRPr="008854BA">
        <w:t>En concreto </w:t>
      </w:r>
      <w:r w:rsidRPr="008854BA">
        <w:rPr>
          <w:b/>
          <w:bCs/>
        </w:rPr>
        <w:t>ACID</w:t>
      </w:r>
      <w:r w:rsidRPr="008854BA">
        <w:t> es un acrónimo de </w:t>
      </w:r>
      <w:r w:rsidRPr="008854BA">
        <w:rPr>
          <w:b/>
          <w:bCs/>
        </w:rPr>
        <w:t>A</w:t>
      </w:r>
      <w:r w:rsidRPr="008854BA">
        <w:t>tomicity, </w:t>
      </w:r>
      <w:r w:rsidRPr="008854BA">
        <w:rPr>
          <w:b/>
          <w:bCs/>
        </w:rPr>
        <w:t>C</w:t>
      </w:r>
      <w:r w:rsidRPr="008854BA">
        <w:t>onsistency, </w:t>
      </w:r>
      <w:r w:rsidRPr="008854BA">
        <w:rPr>
          <w:b/>
          <w:bCs/>
        </w:rPr>
        <w:t>I</w:t>
      </w:r>
      <w:r w:rsidRPr="008854BA">
        <w:t>solation and </w:t>
      </w:r>
      <w:r w:rsidRPr="008854BA">
        <w:rPr>
          <w:b/>
          <w:bCs/>
        </w:rPr>
        <w:t>D</w:t>
      </w:r>
      <w:r w:rsidRPr="008854BA">
        <w:t>urability: Atomicidad, Consistencia, Aislamiento y Durabilidad en español.</w:t>
      </w:r>
    </w:p>
    <w:p w14:paraId="1BF4FFDF" w14:textId="696AF756" w:rsidR="004E4A72" w:rsidRDefault="001F504E" w:rsidP="004E4A72">
      <w:pPr>
        <w:pStyle w:val="ListParagraph"/>
        <w:numPr>
          <w:ilvl w:val="0"/>
          <w:numId w:val="20"/>
        </w:numPr>
      </w:pPr>
      <w:hyperlink r:id="rId54" w:tooltip="Atomicidad" w:history="1">
        <w:r w:rsidR="004E4A72" w:rsidRPr="004E4A72">
          <w:rPr>
            <w:rStyle w:val="Hyperlink"/>
            <w:b/>
            <w:bCs/>
          </w:rPr>
          <w:t>Atomicidad</w:t>
        </w:r>
      </w:hyperlink>
      <w:r w:rsidR="004E4A72" w:rsidRPr="004E4A72">
        <w:rPr>
          <w:b/>
          <w:bCs/>
        </w:rPr>
        <w:t>:</w:t>
      </w:r>
      <w:r w:rsidR="004E4A72" w:rsidRPr="004E4A72">
        <w:t> Si cuando una operación consiste en una serie de pasos, bien todos ellos se ejecutan o bien ninguno, es decir, las transacciones son completas.</w:t>
      </w:r>
    </w:p>
    <w:p w14:paraId="225655B5" w14:textId="1B60ED6E" w:rsidR="004E4A72" w:rsidRDefault="001F504E" w:rsidP="004E4A72">
      <w:pPr>
        <w:pStyle w:val="ListParagraph"/>
        <w:numPr>
          <w:ilvl w:val="0"/>
          <w:numId w:val="20"/>
        </w:numPr>
      </w:pPr>
      <w:hyperlink r:id="rId55" w:tooltip="Consistencia de datos" w:history="1">
        <w:r w:rsidR="004E4A72" w:rsidRPr="004E4A72">
          <w:rPr>
            <w:rStyle w:val="Hyperlink"/>
            <w:b/>
            <w:bCs/>
          </w:rPr>
          <w:t>Consistencia</w:t>
        </w:r>
      </w:hyperlink>
      <w:r w:rsidR="004E4A72" w:rsidRPr="004E4A72">
        <w:rPr>
          <w:b/>
          <w:bCs/>
        </w:rPr>
        <w:t>:</w:t>
      </w:r>
      <w:r w:rsidR="004E4A72" w:rsidRPr="004E4A72">
        <w:t> (</w:t>
      </w:r>
      <w:r w:rsidR="004E4A72" w:rsidRPr="004E4A72">
        <w:rPr>
          <w:i/>
          <w:iCs/>
        </w:rPr>
        <w:t>Integridad</w:t>
      </w:r>
      <w:r w:rsidR="004E4A72" w:rsidRPr="004E4A72">
        <w:t>). Es la propiedad que asegura que sólo se empieza aquello que se puede acabar. Por lo tanto se ejecutan aquellas operaciones que no van a romper las reglas y directrices de </w:t>
      </w:r>
      <w:r w:rsidR="004E4A72" w:rsidRPr="004E4A72">
        <w:rPr>
          <w:i/>
          <w:iCs/>
        </w:rPr>
        <w:t>Integridad</w:t>
      </w:r>
      <w:r w:rsidR="004E4A72" w:rsidRPr="004E4A72">
        <w:t> de la base de datos. La propiedad de consistencia sostiene que cualquier transacción llevará a la base de datos desde un estado válido a otro también válido. "La Integridad de la Base de Datos nos permite asegurar que los datos son exactos y consistentes, es decir que estén siempre intactos, sean siempre los esperados y que de ninguna manera cambien ni se deformen. De esta manera podemos garantizar que la información que se presenta al usuario será siempre la misma."</w:t>
      </w:r>
    </w:p>
    <w:p w14:paraId="6522D858" w14:textId="3ED0DFAB" w:rsidR="004E4A72" w:rsidRDefault="001F504E" w:rsidP="004E4A72">
      <w:pPr>
        <w:pStyle w:val="ListParagraph"/>
        <w:numPr>
          <w:ilvl w:val="0"/>
          <w:numId w:val="20"/>
        </w:numPr>
      </w:pPr>
      <w:hyperlink r:id="rId56" w:tooltip="Aislamiento (ACID)" w:history="1">
        <w:r w:rsidR="004E4A72" w:rsidRPr="004E4A72">
          <w:rPr>
            <w:rStyle w:val="Hyperlink"/>
            <w:b/>
            <w:bCs/>
          </w:rPr>
          <w:t>Aislamiento</w:t>
        </w:r>
      </w:hyperlink>
      <w:r w:rsidR="004E4A72" w:rsidRPr="004E4A72">
        <w:rPr>
          <w:b/>
          <w:bCs/>
        </w:rPr>
        <w:t>:</w:t>
      </w:r>
      <w:r w:rsidR="004E4A72" w:rsidRPr="004E4A72">
        <w:t> Esta propiedad asegura que una operación no puede afectar a otras. Esto asegura que la realización de dos transacciones sobre la misma información sean independientes y no generen ningún tipo de error.  Esta propiedad define cómo y cuándo los cambios producidos por una operación se hacen visibles para las demás operaciones concurrentes. El aislamiento puede alcanzarse en distintos niveles, siendo el parámetro esencial a la hora de seleccionar SGBDs.</w:t>
      </w:r>
    </w:p>
    <w:p w14:paraId="543850B8" w14:textId="05841D3F" w:rsidR="004E4A72" w:rsidRPr="004E4A72" w:rsidRDefault="001F504E" w:rsidP="004E4A72">
      <w:pPr>
        <w:pStyle w:val="ListParagraph"/>
        <w:numPr>
          <w:ilvl w:val="0"/>
          <w:numId w:val="20"/>
        </w:numPr>
      </w:pPr>
      <w:hyperlink r:id="rId57" w:tooltip="Datos persistentes" w:history="1">
        <w:r w:rsidR="004E4A72" w:rsidRPr="004E4A72">
          <w:rPr>
            <w:rStyle w:val="Hyperlink"/>
            <w:b/>
            <w:bCs/>
          </w:rPr>
          <w:t>Durabilidad</w:t>
        </w:r>
      </w:hyperlink>
      <w:r w:rsidR="004E4A72" w:rsidRPr="004E4A72">
        <w:rPr>
          <w:b/>
          <w:bCs/>
        </w:rPr>
        <w:t>:</w:t>
      </w:r>
      <w:r w:rsidR="004E4A72" w:rsidRPr="004E4A72">
        <w:t> (</w:t>
      </w:r>
      <w:r w:rsidR="004E4A72" w:rsidRPr="004E4A72">
        <w:rPr>
          <w:i/>
          <w:iCs/>
        </w:rPr>
        <w:t>Persistencia</w:t>
      </w:r>
      <w:r w:rsidR="004E4A72" w:rsidRPr="004E4A72">
        <w:t>). Esta propiedad asegura que una vez realizada la operación, ésta persistirá y no se podrá deshacer aunque falle el sistema y que de esta forma los datos sobrevivan de alguna manera.</w:t>
      </w:r>
    </w:p>
    <w:p w14:paraId="07B300B7" w14:textId="3862B24F" w:rsidR="00DE077C" w:rsidRDefault="004E4A72" w:rsidP="0028735F">
      <w:r w:rsidRPr="004E4A72">
        <w:t>Cumpliendo estos 4 requisitos un sistema gestor de bases de datos puede ser considerado </w:t>
      </w:r>
      <w:r w:rsidRPr="004E4A72">
        <w:rPr>
          <w:i/>
          <w:iCs/>
        </w:rPr>
        <w:t>ACID Compliant</w:t>
      </w:r>
      <w:r w:rsidRPr="004E4A72">
        <w:t>.</w:t>
      </w:r>
    </w:p>
    <w:p w14:paraId="3D5F51EC" w14:textId="77777777" w:rsidR="004E4A72" w:rsidRDefault="004E4A72" w:rsidP="00333F5F"/>
    <w:p w14:paraId="243BC8FB" w14:textId="77777777" w:rsidR="004E4A72" w:rsidRDefault="004E4A72" w:rsidP="00333F5F"/>
    <w:p w14:paraId="2499FFEE" w14:textId="43D4851E" w:rsidR="004E4A72" w:rsidRDefault="000365A9" w:rsidP="004407E6">
      <w:pPr>
        <w:pStyle w:val="Heading2"/>
      </w:pPr>
      <w:bookmarkStart w:id="80" w:name="_Toc368143434"/>
      <w:commentRangeStart w:id="81"/>
      <w:r>
        <w:t xml:space="preserve">2.4.  </w:t>
      </w:r>
      <w:r w:rsidR="00C74956">
        <w:t>Sensor Inercial</w:t>
      </w:r>
      <w:r w:rsidR="00734C62">
        <w:t xml:space="preserve"> - IMU</w:t>
      </w:r>
      <w:commentRangeEnd w:id="81"/>
      <w:r w:rsidR="007D79D0">
        <w:rPr>
          <w:rStyle w:val="CommentReference"/>
          <w:rFonts w:asciiTheme="minorHAnsi" w:eastAsiaTheme="minorEastAsia" w:hAnsiTheme="minorHAnsi" w:cstheme="minorBidi"/>
          <w:b w:val="0"/>
          <w:bCs w:val="0"/>
          <w:color w:val="auto"/>
        </w:rPr>
        <w:commentReference w:id="81"/>
      </w:r>
      <w:bookmarkEnd w:id="80"/>
    </w:p>
    <w:p w14:paraId="7556B381" w14:textId="77777777" w:rsidR="004407E6" w:rsidRDefault="004407E6" w:rsidP="004407E6"/>
    <w:p w14:paraId="1F018F9F" w14:textId="77777777" w:rsidR="0041258C" w:rsidRDefault="00793476" w:rsidP="004407E6">
      <w:pPr>
        <w:rPr>
          <w:ins w:id="82" w:author="Borja Gonzalez" w:date="2017-09-26T11:25:00Z"/>
        </w:rPr>
      </w:pPr>
      <w:r>
        <w:t>Mediante el uso combinado de acelerómetros y gir</w:t>
      </w:r>
      <w:r w:rsidR="00BE44C3">
        <w:t>o</w:t>
      </w:r>
      <w:r>
        <w:t>scop</w:t>
      </w:r>
      <w:r w:rsidR="00BE44C3">
        <w:t>i</w:t>
      </w:r>
      <w:r>
        <w:t xml:space="preserve">os, hay ciertos aparatos electrónicos que miden y dan información acerca de la velocidad, </w:t>
      </w:r>
      <w:r w:rsidR="00487522">
        <w:t>orientación y fuerzas gravitacionales de un objeto en movimiento.</w:t>
      </w:r>
    </w:p>
    <w:p w14:paraId="17251A50" w14:textId="77777777" w:rsidR="0041258C" w:rsidRDefault="0041258C" w:rsidP="004407E6">
      <w:pPr>
        <w:rPr>
          <w:ins w:id="83" w:author="Borja Gonzalez" w:date="2017-09-26T11:25:00Z"/>
        </w:rPr>
      </w:pPr>
    </w:p>
    <w:p w14:paraId="16711AC5" w14:textId="77777777" w:rsidR="004231B3" w:rsidRDefault="0041258C" w:rsidP="004407E6">
      <w:pPr>
        <w:rPr>
          <w:ins w:id="84" w:author="Borja Gonzalez" w:date="2017-09-26T12:29:00Z"/>
        </w:rPr>
      </w:pPr>
      <w:ins w:id="85" w:author="Borja Gonzalez" w:date="2017-09-26T11:26:00Z">
        <w:r>
          <w:t xml:space="preserve">El acelerómetro mide </w:t>
        </w:r>
      </w:ins>
      <w:ins w:id="86" w:author="Borja Gonzalez" w:date="2017-09-26T11:27:00Z">
        <w:r>
          <w:t xml:space="preserve">las </w:t>
        </w:r>
      </w:ins>
      <w:ins w:id="87" w:author="Borja Gonzalez" w:date="2017-09-26T11:26:00Z">
        <w:r>
          <w:t xml:space="preserve">aceleraciones y </w:t>
        </w:r>
      </w:ins>
      <w:ins w:id="88" w:author="Borja Gonzalez" w:date="2017-09-26T11:27:00Z">
        <w:r>
          <w:t>tiene la capacidad de medir la orientación de una plataforma fija respecto a la superficie terrestre.</w:t>
        </w:r>
      </w:ins>
      <w:ins w:id="89" w:author="Borja Gonzalez" w:date="2017-09-26T11:49:00Z">
        <w:r w:rsidR="00273E8F">
          <w:t xml:space="preserve"> El giróscopo es un dispositivo que mide, mantiene o cambia la orientación en el espacio de un objeto.</w:t>
        </w:r>
      </w:ins>
      <w:ins w:id="90" w:author="Borja Gonzalez" w:date="2017-09-26T12:16:00Z">
        <w:r w:rsidR="002259CD">
          <w:t xml:space="preserve"> </w:t>
        </w:r>
      </w:ins>
    </w:p>
    <w:p w14:paraId="58B77115" w14:textId="0C1CAF8B" w:rsidR="00734C62" w:rsidRPr="004407E6" w:rsidRDefault="002259CD" w:rsidP="004407E6">
      <w:ins w:id="91" w:author="Borja Gonzalez" w:date="2017-09-26T12:16:00Z">
        <w:r>
          <w:t>Combinando estos dos sensores, un aparato puede determinar la posición y la orientaci</w:t>
        </w:r>
      </w:ins>
      <w:ins w:id="92" w:author="Borja Gonzalez" w:date="2017-09-26T12:17:00Z">
        <w:r>
          <w:t>ón de un objeto, lo cual es muy útil a la hora de medir y obtener datos sobre movimientos cervicales.</w:t>
        </w:r>
      </w:ins>
      <w:r w:rsidR="00793476">
        <w:rPr>
          <w:vanish/>
        </w:rPr>
        <w:t>orie﷽﷽﷽﷽﷽﷽iñon locidaddratos electrometros rticular tera</w:t>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p>
    <w:p w14:paraId="3590ACDF" w14:textId="4B03B919" w:rsidR="00C74956" w:rsidRDefault="000365A9" w:rsidP="004407E6">
      <w:pPr>
        <w:pStyle w:val="Heading3"/>
      </w:pPr>
      <w:bookmarkStart w:id="93" w:name="_Toc368143435"/>
      <w:r>
        <w:lastRenderedPageBreak/>
        <w:t xml:space="preserve">2.4.1.  </w:t>
      </w:r>
      <w:r w:rsidR="004407E6">
        <w:t>Werium Basic Pro</w:t>
      </w:r>
      <w:bookmarkEnd w:id="93"/>
    </w:p>
    <w:p w14:paraId="14027168" w14:textId="77777777" w:rsidR="004407E6" w:rsidRDefault="004407E6" w:rsidP="00793476"/>
    <w:p w14:paraId="107EA9F2" w14:textId="39A38553" w:rsidR="003F677A" w:rsidRDefault="004407E6" w:rsidP="003F677A">
      <w:pPr>
        <w:rPr>
          <w:ins w:id="94" w:author="Borja Gonzalez" w:date="2017-09-26T12:19:00Z"/>
        </w:rPr>
      </w:pPr>
      <w:r>
        <w:t>Basic Pro es una herramienta que se ha diseñado para facilitar el trabajo de los terapeutas.</w:t>
      </w:r>
      <w:r w:rsidR="003F677A">
        <w:t xml:space="preserve"> Es un sistema muy preciso a la hora de medir el rango de movimiento articular cervical. </w:t>
      </w:r>
      <w:r w:rsidR="003F677A" w:rsidRPr="003F677A">
        <w:t> Captura los movimientos en los planos de flexo extensión, inclinaciones laterales y rotación</w:t>
      </w:r>
      <w:r w:rsidR="00BE44C3">
        <w:t>.</w:t>
      </w:r>
    </w:p>
    <w:p w14:paraId="66C9E06D" w14:textId="77777777" w:rsidR="002259CD" w:rsidRDefault="002259CD" w:rsidP="003F677A"/>
    <w:p w14:paraId="28FC3A72" w14:textId="1FB4E4FF" w:rsidR="00BE44C3" w:rsidRDefault="00BE44C3" w:rsidP="003F677A">
      <w:pPr>
        <w:rPr>
          <w:ins w:id="95" w:author="Borja Gonzalez" w:date="2017-09-26T12:19:00Z"/>
        </w:rPr>
      </w:pPr>
      <w:r>
        <w:t>Está compuesto por tres giroscopios y tres acelerómetros que a su vez integran un reloj que permite asociar valores temporales a las medidas. Éste tipo de herramienta implementa tres ejes ortogonales que referencian a los sensores y así se puede asignar a cada eje un acelerómetro y un giroscopio. La información que proporciona un IMU es la velocidad angular y la aceleración lineal en cada eje, asociada a los valores temporales.</w:t>
      </w:r>
    </w:p>
    <w:p w14:paraId="69B39FC5" w14:textId="77777777" w:rsidR="002259CD" w:rsidRDefault="002259CD" w:rsidP="003F677A">
      <w:pPr>
        <w:rPr>
          <w:ins w:id="96" w:author="Borja Gonzalez" w:date="2017-09-26T12:19:00Z"/>
        </w:rPr>
      </w:pPr>
    </w:p>
    <w:p w14:paraId="2B053CA2" w14:textId="38301C14" w:rsidR="002259CD" w:rsidRDefault="00886581" w:rsidP="003F677A">
      <w:pPr>
        <w:rPr>
          <w:ins w:id="97" w:author="Borja Gonzalez" w:date="2017-09-26T12:34:00Z"/>
        </w:rPr>
      </w:pPr>
      <w:ins w:id="98" w:author="Borja Gonzalez" w:date="2017-09-26T12:31:00Z">
        <w:r>
          <w:t xml:space="preserve">Para el uso correcto de Basic Pro es necesario utilizar dos dispositivos. </w:t>
        </w:r>
      </w:ins>
      <w:ins w:id="99" w:author="Borja Gonzalez" w:date="2017-09-26T12:32:00Z">
        <w:r>
          <w:t xml:space="preserve">Para el caso de mediciones de movimientos cervicales, </w:t>
        </w:r>
      </w:ins>
      <w:ins w:id="100" w:author="Borja Gonzalez" w:date="2017-09-26T12:31:00Z">
        <w:r>
          <w:t>uno</w:t>
        </w:r>
      </w:ins>
      <w:ins w:id="101" w:author="Borja Gonzalez" w:date="2017-09-26T12:32:00Z">
        <w:r>
          <w:t xml:space="preserve"> de los dispositivos</w:t>
        </w:r>
      </w:ins>
      <w:ins w:id="102" w:author="Borja Gonzalez" w:date="2017-09-26T12:31:00Z">
        <w:r>
          <w:t xml:space="preserve"> se colocar</w:t>
        </w:r>
      </w:ins>
      <w:ins w:id="103" w:author="Borja Gonzalez" w:date="2017-09-26T12:32:00Z">
        <w:r>
          <w:t xml:space="preserve">ía en el tronco y otro en la cabeza. </w:t>
        </w:r>
      </w:ins>
      <w:ins w:id="104" w:author="Borja Gonzalez" w:date="2017-09-26T12:33:00Z">
        <w:r>
          <w:t xml:space="preserve">Esto permite una medida muy estable debido a la </w:t>
        </w:r>
      </w:ins>
      <w:ins w:id="105" w:author="Borja Gonzalez" w:date="2017-09-26T12:34:00Z">
        <w:r>
          <w:t xml:space="preserve">posición relativa entre cabeza y tronco. </w:t>
        </w:r>
      </w:ins>
    </w:p>
    <w:p w14:paraId="0B150466" w14:textId="77777777" w:rsidR="00886581" w:rsidRDefault="00886581" w:rsidP="003F677A">
      <w:pPr>
        <w:rPr>
          <w:ins w:id="106" w:author="Borja Gonzalez" w:date="2017-09-26T12:34:00Z"/>
        </w:rPr>
      </w:pPr>
    </w:p>
    <w:p w14:paraId="50CB9032" w14:textId="34378F54" w:rsidR="00886581" w:rsidRDefault="00886581" w:rsidP="003F677A">
      <w:pPr>
        <w:rPr>
          <w:ins w:id="107" w:author="Borja Gonzalez" w:date="2017-09-26T12:19:00Z"/>
        </w:rPr>
      </w:pPr>
      <w:ins w:id="108" w:author="Borja Gonzalez" w:date="2017-09-26T12:34:00Z">
        <w:r>
          <w:t>Basic Pro incluye la tecnología Bluetooth, lo cual permite compartir las mediciones en tiempo real</w:t>
        </w:r>
      </w:ins>
      <w:ins w:id="109" w:author="Borja Gonzalez" w:date="2017-09-26T12:35:00Z">
        <w:r>
          <w:t>, por lo que el trabajo del terapeuta se facilita en gran medida, ya que puede medir, visualizar y comprar movimientos de una forma muy sencilla.</w:t>
        </w:r>
      </w:ins>
    </w:p>
    <w:p w14:paraId="00FF8CD1" w14:textId="77777777" w:rsidR="002259CD" w:rsidRDefault="002259CD" w:rsidP="003F677A"/>
    <w:p w14:paraId="1A315E3E" w14:textId="5F1A63D0" w:rsidR="004407E6" w:rsidRDefault="009B590A" w:rsidP="00793476">
      <w:r>
        <w:rPr>
          <w:rFonts w:ascii="Times" w:hAnsi="Times" w:cs="Times"/>
          <w:noProof/>
          <w:color w:val="000000"/>
          <w:lang w:val="en-US"/>
        </w:rPr>
        <w:drawing>
          <wp:anchor distT="0" distB="0" distL="114300" distR="114300" simplePos="0" relativeHeight="251659264" behindDoc="0" locked="0" layoutInCell="1" allowOverlap="1" wp14:anchorId="5027A8D0" wp14:editId="12740672">
            <wp:simplePos x="0" y="0"/>
            <wp:positionH relativeFrom="column">
              <wp:posOffset>1143000</wp:posOffset>
            </wp:positionH>
            <wp:positionV relativeFrom="paragraph">
              <wp:posOffset>149225</wp:posOffset>
            </wp:positionV>
            <wp:extent cx="2349500" cy="1892300"/>
            <wp:effectExtent l="0" t="0" r="12700" b="1270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349500" cy="189230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2B655172" w14:textId="30B9B325" w:rsidR="009B590A" w:rsidRPr="00014FE6" w:rsidRDefault="009B590A" w:rsidP="009B590A">
      <w:pPr>
        <w:widowControl w:val="0"/>
        <w:autoSpaceDE w:val="0"/>
        <w:autoSpaceDN w:val="0"/>
        <w:adjustRightInd w:val="0"/>
        <w:spacing w:line="280" w:lineRule="atLeast"/>
        <w:rPr>
          <w:rFonts w:ascii="Times" w:hAnsi="Times" w:cs="Times"/>
          <w:color w:val="000000"/>
          <w:lang w:val="es-ES"/>
        </w:rPr>
      </w:pPr>
      <w:r w:rsidRPr="00014FE6">
        <w:rPr>
          <w:rFonts w:ascii="Times" w:hAnsi="Times" w:cs="Times"/>
          <w:color w:val="000000"/>
          <w:lang w:val="es-ES"/>
        </w:rPr>
        <w:t xml:space="preserve"> </w:t>
      </w:r>
    </w:p>
    <w:p w14:paraId="3CC559EE" w14:textId="00F23219" w:rsidR="009B590A" w:rsidRDefault="009B590A" w:rsidP="00793476"/>
    <w:p w14:paraId="57FEA122" w14:textId="77777777" w:rsidR="009B590A" w:rsidRPr="009B590A" w:rsidRDefault="009B590A" w:rsidP="009B590A"/>
    <w:p w14:paraId="4EF22997" w14:textId="77777777" w:rsidR="009B590A" w:rsidRPr="009B590A" w:rsidRDefault="009B590A" w:rsidP="009B590A"/>
    <w:p w14:paraId="184E6D2A" w14:textId="77777777" w:rsidR="009B590A" w:rsidRPr="00E37D98" w:rsidRDefault="009B590A" w:rsidP="00E37D98"/>
    <w:p w14:paraId="132309B6" w14:textId="77777777" w:rsidR="009B590A" w:rsidRPr="009B590A" w:rsidRDefault="009B590A" w:rsidP="009B590A"/>
    <w:p w14:paraId="04920A34" w14:textId="77777777" w:rsidR="009B590A" w:rsidRPr="00E37D98" w:rsidRDefault="009B590A" w:rsidP="00E37D98"/>
    <w:p w14:paraId="59275503" w14:textId="77777777" w:rsidR="009B590A" w:rsidRPr="009B590A" w:rsidRDefault="009B590A" w:rsidP="009B590A"/>
    <w:p w14:paraId="5C9F58C1" w14:textId="77777777" w:rsidR="009B590A" w:rsidRPr="00E37D98" w:rsidRDefault="009B590A" w:rsidP="00E37D98"/>
    <w:p w14:paraId="31AA4B93" w14:textId="77777777" w:rsidR="009B590A" w:rsidRPr="009B590A" w:rsidRDefault="009B590A" w:rsidP="009B590A"/>
    <w:p w14:paraId="66789CC8" w14:textId="6D2201AB" w:rsidR="009B590A" w:rsidRDefault="009B590A" w:rsidP="009B590A"/>
    <w:p w14:paraId="4CA6F0F6" w14:textId="355E9E36" w:rsidR="004407E6" w:rsidRPr="009B590A" w:rsidRDefault="009B590A" w:rsidP="009B590A">
      <w:pPr>
        <w:tabs>
          <w:tab w:val="left" w:pos="2820"/>
        </w:tabs>
      </w:pPr>
      <w:r>
        <w:t xml:space="preserve">                                           Sensor inercial Werium</w:t>
      </w:r>
    </w:p>
    <w:p w14:paraId="09E85AD5" w14:textId="77777777" w:rsidR="009B590A" w:rsidRPr="009B590A" w:rsidRDefault="009B590A" w:rsidP="009B590A"/>
    <w:p w14:paraId="703BDB27" w14:textId="68E0CED1" w:rsidR="00D51A6F" w:rsidRPr="0040221C" w:rsidRDefault="000365A9" w:rsidP="00D51A6F">
      <w:pPr>
        <w:pStyle w:val="Heading1"/>
      </w:pPr>
      <w:bookmarkStart w:id="110" w:name="_Toc368143436"/>
      <w:r>
        <w:t xml:space="preserve">3.  </w:t>
      </w:r>
      <w:r w:rsidR="00D51A6F" w:rsidRPr="0040221C">
        <w:t>Diseño</w:t>
      </w:r>
      <w:bookmarkEnd w:id="78"/>
      <w:bookmarkEnd w:id="79"/>
      <w:bookmarkEnd w:id="110"/>
    </w:p>
    <w:p w14:paraId="4E3FA4B6" w14:textId="77777777" w:rsidR="004B1503" w:rsidRPr="0040221C" w:rsidRDefault="004B1503" w:rsidP="004B1503"/>
    <w:p w14:paraId="1FB6C932" w14:textId="37A6C45B" w:rsidR="004B1503" w:rsidRPr="0040221C" w:rsidRDefault="004B1503" w:rsidP="004B1503">
      <w:r w:rsidRPr="0040221C">
        <w:t xml:space="preserve">En este capítulo se intenta analizar en profundidad el problema que se pretende resolver, intentando abarcar la mayor cantidad de información posible y estudiando los principales aspectos que habrían de cubrirse en el desarrollo del proyecto. En este punto deberían surgir las características principales del sistema a desarrollar, </w:t>
      </w:r>
      <w:r w:rsidRPr="0040221C">
        <w:lastRenderedPageBreak/>
        <w:t>por lo que se establecen también los casos de uso que deber</w:t>
      </w:r>
      <w:ins w:id="111" w:author="Rodrigo García" w:date="2017-09-07T08:44:00Z">
        <w:r w:rsidR="00E5539D">
          <w:t>á</w:t>
        </w:r>
      </w:ins>
      <w:r w:rsidRPr="0040221C">
        <w:t xml:space="preserve"> poder efectuar el sistema resultado del proyecto para cumplir los requisitos que se establezcan. </w:t>
      </w:r>
    </w:p>
    <w:p w14:paraId="5A7B39EE" w14:textId="77777777" w:rsidR="004B1503" w:rsidRPr="0040221C" w:rsidRDefault="004B1503" w:rsidP="004B1503"/>
    <w:p w14:paraId="435348A6" w14:textId="136B26DB" w:rsidR="00D51A6F" w:rsidRPr="0040221C" w:rsidRDefault="000365A9" w:rsidP="00D51A6F">
      <w:pPr>
        <w:pStyle w:val="Heading2"/>
      </w:pPr>
      <w:bookmarkStart w:id="112" w:name="_Toc364792192"/>
      <w:bookmarkStart w:id="113" w:name="_Toc366229212"/>
      <w:bookmarkStart w:id="114" w:name="_Toc368143437"/>
      <w:r>
        <w:t xml:space="preserve">3.1.  </w:t>
      </w:r>
      <w:r w:rsidR="00D51A6F" w:rsidRPr="0040221C">
        <w:t>Descripción del problema</w:t>
      </w:r>
      <w:bookmarkEnd w:id="112"/>
      <w:bookmarkEnd w:id="113"/>
      <w:bookmarkEnd w:id="114"/>
      <w:r w:rsidR="00D51A6F" w:rsidRPr="0040221C">
        <w:t xml:space="preserve"> </w:t>
      </w:r>
    </w:p>
    <w:p w14:paraId="05777571" w14:textId="77777777" w:rsidR="004B1503" w:rsidRPr="0040221C" w:rsidRDefault="004B1503" w:rsidP="004B1503"/>
    <w:p w14:paraId="5A21A5D9" w14:textId="49ABB4C4" w:rsidR="004B7341" w:rsidRPr="0040221C" w:rsidRDefault="004B1503" w:rsidP="004B7341">
      <w:r w:rsidRPr="0040221C">
        <w:t xml:space="preserve">El objetivo principal es construir una aplicación web </w:t>
      </w:r>
      <w:ins w:id="115" w:author="Borja Gonzalez" w:date="2017-09-07T11:57:00Z">
        <w:r w:rsidR="0059382A">
          <w:t>con una base de datos asociada</w:t>
        </w:r>
      </w:ins>
      <w:ins w:id="116" w:author="Borja Gonzalez" w:date="2017-09-07T11:58:00Z">
        <w:r w:rsidR="0059382A">
          <w:t xml:space="preserve"> para el seguimiento de pacientes con problemas de movilidad cervical. Esta aplicación web </w:t>
        </w:r>
      </w:ins>
      <w:r w:rsidRPr="0040221C">
        <w:t>permit</w:t>
      </w:r>
      <w:ins w:id="117" w:author="Borja Gonzalez" w:date="2017-09-07T11:58:00Z">
        <w:r w:rsidR="0059382A">
          <w:t>irá</w:t>
        </w:r>
      </w:ins>
      <w:r w:rsidRPr="0040221C">
        <w:t xml:space="preserve"> el acceso de uno o más usuarios o clientes, y que estos pue</w:t>
      </w:r>
      <w:r w:rsidR="009F3C87" w:rsidRPr="0040221C">
        <w:t>dan trabajar con la base de datos obteniendo información de los pacientes</w:t>
      </w:r>
      <w:r w:rsidR="004B7341" w:rsidRPr="0040221C">
        <w:t xml:space="preserve">. </w:t>
      </w:r>
      <w:ins w:id="118" w:author="Borja Gonzalez" w:date="2017-09-07T12:00:00Z">
        <w:r w:rsidR="0059382A">
          <w:t>Para describir el problema en cuestión voy a seguir un proceso que se divide en varios apartados.</w:t>
        </w:r>
      </w:ins>
      <w:r w:rsidR="004B7341" w:rsidRPr="0040221C">
        <w:t xml:space="preserve"> </w:t>
      </w:r>
      <w:ins w:id="119" w:author="Borja Gonzalez" w:date="2017-09-07T12:02:00Z">
        <w:r w:rsidR="0059382A">
          <w:t xml:space="preserve">Empezaré con el </w:t>
        </w:r>
      </w:ins>
      <w:r w:rsidR="004B7341" w:rsidRPr="0040221C">
        <w:t xml:space="preserve">diseño de la arquitectura del sistema para satisfacer las necesidades descritas previamente, </w:t>
      </w:r>
      <w:ins w:id="120" w:author="Borja Gonzalez" w:date="2017-09-07T12:02:00Z">
        <w:r w:rsidR="0059382A">
          <w:t xml:space="preserve">seguiré con la </w:t>
        </w:r>
      </w:ins>
      <w:r w:rsidR="004B7341" w:rsidRPr="0040221C">
        <w:t>implementación de dicho sistema,</w:t>
      </w:r>
      <w:ins w:id="121" w:author="Borja Gonzalez" w:date="2017-09-07T12:02:00Z">
        <w:r w:rsidR="0059382A">
          <w:t xml:space="preserve"> y terminaré</w:t>
        </w:r>
      </w:ins>
      <w:ins w:id="122" w:author="Borja Gonzalez" w:date="2017-09-07T12:03:00Z">
        <w:r w:rsidR="0059382A">
          <w:t xml:space="preserve"> describiendo el</w:t>
        </w:r>
      </w:ins>
      <w:r w:rsidR="004B7341" w:rsidRPr="0040221C">
        <w:t xml:space="preserve"> despliegue de las aplicaciones y pruebas. </w:t>
      </w:r>
    </w:p>
    <w:p w14:paraId="52E120E7" w14:textId="29249510" w:rsidR="004B1503" w:rsidRPr="0040221C" w:rsidRDefault="004B1503" w:rsidP="004B1503"/>
    <w:p w14:paraId="6D16EE48" w14:textId="55C078CC" w:rsidR="00D51A6F" w:rsidRPr="0040221C" w:rsidRDefault="00BE7488" w:rsidP="00D51A6F">
      <w:pPr>
        <w:pStyle w:val="Heading2"/>
      </w:pPr>
      <w:bookmarkStart w:id="123" w:name="_Toc364792193"/>
      <w:bookmarkStart w:id="124" w:name="_Toc366229213"/>
      <w:bookmarkStart w:id="125" w:name="_Toc368143438"/>
      <w:r>
        <w:t xml:space="preserve">3.2.  </w:t>
      </w:r>
      <w:r w:rsidR="00D51A6F" w:rsidRPr="0040221C">
        <w:t>Requisitos</w:t>
      </w:r>
      <w:bookmarkEnd w:id="123"/>
      <w:bookmarkEnd w:id="124"/>
      <w:bookmarkEnd w:id="125"/>
    </w:p>
    <w:p w14:paraId="0C9B50DD" w14:textId="2F633727" w:rsidR="0040221C" w:rsidRPr="0040221C" w:rsidRDefault="0040221C" w:rsidP="0040221C">
      <w:r w:rsidRPr="0040221C">
        <w:t xml:space="preserve">La fase de análisis incluye el estudio y la definición de los requisitos del sistema. Los requisitos </w:t>
      </w:r>
      <w:r>
        <w:t>d</w:t>
      </w:r>
      <w:r w:rsidRPr="0040221C">
        <w:t xml:space="preserve">efinen en detalle los servicios que el sistema debería poder ofrecer, identificando las restricciones y características de este. </w:t>
      </w:r>
    </w:p>
    <w:p w14:paraId="22E80024" w14:textId="77777777" w:rsidR="0040221C" w:rsidRPr="0040221C" w:rsidRDefault="0040221C" w:rsidP="0040221C"/>
    <w:p w14:paraId="402F9061" w14:textId="53E70B71" w:rsidR="009F3C87" w:rsidRDefault="00BE7488" w:rsidP="009F3C87">
      <w:pPr>
        <w:pStyle w:val="Heading3"/>
      </w:pPr>
      <w:bookmarkStart w:id="126" w:name="_Toc366229214"/>
      <w:bookmarkStart w:id="127" w:name="_Toc368143439"/>
      <w:r>
        <w:t xml:space="preserve">3.2.1.  </w:t>
      </w:r>
      <w:r w:rsidR="009F3C87" w:rsidRPr="0040221C">
        <w:t>Requisitos Funcionales</w:t>
      </w:r>
      <w:bookmarkEnd w:id="126"/>
      <w:bookmarkEnd w:id="127"/>
    </w:p>
    <w:p w14:paraId="567C1423" w14:textId="77777777" w:rsidR="0040221C" w:rsidRDefault="0040221C" w:rsidP="0040221C"/>
    <w:p w14:paraId="36BD8646" w14:textId="348F6622" w:rsidR="0040221C" w:rsidRDefault="0040221C" w:rsidP="0040221C">
      <w:r>
        <w:t>RF</w:t>
      </w:r>
      <w:ins w:id="128" w:author="Borja Gonzalez" w:date="2017-09-07T12:08:00Z">
        <w:r w:rsidR="00F54A8E">
          <w:t>1</w:t>
        </w:r>
      </w:ins>
      <w:r>
        <w:t xml:space="preserve"> – Una vez dentro la aplicación web</w:t>
      </w:r>
      <w:r w:rsidR="003B7083">
        <w:t>, el sistema</w:t>
      </w:r>
      <w:r>
        <w:t xml:space="preserve"> debe mostrar una sección de inicio con una breve descripción de las distintas funcionalidades de la pagina.</w:t>
      </w:r>
    </w:p>
    <w:p w14:paraId="06854C3A" w14:textId="77777777" w:rsidR="0040221C" w:rsidRDefault="0040221C" w:rsidP="0040221C"/>
    <w:p w14:paraId="5D35AD7E" w14:textId="3C846060" w:rsidR="0040221C" w:rsidRDefault="0040221C" w:rsidP="0040221C">
      <w:r>
        <w:t>RF</w:t>
      </w:r>
      <w:ins w:id="129" w:author="Borja Gonzalez" w:date="2017-09-07T12:08:00Z">
        <w:r w:rsidR="00F54A8E">
          <w:t>2</w:t>
        </w:r>
      </w:ins>
      <w:r>
        <w:t xml:space="preserve"> – El sistema ofrecerá un listado de los clientes con su nombre, apellidos y un link </w:t>
      </w:r>
      <w:r w:rsidR="00B8271C">
        <w:t>para acceder a sus datos de movimiento.</w:t>
      </w:r>
    </w:p>
    <w:p w14:paraId="1E022848" w14:textId="77777777" w:rsidR="00B8271C" w:rsidRDefault="00B8271C" w:rsidP="0040221C"/>
    <w:p w14:paraId="6F18C226" w14:textId="3D720E41" w:rsidR="00B8271C" w:rsidRDefault="00B8271C" w:rsidP="0040221C">
      <w:r>
        <w:t>RF</w:t>
      </w:r>
      <w:ins w:id="130" w:author="Borja Gonzalez" w:date="2017-09-07T12:08:00Z">
        <w:r w:rsidR="00F54A8E">
          <w:t>3</w:t>
        </w:r>
      </w:ins>
      <w:r>
        <w:t xml:space="preserve"> – El usuario tendrá la opción de añadir pacientes, saltando un error en el caso de que el usuario no rellene algún dato solicitado.</w:t>
      </w:r>
    </w:p>
    <w:p w14:paraId="5A64F32F" w14:textId="77777777" w:rsidR="00B8271C" w:rsidRDefault="00B8271C" w:rsidP="0040221C"/>
    <w:p w14:paraId="3452D184" w14:textId="5B99A31C" w:rsidR="00B8271C" w:rsidRDefault="00B8271C" w:rsidP="0040221C">
      <w:r>
        <w:t>RF</w:t>
      </w:r>
      <w:ins w:id="131" w:author="Borja Gonzalez" w:date="2017-09-07T12:08:00Z">
        <w:r w:rsidR="00F54A8E">
          <w:t>4</w:t>
        </w:r>
      </w:ins>
      <w:r>
        <w:t xml:space="preserve"> – El usuario tendrá la opción de borrar pacientes, borrando así todos sus datos asociados.</w:t>
      </w:r>
    </w:p>
    <w:p w14:paraId="2D42B0BC" w14:textId="77777777" w:rsidR="00B8271C" w:rsidRDefault="00B8271C" w:rsidP="0040221C"/>
    <w:p w14:paraId="3C584CDE" w14:textId="162F4DB8" w:rsidR="00F54A8E" w:rsidRDefault="00B8271C" w:rsidP="0040221C">
      <w:r>
        <w:t>RF</w:t>
      </w:r>
      <w:ins w:id="132" w:author="Borja Gonzalez" w:date="2017-09-07T12:08:00Z">
        <w:r w:rsidR="00F54A8E">
          <w:t>5</w:t>
        </w:r>
      </w:ins>
      <w:r>
        <w:t xml:space="preserve"> – </w:t>
      </w:r>
      <w:r w:rsidR="00E5539D">
        <w:t>Para cada paciente, el sistema mostrará</w:t>
      </w:r>
      <w:r>
        <w:t xml:space="preserve"> una tabla con los tres movimientos disponibles</w:t>
      </w:r>
      <w:r w:rsidR="004630E1">
        <w:t>.</w:t>
      </w:r>
    </w:p>
    <w:p w14:paraId="422BA71F" w14:textId="77777777" w:rsidR="004630E1" w:rsidRDefault="004630E1" w:rsidP="0040221C"/>
    <w:p w14:paraId="21581A5C" w14:textId="679060C0" w:rsidR="00B8271C" w:rsidRDefault="004630E1" w:rsidP="0040221C">
      <w:r>
        <w:t>RF6 – El sistema deberá ser capaz de mostrar las distintas sesiones de movimientos.</w:t>
      </w:r>
    </w:p>
    <w:p w14:paraId="668CA817" w14:textId="77777777" w:rsidR="00B8271C" w:rsidRDefault="00B8271C" w:rsidP="0040221C"/>
    <w:p w14:paraId="6EF57FDD" w14:textId="4FCC7B6C" w:rsidR="00B50A04" w:rsidRDefault="00B8271C" w:rsidP="0040221C">
      <w:pPr>
        <w:rPr>
          <w:ins w:id="133" w:author="Borja Gonzalez" w:date="2017-09-08T15:32:00Z"/>
        </w:rPr>
      </w:pPr>
      <w:r>
        <w:t>RF</w:t>
      </w:r>
      <w:r w:rsidR="004630E1">
        <w:t>7</w:t>
      </w:r>
      <w:r>
        <w:t xml:space="preserve"> – El sistema debe proporcionar a los clientes la opción de añadir datos de movimientos con una fecha asociada. </w:t>
      </w:r>
    </w:p>
    <w:p w14:paraId="6FA9688E" w14:textId="77777777" w:rsidR="00B8271C" w:rsidRDefault="00B8271C" w:rsidP="0040221C"/>
    <w:p w14:paraId="5FDFED90" w14:textId="27D1BCA1" w:rsidR="00B8271C" w:rsidRDefault="00B8271C" w:rsidP="0040221C">
      <w:r>
        <w:t>RF</w:t>
      </w:r>
      <w:r w:rsidR="004630E1">
        <w:t>8</w:t>
      </w:r>
      <w:r>
        <w:t xml:space="preserve"> - El sistema debe proporcionar a los clientes la opción de borrar datos de movimientos.</w:t>
      </w:r>
    </w:p>
    <w:p w14:paraId="4E09340F" w14:textId="77777777" w:rsidR="00B8271C" w:rsidRDefault="00B8271C" w:rsidP="0040221C"/>
    <w:p w14:paraId="3B17EE2F" w14:textId="77777777" w:rsidR="004630E1" w:rsidRDefault="004630E1" w:rsidP="0040221C">
      <w:r>
        <w:t>RF9- El sistema ofrece la  opción de mostrar la evolución de cada movimiento.</w:t>
      </w:r>
    </w:p>
    <w:p w14:paraId="428D07DF" w14:textId="77777777" w:rsidR="00B022BD" w:rsidRDefault="00B022BD" w:rsidP="0040221C"/>
    <w:p w14:paraId="7845AD75" w14:textId="61AEC604" w:rsidR="009F3C87" w:rsidRDefault="00BE7488" w:rsidP="009F3C87">
      <w:pPr>
        <w:pStyle w:val="Heading3"/>
        <w:rPr>
          <w:ins w:id="134" w:author="Borja Gonzalez" w:date="2017-09-08T15:36:00Z"/>
        </w:rPr>
      </w:pPr>
      <w:bookmarkStart w:id="135" w:name="_Toc366229215"/>
      <w:bookmarkStart w:id="136" w:name="_Toc368143440"/>
      <w:r>
        <w:t xml:space="preserve">3.2.2.  </w:t>
      </w:r>
      <w:r w:rsidR="009F3C87" w:rsidRPr="0040221C">
        <w:t>Requisitos no Funcionales</w:t>
      </w:r>
      <w:bookmarkEnd w:id="135"/>
      <w:bookmarkEnd w:id="136"/>
      <w:ins w:id="137" w:author="Borja Gonzalez" w:date="2017-09-08T15:51:00Z">
        <w:r w:rsidR="0028735F">
          <w:t xml:space="preserve"> </w:t>
        </w:r>
      </w:ins>
    </w:p>
    <w:p w14:paraId="5CB2F1E2" w14:textId="77777777" w:rsidR="00B50A04" w:rsidRDefault="00B50A04" w:rsidP="00B50A04">
      <w:pPr>
        <w:rPr>
          <w:ins w:id="138" w:author="Borja Gonzalez" w:date="2017-09-08T15:36:00Z"/>
        </w:rPr>
      </w:pPr>
    </w:p>
    <w:p w14:paraId="1E40FD68" w14:textId="77777777" w:rsidR="00B50A04" w:rsidRPr="0040221C" w:rsidRDefault="00B50A04" w:rsidP="00B50A04"/>
    <w:p w14:paraId="57F64850" w14:textId="4AD8A31F" w:rsidR="00B50A04" w:rsidRPr="00B50A04" w:rsidRDefault="00A3559A" w:rsidP="00B50A04">
      <w:r>
        <w:t xml:space="preserve">RNF1 - </w:t>
      </w:r>
      <w:r w:rsidR="00B50A04">
        <w:t>El sistema debe permitir el acceso a la aplicación web desde cualquier dispositivo.</w:t>
      </w:r>
      <w:r w:rsidR="00FC486A">
        <w:t xml:space="preserve"> Una vez activo el servidor, cualquier usuario </w:t>
      </w:r>
      <w:r w:rsidR="00853117">
        <w:t xml:space="preserve">puede acceder a la página web desde cualquier dispositivo. </w:t>
      </w:r>
    </w:p>
    <w:p w14:paraId="1D562A51" w14:textId="77777777" w:rsidR="00B50A04" w:rsidRDefault="00B50A04" w:rsidP="00B50A04"/>
    <w:p w14:paraId="6E612F78" w14:textId="3E5E1300" w:rsidR="00B50A04" w:rsidRDefault="00A3559A" w:rsidP="00B50A04">
      <w:r>
        <w:t xml:space="preserve">RNF2 - </w:t>
      </w:r>
      <w:r w:rsidR="00B50A04" w:rsidRPr="00B50A04">
        <w:t>Solo se admitirán ficheros CSV.</w:t>
      </w:r>
      <w:r w:rsidR="00FC486A">
        <w:t xml:space="preserve"> Esto quiere decir que a la hora de que el usuario seleccione un archivo local para añadir un set de datos, solo se le permitirá seleccionar un archivo del tipo CSV y no cualquier otro.</w:t>
      </w:r>
    </w:p>
    <w:p w14:paraId="742CCC4C" w14:textId="77777777" w:rsidR="00B50A04" w:rsidRDefault="00B50A04" w:rsidP="00B50A04"/>
    <w:p w14:paraId="75A672EC" w14:textId="3A0BBB72" w:rsidR="00B50A04" w:rsidRDefault="00A3559A" w:rsidP="00B50A04">
      <w:r>
        <w:t xml:space="preserve">RNF3 - </w:t>
      </w:r>
      <w:r w:rsidR="00B50A04">
        <w:t>Dentro de los gráficos de evolución el sistema marcará unos límites de normalidad dependiendo del sexo del paciente.</w:t>
      </w:r>
    </w:p>
    <w:p w14:paraId="0DCC2F40" w14:textId="77777777" w:rsidR="00B50A04" w:rsidRDefault="00B50A04" w:rsidP="00B50A04"/>
    <w:p w14:paraId="57AC2051" w14:textId="77777777" w:rsidR="00747C57" w:rsidRDefault="00A3559A" w:rsidP="00B50A04">
      <w:r>
        <w:t xml:space="preserve">RNF4 - </w:t>
      </w:r>
      <w:r w:rsidR="00B50A04">
        <w:t>El sistema deberá ser capaz de almacenar los datos de los pacientes entre sesiones.</w:t>
      </w:r>
    </w:p>
    <w:p w14:paraId="74A312AC" w14:textId="77777777" w:rsidR="00747C57" w:rsidRDefault="00747C57" w:rsidP="00B50A04"/>
    <w:p w14:paraId="27FCBE13" w14:textId="5C10BC78" w:rsidR="00B50A04" w:rsidRDefault="00747C57" w:rsidP="00B50A04">
      <w:pPr>
        <w:rPr>
          <w:ins w:id="139" w:author="Borja Gonzalez" w:date="2017-09-21T13:35:00Z"/>
        </w:rPr>
      </w:pPr>
      <w:r>
        <w:t xml:space="preserve">RNF5 - Cuando se realice un cambio en un dispositivo (añadir paciente, borrar sesión de datos, etc…) se reflejará automáticamente en el resto de dispositivos, mostrando la tabla correspondiente con el dato añadido o sin el dato borrado. </w:t>
      </w:r>
    </w:p>
    <w:p w14:paraId="1CBD0244" w14:textId="77777777" w:rsidR="00BF0FD1" w:rsidRPr="0040221C" w:rsidRDefault="00BF0FD1" w:rsidP="00B50A04"/>
    <w:p w14:paraId="567029B4" w14:textId="77777777" w:rsidR="00B50A04" w:rsidRPr="00B50A04" w:rsidRDefault="00B50A04" w:rsidP="00B50A04"/>
    <w:p w14:paraId="0DA23142" w14:textId="11CB999F" w:rsidR="00B50A04" w:rsidRPr="00B50A04" w:rsidRDefault="00A3559A" w:rsidP="00B50A04">
      <w:r>
        <w:t>RNF</w:t>
      </w:r>
      <w:r w:rsidR="00BF0FD1">
        <w:t>6 – Cada vez que el usuario muestre un gráfico, el sistema debe ser capaz de eliminar el gráfico anterior y poner en su lugar el nuevo gráfico elegido por el usuario.</w:t>
      </w:r>
    </w:p>
    <w:p w14:paraId="23C0222A" w14:textId="08EF6ABD" w:rsidR="00D51A6F" w:rsidRDefault="00BE7488" w:rsidP="00D51A6F">
      <w:pPr>
        <w:pStyle w:val="Heading2"/>
      </w:pPr>
      <w:bookmarkStart w:id="140" w:name="_Toc364792194"/>
      <w:bookmarkStart w:id="141" w:name="_Toc366229216"/>
      <w:bookmarkStart w:id="142" w:name="_Toc368143441"/>
      <w:r>
        <w:t xml:space="preserve">3.3.  </w:t>
      </w:r>
      <w:r w:rsidR="00D51A6F" w:rsidRPr="0040221C">
        <w:t>Casos de uso</w:t>
      </w:r>
      <w:bookmarkEnd w:id="140"/>
      <w:bookmarkEnd w:id="141"/>
      <w:bookmarkEnd w:id="142"/>
    </w:p>
    <w:p w14:paraId="35AC0DCF" w14:textId="77777777" w:rsidR="003B7083" w:rsidRPr="003B7083" w:rsidRDefault="003B7083" w:rsidP="003B7083"/>
    <w:p w14:paraId="2F17EE6E" w14:textId="7AD83CA9" w:rsidR="00F62A95" w:rsidRDefault="00F62A95" w:rsidP="00F62A95">
      <w:r w:rsidRPr="00F62A95">
        <w:t xml:space="preserve">Los casos de uso representan las diferentes </w:t>
      </w:r>
      <w:r>
        <w:t>posibles interacciones que pue</w:t>
      </w:r>
      <w:r w:rsidRPr="00F62A95">
        <w:t>de</w:t>
      </w:r>
      <w:r w:rsidR="00EB594C">
        <w:t>n</w:t>
      </w:r>
      <w:r w:rsidRPr="00F62A95">
        <w:t xml:space="preserve"> existir entre los diferentes actores dentro de un sistema. Los actores de un sistema son entidades externas al sist</w:t>
      </w:r>
      <w:r>
        <w:t xml:space="preserve">ema que pueden interactuar con </w:t>
      </w:r>
      <w:r w:rsidRPr="00F62A95">
        <w:t>el. Los actores pueden ser humanos u objetos (servidores, aplicaciones, servicios.</w:t>
      </w:r>
      <w:r>
        <w:t>..). Los actores que interactúan con nuestra aplicació</w:t>
      </w:r>
      <w:r w:rsidRPr="00F62A95">
        <w:t xml:space="preserve">n son los siguientes: </w:t>
      </w:r>
    </w:p>
    <w:p w14:paraId="2CEEDB7B" w14:textId="6620F796" w:rsidR="00F62A95" w:rsidRDefault="00F62A95" w:rsidP="00F62A95">
      <w:pPr>
        <w:pStyle w:val="ListParagraph"/>
        <w:numPr>
          <w:ilvl w:val="0"/>
          <w:numId w:val="8"/>
        </w:numPr>
      </w:pPr>
      <w:r>
        <w:t>Usuarios del sistema a través del navegador de cualquier dispositivo.</w:t>
      </w:r>
    </w:p>
    <w:p w14:paraId="346D6737" w14:textId="77777777" w:rsidR="00F62A95" w:rsidRDefault="00F62A95" w:rsidP="00F62A95"/>
    <w:p w14:paraId="2AE6EC24" w14:textId="54D08936" w:rsidR="003B7083" w:rsidRDefault="003B7083" w:rsidP="00F62A95">
      <w:r>
        <w:t xml:space="preserve">CU1: </w:t>
      </w:r>
      <w:r w:rsidR="00DC72BF">
        <w:t>Acceso a la página web</w:t>
      </w:r>
      <w:r w:rsidR="00E36E11">
        <w:t>.</w:t>
      </w:r>
    </w:p>
    <w:p w14:paraId="31B8AA11" w14:textId="628BD419" w:rsidR="00DC72BF" w:rsidRDefault="00DC72BF" w:rsidP="00F62A95">
      <w:r>
        <w:tab/>
        <w:t>El usuario introduce la dirección del servidor en su navegador</w:t>
      </w:r>
      <w:r w:rsidR="00FD514B">
        <w:t xml:space="preserve"> accediendo instantáneamente al servidor.</w:t>
      </w:r>
    </w:p>
    <w:p w14:paraId="704B71F7" w14:textId="6FE6877D" w:rsidR="00FD514B" w:rsidRDefault="00FD514B" w:rsidP="00F62A95">
      <w:r>
        <w:t>Actores implicados: Usuario/cliente.</w:t>
      </w:r>
    </w:p>
    <w:p w14:paraId="6B99C182" w14:textId="77777777" w:rsidR="00FD514B" w:rsidRDefault="00FD514B" w:rsidP="00FD514B">
      <w:r w:rsidRPr="00FD514B">
        <w:t xml:space="preserve">Precondiciones: El sistema debe estar correctamente funcionando. </w:t>
      </w:r>
    </w:p>
    <w:p w14:paraId="437AD9D8" w14:textId="5B0402E4" w:rsidR="00FD514B" w:rsidRDefault="00FD514B" w:rsidP="00FD514B">
      <w:r>
        <w:t>Secuencia de acciones:</w:t>
      </w:r>
    </w:p>
    <w:p w14:paraId="07EBE7FE" w14:textId="221DE4FD" w:rsidR="00D7334C" w:rsidRDefault="00D7334C" w:rsidP="00D7334C">
      <w:pPr>
        <w:pStyle w:val="ListParagraph"/>
        <w:numPr>
          <w:ilvl w:val="0"/>
          <w:numId w:val="9"/>
        </w:numPr>
      </w:pPr>
      <w:r>
        <w:lastRenderedPageBreak/>
        <w:t xml:space="preserve">El cliente </w:t>
      </w:r>
      <w:r w:rsidR="00E971AB">
        <w:t>accede a la aplicación web</w:t>
      </w:r>
      <w:r>
        <w:t xml:space="preserve"> introduciendo la dirección IP del servidor en su navegador.</w:t>
      </w:r>
    </w:p>
    <w:p w14:paraId="7B6A4A54" w14:textId="77777777" w:rsidR="00D7334C" w:rsidRDefault="00D7334C" w:rsidP="00D7334C"/>
    <w:p w14:paraId="37B2708D" w14:textId="348DAD4E" w:rsidR="00D7334C" w:rsidRDefault="00D7334C" w:rsidP="00D7334C">
      <w:r>
        <w:t>CU2: Acceso a la pestaña de pacientes</w:t>
      </w:r>
      <w:r w:rsidR="008B47D8">
        <w:t>/Listado de pacientes.</w:t>
      </w:r>
    </w:p>
    <w:p w14:paraId="5C3DA1F3" w14:textId="43E175A7" w:rsidR="00FD514B" w:rsidRDefault="00D7334C" w:rsidP="00D7334C">
      <w:r>
        <w:tab/>
        <w:t>El usuario accede a un listado de pacientes.</w:t>
      </w:r>
    </w:p>
    <w:p w14:paraId="4F8989DE" w14:textId="2CBF6F43" w:rsidR="00D7334C" w:rsidRDefault="00D7334C" w:rsidP="00D7334C">
      <w:r>
        <w:t>Actores implicados: Usuario/cliente</w:t>
      </w:r>
      <w:ins w:id="143" w:author="Borja Gonzalez" w:date="2017-09-07T12:15:00Z">
        <w:r w:rsidR="00F54A8E">
          <w:t>.</w:t>
        </w:r>
      </w:ins>
    </w:p>
    <w:p w14:paraId="6A7AE74E" w14:textId="4FC771D3" w:rsidR="00D7334C" w:rsidRDefault="00D7334C" w:rsidP="00D7334C">
      <w:r w:rsidRPr="00FD514B">
        <w:t xml:space="preserve">Precondiciones: </w:t>
      </w:r>
      <w:r w:rsidR="00454768" w:rsidRPr="00454768">
        <w:t>Acceso a la página web.</w:t>
      </w:r>
    </w:p>
    <w:p w14:paraId="08089D7D" w14:textId="77777777" w:rsidR="00D7334C" w:rsidRDefault="00D7334C" w:rsidP="00D7334C">
      <w:r>
        <w:t>Secuencia de acciones:</w:t>
      </w:r>
    </w:p>
    <w:p w14:paraId="3BC1D712" w14:textId="3F1F3EF7" w:rsidR="00D7334C" w:rsidRDefault="00D7334C" w:rsidP="00D7334C">
      <w:pPr>
        <w:pStyle w:val="ListParagraph"/>
        <w:numPr>
          <w:ilvl w:val="0"/>
          <w:numId w:val="10"/>
        </w:numPr>
      </w:pPr>
      <w:r>
        <w:t xml:space="preserve">El cliente </w:t>
      </w:r>
      <w:r w:rsidR="00E971AB">
        <w:t>accede a la aplicación</w:t>
      </w:r>
      <w:r>
        <w:t xml:space="preserve"> web introduciendo la dirección IP del servidor en su navegador.</w:t>
      </w:r>
    </w:p>
    <w:p w14:paraId="79EC8E34" w14:textId="21B3C21E" w:rsidR="00D7334C" w:rsidRDefault="00D7334C" w:rsidP="00D7334C">
      <w:pPr>
        <w:pStyle w:val="ListParagraph"/>
        <w:numPr>
          <w:ilvl w:val="0"/>
          <w:numId w:val="10"/>
        </w:numPr>
      </w:pPr>
      <w:r>
        <w:t>El cliente accede a la sección de pacientes mediante la pestaña de pacientes.</w:t>
      </w:r>
    </w:p>
    <w:p w14:paraId="6659E504" w14:textId="082AAF73" w:rsidR="00D7334C" w:rsidRDefault="00D7334C" w:rsidP="00D7334C">
      <w:pPr>
        <w:pStyle w:val="ListParagraph"/>
        <w:numPr>
          <w:ilvl w:val="0"/>
          <w:numId w:val="10"/>
        </w:numPr>
      </w:pPr>
      <w:r>
        <w:t>El navegador solicita la lista de pacientes a la base de datos.</w:t>
      </w:r>
    </w:p>
    <w:p w14:paraId="0692FA84" w14:textId="222862B3" w:rsidR="00476513" w:rsidRDefault="00476513" w:rsidP="00476513">
      <w:pPr>
        <w:pStyle w:val="ListParagraph"/>
        <w:numPr>
          <w:ilvl w:val="0"/>
          <w:numId w:val="10"/>
        </w:numPr>
      </w:pPr>
      <w:r>
        <w:t>El cliente recibe la lista de pacientes y se la presenta al usuario en una tabla.</w:t>
      </w:r>
    </w:p>
    <w:p w14:paraId="025F3723" w14:textId="73F35776" w:rsidR="00476513" w:rsidRDefault="00476513" w:rsidP="00476513">
      <w:r>
        <w:t>CU3: Añadir un paciente</w:t>
      </w:r>
      <w:r w:rsidR="00E36E11">
        <w:t>.</w:t>
      </w:r>
    </w:p>
    <w:p w14:paraId="596F426D" w14:textId="471C1589" w:rsidR="00E36E11" w:rsidRDefault="00E36E11" w:rsidP="00E36E11">
      <w:r>
        <w:t>Actores implicados: Usuario/cliente</w:t>
      </w:r>
      <w:ins w:id="144" w:author="Borja Gonzalez" w:date="2017-09-07T12:15:00Z">
        <w:r w:rsidR="00F54A8E">
          <w:t>.</w:t>
        </w:r>
      </w:ins>
    </w:p>
    <w:p w14:paraId="1C54337B" w14:textId="1AD13D61" w:rsidR="00E36E11" w:rsidRDefault="00E36E11" w:rsidP="00E36E11">
      <w:r w:rsidRPr="00FD514B">
        <w:t xml:space="preserve">Precondiciones: </w:t>
      </w:r>
      <w:r w:rsidR="00454768">
        <w:t>Acceso a la pestaña de pacientes/Listado de pacientes.</w:t>
      </w:r>
    </w:p>
    <w:p w14:paraId="6547AE07" w14:textId="77777777" w:rsidR="00E36E11" w:rsidRDefault="00E36E11" w:rsidP="00E36E11">
      <w:r>
        <w:t>Secuencia de acciones:</w:t>
      </w:r>
    </w:p>
    <w:p w14:paraId="7BE6EE94" w14:textId="278B1D16" w:rsidR="00E36E11" w:rsidRDefault="00E36E11" w:rsidP="00E36E11">
      <w:pPr>
        <w:pStyle w:val="ListParagraph"/>
        <w:numPr>
          <w:ilvl w:val="0"/>
          <w:numId w:val="11"/>
        </w:numPr>
      </w:pPr>
      <w:r>
        <w:t xml:space="preserve">El cliente </w:t>
      </w:r>
      <w:r w:rsidR="003D31E0">
        <w:t>accede a la aplicación</w:t>
      </w:r>
      <w:r>
        <w:t xml:space="preserve"> web introduciendo la dirección IP del servidor en su navegador.</w:t>
      </w:r>
    </w:p>
    <w:p w14:paraId="655B9727" w14:textId="77777777" w:rsidR="00E36E11" w:rsidRDefault="00E36E11" w:rsidP="00E36E11">
      <w:pPr>
        <w:pStyle w:val="ListParagraph"/>
        <w:numPr>
          <w:ilvl w:val="0"/>
          <w:numId w:val="11"/>
        </w:numPr>
      </w:pPr>
      <w:r>
        <w:t>El cliente accede a la sección de pacientes mediante la pestaña de pacientes.</w:t>
      </w:r>
    </w:p>
    <w:p w14:paraId="4D8E8B71" w14:textId="3B23A5C4" w:rsidR="00D7334C" w:rsidRDefault="00E36E11" w:rsidP="00E36E11">
      <w:pPr>
        <w:pStyle w:val="ListParagraph"/>
        <w:numPr>
          <w:ilvl w:val="0"/>
          <w:numId w:val="11"/>
        </w:numPr>
      </w:pPr>
      <w:r>
        <w:t>El usuario introduce el nombre, apellidos y sexo del paciente y presiona el botón “Añadir”.</w:t>
      </w:r>
    </w:p>
    <w:p w14:paraId="619B14FC" w14:textId="481327EB" w:rsidR="00E36E11" w:rsidRDefault="00E36E11" w:rsidP="00E36E11">
      <w:pPr>
        <w:pStyle w:val="ListParagraph"/>
        <w:numPr>
          <w:ilvl w:val="0"/>
          <w:numId w:val="11"/>
        </w:numPr>
      </w:pPr>
      <w:r>
        <w:t>El navegador manda la petición, para añadir el paciente, al servidor.</w:t>
      </w:r>
    </w:p>
    <w:p w14:paraId="131C847B" w14:textId="17341A5F" w:rsidR="00E36E11" w:rsidRDefault="00E36E11" w:rsidP="00E36E11">
      <w:pPr>
        <w:pStyle w:val="ListParagraph"/>
        <w:numPr>
          <w:ilvl w:val="0"/>
          <w:numId w:val="11"/>
        </w:numPr>
      </w:pPr>
      <w:r>
        <w:t>El servidor añade el nuevo paciente a la base de datos, persistiendo los cambios.</w:t>
      </w:r>
    </w:p>
    <w:p w14:paraId="62FE0E46" w14:textId="242C1381" w:rsidR="00E36E11" w:rsidRDefault="00E36E11" w:rsidP="00E36E11">
      <w:r>
        <w:t xml:space="preserve">Post-condiciones: El nuevo paciente tiene </w:t>
      </w:r>
      <w:r>
        <w:tab/>
        <w:t>que ser mostrado inmediatamente en el listado de pacientes, sin que el usuario tenga que refrescar la página.</w:t>
      </w:r>
    </w:p>
    <w:p w14:paraId="49F4EEBD" w14:textId="77777777" w:rsidR="00E36E11" w:rsidRDefault="00E36E11" w:rsidP="00E36E11"/>
    <w:p w14:paraId="20ACE11B" w14:textId="6286B576" w:rsidR="00E36E11" w:rsidRDefault="00E36E11" w:rsidP="00E36E11">
      <w:r>
        <w:t>CU4: Borrar un paciente.</w:t>
      </w:r>
    </w:p>
    <w:p w14:paraId="23448FFE" w14:textId="1EE79475" w:rsidR="00E36E11" w:rsidRDefault="00E36E11" w:rsidP="00E36E11">
      <w:r>
        <w:t>Actores implicados: Usuario/cliente</w:t>
      </w:r>
      <w:ins w:id="145" w:author="Borja Gonzalez" w:date="2017-09-07T12:15:00Z">
        <w:r w:rsidR="00F54A8E">
          <w:t>.</w:t>
        </w:r>
      </w:ins>
    </w:p>
    <w:p w14:paraId="1854CC2E" w14:textId="6AC325D2" w:rsidR="00E36E11" w:rsidRDefault="00E36E11" w:rsidP="00E36E11">
      <w:r w:rsidRPr="00FD514B">
        <w:t xml:space="preserve">Precondiciones: </w:t>
      </w:r>
      <w:r w:rsidR="00454768">
        <w:t>Acceso a la pestaña de pacientes/Listado de pacientes.</w:t>
      </w:r>
    </w:p>
    <w:p w14:paraId="0829D070" w14:textId="77777777" w:rsidR="00E36E11" w:rsidRDefault="00E36E11" w:rsidP="00E36E11">
      <w:r>
        <w:t>Secuencia de acciones:</w:t>
      </w:r>
    </w:p>
    <w:p w14:paraId="472E165A" w14:textId="35372093" w:rsidR="00E36E11" w:rsidRDefault="00E36E11" w:rsidP="00E36E11">
      <w:pPr>
        <w:pStyle w:val="ListParagraph"/>
        <w:numPr>
          <w:ilvl w:val="0"/>
          <w:numId w:val="12"/>
        </w:numPr>
      </w:pPr>
      <w:r>
        <w:t xml:space="preserve">El cliente </w:t>
      </w:r>
      <w:r w:rsidR="003D31E0">
        <w:t xml:space="preserve">accede a la aplicación </w:t>
      </w:r>
      <w:r>
        <w:t>web introduciendo la dirección IP del servidor en su navegador.</w:t>
      </w:r>
    </w:p>
    <w:p w14:paraId="4E1C6757" w14:textId="77777777" w:rsidR="00E36E11" w:rsidRDefault="00E36E11" w:rsidP="00E36E11">
      <w:pPr>
        <w:pStyle w:val="ListParagraph"/>
        <w:numPr>
          <w:ilvl w:val="0"/>
          <w:numId w:val="12"/>
        </w:numPr>
      </w:pPr>
      <w:r>
        <w:t>El cliente accede a la sección de pacientes mediante la pestaña de pacientes.</w:t>
      </w:r>
    </w:p>
    <w:p w14:paraId="73B7090B" w14:textId="77777777" w:rsidR="00EB594C" w:rsidRDefault="00EB594C" w:rsidP="00EB594C">
      <w:pPr>
        <w:pStyle w:val="ListParagraph"/>
        <w:numPr>
          <w:ilvl w:val="0"/>
          <w:numId w:val="12"/>
        </w:numPr>
      </w:pPr>
      <w:r>
        <w:t>El navegador solicita la lista de pacientes a la base de datos.</w:t>
      </w:r>
    </w:p>
    <w:p w14:paraId="6C9A3A2F" w14:textId="6BE06890" w:rsidR="00EB594C" w:rsidRDefault="00EB594C" w:rsidP="00EB594C">
      <w:pPr>
        <w:pStyle w:val="ListParagraph"/>
        <w:numPr>
          <w:ilvl w:val="0"/>
          <w:numId w:val="12"/>
        </w:numPr>
      </w:pPr>
      <w:r>
        <w:t>El cliente recibe la lista de pacientes y se la presenta al usuario en una tabla.</w:t>
      </w:r>
    </w:p>
    <w:p w14:paraId="32B55CFB" w14:textId="455C486C" w:rsidR="00E36E11" w:rsidRDefault="00EB594C" w:rsidP="00E36E11">
      <w:pPr>
        <w:pStyle w:val="ListParagraph"/>
        <w:numPr>
          <w:ilvl w:val="0"/>
          <w:numId w:val="12"/>
        </w:numPr>
      </w:pPr>
      <w:r>
        <w:t>El usuario elige el paciente a borrar y presiona el botón de borrado correspondiente, ya que cada paciente tiene su botón de borrado.</w:t>
      </w:r>
    </w:p>
    <w:p w14:paraId="18BA0BAA" w14:textId="28826A18" w:rsidR="00D06F70" w:rsidRDefault="00D06F70" w:rsidP="00D06F70">
      <w:pPr>
        <w:pStyle w:val="ListParagraph"/>
        <w:numPr>
          <w:ilvl w:val="0"/>
          <w:numId w:val="12"/>
        </w:numPr>
      </w:pPr>
      <w:r>
        <w:t>El navegador pregunta al usuario si desea realizar esta operación, teniendo en cuenta que borraría todos los datos de movimientos asociados a ese paciente.</w:t>
      </w:r>
    </w:p>
    <w:p w14:paraId="344F6BA3" w14:textId="73C5C923" w:rsidR="00EB594C" w:rsidRDefault="00EB594C" w:rsidP="00E36E11">
      <w:pPr>
        <w:pStyle w:val="ListParagraph"/>
        <w:numPr>
          <w:ilvl w:val="0"/>
          <w:numId w:val="12"/>
        </w:numPr>
      </w:pPr>
      <w:r>
        <w:t>El usuario acepta la operación, teniendo la opción de cancelarla.</w:t>
      </w:r>
    </w:p>
    <w:p w14:paraId="72BCE3FE" w14:textId="095999A7" w:rsidR="00E36E11" w:rsidRDefault="00E36E11" w:rsidP="00E36E11">
      <w:pPr>
        <w:pStyle w:val="ListParagraph"/>
        <w:numPr>
          <w:ilvl w:val="0"/>
          <w:numId w:val="12"/>
        </w:numPr>
      </w:pPr>
      <w:r>
        <w:t>El naveg</w:t>
      </w:r>
      <w:r w:rsidR="00D06F70">
        <w:t>ador manda la petición</w:t>
      </w:r>
      <w:r w:rsidR="00EB594C">
        <w:t xml:space="preserve"> para borrar</w:t>
      </w:r>
      <w:r w:rsidR="00D06F70">
        <w:t xml:space="preserve"> el paciente</w:t>
      </w:r>
      <w:r>
        <w:t xml:space="preserve"> al servidor.</w:t>
      </w:r>
    </w:p>
    <w:p w14:paraId="53838D2B" w14:textId="2FC2CCD5" w:rsidR="00E36E11" w:rsidRDefault="00E36E11" w:rsidP="00E36E11">
      <w:pPr>
        <w:pStyle w:val="ListParagraph"/>
        <w:numPr>
          <w:ilvl w:val="0"/>
          <w:numId w:val="12"/>
        </w:numPr>
      </w:pPr>
      <w:r>
        <w:t xml:space="preserve">El servidor </w:t>
      </w:r>
      <w:r w:rsidR="00EB594C">
        <w:t>borra al</w:t>
      </w:r>
      <w:r>
        <w:t xml:space="preserve"> paciente</w:t>
      </w:r>
      <w:r w:rsidR="00EB594C">
        <w:t xml:space="preserve"> y todos sus datos de movimientos asociados de</w:t>
      </w:r>
      <w:r>
        <w:t xml:space="preserve"> la base de datos, persistiendo los cambios.</w:t>
      </w:r>
    </w:p>
    <w:p w14:paraId="78CB9B3C" w14:textId="1DAC8C3B" w:rsidR="00E36E11" w:rsidRDefault="00E36E11" w:rsidP="00E36E11">
      <w:r>
        <w:lastRenderedPageBreak/>
        <w:t xml:space="preserve">Post-condiciones: </w:t>
      </w:r>
      <w:r w:rsidR="00EB594C">
        <w:t>La lista de pacientes ha de actualizarse, mostrando todos</w:t>
      </w:r>
      <w:r w:rsidR="00254492">
        <w:t xml:space="preserve"> los pacientes menos el borrado. Se actualiza de forma automática. Todos los movimientos asociados a este paciente tienen que desaparecer.</w:t>
      </w:r>
    </w:p>
    <w:p w14:paraId="5477AF50" w14:textId="77777777" w:rsidR="00E36E11" w:rsidRDefault="00E36E11" w:rsidP="00E36E11"/>
    <w:p w14:paraId="490C6A3D" w14:textId="500B6C55" w:rsidR="008B47D8" w:rsidRDefault="008B47D8" w:rsidP="008B47D8">
      <w:r>
        <w:t>CU5: Listado de movimientos de un paciente.</w:t>
      </w:r>
    </w:p>
    <w:p w14:paraId="7C5481A5" w14:textId="36C78F3B" w:rsidR="008B47D8" w:rsidRDefault="008B47D8" w:rsidP="008B47D8">
      <w:r>
        <w:tab/>
        <w:t xml:space="preserve">El usuario </w:t>
      </w:r>
      <w:r w:rsidR="00624556">
        <w:t>accede a un listado de movimientos del paciente</w:t>
      </w:r>
      <w:r>
        <w:t>.</w:t>
      </w:r>
    </w:p>
    <w:p w14:paraId="50FE8ED3" w14:textId="11AB9F5B" w:rsidR="008B47D8" w:rsidRDefault="008B47D8" w:rsidP="008B47D8">
      <w:r>
        <w:t>Actores implicados: Usuario/cliente</w:t>
      </w:r>
      <w:ins w:id="146" w:author="Borja Gonzalez" w:date="2017-09-07T12:15:00Z">
        <w:r w:rsidR="003D31E0">
          <w:t>.</w:t>
        </w:r>
      </w:ins>
    </w:p>
    <w:p w14:paraId="50BA2678" w14:textId="1229F540" w:rsidR="008B47D8" w:rsidRDefault="008B47D8" w:rsidP="008B47D8">
      <w:r w:rsidRPr="00FD514B">
        <w:t xml:space="preserve">Precondiciones: </w:t>
      </w:r>
      <w:r w:rsidR="00454768">
        <w:t>Acceso a la pestaña de pacientes/Listado de pacientes.</w:t>
      </w:r>
    </w:p>
    <w:p w14:paraId="1062A010" w14:textId="77777777" w:rsidR="008B47D8" w:rsidRDefault="008B47D8" w:rsidP="008B47D8">
      <w:r>
        <w:t>Secuencia de acciones:</w:t>
      </w:r>
    </w:p>
    <w:p w14:paraId="32A350D1" w14:textId="1EE9799A" w:rsidR="008B47D8" w:rsidRDefault="008B47D8" w:rsidP="008B47D8">
      <w:pPr>
        <w:pStyle w:val="ListParagraph"/>
        <w:numPr>
          <w:ilvl w:val="0"/>
          <w:numId w:val="13"/>
        </w:numPr>
      </w:pPr>
      <w:r>
        <w:t xml:space="preserve">El cliente </w:t>
      </w:r>
      <w:r w:rsidR="003D31E0">
        <w:t xml:space="preserve">accede a la aplicación </w:t>
      </w:r>
      <w:r>
        <w:t>web introduciendo la dirección IP del servidor en su navegador.</w:t>
      </w:r>
    </w:p>
    <w:p w14:paraId="3E6034F2" w14:textId="77777777" w:rsidR="008B47D8" w:rsidRDefault="008B47D8" w:rsidP="008B47D8">
      <w:pPr>
        <w:pStyle w:val="ListParagraph"/>
        <w:numPr>
          <w:ilvl w:val="0"/>
          <w:numId w:val="13"/>
        </w:numPr>
      </w:pPr>
      <w:r>
        <w:t>El cliente accede a la sección de pacientes mediante la pestaña de pacientes.</w:t>
      </w:r>
    </w:p>
    <w:p w14:paraId="0BDC0BA6" w14:textId="77777777" w:rsidR="008B47D8" w:rsidRDefault="008B47D8" w:rsidP="008B47D8">
      <w:pPr>
        <w:pStyle w:val="ListParagraph"/>
        <w:numPr>
          <w:ilvl w:val="0"/>
          <w:numId w:val="13"/>
        </w:numPr>
      </w:pPr>
      <w:r>
        <w:t>El navegador solicita la lista de pacientes a la base de datos.</w:t>
      </w:r>
    </w:p>
    <w:p w14:paraId="13B789B8" w14:textId="77777777" w:rsidR="008B47D8" w:rsidRDefault="008B47D8" w:rsidP="008B47D8">
      <w:pPr>
        <w:pStyle w:val="ListParagraph"/>
        <w:numPr>
          <w:ilvl w:val="0"/>
          <w:numId w:val="13"/>
        </w:numPr>
      </w:pPr>
      <w:r>
        <w:t>El cliente recibe la lista de pacientes y se la presenta al usuario en una tabla.</w:t>
      </w:r>
    </w:p>
    <w:p w14:paraId="6147CF0B" w14:textId="08869A6D" w:rsidR="008B47D8" w:rsidRDefault="008B47D8" w:rsidP="008B47D8">
      <w:pPr>
        <w:pStyle w:val="ListParagraph"/>
        <w:numPr>
          <w:ilvl w:val="0"/>
          <w:numId w:val="13"/>
        </w:numPr>
      </w:pPr>
      <w:r>
        <w:t>El cliente elige el paciente del que quiere mostrar sus datos de movimiento presionando el botón adecuado, ya que cada paciente tiene su propio botón para mostrar sus datos.</w:t>
      </w:r>
    </w:p>
    <w:p w14:paraId="67281A52" w14:textId="013E15C2" w:rsidR="008B47D8" w:rsidRDefault="00DE3DB0" w:rsidP="008B47D8">
      <w:pPr>
        <w:pStyle w:val="ListParagraph"/>
        <w:numPr>
          <w:ilvl w:val="0"/>
          <w:numId w:val="13"/>
        </w:numPr>
      </w:pPr>
      <w:r>
        <w:t>El navegador se posiciona en la pestaña de Datos.</w:t>
      </w:r>
    </w:p>
    <w:p w14:paraId="587AFCB8" w14:textId="45D57111" w:rsidR="00DE3DB0" w:rsidRDefault="00DE3DB0" w:rsidP="008B47D8">
      <w:pPr>
        <w:pStyle w:val="ListParagraph"/>
        <w:numPr>
          <w:ilvl w:val="0"/>
          <w:numId w:val="13"/>
        </w:numPr>
      </w:pPr>
      <w:r>
        <w:t>El navegador solicita la lista de movimientos del paciente a la base de datos.</w:t>
      </w:r>
    </w:p>
    <w:p w14:paraId="285F7EDB" w14:textId="2AA2BA6C" w:rsidR="00DE3DB0" w:rsidRDefault="00DE3DB0" w:rsidP="008B47D8">
      <w:pPr>
        <w:pStyle w:val="ListParagraph"/>
        <w:numPr>
          <w:ilvl w:val="0"/>
          <w:numId w:val="13"/>
        </w:numPr>
      </w:pPr>
      <w:r>
        <w:t>El navegador recibe la lista de movimientos y se la presenta al usuario en una tabla.</w:t>
      </w:r>
    </w:p>
    <w:p w14:paraId="0C09ADFD" w14:textId="77777777" w:rsidR="00323DB8" w:rsidRDefault="00323DB8" w:rsidP="00323DB8"/>
    <w:p w14:paraId="152683E7" w14:textId="07EBA5B6" w:rsidR="00323DB8" w:rsidRDefault="00323DB8" w:rsidP="00323DB8">
      <w:r>
        <w:t>CU6: Añadir datos de movimiento.</w:t>
      </w:r>
    </w:p>
    <w:p w14:paraId="019EEBFF" w14:textId="51AE7DB6" w:rsidR="00323DB8" w:rsidRDefault="00323DB8" w:rsidP="00323DB8">
      <w:r>
        <w:tab/>
        <w:t>El usua</w:t>
      </w:r>
      <w:r w:rsidR="002C0A43">
        <w:t>rio añade un set de movimientos al</w:t>
      </w:r>
      <w:r>
        <w:t xml:space="preserve"> paciente.</w:t>
      </w:r>
    </w:p>
    <w:p w14:paraId="48D03628" w14:textId="000D1964" w:rsidR="00323DB8" w:rsidRDefault="00323DB8" w:rsidP="00323DB8">
      <w:r>
        <w:t>Actores implicados: Usuario/cliente</w:t>
      </w:r>
      <w:ins w:id="147" w:author="Borja Gonzalez" w:date="2017-09-07T12:15:00Z">
        <w:r w:rsidR="003D31E0">
          <w:t>.</w:t>
        </w:r>
      </w:ins>
    </w:p>
    <w:p w14:paraId="76BA6FED" w14:textId="61F40BC2" w:rsidR="00323DB8" w:rsidRDefault="00323DB8" w:rsidP="00323DB8">
      <w:r w:rsidRPr="00FD514B">
        <w:t xml:space="preserve">Precondiciones: </w:t>
      </w:r>
      <w:r w:rsidR="00454768">
        <w:t>Acceso al listado de movimientos de un paciente.</w:t>
      </w:r>
    </w:p>
    <w:p w14:paraId="6964C2C4" w14:textId="77777777" w:rsidR="00323DB8" w:rsidRDefault="00323DB8" w:rsidP="00323DB8">
      <w:r>
        <w:t>Secuencia de acciones:</w:t>
      </w:r>
    </w:p>
    <w:p w14:paraId="5990DA27" w14:textId="7DEAC662" w:rsidR="00323DB8" w:rsidRDefault="00323DB8" w:rsidP="00323DB8">
      <w:pPr>
        <w:pStyle w:val="ListParagraph"/>
        <w:numPr>
          <w:ilvl w:val="0"/>
          <w:numId w:val="14"/>
        </w:numPr>
      </w:pPr>
      <w:r>
        <w:t xml:space="preserve">El cliente </w:t>
      </w:r>
      <w:r w:rsidR="003D31E0">
        <w:t xml:space="preserve">accede a la aplicación </w:t>
      </w:r>
      <w:r>
        <w:t>web introduciendo la dirección IP del servidor en su navegador.</w:t>
      </w:r>
    </w:p>
    <w:p w14:paraId="250DFB29" w14:textId="77777777" w:rsidR="00323DB8" w:rsidRDefault="00323DB8" w:rsidP="00323DB8">
      <w:pPr>
        <w:pStyle w:val="ListParagraph"/>
        <w:numPr>
          <w:ilvl w:val="0"/>
          <w:numId w:val="14"/>
        </w:numPr>
      </w:pPr>
      <w:r>
        <w:t>El cliente accede a la sección de pacientes mediante la pestaña de pacientes.</w:t>
      </w:r>
    </w:p>
    <w:p w14:paraId="24692A70" w14:textId="77777777" w:rsidR="00323DB8" w:rsidRDefault="00323DB8" w:rsidP="00323DB8">
      <w:pPr>
        <w:pStyle w:val="ListParagraph"/>
        <w:numPr>
          <w:ilvl w:val="0"/>
          <w:numId w:val="14"/>
        </w:numPr>
      </w:pPr>
      <w:r>
        <w:t>El navegador solicita la lista de pacientes a la base de datos.</w:t>
      </w:r>
    </w:p>
    <w:p w14:paraId="718DDCA8" w14:textId="77777777" w:rsidR="00323DB8" w:rsidRDefault="00323DB8" w:rsidP="00323DB8">
      <w:pPr>
        <w:pStyle w:val="ListParagraph"/>
        <w:numPr>
          <w:ilvl w:val="0"/>
          <w:numId w:val="14"/>
        </w:numPr>
      </w:pPr>
      <w:r>
        <w:t>El cliente recibe la lista de pacientes y se la presenta al usuario en una tabla.</w:t>
      </w:r>
    </w:p>
    <w:p w14:paraId="6A570E4B" w14:textId="77777777" w:rsidR="00323DB8" w:rsidRDefault="00323DB8" w:rsidP="00323DB8">
      <w:pPr>
        <w:pStyle w:val="ListParagraph"/>
        <w:numPr>
          <w:ilvl w:val="0"/>
          <w:numId w:val="14"/>
        </w:numPr>
      </w:pPr>
      <w:r>
        <w:t>El cliente elige el paciente del que quiere mostrar sus datos de movimiento presionando el botón adecuado, ya que cada paciente tiene su propio botón para mostrar sus datos.</w:t>
      </w:r>
    </w:p>
    <w:p w14:paraId="28CC376D" w14:textId="77777777" w:rsidR="00323DB8" w:rsidRDefault="00323DB8" w:rsidP="00323DB8">
      <w:pPr>
        <w:pStyle w:val="ListParagraph"/>
        <w:numPr>
          <w:ilvl w:val="0"/>
          <w:numId w:val="14"/>
        </w:numPr>
      </w:pPr>
      <w:r>
        <w:t>El navegador se posiciona en la pestaña de Datos.</w:t>
      </w:r>
    </w:p>
    <w:p w14:paraId="659D1094" w14:textId="378AD359" w:rsidR="00323DB8" w:rsidRDefault="00323DB8" w:rsidP="00323DB8">
      <w:pPr>
        <w:pStyle w:val="ListParagraph"/>
        <w:numPr>
          <w:ilvl w:val="0"/>
          <w:numId w:val="14"/>
        </w:numPr>
      </w:pPr>
      <w:r>
        <w:t>El usuario selecciona un archivo, que solo podrá ser del tipo CSV, y una fecha de medición del set movimientos</w:t>
      </w:r>
      <w:r w:rsidR="002C0A43">
        <w:t xml:space="preserve"> y presiona el botón de “Añadir datos”.</w:t>
      </w:r>
    </w:p>
    <w:p w14:paraId="5A02E4B5" w14:textId="5D132971" w:rsidR="00323DB8" w:rsidRDefault="00323DB8" w:rsidP="00323DB8">
      <w:pPr>
        <w:pStyle w:val="ListParagraph"/>
        <w:numPr>
          <w:ilvl w:val="0"/>
          <w:numId w:val="14"/>
        </w:numPr>
      </w:pPr>
      <w:r>
        <w:t>El navegad</w:t>
      </w:r>
      <w:r w:rsidR="002C0A43">
        <w:t>or manda la petición para añadir</w:t>
      </w:r>
      <w:r>
        <w:t xml:space="preserve"> los datos de movimiento al servidor.</w:t>
      </w:r>
    </w:p>
    <w:p w14:paraId="58D18CF7" w14:textId="4FF9583C" w:rsidR="002C0A43" w:rsidRDefault="00323DB8" w:rsidP="002C0A43">
      <w:pPr>
        <w:pStyle w:val="ListParagraph"/>
        <w:numPr>
          <w:ilvl w:val="0"/>
          <w:numId w:val="14"/>
        </w:numPr>
      </w:pPr>
      <w:r>
        <w:t xml:space="preserve">El servidor </w:t>
      </w:r>
      <w:r w:rsidR="002C0A43">
        <w:t>añade el set de datos de movimientos al la base de datos persistiendo los cambios.</w:t>
      </w:r>
    </w:p>
    <w:p w14:paraId="55378F5C" w14:textId="7310EC30" w:rsidR="00323DB8" w:rsidRDefault="00323DB8" w:rsidP="00323DB8">
      <w:r>
        <w:t xml:space="preserve">Post-condiciones: </w:t>
      </w:r>
      <w:r w:rsidR="002C0A43">
        <w:t>El nuevo set de datos tiene que ser mostrado inmediatamente en el listado de datos de movimientos, sin que el usuario tenga que refrescar la página.</w:t>
      </w:r>
    </w:p>
    <w:p w14:paraId="63357716" w14:textId="77777777" w:rsidR="00323DB8" w:rsidRDefault="00323DB8" w:rsidP="00323DB8"/>
    <w:p w14:paraId="45DF829E" w14:textId="77777777" w:rsidR="00DE3DB0" w:rsidRDefault="00DE3DB0" w:rsidP="00DE3DB0">
      <w:pPr>
        <w:ind w:left="360"/>
      </w:pPr>
    </w:p>
    <w:p w14:paraId="49340903" w14:textId="71DC44BA" w:rsidR="00DE3DB0" w:rsidRDefault="004E7211" w:rsidP="00DE3DB0">
      <w:r>
        <w:lastRenderedPageBreak/>
        <w:t>CU</w:t>
      </w:r>
      <w:ins w:id="148" w:author="Borja Gonzalez" w:date="2017-09-12T12:20:00Z">
        <w:r w:rsidR="00853117">
          <w:t>7</w:t>
        </w:r>
      </w:ins>
      <w:r>
        <w:t>: Borrar</w:t>
      </w:r>
      <w:r w:rsidR="00DE3DB0">
        <w:t xml:space="preserve"> datos de movimiento.</w:t>
      </w:r>
    </w:p>
    <w:p w14:paraId="6C4AA4F5" w14:textId="231862A7" w:rsidR="00DE3DB0" w:rsidRDefault="00DE3DB0" w:rsidP="00DE3DB0">
      <w:r>
        <w:tab/>
        <w:t xml:space="preserve">El usuario </w:t>
      </w:r>
      <w:r w:rsidR="002C0A43">
        <w:t>borra un set de movimientos del paciente</w:t>
      </w:r>
      <w:r>
        <w:t>.</w:t>
      </w:r>
    </w:p>
    <w:p w14:paraId="06A7484A" w14:textId="1193AEB4" w:rsidR="00DE3DB0" w:rsidRDefault="00DE3DB0" w:rsidP="00DE3DB0">
      <w:r>
        <w:t>Actores implicados: Usuario/cliente</w:t>
      </w:r>
      <w:ins w:id="149" w:author="Borja Gonzalez" w:date="2017-09-07T12:16:00Z">
        <w:r w:rsidR="003D31E0">
          <w:t>.</w:t>
        </w:r>
      </w:ins>
    </w:p>
    <w:p w14:paraId="5A8CE6F8" w14:textId="11D377B7" w:rsidR="00DE3DB0" w:rsidRDefault="00DE3DB0" w:rsidP="00DE3DB0">
      <w:r w:rsidRPr="00FD514B">
        <w:t xml:space="preserve">Precondiciones: </w:t>
      </w:r>
      <w:r w:rsidR="00454768">
        <w:t>Acceso al listado de movimientos de un paciente.</w:t>
      </w:r>
    </w:p>
    <w:p w14:paraId="6A8598C0" w14:textId="77777777" w:rsidR="00DE3DB0" w:rsidRDefault="00DE3DB0" w:rsidP="00DE3DB0">
      <w:r>
        <w:t>Secuencia de acciones:</w:t>
      </w:r>
    </w:p>
    <w:p w14:paraId="2241E3BB" w14:textId="32C99BB5" w:rsidR="00DE3DB0" w:rsidRDefault="00DE3DB0" w:rsidP="00323DB8">
      <w:pPr>
        <w:pStyle w:val="ListParagraph"/>
        <w:numPr>
          <w:ilvl w:val="0"/>
          <w:numId w:val="17"/>
        </w:numPr>
      </w:pPr>
      <w:r>
        <w:t xml:space="preserve">El cliente </w:t>
      </w:r>
      <w:r w:rsidR="003D31E0">
        <w:t xml:space="preserve">accede a la aplicación </w:t>
      </w:r>
      <w:r>
        <w:t>web introduciendo la dirección IP del servidor en su navegador.</w:t>
      </w:r>
    </w:p>
    <w:p w14:paraId="54CA3893" w14:textId="77777777" w:rsidR="00DE3DB0" w:rsidRDefault="00DE3DB0" w:rsidP="00323DB8">
      <w:pPr>
        <w:pStyle w:val="ListParagraph"/>
        <w:numPr>
          <w:ilvl w:val="0"/>
          <w:numId w:val="17"/>
        </w:numPr>
      </w:pPr>
      <w:r>
        <w:t>El cliente accede a la sección de pacientes mediante la pestaña de pacientes.</w:t>
      </w:r>
    </w:p>
    <w:p w14:paraId="6CE94FB8" w14:textId="77777777" w:rsidR="00DE3DB0" w:rsidRDefault="00DE3DB0" w:rsidP="00323DB8">
      <w:pPr>
        <w:pStyle w:val="ListParagraph"/>
        <w:numPr>
          <w:ilvl w:val="0"/>
          <w:numId w:val="17"/>
        </w:numPr>
      </w:pPr>
      <w:r>
        <w:t>El navegador solicita la lista de pacientes a la base de datos.</w:t>
      </w:r>
    </w:p>
    <w:p w14:paraId="4DA42A66" w14:textId="77777777" w:rsidR="00DE3DB0" w:rsidRDefault="00DE3DB0" w:rsidP="00323DB8">
      <w:pPr>
        <w:pStyle w:val="ListParagraph"/>
        <w:numPr>
          <w:ilvl w:val="0"/>
          <w:numId w:val="17"/>
        </w:numPr>
      </w:pPr>
      <w:r>
        <w:t>El cliente recibe la lista de pacientes y se la presenta al usuario en una tabla.</w:t>
      </w:r>
    </w:p>
    <w:p w14:paraId="2DFB5BE7" w14:textId="77777777" w:rsidR="00DE3DB0" w:rsidRDefault="00DE3DB0" w:rsidP="00323DB8">
      <w:pPr>
        <w:pStyle w:val="ListParagraph"/>
        <w:numPr>
          <w:ilvl w:val="0"/>
          <w:numId w:val="17"/>
        </w:numPr>
      </w:pPr>
      <w:r>
        <w:t>El cliente elige el paciente del que quiere mostrar sus datos de movimiento presionando el botón adecuado, ya que cada paciente tiene su propio botón para mostrar sus datos.</w:t>
      </w:r>
    </w:p>
    <w:p w14:paraId="1F018662" w14:textId="77777777" w:rsidR="00DE3DB0" w:rsidRDefault="00DE3DB0" w:rsidP="00323DB8">
      <w:pPr>
        <w:pStyle w:val="ListParagraph"/>
        <w:numPr>
          <w:ilvl w:val="0"/>
          <w:numId w:val="17"/>
        </w:numPr>
      </w:pPr>
      <w:r>
        <w:t>El navegador se posiciona en la pestaña de Datos.</w:t>
      </w:r>
    </w:p>
    <w:p w14:paraId="188D32CC" w14:textId="77777777" w:rsidR="00DE3DB0" w:rsidRDefault="00DE3DB0" w:rsidP="00323DB8">
      <w:pPr>
        <w:pStyle w:val="ListParagraph"/>
        <w:numPr>
          <w:ilvl w:val="0"/>
          <w:numId w:val="17"/>
        </w:numPr>
      </w:pPr>
      <w:r>
        <w:t>El navegador solicita la lista de movimientos del paciente a la base de datos.</w:t>
      </w:r>
    </w:p>
    <w:p w14:paraId="7BE283BD" w14:textId="77777777" w:rsidR="00DE3DB0" w:rsidRDefault="00DE3DB0" w:rsidP="00323DB8">
      <w:pPr>
        <w:pStyle w:val="ListParagraph"/>
        <w:numPr>
          <w:ilvl w:val="0"/>
          <w:numId w:val="17"/>
        </w:numPr>
      </w:pPr>
      <w:r>
        <w:t>El navegador recibe la lista de movimientos y se la presenta al usuario en una tabla.</w:t>
      </w:r>
    </w:p>
    <w:p w14:paraId="217D34EE" w14:textId="3CEEB854" w:rsidR="00D06F70" w:rsidRDefault="00D06F70" w:rsidP="00323DB8">
      <w:pPr>
        <w:pStyle w:val="ListParagraph"/>
        <w:numPr>
          <w:ilvl w:val="0"/>
          <w:numId w:val="17"/>
        </w:numPr>
      </w:pPr>
      <w:r>
        <w:t>El usuario elige los movimientos a borrar y presiona el botón de borrado correspondiente, ya que cada set de movimientos tiene su botón de borrado.</w:t>
      </w:r>
    </w:p>
    <w:p w14:paraId="2E2CF05E" w14:textId="737B2C70" w:rsidR="00D06F70" w:rsidRDefault="00D06F70" w:rsidP="00323DB8">
      <w:pPr>
        <w:pStyle w:val="ListParagraph"/>
        <w:numPr>
          <w:ilvl w:val="0"/>
          <w:numId w:val="17"/>
        </w:numPr>
      </w:pPr>
      <w:r>
        <w:t>El navegador pregunta si desea realizar esta operación.</w:t>
      </w:r>
    </w:p>
    <w:p w14:paraId="5764C2B7" w14:textId="77777777" w:rsidR="00D06F70" w:rsidRDefault="00D06F70" w:rsidP="00323DB8">
      <w:pPr>
        <w:pStyle w:val="ListParagraph"/>
        <w:numPr>
          <w:ilvl w:val="0"/>
          <w:numId w:val="17"/>
        </w:numPr>
      </w:pPr>
      <w:r>
        <w:t>El usuario acepta la operación, teniendo la opción de cancelarla.</w:t>
      </w:r>
    </w:p>
    <w:p w14:paraId="63594A10" w14:textId="1B3CCC47" w:rsidR="00D06F70" w:rsidRDefault="00D06F70" w:rsidP="00323DB8">
      <w:pPr>
        <w:pStyle w:val="ListParagraph"/>
        <w:numPr>
          <w:ilvl w:val="0"/>
          <w:numId w:val="17"/>
        </w:numPr>
      </w:pPr>
      <w:r>
        <w:t xml:space="preserve">El navegador manda la petición </w:t>
      </w:r>
      <w:r w:rsidR="0022572E">
        <w:t>para borrar los datos de movimiento al servidor.</w:t>
      </w:r>
    </w:p>
    <w:p w14:paraId="66B72D1D" w14:textId="4BF5992E" w:rsidR="0022572E" w:rsidRDefault="0022572E" w:rsidP="00323DB8">
      <w:pPr>
        <w:pStyle w:val="ListParagraph"/>
        <w:numPr>
          <w:ilvl w:val="0"/>
          <w:numId w:val="17"/>
        </w:numPr>
      </w:pPr>
      <w:r>
        <w:t>El servidor borra el set de datos de movimiento del paciente de la base de datos y persiste los cambios.</w:t>
      </w:r>
    </w:p>
    <w:p w14:paraId="28024F81" w14:textId="237F10B4" w:rsidR="0022572E" w:rsidRDefault="0022572E" w:rsidP="0022572E">
      <w:r>
        <w:t xml:space="preserve">Post-condiciones: </w:t>
      </w:r>
      <w:r w:rsidR="008E60B0">
        <w:t>La nueva lista de movimientos</w:t>
      </w:r>
      <w:r w:rsidR="009F6CE6">
        <w:t>, sin el set de movimientos borrado,</w:t>
      </w:r>
      <w:r w:rsidR="008E60B0">
        <w:t xml:space="preserve"> tiene que ser mostrada inmediatamente en el listado de movimientos, sin que el usuario tenga que refrescar la página.</w:t>
      </w:r>
    </w:p>
    <w:p w14:paraId="3486843C" w14:textId="77777777" w:rsidR="00624556" w:rsidRDefault="00624556" w:rsidP="0022572E"/>
    <w:p w14:paraId="278BC292" w14:textId="7440B7E8" w:rsidR="00624556" w:rsidRDefault="00624556" w:rsidP="0022572E">
      <w:r>
        <w:t>CU</w:t>
      </w:r>
      <w:ins w:id="150" w:author="Borja Gonzalez" w:date="2017-09-12T12:20:00Z">
        <w:r w:rsidR="00853117">
          <w:t>8</w:t>
        </w:r>
      </w:ins>
      <w:r>
        <w:t>: Mostar datos del paciente.</w:t>
      </w:r>
    </w:p>
    <w:p w14:paraId="37CAE350" w14:textId="15A883C4" w:rsidR="00CE2E56" w:rsidRDefault="00CE2E56" w:rsidP="00CE2E56">
      <w:r>
        <w:t>El usuario muestra un movimientos del paciente.</w:t>
      </w:r>
    </w:p>
    <w:p w14:paraId="7D7F504C" w14:textId="69A1EAA8" w:rsidR="00CE2E56" w:rsidRDefault="00CE2E56" w:rsidP="00CE2E56">
      <w:r>
        <w:t>Actores implicados: Usuario/cliente</w:t>
      </w:r>
      <w:ins w:id="151" w:author="Borja Gonzalez" w:date="2017-09-07T12:16:00Z">
        <w:r w:rsidR="003D31E0">
          <w:t>.</w:t>
        </w:r>
      </w:ins>
    </w:p>
    <w:p w14:paraId="18386474" w14:textId="05B847DF" w:rsidR="00CE2E56" w:rsidRDefault="00CE2E56" w:rsidP="00CE2E56">
      <w:r w:rsidRPr="00FD514B">
        <w:t xml:space="preserve">Precondiciones: </w:t>
      </w:r>
      <w:ins w:id="152" w:author="Borja Gonzalez" w:date="2017-09-12T12:24:00Z">
        <w:r w:rsidR="00454768">
          <w:t>Acceso al listado de movimientos de un paciente.</w:t>
        </w:r>
      </w:ins>
    </w:p>
    <w:p w14:paraId="46727EE5" w14:textId="77777777" w:rsidR="00CE2E56" w:rsidRDefault="00CE2E56" w:rsidP="00CE2E56">
      <w:r>
        <w:t>Secuencia de acciones:</w:t>
      </w:r>
    </w:p>
    <w:p w14:paraId="317AFF58" w14:textId="7B673D33" w:rsidR="00CE2E56" w:rsidRDefault="00CE2E56" w:rsidP="00CE2E56">
      <w:pPr>
        <w:pStyle w:val="ListParagraph"/>
        <w:numPr>
          <w:ilvl w:val="0"/>
          <w:numId w:val="18"/>
        </w:numPr>
      </w:pPr>
      <w:r>
        <w:t xml:space="preserve">El cliente </w:t>
      </w:r>
      <w:r w:rsidR="003D31E0">
        <w:t xml:space="preserve">accede a la aplicación </w:t>
      </w:r>
      <w:r>
        <w:t>web introduciendo la dirección IP del servidor en su navegador.</w:t>
      </w:r>
    </w:p>
    <w:p w14:paraId="56A298E0" w14:textId="77777777" w:rsidR="00CE2E56" w:rsidRDefault="00CE2E56" w:rsidP="00CE2E56">
      <w:pPr>
        <w:pStyle w:val="ListParagraph"/>
        <w:numPr>
          <w:ilvl w:val="0"/>
          <w:numId w:val="18"/>
        </w:numPr>
      </w:pPr>
      <w:r>
        <w:t>El cliente accede a la sección de pacientes mediante la pestaña de pacientes.</w:t>
      </w:r>
    </w:p>
    <w:p w14:paraId="36CFB546" w14:textId="77777777" w:rsidR="00CE2E56" w:rsidRDefault="00CE2E56" w:rsidP="00CE2E56">
      <w:pPr>
        <w:pStyle w:val="ListParagraph"/>
        <w:numPr>
          <w:ilvl w:val="0"/>
          <w:numId w:val="18"/>
        </w:numPr>
      </w:pPr>
      <w:r>
        <w:t>El navegador solicita la lista de pacientes a la base de datos.</w:t>
      </w:r>
    </w:p>
    <w:p w14:paraId="596A077C" w14:textId="77777777" w:rsidR="00CE2E56" w:rsidRDefault="00CE2E56" w:rsidP="00CE2E56">
      <w:pPr>
        <w:pStyle w:val="ListParagraph"/>
        <w:numPr>
          <w:ilvl w:val="0"/>
          <w:numId w:val="18"/>
        </w:numPr>
      </w:pPr>
      <w:r>
        <w:t>El cliente recibe la lista de pacientes y se la presenta al usuario en una tabla.</w:t>
      </w:r>
    </w:p>
    <w:p w14:paraId="53ADFDB5" w14:textId="77777777" w:rsidR="00CE2E56" w:rsidRDefault="00CE2E56" w:rsidP="00CE2E56">
      <w:pPr>
        <w:pStyle w:val="ListParagraph"/>
        <w:numPr>
          <w:ilvl w:val="0"/>
          <w:numId w:val="18"/>
        </w:numPr>
      </w:pPr>
      <w:r>
        <w:t>El cliente elige el paciente del que quiere mostrar sus datos de movimiento presionando el botón adecuado, ya que cada paciente tiene su propio botón para mostrar sus datos.</w:t>
      </w:r>
    </w:p>
    <w:p w14:paraId="54EAE48A" w14:textId="77777777" w:rsidR="00CE2E56" w:rsidRDefault="00CE2E56" w:rsidP="00CE2E56">
      <w:pPr>
        <w:pStyle w:val="ListParagraph"/>
        <w:numPr>
          <w:ilvl w:val="0"/>
          <w:numId w:val="18"/>
        </w:numPr>
      </w:pPr>
      <w:r>
        <w:t>El navegador se posiciona en la pestaña de Datos.</w:t>
      </w:r>
    </w:p>
    <w:p w14:paraId="524E6F87" w14:textId="77777777" w:rsidR="00CE2E56" w:rsidRDefault="00CE2E56" w:rsidP="00CE2E56">
      <w:pPr>
        <w:pStyle w:val="ListParagraph"/>
        <w:numPr>
          <w:ilvl w:val="0"/>
          <w:numId w:val="18"/>
        </w:numPr>
      </w:pPr>
      <w:r>
        <w:t>El navegador solicita la lista de movimientos del paciente a la base de datos.</w:t>
      </w:r>
    </w:p>
    <w:p w14:paraId="65B14006" w14:textId="3AC43945" w:rsidR="00D2609E" w:rsidRDefault="00CE2E56" w:rsidP="00D2609E">
      <w:pPr>
        <w:pStyle w:val="ListParagraph"/>
        <w:numPr>
          <w:ilvl w:val="0"/>
          <w:numId w:val="18"/>
        </w:numPr>
      </w:pPr>
      <w:r>
        <w:t>El navegador recibe la lista de movimientos y se la presenta al usuario en una tabla.</w:t>
      </w:r>
    </w:p>
    <w:p w14:paraId="14D5E41C" w14:textId="07E4D318" w:rsidR="00D2609E" w:rsidRDefault="00D2609E" w:rsidP="00D2609E">
      <w:pPr>
        <w:pStyle w:val="ListParagraph"/>
        <w:numPr>
          <w:ilvl w:val="0"/>
          <w:numId w:val="18"/>
        </w:numPr>
      </w:pPr>
      <w:r>
        <w:lastRenderedPageBreak/>
        <w:t>El usuario elige el movimiento (Sagital, Coronal, Transversal) con su fecha asociada presionando en el botón adecuado.</w:t>
      </w:r>
    </w:p>
    <w:p w14:paraId="2A9742A7" w14:textId="32FE0C37" w:rsidR="00D2609E" w:rsidRDefault="00D2609E" w:rsidP="00D2609E">
      <w:pPr>
        <w:pStyle w:val="ListParagraph"/>
        <w:numPr>
          <w:ilvl w:val="0"/>
          <w:numId w:val="18"/>
        </w:numPr>
      </w:pPr>
      <w:r>
        <w:t>El navegador muestra por pantalla un gráfico con los datos requeridos.</w:t>
      </w:r>
    </w:p>
    <w:p w14:paraId="200EAB67" w14:textId="0B4FE6F3" w:rsidR="00D2609E" w:rsidRDefault="00D2609E" w:rsidP="00D2609E">
      <w:r>
        <w:t>Post-condiciones: El navegador tiene que borrar el contenido del gráfico anterior (en el caso de que exista) y graficar los datos requeridos.</w:t>
      </w:r>
    </w:p>
    <w:p w14:paraId="1643BA16" w14:textId="77777777" w:rsidR="00624556" w:rsidRDefault="00624556" w:rsidP="0022572E"/>
    <w:p w14:paraId="2D22523F" w14:textId="77777777" w:rsidR="00D06F70" w:rsidRDefault="00D06F70" w:rsidP="00D06F70">
      <w:pPr>
        <w:pStyle w:val="ListParagraph"/>
      </w:pPr>
    </w:p>
    <w:p w14:paraId="222C35CD" w14:textId="77777777" w:rsidR="00D2609E" w:rsidRDefault="00D2609E" w:rsidP="00D2609E"/>
    <w:p w14:paraId="531CF7EB" w14:textId="3F7E8853" w:rsidR="00D2609E" w:rsidRDefault="00D2609E" w:rsidP="00D2609E">
      <w:r>
        <w:t>CU</w:t>
      </w:r>
      <w:ins w:id="153" w:author="Borja Gonzalez" w:date="2017-09-12T12:20:00Z">
        <w:r w:rsidR="00853117">
          <w:t>9</w:t>
        </w:r>
      </w:ins>
      <w:r>
        <w:t>: Mostar datos de evolución del paciente.</w:t>
      </w:r>
    </w:p>
    <w:p w14:paraId="195FD91A" w14:textId="668AB104" w:rsidR="00D2609E" w:rsidRDefault="00D2609E" w:rsidP="00D2609E">
      <w:r>
        <w:t>El usuario muestra la evolución de un movimiento del paciente.</w:t>
      </w:r>
    </w:p>
    <w:p w14:paraId="0D186F0C" w14:textId="32B67838" w:rsidR="00D2609E" w:rsidRDefault="00D2609E" w:rsidP="00D2609E">
      <w:r>
        <w:t>Actores implicados: Usuario/cliente</w:t>
      </w:r>
      <w:ins w:id="154" w:author="Borja Gonzalez" w:date="2017-09-07T12:16:00Z">
        <w:r w:rsidR="003D31E0">
          <w:t>.</w:t>
        </w:r>
      </w:ins>
    </w:p>
    <w:p w14:paraId="7D68E677" w14:textId="225A854B" w:rsidR="00D2609E" w:rsidRDefault="00D2609E" w:rsidP="00D2609E">
      <w:r w:rsidRPr="00FD514B">
        <w:t xml:space="preserve">Precondiciones: </w:t>
      </w:r>
      <w:ins w:id="155" w:author="Borja Gonzalez" w:date="2017-09-12T12:24:00Z">
        <w:r w:rsidR="00454768">
          <w:t>Acceso al listado de movimientos de un paciente.</w:t>
        </w:r>
      </w:ins>
    </w:p>
    <w:p w14:paraId="3C5E4B88" w14:textId="77777777" w:rsidR="00D2609E" w:rsidRDefault="00D2609E" w:rsidP="00D2609E">
      <w:r>
        <w:t>Secuencia de acciones:</w:t>
      </w:r>
    </w:p>
    <w:p w14:paraId="08847441" w14:textId="42A3D48C" w:rsidR="00D2609E" w:rsidRDefault="00D2609E" w:rsidP="00D2609E">
      <w:pPr>
        <w:pStyle w:val="ListParagraph"/>
        <w:numPr>
          <w:ilvl w:val="0"/>
          <w:numId w:val="19"/>
        </w:numPr>
      </w:pPr>
      <w:r>
        <w:t xml:space="preserve">El cliente </w:t>
      </w:r>
      <w:r w:rsidR="003D31E0">
        <w:t>accede a la aplicación</w:t>
      </w:r>
      <w:r>
        <w:t xml:space="preserve"> web introduciendo la dirección IP del servidor en su navegador.</w:t>
      </w:r>
    </w:p>
    <w:p w14:paraId="5C6C9EE7" w14:textId="77777777" w:rsidR="00D2609E" w:rsidRDefault="00D2609E" w:rsidP="00D2609E">
      <w:pPr>
        <w:pStyle w:val="ListParagraph"/>
        <w:numPr>
          <w:ilvl w:val="0"/>
          <w:numId w:val="19"/>
        </w:numPr>
      </w:pPr>
      <w:r>
        <w:t>El cliente accede a la sección de pacientes mediante la pestaña de pacientes.</w:t>
      </w:r>
    </w:p>
    <w:p w14:paraId="4E18F416" w14:textId="77777777" w:rsidR="00D2609E" w:rsidRDefault="00D2609E" w:rsidP="00D2609E">
      <w:pPr>
        <w:pStyle w:val="ListParagraph"/>
        <w:numPr>
          <w:ilvl w:val="0"/>
          <w:numId w:val="19"/>
        </w:numPr>
      </w:pPr>
      <w:r>
        <w:t>El navegador solicita la lista de pacientes a la base de datos.</w:t>
      </w:r>
    </w:p>
    <w:p w14:paraId="2E58C69C" w14:textId="77777777" w:rsidR="00D2609E" w:rsidRDefault="00D2609E" w:rsidP="00D2609E">
      <w:pPr>
        <w:pStyle w:val="ListParagraph"/>
        <w:numPr>
          <w:ilvl w:val="0"/>
          <w:numId w:val="19"/>
        </w:numPr>
      </w:pPr>
      <w:r>
        <w:t>El cliente recibe la lista de pacientes y se la presenta al usuario en una tabla.</w:t>
      </w:r>
    </w:p>
    <w:p w14:paraId="1EC8279D" w14:textId="77777777" w:rsidR="00D2609E" w:rsidRDefault="00D2609E" w:rsidP="00D2609E">
      <w:pPr>
        <w:pStyle w:val="ListParagraph"/>
        <w:numPr>
          <w:ilvl w:val="0"/>
          <w:numId w:val="19"/>
        </w:numPr>
      </w:pPr>
      <w:r>
        <w:t>El cliente elige el paciente del que quiere mostrar sus datos de movimiento presionando el botón adecuado, ya que cada paciente tiene su propio botón para mostrar sus datos.</w:t>
      </w:r>
    </w:p>
    <w:p w14:paraId="7FA47CCF" w14:textId="77777777" w:rsidR="00D2609E" w:rsidRDefault="00D2609E" w:rsidP="00D2609E">
      <w:pPr>
        <w:pStyle w:val="ListParagraph"/>
        <w:numPr>
          <w:ilvl w:val="0"/>
          <w:numId w:val="19"/>
        </w:numPr>
      </w:pPr>
      <w:r>
        <w:t>El navegador se posiciona en la pestaña de Datos.</w:t>
      </w:r>
    </w:p>
    <w:p w14:paraId="64551C0A" w14:textId="77777777" w:rsidR="00D2609E" w:rsidRDefault="00D2609E" w:rsidP="00D2609E">
      <w:pPr>
        <w:pStyle w:val="ListParagraph"/>
        <w:numPr>
          <w:ilvl w:val="0"/>
          <w:numId w:val="19"/>
        </w:numPr>
      </w:pPr>
      <w:r>
        <w:t>El navegador solicita la lista de movimientos del paciente a la base de datos.</w:t>
      </w:r>
    </w:p>
    <w:p w14:paraId="30219BCD" w14:textId="77777777" w:rsidR="00D2609E" w:rsidRDefault="00D2609E" w:rsidP="00D2609E">
      <w:pPr>
        <w:pStyle w:val="ListParagraph"/>
        <w:numPr>
          <w:ilvl w:val="0"/>
          <w:numId w:val="19"/>
        </w:numPr>
      </w:pPr>
      <w:r>
        <w:t>El navegador recibe la lista de movimientos y se la presenta al usuario en una tabla.</w:t>
      </w:r>
    </w:p>
    <w:p w14:paraId="1462DE18" w14:textId="00862DC0" w:rsidR="00D2609E" w:rsidRDefault="00D2609E" w:rsidP="00D2609E">
      <w:pPr>
        <w:pStyle w:val="ListParagraph"/>
        <w:numPr>
          <w:ilvl w:val="0"/>
          <w:numId w:val="19"/>
        </w:numPr>
      </w:pPr>
      <w:r>
        <w:t xml:space="preserve">El </w:t>
      </w:r>
      <w:r w:rsidR="00B465E5">
        <w:t>usuario elige la evolución del</w:t>
      </w:r>
      <w:r>
        <w:t xml:space="preserve"> movimiento (Sagital, Coronal, Transversal) </w:t>
      </w:r>
      <w:r w:rsidR="00B465E5">
        <w:t>que quiere mostrar presionando el botón “Evolución del movimiento”</w:t>
      </w:r>
      <w:r>
        <w:t>.</w:t>
      </w:r>
    </w:p>
    <w:p w14:paraId="7F4C28F8" w14:textId="77777777" w:rsidR="00BE7488" w:rsidRDefault="00D2609E" w:rsidP="00BE7488">
      <w:pPr>
        <w:pStyle w:val="ListParagraph"/>
        <w:numPr>
          <w:ilvl w:val="0"/>
          <w:numId w:val="19"/>
        </w:numPr>
      </w:pPr>
      <w:r>
        <w:t>El navegador muestra por pantalla un gráfico con los datos requeridos</w:t>
      </w:r>
    </w:p>
    <w:p w14:paraId="19D2CD31" w14:textId="77777777" w:rsidR="00BE7488" w:rsidRPr="00BE7488" w:rsidRDefault="00BE7488" w:rsidP="00BE7488">
      <w:r w:rsidRPr="00BE7488">
        <w:t>Post-condiciones: El navegador tiene que borrar el contenido del gráfico anterior (en el caso de que exista) y graficar los datos requeridos.</w:t>
      </w:r>
    </w:p>
    <w:p w14:paraId="0E87AF55" w14:textId="77777777" w:rsidR="00BE7488" w:rsidRDefault="00BE7488" w:rsidP="00BE7488"/>
    <w:p w14:paraId="6FB1842F" w14:textId="5B8EEB70" w:rsidR="008A1614" w:rsidRDefault="00BE7488" w:rsidP="008A1614">
      <w:pPr>
        <w:pStyle w:val="Heading2"/>
      </w:pPr>
      <w:bookmarkStart w:id="156" w:name="_Toc364792195"/>
      <w:bookmarkStart w:id="157" w:name="_Toc366229217"/>
      <w:bookmarkStart w:id="158" w:name="_Toc368143442"/>
      <w:r>
        <w:t xml:space="preserve">3.4.  </w:t>
      </w:r>
      <w:r w:rsidR="00D51A6F" w:rsidRPr="0040221C">
        <w:t>Matriz de trazabilidad</w:t>
      </w:r>
      <w:bookmarkEnd w:id="156"/>
      <w:bookmarkEnd w:id="157"/>
      <w:bookmarkEnd w:id="158"/>
    </w:p>
    <w:p w14:paraId="4DAE0EC5" w14:textId="77777777" w:rsidR="00E671BF" w:rsidRPr="00E671BF" w:rsidRDefault="00E671BF" w:rsidP="003E4A9E"/>
    <w:p w14:paraId="7BF3ECC6" w14:textId="77777777" w:rsidR="00E671BF" w:rsidRPr="00E671BF" w:rsidRDefault="00E671BF" w:rsidP="00E671BF"/>
    <w:tbl>
      <w:tblPr>
        <w:tblStyle w:val="TableGrid"/>
        <w:tblpPr w:leftFromText="181" w:rightFromText="181" w:vertAnchor="text" w:horzAnchor="page" w:tblpX="1912" w:tblpY="1"/>
        <w:tblW w:w="11340" w:type="dxa"/>
        <w:tblLook w:val="04A0" w:firstRow="1" w:lastRow="0" w:firstColumn="1" w:lastColumn="0" w:noHBand="0" w:noVBand="1"/>
      </w:tblPr>
      <w:tblGrid>
        <w:gridCol w:w="1031"/>
        <w:gridCol w:w="823"/>
        <w:gridCol w:w="690"/>
        <w:gridCol w:w="690"/>
        <w:gridCol w:w="822"/>
        <w:gridCol w:w="822"/>
        <w:gridCol w:w="690"/>
        <w:gridCol w:w="690"/>
        <w:gridCol w:w="690"/>
        <w:gridCol w:w="690"/>
        <w:gridCol w:w="690"/>
        <w:gridCol w:w="822"/>
        <w:gridCol w:w="690"/>
        <w:gridCol w:w="816"/>
        <w:gridCol w:w="684"/>
      </w:tblGrid>
      <w:tr w:rsidR="00817C73" w14:paraId="38466433" w14:textId="77777777" w:rsidTr="00817C73">
        <w:trPr>
          <w:cantSplit/>
          <w:trHeight w:val="568"/>
        </w:trPr>
        <w:tc>
          <w:tcPr>
            <w:tcW w:w="1953" w:type="dxa"/>
            <w:vAlign w:val="center"/>
          </w:tcPr>
          <w:p w14:paraId="159EC5D4" w14:textId="502EF789" w:rsidR="00817C73" w:rsidRDefault="00817C73" w:rsidP="00E671BF">
            <w:bookmarkStart w:id="159" w:name="_Toc364792196"/>
            <w:bookmarkStart w:id="160" w:name="_Toc366229218"/>
            <w:r>
              <w:t>Casos de Uso</w:t>
            </w:r>
          </w:p>
        </w:tc>
        <w:tc>
          <w:tcPr>
            <w:tcW w:w="947" w:type="dxa"/>
            <w:vAlign w:val="center"/>
          </w:tcPr>
          <w:p w14:paraId="31AE169C" w14:textId="69B3670C" w:rsidR="00817C73" w:rsidRDefault="00817C73" w:rsidP="00E671BF">
            <w:r>
              <w:t>RNF1</w:t>
            </w:r>
          </w:p>
        </w:tc>
        <w:tc>
          <w:tcPr>
            <w:tcW w:w="947" w:type="dxa"/>
            <w:vAlign w:val="center"/>
          </w:tcPr>
          <w:p w14:paraId="07182059" w14:textId="66FA76D7" w:rsidR="00817C73" w:rsidRDefault="00817C73" w:rsidP="00E671BF">
            <w:r>
              <w:t>RF1</w:t>
            </w:r>
          </w:p>
        </w:tc>
        <w:tc>
          <w:tcPr>
            <w:tcW w:w="947" w:type="dxa"/>
            <w:vAlign w:val="center"/>
          </w:tcPr>
          <w:p w14:paraId="439DB100" w14:textId="77777777" w:rsidR="00817C73" w:rsidRDefault="00817C73" w:rsidP="00E671BF">
            <w:r>
              <w:t>RF2</w:t>
            </w:r>
          </w:p>
        </w:tc>
        <w:tc>
          <w:tcPr>
            <w:tcW w:w="947" w:type="dxa"/>
            <w:vAlign w:val="center"/>
          </w:tcPr>
          <w:p w14:paraId="50D6C4B0" w14:textId="4422F39D" w:rsidR="00817C73" w:rsidRDefault="00817C73" w:rsidP="00E671BF">
            <w:r>
              <w:t>RNF4</w:t>
            </w:r>
          </w:p>
        </w:tc>
        <w:tc>
          <w:tcPr>
            <w:tcW w:w="947" w:type="dxa"/>
            <w:vAlign w:val="center"/>
          </w:tcPr>
          <w:p w14:paraId="54DAA78B" w14:textId="4AADDB28" w:rsidR="00817C73" w:rsidRDefault="00817C73" w:rsidP="00E671BF">
            <w:r>
              <w:t>RNF5</w:t>
            </w:r>
          </w:p>
        </w:tc>
        <w:tc>
          <w:tcPr>
            <w:tcW w:w="947" w:type="dxa"/>
            <w:vAlign w:val="center"/>
          </w:tcPr>
          <w:p w14:paraId="139C2F75" w14:textId="5BB1F396" w:rsidR="00817C73" w:rsidRDefault="00817C73" w:rsidP="00E671BF">
            <w:r>
              <w:t>RF3</w:t>
            </w:r>
          </w:p>
        </w:tc>
        <w:tc>
          <w:tcPr>
            <w:tcW w:w="947" w:type="dxa"/>
            <w:vAlign w:val="center"/>
          </w:tcPr>
          <w:p w14:paraId="69D568E7" w14:textId="77777777" w:rsidR="00817C73" w:rsidRDefault="00817C73" w:rsidP="00E671BF">
            <w:r>
              <w:t>RF4</w:t>
            </w:r>
          </w:p>
        </w:tc>
        <w:tc>
          <w:tcPr>
            <w:tcW w:w="947" w:type="dxa"/>
            <w:vAlign w:val="center"/>
          </w:tcPr>
          <w:p w14:paraId="3B26581C" w14:textId="77777777" w:rsidR="00817C73" w:rsidRDefault="00817C73" w:rsidP="00E671BF">
            <w:r>
              <w:t>RF5</w:t>
            </w:r>
          </w:p>
        </w:tc>
        <w:tc>
          <w:tcPr>
            <w:tcW w:w="947" w:type="dxa"/>
            <w:vAlign w:val="center"/>
          </w:tcPr>
          <w:p w14:paraId="490EFD1E" w14:textId="77777777" w:rsidR="00817C73" w:rsidRDefault="00817C73" w:rsidP="00E671BF">
            <w:r>
              <w:t>RF6</w:t>
            </w:r>
          </w:p>
        </w:tc>
        <w:tc>
          <w:tcPr>
            <w:tcW w:w="947" w:type="dxa"/>
            <w:vAlign w:val="center"/>
          </w:tcPr>
          <w:p w14:paraId="5F1144A8" w14:textId="77777777" w:rsidR="00817C73" w:rsidRDefault="00817C73" w:rsidP="00E671BF">
            <w:r>
              <w:t>RF7</w:t>
            </w:r>
          </w:p>
        </w:tc>
        <w:tc>
          <w:tcPr>
            <w:tcW w:w="947" w:type="dxa"/>
            <w:vAlign w:val="center"/>
          </w:tcPr>
          <w:p w14:paraId="279079EA" w14:textId="2826D59C" w:rsidR="00817C73" w:rsidRDefault="00817C73" w:rsidP="00E671BF">
            <w:r>
              <w:t>RNF2</w:t>
            </w:r>
          </w:p>
        </w:tc>
        <w:tc>
          <w:tcPr>
            <w:tcW w:w="947" w:type="dxa"/>
            <w:vAlign w:val="center"/>
          </w:tcPr>
          <w:p w14:paraId="3483DC4A" w14:textId="6F6F9ABF" w:rsidR="00817C73" w:rsidRDefault="00817C73" w:rsidP="00E671BF">
            <w:r>
              <w:t>RF8</w:t>
            </w:r>
          </w:p>
        </w:tc>
        <w:tc>
          <w:tcPr>
            <w:tcW w:w="915" w:type="dxa"/>
            <w:vAlign w:val="center"/>
          </w:tcPr>
          <w:p w14:paraId="68A6847F" w14:textId="27F0B885" w:rsidR="00817C73" w:rsidRDefault="00817C73" w:rsidP="00E671BF">
            <w:r>
              <w:t>RNF3</w:t>
            </w:r>
          </w:p>
        </w:tc>
        <w:tc>
          <w:tcPr>
            <w:tcW w:w="915" w:type="dxa"/>
            <w:vAlign w:val="center"/>
          </w:tcPr>
          <w:p w14:paraId="41A6D501" w14:textId="00982A97" w:rsidR="00817C73" w:rsidRDefault="00817C73" w:rsidP="00E671BF">
            <w:r>
              <w:t>RF9</w:t>
            </w:r>
          </w:p>
        </w:tc>
      </w:tr>
      <w:tr w:rsidR="00817C73" w14:paraId="5DEE165A" w14:textId="77777777" w:rsidTr="00817C73">
        <w:trPr>
          <w:cantSplit/>
          <w:trHeight w:val="484"/>
        </w:trPr>
        <w:tc>
          <w:tcPr>
            <w:tcW w:w="1953" w:type="dxa"/>
            <w:vAlign w:val="center"/>
          </w:tcPr>
          <w:p w14:paraId="7F7ED463" w14:textId="77777777" w:rsidR="00817C73" w:rsidRDefault="00817C73" w:rsidP="00E671BF">
            <w:r>
              <w:t>CU1</w:t>
            </w:r>
          </w:p>
        </w:tc>
        <w:tc>
          <w:tcPr>
            <w:tcW w:w="947" w:type="dxa"/>
            <w:vAlign w:val="center"/>
          </w:tcPr>
          <w:p w14:paraId="47070B77" w14:textId="3D00F097" w:rsidR="00817C73" w:rsidRPr="00580CB8" w:rsidRDefault="00817C73" w:rsidP="00E671BF">
            <w:pPr>
              <w:jc w:val="center"/>
              <w:rPr>
                <w:rFonts w:ascii="Menlo Regular" w:eastAsia="Times New Roman" w:hAnsi="Menlo Regular" w:cs="Menlo Regular"/>
                <w:color w:val="222222"/>
                <w:sz w:val="40"/>
                <w:szCs w:val="40"/>
                <w:shd w:val="clear" w:color="auto" w:fill="FFFFFF"/>
              </w:rPr>
            </w:pPr>
            <w:r w:rsidRPr="00580CB8">
              <w:rPr>
                <w:rFonts w:ascii="Menlo Regular" w:eastAsia="Times New Roman" w:hAnsi="Menlo Regular" w:cs="Menlo Regular"/>
                <w:color w:val="222222"/>
                <w:sz w:val="40"/>
                <w:szCs w:val="40"/>
                <w:shd w:val="clear" w:color="auto" w:fill="FFFFFF"/>
              </w:rPr>
              <w:t>✓</w:t>
            </w:r>
          </w:p>
        </w:tc>
        <w:tc>
          <w:tcPr>
            <w:tcW w:w="947" w:type="dxa"/>
            <w:vAlign w:val="center"/>
          </w:tcPr>
          <w:p w14:paraId="3FA6CE54" w14:textId="7EA625DA" w:rsidR="00817C73" w:rsidRPr="00580CB8" w:rsidRDefault="00817C73" w:rsidP="00E671BF">
            <w:pPr>
              <w:jc w:val="center"/>
              <w:rPr>
                <w:rFonts w:ascii="Times" w:eastAsia="Times New Roman" w:hAnsi="Times" w:cs="Times New Roman"/>
                <w:sz w:val="40"/>
                <w:szCs w:val="40"/>
              </w:rPr>
            </w:pPr>
            <w:r w:rsidRPr="00580CB8">
              <w:rPr>
                <w:rFonts w:ascii="Menlo Regular" w:eastAsia="Times New Roman" w:hAnsi="Menlo Regular" w:cs="Menlo Regular"/>
                <w:color w:val="222222"/>
                <w:sz w:val="40"/>
                <w:szCs w:val="40"/>
                <w:shd w:val="clear" w:color="auto" w:fill="FFFFFF"/>
              </w:rPr>
              <w:t>✓</w:t>
            </w:r>
          </w:p>
        </w:tc>
        <w:tc>
          <w:tcPr>
            <w:tcW w:w="947" w:type="dxa"/>
            <w:vAlign w:val="center"/>
          </w:tcPr>
          <w:p w14:paraId="7D4649CC" w14:textId="77777777" w:rsidR="00817C73" w:rsidRDefault="00817C73" w:rsidP="00E671BF">
            <w:pPr>
              <w:jc w:val="center"/>
            </w:pPr>
          </w:p>
        </w:tc>
        <w:tc>
          <w:tcPr>
            <w:tcW w:w="947" w:type="dxa"/>
            <w:vAlign w:val="center"/>
          </w:tcPr>
          <w:p w14:paraId="111F9B58" w14:textId="77777777" w:rsidR="00817C73" w:rsidRDefault="00817C73" w:rsidP="00E671BF">
            <w:pPr>
              <w:jc w:val="center"/>
            </w:pPr>
          </w:p>
        </w:tc>
        <w:tc>
          <w:tcPr>
            <w:tcW w:w="947" w:type="dxa"/>
            <w:vAlign w:val="center"/>
          </w:tcPr>
          <w:p w14:paraId="1E66AFCB" w14:textId="77777777" w:rsidR="00817C73" w:rsidRDefault="00817C73" w:rsidP="00E671BF">
            <w:pPr>
              <w:jc w:val="center"/>
            </w:pPr>
          </w:p>
        </w:tc>
        <w:tc>
          <w:tcPr>
            <w:tcW w:w="947" w:type="dxa"/>
            <w:vAlign w:val="center"/>
          </w:tcPr>
          <w:p w14:paraId="0C8A1CC9" w14:textId="635A6878" w:rsidR="00817C73" w:rsidRDefault="00817C73" w:rsidP="00E671BF">
            <w:pPr>
              <w:jc w:val="center"/>
            </w:pPr>
          </w:p>
        </w:tc>
        <w:tc>
          <w:tcPr>
            <w:tcW w:w="947" w:type="dxa"/>
            <w:vAlign w:val="center"/>
          </w:tcPr>
          <w:p w14:paraId="297F004C" w14:textId="77777777" w:rsidR="00817C73" w:rsidRDefault="00817C73" w:rsidP="00E671BF">
            <w:pPr>
              <w:jc w:val="center"/>
            </w:pPr>
          </w:p>
        </w:tc>
        <w:tc>
          <w:tcPr>
            <w:tcW w:w="947" w:type="dxa"/>
            <w:vAlign w:val="center"/>
          </w:tcPr>
          <w:p w14:paraId="083B1CB5" w14:textId="77777777" w:rsidR="00817C73" w:rsidRDefault="00817C73" w:rsidP="00E671BF">
            <w:pPr>
              <w:jc w:val="center"/>
            </w:pPr>
          </w:p>
        </w:tc>
        <w:tc>
          <w:tcPr>
            <w:tcW w:w="947" w:type="dxa"/>
            <w:vAlign w:val="center"/>
          </w:tcPr>
          <w:p w14:paraId="5EC90EF7" w14:textId="77777777" w:rsidR="00817C73" w:rsidRDefault="00817C73" w:rsidP="00E671BF">
            <w:pPr>
              <w:jc w:val="center"/>
            </w:pPr>
          </w:p>
        </w:tc>
        <w:tc>
          <w:tcPr>
            <w:tcW w:w="947" w:type="dxa"/>
            <w:vAlign w:val="center"/>
          </w:tcPr>
          <w:p w14:paraId="624FF0F2" w14:textId="77777777" w:rsidR="00817C73" w:rsidRDefault="00817C73" w:rsidP="00E671BF">
            <w:pPr>
              <w:jc w:val="center"/>
            </w:pPr>
          </w:p>
        </w:tc>
        <w:tc>
          <w:tcPr>
            <w:tcW w:w="947" w:type="dxa"/>
            <w:vAlign w:val="center"/>
          </w:tcPr>
          <w:p w14:paraId="159481DB" w14:textId="77777777" w:rsidR="00817C73" w:rsidRDefault="00817C73" w:rsidP="00E671BF">
            <w:pPr>
              <w:jc w:val="center"/>
            </w:pPr>
          </w:p>
        </w:tc>
        <w:tc>
          <w:tcPr>
            <w:tcW w:w="947" w:type="dxa"/>
            <w:vAlign w:val="center"/>
          </w:tcPr>
          <w:p w14:paraId="2FDB5E3D" w14:textId="6CA1C878" w:rsidR="00817C73" w:rsidRDefault="00817C73" w:rsidP="00E671BF">
            <w:pPr>
              <w:jc w:val="center"/>
            </w:pPr>
          </w:p>
        </w:tc>
        <w:tc>
          <w:tcPr>
            <w:tcW w:w="915" w:type="dxa"/>
            <w:vAlign w:val="center"/>
          </w:tcPr>
          <w:p w14:paraId="4A91F019" w14:textId="77777777" w:rsidR="00817C73" w:rsidRDefault="00817C73" w:rsidP="00E671BF">
            <w:pPr>
              <w:jc w:val="center"/>
            </w:pPr>
          </w:p>
        </w:tc>
        <w:tc>
          <w:tcPr>
            <w:tcW w:w="915" w:type="dxa"/>
            <w:vAlign w:val="center"/>
          </w:tcPr>
          <w:p w14:paraId="0DBB1A56" w14:textId="5735EB55" w:rsidR="00817C73" w:rsidRDefault="00817C73" w:rsidP="00E671BF">
            <w:pPr>
              <w:jc w:val="center"/>
            </w:pPr>
          </w:p>
        </w:tc>
      </w:tr>
      <w:tr w:rsidR="00817C73" w14:paraId="42718DB0" w14:textId="77777777" w:rsidTr="00817C73">
        <w:trPr>
          <w:cantSplit/>
          <w:trHeight w:val="531"/>
        </w:trPr>
        <w:tc>
          <w:tcPr>
            <w:tcW w:w="1953" w:type="dxa"/>
            <w:vAlign w:val="center"/>
          </w:tcPr>
          <w:p w14:paraId="11DC74FB" w14:textId="77777777" w:rsidR="00817C73" w:rsidRDefault="00817C73" w:rsidP="00E671BF">
            <w:r>
              <w:t>CU2</w:t>
            </w:r>
          </w:p>
        </w:tc>
        <w:tc>
          <w:tcPr>
            <w:tcW w:w="947" w:type="dxa"/>
            <w:vAlign w:val="center"/>
          </w:tcPr>
          <w:p w14:paraId="2E548B8B" w14:textId="77777777" w:rsidR="00817C73" w:rsidRDefault="00817C73" w:rsidP="00E671BF">
            <w:pPr>
              <w:jc w:val="center"/>
            </w:pPr>
          </w:p>
        </w:tc>
        <w:tc>
          <w:tcPr>
            <w:tcW w:w="947" w:type="dxa"/>
            <w:vAlign w:val="center"/>
          </w:tcPr>
          <w:p w14:paraId="51808571" w14:textId="744FA407" w:rsidR="00817C73" w:rsidRDefault="00817C73" w:rsidP="00E671BF">
            <w:pPr>
              <w:jc w:val="center"/>
            </w:pPr>
          </w:p>
        </w:tc>
        <w:tc>
          <w:tcPr>
            <w:tcW w:w="947" w:type="dxa"/>
            <w:vAlign w:val="center"/>
          </w:tcPr>
          <w:p w14:paraId="4A8C2C19" w14:textId="77777777" w:rsidR="00817C73" w:rsidRDefault="00817C73" w:rsidP="00E671BF">
            <w:pPr>
              <w:jc w:val="center"/>
            </w:pPr>
            <w:r w:rsidRPr="00580CB8">
              <w:rPr>
                <w:rFonts w:ascii="Menlo Regular" w:eastAsia="Times New Roman" w:hAnsi="Menlo Regular" w:cs="Menlo Regular"/>
                <w:color w:val="222222"/>
                <w:sz w:val="40"/>
                <w:szCs w:val="40"/>
                <w:shd w:val="clear" w:color="auto" w:fill="FFFFFF"/>
              </w:rPr>
              <w:t>✓</w:t>
            </w:r>
          </w:p>
        </w:tc>
        <w:tc>
          <w:tcPr>
            <w:tcW w:w="947" w:type="dxa"/>
            <w:vAlign w:val="center"/>
          </w:tcPr>
          <w:p w14:paraId="37CD4D35" w14:textId="77777777" w:rsidR="00817C73" w:rsidRDefault="00817C73" w:rsidP="00E671BF">
            <w:pPr>
              <w:jc w:val="center"/>
            </w:pPr>
          </w:p>
        </w:tc>
        <w:tc>
          <w:tcPr>
            <w:tcW w:w="947" w:type="dxa"/>
            <w:vAlign w:val="center"/>
          </w:tcPr>
          <w:p w14:paraId="20D5733E" w14:textId="77777777" w:rsidR="00817C73" w:rsidRDefault="00817C73" w:rsidP="00E671BF">
            <w:pPr>
              <w:jc w:val="center"/>
            </w:pPr>
          </w:p>
        </w:tc>
        <w:tc>
          <w:tcPr>
            <w:tcW w:w="947" w:type="dxa"/>
            <w:vAlign w:val="center"/>
          </w:tcPr>
          <w:p w14:paraId="7E849212" w14:textId="6472BD4F" w:rsidR="00817C73" w:rsidRDefault="00817C73" w:rsidP="00E671BF">
            <w:pPr>
              <w:jc w:val="center"/>
            </w:pPr>
          </w:p>
        </w:tc>
        <w:tc>
          <w:tcPr>
            <w:tcW w:w="947" w:type="dxa"/>
            <w:vAlign w:val="center"/>
          </w:tcPr>
          <w:p w14:paraId="3EE4B852" w14:textId="77777777" w:rsidR="00817C73" w:rsidRDefault="00817C73" w:rsidP="00E671BF">
            <w:pPr>
              <w:jc w:val="center"/>
            </w:pPr>
          </w:p>
        </w:tc>
        <w:tc>
          <w:tcPr>
            <w:tcW w:w="947" w:type="dxa"/>
            <w:vAlign w:val="center"/>
          </w:tcPr>
          <w:p w14:paraId="677FFE53" w14:textId="77777777" w:rsidR="00817C73" w:rsidRDefault="00817C73" w:rsidP="00E671BF">
            <w:pPr>
              <w:jc w:val="center"/>
            </w:pPr>
          </w:p>
        </w:tc>
        <w:tc>
          <w:tcPr>
            <w:tcW w:w="947" w:type="dxa"/>
            <w:vAlign w:val="center"/>
          </w:tcPr>
          <w:p w14:paraId="344C9C81" w14:textId="77777777" w:rsidR="00817C73" w:rsidRDefault="00817C73" w:rsidP="00E671BF">
            <w:pPr>
              <w:jc w:val="center"/>
            </w:pPr>
          </w:p>
        </w:tc>
        <w:tc>
          <w:tcPr>
            <w:tcW w:w="947" w:type="dxa"/>
            <w:vAlign w:val="center"/>
          </w:tcPr>
          <w:p w14:paraId="7A1CDF58" w14:textId="77777777" w:rsidR="00817C73" w:rsidRDefault="00817C73" w:rsidP="00E671BF">
            <w:pPr>
              <w:jc w:val="center"/>
            </w:pPr>
          </w:p>
        </w:tc>
        <w:tc>
          <w:tcPr>
            <w:tcW w:w="947" w:type="dxa"/>
            <w:vAlign w:val="center"/>
          </w:tcPr>
          <w:p w14:paraId="13172352" w14:textId="77777777" w:rsidR="00817C73" w:rsidRDefault="00817C73" w:rsidP="00E671BF">
            <w:pPr>
              <w:jc w:val="center"/>
            </w:pPr>
          </w:p>
        </w:tc>
        <w:tc>
          <w:tcPr>
            <w:tcW w:w="947" w:type="dxa"/>
            <w:vAlign w:val="center"/>
          </w:tcPr>
          <w:p w14:paraId="40B1350B" w14:textId="7D467583" w:rsidR="00817C73" w:rsidRDefault="00817C73" w:rsidP="00E671BF">
            <w:pPr>
              <w:jc w:val="center"/>
            </w:pPr>
          </w:p>
        </w:tc>
        <w:tc>
          <w:tcPr>
            <w:tcW w:w="915" w:type="dxa"/>
            <w:vAlign w:val="center"/>
          </w:tcPr>
          <w:p w14:paraId="427E4C8B" w14:textId="77777777" w:rsidR="00817C73" w:rsidRDefault="00817C73" w:rsidP="00E671BF">
            <w:pPr>
              <w:jc w:val="center"/>
            </w:pPr>
          </w:p>
        </w:tc>
        <w:tc>
          <w:tcPr>
            <w:tcW w:w="915" w:type="dxa"/>
            <w:vAlign w:val="center"/>
          </w:tcPr>
          <w:p w14:paraId="694CCD6C" w14:textId="5BB4CF37" w:rsidR="00817C73" w:rsidRDefault="00817C73" w:rsidP="00E671BF">
            <w:pPr>
              <w:jc w:val="center"/>
            </w:pPr>
          </w:p>
        </w:tc>
      </w:tr>
      <w:tr w:rsidR="00817C73" w14:paraId="76D58232" w14:textId="77777777" w:rsidTr="00817C73">
        <w:trPr>
          <w:cantSplit/>
          <w:trHeight w:val="568"/>
        </w:trPr>
        <w:tc>
          <w:tcPr>
            <w:tcW w:w="1953" w:type="dxa"/>
            <w:vAlign w:val="center"/>
          </w:tcPr>
          <w:p w14:paraId="19557088" w14:textId="77777777" w:rsidR="00817C73" w:rsidRDefault="00817C73" w:rsidP="00E671BF">
            <w:r>
              <w:t>CU3</w:t>
            </w:r>
          </w:p>
        </w:tc>
        <w:tc>
          <w:tcPr>
            <w:tcW w:w="947" w:type="dxa"/>
            <w:vAlign w:val="center"/>
          </w:tcPr>
          <w:p w14:paraId="729DB6C7" w14:textId="77777777" w:rsidR="00817C73" w:rsidRDefault="00817C73" w:rsidP="00E671BF">
            <w:pPr>
              <w:jc w:val="center"/>
            </w:pPr>
          </w:p>
        </w:tc>
        <w:tc>
          <w:tcPr>
            <w:tcW w:w="947" w:type="dxa"/>
            <w:vAlign w:val="center"/>
          </w:tcPr>
          <w:p w14:paraId="7DCAD1D7" w14:textId="7C7A15A8" w:rsidR="00817C73" w:rsidRDefault="00817C73" w:rsidP="00E671BF">
            <w:pPr>
              <w:jc w:val="center"/>
            </w:pPr>
          </w:p>
        </w:tc>
        <w:tc>
          <w:tcPr>
            <w:tcW w:w="947" w:type="dxa"/>
            <w:vAlign w:val="center"/>
          </w:tcPr>
          <w:p w14:paraId="68E12D66" w14:textId="77777777" w:rsidR="00817C73" w:rsidRDefault="00817C73" w:rsidP="00E671BF">
            <w:pPr>
              <w:jc w:val="center"/>
            </w:pPr>
          </w:p>
        </w:tc>
        <w:tc>
          <w:tcPr>
            <w:tcW w:w="947" w:type="dxa"/>
            <w:vAlign w:val="center"/>
          </w:tcPr>
          <w:p w14:paraId="5B71ADE9" w14:textId="68F76B87" w:rsidR="00817C73" w:rsidRPr="00580CB8" w:rsidRDefault="00817C73" w:rsidP="00E671BF">
            <w:pPr>
              <w:jc w:val="center"/>
              <w:rPr>
                <w:rFonts w:ascii="Menlo Regular" w:eastAsia="Times New Roman" w:hAnsi="Menlo Regular" w:cs="Menlo Regular"/>
                <w:color w:val="222222"/>
                <w:sz w:val="40"/>
                <w:szCs w:val="40"/>
                <w:shd w:val="clear" w:color="auto" w:fill="FFFFFF"/>
              </w:rPr>
            </w:pPr>
            <w:r w:rsidRPr="00580CB8">
              <w:rPr>
                <w:rFonts w:ascii="Menlo Regular" w:eastAsia="Times New Roman" w:hAnsi="Menlo Regular" w:cs="Menlo Regular"/>
                <w:color w:val="222222"/>
                <w:sz w:val="40"/>
                <w:szCs w:val="40"/>
                <w:shd w:val="clear" w:color="auto" w:fill="FFFFFF"/>
              </w:rPr>
              <w:t>✓</w:t>
            </w:r>
          </w:p>
        </w:tc>
        <w:tc>
          <w:tcPr>
            <w:tcW w:w="947" w:type="dxa"/>
            <w:vAlign w:val="center"/>
          </w:tcPr>
          <w:p w14:paraId="60C09CB9" w14:textId="6507779A" w:rsidR="00817C73" w:rsidRPr="00580CB8" w:rsidRDefault="00817C73" w:rsidP="00E671BF">
            <w:pPr>
              <w:jc w:val="center"/>
              <w:rPr>
                <w:rFonts w:ascii="Menlo Regular" w:eastAsia="Times New Roman" w:hAnsi="Menlo Regular" w:cs="Menlo Regular"/>
                <w:color w:val="222222"/>
                <w:sz w:val="40"/>
                <w:szCs w:val="40"/>
                <w:shd w:val="clear" w:color="auto" w:fill="FFFFFF"/>
              </w:rPr>
            </w:pPr>
            <w:r w:rsidRPr="00580CB8">
              <w:rPr>
                <w:rFonts w:ascii="Menlo Regular" w:eastAsia="Times New Roman" w:hAnsi="Menlo Regular" w:cs="Menlo Regular"/>
                <w:color w:val="222222"/>
                <w:sz w:val="40"/>
                <w:szCs w:val="40"/>
                <w:shd w:val="clear" w:color="auto" w:fill="FFFFFF"/>
              </w:rPr>
              <w:t>✓</w:t>
            </w:r>
          </w:p>
        </w:tc>
        <w:tc>
          <w:tcPr>
            <w:tcW w:w="947" w:type="dxa"/>
            <w:vAlign w:val="center"/>
          </w:tcPr>
          <w:p w14:paraId="21978B7B" w14:textId="37B2C872" w:rsidR="00817C73" w:rsidRDefault="00817C73" w:rsidP="00E671BF">
            <w:pPr>
              <w:jc w:val="center"/>
            </w:pPr>
            <w:r w:rsidRPr="00580CB8">
              <w:rPr>
                <w:rFonts w:ascii="Menlo Regular" w:eastAsia="Times New Roman" w:hAnsi="Menlo Regular" w:cs="Menlo Regular"/>
                <w:color w:val="222222"/>
                <w:sz w:val="40"/>
                <w:szCs w:val="40"/>
                <w:shd w:val="clear" w:color="auto" w:fill="FFFFFF"/>
              </w:rPr>
              <w:t>✓</w:t>
            </w:r>
          </w:p>
        </w:tc>
        <w:tc>
          <w:tcPr>
            <w:tcW w:w="947" w:type="dxa"/>
            <w:vAlign w:val="center"/>
          </w:tcPr>
          <w:p w14:paraId="4DCEB6F7" w14:textId="77777777" w:rsidR="00817C73" w:rsidRDefault="00817C73" w:rsidP="00E671BF">
            <w:pPr>
              <w:jc w:val="center"/>
            </w:pPr>
          </w:p>
        </w:tc>
        <w:tc>
          <w:tcPr>
            <w:tcW w:w="947" w:type="dxa"/>
            <w:vAlign w:val="center"/>
          </w:tcPr>
          <w:p w14:paraId="0E4DEDF0" w14:textId="77777777" w:rsidR="00817C73" w:rsidRDefault="00817C73" w:rsidP="00E671BF">
            <w:pPr>
              <w:jc w:val="center"/>
            </w:pPr>
          </w:p>
        </w:tc>
        <w:tc>
          <w:tcPr>
            <w:tcW w:w="947" w:type="dxa"/>
            <w:vAlign w:val="center"/>
          </w:tcPr>
          <w:p w14:paraId="5EADB93F" w14:textId="77777777" w:rsidR="00817C73" w:rsidRDefault="00817C73" w:rsidP="00E671BF">
            <w:pPr>
              <w:jc w:val="center"/>
            </w:pPr>
          </w:p>
        </w:tc>
        <w:tc>
          <w:tcPr>
            <w:tcW w:w="947" w:type="dxa"/>
            <w:vAlign w:val="center"/>
          </w:tcPr>
          <w:p w14:paraId="49A89468" w14:textId="77777777" w:rsidR="00817C73" w:rsidRDefault="00817C73" w:rsidP="00E671BF">
            <w:pPr>
              <w:jc w:val="center"/>
            </w:pPr>
          </w:p>
        </w:tc>
        <w:tc>
          <w:tcPr>
            <w:tcW w:w="947" w:type="dxa"/>
            <w:vAlign w:val="center"/>
          </w:tcPr>
          <w:p w14:paraId="5816623C" w14:textId="77777777" w:rsidR="00817C73" w:rsidRDefault="00817C73" w:rsidP="00E671BF">
            <w:pPr>
              <w:jc w:val="center"/>
            </w:pPr>
          </w:p>
        </w:tc>
        <w:tc>
          <w:tcPr>
            <w:tcW w:w="947" w:type="dxa"/>
            <w:vAlign w:val="center"/>
          </w:tcPr>
          <w:p w14:paraId="6352308C" w14:textId="79B2B6A9" w:rsidR="00817C73" w:rsidRDefault="00817C73" w:rsidP="00E671BF">
            <w:pPr>
              <w:jc w:val="center"/>
            </w:pPr>
          </w:p>
        </w:tc>
        <w:tc>
          <w:tcPr>
            <w:tcW w:w="915" w:type="dxa"/>
            <w:vAlign w:val="center"/>
          </w:tcPr>
          <w:p w14:paraId="1D3BD93F" w14:textId="77777777" w:rsidR="00817C73" w:rsidRDefault="00817C73" w:rsidP="00E671BF">
            <w:pPr>
              <w:jc w:val="center"/>
            </w:pPr>
          </w:p>
        </w:tc>
        <w:tc>
          <w:tcPr>
            <w:tcW w:w="915" w:type="dxa"/>
            <w:vAlign w:val="center"/>
          </w:tcPr>
          <w:p w14:paraId="631D51BC" w14:textId="024B48FE" w:rsidR="00817C73" w:rsidRDefault="00817C73" w:rsidP="00E671BF">
            <w:pPr>
              <w:jc w:val="center"/>
            </w:pPr>
          </w:p>
        </w:tc>
      </w:tr>
      <w:tr w:rsidR="00817C73" w14:paraId="53368B66" w14:textId="77777777" w:rsidTr="00817C73">
        <w:trPr>
          <w:cantSplit/>
          <w:trHeight w:val="531"/>
        </w:trPr>
        <w:tc>
          <w:tcPr>
            <w:tcW w:w="1953" w:type="dxa"/>
            <w:vAlign w:val="center"/>
          </w:tcPr>
          <w:p w14:paraId="77F09D64" w14:textId="77777777" w:rsidR="00817C73" w:rsidRDefault="00817C73" w:rsidP="00E671BF">
            <w:r>
              <w:t>CU4</w:t>
            </w:r>
          </w:p>
        </w:tc>
        <w:tc>
          <w:tcPr>
            <w:tcW w:w="947" w:type="dxa"/>
            <w:vAlign w:val="center"/>
          </w:tcPr>
          <w:p w14:paraId="0BB00E07" w14:textId="77777777" w:rsidR="00817C73" w:rsidRDefault="00817C73" w:rsidP="00E671BF">
            <w:pPr>
              <w:jc w:val="center"/>
            </w:pPr>
          </w:p>
        </w:tc>
        <w:tc>
          <w:tcPr>
            <w:tcW w:w="947" w:type="dxa"/>
            <w:vAlign w:val="center"/>
          </w:tcPr>
          <w:p w14:paraId="64D2EE73" w14:textId="2779EE19" w:rsidR="00817C73" w:rsidRDefault="00817C73" w:rsidP="00E671BF">
            <w:pPr>
              <w:jc w:val="center"/>
            </w:pPr>
          </w:p>
        </w:tc>
        <w:tc>
          <w:tcPr>
            <w:tcW w:w="947" w:type="dxa"/>
            <w:vAlign w:val="center"/>
          </w:tcPr>
          <w:p w14:paraId="0B12ABFD" w14:textId="77777777" w:rsidR="00817C73" w:rsidRDefault="00817C73" w:rsidP="00E671BF">
            <w:pPr>
              <w:jc w:val="center"/>
            </w:pPr>
          </w:p>
        </w:tc>
        <w:tc>
          <w:tcPr>
            <w:tcW w:w="947" w:type="dxa"/>
            <w:vAlign w:val="center"/>
          </w:tcPr>
          <w:p w14:paraId="5DD937BC" w14:textId="21B7FCBC" w:rsidR="00817C73" w:rsidRDefault="00817C73" w:rsidP="00E671BF">
            <w:pPr>
              <w:jc w:val="center"/>
            </w:pPr>
            <w:r w:rsidRPr="00580CB8">
              <w:rPr>
                <w:rFonts w:ascii="Menlo Regular" w:eastAsia="Times New Roman" w:hAnsi="Menlo Regular" w:cs="Menlo Regular"/>
                <w:color w:val="222222"/>
                <w:sz w:val="40"/>
                <w:szCs w:val="40"/>
                <w:shd w:val="clear" w:color="auto" w:fill="FFFFFF"/>
              </w:rPr>
              <w:t>✓</w:t>
            </w:r>
          </w:p>
        </w:tc>
        <w:tc>
          <w:tcPr>
            <w:tcW w:w="947" w:type="dxa"/>
            <w:vAlign w:val="center"/>
          </w:tcPr>
          <w:p w14:paraId="0D497DEE" w14:textId="4341234A" w:rsidR="00817C73" w:rsidRDefault="00817C73" w:rsidP="00E671BF">
            <w:pPr>
              <w:jc w:val="center"/>
            </w:pPr>
            <w:r w:rsidRPr="00580CB8">
              <w:rPr>
                <w:rFonts w:ascii="Menlo Regular" w:eastAsia="Times New Roman" w:hAnsi="Menlo Regular" w:cs="Menlo Regular"/>
                <w:color w:val="222222"/>
                <w:sz w:val="40"/>
                <w:szCs w:val="40"/>
                <w:shd w:val="clear" w:color="auto" w:fill="FFFFFF"/>
              </w:rPr>
              <w:t>✓</w:t>
            </w:r>
          </w:p>
        </w:tc>
        <w:tc>
          <w:tcPr>
            <w:tcW w:w="947" w:type="dxa"/>
            <w:vAlign w:val="center"/>
          </w:tcPr>
          <w:p w14:paraId="665CC633" w14:textId="584940D8" w:rsidR="00817C73" w:rsidRDefault="00817C73" w:rsidP="00E671BF">
            <w:pPr>
              <w:jc w:val="center"/>
            </w:pPr>
          </w:p>
        </w:tc>
        <w:tc>
          <w:tcPr>
            <w:tcW w:w="947" w:type="dxa"/>
            <w:vAlign w:val="center"/>
          </w:tcPr>
          <w:p w14:paraId="102C82B3" w14:textId="77777777" w:rsidR="00817C73" w:rsidRDefault="00817C73" w:rsidP="00E671BF">
            <w:pPr>
              <w:jc w:val="center"/>
            </w:pPr>
            <w:r w:rsidRPr="00580CB8">
              <w:rPr>
                <w:rFonts w:ascii="Menlo Regular" w:eastAsia="Times New Roman" w:hAnsi="Menlo Regular" w:cs="Menlo Regular"/>
                <w:color w:val="222222"/>
                <w:sz w:val="40"/>
                <w:szCs w:val="40"/>
                <w:shd w:val="clear" w:color="auto" w:fill="FFFFFF"/>
              </w:rPr>
              <w:t>✓</w:t>
            </w:r>
          </w:p>
        </w:tc>
        <w:tc>
          <w:tcPr>
            <w:tcW w:w="947" w:type="dxa"/>
            <w:vAlign w:val="center"/>
          </w:tcPr>
          <w:p w14:paraId="169EBD49" w14:textId="77777777" w:rsidR="00817C73" w:rsidRDefault="00817C73" w:rsidP="00E671BF">
            <w:pPr>
              <w:jc w:val="center"/>
            </w:pPr>
          </w:p>
        </w:tc>
        <w:tc>
          <w:tcPr>
            <w:tcW w:w="947" w:type="dxa"/>
            <w:vAlign w:val="center"/>
          </w:tcPr>
          <w:p w14:paraId="62D04C18" w14:textId="77777777" w:rsidR="00817C73" w:rsidRDefault="00817C73" w:rsidP="00E671BF">
            <w:pPr>
              <w:jc w:val="center"/>
            </w:pPr>
          </w:p>
        </w:tc>
        <w:tc>
          <w:tcPr>
            <w:tcW w:w="947" w:type="dxa"/>
            <w:vAlign w:val="center"/>
          </w:tcPr>
          <w:p w14:paraId="6C0425DC" w14:textId="77777777" w:rsidR="00817C73" w:rsidRDefault="00817C73" w:rsidP="00E671BF">
            <w:pPr>
              <w:jc w:val="center"/>
            </w:pPr>
          </w:p>
        </w:tc>
        <w:tc>
          <w:tcPr>
            <w:tcW w:w="947" w:type="dxa"/>
            <w:vAlign w:val="center"/>
          </w:tcPr>
          <w:p w14:paraId="011BA72A" w14:textId="77777777" w:rsidR="00817C73" w:rsidRDefault="00817C73" w:rsidP="00E671BF">
            <w:pPr>
              <w:jc w:val="center"/>
            </w:pPr>
          </w:p>
        </w:tc>
        <w:tc>
          <w:tcPr>
            <w:tcW w:w="947" w:type="dxa"/>
            <w:vAlign w:val="center"/>
          </w:tcPr>
          <w:p w14:paraId="762D4D66" w14:textId="6DC386EA" w:rsidR="00817C73" w:rsidRDefault="00817C73" w:rsidP="00E671BF">
            <w:pPr>
              <w:jc w:val="center"/>
            </w:pPr>
          </w:p>
        </w:tc>
        <w:tc>
          <w:tcPr>
            <w:tcW w:w="915" w:type="dxa"/>
            <w:vAlign w:val="center"/>
          </w:tcPr>
          <w:p w14:paraId="453D52A2" w14:textId="77777777" w:rsidR="00817C73" w:rsidRDefault="00817C73" w:rsidP="00E671BF">
            <w:pPr>
              <w:jc w:val="center"/>
            </w:pPr>
          </w:p>
        </w:tc>
        <w:tc>
          <w:tcPr>
            <w:tcW w:w="915" w:type="dxa"/>
            <w:vAlign w:val="center"/>
          </w:tcPr>
          <w:p w14:paraId="42FF3239" w14:textId="1C09F65F" w:rsidR="00817C73" w:rsidRDefault="00817C73" w:rsidP="00E671BF">
            <w:pPr>
              <w:jc w:val="center"/>
            </w:pPr>
          </w:p>
        </w:tc>
      </w:tr>
      <w:tr w:rsidR="00817C73" w14:paraId="2EA75E72" w14:textId="77777777" w:rsidTr="00817C73">
        <w:trPr>
          <w:cantSplit/>
          <w:trHeight w:val="568"/>
        </w:trPr>
        <w:tc>
          <w:tcPr>
            <w:tcW w:w="1953" w:type="dxa"/>
            <w:vAlign w:val="center"/>
          </w:tcPr>
          <w:p w14:paraId="6E8EA7F6" w14:textId="77777777" w:rsidR="00817C73" w:rsidRDefault="00817C73" w:rsidP="00E671BF">
            <w:r>
              <w:lastRenderedPageBreak/>
              <w:t>CU5</w:t>
            </w:r>
          </w:p>
        </w:tc>
        <w:tc>
          <w:tcPr>
            <w:tcW w:w="947" w:type="dxa"/>
            <w:vAlign w:val="center"/>
          </w:tcPr>
          <w:p w14:paraId="10DB897C" w14:textId="77777777" w:rsidR="00817C73" w:rsidRDefault="00817C73" w:rsidP="00E671BF">
            <w:pPr>
              <w:jc w:val="center"/>
            </w:pPr>
          </w:p>
        </w:tc>
        <w:tc>
          <w:tcPr>
            <w:tcW w:w="947" w:type="dxa"/>
            <w:vAlign w:val="center"/>
          </w:tcPr>
          <w:p w14:paraId="71CE7563" w14:textId="7C16C6F4" w:rsidR="00817C73" w:rsidRDefault="00817C73" w:rsidP="00E671BF">
            <w:pPr>
              <w:jc w:val="center"/>
            </w:pPr>
          </w:p>
        </w:tc>
        <w:tc>
          <w:tcPr>
            <w:tcW w:w="947" w:type="dxa"/>
            <w:vAlign w:val="center"/>
          </w:tcPr>
          <w:p w14:paraId="187A3BE5" w14:textId="77777777" w:rsidR="00817C73" w:rsidRDefault="00817C73" w:rsidP="00E671BF">
            <w:pPr>
              <w:jc w:val="center"/>
            </w:pPr>
          </w:p>
        </w:tc>
        <w:tc>
          <w:tcPr>
            <w:tcW w:w="947" w:type="dxa"/>
            <w:vAlign w:val="center"/>
          </w:tcPr>
          <w:p w14:paraId="29BEC274" w14:textId="77777777" w:rsidR="00817C73" w:rsidRDefault="00817C73" w:rsidP="00E671BF">
            <w:pPr>
              <w:jc w:val="center"/>
            </w:pPr>
          </w:p>
        </w:tc>
        <w:tc>
          <w:tcPr>
            <w:tcW w:w="947" w:type="dxa"/>
            <w:vAlign w:val="center"/>
          </w:tcPr>
          <w:p w14:paraId="1EE85BB4" w14:textId="77777777" w:rsidR="00817C73" w:rsidRDefault="00817C73" w:rsidP="00E671BF">
            <w:pPr>
              <w:jc w:val="center"/>
            </w:pPr>
          </w:p>
        </w:tc>
        <w:tc>
          <w:tcPr>
            <w:tcW w:w="947" w:type="dxa"/>
            <w:vAlign w:val="center"/>
          </w:tcPr>
          <w:p w14:paraId="24588D72" w14:textId="5770D6AC" w:rsidR="00817C73" w:rsidRDefault="00817C73" w:rsidP="00E671BF">
            <w:pPr>
              <w:jc w:val="center"/>
            </w:pPr>
          </w:p>
        </w:tc>
        <w:tc>
          <w:tcPr>
            <w:tcW w:w="947" w:type="dxa"/>
            <w:vAlign w:val="center"/>
          </w:tcPr>
          <w:p w14:paraId="74370C4D" w14:textId="77777777" w:rsidR="00817C73" w:rsidRDefault="00817C73" w:rsidP="00E671BF">
            <w:pPr>
              <w:jc w:val="center"/>
            </w:pPr>
          </w:p>
        </w:tc>
        <w:tc>
          <w:tcPr>
            <w:tcW w:w="947" w:type="dxa"/>
            <w:vAlign w:val="center"/>
          </w:tcPr>
          <w:p w14:paraId="7EDFE785" w14:textId="77777777" w:rsidR="00817C73" w:rsidRDefault="00817C73" w:rsidP="00E671BF">
            <w:pPr>
              <w:jc w:val="center"/>
            </w:pPr>
            <w:r w:rsidRPr="00580CB8">
              <w:rPr>
                <w:rFonts w:ascii="Menlo Regular" w:eastAsia="Times New Roman" w:hAnsi="Menlo Regular" w:cs="Menlo Regular"/>
                <w:color w:val="222222"/>
                <w:sz w:val="40"/>
                <w:szCs w:val="40"/>
                <w:shd w:val="clear" w:color="auto" w:fill="FFFFFF"/>
              </w:rPr>
              <w:t>✓</w:t>
            </w:r>
          </w:p>
        </w:tc>
        <w:tc>
          <w:tcPr>
            <w:tcW w:w="947" w:type="dxa"/>
            <w:vAlign w:val="center"/>
          </w:tcPr>
          <w:p w14:paraId="6EC1DBC4" w14:textId="77777777" w:rsidR="00817C73" w:rsidRDefault="00817C73" w:rsidP="00E671BF">
            <w:pPr>
              <w:jc w:val="center"/>
            </w:pPr>
          </w:p>
        </w:tc>
        <w:tc>
          <w:tcPr>
            <w:tcW w:w="947" w:type="dxa"/>
            <w:vAlign w:val="center"/>
          </w:tcPr>
          <w:p w14:paraId="1E18D130" w14:textId="77777777" w:rsidR="00817C73" w:rsidRDefault="00817C73" w:rsidP="00E671BF">
            <w:pPr>
              <w:jc w:val="center"/>
            </w:pPr>
          </w:p>
        </w:tc>
        <w:tc>
          <w:tcPr>
            <w:tcW w:w="947" w:type="dxa"/>
            <w:vAlign w:val="center"/>
          </w:tcPr>
          <w:p w14:paraId="21CD851D" w14:textId="77777777" w:rsidR="00817C73" w:rsidRDefault="00817C73" w:rsidP="00E671BF">
            <w:pPr>
              <w:jc w:val="center"/>
            </w:pPr>
          </w:p>
        </w:tc>
        <w:tc>
          <w:tcPr>
            <w:tcW w:w="947" w:type="dxa"/>
            <w:vAlign w:val="center"/>
          </w:tcPr>
          <w:p w14:paraId="391DCFF7" w14:textId="1CE895F4" w:rsidR="00817C73" w:rsidRDefault="00817C73" w:rsidP="00E671BF">
            <w:pPr>
              <w:jc w:val="center"/>
            </w:pPr>
          </w:p>
        </w:tc>
        <w:tc>
          <w:tcPr>
            <w:tcW w:w="915" w:type="dxa"/>
            <w:vAlign w:val="center"/>
          </w:tcPr>
          <w:p w14:paraId="4B5B36BD" w14:textId="77777777" w:rsidR="00817C73" w:rsidRDefault="00817C73" w:rsidP="00E671BF">
            <w:pPr>
              <w:jc w:val="center"/>
            </w:pPr>
          </w:p>
        </w:tc>
        <w:tc>
          <w:tcPr>
            <w:tcW w:w="915" w:type="dxa"/>
            <w:vAlign w:val="center"/>
          </w:tcPr>
          <w:p w14:paraId="47C0130B" w14:textId="5C97EC90" w:rsidR="00817C73" w:rsidRDefault="00817C73" w:rsidP="00E671BF">
            <w:pPr>
              <w:jc w:val="center"/>
            </w:pPr>
          </w:p>
        </w:tc>
      </w:tr>
      <w:tr w:rsidR="00817C73" w14:paraId="0F8899CA" w14:textId="77777777" w:rsidTr="00817C73">
        <w:trPr>
          <w:cantSplit/>
          <w:trHeight w:val="531"/>
        </w:trPr>
        <w:tc>
          <w:tcPr>
            <w:tcW w:w="1953" w:type="dxa"/>
            <w:vAlign w:val="center"/>
          </w:tcPr>
          <w:p w14:paraId="65DEFFE6" w14:textId="77777777" w:rsidR="00817C73" w:rsidRDefault="00817C73" w:rsidP="00E671BF">
            <w:r>
              <w:t>CU6</w:t>
            </w:r>
          </w:p>
        </w:tc>
        <w:tc>
          <w:tcPr>
            <w:tcW w:w="947" w:type="dxa"/>
            <w:vAlign w:val="center"/>
          </w:tcPr>
          <w:p w14:paraId="250A38D0" w14:textId="77777777" w:rsidR="00817C73" w:rsidRDefault="00817C73" w:rsidP="00E671BF">
            <w:pPr>
              <w:jc w:val="center"/>
            </w:pPr>
          </w:p>
        </w:tc>
        <w:tc>
          <w:tcPr>
            <w:tcW w:w="947" w:type="dxa"/>
            <w:vAlign w:val="center"/>
          </w:tcPr>
          <w:p w14:paraId="370BF525" w14:textId="513623DA" w:rsidR="00817C73" w:rsidRDefault="00817C73" w:rsidP="00E671BF">
            <w:pPr>
              <w:jc w:val="center"/>
            </w:pPr>
          </w:p>
        </w:tc>
        <w:tc>
          <w:tcPr>
            <w:tcW w:w="947" w:type="dxa"/>
            <w:vAlign w:val="center"/>
          </w:tcPr>
          <w:p w14:paraId="60C85711" w14:textId="77777777" w:rsidR="00817C73" w:rsidRDefault="00817C73" w:rsidP="00E671BF">
            <w:pPr>
              <w:jc w:val="center"/>
            </w:pPr>
          </w:p>
        </w:tc>
        <w:tc>
          <w:tcPr>
            <w:tcW w:w="947" w:type="dxa"/>
            <w:vAlign w:val="center"/>
          </w:tcPr>
          <w:p w14:paraId="48135C58" w14:textId="0CA7BA02" w:rsidR="00817C73" w:rsidRDefault="00817C73" w:rsidP="00E671BF">
            <w:pPr>
              <w:jc w:val="center"/>
            </w:pPr>
            <w:r w:rsidRPr="00580CB8">
              <w:rPr>
                <w:rFonts w:ascii="Menlo Regular" w:eastAsia="Times New Roman" w:hAnsi="Menlo Regular" w:cs="Menlo Regular"/>
                <w:color w:val="222222"/>
                <w:sz w:val="40"/>
                <w:szCs w:val="40"/>
                <w:shd w:val="clear" w:color="auto" w:fill="FFFFFF"/>
              </w:rPr>
              <w:t>✓</w:t>
            </w:r>
          </w:p>
        </w:tc>
        <w:tc>
          <w:tcPr>
            <w:tcW w:w="947" w:type="dxa"/>
            <w:vAlign w:val="center"/>
          </w:tcPr>
          <w:p w14:paraId="133668DF" w14:textId="2C5629C0" w:rsidR="00817C73" w:rsidRDefault="00817C73" w:rsidP="00E671BF">
            <w:pPr>
              <w:jc w:val="center"/>
            </w:pPr>
            <w:r w:rsidRPr="00580CB8">
              <w:rPr>
                <w:rFonts w:ascii="Menlo Regular" w:eastAsia="Times New Roman" w:hAnsi="Menlo Regular" w:cs="Menlo Regular"/>
                <w:color w:val="222222"/>
                <w:sz w:val="40"/>
                <w:szCs w:val="40"/>
                <w:shd w:val="clear" w:color="auto" w:fill="FFFFFF"/>
              </w:rPr>
              <w:t>✓</w:t>
            </w:r>
          </w:p>
        </w:tc>
        <w:tc>
          <w:tcPr>
            <w:tcW w:w="947" w:type="dxa"/>
            <w:vAlign w:val="center"/>
          </w:tcPr>
          <w:p w14:paraId="00C12416" w14:textId="5312CC5A" w:rsidR="00817C73" w:rsidRDefault="00817C73" w:rsidP="00E671BF">
            <w:pPr>
              <w:jc w:val="center"/>
            </w:pPr>
          </w:p>
        </w:tc>
        <w:tc>
          <w:tcPr>
            <w:tcW w:w="947" w:type="dxa"/>
            <w:vAlign w:val="center"/>
          </w:tcPr>
          <w:p w14:paraId="0C920B9B" w14:textId="77777777" w:rsidR="00817C73" w:rsidRDefault="00817C73" w:rsidP="00E671BF">
            <w:pPr>
              <w:jc w:val="center"/>
            </w:pPr>
          </w:p>
        </w:tc>
        <w:tc>
          <w:tcPr>
            <w:tcW w:w="947" w:type="dxa"/>
            <w:vAlign w:val="center"/>
          </w:tcPr>
          <w:p w14:paraId="59D3E1D8" w14:textId="77777777" w:rsidR="00817C73" w:rsidRDefault="00817C73" w:rsidP="00E671BF">
            <w:pPr>
              <w:jc w:val="center"/>
            </w:pPr>
          </w:p>
        </w:tc>
        <w:tc>
          <w:tcPr>
            <w:tcW w:w="947" w:type="dxa"/>
            <w:vAlign w:val="center"/>
          </w:tcPr>
          <w:p w14:paraId="308C0B13" w14:textId="77777777" w:rsidR="00817C73" w:rsidRDefault="00817C73" w:rsidP="00E671BF">
            <w:pPr>
              <w:jc w:val="center"/>
            </w:pPr>
            <w:r w:rsidRPr="00580CB8">
              <w:rPr>
                <w:rFonts w:ascii="Menlo Regular" w:eastAsia="Times New Roman" w:hAnsi="Menlo Regular" w:cs="Menlo Regular"/>
                <w:color w:val="222222"/>
                <w:sz w:val="40"/>
                <w:szCs w:val="40"/>
                <w:shd w:val="clear" w:color="auto" w:fill="FFFFFF"/>
              </w:rPr>
              <w:t>✓</w:t>
            </w:r>
          </w:p>
        </w:tc>
        <w:tc>
          <w:tcPr>
            <w:tcW w:w="947" w:type="dxa"/>
            <w:vAlign w:val="center"/>
          </w:tcPr>
          <w:p w14:paraId="0791B3C5" w14:textId="77777777" w:rsidR="00817C73" w:rsidRDefault="00817C73" w:rsidP="00E671BF">
            <w:pPr>
              <w:jc w:val="center"/>
            </w:pPr>
          </w:p>
        </w:tc>
        <w:tc>
          <w:tcPr>
            <w:tcW w:w="947" w:type="dxa"/>
            <w:vAlign w:val="center"/>
          </w:tcPr>
          <w:p w14:paraId="7C4DF2E3" w14:textId="77777777" w:rsidR="00817C73" w:rsidRDefault="00817C73" w:rsidP="00E671BF">
            <w:pPr>
              <w:jc w:val="center"/>
            </w:pPr>
          </w:p>
        </w:tc>
        <w:tc>
          <w:tcPr>
            <w:tcW w:w="947" w:type="dxa"/>
            <w:vAlign w:val="center"/>
          </w:tcPr>
          <w:p w14:paraId="7BAA3433" w14:textId="647875D9" w:rsidR="00817C73" w:rsidRDefault="00817C73" w:rsidP="00E671BF">
            <w:pPr>
              <w:jc w:val="center"/>
            </w:pPr>
          </w:p>
        </w:tc>
        <w:tc>
          <w:tcPr>
            <w:tcW w:w="915" w:type="dxa"/>
            <w:vAlign w:val="center"/>
          </w:tcPr>
          <w:p w14:paraId="62D5EE20" w14:textId="77777777" w:rsidR="00817C73" w:rsidRDefault="00817C73" w:rsidP="00E671BF">
            <w:pPr>
              <w:jc w:val="center"/>
            </w:pPr>
          </w:p>
        </w:tc>
        <w:tc>
          <w:tcPr>
            <w:tcW w:w="915" w:type="dxa"/>
            <w:vAlign w:val="center"/>
          </w:tcPr>
          <w:p w14:paraId="4BA18C1A" w14:textId="054FD61E" w:rsidR="00817C73" w:rsidRDefault="00817C73" w:rsidP="00E671BF">
            <w:pPr>
              <w:jc w:val="center"/>
            </w:pPr>
          </w:p>
        </w:tc>
      </w:tr>
      <w:tr w:rsidR="00817C73" w14:paraId="2C1E9CED" w14:textId="77777777" w:rsidTr="00817C73">
        <w:trPr>
          <w:cantSplit/>
          <w:trHeight w:val="568"/>
        </w:trPr>
        <w:tc>
          <w:tcPr>
            <w:tcW w:w="1953" w:type="dxa"/>
            <w:vAlign w:val="center"/>
          </w:tcPr>
          <w:p w14:paraId="068093C8" w14:textId="77777777" w:rsidR="00817C73" w:rsidRDefault="00817C73" w:rsidP="00E671BF">
            <w:r>
              <w:t>CU7</w:t>
            </w:r>
          </w:p>
        </w:tc>
        <w:tc>
          <w:tcPr>
            <w:tcW w:w="947" w:type="dxa"/>
            <w:vAlign w:val="center"/>
          </w:tcPr>
          <w:p w14:paraId="6B138BA4" w14:textId="77777777" w:rsidR="00817C73" w:rsidRDefault="00817C73" w:rsidP="00E671BF">
            <w:pPr>
              <w:jc w:val="center"/>
            </w:pPr>
          </w:p>
        </w:tc>
        <w:tc>
          <w:tcPr>
            <w:tcW w:w="947" w:type="dxa"/>
            <w:vAlign w:val="center"/>
          </w:tcPr>
          <w:p w14:paraId="0DB21861" w14:textId="14325C81" w:rsidR="00817C73" w:rsidRDefault="00817C73" w:rsidP="00E671BF">
            <w:pPr>
              <w:jc w:val="center"/>
            </w:pPr>
          </w:p>
        </w:tc>
        <w:tc>
          <w:tcPr>
            <w:tcW w:w="947" w:type="dxa"/>
            <w:vAlign w:val="center"/>
          </w:tcPr>
          <w:p w14:paraId="045E07F9" w14:textId="77777777" w:rsidR="00817C73" w:rsidRDefault="00817C73" w:rsidP="00E671BF">
            <w:pPr>
              <w:jc w:val="center"/>
            </w:pPr>
          </w:p>
        </w:tc>
        <w:tc>
          <w:tcPr>
            <w:tcW w:w="947" w:type="dxa"/>
            <w:vAlign w:val="center"/>
          </w:tcPr>
          <w:p w14:paraId="56C01BC0" w14:textId="50120E3E" w:rsidR="00817C73" w:rsidRDefault="00817C73" w:rsidP="00E671BF">
            <w:pPr>
              <w:jc w:val="center"/>
            </w:pPr>
            <w:r w:rsidRPr="00580CB8">
              <w:rPr>
                <w:rFonts w:ascii="Menlo Regular" w:eastAsia="Times New Roman" w:hAnsi="Menlo Regular" w:cs="Menlo Regular"/>
                <w:color w:val="222222"/>
                <w:sz w:val="40"/>
                <w:szCs w:val="40"/>
                <w:shd w:val="clear" w:color="auto" w:fill="FFFFFF"/>
              </w:rPr>
              <w:t>✓</w:t>
            </w:r>
          </w:p>
        </w:tc>
        <w:tc>
          <w:tcPr>
            <w:tcW w:w="947" w:type="dxa"/>
            <w:vAlign w:val="center"/>
          </w:tcPr>
          <w:p w14:paraId="2DDF438C" w14:textId="22F83C1B" w:rsidR="00817C73" w:rsidRDefault="00817C73" w:rsidP="00E671BF">
            <w:pPr>
              <w:jc w:val="center"/>
            </w:pPr>
            <w:r w:rsidRPr="00580CB8">
              <w:rPr>
                <w:rFonts w:ascii="Menlo Regular" w:eastAsia="Times New Roman" w:hAnsi="Menlo Regular" w:cs="Menlo Regular"/>
                <w:color w:val="222222"/>
                <w:sz w:val="40"/>
                <w:szCs w:val="40"/>
                <w:shd w:val="clear" w:color="auto" w:fill="FFFFFF"/>
              </w:rPr>
              <w:t>✓</w:t>
            </w:r>
          </w:p>
        </w:tc>
        <w:tc>
          <w:tcPr>
            <w:tcW w:w="947" w:type="dxa"/>
            <w:vAlign w:val="center"/>
          </w:tcPr>
          <w:p w14:paraId="2664A0EB" w14:textId="2961F420" w:rsidR="00817C73" w:rsidRDefault="00817C73" w:rsidP="00E671BF">
            <w:pPr>
              <w:jc w:val="center"/>
            </w:pPr>
          </w:p>
        </w:tc>
        <w:tc>
          <w:tcPr>
            <w:tcW w:w="947" w:type="dxa"/>
            <w:vAlign w:val="center"/>
          </w:tcPr>
          <w:p w14:paraId="7D7E1974" w14:textId="77777777" w:rsidR="00817C73" w:rsidRDefault="00817C73" w:rsidP="00E671BF">
            <w:pPr>
              <w:jc w:val="center"/>
            </w:pPr>
          </w:p>
        </w:tc>
        <w:tc>
          <w:tcPr>
            <w:tcW w:w="947" w:type="dxa"/>
            <w:vAlign w:val="center"/>
          </w:tcPr>
          <w:p w14:paraId="69A37F48" w14:textId="77777777" w:rsidR="00817C73" w:rsidRDefault="00817C73" w:rsidP="00E671BF">
            <w:pPr>
              <w:jc w:val="center"/>
            </w:pPr>
          </w:p>
        </w:tc>
        <w:tc>
          <w:tcPr>
            <w:tcW w:w="947" w:type="dxa"/>
            <w:vAlign w:val="center"/>
          </w:tcPr>
          <w:p w14:paraId="4056EF02" w14:textId="77777777" w:rsidR="00817C73" w:rsidRDefault="00817C73" w:rsidP="00E671BF">
            <w:pPr>
              <w:jc w:val="center"/>
            </w:pPr>
          </w:p>
        </w:tc>
        <w:tc>
          <w:tcPr>
            <w:tcW w:w="947" w:type="dxa"/>
            <w:vAlign w:val="center"/>
          </w:tcPr>
          <w:p w14:paraId="621BF13F" w14:textId="77777777" w:rsidR="00817C73" w:rsidRDefault="00817C73" w:rsidP="00E671BF">
            <w:pPr>
              <w:jc w:val="center"/>
            </w:pPr>
            <w:r w:rsidRPr="00580CB8">
              <w:rPr>
                <w:rFonts w:ascii="Menlo Regular" w:eastAsia="Times New Roman" w:hAnsi="Menlo Regular" w:cs="Menlo Regular"/>
                <w:color w:val="222222"/>
                <w:sz w:val="40"/>
                <w:szCs w:val="40"/>
                <w:shd w:val="clear" w:color="auto" w:fill="FFFFFF"/>
              </w:rPr>
              <w:t>✓</w:t>
            </w:r>
          </w:p>
        </w:tc>
        <w:tc>
          <w:tcPr>
            <w:tcW w:w="947" w:type="dxa"/>
            <w:vAlign w:val="center"/>
          </w:tcPr>
          <w:p w14:paraId="27FACFF1" w14:textId="6CFC544C" w:rsidR="00817C73" w:rsidRDefault="00817C73" w:rsidP="00E671BF">
            <w:pPr>
              <w:jc w:val="center"/>
            </w:pPr>
            <w:r w:rsidRPr="00580CB8">
              <w:rPr>
                <w:rFonts w:ascii="Menlo Regular" w:eastAsia="Times New Roman" w:hAnsi="Menlo Regular" w:cs="Menlo Regular"/>
                <w:color w:val="222222"/>
                <w:sz w:val="40"/>
                <w:szCs w:val="40"/>
                <w:shd w:val="clear" w:color="auto" w:fill="FFFFFF"/>
              </w:rPr>
              <w:t>✓</w:t>
            </w:r>
          </w:p>
        </w:tc>
        <w:tc>
          <w:tcPr>
            <w:tcW w:w="947" w:type="dxa"/>
            <w:vAlign w:val="center"/>
          </w:tcPr>
          <w:p w14:paraId="6502EFB3" w14:textId="556BE9F2" w:rsidR="00817C73" w:rsidRDefault="00817C73" w:rsidP="00E671BF">
            <w:pPr>
              <w:jc w:val="center"/>
            </w:pPr>
          </w:p>
        </w:tc>
        <w:tc>
          <w:tcPr>
            <w:tcW w:w="915" w:type="dxa"/>
            <w:vAlign w:val="center"/>
          </w:tcPr>
          <w:p w14:paraId="2DA4BF88" w14:textId="77777777" w:rsidR="00817C73" w:rsidRDefault="00817C73" w:rsidP="00E671BF">
            <w:pPr>
              <w:jc w:val="center"/>
            </w:pPr>
          </w:p>
        </w:tc>
        <w:tc>
          <w:tcPr>
            <w:tcW w:w="915" w:type="dxa"/>
            <w:vAlign w:val="center"/>
          </w:tcPr>
          <w:p w14:paraId="3CB2A2DC" w14:textId="441D286D" w:rsidR="00817C73" w:rsidRDefault="00817C73" w:rsidP="00E671BF">
            <w:pPr>
              <w:jc w:val="center"/>
            </w:pPr>
          </w:p>
        </w:tc>
      </w:tr>
      <w:tr w:rsidR="00817C73" w14:paraId="6B5235DD" w14:textId="77777777" w:rsidTr="00817C73">
        <w:trPr>
          <w:cantSplit/>
          <w:trHeight w:val="568"/>
        </w:trPr>
        <w:tc>
          <w:tcPr>
            <w:tcW w:w="1953" w:type="dxa"/>
            <w:vAlign w:val="center"/>
          </w:tcPr>
          <w:p w14:paraId="2D77031F" w14:textId="77777777" w:rsidR="00817C73" w:rsidRDefault="00817C73" w:rsidP="00E671BF">
            <w:r>
              <w:t>CU8</w:t>
            </w:r>
          </w:p>
        </w:tc>
        <w:tc>
          <w:tcPr>
            <w:tcW w:w="947" w:type="dxa"/>
            <w:vAlign w:val="center"/>
          </w:tcPr>
          <w:p w14:paraId="3C72C441" w14:textId="77777777" w:rsidR="00817C73" w:rsidRDefault="00817C73" w:rsidP="00E671BF">
            <w:pPr>
              <w:jc w:val="center"/>
            </w:pPr>
          </w:p>
        </w:tc>
        <w:tc>
          <w:tcPr>
            <w:tcW w:w="947" w:type="dxa"/>
            <w:vAlign w:val="center"/>
          </w:tcPr>
          <w:p w14:paraId="49BF79A1" w14:textId="67E0F70E" w:rsidR="00817C73" w:rsidRDefault="00817C73" w:rsidP="00E671BF">
            <w:pPr>
              <w:jc w:val="center"/>
            </w:pPr>
          </w:p>
        </w:tc>
        <w:tc>
          <w:tcPr>
            <w:tcW w:w="947" w:type="dxa"/>
            <w:vAlign w:val="center"/>
          </w:tcPr>
          <w:p w14:paraId="51A9E643" w14:textId="77777777" w:rsidR="00817C73" w:rsidRDefault="00817C73" w:rsidP="00E671BF">
            <w:pPr>
              <w:jc w:val="center"/>
            </w:pPr>
          </w:p>
        </w:tc>
        <w:tc>
          <w:tcPr>
            <w:tcW w:w="947" w:type="dxa"/>
            <w:vAlign w:val="center"/>
          </w:tcPr>
          <w:p w14:paraId="3DD6DA90" w14:textId="77777777" w:rsidR="00817C73" w:rsidRDefault="00817C73" w:rsidP="00E671BF">
            <w:pPr>
              <w:jc w:val="center"/>
            </w:pPr>
          </w:p>
        </w:tc>
        <w:tc>
          <w:tcPr>
            <w:tcW w:w="947" w:type="dxa"/>
            <w:vAlign w:val="center"/>
          </w:tcPr>
          <w:p w14:paraId="4E7068F2" w14:textId="77777777" w:rsidR="00817C73" w:rsidRDefault="00817C73" w:rsidP="00E671BF">
            <w:pPr>
              <w:jc w:val="center"/>
            </w:pPr>
          </w:p>
        </w:tc>
        <w:tc>
          <w:tcPr>
            <w:tcW w:w="947" w:type="dxa"/>
            <w:vAlign w:val="center"/>
          </w:tcPr>
          <w:p w14:paraId="7DF36AD5" w14:textId="692F161E" w:rsidR="00817C73" w:rsidRDefault="00817C73" w:rsidP="00E671BF">
            <w:pPr>
              <w:jc w:val="center"/>
            </w:pPr>
          </w:p>
        </w:tc>
        <w:tc>
          <w:tcPr>
            <w:tcW w:w="947" w:type="dxa"/>
            <w:vAlign w:val="center"/>
          </w:tcPr>
          <w:p w14:paraId="7E566D0E" w14:textId="77777777" w:rsidR="00817C73" w:rsidRDefault="00817C73" w:rsidP="00E671BF">
            <w:pPr>
              <w:jc w:val="center"/>
            </w:pPr>
          </w:p>
        </w:tc>
        <w:tc>
          <w:tcPr>
            <w:tcW w:w="947" w:type="dxa"/>
            <w:vAlign w:val="center"/>
          </w:tcPr>
          <w:p w14:paraId="54A29FB5" w14:textId="77777777" w:rsidR="00817C73" w:rsidRDefault="00817C73" w:rsidP="00E671BF">
            <w:pPr>
              <w:jc w:val="center"/>
            </w:pPr>
          </w:p>
        </w:tc>
        <w:tc>
          <w:tcPr>
            <w:tcW w:w="947" w:type="dxa"/>
            <w:vAlign w:val="center"/>
          </w:tcPr>
          <w:p w14:paraId="7DD5B2B3" w14:textId="77777777" w:rsidR="00817C73" w:rsidRDefault="00817C73" w:rsidP="00E671BF">
            <w:pPr>
              <w:jc w:val="center"/>
            </w:pPr>
          </w:p>
        </w:tc>
        <w:tc>
          <w:tcPr>
            <w:tcW w:w="947" w:type="dxa"/>
            <w:vAlign w:val="center"/>
          </w:tcPr>
          <w:p w14:paraId="0A3575F7" w14:textId="77777777" w:rsidR="00817C73" w:rsidRDefault="00817C73" w:rsidP="00E671BF">
            <w:pPr>
              <w:jc w:val="center"/>
            </w:pPr>
          </w:p>
        </w:tc>
        <w:tc>
          <w:tcPr>
            <w:tcW w:w="947" w:type="dxa"/>
            <w:vAlign w:val="center"/>
          </w:tcPr>
          <w:p w14:paraId="3EE7C02B" w14:textId="77777777" w:rsidR="00817C73" w:rsidRPr="00580CB8" w:rsidRDefault="00817C73" w:rsidP="00E671BF">
            <w:pPr>
              <w:jc w:val="center"/>
              <w:rPr>
                <w:rFonts w:ascii="Menlo Regular" w:eastAsia="Times New Roman" w:hAnsi="Menlo Regular" w:cs="Menlo Regular"/>
                <w:color w:val="222222"/>
                <w:sz w:val="40"/>
                <w:szCs w:val="40"/>
                <w:shd w:val="clear" w:color="auto" w:fill="FFFFFF"/>
              </w:rPr>
            </w:pPr>
          </w:p>
        </w:tc>
        <w:tc>
          <w:tcPr>
            <w:tcW w:w="947" w:type="dxa"/>
            <w:vAlign w:val="center"/>
          </w:tcPr>
          <w:p w14:paraId="3FFB3ECD" w14:textId="5C082106" w:rsidR="00817C73" w:rsidRDefault="00817C73" w:rsidP="00E671BF">
            <w:pPr>
              <w:jc w:val="center"/>
            </w:pPr>
            <w:r w:rsidRPr="00580CB8">
              <w:rPr>
                <w:rFonts w:ascii="Menlo Regular" w:eastAsia="Times New Roman" w:hAnsi="Menlo Regular" w:cs="Menlo Regular"/>
                <w:color w:val="222222"/>
                <w:sz w:val="40"/>
                <w:szCs w:val="40"/>
                <w:shd w:val="clear" w:color="auto" w:fill="FFFFFF"/>
              </w:rPr>
              <w:t>✓</w:t>
            </w:r>
          </w:p>
        </w:tc>
        <w:tc>
          <w:tcPr>
            <w:tcW w:w="915" w:type="dxa"/>
            <w:vAlign w:val="center"/>
          </w:tcPr>
          <w:p w14:paraId="59DAF000" w14:textId="77777777" w:rsidR="00817C73" w:rsidRDefault="00817C73" w:rsidP="00E671BF">
            <w:pPr>
              <w:jc w:val="center"/>
            </w:pPr>
          </w:p>
        </w:tc>
        <w:tc>
          <w:tcPr>
            <w:tcW w:w="915" w:type="dxa"/>
            <w:vAlign w:val="center"/>
          </w:tcPr>
          <w:p w14:paraId="24A50F8C" w14:textId="24548765" w:rsidR="00817C73" w:rsidRDefault="00817C73" w:rsidP="00E671BF">
            <w:pPr>
              <w:jc w:val="center"/>
            </w:pPr>
          </w:p>
        </w:tc>
      </w:tr>
      <w:tr w:rsidR="00817C73" w14:paraId="5647D01E" w14:textId="77777777" w:rsidTr="00817C73">
        <w:trPr>
          <w:cantSplit/>
          <w:trHeight w:val="568"/>
        </w:trPr>
        <w:tc>
          <w:tcPr>
            <w:tcW w:w="1953" w:type="dxa"/>
            <w:vAlign w:val="center"/>
          </w:tcPr>
          <w:p w14:paraId="4BE94E7A" w14:textId="77777777" w:rsidR="00817C73" w:rsidRDefault="00817C73" w:rsidP="00E671BF">
            <w:r>
              <w:t>CU9</w:t>
            </w:r>
          </w:p>
        </w:tc>
        <w:tc>
          <w:tcPr>
            <w:tcW w:w="947" w:type="dxa"/>
            <w:vAlign w:val="center"/>
          </w:tcPr>
          <w:p w14:paraId="39115860" w14:textId="77777777" w:rsidR="00817C73" w:rsidRDefault="00817C73" w:rsidP="00E671BF">
            <w:pPr>
              <w:jc w:val="center"/>
            </w:pPr>
          </w:p>
        </w:tc>
        <w:tc>
          <w:tcPr>
            <w:tcW w:w="947" w:type="dxa"/>
            <w:vAlign w:val="center"/>
          </w:tcPr>
          <w:p w14:paraId="50748D70" w14:textId="19DFC83C" w:rsidR="00817C73" w:rsidRDefault="00817C73" w:rsidP="00E671BF">
            <w:pPr>
              <w:jc w:val="center"/>
            </w:pPr>
          </w:p>
        </w:tc>
        <w:tc>
          <w:tcPr>
            <w:tcW w:w="947" w:type="dxa"/>
            <w:vAlign w:val="center"/>
          </w:tcPr>
          <w:p w14:paraId="2262E9D7" w14:textId="77777777" w:rsidR="00817C73" w:rsidRDefault="00817C73" w:rsidP="00E671BF">
            <w:pPr>
              <w:jc w:val="center"/>
            </w:pPr>
          </w:p>
        </w:tc>
        <w:tc>
          <w:tcPr>
            <w:tcW w:w="947" w:type="dxa"/>
            <w:vAlign w:val="center"/>
          </w:tcPr>
          <w:p w14:paraId="62053272" w14:textId="77777777" w:rsidR="00817C73" w:rsidRDefault="00817C73" w:rsidP="00E671BF">
            <w:pPr>
              <w:jc w:val="center"/>
            </w:pPr>
          </w:p>
        </w:tc>
        <w:tc>
          <w:tcPr>
            <w:tcW w:w="947" w:type="dxa"/>
            <w:vAlign w:val="center"/>
          </w:tcPr>
          <w:p w14:paraId="70EBB3B2" w14:textId="77777777" w:rsidR="00817C73" w:rsidRDefault="00817C73" w:rsidP="00E671BF">
            <w:pPr>
              <w:jc w:val="center"/>
            </w:pPr>
          </w:p>
        </w:tc>
        <w:tc>
          <w:tcPr>
            <w:tcW w:w="947" w:type="dxa"/>
            <w:vAlign w:val="center"/>
          </w:tcPr>
          <w:p w14:paraId="47B1A303" w14:textId="4976E2E8" w:rsidR="00817C73" w:rsidRDefault="00817C73" w:rsidP="00E671BF">
            <w:pPr>
              <w:jc w:val="center"/>
            </w:pPr>
          </w:p>
        </w:tc>
        <w:tc>
          <w:tcPr>
            <w:tcW w:w="947" w:type="dxa"/>
            <w:vAlign w:val="center"/>
          </w:tcPr>
          <w:p w14:paraId="04C795FE" w14:textId="77777777" w:rsidR="00817C73" w:rsidRDefault="00817C73" w:rsidP="00E671BF">
            <w:pPr>
              <w:jc w:val="center"/>
            </w:pPr>
          </w:p>
        </w:tc>
        <w:tc>
          <w:tcPr>
            <w:tcW w:w="947" w:type="dxa"/>
            <w:vAlign w:val="center"/>
          </w:tcPr>
          <w:p w14:paraId="77D1D3F6" w14:textId="77777777" w:rsidR="00817C73" w:rsidRDefault="00817C73" w:rsidP="00E671BF">
            <w:pPr>
              <w:jc w:val="center"/>
            </w:pPr>
          </w:p>
        </w:tc>
        <w:tc>
          <w:tcPr>
            <w:tcW w:w="947" w:type="dxa"/>
            <w:vAlign w:val="center"/>
          </w:tcPr>
          <w:p w14:paraId="47BD8864" w14:textId="77777777" w:rsidR="00817C73" w:rsidRDefault="00817C73" w:rsidP="00E671BF">
            <w:pPr>
              <w:jc w:val="center"/>
            </w:pPr>
          </w:p>
        </w:tc>
        <w:tc>
          <w:tcPr>
            <w:tcW w:w="947" w:type="dxa"/>
            <w:vAlign w:val="center"/>
          </w:tcPr>
          <w:p w14:paraId="4D264044" w14:textId="77777777" w:rsidR="00817C73" w:rsidRDefault="00817C73" w:rsidP="00E671BF">
            <w:pPr>
              <w:jc w:val="center"/>
            </w:pPr>
          </w:p>
        </w:tc>
        <w:tc>
          <w:tcPr>
            <w:tcW w:w="947" w:type="dxa"/>
            <w:vAlign w:val="center"/>
          </w:tcPr>
          <w:p w14:paraId="079D0636" w14:textId="77777777" w:rsidR="00817C73" w:rsidRDefault="00817C73" w:rsidP="00E671BF">
            <w:pPr>
              <w:jc w:val="center"/>
            </w:pPr>
          </w:p>
        </w:tc>
        <w:tc>
          <w:tcPr>
            <w:tcW w:w="947" w:type="dxa"/>
            <w:vAlign w:val="center"/>
          </w:tcPr>
          <w:p w14:paraId="4F7C45AC" w14:textId="5BC3F50E" w:rsidR="00817C73" w:rsidRDefault="00817C73" w:rsidP="00E671BF">
            <w:pPr>
              <w:jc w:val="center"/>
            </w:pPr>
          </w:p>
        </w:tc>
        <w:tc>
          <w:tcPr>
            <w:tcW w:w="915" w:type="dxa"/>
            <w:vAlign w:val="center"/>
          </w:tcPr>
          <w:p w14:paraId="1B76FCFD" w14:textId="4EA7D30E" w:rsidR="00817C73" w:rsidRPr="00580CB8" w:rsidRDefault="00817C73" w:rsidP="00E671BF">
            <w:pPr>
              <w:jc w:val="center"/>
              <w:rPr>
                <w:rFonts w:ascii="Menlo Regular" w:eastAsia="Times New Roman" w:hAnsi="Menlo Regular" w:cs="Menlo Regular"/>
                <w:color w:val="222222"/>
                <w:sz w:val="40"/>
                <w:szCs w:val="40"/>
                <w:shd w:val="clear" w:color="auto" w:fill="FFFFFF"/>
              </w:rPr>
            </w:pPr>
            <w:r w:rsidRPr="00580CB8">
              <w:rPr>
                <w:rFonts w:ascii="Menlo Regular" w:eastAsia="Times New Roman" w:hAnsi="Menlo Regular" w:cs="Menlo Regular"/>
                <w:color w:val="222222"/>
                <w:sz w:val="40"/>
                <w:szCs w:val="40"/>
                <w:shd w:val="clear" w:color="auto" w:fill="FFFFFF"/>
              </w:rPr>
              <w:t>✓</w:t>
            </w:r>
          </w:p>
        </w:tc>
        <w:tc>
          <w:tcPr>
            <w:tcW w:w="915" w:type="dxa"/>
            <w:vAlign w:val="center"/>
          </w:tcPr>
          <w:p w14:paraId="6D89B092" w14:textId="3F3626B0" w:rsidR="00817C73" w:rsidRDefault="00817C73" w:rsidP="00E671BF">
            <w:pPr>
              <w:jc w:val="center"/>
            </w:pPr>
            <w:r w:rsidRPr="00580CB8">
              <w:rPr>
                <w:rFonts w:ascii="Menlo Regular" w:eastAsia="Times New Roman" w:hAnsi="Menlo Regular" w:cs="Menlo Regular"/>
                <w:color w:val="222222"/>
                <w:sz w:val="40"/>
                <w:szCs w:val="40"/>
                <w:shd w:val="clear" w:color="auto" w:fill="FFFFFF"/>
              </w:rPr>
              <w:t>✓</w:t>
            </w:r>
          </w:p>
        </w:tc>
      </w:tr>
    </w:tbl>
    <w:p w14:paraId="7690E61C" w14:textId="77777777" w:rsidR="00E671BF" w:rsidRDefault="00E671BF" w:rsidP="00E671BF"/>
    <w:p w14:paraId="76D46831" w14:textId="77777777" w:rsidR="00E671BF" w:rsidRDefault="00E671BF" w:rsidP="00E671BF"/>
    <w:p w14:paraId="5EDF520F" w14:textId="77777777" w:rsidR="00E671BF" w:rsidRPr="00E671BF" w:rsidRDefault="00E671BF" w:rsidP="00E671BF"/>
    <w:p w14:paraId="0F164F2D" w14:textId="76FC6054" w:rsidR="00D51A6F" w:rsidRDefault="00BE7488" w:rsidP="00D51A6F">
      <w:pPr>
        <w:pStyle w:val="Heading2"/>
      </w:pPr>
      <w:bookmarkStart w:id="161" w:name="_Toc368143443"/>
      <w:r>
        <w:t xml:space="preserve">3.5.  </w:t>
      </w:r>
      <w:r w:rsidR="00D51A6F" w:rsidRPr="0040221C">
        <w:t>Arquitectura del sistema</w:t>
      </w:r>
      <w:bookmarkEnd w:id="159"/>
      <w:bookmarkEnd w:id="160"/>
      <w:bookmarkEnd w:id="161"/>
    </w:p>
    <w:p w14:paraId="24E7DA5F" w14:textId="77777777" w:rsidR="008A1614" w:rsidRDefault="008A1614" w:rsidP="0028735F"/>
    <w:p w14:paraId="6DB130E5" w14:textId="46CDB017" w:rsidR="008A1614" w:rsidRDefault="00BE7488" w:rsidP="0028735F">
      <w:pPr>
        <w:pStyle w:val="Heading3"/>
      </w:pPr>
      <w:bookmarkStart w:id="162" w:name="_Toc368143444"/>
      <w:r>
        <w:t xml:space="preserve">3.5.1.  </w:t>
      </w:r>
      <w:r w:rsidR="00726AE6">
        <w:t xml:space="preserve">Diseño visual (Storyboard) </w:t>
      </w:r>
      <w:r w:rsidR="008A1614">
        <w:t>de la aplicación web</w:t>
      </w:r>
      <w:bookmarkEnd w:id="162"/>
    </w:p>
    <w:p w14:paraId="3F6B593D" w14:textId="77777777" w:rsidR="008A1614" w:rsidRDefault="008A1614" w:rsidP="0028735F"/>
    <w:p w14:paraId="144B479D" w14:textId="2029724C" w:rsidR="008A1614" w:rsidRDefault="00BE7488" w:rsidP="0028735F">
      <w:pPr>
        <w:pStyle w:val="Heading4"/>
      </w:pPr>
      <w:r>
        <w:t xml:space="preserve">3.5.1.1  </w:t>
      </w:r>
      <w:r w:rsidR="00065470">
        <w:t>Sección de Inicio</w:t>
      </w:r>
    </w:p>
    <w:p w14:paraId="38915077" w14:textId="77777777" w:rsidR="00065470" w:rsidRPr="008A1614" w:rsidRDefault="00065470" w:rsidP="0028735F">
      <w:pPr>
        <w:rPr>
          <w:ins w:id="163" w:author="Borja Gonzalez" w:date="2017-09-08T10:44:00Z"/>
        </w:rPr>
      </w:pPr>
    </w:p>
    <w:p w14:paraId="254E275E" w14:textId="74CC9108" w:rsidR="008A1614" w:rsidRDefault="003B170A" w:rsidP="0028735F">
      <w:pPr>
        <w:rPr>
          <w:ins w:id="164" w:author="Borja Gonzalez" w:date="2017-09-08T10:44:00Z"/>
        </w:rPr>
      </w:pPr>
      <w:r w:rsidRPr="00052B1B">
        <w:rPr>
          <w:noProof/>
          <w:lang w:val="en-US"/>
        </w:rPr>
        <w:drawing>
          <wp:inline distT="0" distB="0" distL="0" distR="0" wp14:anchorId="21D491D1" wp14:editId="0DBB44C8">
            <wp:extent cx="4457700" cy="3347751"/>
            <wp:effectExtent l="0" t="0" r="0" b="5080"/>
            <wp:docPr id="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9">
                      <a:extLst>
                        <a:ext uri="{28A0092B-C50C-407E-A947-70E740481C1C}">
                          <a14:useLocalDpi xmlns:a14="http://schemas.microsoft.com/office/drawing/2010/main" val="0"/>
                        </a:ext>
                      </a:extLst>
                    </a:blip>
                    <a:srcRect r="-161" b="43842"/>
                    <a:stretch/>
                  </pic:blipFill>
                  <pic:spPr bwMode="auto">
                    <a:xfrm>
                      <a:off x="0" y="0"/>
                      <a:ext cx="4458915" cy="3348663"/>
                    </a:xfrm>
                    <a:prstGeom prst="rect">
                      <a:avLst/>
                    </a:prstGeom>
                    <a:noFill/>
                    <a:ln>
                      <a:noFill/>
                    </a:ln>
                    <a:extLst>
                      <a:ext uri="{53640926-AAD7-44d8-BBD7-CCE9431645EC}">
                        <a14:shadowObscured xmlns:a14="http://schemas.microsoft.com/office/drawing/2010/main"/>
                      </a:ext>
                    </a:extLst>
                  </pic:spPr>
                </pic:pic>
              </a:graphicData>
            </a:graphic>
          </wp:inline>
        </w:drawing>
      </w:r>
    </w:p>
    <w:p w14:paraId="0505827B" w14:textId="77777777" w:rsidR="008A1614" w:rsidRDefault="008A1614" w:rsidP="0028735F">
      <w:pPr>
        <w:rPr>
          <w:ins w:id="165" w:author="Borja Gonzalez" w:date="2017-09-08T11:09:00Z"/>
        </w:rPr>
      </w:pPr>
    </w:p>
    <w:p w14:paraId="76136A52" w14:textId="66017977" w:rsidR="00065470" w:rsidRDefault="00065470" w:rsidP="0028735F">
      <w:r>
        <w:t>En la sección de inicio encontramos una breve descripción de cómo funciona la página web.</w:t>
      </w:r>
      <w:ins w:id="166" w:author="Borja Gonzalez" w:date="2017-09-26T13:09:00Z">
        <w:r w:rsidR="003B170A">
          <w:t xml:space="preserve"> Desde esta sección podemos navegar a la secci</w:t>
        </w:r>
      </w:ins>
      <w:ins w:id="167" w:author="Borja Gonzalez" w:date="2017-09-26T13:10:00Z">
        <w:r w:rsidR="003B170A">
          <w:t>ón de pacientes o de datos, simplemente haciendo clic en la pestaña correspondiente.</w:t>
        </w:r>
      </w:ins>
    </w:p>
    <w:p w14:paraId="1FB08E84" w14:textId="77777777" w:rsidR="00065470" w:rsidRDefault="00065470" w:rsidP="0028735F"/>
    <w:p w14:paraId="75FA6B1C" w14:textId="7112996F" w:rsidR="00065470" w:rsidRPr="008A1614" w:rsidRDefault="00BE7488" w:rsidP="0028735F">
      <w:pPr>
        <w:pStyle w:val="Heading4"/>
      </w:pPr>
      <w:r>
        <w:lastRenderedPageBreak/>
        <w:t xml:space="preserve">3.5.1.2  </w:t>
      </w:r>
      <w:r w:rsidR="00065470">
        <w:t>Sección de Pacientes</w:t>
      </w:r>
    </w:p>
    <w:p w14:paraId="657935D7" w14:textId="2FAD0089" w:rsidR="00065470" w:rsidRDefault="003B170A" w:rsidP="00D51A6F">
      <w:pPr>
        <w:pStyle w:val="Heading2"/>
      </w:pPr>
      <w:bookmarkStart w:id="168" w:name="_Toc364792197"/>
      <w:bookmarkStart w:id="169" w:name="_Toc366229219"/>
      <w:ins w:id="170" w:author="Borja Gonzalez" w:date="2017-09-26T13:04:00Z">
        <w:r>
          <w:rPr>
            <w:noProof/>
            <w:lang w:val="en-US"/>
          </w:rPr>
          <w:drawing>
            <wp:inline distT="0" distB="0" distL="0" distR="0" wp14:anchorId="7B5D0AFB" wp14:editId="72F2A17E">
              <wp:extent cx="4457700" cy="5958763"/>
              <wp:effectExtent l="0" t="0" r="0" b="10795"/>
              <wp:docPr id="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458482" cy="5959808"/>
                      </a:xfrm>
                      <a:prstGeom prst="rect">
                        <a:avLst/>
                      </a:prstGeom>
                      <a:noFill/>
                      <a:ln>
                        <a:noFill/>
                      </a:ln>
                    </pic:spPr>
                  </pic:pic>
                </a:graphicData>
              </a:graphic>
            </wp:inline>
          </w:drawing>
        </w:r>
      </w:ins>
    </w:p>
    <w:p w14:paraId="43BF5FCB" w14:textId="77777777" w:rsidR="00065470" w:rsidRDefault="00065470" w:rsidP="0028735F"/>
    <w:p w14:paraId="1FCABC4D" w14:textId="2999C99B" w:rsidR="00065470" w:rsidRDefault="00065470" w:rsidP="0028735F">
      <w:r>
        <w:t xml:space="preserve">En la sección de pacientes encontramos un listado de pacientes con el </w:t>
      </w:r>
      <w:r w:rsidR="00726AE6">
        <w:t xml:space="preserve">nombre, </w:t>
      </w:r>
      <w:r>
        <w:t>apellido</w:t>
      </w:r>
      <w:r w:rsidR="00726AE6">
        <w:t>s,</w:t>
      </w:r>
      <w:r>
        <w:t xml:space="preserve"> un botón para acceder a los datos del paciente y otro botón para borrar al paciente. También existe la posibilidad de añadir pacientes, introduciendo su nombre, apellidos y sexo.</w:t>
      </w:r>
    </w:p>
    <w:p w14:paraId="1960ED5B" w14:textId="77777777" w:rsidR="00065470" w:rsidRDefault="00065470" w:rsidP="0028735F"/>
    <w:p w14:paraId="2D4178A8" w14:textId="1D69A2E0" w:rsidR="00065470" w:rsidRDefault="00BE7488" w:rsidP="0028735F">
      <w:pPr>
        <w:pStyle w:val="Heading4"/>
      </w:pPr>
      <w:r>
        <w:t xml:space="preserve">3.5.1.3  </w:t>
      </w:r>
      <w:r w:rsidR="00065470">
        <w:t>Sección de Datos</w:t>
      </w:r>
    </w:p>
    <w:p w14:paraId="078DCF87" w14:textId="77777777" w:rsidR="00065470" w:rsidRDefault="00065470" w:rsidP="0028735F"/>
    <w:p w14:paraId="665F22A1" w14:textId="4F0ADCAC" w:rsidR="00065470" w:rsidRDefault="003B170A" w:rsidP="0028735F">
      <w:r w:rsidRPr="00E333DA">
        <w:rPr>
          <w:noProof/>
          <w:lang w:val="en-US"/>
        </w:rPr>
        <w:lastRenderedPageBreak/>
        <w:drawing>
          <wp:inline distT="0" distB="0" distL="0" distR="0" wp14:anchorId="6FB1753C" wp14:editId="34767667">
            <wp:extent cx="4455431" cy="5943600"/>
            <wp:effectExtent l="0" t="0" r="0" b="0"/>
            <wp:docPr id="6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456473" cy="5944990"/>
                    </a:xfrm>
                    <a:prstGeom prst="rect">
                      <a:avLst/>
                    </a:prstGeom>
                    <a:noFill/>
                    <a:ln>
                      <a:noFill/>
                    </a:ln>
                  </pic:spPr>
                </pic:pic>
              </a:graphicData>
            </a:graphic>
          </wp:inline>
        </w:drawing>
      </w:r>
    </w:p>
    <w:p w14:paraId="5ECCFE35" w14:textId="77777777" w:rsidR="00065470" w:rsidRDefault="00065470" w:rsidP="0028735F"/>
    <w:p w14:paraId="7941258C" w14:textId="65E0937A" w:rsidR="00065470" w:rsidRPr="00065470" w:rsidRDefault="00065470" w:rsidP="0028735F">
      <w:r>
        <w:t>En la sección de datos tenemos un listado de conjuntos de movimientos (movimientos en los planos Coronal, Transversal y Sagital) con una fecha de medición asociada a cada conjunto. A demás es posible añadir un conjunto de datos con su fecha asociada y borrar un conjunto de datos.</w:t>
      </w:r>
    </w:p>
    <w:p w14:paraId="67E957FB" w14:textId="131CA241" w:rsidR="00850FEB" w:rsidRDefault="00BE7488" w:rsidP="0028735F">
      <w:pPr>
        <w:pStyle w:val="Heading3"/>
      </w:pPr>
      <w:bookmarkStart w:id="171" w:name="_Toc368143445"/>
      <w:r>
        <w:t xml:space="preserve">3.5.2  </w:t>
      </w:r>
      <w:r w:rsidR="003022BA">
        <w:t>Esquema del modelo de datos</w:t>
      </w:r>
      <w:bookmarkEnd w:id="171"/>
    </w:p>
    <w:p w14:paraId="238E9047" w14:textId="50A3490F" w:rsidR="00A2322F" w:rsidRDefault="00BE7488" w:rsidP="00A2322F">
      <w:pPr>
        <w:pStyle w:val="Heading4"/>
        <w:rPr>
          <w:ins w:id="172" w:author="Borja Gonzalez" w:date="2017-09-08T18:13:00Z"/>
        </w:rPr>
      </w:pPr>
      <w:r>
        <w:t xml:space="preserve">3.5.2.1  </w:t>
      </w:r>
      <w:r w:rsidR="00A2322F">
        <w:t>EER – Enhanced Entity-relationship model</w:t>
      </w:r>
    </w:p>
    <w:p w14:paraId="1D79ED7B" w14:textId="77777777" w:rsidR="006C174E" w:rsidRPr="006C174E" w:rsidRDefault="006C174E" w:rsidP="006C174E"/>
    <w:p w14:paraId="59BF1588" w14:textId="4A112F86" w:rsidR="006F3764" w:rsidRDefault="006F3764" w:rsidP="006F3764">
      <w:pPr>
        <w:rPr>
          <w:ins w:id="173" w:author="Borja Gonzalez" w:date="2017-09-27T18:33:00Z"/>
        </w:rPr>
      </w:pPr>
      <w:ins w:id="174" w:author="Borja Gonzalez" w:date="2017-09-27T18:31:00Z">
        <w:r w:rsidRPr="006F3764">
          <w:t>El modelo de Entidad-Relaci</w:t>
        </w:r>
      </w:ins>
      <w:ins w:id="175" w:author="Borja Gonzalez" w:date="2017-09-27T18:32:00Z">
        <w:r w:rsidRPr="006F3764">
          <w:t>ón es una herramienta de análisis usada para crear bases de datos que permite representar las entidades de una base de datos así como la relación entre estas entidades y sus propiedades</w:t>
        </w:r>
      </w:ins>
      <w:ins w:id="176" w:author="Borja Gonzalez" w:date="2017-09-27T18:33:00Z">
        <w:r>
          <w:t>.</w:t>
        </w:r>
      </w:ins>
    </w:p>
    <w:p w14:paraId="105916CD" w14:textId="3DCE6241" w:rsidR="006F3764" w:rsidRDefault="006F3764" w:rsidP="006F3764">
      <w:pPr>
        <w:rPr>
          <w:ins w:id="177" w:author="Borja Gonzalez" w:date="2017-09-27T18:36:00Z"/>
        </w:rPr>
      </w:pPr>
      <w:ins w:id="178" w:author="Borja Gonzalez" w:date="2017-09-27T18:33:00Z">
        <w:r>
          <w:lastRenderedPageBreak/>
          <w:t xml:space="preserve">Una entidad es un tipo de objeto </w:t>
        </w:r>
      </w:ins>
      <w:ins w:id="179" w:author="Borja Gonzalez" w:date="2017-09-27T18:34:00Z">
        <w:r>
          <w:t>que existe en el mundo real y cada entidad esta compuesta por</w:t>
        </w:r>
      </w:ins>
      <w:ins w:id="180" w:author="Borja Gonzalez" w:date="2017-09-27T18:35:00Z">
        <w:r>
          <w:t xml:space="preserve"> una o más propiedades. La relación denota como dos entidades están relacionadas</w:t>
        </w:r>
      </w:ins>
      <w:ins w:id="181" w:author="Borja Gonzalez" w:date="2017-09-27T18:36:00Z">
        <w:r>
          <w:t xml:space="preserve"> y existen tres tipos de relaciones:</w:t>
        </w:r>
      </w:ins>
    </w:p>
    <w:p w14:paraId="5CDA4D25" w14:textId="05EFC7DA" w:rsidR="006F3764" w:rsidRDefault="006F3764" w:rsidP="006F3764">
      <w:pPr>
        <w:pStyle w:val="ListParagraph"/>
        <w:numPr>
          <w:ilvl w:val="0"/>
          <w:numId w:val="8"/>
        </w:numPr>
        <w:rPr>
          <w:ins w:id="182" w:author="Borja Gonzalez" w:date="2017-09-27T18:37:00Z"/>
        </w:rPr>
        <w:pPrChange w:id="183" w:author="Borja Gonzalez" w:date="2017-09-27T18:37:00Z">
          <w:pPr/>
        </w:pPrChange>
      </w:pPr>
      <w:ins w:id="184" w:author="Borja Gonzalez" w:date="2017-09-27T18:37:00Z">
        <w:r>
          <w:t>Uno a uno.</w:t>
        </w:r>
      </w:ins>
    </w:p>
    <w:p w14:paraId="319C1AFA" w14:textId="5E7C2063" w:rsidR="006F3764" w:rsidRDefault="006F3764" w:rsidP="006F3764">
      <w:pPr>
        <w:pStyle w:val="ListParagraph"/>
        <w:numPr>
          <w:ilvl w:val="0"/>
          <w:numId w:val="8"/>
        </w:numPr>
        <w:rPr>
          <w:ins w:id="185" w:author="Borja Gonzalez" w:date="2017-09-27T18:37:00Z"/>
        </w:rPr>
        <w:pPrChange w:id="186" w:author="Borja Gonzalez" w:date="2017-09-27T18:37:00Z">
          <w:pPr/>
        </w:pPrChange>
      </w:pPr>
      <w:ins w:id="187" w:author="Borja Gonzalez" w:date="2017-09-27T18:37:00Z">
        <w:r>
          <w:t>Uno a muchos.</w:t>
        </w:r>
      </w:ins>
    </w:p>
    <w:p w14:paraId="5AD2A7CC" w14:textId="13E8D095" w:rsidR="006F3764" w:rsidRPr="006F3764" w:rsidRDefault="006F3764" w:rsidP="006F3764">
      <w:pPr>
        <w:pStyle w:val="ListParagraph"/>
        <w:numPr>
          <w:ilvl w:val="0"/>
          <w:numId w:val="8"/>
        </w:numPr>
        <w:rPr>
          <w:ins w:id="188" w:author="Borja Gonzalez" w:date="2017-09-27T18:32:00Z"/>
        </w:rPr>
        <w:pPrChange w:id="189" w:author="Borja Gonzalez" w:date="2017-09-27T18:37:00Z">
          <w:pPr/>
        </w:pPrChange>
      </w:pPr>
      <w:ins w:id="190" w:author="Borja Gonzalez" w:date="2017-09-27T18:37:00Z">
        <w:r>
          <w:t>Muchos a much</w:t>
        </w:r>
      </w:ins>
      <w:ins w:id="191" w:author="Borja Gonzalez" w:date="2017-09-27T18:57:00Z">
        <w:r w:rsidR="00280E5F">
          <w:t>o</w:t>
        </w:r>
      </w:ins>
      <w:ins w:id="192" w:author="Borja Gonzalez" w:date="2017-09-27T18:37:00Z">
        <w:r>
          <w:t>s.</w:t>
        </w:r>
      </w:ins>
    </w:p>
    <w:p w14:paraId="0B62F8D5" w14:textId="77777777" w:rsidR="00DE7CD9" w:rsidRPr="00DE7CD9" w:rsidRDefault="00DE7CD9" w:rsidP="0028735F"/>
    <w:p w14:paraId="3D958D56" w14:textId="2B25205A" w:rsidR="00FB5B11" w:rsidRPr="00FB5B11" w:rsidRDefault="00BA2FE4" w:rsidP="0028735F">
      <w:r w:rsidRPr="00DE7CD9">
        <w:rPr>
          <w:noProof/>
          <w:lang w:val="en-US"/>
        </w:rPr>
        <w:drawing>
          <wp:inline distT="0" distB="0" distL="0" distR="0" wp14:anchorId="5F680C10" wp14:editId="2E270CDC">
            <wp:extent cx="5757333" cy="51816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a:extLst>
                        <a:ext uri="{BEBA8EAE-BF5A-486C-A8C5-ECC9F3942E4B}">
                          <a14:imgProps xmlns:a14="http://schemas.microsoft.com/office/drawing/2010/main">
                            <a14:imgLayer r:embed="rId63">
                              <a14:imgEffect>
                                <a14:backgroundRemoval t="3673" b="89929" l="7005" r="89976">
                                  <a14:foregroundMark x1="47705" y1="78081" x2="47705" y2="86611"/>
                                  <a14:foregroundMark x1="47464" y1="45616" x2="45531" y2="46682"/>
                                  <a14:foregroundMark x1="44565" y1="46327" x2="42271" y2="46327"/>
                                  <a14:foregroundMark x1="42391" y1="45853" x2="42271" y2="35071"/>
                                  <a14:foregroundMark x1="42271" y1="34716" x2="42150" y2="23460"/>
                                  <a14:foregroundMark x1="41787" y1="23460" x2="38043" y2="23460"/>
                                  <a14:foregroundMark x1="37923" y1="23223" x2="37802" y2="22393"/>
                                  <a14:foregroundMark x1="47464" y1="49171" x2="45531" y2="48223"/>
                                  <a14:foregroundMark x1="44686" y1="48341" x2="40821" y2="48223"/>
                                  <a14:foregroundMark x1="40821" y1="47749" x2="40700" y2="33175"/>
                                  <a14:foregroundMark x1="40459" y1="32820" x2="40338" y2="24645"/>
                                  <a14:foregroundMark x1="39614" y1="24408" x2="35628" y2="25829"/>
                                  <a14:foregroundMark x1="35507" y1="25948" x2="35507" y2="39692"/>
                                  <a14:foregroundMark x1="9541" y1="12204" x2="9420" y2="30924"/>
                                  <a14:foregroundMark x1="9300" y1="31043" x2="9300" y2="39455"/>
                                  <a14:foregroundMark x1="35386" y1="11967" x2="35507" y2="21801"/>
                                  <a14:foregroundMark x1="35507" y1="15995" x2="35507" y2="15995"/>
                                  <a14:foregroundMark x1="83092" y1="11611" x2="83092" y2="86611"/>
                                  <a14:foregroundMark x1="47585" y1="7464" x2="47585" y2="45379"/>
                                  <a14:foregroundMark x1="42512" y1="30332" x2="42512" y2="30332"/>
                                  <a14:foregroundMark x1="47585" y1="49526" x2="47585" y2="77844"/>
                                  <a14:backgroundMark x1="47464" y1="78199" x2="47464" y2="78199"/>
                                  <a14:backgroundMark x1="47343" y1="79147" x2="47343" y2="79147"/>
                                  <a14:backgroundMark x1="47464" y1="79976" x2="47464" y2="79976"/>
                                  <a14:backgroundMark x1="47343" y1="80687" x2="47343" y2="80687"/>
                                  <a14:backgroundMark x1="47343" y1="81161" x2="47343" y2="81161"/>
                                  <a14:backgroundMark x1="47343" y1="81754" x2="47343" y2="81754"/>
                                  <a14:backgroundMark x1="47343" y1="82583" x2="47343" y2="82583"/>
                                  <a14:backgroundMark x1="47464" y1="83175" x2="47464" y2="83175"/>
                                  <a14:backgroundMark x1="47343" y1="83768" x2="47343" y2="83768"/>
                                  <a14:backgroundMark x1="45531" y1="45972" x2="45531" y2="45972"/>
                                  <a14:backgroundMark x1="43841" y1="41825" x2="43841" y2="41825"/>
                                  <a14:backgroundMark x1="43237" y1="44668" x2="43237" y2="44668"/>
                                  <a14:backgroundMark x1="42874" y1="45616" x2="42874" y2="45616"/>
                                  <a14:backgroundMark x1="36473" y1="21919" x2="36473" y2="21919"/>
                                  <a14:backgroundMark x1="39614" y1="42654" x2="39614" y2="42654"/>
                                  <a14:backgroundMark x1="37923" y1="34123" x2="37923" y2="34123"/>
                                  <a14:backgroundMark x1="38527" y1="29621" x2="38527" y2="29621"/>
                                  <a14:backgroundMark x1="40217" y1="27370" x2="40217" y2="27370"/>
                                  <a14:backgroundMark x1="37560" y1="25829" x2="37560" y2="25829"/>
                                  <a14:backgroundMark x1="36594" y1="30687" x2="36594" y2="30687"/>
                                  <a14:backgroundMark x1="38406" y1="31754" x2="38406" y2="31754"/>
                                  <a14:backgroundMark x1="36715" y1="42180" x2="36715" y2="42180"/>
                                  <a14:backgroundMark x1="38043" y1="40284" x2="38043" y2="40284"/>
                                  <a14:backgroundMark x1="39855" y1="37559" x2="39855" y2="37559"/>
                                  <a14:backgroundMark x1="39855" y1="39573" x2="39855" y2="39573"/>
                                  <a14:backgroundMark x1="39372" y1="40640" x2="39372" y2="40640"/>
                                  <a14:backgroundMark x1="38647" y1="36374" x2="38647" y2="36374"/>
                                  <a14:backgroundMark x1="38527" y1="24882" x2="38527" y2="24882"/>
                                  <a14:backgroundMark x1="37198" y1="37204" x2="37198" y2="37204"/>
                                  <a14:backgroundMark x1="39372" y1="35308" x2="39372" y2="35308"/>
                                  <a14:backgroundMark x1="35990" y1="26896" x2="35990" y2="26896"/>
                                  <a14:backgroundMark x1="38164" y1="29028" x2="38164" y2="29028"/>
                                  <a14:backgroundMark x1="36232" y1="28791" x2="36232" y2="28791"/>
                                  <a14:backgroundMark x1="36232" y1="36256" x2="36232" y2="36256"/>
                                  <a14:backgroundMark x1="35990" y1="34479" x2="35990" y2="34479"/>
                                  <a14:backgroundMark x1="35990" y1="31635" x2="35990" y2="31635"/>
                                  <a14:backgroundMark x1="37560" y1="26422" x2="37560" y2="26422"/>
                                  <a14:backgroundMark x1="39614" y1="25118" x2="39614" y2="25118"/>
                                  <a14:backgroundMark x1="39976" y1="25948" x2="39976" y2="25948"/>
                                  <a14:backgroundMark x1="40097" y1="30806" x2="40097" y2="30806"/>
                                  <a14:backgroundMark x1="40097" y1="33294" x2="40097" y2="33294"/>
                                  <a14:backgroundMark x1="40217" y1="36256" x2="40217" y2="36256"/>
                                  <a14:backgroundMark x1="40097" y1="40284" x2="40097" y2="40284"/>
                                  <a14:backgroundMark x1="45894" y1="51185" x2="45894" y2="51185"/>
                                  <a14:backgroundMark x1="46618" y1="49289" x2="46618" y2="49289"/>
                                  <a14:backgroundMark x1="36232" y1="25948" x2="36232" y2="25948"/>
                                  <a14:backgroundMark x1="35628" y1="25948" x2="35628" y2="25948"/>
                                  <a14:backgroundMark x1="8937" y1="13152" x2="8937" y2="13152"/>
                                  <a14:backgroundMark x1="8937" y1="14100" x2="8937" y2="14100"/>
                                  <a14:backgroundMark x1="9058" y1="15166" x2="9058" y2="15166"/>
                                  <a14:backgroundMark x1="8937" y1="17654" x2="8937" y2="17654"/>
                                  <a14:backgroundMark x1="8937" y1="19787" x2="8937" y2="19787"/>
                                  <a14:backgroundMark x1="8937" y1="21445" x2="8937" y2="21445"/>
                                  <a14:backgroundMark x1="9058" y1="23223" x2="9058" y2="23223"/>
                                  <a14:backgroundMark x1="8937" y1="25355" x2="8937" y2="25355"/>
                                  <a14:backgroundMark x1="9058" y1="26659" x2="9058" y2="26659"/>
                                  <a14:backgroundMark x1="8696" y1="32346" x2="8696" y2="32346"/>
                                  <a14:backgroundMark x1="9058" y1="38744" x2="9058" y2="38744"/>
                                  <a14:backgroundMark x1="9058" y1="36848" x2="9058" y2="36848"/>
                                  <a14:backgroundMark x1="9058" y1="35071" x2="9058" y2="35071"/>
                                  <a14:backgroundMark x1="9058" y1="32938" x2="9058" y2="32938"/>
                                  <a14:backgroundMark x1="8937" y1="30332" x2="8937" y2="30332"/>
                                  <a14:backgroundMark x1="35749" y1="20972" x2="35749" y2="20972"/>
                                  <a14:backgroundMark x1="35507" y1="19431" x2="35507" y2="19431"/>
                                  <a14:backgroundMark x1="35507" y1="18009" x2="35507" y2="18009"/>
                                  <a14:backgroundMark x1="35507" y1="17299" x2="35507" y2="17299"/>
                                  <a14:backgroundMark x1="35507" y1="18483" x2="35507" y2="18483"/>
                                  <a14:backgroundMark x1="35507" y1="20024" x2="35507" y2="20024"/>
                                  <a14:backgroundMark x1="35507" y1="20498" x2="35507" y2="20498"/>
                                  <a14:backgroundMark x1="35628" y1="21445" x2="35628" y2="21445"/>
                                  <a14:backgroundMark x1="35386" y1="12559" x2="35386" y2="12559"/>
                                  <a14:backgroundMark x1="35386" y1="11967" x2="35386" y2="11967"/>
                                  <a14:backgroundMark x1="35386" y1="13152" x2="35386" y2="13152"/>
                                  <a14:backgroundMark x1="35386" y1="13744" x2="35386" y2="13744"/>
                                  <a14:backgroundMark x1="35386" y1="14455" x2="35386" y2="14455"/>
                                  <a14:backgroundMark x1="35507" y1="18839" x2="35507" y2="18839"/>
                                  <a14:backgroundMark x1="35386" y1="14929" x2="35386" y2="14929"/>
                                  <a14:backgroundMark x1="35507" y1="16232" x2="35507" y2="16232"/>
                                  <a14:backgroundMark x1="35507" y1="16825" x2="35507" y2="16825"/>
                                  <a14:backgroundMark x1="84300" y1="82938" x2="84300" y2="82938"/>
                                  <a14:backgroundMark x1="83937" y1="79384" x2="83937" y2="79384"/>
                                  <a14:backgroundMark x1="83937" y1="74289" x2="83937" y2="74289"/>
                                  <a14:backgroundMark x1="45773" y1="41706" x2="45773" y2="41706"/>
                                  <a14:backgroundMark x1="38527" y1="8531" x2="38527" y2="8531"/>
                                  <a14:backgroundMark x1="43237" y1="8649" x2="43237" y2="8649"/>
                                  <a14:backgroundMark x1="45652" y1="8768" x2="45652" y2="8768"/>
                                  <a14:backgroundMark x1="35507" y1="8886" x2="35507" y2="8886"/>
                                  <a14:backgroundMark x1="36111" y1="10190" x2="36111" y2="10190"/>
                                  <a14:backgroundMark x1="39614" y1="10900" x2="39614" y2="10900"/>
                                  <a14:backgroundMark x1="46256" y1="10782" x2="46256" y2="10782"/>
                                  <a14:backgroundMark x1="47222" y1="11137" x2="47222" y2="11137"/>
                                  <a14:backgroundMark x1="47222" y1="8057" x2="47222" y2="8057"/>
                                  <a14:backgroundMark x1="47222" y1="9123" x2="47222" y2="9123"/>
                                  <a14:backgroundMark x1="47343" y1="8531" x2="47343" y2="8531"/>
                                  <a14:backgroundMark x1="47343" y1="10071" x2="47343" y2="10071"/>
                                  <a14:backgroundMark x1="47464" y1="10664" x2="47464" y2="10664"/>
                                  <a14:backgroundMark x1="47343" y1="12085" x2="47343" y2="12085"/>
                                  <a14:backgroundMark x1="47343" y1="13389" x2="47343" y2="13389"/>
                                  <a14:backgroundMark x1="47343" y1="12678" x2="47343" y2="12678"/>
                                  <a14:backgroundMark x1="47343" y1="14218" x2="47343" y2="14218"/>
                                  <a14:backgroundMark x1="47343" y1="17773" x2="47343" y2="17773"/>
                                  <a14:backgroundMark x1="47343" y1="19194" x2="47343" y2="19194"/>
                                  <a14:backgroundMark x1="47343" y1="15877" x2="47343" y2="15877"/>
                                  <a14:backgroundMark x1="47343" y1="14692" x2="47343" y2="14692"/>
                                  <a14:backgroundMark x1="47343" y1="16943" x2="47343" y2="16943"/>
                                  <a14:backgroundMark x1="37802" y1="21445" x2="37802" y2="21445"/>
                                  <a14:backgroundMark x1="38043" y1="22156" x2="38043" y2="22156"/>
                                  <a14:backgroundMark x1="38768" y1="22986" x2="38768" y2="22986"/>
                                  <a14:backgroundMark x1="38043" y1="23104" x2="38043" y2="23104"/>
                                  <a14:backgroundMark x1="37923" y1="22393" x2="37923" y2="22393"/>
                                  <a14:backgroundMark x1="38043" y1="22749" x2="38043" y2="22749"/>
                                  <a14:backgroundMark x1="41908" y1="20853" x2="41908" y2="20853"/>
                                  <a14:backgroundMark x1="41908" y1="22749" x2="41908" y2="22749"/>
                                  <a14:backgroundMark x1="44686" y1="23460" x2="44686" y2="23460"/>
                                  <a14:backgroundMark x1="47343" y1="19668" x2="47343" y2="19668"/>
                                  <a14:backgroundMark x1="47343" y1="21090" x2="47343" y2="21090"/>
                                  <a14:backgroundMark x1="47343" y1="22275" x2="47343" y2="22275"/>
                                  <a14:backgroundMark x1="42633" y1="24526" x2="42633" y2="24526"/>
                                  <a14:backgroundMark x1="42512" y1="26777" x2="42512" y2="26777"/>
                                  <a14:backgroundMark x1="42633" y1="25118" x2="42633" y2="25118"/>
                                  <a14:backgroundMark x1="43237" y1="27607" x2="43237" y2="27607"/>
                                  <a14:backgroundMark x1="42512" y1="25829" x2="42512" y2="25829"/>
                                  <a14:backgroundMark x1="46256" y1="27370" x2="46256" y2="27370"/>
                                  <a14:backgroundMark x1="44928" y1="31872" x2="44928" y2="31872"/>
                                  <a14:backgroundMark x1="43116" y1="30806" x2="43116" y2="30806"/>
                                  <a14:backgroundMark x1="46014" y1="29384" x2="46014" y2="29384"/>
                                  <a14:backgroundMark x1="42633" y1="28081" x2="42633" y2="28081"/>
                                  <a14:backgroundMark x1="42633" y1="29739" x2="42633" y2="29739"/>
                                  <a14:backgroundMark x1="42633" y1="31991" x2="42633" y2="31991"/>
                                  <a14:backgroundMark x1="42754" y1="34123" x2="42754" y2="34123"/>
                                  <a14:backgroundMark x1="42995" y1="32701" x2="42995" y2="32701"/>
                                  <a14:backgroundMark x1="47343" y1="23223" x2="47343" y2="23223"/>
                                  <a14:backgroundMark x1="47343" y1="24645" x2="47343" y2="24645"/>
                                  <a14:backgroundMark x1="47343" y1="25474" x2="47343" y2="25474"/>
                                  <a14:backgroundMark x1="47222" y1="27251" x2="47222" y2="27251"/>
                                  <a14:backgroundMark x1="47222" y1="26185" x2="47222" y2="26185"/>
                                  <a14:backgroundMark x1="47222" y1="26659" x2="47222" y2="26659"/>
                                  <a14:backgroundMark x1="47343" y1="27962" x2="47343" y2="27962"/>
                                  <a14:backgroundMark x1="47343" y1="30213" x2="47343" y2="30213"/>
                                  <a14:backgroundMark x1="47343" y1="29147" x2="47343" y2="29147"/>
                                  <a14:backgroundMark x1="46739" y1="31754" x2="46739" y2="31754"/>
                                  <a14:backgroundMark x1="42874" y1="33294" x2="42874" y2="33294"/>
                                  <a14:backgroundMark x1="47222" y1="31398" x2="47222" y2="31398"/>
                                  <a14:backgroundMark x1="47343" y1="32464" x2="47343" y2="32464"/>
                                  <a14:backgroundMark x1="47343" y1="34123" x2="47343" y2="34123"/>
                                  <a14:backgroundMark x1="42633" y1="34597" x2="42633" y2="34597"/>
                                  <a14:backgroundMark x1="42512" y1="36137" x2="42512" y2="36137"/>
                                  <a14:backgroundMark x1="42391" y1="34953" x2="42391" y2="34953"/>
                                  <a14:backgroundMark x1="42391" y1="32583" x2="42391" y2="32583"/>
                                  <a14:backgroundMark x1="42391" y1="33531" x2="42391" y2="33531"/>
                                  <a14:backgroundMark x1="42512" y1="35308" x2="42512" y2="35308"/>
                                  <a14:backgroundMark x1="42512" y1="36730" x2="42512" y2="36730"/>
                                  <a14:backgroundMark x1="47222" y1="35071" x2="47222" y2="35071"/>
                                  <a14:backgroundMark x1="47222" y1="36848" x2="47222" y2="36848"/>
                                  <a14:backgroundMark x1="47343" y1="36019" x2="47343" y2="36019"/>
                                  <a14:backgroundMark x1="47343" y1="38507" x2="47343" y2="38507"/>
                                  <a14:backgroundMark x1="46618" y1="37322" x2="46618" y2="37322"/>
                                  <a14:backgroundMark x1="42754" y1="37796" x2="42754" y2="37796"/>
                                  <a14:backgroundMark x1="42271" y1="38152" x2="42271" y2="38152"/>
                                  <a14:backgroundMark x1="42512" y1="38744" x2="42512" y2="38744"/>
                                  <a14:backgroundMark x1="42633" y1="39455" x2="42633" y2="39455"/>
                                  <a14:backgroundMark x1="43841" y1="38744" x2="43841" y2="38744"/>
                                  <a14:backgroundMark x1="44807" y1="39100" x2="44807" y2="39100"/>
                                  <a14:backgroundMark x1="46135" y1="39692" x2="46135" y2="39692"/>
                                  <a14:backgroundMark x1="47101" y1="39810" x2="47101" y2="39810"/>
                                  <a14:backgroundMark x1="47343" y1="37559" x2="47343" y2="37559"/>
                                  <a14:backgroundMark x1="42512" y1="41588" x2="42512" y2="41588"/>
                                  <a14:backgroundMark x1="42633" y1="43957" x2="42633" y2="43957"/>
                                  <a14:backgroundMark x1="42512" y1="44787" x2="42512" y2="44787"/>
                                  <a14:backgroundMark x1="45531" y1="44313" x2="45531" y2="44313"/>
                                  <a14:backgroundMark x1="47222" y1="43128" x2="47222" y2="43128"/>
                                  <a14:backgroundMark x1="47343" y1="39100" x2="47343" y2="39100"/>
                                  <a14:backgroundMark x1="47343" y1="40640" x2="47343" y2="40640"/>
                                  <a14:backgroundMark x1="47464" y1="42062" x2="47464" y2="42062"/>
                                  <a14:backgroundMark x1="47343" y1="43957" x2="47343" y2="43957"/>
                                  <a14:backgroundMark x1="47222" y1="44787" x2="47222" y2="44787"/>
                                  <a14:backgroundMark x1="46981" y1="45261" x2="46981" y2="45261"/>
                                  <a14:backgroundMark x1="46498" y1="45498" x2="46498" y2="45498"/>
                                  <a14:backgroundMark x1="42512" y1="45853" x2="42512" y2="45853"/>
                                  <a14:backgroundMark x1="42391" y1="42773" x2="42391" y2="42773"/>
                                  <a14:backgroundMark x1="42391" y1="39810" x2="42391" y2="39810"/>
                                  <a14:backgroundMark x1="42391" y1="37441" x2="42391" y2="37441"/>
                                  <a14:backgroundMark x1="40338" y1="43128" x2="40338" y2="43128"/>
                                  <a14:backgroundMark x1="42391" y1="31161" x2="42391" y2="31161"/>
                                  <a14:backgroundMark x1="83454" y1="13389" x2="83454" y2="13389"/>
                                  <a14:backgroundMark x1="84300" y1="13389" x2="84300" y2="13389"/>
                                  <a14:backgroundMark x1="83454" y1="14573" x2="83454" y2="14573"/>
                                  <a14:backgroundMark x1="83333" y1="19194" x2="83333" y2="19194"/>
                                  <a14:backgroundMark x1="83333" y1="26303" x2="83333" y2="26303"/>
                                  <a14:backgroundMark x1="46981" y1="65521" x2="46981" y2="65521"/>
                                  <a14:backgroundMark x1="47222" y1="84716" x2="47222" y2="84716"/>
                                  <a14:backgroundMark x1="47343" y1="85900" x2="47343" y2="85900"/>
                                  <a14:backgroundMark x1="47101" y1="76896" x2="47101" y2="76896"/>
                                  <a14:backgroundMark x1="47222" y1="74763" x2="47222" y2="74763"/>
                                  <a14:backgroundMark x1="47222" y1="76185" x2="47222" y2="76185"/>
                                  <a14:backgroundMark x1="47343" y1="73341" x2="47343" y2="73341"/>
                                  <a14:backgroundMark x1="47343" y1="75355" x2="47343" y2="75355"/>
                                  <a14:backgroundMark x1="47222" y1="71445" x2="47222" y2="71445"/>
                                  <a14:backgroundMark x1="47343" y1="71919" x2="47343" y2="71919"/>
                                  <a14:backgroundMark x1="47343" y1="69194" x2="47343" y2="69194"/>
                                  <a14:backgroundMark x1="47343" y1="67180" x2="47343" y2="67180"/>
                                  <a14:backgroundMark x1="47343" y1="70379" x2="47343" y2="70379"/>
                                  <a14:backgroundMark x1="47343" y1="67891" x2="47343" y2="67891"/>
                                  <a14:backgroundMark x1="47343" y1="65047" x2="47343" y2="65047"/>
                                  <a14:backgroundMark x1="47343" y1="66232" x2="47343" y2="66232"/>
                                  <a14:backgroundMark x1="47343" y1="64218" x2="47343" y2="64218"/>
                                  <a14:backgroundMark x1="47343" y1="62915" x2="47343" y2="62915"/>
                                  <a14:backgroundMark x1="47343" y1="61611" x2="47343" y2="61611"/>
                                  <a14:backgroundMark x1="47343" y1="59953" x2="47343" y2="59953"/>
                                  <a14:backgroundMark x1="47343" y1="58294" x2="47343" y2="58294"/>
                                  <a14:backgroundMark x1="47222" y1="56280" x2="47222" y2="56280"/>
                                  <a14:backgroundMark x1="47343" y1="57227" x2="47343" y2="57227"/>
                                  <a14:backgroundMark x1="47343" y1="54976" x2="47343" y2="54976"/>
                                  <a14:backgroundMark x1="47464" y1="53673" x2="47464" y2="53673"/>
                                  <a14:backgroundMark x1="47464" y1="52370" x2="47464" y2="52370"/>
                                  <a14:backgroundMark x1="47343" y1="51066" x2="47343" y2="51066"/>
                                  <a14:backgroundMark x1="47343" y1="50118" x2="47343" y2="50118"/>
                                  <a14:backgroundMark x1="47222" y1="49408" x2="47222" y2="49408"/>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5757738" cy="5181965"/>
                    </a:xfrm>
                    <a:prstGeom prst="rect">
                      <a:avLst/>
                    </a:prstGeom>
                    <a:noFill/>
                    <a:ln>
                      <a:noFill/>
                    </a:ln>
                    <a:extLst>
                      <a:ext uri="{FAA26D3D-D897-4be2-8F04-BA451C77F1D7}">
                        <ma14:placeholderFlag xmlns:ma14="http://schemas.microsoft.com/office/mac/drawingml/2011/main"/>
                      </a:ext>
                    </a:extLst>
                  </pic:spPr>
                </pic:pic>
              </a:graphicData>
            </a:graphic>
          </wp:inline>
        </w:drawing>
      </w:r>
    </w:p>
    <w:p w14:paraId="27A0BF69" w14:textId="77777777" w:rsidR="00A562AB" w:rsidRDefault="00A562AB" w:rsidP="0028735F">
      <w:pPr>
        <w:rPr>
          <w:ins w:id="193" w:author="Borja Gonzalez" w:date="2017-09-08T18:30:00Z"/>
        </w:rPr>
      </w:pPr>
    </w:p>
    <w:p w14:paraId="43BBA575" w14:textId="07DF2C48" w:rsidR="00850FEB" w:rsidRDefault="0036703B" w:rsidP="0028735F">
      <w:r>
        <w:t>La base de datos está formada por dos tablas</w:t>
      </w:r>
      <w:ins w:id="194" w:author="Borja Gonzalez" w:date="2017-09-27T18:57:00Z">
        <w:r w:rsidR="006972A5">
          <w:t xml:space="preserve"> o entidades</w:t>
        </w:r>
      </w:ins>
      <w:r w:rsidR="003F7C6A">
        <w:t xml:space="preserve"> relacionadas (</w:t>
      </w:r>
      <w:ins w:id="195" w:author="Borja Gonzalez" w:date="2017-09-27T18:57:00Z">
        <w:r w:rsidR="006972A5">
          <w:t>Uno a muchos</w:t>
        </w:r>
      </w:ins>
      <w:del w:id="196" w:author="Borja Gonzalez" w:date="2017-09-27T18:57:00Z">
        <w:r w:rsidR="003F7C6A" w:rsidDel="006972A5">
          <w:delText>1…n</w:delText>
        </w:r>
      </w:del>
      <w:r w:rsidR="003F7C6A">
        <w:t xml:space="preserve">) , lo que quiere decir que por cada paciente podrán existir varios sets de datos. En este tipo de relaciones siempre existe un Foreign Key, que </w:t>
      </w:r>
      <w:r w:rsidR="00A562AB">
        <w:t>es la clave</w:t>
      </w:r>
      <w:r w:rsidR="003F7C6A">
        <w:t xml:space="preserve"> que relaciona el set de datos con el paciente.</w:t>
      </w:r>
      <w:r w:rsidR="00E333DA">
        <w:t xml:space="preserve"> </w:t>
      </w:r>
    </w:p>
    <w:p w14:paraId="0B7FACF4" w14:textId="77777777" w:rsidR="004357C6" w:rsidRDefault="004357C6" w:rsidP="0028735F"/>
    <w:p w14:paraId="6BE6D26F" w14:textId="29F96B95" w:rsidR="004357C6" w:rsidRDefault="004357C6" w:rsidP="00A9060F">
      <w:pPr>
        <w:pStyle w:val="Heading4"/>
      </w:pPr>
      <w:r>
        <w:t>3.5.2.2. Tabla de pacientes</w:t>
      </w:r>
    </w:p>
    <w:p w14:paraId="60A0FDE8" w14:textId="77777777" w:rsidR="004357C6" w:rsidRDefault="004357C6" w:rsidP="00A9060F"/>
    <w:p w14:paraId="1B3991C3" w14:textId="366C7C74" w:rsidR="004357C6" w:rsidRDefault="004357C6" w:rsidP="00A9060F">
      <w:r>
        <w:t>La tabla de pacientes consiste de los siguientes elementos</w:t>
      </w:r>
      <w:ins w:id="197" w:author="Borja Gonzalez" w:date="2017-09-27T18:57:00Z">
        <w:r w:rsidR="006972A5">
          <w:t xml:space="preserve"> o </w:t>
        </w:r>
      </w:ins>
      <w:ins w:id="198" w:author="Borja Gonzalez" w:date="2017-09-27T18:58:00Z">
        <w:r w:rsidR="006972A5">
          <w:t>propiedades</w:t>
        </w:r>
      </w:ins>
      <w:r>
        <w:t>:</w:t>
      </w:r>
    </w:p>
    <w:p w14:paraId="44F143B0" w14:textId="77777777" w:rsidR="004357C6" w:rsidRDefault="004357C6" w:rsidP="00A9060F"/>
    <w:p w14:paraId="08408E68" w14:textId="50FF2B08" w:rsidR="004357C6" w:rsidRDefault="004357C6" w:rsidP="00A9060F">
      <w:pPr>
        <w:rPr>
          <w:ins w:id="199" w:author="Borja Gonzalez" w:date="2017-09-26T15:52:00Z"/>
        </w:rPr>
      </w:pPr>
      <w:r w:rsidRPr="00A9060F">
        <w:rPr>
          <w:b/>
          <w:u w:val="single"/>
        </w:rPr>
        <w:t>Id</w:t>
      </w:r>
      <w:r>
        <w:t xml:space="preserve">: Identificador único </w:t>
      </w:r>
      <w:r w:rsidR="00A9060F">
        <w:t xml:space="preserve">(“PRIMARY KEY”) </w:t>
      </w:r>
      <w:r>
        <w:t>para distinguir a cada paciente que consiste en un tipo de dato entero. Este dato también es del tipo “AUTOINCREMENT” que permite que al introducir un paciente en la base de datos se le asigne id automáticamente que no exista y se le asignará el valor más alto de id existente mas uno. Este dato tiene asignada la característica “NOT NULL” para que no se permita que el campo esté vacío.</w:t>
      </w:r>
    </w:p>
    <w:p w14:paraId="6D7802B9" w14:textId="77777777" w:rsidR="0087181C" w:rsidRDefault="0087181C" w:rsidP="00A9060F"/>
    <w:p w14:paraId="4DE0D0D6" w14:textId="44B8701E" w:rsidR="004357C6" w:rsidRDefault="004357C6" w:rsidP="00A9060F">
      <w:pPr>
        <w:rPr>
          <w:ins w:id="200" w:author="Borja Gonzalez" w:date="2017-09-26T15:52:00Z"/>
        </w:rPr>
      </w:pPr>
      <w:r w:rsidRPr="00A9060F">
        <w:rPr>
          <w:b/>
          <w:u w:val="single"/>
        </w:rPr>
        <w:t>Nombre:</w:t>
      </w:r>
      <w:r>
        <w:t xml:space="preserve"> Campo de tipo texto que corresponde al nombre del paciente. Este dato tiene asignada la característica “NOT NULL” para que no se permita que el campo esté vacío.</w:t>
      </w:r>
    </w:p>
    <w:p w14:paraId="300D5F1B" w14:textId="77777777" w:rsidR="0087181C" w:rsidRDefault="0087181C" w:rsidP="00A9060F"/>
    <w:p w14:paraId="24F070E2" w14:textId="58FF1BF8" w:rsidR="004357C6" w:rsidRDefault="004357C6" w:rsidP="00A9060F">
      <w:pPr>
        <w:rPr>
          <w:ins w:id="201" w:author="Borja Gonzalez" w:date="2017-09-26T15:52:00Z"/>
        </w:rPr>
      </w:pPr>
      <w:r w:rsidRPr="00A9060F">
        <w:rPr>
          <w:b/>
          <w:u w:val="single"/>
        </w:rPr>
        <w:t>Apellido:</w:t>
      </w:r>
      <w:r>
        <w:t xml:space="preserve"> Campo de tipo texto que corresponde a los apellidos del paciente. Este dato tiene asignada la característica “NOT NULL” para que no se permita que el campo esté vacío.</w:t>
      </w:r>
    </w:p>
    <w:p w14:paraId="2AD2A105" w14:textId="77777777" w:rsidR="0087181C" w:rsidRDefault="0087181C" w:rsidP="00A9060F"/>
    <w:p w14:paraId="33004C97" w14:textId="4B1CBA40" w:rsidR="004357C6" w:rsidRDefault="004357C6" w:rsidP="00A9060F">
      <w:r w:rsidRPr="00A9060F">
        <w:rPr>
          <w:b/>
          <w:u w:val="single"/>
        </w:rPr>
        <w:t>Sexo:</w:t>
      </w:r>
      <w:r>
        <w:t xml:space="preserve"> Campo de tipo texto que corresponde al sexo del paciente. Contiene uno de dos valores posibles (h o m). </w:t>
      </w:r>
      <w:r w:rsidR="00A9060F">
        <w:t>Este dato tiene asignada la característica “NOT NULL” para que no se permita que el campo esté vacío.</w:t>
      </w:r>
    </w:p>
    <w:p w14:paraId="282210CD" w14:textId="77777777" w:rsidR="00A9060F" w:rsidRDefault="00A9060F" w:rsidP="00A9060F"/>
    <w:p w14:paraId="66B10A00" w14:textId="20FB7BA5" w:rsidR="00A9060F" w:rsidRDefault="00A9060F" w:rsidP="00A9060F">
      <w:pPr>
        <w:pStyle w:val="Heading4"/>
      </w:pPr>
      <w:r>
        <w:t>3.5.2.3. Tabla de datos de pacientes</w:t>
      </w:r>
    </w:p>
    <w:p w14:paraId="3D943212" w14:textId="77777777" w:rsidR="00A9060F" w:rsidRDefault="00A9060F" w:rsidP="009370C0"/>
    <w:p w14:paraId="7951BAA5" w14:textId="7AEF40A2" w:rsidR="00A9060F" w:rsidRPr="00A9060F" w:rsidRDefault="00A9060F" w:rsidP="009370C0">
      <w:r>
        <w:t>La tabla de datos de los pacientes consiste de los siguientes elementos</w:t>
      </w:r>
      <w:ins w:id="202" w:author="Borja Gonzalez" w:date="2017-09-27T18:58:00Z">
        <w:r w:rsidR="006972A5">
          <w:t xml:space="preserve"> o propiedades</w:t>
        </w:r>
      </w:ins>
      <w:bookmarkStart w:id="203" w:name="_GoBack"/>
      <w:bookmarkEnd w:id="203"/>
      <w:r>
        <w:t>:</w:t>
      </w:r>
    </w:p>
    <w:p w14:paraId="72EA48E5" w14:textId="77777777" w:rsidR="00A9060F" w:rsidRDefault="00A9060F" w:rsidP="009370C0"/>
    <w:p w14:paraId="6AC3258E" w14:textId="77DF2703" w:rsidR="00A9060F" w:rsidRDefault="00A9060F" w:rsidP="009370C0">
      <w:r w:rsidRPr="009370C0">
        <w:rPr>
          <w:b/>
          <w:u w:val="single"/>
        </w:rPr>
        <w:t>Id_datos:</w:t>
      </w:r>
      <w:r>
        <w:t xml:space="preserve"> </w:t>
      </w:r>
      <w:r w:rsidR="002168F5">
        <w:t>Identificador único (“PRIMARY KEY”) para distinguir a cada sesión de datos que consiste en un tipo de dato entero. Este dato también es del tipo “AUTOINCREMENT” que permite que al introducir un paciente en la base de datos se le asigne id automáticamente que no exista y se le asignará el valor más alto de id existente mas uno. Este dato tiene asignada la característica “NOT NULL” para que no se permita que el campo esté vacío.</w:t>
      </w:r>
    </w:p>
    <w:p w14:paraId="46E88F9B" w14:textId="77777777" w:rsidR="002168F5" w:rsidRDefault="002168F5" w:rsidP="009370C0"/>
    <w:p w14:paraId="62DA0E57" w14:textId="3BFD7EA1" w:rsidR="002168F5" w:rsidRDefault="002168F5" w:rsidP="009370C0">
      <w:r w:rsidRPr="009370C0">
        <w:rPr>
          <w:b/>
          <w:u w:val="single"/>
        </w:rPr>
        <w:t>Time_ms:</w:t>
      </w:r>
      <w:r>
        <w:t xml:space="preserve"> Campo de tipo texto que corresponde a un array de valores de instantes de tiempo en milisegundos</w:t>
      </w:r>
      <w:r w:rsidR="0087181C">
        <w:t>, que corresponden a una sesión de movimiento. Para la base de datos, este campo es una cadena de texto muy larga, pero cuando la aplicación extrae estos datos de la base de datos</w:t>
      </w:r>
      <w:r w:rsidR="00FC0B72">
        <w:t>,</w:t>
      </w:r>
      <w:r w:rsidR="0087181C">
        <w:t xml:space="preserve"> los separa y los almacena en un array. Este dato tiene asignada la característica “NOT NULL” para que no se permita que el campo esté vacío.</w:t>
      </w:r>
    </w:p>
    <w:p w14:paraId="565C9DB3" w14:textId="77777777" w:rsidR="0087181C" w:rsidRDefault="0087181C" w:rsidP="009370C0"/>
    <w:p w14:paraId="3DEF9276" w14:textId="2CFC3EFF" w:rsidR="0087181C" w:rsidRDefault="0087181C" w:rsidP="009370C0">
      <w:r w:rsidRPr="009370C0">
        <w:rPr>
          <w:b/>
          <w:u w:val="single"/>
        </w:rPr>
        <w:t>Coronal:</w:t>
      </w:r>
      <w:r>
        <w:t xml:space="preserve"> </w:t>
      </w:r>
      <w:r w:rsidR="00FC0B72">
        <w:t>Campo de tipo texto que corresponde a un array de valores que corresponden a una medida en grados del movimiento cervical en el plano coronal, que corresponden a una sesión de movimiento. Para la base de datos, este campo es una cadena de texto muy larga, pero cuando la aplicación extrae estos datos de la base de datos, los separa y los almacena en un array. Este dato tiene asignada la característica “NOT NULL” para que no se permita que el campo esté vacío.</w:t>
      </w:r>
    </w:p>
    <w:p w14:paraId="64098BFC" w14:textId="77777777" w:rsidR="00FC0B72" w:rsidRDefault="00FC0B72" w:rsidP="009370C0"/>
    <w:p w14:paraId="03FD76A5" w14:textId="32A5AB75" w:rsidR="00FC0B72" w:rsidRDefault="00FC0B72" w:rsidP="00FC0B72">
      <w:r w:rsidRPr="00B41153">
        <w:rPr>
          <w:b/>
          <w:u w:val="single"/>
        </w:rPr>
        <w:t>Sagital:</w:t>
      </w:r>
      <w:r>
        <w:t xml:space="preserve"> Campo de tipo texto que corresponde a un array de valores que corresponden a una medida en grados del movimiento cervical en el plano sagital, que corresponden a una sesión de movimiento. Para la base de datos, este campo es una cadena de texto muy larga, pero cuando la aplicación extrae estos datos de la base de datos, los separa y los almacena en un array. Este dato tiene asignada la característica “NOT NULL” para que no se permita que el campo esté vacío.</w:t>
      </w:r>
    </w:p>
    <w:p w14:paraId="18AF6BB1" w14:textId="77777777" w:rsidR="00FC0B72" w:rsidRDefault="00FC0B72" w:rsidP="00FC0B72"/>
    <w:p w14:paraId="05498892" w14:textId="0E5EFCF3" w:rsidR="00FC0B72" w:rsidRDefault="00FC0B72" w:rsidP="00FC0B72">
      <w:r w:rsidRPr="00B41153">
        <w:rPr>
          <w:b/>
          <w:u w:val="single"/>
        </w:rPr>
        <w:t>Transversal:</w:t>
      </w:r>
      <w:r>
        <w:t xml:space="preserve"> Campo de tipo texto que corresponde a un array de valores que corresponden a una medida en grados del movimiento cervical en el plano transversal, que corresponden a una sesión de movimiento. Para la base de datos, este campo es una cadena de texto muy larga, pero cuando la aplicación extrae estos datos de la base de datos, los separa y los almacena en un array. Este dato tiene asignada la característica “NOT NULL” para que no se permita que el campo esté vacío.</w:t>
      </w:r>
    </w:p>
    <w:p w14:paraId="1CC32405" w14:textId="77777777" w:rsidR="00FC0B72" w:rsidRDefault="00FC0B72" w:rsidP="00FC0B72"/>
    <w:p w14:paraId="5D4C2A19" w14:textId="2C2E24A6" w:rsidR="00FC0B72" w:rsidRDefault="009370C0" w:rsidP="00B41153">
      <w:r>
        <w:rPr>
          <w:b/>
          <w:u w:val="single"/>
        </w:rPr>
        <w:t xml:space="preserve">N_Paciente: </w:t>
      </w:r>
      <w:r w:rsidR="000F4647">
        <w:t xml:space="preserve">Este dato corresponde al mismo que id en la tabla de pacientes, por lo tanto es del mismo tipo y tiene los mismos atributos, excepto “AUTOINCREMENT” y “PRIMARY KEY” ya que para la tabla en cuestión este datos se puede repetir </w:t>
      </w:r>
      <w:r w:rsidR="00F56CA6">
        <w:t>debido a</w:t>
      </w:r>
      <w:r w:rsidR="000F4647">
        <w:t xml:space="preserve"> que para cada paciente único pueden existir varias sesiones de movimientos.</w:t>
      </w:r>
    </w:p>
    <w:p w14:paraId="0140B0C7" w14:textId="77777777" w:rsidR="00F56CA6" w:rsidRDefault="00F56CA6" w:rsidP="00B41153"/>
    <w:p w14:paraId="29CA65D0" w14:textId="11047D83" w:rsidR="00F56CA6" w:rsidRDefault="00F56CA6" w:rsidP="00B41153">
      <w:r w:rsidRPr="00B41153">
        <w:rPr>
          <w:b/>
          <w:u w:val="single"/>
        </w:rPr>
        <w:t>Fecha:</w:t>
      </w:r>
      <w:r>
        <w:t xml:space="preserve"> Campo de tipo texto que corresponde a la fecha de una sesión de movimiento. Este dato tiene asignada la característica “NOT NULL” para que no se permita que el campo esté vacío.</w:t>
      </w:r>
    </w:p>
    <w:p w14:paraId="744FD344" w14:textId="77777777" w:rsidR="00F56CA6" w:rsidRDefault="00F56CA6" w:rsidP="00B41153"/>
    <w:p w14:paraId="281B64CE" w14:textId="77777777" w:rsidR="00F56CA6" w:rsidRDefault="00F56CA6" w:rsidP="00F56CA6">
      <w:r w:rsidRPr="00B41153">
        <w:rPr>
          <w:b/>
          <w:u w:val="single"/>
        </w:rPr>
        <w:t>Max_c:</w:t>
      </w:r>
      <w:r>
        <w:t xml:space="preserve"> Campo de tipo punto flotante que corresponde al ángulo máximo alcanzado para el rango de movimiento en el plano coronal. Este dato tiene asignada la característica “NOT NULL” para que no se permita que el campo esté vacío.</w:t>
      </w:r>
    </w:p>
    <w:p w14:paraId="3568DF40" w14:textId="06143C29" w:rsidR="00F56CA6" w:rsidRDefault="00F56CA6" w:rsidP="00B41153"/>
    <w:p w14:paraId="38CC6706" w14:textId="2519E7F7" w:rsidR="00F56CA6" w:rsidRDefault="00F56CA6" w:rsidP="00F56CA6">
      <w:r w:rsidRPr="00B41153">
        <w:rPr>
          <w:b/>
          <w:u w:val="single"/>
        </w:rPr>
        <w:t>Min_c:</w:t>
      </w:r>
      <w:r>
        <w:t xml:space="preserve"> Campo de tipo punto flotante que corresponde al ángulo mínimo alcanzado para el rango de movimiento en el plano coronal. Este dato tiene asignada la característica “NOT NULL” para que no se permita que el campo esté vacío.</w:t>
      </w:r>
    </w:p>
    <w:p w14:paraId="6DE4B0D1" w14:textId="77777777" w:rsidR="00F56CA6" w:rsidRDefault="00F56CA6" w:rsidP="00F56CA6"/>
    <w:p w14:paraId="7846B23D" w14:textId="657CDF00" w:rsidR="00F56CA6" w:rsidRDefault="00F56CA6" w:rsidP="00F56CA6">
      <w:r w:rsidRPr="00B41153">
        <w:rPr>
          <w:b/>
          <w:u w:val="single"/>
        </w:rPr>
        <w:t>Max_s:</w:t>
      </w:r>
      <w:r>
        <w:t xml:space="preserve"> Campo de tipo punto flotante que corresponde al ángulo máximo alcanzado para el rango de movimiento en el plano sagital. Este dato tiene asignada la característica “NOT NULL” para que no se permita que el campo esté vacío.</w:t>
      </w:r>
    </w:p>
    <w:p w14:paraId="0283F93E" w14:textId="77777777" w:rsidR="00F56CA6" w:rsidRDefault="00F56CA6" w:rsidP="00F56CA6"/>
    <w:p w14:paraId="630F713F" w14:textId="0D99CE2D" w:rsidR="00F56CA6" w:rsidRDefault="00F56CA6" w:rsidP="00F56CA6">
      <w:r w:rsidRPr="00B41153">
        <w:rPr>
          <w:b/>
          <w:u w:val="single"/>
        </w:rPr>
        <w:t>Min_s:</w:t>
      </w:r>
      <w:r>
        <w:t xml:space="preserve"> Campo de tipo punto flotante que corresponde al ángulo mínimo alcanzado para el rango de movimiento en el plano sagital. Este dato tiene asignada la característica “NOT NULL” para que no se permita que el campo esté vacío.</w:t>
      </w:r>
    </w:p>
    <w:p w14:paraId="60873ADC" w14:textId="77777777" w:rsidR="00F56CA6" w:rsidRDefault="00F56CA6" w:rsidP="00F56CA6"/>
    <w:p w14:paraId="2FEA2975" w14:textId="4AFDA121" w:rsidR="00F56CA6" w:rsidRDefault="00F56CA6" w:rsidP="00F56CA6">
      <w:r w:rsidRPr="00B41153">
        <w:rPr>
          <w:b/>
          <w:u w:val="single"/>
        </w:rPr>
        <w:t>Max_t:</w:t>
      </w:r>
      <w:r>
        <w:t xml:space="preserve"> Campo de tipo punto flotante que corresponde al ángulo máximo alcanzado para el rango de movimiento en el plano transversal. Este dato tiene asignada la característica “NOT NULL” para que no se permita que el campo esté vacío.</w:t>
      </w:r>
    </w:p>
    <w:p w14:paraId="3EE9F1B3" w14:textId="77777777" w:rsidR="00F56CA6" w:rsidRDefault="00F56CA6" w:rsidP="00F56CA6"/>
    <w:p w14:paraId="7F1B5304" w14:textId="48DE06B7" w:rsidR="00F56CA6" w:rsidRDefault="00F56CA6" w:rsidP="00F56CA6">
      <w:r w:rsidRPr="00B41153">
        <w:rPr>
          <w:b/>
          <w:u w:val="single"/>
        </w:rPr>
        <w:lastRenderedPageBreak/>
        <w:t>Min_t:</w:t>
      </w:r>
      <w:r>
        <w:t xml:space="preserve"> Campo de tipo punto flotante que corresponde al ángulo mínimo alcanzado para el rango de movimiento en el plano transversal. Este dato tiene asignada la característica “NOT NULL” para que no se permita que el campo esté vacío.</w:t>
      </w:r>
    </w:p>
    <w:p w14:paraId="1BFD64C4" w14:textId="77777777" w:rsidR="00F56CA6" w:rsidRDefault="00F56CA6" w:rsidP="00F56CA6"/>
    <w:p w14:paraId="796023B4" w14:textId="77777777" w:rsidR="00F56CA6" w:rsidRDefault="00F56CA6" w:rsidP="00F56CA6"/>
    <w:p w14:paraId="2D0A04DC" w14:textId="77777777" w:rsidR="00252FD8" w:rsidRPr="009370C0" w:rsidRDefault="00252FD8" w:rsidP="00252FD8"/>
    <w:p w14:paraId="1123EAF5" w14:textId="77777777" w:rsidR="004357C6" w:rsidRDefault="004357C6" w:rsidP="0028735F"/>
    <w:p w14:paraId="10C74C9A" w14:textId="23369D3E" w:rsidR="00850FEB" w:rsidRDefault="00BE7488" w:rsidP="0028735F">
      <w:pPr>
        <w:pStyle w:val="Heading3"/>
        <w:rPr>
          <w:ins w:id="204" w:author="Borja Gonzalez" w:date="2017-09-26T16:27:00Z"/>
        </w:rPr>
      </w:pPr>
      <w:bookmarkStart w:id="205" w:name="_Toc368143446"/>
      <w:r>
        <w:t xml:space="preserve">3.5.3  </w:t>
      </w:r>
      <w:r w:rsidR="003B3448">
        <w:t>Estructura del archivo CSV</w:t>
      </w:r>
      <w:bookmarkEnd w:id="205"/>
    </w:p>
    <w:p w14:paraId="4292E54F" w14:textId="77777777" w:rsidR="00B41153" w:rsidRDefault="00B41153" w:rsidP="00B41153">
      <w:pPr>
        <w:rPr>
          <w:ins w:id="206" w:author="Borja Gonzalez" w:date="2017-09-26T16:27:00Z"/>
        </w:rPr>
      </w:pPr>
    </w:p>
    <w:p w14:paraId="604626C0" w14:textId="77777777" w:rsidR="00B41153" w:rsidRDefault="00B41153" w:rsidP="00B41153">
      <w:r>
        <w:fldChar w:fldCharType="begin"/>
      </w:r>
      <w:r>
        <w:instrText xml:space="preserve"> LINK Excel.Sheet.8 "Macintosh HD:Users:Borja:Desktop:TFG:Pruebas_csv:Eloy_Prueba_1.csv" "Eloy_Prueba_1.csv!R1C1:R4C6" \a \f 5 \h </w:instrText>
      </w:r>
      <w:r>
        <w:fldChar w:fldCharType="separate"/>
      </w:r>
    </w:p>
    <w:tbl>
      <w:tblPr>
        <w:tblStyle w:val="TableGrid"/>
        <w:tblW w:w="8670" w:type="dxa"/>
        <w:tblLook w:val="04A0" w:firstRow="1" w:lastRow="0" w:firstColumn="1" w:lastColumn="0" w:noHBand="0" w:noVBand="1"/>
      </w:tblPr>
      <w:tblGrid>
        <w:gridCol w:w="716"/>
        <w:gridCol w:w="1545"/>
        <w:gridCol w:w="1545"/>
        <w:gridCol w:w="1545"/>
        <w:gridCol w:w="1742"/>
        <w:gridCol w:w="1763"/>
      </w:tblGrid>
      <w:tr w:rsidR="00B41153" w:rsidRPr="00B41153" w14:paraId="45C5E900" w14:textId="77777777" w:rsidTr="00073B4F">
        <w:trPr>
          <w:trHeight w:val="300"/>
        </w:trPr>
        <w:tc>
          <w:tcPr>
            <w:tcW w:w="561" w:type="dxa"/>
            <w:shd w:val="clear" w:color="auto" w:fill="auto"/>
            <w:noWrap/>
            <w:vAlign w:val="center"/>
            <w:hideMark/>
          </w:tcPr>
          <w:p w14:paraId="13ACF88E" w14:textId="77777777" w:rsidR="00B41153" w:rsidRPr="00073B4F" w:rsidRDefault="00B41153">
            <w:pPr>
              <w:rPr>
                <w:sz w:val="20"/>
                <w:szCs w:val="20"/>
              </w:rPr>
            </w:pPr>
            <w:r w:rsidRPr="00073B4F">
              <w:rPr>
                <w:sz w:val="20"/>
                <w:szCs w:val="20"/>
              </w:rPr>
              <w:t>Time_ms</w:t>
            </w:r>
          </w:p>
        </w:tc>
        <w:tc>
          <w:tcPr>
            <w:tcW w:w="1001" w:type="dxa"/>
            <w:shd w:val="clear" w:color="auto" w:fill="auto"/>
            <w:noWrap/>
            <w:vAlign w:val="center"/>
            <w:hideMark/>
          </w:tcPr>
          <w:p w14:paraId="6DC82172" w14:textId="77777777" w:rsidR="00B41153" w:rsidRPr="00073B4F" w:rsidRDefault="00B41153">
            <w:pPr>
              <w:rPr>
                <w:sz w:val="20"/>
                <w:szCs w:val="20"/>
              </w:rPr>
            </w:pPr>
            <w:r w:rsidRPr="00073B4F">
              <w:rPr>
                <w:sz w:val="20"/>
                <w:szCs w:val="20"/>
              </w:rPr>
              <w:t>Coronal</w:t>
            </w:r>
          </w:p>
        </w:tc>
        <w:tc>
          <w:tcPr>
            <w:tcW w:w="970" w:type="dxa"/>
            <w:shd w:val="clear" w:color="auto" w:fill="auto"/>
            <w:noWrap/>
            <w:vAlign w:val="center"/>
            <w:hideMark/>
          </w:tcPr>
          <w:p w14:paraId="31B805A8" w14:textId="77777777" w:rsidR="00B41153" w:rsidRPr="00073B4F" w:rsidRDefault="00B41153">
            <w:pPr>
              <w:rPr>
                <w:sz w:val="20"/>
                <w:szCs w:val="20"/>
              </w:rPr>
            </w:pPr>
            <w:r w:rsidRPr="00073B4F">
              <w:rPr>
                <w:sz w:val="20"/>
                <w:szCs w:val="20"/>
              </w:rPr>
              <w:t>Sagital</w:t>
            </w:r>
          </w:p>
        </w:tc>
        <w:tc>
          <w:tcPr>
            <w:tcW w:w="1001" w:type="dxa"/>
            <w:shd w:val="clear" w:color="auto" w:fill="auto"/>
            <w:noWrap/>
            <w:vAlign w:val="center"/>
            <w:hideMark/>
          </w:tcPr>
          <w:p w14:paraId="7BBDBF97" w14:textId="77777777" w:rsidR="00B41153" w:rsidRPr="00073B4F" w:rsidRDefault="00B41153">
            <w:pPr>
              <w:rPr>
                <w:sz w:val="20"/>
                <w:szCs w:val="20"/>
              </w:rPr>
            </w:pPr>
            <w:r w:rsidRPr="00073B4F">
              <w:rPr>
                <w:sz w:val="20"/>
                <w:szCs w:val="20"/>
              </w:rPr>
              <w:t>Transversal</w:t>
            </w:r>
          </w:p>
        </w:tc>
        <w:tc>
          <w:tcPr>
            <w:tcW w:w="2553" w:type="dxa"/>
            <w:shd w:val="clear" w:color="auto" w:fill="auto"/>
            <w:noWrap/>
            <w:vAlign w:val="center"/>
            <w:hideMark/>
          </w:tcPr>
          <w:p w14:paraId="396C0196" w14:textId="77777777" w:rsidR="00B41153" w:rsidRPr="00073B4F" w:rsidRDefault="00B41153" w:rsidP="00B41153">
            <w:pPr>
              <w:rPr>
                <w:sz w:val="20"/>
                <w:szCs w:val="20"/>
              </w:rPr>
            </w:pPr>
            <w:r w:rsidRPr="00073B4F">
              <w:rPr>
                <w:sz w:val="20"/>
                <w:szCs w:val="20"/>
              </w:rPr>
              <w:t>1</w:t>
            </w:r>
          </w:p>
        </w:tc>
        <w:tc>
          <w:tcPr>
            <w:tcW w:w="2584" w:type="dxa"/>
            <w:shd w:val="clear" w:color="auto" w:fill="auto"/>
            <w:noWrap/>
            <w:vAlign w:val="center"/>
            <w:hideMark/>
          </w:tcPr>
          <w:p w14:paraId="7F85A989" w14:textId="77777777" w:rsidR="00B41153" w:rsidRPr="00073B4F" w:rsidRDefault="00B41153" w:rsidP="00B41153">
            <w:pPr>
              <w:rPr>
                <w:sz w:val="20"/>
                <w:szCs w:val="20"/>
              </w:rPr>
            </w:pPr>
            <w:r w:rsidRPr="00073B4F">
              <w:rPr>
                <w:sz w:val="20"/>
                <w:szCs w:val="20"/>
              </w:rPr>
              <w:t>2</w:t>
            </w:r>
          </w:p>
        </w:tc>
      </w:tr>
      <w:tr w:rsidR="00B41153" w:rsidRPr="00B41153" w14:paraId="70B82837" w14:textId="77777777" w:rsidTr="00073B4F">
        <w:trPr>
          <w:trHeight w:val="300"/>
        </w:trPr>
        <w:tc>
          <w:tcPr>
            <w:tcW w:w="561" w:type="dxa"/>
            <w:shd w:val="clear" w:color="auto" w:fill="auto"/>
            <w:noWrap/>
            <w:vAlign w:val="center"/>
            <w:hideMark/>
          </w:tcPr>
          <w:p w14:paraId="54888522" w14:textId="77777777" w:rsidR="00B41153" w:rsidRPr="00073B4F" w:rsidRDefault="00B41153" w:rsidP="00B41153">
            <w:pPr>
              <w:rPr>
                <w:sz w:val="20"/>
                <w:szCs w:val="20"/>
              </w:rPr>
            </w:pPr>
            <w:r w:rsidRPr="00073B4F">
              <w:rPr>
                <w:sz w:val="20"/>
                <w:szCs w:val="20"/>
              </w:rPr>
              <w:t>266</w:t>
            </w:r>
          </w:p>
        </w:tc>
        <w:tc>
          <w:tcPr>
            <w:tcW w:w="1001" w:type="dxa"/>
            <w:shd w:val="clear" w:color="auto" w:fill="auto"/>
            <w:noWrap/>
            <w:vAlign w:val="center"/>
            <w:hideMark/>
          </w:tcPr>
          <w:p w14:paraId="146844EB" w14:textId="01067EB9" w:rsidR="00B41153" w:rsidRPr="00073B4F" w:rsidRDefault="00B41153">
            <w:pPr>
              <w:rPr>
                <w:sz w:val="20"/>
                <w:szCs w:val="20"/>
              </w:rPr>
            </w:pPr>
            <w:r w:rsidRPr="00073B4F">
              <w:rPr>
                <w:sz w:val="20"/>
                <w:szCs w:val="20"/>
              </w:rPr>
              <w:t>-0.09740291299729731</w:t>
            </w:r>
          </w:p>
        </w:tc>
        <w:tc>
          <w:tcPr>
            <w:tcW w:w="970" w:type="dxa"/>
            <w:shd w:val="clear" w:color="auto" w:fill="auto"/>
            <w:noWrap/>
            <w:vAlign w:val="center"/>
            <w:hideMark/>
          </w:tcPr>
          <w:p w14:paraId="7F289D7F" w14:textId="77777777" w:rsidR="00B41153" w:rsidRPr="00073B4F" w:rsidRDefault="00B41153">
            <w:pPr>
              <w:rPr>
                <w:sz w:val="20"/>
                <w:szCs w:val="20"/>
              </w:rPr>
            </w:pPr>
            <w:r w:rsidRPr="00073B4F">
              <w:rPr>
                <w:sz w:val="20"/>
                <w:szCs w:val="20"/>
              </w:rPr>
              <w:t>0.16478853427653659</w:t>
            </w:r>
          </w:p>
        </w:tc>
        <w:tc>
          <w:tcPr>
            <w:tcW w:w="1001" w:type="dxa"/>
            <w:shd w:val="clear" w:color="auto" w:fill="auto"/>
            <w:noWrap/>
            <w:vAlign w:val="center"/>
            <w:hideMark/>
          </w:tcPr>
          <w:p w14:paraId="542EFED5" w14:textId="77777777" w:rsidR="00B41153" w:rsidRPr="00073B4F" w:rsidRDefault="00B41153">
            <w:pPr>
              <w:rPr>
                <w:sz w:val="20"/>
                <w:szCs w:val="20"/>
              </w:rPr>
            </w:pPr>
            <w:r w:rsidRPr="00073B4F">
              <w:rPr>
                <w:sz w:val="20"/>
                <w:szCs w:val="20"/>
              </w:rPr>
              <w:t>0.17688254772586492</w:t>
            </w:r>
          </w:p>
        </w:tc>
        <w:tc>
          <w:tcPr>
            <w:tcW w:w="2553" w:type="dxa"/>
            <w:shd w:val="clear" w:color="auto" w:fill="auto"/>
            <w:noWrap/>
            <w:vAlign w:val="center"/>
            <w:hideMark/>
          </w:tcPr>
          <w:p w14:paraId="29F30839" w14:textId="77777777" w:rsidR="00B41153" w:rsidRPr="00073B4F" w:rsidRDefault="00B41153">
            <w:pPr>
              <w:rPr>
                <w:sz w:val="20"/>
                <w:szCs w:val="20"/>
              </w:rPr>
            </w:pPr>
            <w:r w:rsidRPr="00073B4F">
              <w:rPr>
                <w:sz w:val="20"/>
                <w:szCs w:val="20"/>
              </w:rPr>
              <w:t>#DCM=0.38,0.43,-0.82,-0.13,0.90,0.41,0.92,-0.05,0.40,303081</w:t>
            </w:r>
          </w:p>
        </w:tc>
        <w:tc>
          <w:tcPr>
            <w:tcW w:w="2584" w:type="dxa"/>
            <w:shd w:val="clear" w:color="auto" w:fill="auto"/>
            <w:noWrap/>
            <w:vAlign w:val="center"/>
            <w:hideMark/>
          </w:tcPr>
          <w:p w14:paraId="6B8F3A30" w14:textId="77777777" w:rsidR="00B41153" w:rsidRPr="00073B4F" w:rsidRDefault="00B41153">
            <w:pPr>
              <w:rPr>
                <w:sz w:val="20"/>
                <w:szCs w:val="20"/>
              </w:rPr>
            </w:pPr>
            <w:r w:rsidRPr="00073B4F">
              <w:rPr>
                <w:sz w:val="20"/>
                <w:szCs w:val="20"/>
              </w:rPr>
              <w:t>#DCM=-0.31,0.01,0.95,-0.02,-1.00,0.01,0.95,-0.02,0.31,240617</w:t>
            </w:r>
          </w:p>
        </w:tc>
      </w:tr>
      <w:tr w:rsidR="00B41153" w:rsidRPr="00B41153" w14:paraId="7EFF1F0F" w14:textId="77777777" w:rsidTr="00073B4F">
        <w:trPr>
          <w:trHeight w:val="300"/>
        </w:trPr>
        <w:tc>
          <w:tcPr>
            <w:tcW w:w="561" w:type="dxa"/>
            <w:shd w:val="clear" w:color="auto" w:fill="auto"/>
            <w:noWrap/>
            <w:vAlign w:val="center"/>
            <w:hideMark/>
          </w:tcPr>
          <w:p w14:paraId="63EBABA8" w14:textId="77777777" w:rsidR="00B41153" w:rsidRPr="00073B4F" w:rsidRDefault="00B41153" w:rsidP="00B41153">
            <w:pPr>
              <w:rPr>
                <w:sz w:val="20"/>
                <w:szCs w:val="20"/>
              </w:rPr>
            </w:pPr>
            <w:r w:rsidRPr="00073B4F">
              <w:rPr>
                <w:sz w:val="20"/>
                <w:szCs w:val="20"/>
              </w:rPr>
              <w:t>287</w:t>
            </w:r>
          </w:p>
        </w:tc>
        <w:tc>
          <w:tcPr>
            <w:tcW w:w="1001" w:type="dxa"/>
            <w:shd w:val="clear" w:color="auto" w:fill="auto"/>
            <w:noWrap/>
            <w:vAlign w:val="center"/>
            <w:hideMark/>
          </w:tcPr>
          <w:p w14:paraId="6325389A" w14:textId="77777777" w:rsidR="00B41153" w:rsidRPr="00073B4F" w:rsidRDefault="00B41153">
            <w:pPr>
              <w:rPr>
                <w:sz w:val="20"/>
                <w:szCs w:val="20"/>
              </w:rPr>
            </w:pPr>
            <w:r w:rsidRPr="00073B4F">
              <w:rPr>
                <w:sz w:val="20"/>
                <w:szCs w:val="20"/>
              </w:rPr>
              <w:t>-0.2750210837754741</w:t>
            </w:r>
          </w:p>
        </w:tc>
        <w:tc>
          <w:tcPr>
            <w:tcW w:w="970" w:type="dxa"/>
            <w:shd w:val="clear" w:color="auto" w:fill="auto"/>
            <w:noWrap/>
            <w:vAlign w:val="center"/>
            <w:hideMark/>
          </w:tcPr>
          <w:p w14:paraId="25F94D5B" w14:textId="77777777" w:rsidR="00B41153" w:rsidRPr="00073B4F" w:rsidRDefault="00B41153">
            <w:pPr>
              <w:rPr>
                <w:sz w:val="20"/>
                <w:szCs w:val="20"/>
              </w:rPr>
            </w:pPr>
            <w:r w:rsidRPr="00073B4F">
              <w:rPr>
                <w:sz w:val="20"/>
                <w:szCs w:val="20"/>
              </w:rPr>
              <w:t>0.16478853427653659</w:t>
            </w:r>
          </w:p>
        </w:tc>
        <w:tc>
          <w:tcPr>
            <w:tcW w:w="1001" w:type="dxa"/>
            <w:shd w:val="clear" w:color="auto" w:fill="auto"/>
            <w:noWrap/>
            <w:vAlign w:val="center"/>
            <w:hideMark/>
          </w:tcPr>
          <w:p w14:paraId="681954A1" w14:textId="77777777" w:rsidR="00B41153" w:rsidRPr="00073B4F" w:rsidRDefault="00B41153">
            <w:pPr>
              <w:rPr>
                <w:sz w:val="20"/>
                <w:szCs w:val="20"/>
              </w:rPr>
            </w:pPr>
            <w:r w:rsidRPr="00073B4F">
              <w:rPr>
                <w:sz w:val="20"/>
                <w:szCs w:val="20"/>
              </w:rPr>
              <w:t>-0.36713315963460835</w:t>
            </w:r>
          </w:p>
        </w:tc>
        <w:tc>
          <w:tcPr>
            <w:tcW w:w="2553" w:type="dxa"/>
            <w:shd w:val="clear" w:color="auto" w:fill="auto"/>
            <w:noWrap/>
            <w:vAlign w:val="center"/>
            <w:hideMark/>
          </w:tcPr>
          <w:p w14:paraId="2ED083A6" w14:textId="77777777" w:rsidR="00B41153" w:rsidRPr="00073B4F" w:rsidRDefault="00B41153">
            <w:pPr>
              <w:rPr>
                <w:sz w:val="20"/>
                <w:szCs w:val="20"/>
              </w:rPr>
            </w:pPr>
            <w:r w:rsidRPr="00073B4F">
              <w:rPr>
                <w:sz w:val="20"/>
                <w:szCs w:val="20"/>
              </w:rPr>
              <w:t>#DCM=0.38,0.43,-0.82,-0.13,0.90,0.41,0.92,-0.05,0.40,303081</w:t>
            </w:r>
          </w:p>
        </w:tc>
        <w:tc>
          <w:tcPr>
            <w:tcW w:w="2584" w:type="dxa"/>
            <w:shd w:val="clear" w:color="auto" w:fill="auto"/>
            <w:noWrap/>
            <w:vAlign w:val="center"/>
            <w:hideMark/>
          </w:tcPr>
          <w:p w14:paraId="10574502" w14:textId="77777777" w:rsidR="00B41153" w:rsidRPr="00073B4F" w:rsidRDefault="00B41153">
            <w:pPr>
              <w:rPr>
                <w:sz w:val="20"/>
                <w:szCs w:val="20"/>
              </w:rPr>
            </w:pPr>
            <w:r w:rsidRPr="00073B4F">
              <w:rPr>
                <w:sz w:val="20"/>
                <w:szCs w:val="20"/>
              </w:rPr>
              <w:t>#DCM=-0.31,0.02,0.95,-0.02,-1.00,0.01,0.95,-0.02,0.31,240658</w:t>
            </w:r>
          </w:p>
        </w:tc>
      </w:tr>
      <w:tr w:rsidR="00B41153" w:rsidRPr="00B41153" w14:paraId="6FE5DC6D" w14:textId="77777777" w:rsidTr="00073B4F">
        <w:trPr>
          <w:trHeight w:val="300"/>
        </w:trPr>
        <w:tc>
          <w:tcPr>
            <w:tcW w:w="561" w:type="dxa"/>
            <w:shd w:val="clear" w:color="auto" w:fill="auto"/>
            <w:noWrap/>
            <w:vAlign w:val="center"/>
            <w:hideMark/>
          </w:tcPr>
          <w:p w14:paraId="1C5791A4" w14:textId="77777777" w:rsidR="00B41153" w:rsidRPr="00073B4F" w:rsidRDefault="00B41153" w:rsidP="00B41153">
            <w:pPr>
              <w:rPr>
                <w:sz w:val="20"/>
                <w:szCs w:val="20"/>
              </w:rPr>
            </w:pPr>
            <w:r w:rsidRPr="00073B4F">
              <w:rPr>
                <w:sz w:val="20"/>
                <w:szCs w:val="20"/>
              </w:rPr>
              <w:t>307</w:t>
            </w:r>
          </w:p>
        </w:tc>
        <w:tc>
          <w:tcPr>
            <w:tcW w:w="1001" w:type="dxa"/>
            <w:shd w:val="clear" w:color="auto" w:fill="auto"/>
            <w:noWrap/>
            <w:vAlign w:val="center"/>
            <w:hideMark/>
          </w:tcPr>
          <w:p w14:paraId="667AF88C" w14:textId="77777777" w:rsidR="00B41153" w:rsidRPr="00073B4F" w:rsidRDefault="00B41153">
            <w:pPr>
              <w:rPr>
                <w:sz w:val="20"/>
                <w:szCs w:val="20"/>
              </w:rPr>
            </w:pPr>
            <w:r w:rsidRPr="00073B4F">
              <w:rPr>
                <w:sz w:val="20"/>
                <w:szCs w:val="20"/>
              </w:rPr>
              <w:t>-0.2750210837754741</w:t>
            </w:r>
          </w:p>
        </w:tc>
        <w:tc>
          <w:tcPr>
            <w:tcW w:w="970" w:type="dxa"/>
            <w:shd w:val="clear" w:color="auto" w:fill="auto"/>
            <w:noWrap/>
            <w:vAlign w:val="center"/>
            <w:hideMark/>
          </w:tcPr>
          <w:p w14:paraId="169E0700" w14:textId="77777777" w:rsidR="00B41153" w:rsidRPr="00073B4F" w:rsidRDefault="00B41153">
            <w:pPr>
              <w:rPr>
                <w:sz w:val="20"/>
                <w:szCs w:val="20"/>
              </w:rPr>
            </w:pPr>
            <w:r w:rsidRPr="00073B4F">
              <w:rPr>
                <w:sz w:val="20"/>
                <w:szCs w:val="20"/>
              </w:rPr>
              <w:t>0.16478853427653659</w:t>
            </w:r>
          </w:p>
        </w:tc>
        <w:tc>
          <w:tcPr>
            <w:tcW w:w="1001" w:type="dxa"/>
            <w:shd w:val="clear" w:color="auto" w:fill="auto"/>
            <w:noWrap/>
            <w:vAlign w:val="center"/>
            <w:hideMark/>
          </w:tcPr>
          <w:p w14:paraId="477F534E" w14:textId="77777777" w:rsidR="00B41153" w:rsidRPr="00073B4F" w:rsidRDefault="00B41153">
            <w:pPr>
              <w:rPr>
                <w:sz w:val="20"/>
                <w:szCs w:val="20"/>
              </w:rPr>
            </w:pPr>
            <w:r w:rsidRPr="00073B4F">
              <w:rPr>
                <w:sz w:val="20"/>
                <w:szCs w:val="20"/>
              </w:rPr>
              <w:t>-0.36713315963460835</w:t>
            </w:r>
          </w:p>
        </w:tc>
        <w:tc>
          <w:tcPr>
            <w:tcW w:w="2553" w:type="dxa"/>
            <w:shd w:val="clear" w:color="auto" w:fill="auto"/>
            <w:noWrap/>
            <w:vAlign w:val="center"/>
            <w:hideMark/>
          </w:tcPr>
          <w:p w14:paraId="7AABBC09" w14:textId="77777777" w:rsidR="00B41153" w:rsidRPr="00073B4F" w:rsidRDefault="00B41153">
            <w:pPr>
              <w:rPr>
                <w:sz w:val="20"/>
                <w:szCs w:val="20"/>
              </w:rPr>
            </w:pPr>
            <w:r w:rsidRPr="00073B4F">
              <w:rPr>
                <w:sz w:val="20"/>
                <w:szCs w:val="20"/>
              </w:rPr>
              <w:t>#DCM=0.38,0.43,-0.82,-0.13,0.90,0.41,0.92,-0.05,0.40,303081</w:t>
            </w:r>
          </w:p>
        </w:tc>
        <w:tc>
          <w:tcPr>
            <w:tcW w:w="2584" w:type="dxa"/>
            <w:shd w:val="clear" w:color="auto" w:fill="auto"/>
            <w:noWrap/>
            <w:vAlign w:val="center"/>
            <w:hideMark/>
          </w:tcPr>
          <w:p w14:paraId="2959AA45" w14:textId="3E8B58BD" w:rsidR="00B41153" w:rsidRPr="00073B4F" w:rsidRDefault="00B41153">
            <w:pPr>
              <w:rPr>
                <w:sz w:val="20"/>
                <w:szCs w:val="20"/>
              </w:rPr>
            </w:pPr>
            <w:r w:rsidRPr="00073B4F">
              <w:rPr>
                <w:sz w:val="20"/>
                <w:szCs w:val="20"/>
              </w:rPr>
              <w:t>#DCM=-0.31,0.02,0.95,-0.02,-1.00,0.01,0.95,-0.02,0.31,240699</w:t>
            </w:r>
          </w:p>
        </w:tc>
      </w:tr>
    </w:tbl>
    <w:p w14:paraId="1873E67C" w14:textId="7A0BF730" w:rsidR="00B41153" w:rsidRPr="00B41153" w:rsidRDefault="00B41153" w:rsidP="00B41153">
      <w:r>
        <w:fldChar w:fldCharType="end"/>
      </w:r>
    </w:p>
    <w:p w14:paraId="0316EB9C" w14:textId="1C3A298D" w:rsidR="003B3448" w:rsidRDefault="003F141D" w:rsidP="0028735F">
      <w:r>
        <w:t>La primera</w:t>
      </w:r>
      <w:r w:rsidR="004E1EED">
        <w:t xml:space="preserve"> tabla muestra el contenido original </w:t>
      </w:r>
      <w:r>
        <w:t>del archivo CSV. La tabla siguiente muestra como se almacenarían los datos en la base de datos, donde se guardan los números redondeados a dos números decimales para que la sesión de movimiento no ocupe mucho espacio.</w:t>
      </w:r>
      <w:r w:rsidR="00403458">
        <w:t xml:space="preserve"> Aunque pueda parecer que se pierde exactitud, no ocurre así ya que a la hora de mostrar los gráficos, nos encontramos valores de </w:t>
      </w:r>
      <w:r w:rsidR="00FB6C2E">
        <w:t>entre 50 y -50 grados en los distintos rangos de movimientos, por lo que un cambio de 0.001 grados no se aprecia en absoluto en los gráficos.</w:t>
      </w:r>
    </w:p>
    <w:p w14:paraId="3226676E" w14:textId="2FEAEDFD" w:rsidR="00E333DA" w:rsidRDefault="00E333DA" w:rsidP="0028735F">
      <w:r>
        <w:fldChar w:fldCharType="begin"/>
      </w:r>
      <w:r>
        <w:instrText xml:space="preserve"> LINK </w:instrText>
      </w:r>
      <w:r w:rsidR="00C45289">
        <w:instrText xml:space="preserve">Excel.Sheet.8 "Macintosh HD:Users:Borja:Desktop:TFG:Pruebas_csv:Eloy_prueba_1.xlsx" Sheet1!R1C1:R16C4 </w:instrText>
      </w:r>
      <w:r>
        <w:instrText xml:space="preserve">\a \f 5 \h </w:instrText>
      </w:r>
      <w:r>
        <w:fldChar w:fldCharType="separate"/>
      </w:r>
    </w:p>
    <w:tbl>
      <w:tblPr>
        <w:tblStyle w:val="TableGrid"/>
        <w:tblW w:w="4820" w:type="dxa"/>
        <w:tblLook w:val="04A0" w:firstRow="1" w:lastRow="0" w:firstColumn="1" w:lastColumn="0" w:noHBand="0" w:noVBand="1"/>
      </w:tblPr>
      <w:tblGrid>
        <w:gridCol w:w="1134"/>
        <w:gridCol w:w="1140"/>
        <w:gridCol w:w="1320"/>
        <w:gridCol w:w="1435"/>
      </w:tblGrid>
      <w:tr w:rsidR="00E333DA" w:rsidRPr="00E333DA" w14:paraId="21C8C383" w14:textId="77777777" w:rsidTr="00E333DA">
        <w:trPr>
          <w:trHeight w:val="300"/>
        </w:trPr>
        <w:tc>
          <w:tcPr>
            <w:tcW w:w="1040" w:type="dxa"/>
            <w:noWrap/>
            <w:hideMark/>
          </w:tcPr>
          <w:p w14:paraId="09A153F7" w14:textId="77777777" w:rsidR="00E333DA" w:rsidRPr="00E333DA" w:rsidRDefault="00E333DA">
            <w:r w:rsidRPr="00E333DA">
              <w:t>Time_ms</w:t>
            </w:r>
          </w:p>
        </w:tc>
        <w:tc>
          <w:tcPr>
            <w:tcW w:w="1140" w:type="dxa"/>
            <w:noWrap/>
            <w:hideMark/>
          </w:tcPr>
          <w:p w14:paraId="0D1EE21B" w14:textId="77777777" w:rsidR="00E333DA" w:rsidRPr="00E333DA" w:rsidRDefault="00E333DA">
            <w:r w:rsidRPr="00E333DA">
              <w:t>Coronal</w:t>
            </w:r>
          </w:p>
        </w:tc>
        <w:tc>
          <w:tcPr>
            <w:tcW w:w="1320" w:type="dxa"/>
            <w:noWrap/>
            <w:hideMark/>
          </w:tcPr>
          <w:p w14:paraId="74D4EDB3" w14:textId="77777777" w:rsidR="00E333DA" w:rsidRPr="00E333DA" w:rsidRDefault="00E333DA">
            <w:r w:rsidRPr="00E333DA">
              <w:t>Sagital</w:t>
            </w:r>
          </w:p>
        </w:tc>
        <w:tc>
          <w:tcPr>
            <w:tcW w:w="1320" w:type="dxa"/>
            <w:noWrap/>
            <w:hideMark/>
          </w:tcPr>
          <w:p w14:paraId="27AFE3F4" w14:textId="77777777" w:rsidR="00E333DA" w:rsidRPr="00E333DA" w:rsidRDefault="00E333DA">
            <w:r w:rsidRPr="00E333DA">
              <w:t>Transversal</w:t>
            </w:r>
          </w:p>
        </w:tc>
      </w:tr>
      <w:tr w:rsidR="00E333DA" w:rsidRPr="00E333DA" w14:paraId="06BC7D4E" w14:textId="77777777" w:rsidTr="00E333DA">
        <w:trPr>
          <w:trHeight w:val="300"/>
        </w:trPr>
        <w:tc>
          <w:tcPr>
            <w:tcW w:w="1040" w:type="dxa"/>
            <w:noWrap/>
            <w:hideMark/>
          </w:tcPr>
          <w:p w14:paraId="2E013116" w14:textId="77777777" w:rsidR="00E333DA" w:rsidRPr="00E333DA" w:rsidRDefault="00E333DA" w:rsidP="00E333DA">
            <w:r w:rsidRPr="00E333DA">
              <w:t>266</w:t>
            </w:r>
          </w:p>
        </w:tc>
        <w:tc>
          <w:tcPr>
            <w:tcW w:w="1140" w:type="dxa"/>
            <w:noWrap/>
            <w:hideMark/>
          </w:tcPr>
          <w:p w14:paraId="7EC4F12E" w14:textId="77777777" w:rsidR="00E333DA" w:rsidRPr="00E333DA" w:rsidRDefault="00E333DA" w:rsidP="00E333DA">
            <w:bookmarkStart w:id="207" w:name="RANGE!B2:B12"/>
            <w:r w:rsidRPr="00E333DA">
              <w:t>-0,10</w:t>
            </w:r>
            <w:bookmarkEnd w:id="207"/>
          </w:p>
        </w:tc>
        <w:tc>
          <w:tcPr>
            <w:tcW w:w="1320" w:type="dxa"/>
            <w:noWrap/>
            <w:hideMark/>
          </w:tcPr>
          <w:p w14:paraId="646569E5" w14:textId="77777777" w:rsidR="00E333DA" w:rsidRPr="00E333DA" w:rsidRDefault="00E333DA" w:rsidP="00E333DA">
            <w:r w:rsidRPr="00E333DA">
              <w:t>0,16</w:t>
            </w:r>
          </w:p>
        </w:tc>
        <w:tc>
          <w:tcPr>
            <w:tcW w:w="1320" w:type="dxa"/>
            <w:noWrap/>
            <w:hideMark/>
          </w:tcPr>
          <w:p w14:paraId="219C5D85" w14:textId="77777777" w:rsidR="00E333DA" w:rsidRPr="00E333DA" w:rsidRDefault="00E333DA" w:rsidP="00E333DA">
            <w:r w:rsidRPr="00E333DA">
              <w:t>0,18</w:t>
            </w:r>
          </w:p>
        </w:tc>
      </w:tr>
      <w:tr w:rsidR="00E333DA" w:rsidRPr="00E333DA" w14:paraId="73DC74D4" w14:textId="77777777" w:rsidTr="00E333DA">
        <w:trPr>
          <w:trHeight w:val="300"/>
        </w:trPr>
        <w:tc>
          <w:tcPr>
            <w:tcW w:w="1040" w:type="dxa"/>
            <w:noWrap/>
            <w:hideMark/>
          </w:tcPr>
          <w:p w14:paraId="081FBF7A" w14:textId="77777777" w:rsidR="00E333DA" w:rsidRPr="00E333DA" w:rsidRDefault="00E333DA" w:rsidP="00E333DA">
            <w:r w:rsidRPr="00E333DA">
              <w:t>287</w:t>
            </w:r>
          </w:p>
        </w:tc>
        <w:tc>
          <w:tcPr>
            <w:tcW w:w="1140" w:type="dxa"/>
            <w:noWrap/>
            <w:hideMark/>
          </w:tcPr>
          <w:p w14:paraId="45017041" w14:textId="77777777" w:rsidR="00E333DA" w:rsidRPr="00E333DA" w:rsidRDefault="00E333DA" w:rsidP="00E333DA">
            <w:r w:rsidRPr="00E333DA">
              <w:t>-</w:t>
            </w:r>
            <w:r w:rsidRPr="00073B4F">
              <w:t>0,10</w:t>
            </w:r>
          </w:p>
        </w:tc>
        <w:tc>
          <w:tcPr>
            <w:tcW w:w="1320" w:type="dxa"/>
            <w:noWrap/>
            <w:hideMark/>
          </w:tcPr>
          <w:p w14:paraId="633C4BA5" w14:textId="77777777" w:rsidR="00E333DA" w:rsidRPr="00E333DA" w:rsidRDefault="00E333DA" w:rsidP="00E333DA">
            <w:r w:rsidRPr="00E333DA">
              <w:t>0,16</w:t>
            </w:r>
          </w:p>
        </w:tc>
        <w:tc>
          <w:tcPr>
            <w:tcW w:w="1320" w:type="dxa"/>
            <w:noWrap/>
            <w:hideMark/>
          </w:tcPr>
          <w:p w14:paraId="1B2EF793" w14:textId="77777777" w:rsidR="00E333DA" w:rsidRPr="00E333DA" w:rsidRDefault="00E333DA" w:rsidP="00E333DA">
            <w:r w:rsidRPr="00E333DA">
              <w:t>-0,37</w:t>
            </w:r>
          </w:p>
        </w:tc>
      </w:tr>
      <w:tr w:rsidR="00E333DA" w:rsidRPr="00E333DA" w14:paraId="3FA31382" w14:textId="77777777" w:rsidTr="00E333DA">
        <w:trPr>
          <w:trHeight w:val="300"/>
        </w:trPr>
        <w:tc>
          <w:tcPr>
            <w:tcW w:w="1040" w:type="dxa"/>
            <w:noWrap/>
            <w:hideMark/>
          </w:tcPr>
          <w:p w14:paraId="6B7ACC38" w14:textId="77777777" w:rsidR="00E333DA" w:rsidRPr="00E333DA" w:rsidRDefault="00E333DA" w:rsidP="00E333DA">
            <w:r w:rsidRPr="00E333DA">
              <w:t>307</w:t>
            </w:r>
          </w:p>
        </w:tc>
        <w:tc>
          <w:tcPr>
            <w:tcW w:w="1140" w:type="dxa"/>
            <w:noWrap/>
            <w:hideMark/>
          </w:tcPr>
          <w:p w14:paraId="60F96D10" w14:textId="77777777" w:rsidR="00E333DA" w:rsidRPr="00E333DA" w:rsidRDefault="00E333DA" w:rsidP="00E333DA">
            <w:r w:rsidRPr="00E333DA">
              <w:t>-0,10</w:t>
            </w:r>
          </w:p>
        </w:tc>
        <w:tc>
          <w:tcPr>
            <w:tcW w:w="1320" w:type="dxa"/>
            <w:noWrap/>
            <w:hideMark/>
          </w:tcPr>
          <w:p w14:paraId="5BD9EE3B" w14:textId="77777777" w:rsidR="00E333DA" w:rsidRPr="00E333DA" w:rsidRDefault="00E333DA" w:rsidP="00E333DA">
            <w:r w:rsidRPr="00E333DA">
              <w:t>0,16</w:t>
            </w:r>
          </w:p>
        </w:tc>
        <w:tc>
          <w:tcPr>
            <w:tcW w:w="1320" w:type="dxa"/>
            <w:noWrap/>
            <w:hideMark/>
          </w:tcPr>
          <w:p w14:paraId="52952B18" w14:textId="77777777" w:rsidR="00E333DA" w:rsidRPr="00E333DA" w:rsidRDefault="00E333DA" w:rsidP="00E333DA">
            <w:r w:rsidRPr="00E333DA">
              <w:t>-0,37</w:t>
            </w:r>
          </w:p>
        </w:tc>
      </w:tr>
      <w:tr w:rsidR="00E333DA" w:rsidRPr="00E333DA" w14:paraId="0F137001" w14:textId="77777777" w:rsidTr="00E333DA">
        <w:trPr>
          <w:trHeight w:val="300"/>
        </w:trPr>
        <w:tc>
          <w:tcPr>
            <w:tcW w:w="1040" w:type="dxa"/>
            <w:noWrap/>
            <w:hideMark/>
          </w:tcPr>
          <w:p w14:paraId="6E302942" w14:textId="77777777" w:rsidR="00E333DA" w:rsidRPr="00E333DA" w:rsidRDefault="00E333DA" w:rsidP="00E333DA">
            <w:r w:rsidRPr="00E333DA">
              <w:t>328</w:t>
            </w:r>
          </w:p>
        </w:tc>
        <w:tc>
          <w:tcPr>
            <w:tcW w:w="1140" w:type="dxa"/>
            <w:noWrap/>
            <w:hideMark/>
          </w:tcPr>
          <w:p w14:paraId="48ABAA4F" w14:textId="77777777" w:rsidR="00E333DA" w:rsidRPr="00E333DA" w:rsidRDefault="00E333DA" w:rsidP="00E333DA">
            <w:r w:rsidRPr="00E333DA">
              <w:t>-0,10</w:t>
            </w:r>
          </w:p>
        </w:tc>
        <w:tc>
          <w:tcPr>
            <w:tcW w:w="1320" w:type="dxa"/>
            <w:noWrap/>
            <w:hideMark/>
          </w:tcPr>
          <w:p w14:paraId="7CB170BD" w14:textId="77777777" w:rsidR="00E333DA" w:rsidRPr="00E333DA" w:rsidRDefault="00E333DA" w:rsidP="00E333DA">
            <w:r w:rsidRPr="00E333DA">
              <w:t>0,16</w:t>
            </w:r>
          </w:p>
        </w:tc>
        <w:tc>
          <w:tcPr>
            <w:tcW w:w="1320" w:type="dxa"/>
            <w:noWrap/>
            <w:hideMark/>
          </w:tcPr>
          <w:p w14:paraId="3E3EECE9" w14:textId="77777777" w:rsidR="00E333DA" w:rsidRPr="00E333DA" w:rsidRDefault="00E333DA" w:rsidP="00E333DA">
            <w:r w:rsidRPr="00E333DA">
              <w:t>-0,37</w:t>
            </w:r>
          </w:p>
        </w:tc>
      </w:tr>
      <w:tr w:rsidR="00E333DA" w:rsidRPr="00E333DA" w14:paraId="2B71E247" w14:textId="77777777" w:rsidTr="00E333DA">
        <w:trPr>
          <w:trHeight w:val="300"/>
        </w:trPr>
        <w:tc>
          <w:tcPr>
            <w:tcW w:w="1040" w:type="dxa"/>
            <w:noWrap/>
            <w:hideMark/>
          </w:tcPr>
          <w:p w14:paraId="77BC832B" w14:textId="77777777" w:rsidR="00E333DA" w:rsidRPr="00E333DA" w:rsidRDefault="00E333DA" w:rsidP="00E333DA">
            <w:r w:rsidRPr="00E333DA">
              <w:t>348</w:t>
            </w:r>
          </w:p>
        </w:tc>
        <w:tc>
          <w:tcPr>
            <w:tcW w:w="1140" w:type="dxa"/>
            <w:noWrap/>
            <w:hideMark/>
          </w:tcPr>
          <w:p w14:paraId="1600FA4A" w14:textId="77777777" w:rsidR="00E333DA" w:rsidRPr="00E333DA" w:rsidRDefault="00E333DA" w:rsidP="00E333DA">
            <w:r w:rsidRPr="00E333DA">
              <w:t>-0,10</w:t>
            </w:r>
          </w:p>
        </w:tc>
        <w:tc>
          <w:tcPr>
            <w:tcW w:w="1320" w:type="dxa"/>
            <w:noWrap/>
            <w:hideMark/>
          </w:tcPr>
          <w:p w14:paraId="3E8EB17D" w14:textId="77777777" w:rsidR="00E333DA" w:rsidRPr="00E333DA" w:rsidRDefault="00E333DA" w:rsidP="00E333DA">
            <w:r w:rsidRPr="00E333DA">
              <w:t>0,16</w:t>
            </w:r>
          </w:p>
        </w:tc>
        <w:tc>
          <w:tcPr>
            <w:tcW w:w="1320" w:type="dxa"/>
            <w:noWrap/>
            <w:hideMark/>
          </w:tcPr>
          <w:p w14:paraId="033BE2A1" w14:textId="77777777" w:rsidR="00E333DA" w:rsidRPr="00E333DA" w:rsidRDefault="00E333DA" w:rsidP="00E333DA">
            <w:r w:rsidRPr="00E333DA">
              <w:t>-0,37</w:t>
            </w:r>
          </w:p>
        </w:tc>
      </w:tr>
      <w:tr w:rsidR="00E333DA" w:rsidRPr="00E333DA" w14:paraId="0BAC0F85" w14:textId="77777777" w:rsidTr="00E333DA">
        <w:trPr>
          <w:trHeight w:val="300"/>
        </w:trPr>
        <w:tc>
          <w:tcPr>
            <w:tcW w:w="1040" w:type="dxa"/>
            <w:noWrap/>
            <w:hideMark/>
          </w:tcPr>
          <w:p w14:paraId="4B028294" w14:textId="77777777" w:rsidR="00E333DA" w:rsidRPr="00E333DA" w:rsidRDefault="00E333DA" w:rsidP="00E333DA">
            <w:r w:rsidRPr="00E333DA">
              <w:t>369</w:t>
            </w:r>
          </w:p>
        </w:tc>
        <w:tc>
          <w:tcPr>
            <w:tcW w:w="1140" w:type="dxa"/>
            <w:noWrap/>
            <w:hideMark/>
          </w:tcPr>
          <w:p w14:paraId="3A584EDE" w14:textId="77777777" w:rsidR="00E333DA" w:rsidRPr="00E333DA" w:rsidRDefault="00E333DA" w:rsidP="00E333DA">
            <w:r w:rsidRPr="00E333DA">
              <w:t>-0,10</w:t>
            </w:r>
          </w:p>
        </w:tc>
        <w:tc>
          <w:tcPr>
            <w:tcW w:w="1320" w:type="dxa"/>
            <w:noWrap/>
            <w:hideMark/>
          </w:tcPr>
          <w:p w14:paraId="68D67216" w14:textId="77777777" w:rsidR="00E333DA" w:rsidRPr="00E333DA" w:rsidRDefault="00E333DA" w:rsidP="00E333DA">
            <w:r w:rsidRPr="00E333DA">
              <w:t>0,16</w:t>
            </w:r>
          </w:p>
        </w:tc>
        <w:tc>
          <w:tcPr>
            <w:tcW w:w="1320" w:type="dxa"/>
            <w:noWrap/>
            <w:hideMark/>
          </w:tcPr>
          <w:p w14:paraId="05E3B539" w14:textId="77777777" w:rsidR="00E333DA" w:rsidRPr="00E333DA" w:rsidRDefault="00E333DA" w:rsidP="00E333DA">
            <w:r w:rsidRPr="00E333DA">
              <w:t>-0,37</w:t>
            </w:r>
          </w:p>
        </w:tc>
      </w:tr>
      <w:tr w:rsidR="00E333DA" w:rsidRPr="00E333DA" w14:paraId="0304B120" w14:textId="77777777" w:rsidTr="00E333DA">
        <w:trPr>
          <w:trHeight w:val="300"/>
        </w:trPr>
        <w:tc>
          <w:tcPr>
            <w:tcW w:w="1040" w:type="dxa"/>
            <w:noWrap/>
            <w:hideMark/>
          </w:tcPr>
          <w:p w14:paraId="62DC238D" w14:textId="77777777" w:rsidR="00E333DA" w:rsidRPr="00E333DA" w:rsidRDefault="00E333DA" w:rsidP="00E333DA">
            <w:r w:rsidRPr="00E333DA">
              <w:t>389</w:t>
            </w:r>
          </w:p>
        </w:tc>
        <w:tc>
          <w:tcPr>
            <w:tcW w:w="1140" w:type="dxa"/>
            <w:noWrap/>
            <w:hideMark/>
          </w:tcPr>
          <w:p w14:paraId="324CC7F1" w14:textId="77777777" w:rsidR="00E333DA" w:rsidRPr="00E333DA" w:rsidRDefault="00E333DA" w:rsidP="00E333DA">
            <w:r w:rsidRPr="00E333DA">
              <w:t>-0,10</w:t>
            </w:r>
          </w:p>
        </w:tc>
        <w:tc>
          <w:tcPr>
            <w:tcW w:w="1320" w:type="dxa"/>
            <w:noWrap/>
            <w:hideMark/>
          </w:tcPr>
          <w:p w14:paraId="469F3BB9" w14:textId="77777777" w:rsidR="00E333DA" w:rsidRPr="00E333DA" w:rsidRDefault="00E333DA" w:rsidP="00E333DA">
            <w:r w:rsidRPr="00E333DA">
              <w:t>0,16</w:t>
            </w:r>
          </w:p>
        </w:tc>
        <w:tc>
          <w:tcPr>
            <w:tcW w:w="1320" w:type="dxa"/>
            <w:noWrap/>
            <w:hideMark/>
          </w:tcPr>
          <w:p w14:paraId="65C2F382" w14:textId="77777777" w:rsidR="00E333DA" w:rsidRPr="00E333DA" w:rsidRDefault="00E333DA" w:rsidP="00E333DA">
            <w:r w:rsidRPr="00E333DA">
              <w:t>-0,37</w:t>
            </w:r>
          </w:p>
        </w:tc>
      </w:tr>
      <w:tr w:rsidR="00E333DA" w:rsidRPr="00E333DA" w14:paraId="267B59E3" w14:textId="77777777" w:rsidTr="00E333DA">
        <w:trPr>
          <w:trHeight w:val="300"/>
        </w:trPr>
        <w:tc>
          <w:tcPr>
            <w:tcW w:w="1040" w:type="dxa"/>
            <w:noWrap/>
            <w:hideMark/>
          </w:tcPr>
          <w:p w14:paraId="660BC581" w14:textId="77777777" w:rsidR="00E333DA" w:rsidRPr="00E333DA" w:rsidRDefault="00E333DA" w:rsidP="00E333DA">
            <w:r w:rsidRPr="00E333DA">
              <w:t>410</w:t>
            </w:r>
          </w:p>
        </w:tc>
        <w:tc>
          <w:tcPr>
            <w:tcW w:w="1140" w:type="dxa"/>
            <w:noWrap/>
            <w:hideMark/>
          </w:tcPr>
          <w:p w14:paraId="6CA4DE7F" w14:textId="77777777" w:rsidR="00E333DA" w:rsidRPr="00E333DA" w:rsidRDefault="00E333DA" w:rsidP="00E333DA">
            <w:r w:rsidRPr="00E333DA">
              <w:t>-0,10</w:t>
            </w:r>
          </w:p>
        </w:tc>
        <w:tc>
          <w:tcPr>
            <w:tcW w:w="1320" w:type="dxa"/>
            <w:noWrap/>
            <w:hideMark/>
          </w:tcPr>
          <w:p w14:paraId="0BF8AFEB" w14:textId="77777777" w:rsidR="00E333DA" w:rsidRPr="00E333DA" w:rsidRDefault="00E333DA" w:rsidP="00E333DA">
            <w:r w:rsidRPr="00E333DA">
              <w:t>0,16</w:t>
            </w:r>
          </w:p>
        </w:tc>
        <w:tc>
          <w:tcPr>
            <w:tcW w:w="1320" w:type="dxa"/>
            <w:noWrap/>
            <w:hideMark/>
          </w:tcPr>
          <w:p w14:paraId="5E816E8F" w14:textId="77777777" w:rsidR="00E333DA" w:rsidRPr="00E333DA" w:rsidRDefault="00E333DA" w:rsidP="00E333DA">
            <w:r w:rsidRPr="00E333DA">
              <w:t>-0,37</w:t>
            </w:r>
          </w:p>
        </w:tc>
      </w:tr>
      <w:tr w:rsidR="00E333DA" w:rsidRPr="00E333DA" w14:paraId="55EC82ED" w14:textId="77777777" w:rsidTr="00E333DA">
        <w:trPr>
          <w:trHeight w:val="300"/>
        </w:trPr>
        <w:tc>
          <w:tcPr>
            <w:tcW w:w="1040" w:type="dxa"/>
            <w:noWrap/>
            <w:hideMark/>
          </w:tcPr>
          <w:p w14:paraId="65342F8E" w14:textId="77777777" w:rsidR="00E333DA" w:rsidRPr="00E333DA" w:rsidRDefault="00E333DA" w:rsidP="00E333DA">
            <w:r w:rsidRPr="00E333DA">
              <w:t>430</w:t>
            </w:r>
          </w:p>
        </w:tc>
        <w:tc>
          <w:tcPr>
            <w:tcW w:w="1140" w:type="dxa"/>
            <w:noWrap/>
            <w:hideMark/>
          </w:tcPr>
          <w:p w14:paraId="1E114F7A" w14:textId="77777777" w:rsidR="00E333DA" w:rsidRPr="00E333DA" w:rsidRDefault="00E333DA" w:rsidP="00E333DA">
            <w:r w:rsidRPr="00E333DA">
              <w:t>-0,10</w:t>
            </w:r>
          </w:p>
        </w:tc>
        <w:tc>
          <w:tcPr>
            <w:tcW w:w="1320" w:type="dxa"/>
            <w:noWrap/>
            <w:hideMark/>
          </w:tcPr>
          <w:p w14:paraId="1922BC96" w14:textId="77777777" w:rsidR="00E333DA" w:rsidRPr="00E333DA" w:rsidRDefault="00E333DA" w:rsidP="00E333DA">
            <w:r w:rsidRPr="00E333DA">
              <w:t>0,16</w:t>
            </w:r>
          </w:p>
        </w:tc>
        <w:tc>
          <w:tcPr>
            <w:tcW w:w="1320" w:type="dxa"/>
            <w:noWrap/>
            <w:hideMark/>
          </w:tcPr>
          <w:p w14:paraId="64A981FC" w14:textId="77777777" w:rsidR="00E333DA" w:rsidRPr="00E333DA" w:rsidRDefault="00E333DA" w:rsidP="00E333DA">
            <w:r w:rsidRPr="00E333DA">
              <w:t>-0,37</w:t>
            </w:r>
          </w:p>
        </w:tc>
      </w:tr>
      <w:tr w:rsidR="00E333DA" w:rsidRPr="00E333DA" w14:paraId="11442BE3" w14:textId="77777777" w:rsidTr="00E333DA">
        <w:trPr>
          <w:trHeight w:val="300"/>
        </w:trPr>
        <w:tc>
          <w:tcPr>
            <w:tcW w:w="1040" w:type="dxa"/>
            <w:noWrap/>
            <w:hideMark/>
          </w:tcPr>
          <w:p w14:paraId="6D67AAE4" w14:textId="77777777" w:rsidR="00E333DA" w:rsidRPr="00E333DA" w:rsidRDefault="00E333DA" w:rsidP="00E333DA">
            <w:r w:rsidRPr="00E333DA">
              <w:lastRenderedPageBreak/>
              <w:t>451</w:t>
            </w:r>
          </w:p>
        </w:tc>
        <w:tc>
          <w:tcPr>
            <w:tcW w:w="1140" w:type="dxa"/>
            <w:noWrap/>
            <w:hideMark/>
          </w:tcPr>
          <w:p w14:paraId="3D13E324" w14:textId="77777777" w:rsidR="00E333DA" w:rsidRPr="00E333DA" w:rsidRDefault="00E333DA" w:rsidP="00E333DA">
            <w:r w:rsidRPr="00E333DA">
              <w:t>-0,10</w:t>
            </w:r>
          </w:p>
        </w:tc>
        <w:tc>
          <w:tcPr>
            <w:tcW w:w="1320" w:type="dxa"/>
            <w:noWrap/>
            <w:hideMark/>
          </w:tcPr>
          <w:p w14:paraId="3EFDAEB9" w14:textId="77777777" w:rsidR="00E333DA" w:rsidRPr="00E333DA" w:rsidRDefault="00E333DA" w:rsidP="00E333DA">
            <w:r w:rsidRPr="00E333DA">
              <w:t>0,16</w:t>
            </w:r>
          </w:p>
        </w:tc>
        <w:tc>
          <w:tcPr>
            <w:tcW w:w="1320" w:type="dxa"/>
            <w:noWrap/>
            <w:hideMark/>
          </w:tcPr>
          <w:p w14:paraId="2524D676" w14:textId="77777777" w:rsidR="00E333DA" w:rsidRPr="00E333DA" w:rsidRDefault="00E333DA" w:rsidP="00E333DA">
            <w:r w:rsidRPr="00E333DA">
              <w:t>-0,37</w:t>
            </w:r>
          </w:p>
        </w:tc>
      </w:tr>
      <w:tr w:rsidR="00E333DA" w:rsidRPr="00E333DA" w14:paraId="30C92FF5" w14:textId="77777777" w:rsidTr="00E333DA">
        <w:trPr>
          <w:trHeight w:val="300"/>
        </w:trPr>
        <w:tc>
          <w:tcPr>
            <w:tcW w:w="1040" w:type="dxa"/>
            <w:noWrap/>
            <w:hideMark/>
          </w:tcPr>
          <w:p w14:paraId="7F544DB9" w14:textId="77777777" w:rsidR="00E333DA" w:rsidRPr="00E333DA" w:rsidRDefault="00E333DA" w:rsidP="00E333DA">
            <w:r w:rsidRPr="00E333DA">
              <w:t>471</w:t>
            </w:r>
          </w:p>
        </w:tc>
        <w:tc>
          <w:tcPr>
            <w:tcW w:w="1140" w:type="dxa"/>
            <w:noWrap/>
            <w:hideMark/>
          </w:tcPr>
          <w:p w14:paraId="60369D21" w14:textId="77777777" w:rsidR="00E333DA" w:rsidRPr="00E333DA" w:rsidRDefault="00E333DA" w:rsidP="00E333DA">
            <w:r w:rsidRPr="00E333DA">
              <w:t>-0,10</w:t>
            </w:r>
          </w:p>
        </w:tc>
        <w:tc>
          <w:tcPr>
            <w:tcW w:w="1320" w:type="dxa"/>
            <w:noWrap/>
            <w:hideMark/>
          </w:tcPr>
          <w:p w14:paraId="2A36DC9F" w14:textId="77777777" w:rsidR="00E333DA" w:rsidRPr="00E333DA" w:rsidRDefault="00E333DA" w:rsidP="00E333DA">
            <w:r w:rsidRPr="00E333DA">
              <w:t>0,16</w:t>
            </w:r>
          </w:p>
        </w:tc>
        <w:tc>
          <w:tcPr>
            <w:tcW w:w="1320" w:type="dxa"/>
            <w:noWrap/>
            <w:hideMark/>
          </w:tcPr>
          <w:p w14:paraId="15BA8D3E" w14:textId="77777777" w:rsidR="00E333DA" w:rsidRPr="00E333DA" w:rsidRDefault="00E333DA" w:rsidP="00E333DA">
            <w:r w:rsidRPr="00E333DA">
              <w:t>-0,37</w:t>
            </w:r>
          </w:p>
        </w:tc>
      </w:tr>
      <w:tr w:rsidR="00E333DA" w:rsidRPr="00E333DA" w14:paraId="187B4ECD" w14:textId="77777777" w:rsidTr="00E333DA">
        <w:trPr>
          <w:trHeight w:val="300"/>
        </w:trPr>
        <w:tc>
          <w:tcPr>
            <w:tcW w:w="1040" w:type="dxa"/>
            <w:noWrap/>
            <w:hideMark/>
          </w:tcPr>
          <w:p w14:paraId="314198D4" w14:textId="77777777" w:rsidR="00E333DA" w:rsidRPr="00E333DA" w:rsidRDefault="00E333DA" w:rsidP="00E333DA">
            <w:r w:rsidRPr="00E333DA">
              <w:t>492</w:t>
            </w:r>
          </w:p>
        </w:tc>
        <w:tc>
          <w:tcPr>
            <w:tcW w:w="1140" w:type="dxa"/>
            <w:noWrap/>
            <w:hideMark/>
          </w:tcPr>
          <w:p w14:paraId="3C90DA27" w14:textId="77777777" w:rsidR="00E333DA" w:rsidRPr="00E333DA" w:rsidRDefault="00E333DA" w:rsidP="00E333DA">
            <w:r w:rsidRPr="00E333DA">
              <w:t>-0,10</w:t>
            </w:r>
          </w:p>
        </w:tc>
        <w:tc>
          <w:tcPr>
            <w:tcW w:w="1320" w:type="dxa"/>
            <w:noWrap/>
            <w:hideMark/>
          </w:tcPr>
          <w:p w14:paraId="1C0DDB8B" w14:textId="77777777" w:rsidR="00E333DA" w:rsidRPr="00E333DA" w:rsidRDefault="00E333DA" w:rsidP="00E333DA">
            <w:r w:rsidRPr="00E333DA">
              <w:t>0,16</w:t>
            </w:r>
          </w:p>
        </w:tc>
        <w:tc>
          <w:tcPr>
            <w:tcW w:w="1320" w:type="dxa"/>
            <w:noWrap/>
            <w:hideMark/>
          </w:tcPr>
          <w:p w14:paraId="5AAC2103" w14:textId="77777777" w:rsidR="00E333DA" w:rsidRPr="00E333DA" w:rsidRDefault="00E333DA" w:rsidP="00E333DA">
            <w:r w:rsidRPr="00E333DA">
              <w:t>-0,37</w:t>
            </w:r>
          </w:p>
        </w:tc>
      </w:tr>
      <w:tr w:rsidR="00E333DA" w:rsidRPr="00E333DA" w14:paraId="21852B43" w14:textId="77777777" w:rsidTr="00E333DA">
        <w:trPr>
          <w:trHeight w:val="300"/>
        </w:trPr>
        <w:tc>
          <w:tcPr>
            <w:tcW w:w="1040" w:type="dxa"/>
            <w:noWrap/>
            <w:hideMark/>
          </w:tcPr>
          <w:p w14:paraId="4D8AD8BA" w14:textId="77777777" w:rsidR="00E333DA" w:rsidRPr="00E333DA" w:rsidRDefault="00E333DA" w:rsidP="00E333DA">
            <w:r w:rsidRPr="00E333DA">
              <w:t>512</w:t>
            </w:r>
          </w:p>
        </w:tc>
        <w:tc>
          <w:tcPr>
            <w:tcW w:w="1140" w:type="dxa"/>
            <w:noWrap/>
            <w:hideMark/>
          </w:tcPr>
          <w:p w14:paraId="62A931A2" w14:textId="77777777" w:rsidR="00E333DA" w:rsidRPr="00E333DA" w:rsidRDefault="00E333DA" w:rsidP="00E333DA">
            <w:r w:rsidRPr="00E333DA">
              <w:t>-0,10</w:t>
            </w:r>
          </w:p>
        </w:tc>
        <w:tc>
          <w:tcPr>
            <w:tcW w:w="1320" w:type="dxa"/>
            <w:noWrap/>
            <w:hideMark/>
          </w:tcPr>
          <w:p w14:paraId="0FE1FA6F" w14:textId="77777777" w:rsidR="00E333DA" w:rsidRPr="00E333DA" w:rsidRDefault="00E333DA" w:rsidP="00E333DA">
            <w:r w:rsidRPr="00E333DA">
              <w:t>0,17</w:t>
            </w:r>
          </w:p>
        </w:tc>
        <w:tc>
          <w:tcPr>
            <w:tcW w:w="1320" w:type="dxa"/>
            <w:noWrap/>
            <w:hideMark/>
          </w:tcPr>
          <w:p w14:paraId="6B511AFC" w14:textId="77777777" w:rsidR="00E333DA" w:rsidRPr="00E333DA" w:rsidRDefault="00E333DA" w:rsidP="00E333DA">
            <w:r w:rsidRPr="00E333DA">
              <w:t>-0,60</w:t>
            </w:r>
          </w:p>
        </w:tc>
      </w:tr>
      <w:tr w:rsidR="00E333DA" w:rsidRPr="00E333DA" w14:paraId="705BF838" w14:textId="77777777" w:rsidTr="00E333DA">
        <w:trPr>
          <w:trHeight w:val="300"/>
        </w:trPr>
        <w:tc>
          <w:tcPr>
            <w:tcW w:w="1040" w:type="dxa"/>
            <w:noWrap/>
            <w:hideMark/>
          </w:tcPr>
          <w:p w14:paraId="0CD96A9B" w14:textId="77777777" w:rsidR="00E333DA" w:rsidRPr="00E333DA" w:rsidRDefault="00E333DA" w:rsidP="00E333DA">
            <w:r w:rsidRPr="00E333DA">
              <w:t>533</w:t>
            </w:r>
          </w:p>
        </w:tc>
        <w:tc>
          <w:tcPr>
            <w:tcW w:w="1140" w:type="dxa"/>
            <w:noWrap/>
            <w:hideMark/>
          </w:tcPr>
          <w:p w14:paraId="0BDB77CE" w14:textId="77777777" w:rsidR="00E333DA" w:rsidRPr="00E333DA" w:rsidRDefault="00E333DA" w:rsidP="00E333DA">
            <w:r w:rsidRPr="00E333DA">
              <w:t>-0,10</w:t>
            </w:r>
          </w:p>
        </w:tc>
        <w:tc>
          <w:tcPr>
            <w:tcW w:w="1320" w:type="dxa"/>
            <w:noWrap/>
            <w:hideMark/>
          </w:tcPr>
          <w:p w14:paraId="7D8FD5DA" w14:textId="77777777" w:rsidR="00E333DA" w:rsidRPr="00E333DA" w:rsidRDefault="00E333DA" w:rsidP="00E333DA">
            <w:r w:rsidRPr="00E333DA">
              <w:t>0,17</w:t>
            </w:r>
          </w:p>
        </w:tc>
        <w:tc>
          <w:tcPr>
            <w:tcW w:w="1320" w:type="dxa"/>
            <w:noWrap/>
            <w:hideMark/>
          </w:tcPr>
          <w:p w14:paraId="120BF8FF" w14:textId="77777777" w:rsidR="00E333DA" w:rsidRPr="00E333DA" w:rsidRDefault="00E333DA" w:rsidP="00E333DA">
            <w:r w:rsidRPr="00E333DA">
              <w:t>-0,60</w:t>
            </w:r>
          </w:p>
        </w:tc>
      </w:tr>
      <w:tr w:rsidR="00E333DA" w:rsidRPr="00E333DA" w14:paraId="72AB569B" w14:textId="77777777" w:rsidTr="00E333DA">
        <w:trPr>
          <w:trHeight w:val="300"/>
        </w:trPr>
        <w:tc>
          <w:tcPr>
            <w:tcW w:w="1040" w:type="dxa"/>
            <w:noWrap/>
            <w:hideMark/>
          </w:tcPr>
          <w:p w14:paraId="134E7548" w14:textId="77777777" w:rsidR="00E333DA" w:rsidRPr="00E333DA" w:rsidRDefault="00E333DA" w:rsidP="00E333DA">
            <w:r w:rsidRPr="00E333DA">
              <w:t>553</w:t>
            </w:r>
          </w:p>
        </w:tc>
        <w:tc>
          <w:tcPr>
            <w:tcW w:w="1140" w:type="dxa"/>
            <w:noWrap/>
            <w:hideMark/>
          </w:tcPr>
          <w:p w14:paraId="43F6053A" w14:textId="77777777" w:rsidR="00E333DA" w:rsidRPr="00E333DA" w:rsidRDefault="00E333DA" w:rsidP="00E333DA">
            <w:r w:rsidRPr="00E333DA">
              <w:t>-0,10</w:t>
            </w:r>
          </w:p>
        </w:tc>
        <w:tc>
          <w:tcPr>
            <w:tcW w:w="1320" w:type="dxa"/>
            <w:noWrap/>
            <w:hideMark/>
          </w:tcPr>
          <w:p w14:paraId="50335324" w14:textId="77777777" w:rsidR="00E333DA" w:rsidRPr="00E333DA" w:rsidRDefault="00E333DA" w:rsidP="00E333DA">
            <w:r w:rsidRPr="00E333DA">
              <w:t>0,17</w:t>
            </w:r>
          </w:p>
        </w:tc>
        <w:tc>
          <w:tcPr>
            <w:tcW w:w="1320" w:type="dxa"/>
            <w:noWrap/>
            <w:hideMark/>
          </w:tcPr>
          <w:p w14:paraId="5C097A72" w14:textId="77777777" w:rsidR="00E333DA" w:rsidRPr="00E333DA" w:rsidRDefault="00E333DA" w:rsidP="00E333DA">
            <w:r w:rsidRPr="00E333DA">
              <w:t>-0,05</w:t>
            </w:r>
          </w:p>
        </w:tc>
      </w:tr>
    </w:tbl>
    <w:p w14:paraId="524FAAB9" w14:textId="40B2FF89" w:rsidR="002F10CA" w:rsidRDefault="00E333DA" w:rsidP="0028735F">
      <w:r>
        <w:fldChar w:fldCharType="end"/>
      </w:r>
    </w:p>
    <w:p w14:paraId="0201CF32" w14:textId="77777777" w:rsidR="003B3448" w:rsidRDefault="003B3448" w:rsidP="0028735F"/>
    <w:p w14:paraId="1060ADA3" w14:textId="227D7691" w:rsidR="002F10CA" w:rsidRDefault="00FB6C2E" w:rsidP="0028735F">
      <w:r>
        <w:t>El</w:t>
      </w:r>
      <w:r w:rsidR="002F10CA">
        <w:t xml:space="preserve"> archivo CSV </w:t>
      </w:r>
      <w:r w:rsidR="003F141D">
        <w:t>es</w:t>
      </w:r>
      <w:r w:rsidR="002F10CA">
        <w:t xml:space="preserve"> </w:t>
      </w:r>
      <w:r w:rsidR="003D22AD">
        <w:t>un documento de texto delimitado por un punto y coma (semicolon) que divide los datos en tiempo, movimiento coronal, movimiento sagital, movimiento transversal y datos adicionales que ayudan a calcular los previamente dichos. Éstos últimos datos no serán utilizados ya que no son necesarios.</w:t>
      </w:r>
      <w:r w:rsidR="00073B4F">
        <w:t xml:space="preserve"> </w:t>
      </w:r>
      <w:r>
        <w:t>De un forma simplificada podemos ver este archivo como un listado de columnas donde se encuentran los datos de tiempo (valores enteros) y valores del rango de movimiento en los planos coronal, sagital y transversal (valores de punto flotante). La primera fila contiene los nombres de cada columna.</w:t>
      </w:r>
    </w:p>
    <w:p w14:paraId="17F9EA13" w14:textId="77777777" w:rsidR="00FB6C2E" w:rsidRPr="003B3448" w:rsidRDefault="00FB6C2E" w:rsidP="0028735F"/>
    <w:p w14:paraId="147AD41B" w14:textId="51EFAC81" w:rsidR="00D51A6F" w:rsidRDefault="00BE7488" w:rsidP="00D51A6F">
      <w:pPr>
        <w:pStyle w:val="Heading1"/>
      </w:pPr>
      <w:bookmarkStart w:id="208" w:name="_Toc364792198"/>
      <w:bookmarkStart w:id="209" w:name="_Toc366229220"/>
      <w:bookmarkStart w:id="210" w:name="_Toc368143447"/>
      <w:bookmarkEnd w:id="168"/>
      <w:bookmarkEnd w:id="169"/>
      <w:r>
        <w:t xml:space="preserve">4.  </w:t>
      </w:r>
      <w:r w:rsidR="00D51A6F" w:rsidRPr="0040221C">
        <w:t>Implementación</w:t>
      </w:r>
      <w:bookmarkEnd w:id="208"/>
      <w:bookmarkEnd w:id="209"/>
      <w:bookmarkEnd w:id="210"/>
    </w:p>
    <w:p w14:paraId="4F6B079D" w14:textId="77777777" w:rsidR="00932FA0" w:rsidRPr="00932FA0" w:rsidRDefault="00932FA0" w:rsidP="00932FA0"/>
    <w:p w14:paraId="7918E0CA" w14:textId="16E0D412" w:rsidR="00932FA0" w:rsidRDefault="00932FA0" w:rsidP="00932FA0">
      <w:r w:rsidRPr="00932FA0">
        <w:t xml:space="preserve">En este capitulo se explica paso a paso el proceso de implementación que se ha llevado a cabo para el sistema de acuerdo a los requisitos funcionales y no funcionales establecidos. A continuación se va a poder visualizar algunos extractos de código y ficheros para que el lector pueda comprender en detalle los procesos y funcionalidades implementadas. </w:t>
      </w:r>
    </w:p>
    <w:p w14:paraId="4A34794D" w14:textId="77777777" w:rsidR="00932FA0" w:rsidRDefault="00932FA0" w:rsidP="00932FA0"/>
    <w:p w14:paraId="42AA643D" w14:textId="330B3A2D" w:rsidR="003100B2" w:rsidRDefault="003100B2" w:rsidP="00B8172C">
      <w:pPr>
        <w:pStyle w:val="Heading2"/>
      </w:pPr>
      <w:bookmarkStart w:id="211" w:name="_Toc368143448"/>
      <w:r>
        <w:t>4.1.  Comunicación Cliente-Servidor</w:t>
      </w:r>
      <w:bookmarkEnd w:id="211"/>
    </w:p>
    <w:p w14:paraId="6428B3B9" w14:textId="77777777" w:rsidR="003100B2" w:rsidRPr="003100B2" w:rsidRDefault="003100B2" w:rsidP="00A51E6E"/>
    <w:p w14:paraId="20A4F491" w14:textId="6609A9F6" w:rsidR="003100B2" w:rsidRDefault="00FB6C2E" w:rsidP="00A51E6E">
      <w:r>
        <w:t>Para la comunicación entre el cliente/navegador y el servidor hemos utilizado</w:t>
      </w:r>
      <w:r w:rsidR="003100B2">
        <w:t xml:space="preserve"> sockets.io para establecer una comunicación bidireccional</w:t>
      </w:r>
      <w:ins w:id="212" w:author="Borja Gonzalez" w:date="2017-09-26T22:11:00Z">
        <w:r>
          <w:t xml:space="preserve">. </w:t>
        </w:r>
      </w:ins>
      <w:r w:rsidR="003100B2">
        <w:t>A continuación podremos  ver como he implementado estos sockets en mi aplicación web.</w:t>
      </w:r>
    </w:p>
    <w:p w14:paraId="239A4A89" w14:textId="77777777" w:rsidR="003100B2" w:rsidRDefault="003100B2" w:rsidP="00A51E6E"/>
    <w:p w14:paraId="712A3825" w14:textId="50172382" w:rsidR="003100B2" w:rsidRDefault="00B77AF4" w:rsidP="00A51E6E">
      <w:pPr>
        <w:pStyle w:val="Heading3"/>
      </w:pPr>
      <w:bookmarkStart w:id="213" w:name="_Toc368143449"/>
      <w:r>
        <w:t>4.1.1.  Servidor</w:t>
      </w:r>
      <w:bookmarkEnd w:id="213"/>
      <w:r>
        <w:t xml:space="preserve"> </w:t>
      </w:r>
    </w:p>
    <w:p w14:paraId="41074CB9" w14:textId="77777777" w:rsidR="00B77AF4" w:rsidRDefault="00B77AF4" w:rsidP="00A51E6E"/>
    <w:p w14:paraId="5E599E5C" w14:textId="77777777" w:rsidR="00EA3329" w:rsidRDefault="00556E25" w:rsidP="00A51E6E">
      <w:r>
        <w:t>Para establecer una conexión entre el cliente y el servidor, la parte del servid</w:t>
      </w:r>
      <w:r w:rsidR="00EA3329">
        <w:t>or realiza los siguientes pasos:</w:t>
      </w:r>
    </w:p>
    <w:p w14:paraId="0CEFA7DA" w14:textId="77777777" w:rsidR="00EA3329" w:rsidRDefault="00EA3329" w:rsidP="00A51E6E"/>
    <w:p w14:paraId="74CDE233" w14:textId="25279C0A" w:rsidR="000668F5" w:rsidRDefault="000668F5" w:rsidP="00A51E6E">
      <w:r>
        <w:t>1.  Solicitar las librerías correspondientes para que el servidor haga uso de sus funcionalidades (expr</w:t>
      </w:r>
      <w:r w:rsidR="00F265D5">
        <w:t>ess, socket.io, http</w:t>
      </w:r>
      <w:r>
        <w:t>):</w:t>
      </w:r>
    </w:p>
    <w:p w14:paraId="52C65D08" w14:textId="77777777" w:rsidR="000668F5" w:rsidRDefault="000668F5" w:rsidP="00A51E6E"/>
    <w:p w14:paraId="0997ECAC" w14:textId="3B099457" w:rsidR="00556E25" w:rsidRDefault="000668F5" w:rsidP="00A51E6E">
      <w:r>
        <w:rPr>
          <w:noProof/>
          <w:lang w:val="en-US"/>
        </w:rPr>
        <w:lastRenderedPageBreak/>
        <w:drawing>
          <wp:inline distT="0" distB="0" distL="0" distR="0" wp14:anchorId="2D3BD3B4" wp14:editId="79C232D2">
            <wp:extent cx="4465824" cy="698500"/>
            <wp:effectExtent l="0" t="0" r="5080" b="0"/>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467427" cy="698751"/>
                    </a:xfrm>
                    <a:prstGeom prst="rect">
                      <a:avLst/>
                    </a:prstGeom>
                    <a:noFill/>
                    <a:ln>
                      <a:noFill/>
                    </a:ln>
                  </pic:spPr>
                </pic:pic>
              </a:graphicData>
            </a:graphic>
          </wp:inline>
        </w:drawing>
      </w:r>
      <w:r w:rsidR="00556E25">
        <w:t xml:space="preserve"> </w:t>
      </w:r>
    </w:p>
    <w:p w14:paraId="2A249980" w14:textId="77777777" w:rsidR="000668F5" w:rsidRDefault="000668F5" w:rsidP="00A51E6E"/>
    <w:p w14:paraId="59219D0A" w14:textId="0008DE8F" w:rsidR="000668F5" w:rsidRDefault="000668F5" w:rsidP="00A51E6E">
      <w:r>
        <w:t xml:space="preserve">2.  </w:t>
      </w:r>
      <w:r w:rsidR="00F265D5">
        <w:t>Utilizando el middleware estático, especificamos la carpeta pública del servidor para disponer de l</w:t>
      </w:r>
      <w:r w:rsidR="00447BFC">
        <w:t>as páginas</w:t>
      </w:r>
      <w:ins w:id="214" w:author="Borja Gonzalez" w:date="2017-09-26T22:12:00Z">
        <w:r w:rsidR="00FB6C2E">
          <w:t xml:space="preserve"> </w:t>
        </w:r>
      </w:ins>
      <w:r w:rsidR="00F265D5">
        <w:t>HTML. Ést</w:t>
      </w:r>
      <w:r w:rsidR="00447BFC">
        <w:t>as páginas</w:t>
      </w:r>
      <w:ins w:id="215" w:author="Borja Gonzalez" w:date="2017-09-26T13:21:00Z">
        <w:r w:rsidR="00FF498F">
          <w:t xml:space="preserve"> </w:t>
        </w:r>
      </w:ins>
      <w:r w:rsidR="00FB6C2E">
        <w:t xml:space="preserve">corresponden al código que </w:t>
      </w:r>
      <w:r w:rsidR="00F137C1">
        <w:t>muestra el diseño visual de la aplicación web al usuario. Este diseño se ha mostrado en el apartado 3.5</w:t>
      </w:r>
      <w:r w:rsidR="00F265D5">
        <w:t>. En mi caso las códigos HTML (index.html, paciente.html y evolución.html) se encuentran en la carpeta pagina_</w:t>
      </w:r>
      <w:r w:rsidR="00F137C1">
        <w:t>web.</w:t>
      </w:r>
    </w:p>
    <w:p w14:paraId="46510B9E" w14:textId="77777777" w:rsidR="00F265D5" w:rsidRDefault="00F265D5" w:rsidP="00A51E6E"/>
    <w:p w14:paraId="4AA5484C" w14:textId="1DE50CB3" w:rsidR="00F265D5" w:rsidRDefault="00F137C1" w:rsidP="00EA3329">
      <w:r>
        <w:rPr>
          <w:noProof/>
          <w:lang w:val="en-US"/>
        </w:rPr>
        <w:drawing>
          <wp:inline distT="0" distB="0" distL="0" distR="0" wp14:anchorId="21576DFF" wp14:editId="2D92DDC2">
            <wp:extent cx="4114800" cy="427940"/>
            <wp:effectExtent l="0" t="0" r="0" b="4445"/>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125196" cy="429021"/>
                    </a:xfrm>
                    <a:prstGeom prst="rect">
                      <a:avLst/>
                    </a:prstGeom>
                    <a:noFill/>
                    <a:ln>
                      <a:noFill/>
                    </a:ln>
                  </pic:spPr>
                </pic:pic>
              </a:graphicData>
            </a:graphic>
          </wp:inline>
        </w:drawing>
      </w:r>
    </w:p>
    <w:p w14:paraId="73C23152" w14:textId="77777777" w:rsidR="00F265D5" w:rsidRPr="00F265D5" w:rsidRDefault="00F265D5" w:rsidP="00F265D5"/>
    <w:p w14:paraId="010D03B1" w14:textId="7BEB0A8D" w:rsidR="00F265D5" w:rsidRDefault="00F265D5" w:rsidP="00F265D5"/>
    <w:p w14:paraId="0300B57E" w14:textId="0D502525" w:rsidR="00F265D5" w:rsidRDefault="00F265D5" w:rsidP="00A51E6E">
      <w:r>
        <w:t xml:space="preserve">3.  Creamos una instancia “server” con un puerto asociado (8124) y una dirección IP que corresponde a la dirección que se asocia a mi terminal. La combinación de dirección IP y puerto será la que el usuario tendrá que introducir en su navegador (192.168.1.41:8124) para acceder a la aplicación web. </w:t>
      </w:r>
      <w:r w:rsidR="001837C3">
        <w:t>Con la instancia creada se iniciara una comunicación websocket pasando la instancia como parámetro.</w:t>
      </w:r>
    </w:p>
    <w:p w14:paraId="5A8A73A4" w14:textId="77777777" w:rsidR="00F265D5" w:rsidRDefault="00F265D5" w:rsidP="00A51E6E"/>
    <w:p w14:paraId="3B59C731" w14:textId="1434D825" w:rsidR="001837C3" w:rsidRDefault="001837C3" w:rsidP="00A51E6E">
      <w:r>
        <w:rPr>
          <w:noProof/>
          <w:lang w:val="en-US"/>
        </w:rPr>
        <w:drawing>
          <wp:inline distT="0" distB="0" distL="0" distR="0" wp14:anchorId="1EE1E540" wp14:editId="73C6C0F4">
            <wp:extent cx="5486400" cy="394108"/>
            <wp:effectExtent l="0" t="0" r="0" b="12700"/>
            <wp:docPr id="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486400" cy="394108"/>
                    </a:xfrm>
                    <a:prstGeom prst="rect">
                      <a:avLst/>
                    </a:prstGeom>
                    <a:noFill/>
                    <a:ln>
                      <a:noFill/>
                    </a:ln>
                  </pic:spPr>
                </pic:pic>
              </a:graphicData>
            </a:graphic>
          </wp:inline>
        </w:drawing>
      </w:r>
    </w:p>
    <w:p w14:paraId="60581F0E" w14:textId="77777777" w:rsidR="00F265D5" w:rsidRDefault="00F265D5" w:rsidP="00A51E6E"/>
    <w:p w14:paraId="2AE53E43" w14:textId="5EC7A851" w:rsidR="001837C3" w:rsidRDefault="001837C3" w:rsidP="00A51E6E">
      <w:r>
        <w:t>4.  Asociamos una función callback que se ejecutará cuando el cliente visite la página y establezca un websocket. A partir de aquí el servidor estará escuchando permanentemente a peticiones del cliente y mandará respuestas según lo que se solicite.</w:t>
      </w:r>
    </w:p>
    <w:p w14:paraId="2C911B72" w14:textId="77777777" w:rsidR="001837C3" w:rsidRDefault="001837C3" w:rsidP="00A51E6E"/>
    <w:p w14:paraId="7996D471" w14:textId="3ECE4F12" w:rsidR="001837C3" w:rsidRDefault="001837C3" w:rsidP="00A51E6E">
      <w:r>
        <w:rPr>
          <w:noProof/>
          <w:lang w:val="en-US"/>
        </w:rPr>
        <w:drawing>
          <wp:inline distT="0" distB="0" distL="0" distR="0" wp14:anchorId="3E8F6341" wp14:editId="6ECE00B1">
            <wp:extent cx="4229100" cy="346116"/>
            <wp:effectExtent l="0" t="0" r="0" b="9525"/>
            <wp:docPr id="1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256693" cy="348374"/>
                    </a:xfrm>
                    <a:prstGeom prst="rect">
                      <a:avLst/>
                    </a:prstGeom>
                    <a:noFill/>
                    <a:ln>
                      <a:noFill/>
                    </a:ln>
                  </pic:spPr>
                </pic:pic>
              </a:graphicData>
            </a:graphic>
          </wp:inline>
        </w:drawing>
      </w:r>
    </w:p>
    <w:p w14:paraId="2922FCD4" w14:textId="77777777" w:rsidR="001837C3" w:rsidRDefault="001837C3" w:rsidP="00A51E6E"/>
    <w:p w14:paraId="3E4A295B" w14:textId="22989C03" w:rsidR="001837C3" w:rsidRDefault="001837C3" w:rsidP="00A51E6E">
      <w:pPr>
        <w:pStyle w:val="Heading3"/>
      </w:pPr>
      <w:bookmarkStart w:id="216" w:name="_Toc368143450"/>
      <w:r>
        <w:t>4.1.2.  Cliente</w:t>
      </w:r>
      <w:bookmarkEnd w:id="216"/>
    </w:p>
    <w:p w14:paraId="135B3BA0" w14:textId="77777777" w:rsidR="00A51E6E" w:rsidRDefault="00A51E6E" w:rsidP="00A51E6E"/>
    <w:p w14:paraId="0911C9CB" w14:textId="50D3DD2C" w:rsidR="00A51E6E" w:rsidRDefault="00A51E6E" w:rsidP="00A51E6E">
      <w:r>
        <w:t>La parte del cliente es muy sencilla ya que solo tiene que inicializar una conexión que activará la función callback del servidor.</w:t>
      </w:r>
    </w:p>
    <w:p w14:paraId="6802DC8C" w14:textId="77777777" w:rsidR="00A51E6E" w:rsidRDefault="00A51E6E" w:rsidP="00A51E6E"/>
    <w:p w14:paraId="6AD8B38E" w14:textId="690E6094" w:rsidR="00A51E6E" w:rsidRDefault="00A51E6E" w:rsidP="00A51E6E">
      <w:r>
        <w:rPr>
          <w:noProof/>
          <w:lang w:val="en-US"/>
        </w:rPr>
        <w:drawing>
          <wp:inline distT="0" distB="0" distL="0" distR="0" wp14:anchorId="05A48910" wp14:editId="49DF95E4">
            <wp:extent cx="5154515" cy="195580"/>
            <wp:effectExtent l="0" t="0" r="1905" b="7620"/>
            <wp:docPr id="1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68">
                      <a:extLst>
                        <a:ext uri="{28A0092B-C50C-407E-A947-70E740481C1C}">
                          <a14:useLocalDpi xmlns:a14="http://schemas.microsoft.com/office/drawing/2010/main" val="0"/>
                        </a:ext>
                      </a:extLst>
                    </a:blip>
                    <a:srcRect l="6020" t="6098"/>
                    <a:stretch/>
                  </pic:blipFill>
                  <pic:spPr bwMode="auto">
                    <a:xfrm>
                      <a:off x="0" y="0"/>
                      <a:ext cx="5156099" cy="195640"/>
                    </a:xfrm>
                    <a:prstGeom prst="rect">
                      <a:avLst/>
                    </a:prstGeom>
                    <a:noFill/>
                    <a:ln>
                      <a:noFill/>
                    </a:ln>
                    <a:extLst>
                      <a:ext uri="{53640926-AAD7-44d8-BBD7-CCE9431645EC}">
                        <a14:shadowObscured xmlns:a14="http://schemas.microsoft.com/office/drawing/2010/main"/>
                      </a:ext>
                    </a:extLst>
                  </pic:spPr>
                </pic:pic>
              </a:graphicData>
            </a:graphic>
          </wp:inline>
        </w:drawing>
      </w:r>
    </w:p>
    <w:p w14:paraId="27F4C57C" w14:textId="77777777" w:rsidR="00A51E6E" w:rsidRDefault="00A51E6E" w:rsidP="00A51E6E"/>
    <w:p w14:paraId="7448DB65" w14:textId="444F2036" w:rsidR="00A51E6E" w:rsidRDefault="00A51E6E" w:rsidP="00A51E6E">
      <w:pPr>
        <w:rPr>
          <w:ins w:id="217" w:author="Borja Gonzalez" w:date="2017-09-15T23:51:00Z"/>
        </w:rPr>
      </w:pPr>
      <w:r>
        <w:t>A partir de aquí el cliente utilizará la instancia creada “socket” para enviar datos al servidor o recibir datos del servidor.</w:t>
      </w:r>
    </w:p>
    <w:p w14:paraId="3CEFF653" w14:textId="77777777" w:rsidR="00A51E6E" w:rsidRDefault="00A51E6E" w:rsidP="00A51E6E">
      <w:pPr>
        <w:rPr>
          <w:ins w:id="218" w:author="Borja Gonzalez" w:date="2017-09-15T23:51:00Z"/>
        </w:rPr>
      </w:pPr>
    </w:p>
    <w:p w14:paraId="5CC9AB49" w14:textId="5FD0066B" w:rsidR="00A51E6E" w:rsidRDefault="00A51E6E" w:rsidP="00DF6FC4">
      <w:pPr>
        <w:pStyle w:val="Heading3"/>
      </w:pPr>
      <w:bookmarkStart w:id="219" w:name="_Toc368143451"/>
      <w:r>
        <w:lastRenderedPageBreak/>
        <w:t xml:space="preserve">4.1.3  </w:t>
      </w:r>
      <w:r w:rsidR="007D3431">
        <w:t xml:space="preserve">Despliegue </w:t>
      </w:r>
      <w:r>
        <w:t>del servidor</w:t>
      </w:r>
      <w:bookmarkEnd w:id="219"/>
    </w:p>
    <w:p w14:paraId="75F2AB4C" w14:textId="77777777" w:rsidR="00A51E6E" w:rsidRDefault="00A51E6E" w:rsidP="00A51E6E"/>
    <w:p w14:paraId="1AEF358E" w14:textId="6392F872" w:rsidR="00A51E6E" w:rsidRDefault="00A51E6E" w:rsidP="00A51E6E">
      <w:r>
        <w:t>Para que la comunicación entre el cliente y el servidor funcione es necesario ejecutar el código del servidor para que empiece a escuchar peticiones de clientes.</w:t>
      </w:r>
    </w:p>
    <w:p w14:paraId="51F29D8D" w14:textId="63483C06" w:rsidR="00A51E6E" w:rsidRDefault="00A51E6E" w:rsidP="00A51E6E">
      <w:r>
        <w:t xml:space="preserve">Es un paso muy sencillo que requiere posicionarse en el terminal de la máquina donde se encuentre el código del servidor y </w:t>
      </w:r>
      <w:r w:rsidR="00DF6FC4">
        <w:t xml:space="preserve">cambiar al directorio donde se encuentre el fichero JavaScript ejecutable. </w:t>
      </w:r>
    </w:p>
    <w:p w14:paraId="381460A8" w14:textId="77777777" w:rsidR="00DF6FC4" w:rsidRDefault="00DF6FC4" w:rsidP="00A51E6E"/>
    <w:p w14:paraId="653392D6" w14:textId="17855A62" w:rsidR="00DF6FC4" w:rsidRDefault="00DF6FC4" w:rsidP="00A51E6E">
      <w:r>
        <w:rPr>
          <w:noProof/>
          <w:lang w:val="en-US"/>
        </w:rPr>
        <w:drawing>
          <wp:inline distT="0" distB="0" distL="0" distR="0" wp14:anchorId="65D26226" wp14:editId="15B3065C">
            <wp:extent cx="5486400" cy="687710"/>
            <wp:effectExtent l="0" t="0" r="0" b="0"/>
            <wp:docPr id="1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486400" cy="687710"/>
                    </a:xfrm>
                    <a:prstGeom prst="rect">
                      <a:avLst/>
                    </a:prstGeom>
                    <a:noFill/>
                    <a:ln>
                      <a:noFill/>
                    </a:ln>
                  </pic:spPr>
                </pic:pic>
              </a:graphicData>
            </a:graphic>
          </wp:inline>
        </w:drawing>
      </w:r>
    </w:p>
    <w:p w14:paraId="50D2DE66" w14:textId="77777777" w:rsidR="00DF6FC4" w:rsidRPr="00A51E6E" w:rsidRDefault="00DF6FC4" w:rsidP="00A51E6E"/>
    <w:p w14:paraId="5A1E52BE" w14:textId="57A80730" w:rsidR="00932FA0" w:rsidRDefault="00BE7488" w:rsidP="00B8172C">
      <w:pPr>
        <w:pStyle w:val="Heading2"/>
      </w:pPr>
      <w:bookmarkStart w:id="220" w:name="_Toc368143452"/>
      <w:r>
        <w:t>4.</w:t>
      </w:r>
      <w:r w:rsidR="003100B2">
        <w:t>2</w:t>
      </w:r>
      <w:r>
        <w:t xml:space="preserve">.  </w:t>
      </w:r>
      <w:r w:rsidR="00932FA0">
        <w:t>SQLite</w:t>
      </w:r>
      <w:bookmarkEnd w:id="220"/>
    </w:p>
    <w:p w14:paraId="0E2BF142" w14:textId="77777777" w:rsidR="002D59F7" w:rsidRDefault="002D59F7" w:rsidP="00932FA0"/>
    <w:p w14:paraId="46D32C8B" w14:textId="421E8432" w:rsidR="002D59F7" w:rsidRDefault="00BE7488" w:rsidP="00B60C6A">
      <w:pPr>
        <w:pStyle w:val="Heading3"/>
      </w:pPr>
      <w:bookmarkStart w:id="221" w:name="_Toc368143453"/>
      <w:r>
        <w:t>4.</w:t>
      </w:r>
      <w:r w:rsidR="00B77AF4">
        <w:t>2</w:t>
      </w:r>
      <w:r>
        <w:t>.</w:t>
      </w:r>
      <w:r w:rsidR="00F137C1">
        <w:t>1.</w:t>
      </w:r>
      <w:r>
        <w:t xml:space="preserve">  </w:t>
      </w:r>
      <w:r w:rsidR="002D59F7">
        <w:t>Compatibilidad con el Servidor</w:t>
      </w:r>
      <w:bookmarkEnd w:id="221"/>
    </w:p>
    <w:p w14:paraId="4A1EEA9E" w14:textId="77777777" w:rsidR="002D59F7" w:rsidRDefault="002D59F7" w:rsidP="00B60C6A"/>
    <w:p w14:paraId="1F1B838C" w14:textId="5B2B61E7" w:rsidR="002D59F7" w:rsidRDefault="002D59F7" w:rsidP="00B60C6A">
      <w:r>
        <w:t xml:space="preserve">Para que el servidor pueda hacer un uso adecuado de SQLite necesitará un script </w:t>
      </w:r>
      <w:r w:rsidR="001A4546">
        <w:t xml:space="preserve">llamado </w:t>
      </w:r>
      <w:r>
        <w:t>sql.js</w:t>
      </w:r>
      <w:r w:rsidR="001A4546">
        <w:t>, que es el que le permitirá manejar la base de datos de los pacientes.</w:t>
      </w:r>
    </w:p>
    <w:p w14:paraId="59DBAA91" w14:textId="77777777" w:rsidR="001A4546" w:rsidRDefault="001A4546" w:rsidP="00B60C6A"/>
    <w:p w14:paraId="2A57C3F8" w14:textId="27C24D81" w:rsidR="001A4546" w:rsidRDefault="00BE7488" w:rsidP="00B60C6A">
      <w:pPr>
        <w:pStyle w:val="Heading4"/>
      </w:pPr>
      <w:r>
        <w:t>4</w:t>
      </w:r>
      <w:r w:rsidR="00B77AF4">
        <w:t>.2</w:t>
      </w:r>
      <w:r>
        <w:t>.</w:t>
      </w:r>
      <w:r w:rsidR="00F137C1">
        <w:t>1</w:t>
      </w:r>
      <w:r>
        <w:t xml:space="preserve">.1.  </w:t>
      </w:r>
      <w:r w:rsidR="001A4546">
        <w:t>Sql.js</w:t>
      </w:r>
    </w:p>
    <w:p w14:paraId="0042B27D" w14:textId="77777777" w:rsidR="001A4546" w:rsidRDefault="001A4546" w:rsidP="00B60C6A"/>
    <w:p w14:paraId="19C61870" w14:textId="297D0612" w:rsidR="001A4546" w:rsidRDefault="001A4546" w:rsidP="00B60C6A">
      <w:r>
        <w:t xml:space="preserve">Sql.js es un puerto de SQLite a JavaScript. Utiliza una base de datos virtual que se almacena en memoria y por los tanto los cambios realizados a la base de datos no se persisten. Lo interesante y que es muy funcional para este desarrollo es que permite importar cualquier fichero </w:t>
      </w:r>
      <w:r w:rsidR="00925B9A">
        <w:t>SQL</w:t>
      </w:r>
      <w:r>
        <w:t xml:space="preserve">ite y exportar la base de datos creada como un array escrito en </w:t>
      </w:r>
      <w:r w:rsidR="00B60C6A">
        <w:t>JavaScript</w:t>
      </w:r>
      <w:r>
        <w:t>.</w:t>
      </w:r>
      <w:r w:rsidR="00925B9A">
        <w:t xml:space="preserve"> Usaremos el array exportado para poder persistir los cambios realizados con la ayuda de node.js.</w:t>
      </w:r>
      <w:r w:rsidR="00F137C1">
        <w:t xml:space="preserve"> Cada vez que se realiza un cambio en la base de datos (añadir/borrar paciente, añadir/borrar sesión de movimiento) se persistirán los cambios, y no se esperará a que el usuario cierre la sesión, si no que al realizar cualquiera de las operaciones mencionadas se persistirán los cambios.</w:t>
      </w:r>
    </w:p>
    <w:p w14:paraId="0B07BC31" w14:textId="77777777" w:rsidR="00343E12" w:rsidRDefault="00343E12" w:rsidP="00B60C6A"/>
    <w:p w14:paraId="42CB64C4" w14:textId="64241172" w:rsidR="00343E12" w:rsidRDefault="00BE7488" w:rsidP="00B60C6A">
      <w:pPr>
        <w:pStyle w:val="Heading4"/>
      </w:pPr>
      <w:r>
        <w:t>4.</w:t>
      </w:r>
      <w:r w:rsidR="00B77AF4">
        <w:t>2.</w:t>
      </w:r>
      <w:r w:rsidR="00F137C1">
        <w:t>1</w:t>
      </w:r>
      <w:r>
        <w:t xml:space="preserve">.2.  </w:t>
      </w:r>
      <w:r w:rsidR="00343E12">
        <w:t>Uso de sql.js con node.js</w:t>
      </w:r>
    </w:p>
    <w:p w14:paraId="62E6C4FE" w14:textId="77777777" w:rsidR="00B60C6A" w:rsidRDefault="00B60C6A" w:rsidP="00B60C6A"/>
    <w:p w14:paraId="4A2028FA" w14:textId="6AD7312D" w:rsidR="00B60C6A" w:rsidRPr="00B60C6A" w:rsidRDefault="00B60C6A" w:rsidP="00B60C6A">
      <w:r>
        <w:t>Todas las operaciones que se realizan para manejar la base de datos (consultar, borrar, ordenar o insertar) requieren de una lectura de la base de datos y/o de una operación para guardar los cambios realizados en la base de datos.</w:t>
      </w:r>
    </w:p>
    <w:p w14:paraId="7166F2F0" w14:textId="77777777" w:rsidR="00343E12" w:rsidRDefault="00343E12" w:rsidP="00B60C6A"/>
    <w:p w14:paraId="3C43A3A6" w14:textId="27E773E5" w:rsidR="00343E12" w:rsidRDefault="00343E12" w:rsidP="00B60C6A">
      <w:pPr>
        <w:pStyle w:val="ListParagraph"/>
        <w:numPr>
          <w:ilvl w:val="0"/>
          <w:numId w:val="28"/>
        </w:numPr>
      </w:pPr>
      <w:r>
        <w:t>Lectura de una base de datos de memoria:</w:t>
      </w:r>
    </w:p>
    <w:p w14:paraId="55EB8F15" w14:textId="77777777" w:rsidR="00343E12" w:rsidRDefault="00343E12" w:rsidP="00343E12"/>
    <w:p w14:paraId="5F1259FB" w14:textId="017458EF" w:rsidR="00343E12" w:rsidRPr="00343E12" w:rsidRDefault="00343E12" w:rsidP="00343E12">
      <w:r>
        <w:rPr>
          <w:noProof/>
          <w:lang w:val="en-US"/>
        </w:rPr>
        <w:lastRenderedPageBreak/>
        <w:drawing>
          <wp:inline distT="0" distB="0" distL="0" distR="0" wp14:anchorId="4212DFEB" wp14:editId="15A9C8AB">
            <wp:extent cx="5486400" cy="1627094"/>
            <wp:effectExtent l="0" t="0" r="0" b="0"/>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86400" cy="1627094"/>
                    </a:xfrm>
                    <a:prstGeom prst="rect">
                      <a:avLst/>
                    </a:prstGeom>
                    <a:noFill/>
                    <a:ln>
                      <a:noFill/>
                    </a:ln>
                  </pic:spPr>
                </pic:pic>
              </a:graphicData>
            </a:graphic>
          </wp:inline>
        </w:drawing>
      </w:r>
    </w:p>
    <w:p w14:paraId="2FAD6302" w14:textId="77777777" w:rsidR="00343E12" w:rsidRDefault="00343E12" w:rsidP="00B60C6A"/>
    <w:p w14:paraId="29BC1361" w14:textId="1972C470" w:rsidR="00343E12" w:rsidRDefault="00343E12" w:rsidP="00B60C6A">
      <w:pPr>
        <w:pStyle w:val="ListParagraph"/>
        <w:numPr>
          <w:ilvl w:val="0"/>
          <w:numId w:val="28"/>
        </w:numPr>
      </w:pPr>
      <w:r>
        <w:t>Escritura de una base de datos en memoria</w:t>
      </w:r>
      <w:r w:rsidR="00B60C6A">
        <w:t>:</w:t>
      </w:r>
    </w:p>
    <w:p w14:paraId="7308DDCB" w14:textId="77777777" w:rsidR="00343E12" w:rsidRDefault="00343E12" w:rsidP="00B60C6A">
      <w:pPr>
        <w:pStyle w:val="ListParagraph"/>
      </w:pPr>
    </w:p>
    <w:p w14:paraId="1A08FD5F" w14:textId="2AC71E57" w:rsidR="00343E12" w:rsidRDefault="00B60C6A" w:rsidP="00B60C6A">
      <w:pPr>
        <w:ind w:firstLine="360"/>
      </w:pPr>
      <w:r>
        <w:t>Hace falta convertir el resultado de db.export a un buffer</w:t>
      </w:r>
    </w:p>
    <w:p w14:paraId="5C46FF90" w14:textId="77777777" w:rsidR="00B60C6A" w:rsidRDefault="00B60C6A" w:rsidP="00B60C6A"/>
    <w:p w14:paraId="434C9C40" w14:textId="5B3C19B8" w:rsidR="00B60C6A" w:rsidRDefault="00B60C6A" w:rsidP="00B60C6A">
      <w:r>
        <w:rPr>
          <w:noProof/>
          <w:lang w:val="en-US"/>
        </w:rPr>
        <w:drawing>
          <wp:inline distT="0" distB="0" distL="0" distR="0" wp14:anchorId="7E0F79B7" wp14:editId="130DF4BD">
            <wp:extent cx="5486400" cy="1308683"/>
            <wp:effectExtent l="0" t="0" r="0" b="12700"/>
            <wp:docPr id="1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86400" cy="1308683"/>
                    </a:xfrm>
                    <a:prstGeom prst="rect">
                      <a:avLst/>
                    </a:prstGeom>
                    <a:noFill/>
                    <a:ln>
                      <a:noFill/>
                    </a:ln>
                  </pic:spPr>
                </pic:pic>
              </a:graphicData>
            </a:graphic>
          </wp:inline>
        </w:drawing>
      </w:r>
    </w:p>
    <w:p w14:paraId="1577AFFB" w14:textId="1EF69283" w:rsidR="00E25939" w:rsidRDefault="00B77AF4" w:rsidP="004D7DA0">
      <w:pPr>
        <w:pStyle w:val="Heading2"/>
      </w:pPr>
      <w:bookmarkStart w:id="222" w:name="_Toc368143454"/>
      <w:r>
        <w:t>4.3</w:t>
      </w:r>
      <w:r w:rsidR="00E25939">
        <w:t>.  Funciones</w:t>
      </w:r>
      <w:bookmarkEnd w:id="222"/>
    </w:p>
    <w:p w14:paraId="3D3093CA" w14:textId="77777777" w:rsidR="00E25939" w:rsidRPr="00E25939" w:rsidRDefault="00E25939" w:rsidP="004D7DA0"/>
    <w:p w14:paraId="40DCA23B" w14:textId="523E7F67" w:rsidR="00E25939" w:rsidRDefault="00E25939" w:rsidP="004D7DA0">
      <w:r>
        <w:t>A continuación expondré el funcionamiento de las distintas funciones que piden, añaden, borran u organizan la base de datos. Todas estas funciones se realizan gracias a la comunicación entre el navegador y el servidor, que utilizan sockets para establecer una comunicación bidireccional</w:t>
      </w:r>
      <w:r w:rsidR="003100B2">
        <w:t>,</w:t>
      </w:r>
      <w:r>
        <w:t xml:space="preserve"> as</w:t>
      </w:r>
      <w:r w:rsidR="003100B2">
        <w:t>í como node.js para pedir datos a la base de datos o para</w:t>
      </w:r>
      <w:r>
        <w:t xml:space="preserve"> persistir </w:t>
      </w:r>
      <w:r w:rsidR="003100B2">
        <w:t>cambios en</w:t>
      </w:r>
      <w:r>
        <w:t xml:space="preserve"> la base de datos</w:t>
      </w:r>
      <w:r w:rsidR="003100B2">
        <w:t xml:space="preserve">. </w:t>
      </w:r>
    </w:p>
    <w:p w14:paraId="0F78C35C" w14:textId="77777777" w:rsidR="00E25939" w:rsidRDefault="00E25939" w:rsidP="004D7DA0"/>
    <w:p w14:paraId="2D9C891D" w14:textId="122AC17F" w:rsidR="00E25939" w:rsidRDefault="00B77AF4" w:rsidP="004D7DA0">
      <w:pPr>
        <w:pStyle w:val="Heading3"/>
      </w:pPr>
      <w:bookmarkStart w:id="223" w:name="_Toc368143455"/>
      <w:r>
        <w:t>4.3</w:t>
      </w:r>
      <w:r w:rsidR="00E25939">
        <w:t xml:space="preserve">.1.  </w:t>
      </w:r>
      <w:r w:rsidR="00477276">
        <w:t>Obtener</w:t>
      </w:r>
      <w:r w:rsidR="00480183">
        <w:t xml:space="preserve"> pacientes</w:t>
      </w:r>
      <w:bookmarkEnd w:id="223"/>
    </w:p>
    <w:p w14:paraId="7CEC6233" w14:textId="77777777" w:rsidR="00480183" w:rsidRDefault="00480183" w:rsidP="004D7DA0"/>
    <w:p w14:paraId="4DC79F30" w14:textId="6F8E4DB4" w:rsidR="00480183" w:rsidRDefault="004D7DA0" w:rsidP="004D7DA0">
      <w:r>
        <w:t>Para que el navegador obtenga la lista de pacientes de la base de datos es necesario que se realizar una conexión bidireccional con el servidor y que desde el servidor se  haga una consulta a la base de datos, enviando el resultado de la consulta al navegador mediante el websocket establecido. Todo esto ha sido explicado en los apartados anteriores. En este apartado veremos como se realizan todas las operaciones en conjunto, además de las consultas de SQL.</w:t>
      </w:r>
    </w:p>
    <w:p w14:paraId="1B859ABF" w14:textId="77777777" w:rsidR="004D7DA0" w:rsidRDefault="004D7DA0" w:rsidP="004D7DA0"/>
    <w:p w14:paraId="4147D4B2" w14:textId="4172B7D1" w:rsidR="004D7DA0" w:rsidRDefault="00B64D14" w:rsidP="00B60BF4">
      <w:pPr>
        <w:pStyle w:val="Heading4"/>
      </w:pPr>
      <w:r>
        <w:t>4.3.1.1.  Funcionalidad en el lado del cliente</w:t>
      </w:r>
    </w:p>
    <w:p w14:paraId="6902984D" w14:textId="77777777" w:rsidR="00B64D14" w:rsidRDefault="00B64D14" w:rsidP="00B60BF4"/>
    <w:p w14:paraId="51667743" w14:textId="4843BCDA" w:rsidR="00B64D14" w:rsidRDefault="00F93134" w:rsidP="00B60BF4">
      <w:r>
        <w:t>Cuando el usuario entra en la sección de pacientes, se genera una tabla y se llama a una función que devuelve un array de pacientes. Utilizando un bucle for que recorre el array rellenamos la tabla.</w:t>
      </w:r>
    </w:p>
    <w:p w14:paraId="69B0C8A4" w14:textId="77777777" w:rsidR="00F93134" w:rsidRDefault="00F93134" w:rsidP="00B60BF4"/>
    <w:p w14:paraId="3E0E266D" w14:textId="7275A1D6" w:rsidR="00F93134" w:rsidRDefault="00F93134" w:rsidP="00B60BF4">
      <w:r>
        <w:rPr>
          <w:noProof/>
          <w:lang w:val="en-US"/>
        </w:rPr>
        <w:drawing>
          <wp:inline distT="0" distB="0" distL="0" distR="0" wp14:anchorId="250B5CB8" wp14:editId="264F8B80">
            <wp:extent cx="6286500" cy="2224570"/>
            <wp:effectExtent l="0" t="0" r="0" b="10795"/>
            <wp:docPr id="1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287303" cy="2224854"/>
                    </a:xfrm>
                    <a:prstGeom prst="rect">
                      <a:avLst/>
                    </a:prstGeom>
                    <a:noFill/>
                    <a:ln>
                      <a:noFill/>
                    </a:ln>
                  </pic:spPr>
                </pic:pic>
              </a:graphicData>
            </a:graphic>
          </wp:inline>
        </w:drawing>
      </w:r>
    </w:p>
    <w:p w14:paraId="6064CEAE" w14:textId="77777777" w:rsidR="00F93134" w:rsidRDefault="00F93134" w:rsidP="00B60BF4"/>
    <w:p w14:paraId="1659D1D0" w14:textId="3D3DBC57" w:rsidR="00F93134" w:rsidRDefault="00F93134" w:rsidP="00F93134">
      <w:r>
        <w:t xml:space="preserve">La función </w:t>
      </w:r>
      <w:r w:rsidR="007E5FBE">
        <w:t>“</w:t>
      </w:r>
      <w:r>
        <w:t>get_paciente_node()</w:t>
      </w:r>
      <w:r w:rsidR="007E5FBE">
        <w:t>”</w:t>
      </w:r>
      <w:r>
        <w:t xml:space="preserve"> es la que se encarga de establecer la conexión con el servidor a través de un websocket.</w:t>
      </w:r>
    </w:p>
    <w:p w14:paraId="369BF1A4" w14:textId="77777777" w:rsidR="00F93134" w:rsidRDefault="00F93134" w:rsidP="00F93134"/>
    <w:p w14:paraId="470F9993" w14:textId="3EBC35F3" w:rsidR="00F93134" w:rsidRDefault="00DF2E7D" w:rsidP="00F93134">
      <w:r w:rsidRPr="00F137C1">
        <w:rPr>
          <w:noProof/>
          <w:lang w:val="en-US"/>
        </w:rPr>
        <w:drawing>
          <wp:inline distT="0" distB="0" distL="0" distR="0" wp14:anchorId="399EC4AA" wp14:editId="60937035">
            <wp:extent cx="6286500" cy="3429000"/>
            <wp:effectExtent l="0" t="0" r="12700" b="0"/>
            <wp:docPr id="2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287159" cy="3429359"/>
                    </a:xfrm>
                    <a:prstGeom prst="rect">
                      <a:avLst/>
                    </a:prstGeom>
                    <a:noFill/>
                    <a:ln>
                      <a:noFill/>
                    </a:ln>
                  </pic:spPr>
                </pic:pic>
              </a:graphicData>
            </a:graphic>
          </wp:inline>
        </w:drawing>
      </w:r>
    </w:p>
    <w:p w14:paraId="5A62EBFA" w14:textId="77777777" w:rsidR="00F93134" w:rsidRDefault="00F93134" w:rsidP="00F93134"/>
    <w:p w14:paraId="2003B428" w14:textId="7071EBCA" w:rsidR="00F93134" w:rsidRDefault="00F93134" w:rsidP="00F93134">
      <w:r>
        <w:t>Como se mencionó en la sección 4.1.2, el cliente utiliza la instancia socket para escuchar al servidor a través de socket.on y para enviar mensajes a través de socket.send</w:t>
      </w:r>
      <w:r w:rsidR="007E5FBE">
        <w:t>()</w:t>
      </w:r>
      <w:r>
        <w:t xml:space="preserve">. Todas las </w:t>
      </w:r>
      <w:r w:rsidR="00D25341">
        <w:t>solicitudes al servidor se realizan enviando un JSON con una “cabecera” llamada operación que permitirá al servidor distinguir entre las distintas operaciones, y así devolver unos datos específicos. En este caso la cabecera contiene la operación Pacientes.</w:t>
      </w:r>
    </w:p>
    <w:p w14:paraId="2C7E90F6" w14:textId="77777777" w:rsidR="00D25341" w:rsidRDefault="00D25341" w:rsidP="00F93134"/>
    <w:p w14:paraId="5227C789" w14:textId="6DD6D6FF" w:rsidR="00D25341" w:rsidRDefault="00D25341" w:rsidP="00D25341">
      <w:pPr>
        <w:pStyle w:val="Heading4"/>
      </w:pPr>
      <w:r>
        <w:lastRenderedPageBreak/>
        <w:t>4.3.1.2.  Funcionalidad en el lado del servidor</w:t>
      </w:r>
    </w:p>
    <w:p w14:paraId="6602D96A" w14:textId="77777777" w:rsidR="00D25341" w:rsidRDefault="00D25341" w:rsidP="00CE1853"/>
    <w:p w14:paraId="22E6AFBE" w14:textId="39E1C6FE" w:rsidR="00D25341" w:rsidRDefault="00D25341" w:rsidP="00CE1853">
      <w:r>
        <w:t>Ahora podremos ver como el servidor maneja la solicitud para enviar el listado de pacientes al cliente.</w:t>
      </w:r>
    </w:p>
    <w:p w14:paraId="1682FAF2" w14:textId="77777777" w:rsidR="00D25341" w:rsidRDefault="00D25341" w:rsidP="00CE1853"/>
    <w:p w14:paraId="259BD724" w14:textId="18AA00F0" w:rsidR="00D25341" w:rsidRDefault="00D25341" w:rsidP="00CE1853">
      <w:r>
        <w:rPr>
          <w:noProof/>
          <w:lang w:val="en-US"/>
        </w:rPr>
        <w:drawing>
          <wp:inline distT="0" distB="0" distL="0" distR="0" wp14:anchorId="24160988" wp14:editId="2FB0C427">
            <wp:extent cx="6172200" cy="2686050"/>
            <wp:effectExtent l="0" t="0" r="0" b="6350"/>
            <wp:docPr id="2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172942" cy="2686373"/>
                    </a:xfrm>
                    <a:prstGeom prst="rect">
                      <a:avLst/>
                    </a:prstGeom>
                    <a:noFill/>
                    <a:ln>
                      <a:noFill/>
                    </a:ln>
                  </pic:spPr>
                </pic:pic>
              </a:graphicData>
            </a:graphic>
          </wp:inline>
        </w:drawing>
      </w:r>
    </w:p>
    <w:p w14:paraId="3A1CE8D6" w14:textId="77777777" w:rsidR="00D25341" w:rsidRDefault="00D25341" w:rsidP="00CE1853"/>
    <w:p w14:paraId="63B362EC" w14:textId="17D82C8E" w:rsidR="003066E2" w:rsidRDefault="00D25341" w:rsidP="00CE1853">
      <w:r>
        <w:t>La variable datos es la que contiene el JSON con la cabecera</w:t>
      </w:r>
      <w:r w:rsidR="00DF2E7D">
        <w:t xml:space="preserve"> que ha enviado el navegador</w:t>
      </w:r>
      <w:r>
        <w:t xml:space="preserve">. El servidor comprueba si esta cabecera es equivalente a pacientes y así reconoce la petición del cliente. Podemos observar la operación de lectura de la base de datos descrita en el apartado </w:t>
      </w:r>
      <w:r w:rsidRPr="00D25341">
        <w:t>4.2.2.2</w:t>
      </w:r>
      <w:r>
        <w:t xml:space="preserve">. Al tener acceso a la base de datos se realiza una consulta para obtener los pacientes mediantes db.exec(). El resultado de esta consulta </w:t>
      </w:r>
      <w:r w:rsidR="00B60BF4">
        <w:t xml:space="preserve">(array de pacientes) </w:t>
      </w:r>
      <w:r>
        <w:t>se envía al cliente mediante el websocket con la operación socket.emit()</w:t>
      </w:r>
      <w:r w:rsidR="00B60BF4">
        <w:t xml:space="preserve"> y el cliente muestra los pacientes en la tabla. </w:t>
      </w:r>
    </w:p>
    <w:p w14:paraId="73E6DE62" w14:textId="77777777" w:rsidR="003066E2" w:rsidRDefault="003066E2" w:rsidP="00CE1853"/>
    <w:p w14:paraId="7AEE4FF5" w14:textId="77777777" w:rsidR="003066E2" w:rsidRPr="00D25341" w:rsidRDefault="003066E2" w:rsidP="00CE1853"/>
    <w:p w14:paraId="1BA4603D" w14:textId="0622C1DA" w:rsidR="003066E2" w:rsidRDefault="003066E2" w:rsidP="003066E2">
      <w:pPr>
        <w:pStyle w:val="Heading3"/>
      </w:pPr>
      <w:bookmarkStart w:id="224" w:name="_Toc368143456"/>
      <w:r>
        <w:t>4.3.2.  Borrar Paciente</w:t>
      </w:r>
      <w:bookmarkEnd w:id="224"/>
    </w:p>
    <w:p w14:paraId="3DB0B292" w14:textId="77777777" w:rsidR="003066E2" w:rsidRDefault="003066E2" w:rsidP="003066E2"/>
    <w:p w14:paraId="0FB11996" w14:textId="7776CC2E" w:rsidR="003066E2" w:rsidRDefault="003066E2" w:rsidP="003066E2">
      <w:r>
        <w:t xml:space="preserve">Para borrar un paciente seguiremos una dinámica similar a la de añadir un paciente. Cambiará </w:t>
      </w:r>
      <w:r w:rsidR="00DC2D8F">
        <w:t xml:space="preserve">la cabecera de la operación y </w:t>
      </w:r>
      <w:r>
        <w:t>el comando SQL que en vez de extraer datos de la base de datos borrará datos de la tabla de pacientes y de la tabla de datos de paciente, ya que si un paciente tiene datos de movimientos y lo borramos, todos sus datos de movimientos asociados serán eliminados.</w:t>
      </w:r>
    </w:p>
    <w:p w14:paraId="1C519609" w14:textId="665738E0" w:rsidR="003066E2" w:rsidRDefault="003066E2" w:rsidP="003066E2">
      <w:pPr>
        <w:pStyle w:val="Heading4"/>
      </w:pPr>
      <w:r>
        <w:t>4.3.2.1.  Funcionalidad en el lado del cliente</w:t>
      </w:r>
    </w:p>
    <w:p w14:paraId="3B2DE2C3" w14:textId="77777777" w:rsidR="003066E2" w:rsidRDefault="003066E2" w:rsidP="003066E2"/>
    <w:p w14:paraId="357C2526" w14:textId="55C0752C" w:rsidR="003066E2" w:rsidRDefault="003066E2" w:rsidP="003066E2">
      <w:r w:rsidRPr="003066E2">
        <w:t>Cuando el usuario entra en la sección de pacientes, se genera una tabla y se llama a una función que devuelve un array de pacientes. Utilizando un bucle for que recorre el array rellenamos la tabla.</w:t>
      </w:r>
      <w:r>
        <w:t xml:space="preserve"> Dentro de cada fila se rellenan varias elementos, incluyendo nombre, apellidos, botón de acceso a los datos y botón de borrado. El usuario presionara el botón de borrado del paciente que quiera borrar.</w:t>
      </w:r>
    </w:p>
    <w:p w14:paraId="7F5407E9" w14:textId="77777777" w:rsidR="003066E2" w:rsidRDefault="003066E2" w:rsidP="003066E2"/>
    <w:p w14:paraId="535BF8D1" w14:textId="373213BD" w:rsidR="003066E2" w:rsidRPr="003066E2" w:rsidRDefault="003066E2" w:rsidP="003066E2">
      <w:r>
        <w:rPr>
          <w:noProof/>
          <w:lang w:val="en-US"/>
        </w:rPr>
        <w:drawing>
          <wp:inline distT="0" distB="0" distL="0" distR="0" wp14:anchorId="5C6FE1F1" wp14:editId="2DFE411A">
            <wp:extent cx="6451782" cy="622300"/>
            <wp:effectExtent l="0" t="0" r="0" b="0"/>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454587" cy="622571"/>
                    </a:xfrm>
                    <a:prstGeom prst="rect">
                      <a:avLst/>
                    </a:prstGeom>
                    <a:noFill/>
                    <a:ln>
                      <a:noFill/>
                    </a:ln>
                  </pic:spPr>
                </pic:pic>
              </a:graphicData>
            </a:graphic>
          </wp:inline>
        </w:drawing>
      </w:r>
    </w:p>
    <w:p w14:paraId="1E9C0C01" w14:textId="77777777" w:rsidR="003066E2" w:rsidRDefault="003066E2" w:rsidP="003066E2"/>
    <w:p w14:paraId="0E144822" w14:textId="17EFE5AE" w:rsidR="003066E2" w:rsidRDefault="003066E2" w:rsidP="003066E2">
      <w:r>
        <w:t xml:space="preserve">En este trozo de código vemos que una de las filas insertadas es un botón </w:t>
      </w:r>
      <w:r w:rsidR="00DC2D8F">
        <w:t>y cuando se presiona sobre este botón se llama a una función llamada borrar_paciente() a la que le pasamos el id del paciente y el nombre.</w:t>
      </w:r>
    </w:p>
    <w:p w14:paraId="1B0418AB" w14:textId="77777777" w:rsidR="00DC2D8F" w:rsidRDefault="00DC2D8F" w:rsidP="003066E2"/>
    <w:p w14:paraId="073329F2" w14:textId="5CD6261B" w:rsidR="00DC2D8F" w:rsidRDefault="00042B13" w:rsidP="003066E2">
      <w:r>
        <w:rPr>
          <w:noProof/>
          <w:lang w:val="en-US"/>
        </w:rPr>
        <w:drawing>
          <wp:inline distT="0" distB="0" distL="0" distR="0" wp14:anchorId="791E4331" wp14:editId="532B82C1">
            <wp:extent cx="6400799" cy="3302000"/>
            <wp:effectExtent l="0" t="0" r="635" b="0"/>
            <wp:docPr id="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400820" cy="3302011"/>
                    </a:xfrm>
                    <a:prstGeom prst="rect">
                      <a:avLst/>
                    </a:prstGeom>
                    <a:noFill/>
                    <a:ln>
                      <a:noFill/>
                    </a:ln>
                  </pic:spPr>
                </pic:pic>
              </a:graphicData>
            </a:graphic>
          </wp:inline>
        </w:drawing>
      </w:r>
    </w:p>
    <w:p w14:paraId="376CAA06" w14:textId="77777777" w:rsidR="00D93C51" w:rsidRDefault="00D93C51" w:rsidP="003066E2"/>
    <w:p w14:paraId="39144469" w14:textId="599138AD" w:rsidR="00DF2E7D" w:rsidRDefault="00D93C51" w:rsidP="00DF2E7D">
      <w:r>
        <w:t>En este caso le salta un mensaje de confirmación al usuario para asegurar que quiera borrar al paciente y sus datos de movimientos asociados. Si confirma la operación se establecerá un websocket con el servidor</w:t>
      </w:r>
      <w:r w:rsidR="00042B13">
        <w:t xml:space="preserve"> donde el navegador escuchará al servidor para recibir la confirmación de conexión. Después el navegador enviará un objeto JSON con la cabecera “Borrar paciente”, el identificador único del paciente y su nombre.</w:t>
      </w:r>
    </w:p>
    <w:p w14:paraId="5E4928AA" w14:textId="77777777" w:rsidR="00616503" w:rsidRDefault="00616503" w:rsidP="00DF2E7D"/>
    <w:p w14:paraId="37A9DB39" w14:textId="0927581C" w:rsidR="00616503" w:rsidRDefault="00616503" w:rsidP="00DF2E7D">
      <w:r>
        <w:t xml:space="preserve">Para este caso es necesario que cuando borremos el </w:t>
      </w:r>
      <w:r w:rsidR="00BC4CE1">
        <w:t>paciente</w:t>
      </w:r>
      <w:r>
        <w:t xml:space="preserve"> se actualice la tabla con los pacientes y así no se muestre el </w:t>
      </w:r>
      <w:r w:rsidR="00BC4CE1">
        <w:t>paciente</w:t>
      </w:r>
      <w:r>
        <w:t xml:space="preserve"> borrado. Para realizar esta función </w:t>
      </w:r>
      <w:r w:rsidR="009C33EB">
        <w:t>el servidor manda un mensaje que el cliente recibe y le sirve para saber cuando tiene que actualizar el contenido de la tabla.</w:t>
      </w:r>
    </w:p>
    <w:p w14:paraId="09970ED2" w14:textId="77777777" w:rsidR="009C33EB" w:rsidRDefault="009C33EB" w:rsidP="00DF2E7D"/>
    <w:p w14:paraId="08EC3DD8" w14:textId="04CD0EB6" w:rsidR="009C33EB" w:rsidRDefault="009C33EB" w:rsidP="00DF2E7D">
      <w:r>
        <w:rPr>
          <w:noProof/>
          <w:lang w:val="en-US"/>
        </w:rPr>
        <w:drawing>
          <wp:inline distT="0" distB="0" distL="0" distR="0" wp14:anchorId="5BFA49C1" wp14:editId="5BFFEE91">
            <wp:extent cx="6172200" cy="886460"/>
            <wp:effectExtent l="0" t="0" r="0" b="2540"/>
            <wp:docPr id="2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174637" cy="886810"/>
                    </a:xfrm>
                    <a:prstGeom prst="rect">
                      <a:avLst/>
                    </a:prstGeom>
                    <a:noFill/>
                    <a:ln>
                      <a:noFill/>
                    </a:ln>
                  </pic:spPr>
                </pic:pic>
              </a:graphicData>
            </a:graphic>
          </wp:inline>
        </w:drawing>
      </w:r>
    </w:p>
    <w:p w14:paraId="3AB7C9B1" w14:textId="77777777" w:rsidR="00DF2E7D" w:rsidRDefault="00DF2E7D" w:rsidP="00DF2E7D"/>
    <w:p w14:paraId="66FA56ED" w14:textId="3A3029EE" w:rsidR="009C33EB" w:rsidRDefault="009C33EB" w:rsidP="00DF2E7D">
      <w:r>
        <w:t>Ést</w:t>
      </w:r>
      <w:r w:rsidR="00BC4CE1">
        <w:t>e</w:t>
      </w:r>
      <w:r>
        <w:t xml:space="preserve"> código se encuentra en el navegador y espera a que el servidor confirme </w:t>
      </w:r>
      <w:r>
        <w:tab/>
        <w:t>que se han borrado los datos. Una vez recibida la confirmación, el navegador realiza un location.reload() que básicamente actualiza la página web, lo que obliga a que se vuelva a llamar a la función que lista los pacientes. En esta ocasión se mostrará la lista de pacientes actualizada.</w:t>
      </w:r>
    </w:p>
    <w:p w14:paraId="5F7A52C4" w14:textId="626E35D6" w:rsidR="00DF2E7D" w:rsidRDefault="00DF2E7D" w:rsidP="00441A84">
      <w:pPr>
        <w:pStyle w:val="Heading4"/>
      </w:pPr>
      <w:r>
        <w:t>4.3.2.2.  Funcionalidad en el lado del servidor</w:t>
      </w:r>
    </w:p>
    <w:p w14:paraId="731215B8" w14:textId="77777777" w:rsidR="00DF2E7D" w:rsidRPr="00DF2E7D" w:rsidRDefault="00DF2E7D" w:rsidP="00441A84"/>
    <w:p w14:paraId="33381818" w14:textId="77777777" w:rsidR="00DF2E7D" w:rsidRDefault="00DF2E7D" w:rsidP="00441A84"/>
    <w:p w14:paraId="37C16D15" w14:textId="5095AE41" w:rsidR="00DF2E7D" w:rsidRDefault="00520C5F" w:rsidP="00441A84">
      <w:r w:rsidRPr="00F137C1">
        <w:rPr>
          <w:noProof/>
          <w:lang w:val="en-US"/>
        </w:rPr>
        <w:drawing>
          <wp:inline distT="0" distB="0" distL="0" distR="0" wp14:anchorId="7DCCBB2F" wp14:editId="265BB307">
            <wp:extent cx="5486400" cy="410210"/>
            <wp:effectExtent l="0" t="0" r="0" b="0"/>
            <wp:docPr id="3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488941" cy="410400"/>
                    </a:xfrm>
                    <a:prstGeom prst="rect">
                      <a:avLst/>
                    </a:prstGeom>
                    <a:noFill/>
                    <a:ln>
                      <a:noFill/>
                    </a:ln>
                  </pic:spPr>
                </pic:pic>
              </a:graphicData>
            </a:graphic>
          </wp:inline>
        </w:drawing>
      </w:r>
    </w:p>
    <w:p w14:paraId="35BD9466" w14:textId="4224CFFB" w:rsidR="00DF2E7D" w:rsidRDefault="00DF2E7D" w:rsidP="00441A84">
      <w:r>
        <w:rPr>
          <w:noProof/>
          <w:lang w:val="en-US"/>
        </w:rPr>
        <w:drawing>
          <wp:inline distT="0" distB="0" distL="0" distR="0" wp14:anchorId="2A25F472" wp14:editId="118ECD02">
            <wp:extent cx="6057900" cy="3221355"/>
            <wp:effectExtent l="0" t="0" r="12700" b="4445"/>
            <wp:docPr id="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058270" cy="3221552"/>
                    </a:xfrm>
                    <a:prstGeom prst="rect">
                      <a:avLst/>
                    </a:prstGeom>
                    <a:noFill/>
                    <a:ln>
                      <a:noFill/>
                    </a:ln>
                  </pic:spPr>
                </pic:pic>
              </a:graphicData>
            </a:graphic>
          </wp:inline>
        </w:drawing>
      </w:r>
    </w:p>
    <w:p w14:paraId="5B320F0A" w14:textId="77777777" w:rsidR="00DF2E7D" w:rsidRDefault="00DF2E7D" w:rsidP="00441A84"/>
    <w:p w14:paraId="2A77C91A" w14:textId="178BFCA8" w:rsidR="00DF2E7D" w:rsidRDefault="00DF2E7D" w:rsidP="00441A84">
      <w:r>
        <w:t xml:space="preserve">Como vimos para el caso </w:t>
      </w:r>
      <w:r w:rsidR="00616503">
        <w:t>para añadir un paciente el servidor escucha mediante socket.on(). Cuando recibe un mensaje comprueba su cabecera y al reconocer la operación “Borrar Paciente” realiza la conexión con la base de datos y elimina al paciente y cualquier set de movimientos que tenga. A continuación guarda los cambios y</w:t>
      </w:r>
      <w:r w:rsidR="00745F9E">
        <w:t xml:space="preserve"> cierra la base de datos. Como hemos dicho en la parte del cliente, cuando se realizan los cambios el servidor ejecuta la función io.sockets.emit(). Básicamente fuerza a cualquier cliente conectado a actualizar su lista de clientes, por lo que si hay varios dispositivos conectados, en todos estos se actualizarán los cambios.</w:t>
      </w:r>
    </w:p>
    <w:p w14:paraId="0263FFCD" w14:textId="77777777" w:rsidR="00441A84" w:rsidRDefault="00441A84" w:rsidP="00441A84"/>
    <w:p w14:paraId="51590655" w14:textId="5F54C0D3" w:rsidR="00441A84" w:rsidRDefault="00441A84" w:rsidP="00441A84">
      <w:pPr>
        <w:pStyle w:val="Heading3"/>
      </w:pPr>
      <w:bookmarkStart w:id="225" w:name="_Toc368143457"/>
      <w:r>
        <w:t>4.3.3.  Añadir un Paciente</w:t>
      </w:r>
      <w:bookmarkEnd w:id="225"/>
    </w:p>
    <w:p w14:paraId="5176363E" w14:textId="77777777" w:rsidR="00441A84" w:rsidRDefault="00441A84" w:rsidP="00441A84"/>
    <w:p w14:paraId="3B92D340" w14:textId="0BD859FB" w:rsidR="00441A84" w:rsidRDefault="00441A84" w:rsidP="00441A84">
      <w:r>
        <w:t>Para este caso, existirá un procesa similar al de borrar un paciente. Cambiará la cabecera u operación enviada al servidor y el comando SQL que añadirá datos a la base de datos.</w:t>
      </w:r>
    </w:p>
    <w:p w14:paraId="51CEF6A1" w14:textId="77777777" w:rsidR="00441A84" w:rsidRDefault="00441A84" w:rsidP="00441A84"/>
    <w:p w14:paraId="06009D59" w14:textId="60A1046B" w:rsidR="00441A84" w:rsidRDefault="00441A84" w:rsidP="00337DCF">
      <w:pPr>
        <w:pStyle w:val="Heading4"/>
      </w:pPr>
      <w:r>
        <w:t>4.3.3.1.  Funcionalidad en el lado del cliente</w:t>
      </w:r>
    </w:p>
    <w:p w14:paraId="4B652AB6" w14:textId="77777777" w:rsidR="00337DCF" w:rsidRDefault="00337DCF" w:rsidP="00F137C1"/>
    <w:p w14:paraId="23E24F55" w14:textId="6DD07C65" w:rsidR="00337DCF" w:rsidRDefault="00337DCF" w:rsidP="00F137C1">
      <w:r>
        <w:t>Para poder añadir un paciente, el usuario tendrá que posicionarse en la pestaña de pacientes y rellenar el formulario que se encuentra justo después del listado de pacientes.</w:t>
      </w:r>
    </w:p>
    <w:p w14:paraId="676A2313" w14:textId="77777777" w:rsidR="00337DCF" w:rsidRDefault="00337DCF" w:rsidP="00F137C1"/>
    <w:p w14:paraId="72412F7E" w14:textId="5AAC2904" w:rsidR="00337DCF" w:rsidRDefault="00337DCF" w:rsidP="00F137C1">
      <w:r>
        <w:rPr>
          <w:noProof/>
          <w:lang w:val="en-US"/>
        </w:rPr>
        <w:drawing>
          <wp:inline distT="0" distB="0" distL="0" distR="0" wp14:anchorId="6980D974" wp14:editId="2327A1D5">
            <wp:extent cx="7494814" cy="4318000"/>
            <wp:effectExtent l="0" t="0" r="0" b="0"/>
            <wp:docPr id="2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7495737" cy="4318532"/>
                    </a:xfrm>
                    <a:prstGeom prst="rect">
                      <a:avLst/>
                    </a:prstGeom>
                    <a:noFill/>
                    <a:ln>
                      <a:noFill/>
                    </a:ln>
                  </pic:spPr>
                </pic:pic>
              </a:graphicData>
            </a:graphic>
          </wp:inline>
        </w:drawing>
      </w:r>
    </w:p>
    <w:p w14:paraId="0F6210F1" w14:textId="29C556CC" w:rsidR="00337DCF" w:rsidRDefault="00337DCF" w:rsidP="00F137C1">
      <w:r w:rsidRPr="00337DCF">
        <w:rPr>
          <w:noProof/>
          <w:lang w:val="en-US"/>
        </w:rPr>
        <w:drawing>
          <wp:inline distT="0" distB="0" distL="0" distR="0" wp14:anchorId="129F8875" wp14:editId="59F7A715">
            <wp:extent cx="5169864" cy="228600"/>
            <wp:effectExtent l="0" t="0" r="12065" b="0"/>
            <wp:docPr id="2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81">
                      <a:extLst>
                        <a:ext uri="{28A0092B-C50C-407E-A947-70E740481C1C}">
                          <a14:useLocalDpi xmlns:a14="http://schemas.microsoft.com/office/drawing/2010/main" val="0"/>
                        </a:ext>
                      </a:extLst>
                    </a:blip>
                    <a:srcRect t="-1" r="39506" b="-18182"/>
                    <a:stretch/>
                  </pic:blipFill>
                  <pic:spPr bwMode="auto">
                    <a:xfrm>
                      <a:off x="0" y="0"/>
                      <a:ext cx="5174642" cy="228811"/>
                    </a:xfrm>
                    <a:prstGeom prst="rect">
                      <a:avLst/>
                    </a:prstGeom>
                    <a:noFill/>
                    <a:ln>
                      <a:noFill/>
                    </a:ln>
                    <a:extLst>
                      <a:ext uri="{53640926-AAD7-44d8-BBD7-CCE9431645EC}">
                        <a14:shadowObscured xmlns:a14="http://schemas.microsoft.com/office/drawing/2010/main"/>
                      </a:ext>
                    </a:extLst>
                  </pic:spPr>
                </pic:pic>
              </a:graphicData>
            </a:graphic>
          </wp:inline>
        </w:drawing>
      </w:r>
    </w:p>
    <w:p w14:paraId="1C4E2C74" w14:textId="77777777" w:rsidR="00337DCF" w:rsidRDefault="00337DCF" w:rsidP="00F137C1"/>
    <w:p w14:paraId="7E0C186E" w14:textId="4766C4F6" w:rsidR="00337DCF" w:rsidRDefault="00337DCF" w:rsidP="00F137C1">
      <w:r>
        <w:t>El formulario solicitará un nombre, apellidos y el sexo del paciente. Cuando se presione el botón añadir se llamará a una función “Validar()” que comprobará si hay algún campo vacío. En ese caso saltará un mensaje solicitando al usuario que rellene el campo que no ha rellenado</w:t>
      </w:r>
      <w:r w:rsidR="00DC0CEF">
        <w:t>. Cuando todos los campos estén adecuadamente rellenos y el usuario pulse “Añadir” se llamará a una función llamada “save_paciente()” a la que se le pasarán los datos requeridos.</w:t>
      </w:r>
    </w:p>
    <w:p w14:paraId="403093FE" w14:textId="2F63FBF3" w:rsidR="00337DCF" w:rsidRDefault="00337DCF" w:rsidP="00F137C1"/>
    <w:p w14:paraId="05733BCB" w14:textId="0D6F895A" w:rsidR="00DC0CEF" w:rsidRDefault="00DC0CEF" w:rsidP="00F137C1">
      <w:r>
        <w:rPr>
          <w:noProof/>
          <w:lang w:val="en-US"/>
        </w:rPr>
        <w:lastRenderedPageBreak/>
        <w:drawing>
          <wp:inline distT="0" distB="0" distL="0" distR="0" wp14:anchorId="6A2C662A" wp14:editId="756E0175">
            <wp:extent cx="6286500" cy="3429000"/>
            <wp:effectExtent l="0" t="0" r="12700" b="0"/>
            <wp:docPr id="3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287212" cy="3429388"/>
                    </a:xfrm>
                    <a:prstGeom prst="rect">
                      <a:avLst/>
                    </a:prstGeom>
                    <a:noFill/>
                    <a:ln>
                      <a:noFill/>
                    </a:ln>
                  </pic:spPr>
                </pic:pic>
              </a:graphicData>
            </a:graphic>
          </wp:inline>
        </w:drawing>
      </w:r>
    </w:p>
    <w:p w14:paraId="7918852A" w14:textId="77777777" w:rsidR="00DC0CEF" w:rsidRDefault="00DC0CEF" w:rsidP="00F137C1"/>
    <w:p w14:paraId="3CB99006" w14:textId="35DCD916" w:rsidR="00DC0CEF" w:rsidRDefault="00DC0CEF" w:rsidP="00F137C1">
      <w:r>
        <w:t xml:space="preserve">Aquí vemos un código muy similar al de los </w:t>
      </w:r>
      <w:r w:rsidR="00520C5F">
        <w:t>apartados</w:t>
      </w:r>
      <w:r>
        <w:t xml:space="preserve"> anteriores, donde se establece un websocket con el servidor</w:t>
      </w:r>
      <w:r w:rsidR="00520C5F">
        <w:t xml:space="preserve"> y se escucha un mensaje entrante de este. Después se envía al servidor un objeto JSON que contiene la cabecera “Añadir paciente” y los datos del paciente (nombre, apellidos y sexo). Como sabemos la cabecera es útil para que el servidor pueda distinguir las distintas operaciones que el navegador le pide.</w:t>
      </w:r>
    </w:p>
    <w:p w14:paraId="5005F0B7" w14:textId="77777777" w:rsidR="00520C5F" w:rsidRDefault="00520C5F" w:rsidP="00F137C1"/>
    <w:p w14:paraId="3B736864" w14:textId="1DD42BD1" w:rsidR="00520C5F" w:rsidRDefault="00520C5F" w:rsidP="00520C5F">
      <w:r>
        <w:t xml:space="preserve">Para este caso es necesario que cuando </w:t>
      </w:r>
      <w:r w:rsidR="00BC4CE1">
        <w:t xml:space="preserve">añadamos al paciente se actualice la tabla de pacientes y así </w:t>
      </w:r>
      <w:r>
        <w:t xml:space="preserve">se </w:t>
      </w:r>
      <w:r w:rsidR="00BC4CE1">
        <w:t>mostrará la tabla de paciente con el nuevo paciente añadido</w:t>
      </w:r>
      <w:r>
        <w:t>. Para realizar esta función el servidor manda un mensaje que el cliente recibe y le sirve para saber cuando tiene que actualizar el contenido de la tabla.</w:t>
      </w:r>
    </w:p>
    <w:p w14:paraId="557896D3" w14:textId="77777777" w:rsidR="00520C5F" w:rsidRDefault="00520C5F" w:rsidP="00520C5F"/>
    <w:p w14:paraId="0E3EF5F8" w14:textId="77777777" w:rsidR="00520C5F" w:rsidRDefault="00520C5F" w:rsidP="00520C5F">
      <w:r>
        <w:rPr>
          <w:noProof/>
          <w:lang w:val="en-US"/>
        </w:rPr>
        <w:drawing>
          <wp:inline distT="0" distB="0" distL="0" distR="0" wp14:anchorId="48BE4AA4" wp14:editId="474259FB">
            <wp:extent cx="6172200" cy="886460"/>
            <wp:effectExtent l="0" t="0" r="0" b="2540"/>
            <wp:docPr id="3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174637" cy="886810"/>
                    </a:xfrm>
                    <a:prstGeom prst="rect">
                      <a:avLst/>
                    </a:prstGeom>
                    <a:noFill/>
                    <a:ln>
                      <a:noFill/>
                    </a:ln>
                  </pic:spPr>
                </pic:pic>
              </a:graphicData>
            </a:graphic>
          </wp:inline>
        </w:drawing>
      </w:r>
    </w:p>
    <w:p w14:paraId="206EF25A" w14:textId="77777777" w:rsidR="00520C5F" w:rsidRDefault="00520C5F" w:rsidP="00520C5F"/>
    <w:p w14:paraId="5B543691" w14:textId="7257FBEF" w:rsidR="00520C5F" w:rsidRDefault="00520C5F" w:rsidP="00520C5F">
      <w:r>
        <w:t>Ést</w:t>
      </w:r>
      <w:r w:rsidR="00BC4CE1">
        <w:t>e</w:t>
      </w:r>
      <w:r>
        <w:t xml:space="preserve"> código se encuentra en el navegador y espera a que el servidor confirme </w:t>
      </w:r>
      <w:r>
        <w:tab/>
        <w:t>que se han borrado los datos. Una vez recibida la confirmación, el navegador realiza un location.reload() que básicamente actualiza la página web, lo que obliga a que se vuelva a llamar a la función que lista los pacientes. En esta ocasión se mostrará la lista de pacientes actualizada.</w:t>
      </w:r>
    </w:p>
    <w:p w14:paraId="0EF08037" w14:textId="77777777" w:rsidR="00520C5F" w:rsidRDefault="00520C5F" w:rsidP="00BC4CE1"/>
    <w:p w14:paraId="7348406F" w14:textId="77777777" w:rsidR="00520C5F" w:rsidRDefault="00520C5F" w:rsidP="00BC4CE1"/>
    <w:p w14:paraId="7480F715" w14:textId="754FDF9E" w:rsidR="00520C5F" w:rsidRDefault="00520C5F" w:rsidP="00BC4CE1">
      <w:pPr>
        <w:pStyle w:val="Heading4"/>
      </w:pPr>
      <w:r>
        <w:lastRenderedPageBreak/>
        <w:t>4.3.3.2.  Funcionalidad en el lado del servidor</w:t>
      </w:r>
    </w:p>
    <w:p w14:paraId="4C731094" w14:textId="77777777" w:rsidR="00520C5F" w:rsidRDefault="00520C5F" w:rsidP="00BC4CE1"/>
    <w:p w14:paraId="51D9D2D2" w14:textId="7A24849D" w:rsidR="00520C5F" w:rsidRDefault="00520C5F" w:rsidP="00BC4CE1">
      <w:r>
        <w:rPr>
          <w:noProof/>
          <w:lang w:val="en-US"/>
        </w:rPr>
        <w:drawing>
          <wp:inline distT="0" distB="0" distL="0" distR="0" wp14:anchorId="3679883A" wp14:editId="12366734">
            <wp:extent cx="5486400" cy="410400"/>
            <wp:effectExtent l="0" t="0" r="0" b="0"/>
            <wp:docPr id="3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486400" cy="410400"/>
                    </a:xfrm>
                    <a:prstGeom prst="rect">
                      <a:avLst/>
                    </a:prstGeom>
                    <a:noFill/>
                    <a:ln>
                      <a:noFill/>
                    </a:ln>
                  </pic:spPr>
                </pic:pic>
              </a:graphicData>
            </a:graphic>
          </wp:inline>
        </w:drawing>
      </w:r>
    </w:p>
    <w:p w14:paraId="0D88B3DC" w14:textId="42BC51EC" w:rsidR="00520C5F" w:rsidRDefault="00520C5F" w:rsidP="00BC4CE1">
      <w:r>
        <w:rPr>
          <w:noProof/>
          <w:lang w:val="en-US"/>
        </w:rPr>
        <w:drawing>
          <wp:inline distT="0" distB="0" distL="0" distR="0" wp14:anchorId="165C0429" wp14:editId="43035F2F">
            <wp:extent cx="6286500" cy="2616200"/>
            <wp:effectExtent l="0" t="0" r="12700" b="0"/>
            <wp:docPr id="3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286500" cy="2616200"/>
                    </a:xfrm>
                    <a:prstGeom prst="rect">
                      <a:avLst/>
                    </a:prstGeom>
                    <a:noFill/>
                    <a:ln>
                      <a:noFill/>
                    </a:ln>
                  </pic:spPr>
                </pic:pic>
              </a:graphicData>
            </a:graphic>
          </wp:inline>
        </w:drawing>
      </w:r>
    </w:p>
    <w:p w14:paraId="504F2B91" w14:textId="77777777" w:rsidR="00A029F2" w:rsidRDefault="00A029F2" w:rsidP="00BC4CE1"/>
    <w:p w14:paraId="2DB5AA75" w14:textId="59B07815" w:rsidR="00A029F2" w:rsidRDefault="00A029F2" w:rsidP="00A029F2">
      <w:r>
        <w:t>Como vimos para el caso para borrar un paciente el servidor escucha mediante socket.on(). Cuando recibe un mensaje comprueba su cabecera y al reconocer la operación “Añadir paciente” realiza la conexión con la base de datos y realiza un INSERT pasando los datos del paciente a añadir como parámetros. A continuación guarda los cambios y cierra la base de datos. Como hemos dicho en la parte del cliente, cuando se realizan los cambios el servidor ejecuta la función io.sockets.emit(). Básicamente fuerza a cualquier cliente conectado a actualizar su lista de clientes, por lo que si hay varios dispositivos conectados, en todos estos se actualizarán los cambios.</w:t>
      </w:r>
    </w:p>
    <w:p w14:paraId="08472DD3" w14:textId="77777777" w:rsidR="00A029F2" w:rsidRDefault="00A029F2" w:rsidP="00BC4CE1"/>
    <w:p w14:paraId="61FBABD9" w14:textId="77777777" w:rsidR="00A029F2" w:rsidRDefault="00A029F2" w:rsidP="00BC4CE1"/>
    <w:p w14:paraId="0EFC8518" w14:textId="088A945B" w:rsidR="00A029F2" w:rsidRDefault="00A029F2" w:rsidP="00A029F2">
      <w:pPr>
        <w:pStyle w:val="Heading3"/>
      </w:pPr>
      <w:bookmarkStart w:id="226" w:name="_Toc368143458"/>
      <w:r>
        <w:t>4.3.4.  Obtener datos de movimiento de un paciente</w:t>
      </w:r>
      <w:bookmarkEnd w:id="226"/>
    </w:p>
    <w:p w14:paraId="476A2819" w14:textId="77777777" w:rsidR="00A029F2" w:rsidRDefault="00A029F2" w:rsidP="00A029F2"/>
    <w:p w14:paraId="2B28FD5F" w14:textId="04A2B29F" w:rsidR="00A029F2" w:rsidRDefault="008C605D" w:rsidP="00A029F2">
      <w:r>
        <w:t>Para obtener estos datos seguiremos con la dinámica que se ha visto en las funciones anteriores (Conexión cliente-servidor/intercambio de datos entre cliente-servidor/apertura y cierre de la base d</w:t>
      </w:r>
      <w:r w:rsidR="00522970">
        <w:t>e datos).</w:t>
      </w:r>
    </w:p>
    <w:p w14:paraId="274D81C7" w14:textId="77777777" w:rsidR="008C605D" w:rsidRDefault="008C605D" w:rsidP="00A029F2"/>
    <w:p w14:paraId="1F7CEE31" w14:textId="7CBE3186" w:rsidR="008C605D" w:rsidRDefault="008C605D" w:rsidP="008C605D">
      <w:pPr>
        <w:pStyle w:val="Heading4"/>
      </w:pPr>
      <w:r>
        <w:t>4.3.4.1.  Funcionalidad en el lado del cliente</w:t>
      </w:r>
    </w:p>
    <w:p w14:paraId="277EE52E" w14:textId="77777777" w:rsidR="008C605D" w:rsidRDefault="008C605D" w:rsidP="008C605D"/>
    <w:p w14:paraId="315CAC26" w14:textId="177D1FA6" w:rsidR="008C605D" w:rsidRDefault="008C605D" w:rsidP="008C605D">
      <w:r>
        <w:t>Para empezar, el usuario deberá posicionarse en la pestaña de pacientes y elegir el paciente del que quiere mostrar los datos de movimientos.</w:t>
      </w:r>
    </w:p>
    <w:p w14:paraId="3991552B" w14:textId="77777777" w:rsidR="008C605D" w:rsidRDefault="008C605D" w:rsidP="008C605D"/>
    <w:p w14:paraId="3633F2A8" w14:textId="33945177" w:rsidR="008C605D" w:rsidRPr="008C605D" w:rsidRDefault="008C605D" w:rsidP="008C605D">
      <w:r>
        <w:rPr>
          <w:noProof/>
          <w:lang w:val="en-US"/>
        </w:rPr>
        <w:drawing>
          <wp:inline distT="0" distB="0" distL="0" distR="0" wp14:anchorId="16B938F1" wp14:editId="77EB6E35">
            <wp:extent cx="6172200" cy="417195"/>
            <wp:effectExtent l="0" t="0" r="0" b="0"/>
            <wp:docPr id="3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173384" cy="417275"/>
                    </a:xfrm>
                    <a:prstGeom prst="rect">
                      <a:avLst/>
                    </a:prstGeom>
                    <a:noFill/>
                    <a:ln>
                      <a:noFill/>
                    </a:ln>
                  </pic:spPr>
                </pic:pic>
              </a:graphicData>
            </a:graphic>
          </wp:inline>
        </w:drawing>
      </w:r>
    </w:p>
    <w:p w14:paraId="183ADAD8" w14:textId="77777777" w:rsidR="00520C5F" w:rsidRDefault="00520C5F" w:rsidP="00BC4CE1"/>
    <w:p w14:paraId="1DEFEBCE" w14:textId="47E85212" w:rsidR="008C605D" w:rsidRDefault="008C605D" w:rsidP="00BC4CE1">
      <w:r>
        <w:t>Cuando se genera la tabla de pacientes con el bucle for, una de las filas insertadas es un botón que permite el acceso a los datos de movimientos. Cuando el usuario presiona este botón se llama a una función “datos()” a la que se le pasan el id, nombre y apellidos del paciente.</w:t>
      </w:r>
    </w:p>
    <w:p w14:paraId="1C88D1E0" w14:textId="77777777" w:rsidR="008C605D" w:rsidRDefault="008C605D" w:rsidP="00BC4CE1"/>
    <w:p w14:paraId="7B5D7857" w14:textId="1E18DB2D" w:rsidR="00DC7D84" w:rsidRDefault="00DC7D84" w:rsidP="00BC4CE1">
      <w:r>
        <w:rPr>
          <w:noProof/>
          <w:lang w:val="en-US"/>
        </w:rPr>
        <w:drawing>
          <wp:inline distT="0" distB="0" distL="0" distR="0" wp14:anchorId="40FC48FC" wp14:editId="18BE4A64">
            <wp:extent cx="6172200" cy="591820"/>
            <wp:effectExtent l="0" t="0" r="0" b="0"/>
            <wp:docPr id="3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172273" cy="591827"/>
                    </a:xfrm>
                    <a:prstGeom prst="rect">
                      <a:avLst/>
                    </a:prstGeom>
                    <a:noFill/>
                    <a:ln>
                      <a:noFill/>
                    </a:ln>
                  </pic:spPr>
                </pic:pic>
              </a:graphicData>
            </a:graphic>
          </wp:inline>
        </w:drawing>
      </w:r>
    </w:p>
    <w:p w14:paraId="3493EB97" w14:textId="77777777" w:rsidR="00DC7D84" w:rsidRDefault="00DC7D84" w:rsidP="00BC4CE1"/>
    <w:p w14:paraId="29C1C76A" w14:textId="0316DC26" w:rsidR="00DC7D84" w:rsidRDefault="00DC7D84" w:rsidP="00BC4CE1">
      <w:r>
        <w:t>La función datos posiciona al usuario en la pestaña de datos y pasa los datos del paciente a través de la URL. Así desde la pestaña de datos el navegador tendrá acceso a los datos del paciente del que tiene que mostrar los datos de movimientos.</w:t>
      </w:r>
    </w:p>
    <w:p w14:paraId="110EE293" w14:textId="77777777" w:rsidR="00DC7D84" w:rsidRDefault="00DC7D84" w:rsidP="00BC4CE1"/>
    <w:p w14:paraId="1F0860DE" w14:textId="1DC96117" w:rsidR="00DC7D84" w:rsidRDefault="00662D0C" w:rsidP="00BC4CE1">
      <w:r>
        <w:rPr>
          <w:noProof/>
          <w:lang w:val="en-US"/>
        </w:rPr>
        <w:drawing>
          <wp:inline distT="0" distB="0" distL="0" distR="0" wp14:anchorId="6DFF17E9" wp14:editId="4ADC99B7">
            <wp:extent cx="7365339" cy="4076700"/>
            <wp:effectExtent l="0" t="0" r="1270" b="0"/>
            <wp:docPr id="4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7366007" cy="4077070"/>
                    </a:xfrm>
                    <a:prstGeom prst="rect">
                      <a:avLst/>
                    </a:prstGeom>
                    <a:noFill/>
                    <a:ln>
                      <a:noFill/>
                    </a:ln>
                  </pic:spPr>
                </pic:pic>
              </a:graphicData>
            </a:graphic>
          </wp:inline>
        </w:drawing>
      </w:r>
    </w:p>
    <w:p w14:paraId="641A4DCE" w14:textId="77777777" w:rsidR="00DC7D84" w:rsidRDefault="00DC7D84" w:rsidP="00BC4CE1"/>
    <w:p w14:paraId="6027D68A" w14:textId="27AC4EB8" w:rsidR="00DC7D84" w:rsidRDefault="00DC7D84" w:rsidP="00BC4CE1">
      <w:r>
        <w:t>Una vez posicionados en la pestaña de datos</w:t>
      </w:r>
      <w:r w:rsidR="007A4192">
        <w:t>, se mostrará el nombre y los apellidos del paciente y</w:t>
      </w:r>
      <w:r>
        <w:t xml:space="preserve"> </w:t>
      </w:r>
      <w:r w:rsidR="00AF4608">
        <w:t>se generará una tabla con distintos botones que</w:t>
      </w:r>
      <w:r w:rsidR="00662D0C">
        <w:t xml:space="preserve"> al ser presionados</w:t>
      </w:r>
      <w:r w:rsidR="00AF4608">
        <w:t xml:space="preserve"> permitirán al usuario mostrar los datos de movimientos para distintas fechas además de poder mostrar la evolución de estos datos con el tiempo.</w:t>
      </w:r>
      <w:r w:rsidR="007A4192">
        <w:t xml:space="preserve"> En el caso de que el paciente no tenga datos de movimientos se mostrará un mensaje comunicándolo.</w:t>
      </w:r>
    </w:p>
    <w:p w14:paraId="1BA8928F" w14:textId="43CBA259" w:rsidR="00662D0C" w:rsidRDefault="00662D0C" w:rsidP="00BC4CE1">
      <w:r>
        <w:lastRenderedPageBreak/>
        <w:t>Los únicos datos que necesitaremos para la tabla de datos de movimientos serán las fechas para cada sesión de movimientos. Para obtener estos datos llamamos a la función “get_datos_node()” pasándole el id del paciente, que hemos obtenido del URL</w:t>
      </w:r>
      <w:r w:rsidR="007A4192">
        <w:t>.</w:t>
      </w:r>
    </w:p>
    <w:p w14:paraId="47134192" w14:textId="77777777" w:rsidR="007A4192" w:rsidRDefault="007A4192" w:rsidP="00BC4CE1"/>
    <w:p w14:paraId="48C748E4" w14:textId="469B8059" w:rsidR="007A4192" w:rsidRDefault="007A4192" w:rsidP="00BC4CE1">
      <w:r>
        <w:rPr>
          <w:noProof/>
          <w:lang w:val="en-US"/>
        </w:rPr>
        <w:drawing>
          <wp:inline distT="0" distB="0" distL="0" distR="0" wp14:anchorId="658E1270" wp14:editId="06280BFA">
            <wp:extent cx="6400800" cy="3602355"/>
            <wp:effectExtent l="0" t="0" r="0" b="4445"/>
            <wp:docPr id="4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401086" cy="3602516"/>
                    </a:xfrm>
                    <a:prstGeom prst="rect">
                      <a:avLst/>
                    </a:prstGeom>
                    <a:noFill/>
                    <a:ln>
                      <a:noFill/>
                    </a:ln>
                  </pic:spPr>
                </pic:pic>
              </a:graphicData>
            </a:graphic>
          </wp:inline>
        </w:drawing>
      </w:r>
    </w:p>
    <w:p w14:paraId="496018F6" w14:textId="77777777" w:rsidR="007A4192" w:rsidRDefault="007A4192" w:rsidP="00BC4CE1"/>
    <w:p w14:paraId="0A200708" w14:textId="099CAA86" w:rsidR="007A4192" w:rsidRDefault="007A4192" w:rsidP="00BC4CE1">
      <w:r>
        <w:t>Observamos que se repite el proceso en el que se establece un websocket con el servidor, escuchando un mensaje de este y enviándole un objeto JSON con la cabecera “Datos paciente”. Se vuelve a escuchar al servidor mediante socket.on(), y se reciben los datos requeridos.</w:t>
      </w:r>
    </w:p>
    <w:p w14:paraId="4F68FC1C" w14:textId="77777777" w:rsidR="007A4192" w:rsidRDefault="007A4192" w:rsidP="00BC4CE1"/>
    <w:p w14:paraId="5A467CD1" w14:textId="7A18EDBD" w:rsidR="007A4192" w:rsidRDefault="007A4192" w:rsidP="007A4192">
      <w:pPr>
        <w:pStyle w:val="Heading4"/>
      </w:pPr>
      <w:r>
        <w:t>4.3.4.2.  Funcionalidad en el lado del servidor</w:t>
      </w:r>
    </w:p>
    <w:p w14:paraId="10157BE5" w14:textId="77777777" w:rsidR="00AF4608" w:rsidRDefault="00AF4608" w:rsidP="00BC4CE1"/>
    <w:p w14:paraId="5D4AE69E" w14:textId="2A8E4D4A" w:rsidR="00522970" w:rsidRDefault="006532AB" w:rsidP="00BC4CE1">
      <w:r>
        <w:rPr>
          <w:noProof/>
          <w:lang w:val="en-US"/>
        </w:rPr>
        <w:drawing>
          <wp:inline distT="0" distB="0" distL="0" distR="0" wp14:anchorId="3037DAAA" wp14:editId="345A7491">
            <wp:extent cx="5486400" cy="410210"/>
            <wp:effectExtent l="0" t="0" r="0" b="0"/>
            <wp:docPr id="4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486400" cy="410210"/>
                    </a:xfrm>
                    <a:prstGeom prst="rect">
                      <a:avLst/>
                    </a:prstGeom>
                    <a:noFill/>
                    <a:ln>
                      <a:noFill/>
                    </a:ln>
                  </pic:spPr>
                </pic:pic>
              </a:graphicData>
            </a:graphic>
          </wp:inline>
        </w:drawing>
      </w:r>
    </w:p>
    <w:p w14:paraId="05014C45" w14:textId="4EF552A9" w:rsidR="006532AB" w:rsidRDefault="006532AB" w:rsidP="00BC4CE1">
      <w:r>
        <w:rPr>
          <w:noProof/>
          <w:lang w:val="en-US"/>
        </w:rPr>
        <w:lastRenderedPageBreak/>
        <w:drawing>
          <wp:inline distT="0" distB="0" distL="0" distR="0" wp14:anchorId="4B50C073" wp14:editId="565E80EE">
            <wp:extent cx="6286500" cy="2235200"/>
            <wp:effectExtent l="0" t="0" r="12700" b="0"/>
            <wp:docPr id="4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287411" cy="2235524"/>
                    </a:xfrm>
                    <a:prstGeom prst="rect">
                      <a:avLst/>
                    </a:prstGeom>
                    <a:noFill/>
                    <a:ln>
                      <a:noFill/>
                    </a:ln>
                  </pic:spPr>
                </pic:pic>
              </a:graphicData>
            </a:graphic>
          </wp:inline>
        </w:drawing>
      </w:r>
    </w:p>
    <w:p w14:paraId="02851C48" w14:textId="77777777" w:rsidR="006532AB" w:rsidRDefault="006532AB" w:rsidP="00BC4CE1"/>
    <w:p w14:paraId="479AA643" w14:textId="3BEF7C2E" w:rsidR="006532AB" w:rsidRDefault="006532AB" w:rsidP="00BC4CE1">
      <w:r>
        <w:t>Volvemos a observar el mismo comportamiento que en los aparados anteriores donde el servidor distingue la cabecera enviada por el cliente y opera en consecuencia. En este caso el comando SQL pide los datos de la base de datos ordenados por fecha ya que a la hora de mostrar los datos de movimiento es conveniente mostrarlos ordenados por fecha, pero sobretodo a la hora de mostrar la evolución de los movimientos es esencial que los datos se muestren en progresión con el tiempo, ya que no tendría sentido un gráfico de evolución temporal sin orden cronológico.</w:t>
      </w:r>
    </w:p>
    <w:p w14:paraId="68379AD3" w14:textId="77777777" w:rsidR="004A283A" w:rsidRDefault="004A283A" w:rsidP="00BC4CE1"/>
    <w:p w14:paraId="383B816C" w14:textId="77777777" w:rsidR="004A283A" w:rsidRDefault="004A283A" w:rsidP="00BC4CE1"/>
    <w:p w14:paraId="5DE0CDDF" w14:textId="7A3CD9F3" w:rsidR="004A283A" w:rsidRDefault="004A283A" w:rsidP="004A283A">
      <w:pPr>
        <w:pStyle w:val="Heading3"/>
      </w:pPr>
      <w:bookmarkStart w:id="227" w:name="_Toc368143459"/>
      <w:r>
        <w:t>4.3.5.  Añadir datos de movimiento</w:t>
      </w:r>
      <w:bookmarkEnd w:id="227"/>
    </w:p>
    <w:p w14:paraId="3BB0607A" w14:textId="77777777" w:rsidR="004A283A" w:rsidRDefault="004A283A" w:rsidP="004A283A"/>
    <w:p w14:paraId="34677731" w14:textId="4A6D660C" w:rsidR="004A283A" w:rsidRDefault="00822079" w:rsidP="004A283A">
      <w:r>
        <w:t>Para esta función tendremos una funcionalidad similar a la de añadir un paciente. Cambiará la forma de introducir los datos, que en vez de introducirlos en el navegador se seleccionará un archivo local.</w:t>
      </w:r>
    </w:p>
    <w:p w14:paraId="483593A1" w14:textId="77777777" w:rsidR="00822079" w:rsidRDefault="00822079" w:rsidP="004A283A"/>
    <w:p w14:paraId="61F0BD0A" w14:textId="6B910AF0" w:rsidR="00822079" w:rsidRDefault="00822079" w:rsidP="009A5E2B">
      <w:pPr>
        <w:pStyle w:val="Heading4"/>
      </w:pPr>
      <w:r>
        <w:t>4.3.5.1.  Funcionalidad en el lado del cliente</w:t>
      </w:r>
    </w:p>
    <w:p w14:paraId="365D7F04" w14:textId="77777777" w:rsidR="00822079" w:rsidRDefault="00822079" w:rsidP="009A5E2B"/>
    <w:p w14:paraId="25A5EF05" w14:textId="0CC2A636" w:rsidR="007A3CE4" w:rsidRDefault="007A3CE4" w:rsidP="009A5E2B">
      <w:r>
        <w:rPr>
          <w:noProof/>
          <w:lang w:val="en-US"/>
        </w:rPr>
        <w:lastRenderedPageBreak/>
        <w:drawing>
          <wp:inline distT="0" distB="0" distL="0" distR="0" wp14:anchorId="31D839E9" wp14:editId="5E00EA15">
            <wp:extent cx="6400800" cy="4233545"/>
            <wp:effectExtent l="0" t="0" r="0" b="8255"/>
            <wp:docPr id="4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401594" cy="4234070"/>
                    </a:xfrm>
                    <a:prstGeom prst="rect">
                      <a:avLst/>
                    </a:prstGeom>
                    <a:noFill/>
                    <a:ln>
                      <a:noFill/>
                    </a:ln>
                  </pic:spPr>
                </pic:pic>
              </a:graphicData>
            </a:graphic>
          </wp:inline>
        </w:drawing>
      </w:r>
    </w:p>
    <w:p w14:paraId="49F7DC59" w14:textId="77777777" w:rsidR="002062DF" w:rsidRDefault="002062DF" w:rsidP="009A5E2B"/>
    <w:p w14:paraId="44CD2024" w14:textId="02E1EC9B" w:rsidR="002062DF" w:rsidRDefault="002062DF" w:rsidP="009A5E2B">
      <w:r>
        <w:t xml:space="preserve">Como ocurría en el apartado de añadir pacientes tenemos una sección debajo de la tabla de datos de movimientos donde se requiere un archivo y una fecha de medición de la sesión de movimientos. A la hora de añadir un archivo se le pide al usuario que seleccione un archivo local. Este archivo solo podrá ser del formato CSV ya que este archivo es el que genera el aparato utilizado para medir los movimientos (Werium Basic Pro). </w:t>
      </w:r>
      <w:r w:rsidR="001E343B">
        <w:t xml:space="preserve"> Cuando el usuario ha seleccionado el archivo adecuado utilizamos la tecnología paparse para transformar el archivo CSV en un JSON ya que JavaScript no maneja archivos de texto delimitados mientras que si puede manejar objetos JSON. Cuando el usuario presione el botón para añadir los datos se comprobará que hay un archivo seleccionado y una fecha introducida.  Si es correcto se llamará a la función “add_datos()”, pasándole como parámetros el archivo CSV en formato JSON y la fecha.</w:t>
      </w:r>
    </w:p>
    <w:p w14:paraId="35EB569D" w14:textId="77777777" w:rsidR="00AA39D1" w:rsidRDefault="00AA39D1" w:rsidP="009A5E2B"/>
    <w:p w14:paraId="206692AA" w14:textId="0C2AAD89" w:rsidR="00AA39D1" w:rsidRDefault="00AA39D1" w:rsidP="009A5E2B">
      <w:r>
        <w:rPr>
          <w:noProof/>
          <w:lang w:val="en-US"/>
        </w:rPr>
        <w:lastRenderedPageBreak/>
        <w:drawing>
          <wp:inline distT="0" distB="0" distL="0" distR="0" wp14:anchorId="326A1B43" wp14:editId="5B67BAB5">
            <wp:extent cx="6400800" cy="5805170"/>
            <wp:effectExtent l="0" t="0" r="0" b="11430"/>
            <wp:docPr id="4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401400" cy="5805714"/>
                    </a:xfrm>
                    <a:prstGeom prst="rect">
                      <a:avLst/>
                    </a:prstGeom>
                    <a:noFill/>
                    <a:ln>
                      <a:noFill/>
                    </a:ln>
                  </pic:spPr>
                </pic:pic>
              </a:graphicData>
            </a:graphic>
          </wp:inline>
        </w:drawing>
      </w:r>
    </w:p>
    <w:p w14:paraId="3572A0A6" w14:textId="18750BD3" w:rsidR="00AA39D1" w:rsidRDefault="00AA39D1" w:rsidP="009A5E2B">
      <w:r>
        <w:rPr>
          <w:noProof/>
          <w:lang w:val="en-US"/>
        </w:rPr>
        <w:lastRenderedPageBreak/>
        <w:drawing>
          <wp:inline distT="0" distB="0" distL="0" distR="0" wp14:anchorId="5EAD0C35" wp14:editId="6E8C1581">
            <wp:extent cx="6400800" cy="4001770"/>
            <wp:effectExtent l="0" t="0" r="0" b="11430"/>
            <wp:docPr id="4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401606" cy="4002274"/>
                    </a:xfrm>
                    <a:prstGeom prst="rect">
                      <a:avLst/>
                    </a:prstGeom>
                    <a:noFill/>
                    <a:ln>
                      <a:noFill/>
                    </a:ln>
                  </pic:spPr>
                </pic:pic>
              </a:graphicData>
            </a:graphic>
          </wp:inline>
        </w:drawing>
      </w:r>
    </w:p>
    <w:p w14:paraId="0F21F76B" w14:textId="77777777" w:rsidR="00AA39D1" w:rsidRDefault="00AA39D1" w:rsidP="009A5E2B"/>
    <w:p w14:paraId="14B83B1D" w14:textId="65A6AA83" w:rsidR="00822079" w:rsidRDefault="00AA39D1" w:rsidP="009A5E2B">
      <w:r>
        <w:t>En este caso hay que realizar varias operaciones para obtener la información que nos interesa del JSON. El JSON está compuesto</w:t>
      </w:r>
      <w:r w:rsidR="00E73DDA">
        <w:t xml:space="preserve"> por varios arrays. El bucle for se dedica a recorrer estos arrays para sacar los datos de tiempo y de los movimientos en los planos coronal, sagital y transversal. Cuando se extraen los datos para los movimientos se redondean los datos a dos decimales ya que el archivo CSV, generado por el aparato, genera números con 16 decimales, y guardar tantos números con tantos números decimales sería una carga muy pesada para la base de datos. Una vez extraídos estos datos sacamos los máximos y los mínimos de los tres movimientos, que nos servirán para mostrar la evolución de cada movimiento.</w:t>
      </w:r>
    </w:p>
    <w:p w14:paraId="3A4ECA91" w14:textId="1AA479A2" w:rsidR="00E77CD8" w:rsidRDefault="00E77CD8" w:rsidP="009A5E2B">
      <w:r>
        <w:t>Una vez obtenidos todos los datos de interés crearemos un websocket para conectarnos al servidor, escucharemos el mensaje de confirmación de este y enviaremos los datos extraídos del JSON</w:t>
      </w:r>
      <w:r w:rsidR="00E62638">
        <w:t xml:space="preserve"> con la cabecera adecuada para que el servidor reconozca la acción que debe realizar “Añadir datos de paciente”. Podemos observar que el objeto JSON enviado al servidor tiene bastantes elementos que son los que hemos descrito anteriormente.</w:t>
      </w:r>
    </w:p>
    <w:p w14:paraId="1D758190" w14:textId="77777777" w:rsidR="00E77CD8" w:rsidRDefault="00E77CD8" w:rsidP="009A5E2B"/>
    <w:p w14:paraId="69A838ED" w14:textId="15E4E46D" w:rsidR="00E77CD8" w:rsidRDefault="00E77CD8" w:rsidP="00E77CD8">
      <w:pPr>
        <w:pStyle w:val="Heading4"/>
      </w:pPr>
      <w:r>
        <w:t>4.3.5.2.  Funcionalidad en el lado del servidor</w:t>
      </w:r>
    </w:p>
    <w:p w14:paraId="3FF8460F" w14:textId="77777777" w:rsidR="00E77CD8" w:rsidRDefault="00E77CD8" w:rsidP="009A5E2B"/>
    <w:p w14:paraId="091BDBBA" w14:textId="42974B91" w:rsidR="00E77CD8" w:rsidRDefault="00E77CD8" w:rsidP="009A5E2B">
      <w:r>
        <w:rPr>
          <w:noProof/>
          <w:lang w:val="en-US"/>
        </w:rPr>
        <w:drawing>
          <wp:inline distT="0" distB="0" distL="0" distR="0" wp14:anchorId="413ADF47" wp14:editId="2F992E79">
            <wp:extent cx="5486400" cy="410210"/>
            <wp:effectExtent l="0" t="0" r="0" b="0"/>
            <wp:docPr id="4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486400" cy="410210"/>
                    </a:xfrm>
                    <a:prstGeom prst="rect">
                      <a:avLst/>
                    </a:prstGeom>
                    <a:noFill/>
                    <a:ln>
                      <a:noFill/>
                    </a:ln>
                  </pic:spPr>
                </pic:pic>
              </a:graphicData>
            </a:graphic>
          </wp:inline>
        </w:drawing>
      </w:r>
    </w:p>
    <w:p w14:paraId="22989E64" w14:textId="40D42F11" w:rsidR="00E77CD8" w:rsidRDefault="00E77CD8" w:rsidP="009A5E2B">
      <w:r>
        <w:rPr>
          <w:noProof/>
          <w:lang w:val="en-US"/>
        </w:rPr>
        <w:lastRenderedPageBreak/>
        <w:drawing>
          <wp:inline distT="0" distB="0" distL="0" distR="0" wp14:anchorId="594CA5AC" wp14:editId="51F41C5F">
            <wp:extent cx="6286500" cy="2628900"/>
            <wp:effectExtent l="0" t="0" r="12700" b="12700"/>
            <wp:docPr id="4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287105" cy="2629153"/>
                    </a:xfrm>
                    <a:prstGeom prst="rect">
                      <a:avLst/>
                    </a:prstGeom>
                    <a:noFill/>
                    <a:ln>
                      <a:noFill/>
                    </a:ln>
                  </pic:spPr>
                </pic:pic>
              </a:graphicData>
            </a:graphic>
          </wp:inline>
        </w:drawing>
      </w:r>
    </w:p>
    <w:p w14:paraId="1CF14A38" w14:textId="77777777" w:rsidR="00E77CD8" w:rsidRDefault="00E77CD8" w:rsidP="009A5E2B"/>
    <w:p w14:paraId="6FB91AC9" w14:textId="4D396660" w:rsidR="00E77CD8" w:rsidRDefault="00E77CD8" w:rsidP="009A5E2B">
      <w:r>
        <w:t xml:space="preserve">Aquí vemos el comportamiento que ha tenido el servidor para el resto de funciones. </w:t>
      </w:r>
      <w:r w:rsidR="00E62638">
        <w:t>Se reconoce la cabecera contenida en el objeto JSON y se actúa en consecuencia. Después s</w:t>
      </w:r>
      <w:r>
        <w:t>e vuelve a acceder a la base de datos y se insertan todos los datos que se han extraído del objeto JSON</w:t>
      </w:r>
      <w:r w:rsidR="00E62638">
        <w:t xml:space="preserve">. Se guardan los datos mediante un </w:t>
      </w:r>
      <w:r w:rsidR="002A2E6C">
        <w:t>db.</w:t>
      </w:r>
      <w:r w:rsidR="00E62638">
        <w:t>export</w:t>
      </w:r>
      <w:r w:rsidR="002A2E6C">
        <w:t>()</w:t>
      </w:r>
      <w:r w:rsidR="00E62638">
        <w:t xml:space="preserve"> y el uso de un buffer como ya se ha explicado anteriormente y se emite un mensaje para que todos los clientes conectados actualicen la tabla de movimientos</w:t>
      </w:r>
      <w:r w:rsidR="002A2E6C">
        <w:t>.</w:t>
      </w:r>
    </w:p>
    <w:p w14:paraId="0514A929" w14:textId="77777777" w:rsidR="00C54FE7" w:rsidRDefault="00C54FE7" w:rsidP="009A5E2B"/>
    <w:p w14:paraId="04AA3DE6" w14:textId="7579E969" w:rsidR="00C54FE7" w:rsidRDefault="008C4885" w:rsidP="00C45289">
      <w:pPr>
        <w:pStyle w:val="Heading3"/>
      </w:pPr>
      <w:bookmarkStart w:id="228" w:name="_Toc368143460"/>
      <w:r>
        <w:t>4.3.6.  Borrar un sesión</w:t>
      </w:r>
      <w:r w:rsidR="00C54FE7">
        <w:t xml:space="preserve"> de movimiento</w:t>
      </w:r>
      <w:r>
        <w:t>s</w:t>
      </w:r>
      <w:bookmarkEnd w:id="228"/>
    </w:p>
    <w:p w14:paraId="579BC4B2" w14:textId="77777777" w:rsidR="00C54FE7" w:rsidRDefault="00C54FE7"/>
    <w:p w14:paraId="028803DF" w14:textId="60FC47B8" w:rsidR="00C54FE7" w:rsidRDefault="008C4885">
      <w:r>
        <w:t>Para borra un set de movimientos de un paciente seguiremos una dinámica similar a la de borrar un paciente.</w:t>
      </w:r>
    </w:p>
    <w:p w14:paraId="56658BCF" w14:textId="77777777" w:rsidR="008C4885" w:rsidRDefault="008C4885"/>
    <w:p w14:paraId="01740029" w14:textId="03B5F619" w:rsidR="008C4885" w:rsidRDefault="008C4885" w:rsidP="00C45289">
      <w:pPr>
        <w:pStyle w:val="Heading4"/>
      </w:pPr>
      <w:r>
        <w:t>4.3.6.1.  Funcionalidad en el lado del cliente</w:t>
      </w:r>
    </w:p>
    <w:p w14:paraId="76AEBD60" w14:textId="77777777" w:rsidR="008C4885" w:rsidRDefault="008C4885"/>
    <w:p w14:paraId="4BFE63F5" w14:textId="2B0A155D" w:rsidR="008C4885" w:rsidRDefault="008C4885">
      <w:r>
        <w:rPr>
          <w:noProof/>
          <w:lang w:val="en-US"/>
        </w:rPr>
        <w:drawing>
          <wp:inline distT="0" distB="0" distL="0" distR="0" wp14:anchorId="12608978" wp14:editId="2A4D430E">
            <wp:extent cx="6400800" cy="711272"/>
            <wp:effectExtent l="0" t="0" r="0" b="0"/>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406821" cy="711941"/>
                    </a:xfrm>
                    <a:prstGeom prst="rect">
                      <a:avLst/>
                    </a:prstGeom>
                    <a:noFill/>
                    <a:ln>
                      <a:noFill/>
                    </a:ln>
                  </pic:spPr>
                </pic:pic>
              </a:graphicData>
            </a:graphic>
          </wp:inline>
        </w:drawing>
      </w:r>
    </w:p>
    <w:p w14:paraId="70D3C8A9" w14:textId="77777777" w:rsidR="008C4885" w:rsidRDefault="008C4885"/>
    <w:p w14:paraId="07C5F41C" w14:textId="69964D4A" w:rsidR="008C4885" w:rsidRDefault="008C4885">
      <w:r>
        <w:t xml:space="preserve">Como vimos en el aparatado de obtención de datos de un paciente, cuando se genera la tabla con movimientos se van insertando filas con los distintos movimientos, la fecha y por último un fila que incluye un botón para borrar esa sesión de movimientos. Como vemos en el código cuando el usuario pulsa el botón se llama a una función </w:t>
      </w:r>
      <w:r w:rsidR="00C45289">
        <w:t>borrar datos</w:t>
      </w:r>
      <w:r>
        <w:t>() a la que se le pasan</w:t>
      </w:r>
      <w:r w:rsidR="00CC1673">
        <w:t xml:space="preserve"> el identificador único de la sesión de movimientos y el nombre del paciente al que pertenece dicha sesión.</w:t>
      </w:r>
    </w:p>
    <w:p w14:paraId="4A44CC05" w14:textId="77777777" w:rsidR="00CC1673" w:rsidRDefault="00CC1673"/>
    <w:p w14:paraId="4C53B3C8" w14:textId="198721D4" w:rsidR="00CC1673" w:rsidRDefault="0037218C">
      <w:r>
        <w:rPr>
          <w:noProof/>
          <w:lang w:val="en-US"/>
        </w:rPr>
        <w:lastRenderedPageBreak/>
        <w:drawing>
          <wp:inline distT="0" distB="0" distL="0" distR="0" wp14:anchorId="3ADEED31" wp14:editId="259292AB">
            <wp:extent cx="6286500" cy="4238625"/>
            <wp:effectExtent l="0" t="0" r="12700" b="3175"/>
            <wp:docPr id="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287127" cy="4239048"/>
                    </a:xfrm>
                    <a:prstGeom prst="rect">
                      <a:avLst/>
                    </a:prstGeom>
                    <a:noFill/>
                    <a:ln>
                      <a:noFill/>
                    </a:ln>
                  </pic:spPr>
                </pic:pic>
              </a:graphicData>
            </a:graphic>
          </wp:inline>
        </w:drawing>
      </w:r>
    </w:p>
    <w:p w14:paraId="0311805E" w14:textId="77777777" w:rsidR="0037218C" w:rsidRDefault="0037218C"/>
    <w:p w14:paraId="51764C3F" w14:textId="59B6095C" w:rsidR="0037218C" w:rsidRDefault="0037218C">
      <w:r>
        <w:t>Como en todas las operaciones en las que se eliminan datos, se pregunta al usuario si quiere borrar los datos. Cuando el usuario confirma la operación se crea una conexión con el servidor y se sigue el procedimiento visto en funciones anteriores (escuchar mensaje del servidor y envío de datos). Como ya hemos visto se manda un objeto JSON con la cabecera “Borrar datos de paciente” para que el servidor proceda con la operación correspondiente.</w:t>
      </w:r>
    </w:p>
    <w:p w14:paraId="48021BAB" w14:textId="77777777" w:rsidR="0037218C" w:rsidRDefault="0037218C"/>
    <w:p w14:paraId="6964A64C" w14:textId="74FC6450" w:rsidR="0037218C" w:rsidRDefault="0037218C" w:rsidP="0037218C">
      <w:r>
        <w:t>Para este caso es necesario que cuando borremos la sesión de datos se actualice la tabla con los movimientos y así no se muestre la sesión borrada. Para realizar esta función el servidor manda un mensaje que el cliente recibe y le sirve para saber cuando tiene que actualizar el contenido de la tabla.</w:t>
      </w:r>
    </w:p>
    <w:p w14:paraId="554CA4EC" w14:textId="77777777" w:rsidR="0037218C" w:rsidRDefault="0037218C" w:rsidP="0037218C"/>
    <w:p w14:paraId="785FE07A" w14:textId="77777777" w:rsidR="0037218C" w:rsidRDefault="0037218C" w:rsidP="0037218C">
      <w:r>
        <w:rPr>
          <w:noProof/>
          <w:lang w:val="en-US"/>
        </w:rPr>
        <w:drawing>
          <wp:inline distT="0" distB="0" distL="0" distR="0" wp14:anchorId="4D6E55EA" wp14:editId="1CE2C88E">
            <wp:extent cx="6172200" cy="886460"/>
            <wp:effectExtent l="0" t="0" r="0" b="2540"/>
            <wp:docPr id="4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174637" cy="886810"/>
                    </a:xfrm>
                    <a:prstGeom prst="rect">
                      <a:avLst/>
                    </a:prstGeom>
                    <a:noFill/>
                    <a:ln>
                      <a:noFill/>
                    </a:ln>
                  </pic:spPr>
                </pic:pic>
              </a:graphicData>
            </a:graphic>
          </wp:inline>
        </w:drawing>
      </w:r>
    </w:p>
    <w:p w14:paraId="113393FF" w14:textId="77777777" w:rsidR="0037218C" w:rsidRDefault="0037218C" w:rsidP="0037218C"/>
    <w:p w14:paraId="02C151DE" w14:textId="23B1FC90" w:rsidR="0037218C" w:rsidRDefault="0037218C" w:rsidP="0037218C">
      <w:r>
        <w:t xml:space="preserve">Éste código se encuentra en el navegador y espera a que el servidor confirme </w:t>
      </w:r>
      <w:r>
        <w:tab/>
        <w:t xml:space="preserve">que se han borrado los datos. Una vez recibida la confirmación, el navegador realiza un location.reload() que básicamente actualiza la página web, lo que obliga a que se </w:t>
      </w:r>
      <w:r>
        <w:lastRenderedPageBreak/>
        <w:t>vuelva a llamar a la función que</w:t>
      </w:r>
      <w:r w:rsidR="00A1719D">
        <w:t xml:space="preserve"> obtiene las sesiones de movimientos</w:t>
      </w:r>
      <w:r>
        <w:t xml:space="preserve">. En esta ocasión se mostrará la lista de </w:t>
      </w:r>
      <w:r w:rsidR="00A1719D">
        <w:t>sesiones de movimientos</w:t>
      </w:r>
      <w:r>
        <w:t xml:space="preserve"> actualizada.</w:t>
      </w:r>
    </w:p>
    <w:p w14:paraId="13EC401F" w14:textId="77777777" w:rsidR="0037218C" w:rsidRDefault="0037218C" w:rsidP="0037218C"/>
    <w:p w14:paraId="3791EBEF" w14:textId="77777777" w:rsidR="0037218C" w:rsidRDefault="0037218C" w:rsidP="00A1719D"/>
    <w:p w14:paraId="7414FDAC" w14:textId="1E4F76FF" w:rsidR="0037218C" w:rsidRDefault="0037218C" w:rsidP="007E5FBE">
      <w:pPr>
        <w:pStyle w:val="Heading4"/>
      </w:pPr>
      <w:r>
        <w:t>4.3.6.2.  Funcionalidad en el lado del servidor</w:t>
      </w:r>
    </w:p>
    <w:p w14:paraId="58CCD6C0" w14:textId="77777777" w:rsidR="0037218C" w:rsidRPr="0037218C" w:rsidRDefault="0037218C"/>
    <w:p w14:paraId="6994DB38" w14:textId="410E8C22" w:rsidR="0037218C" w:rsidRDefault="0037218C" w:rsidP="0037218C">
      <w:r>
        <w:rPr>
          <w:noProof/>
          <w:lang w:val="en-US"/>
        </w:rPr>
        <w:drawing>
          <wp:inline distT="0" distB="0" distL="0" distR="0" wp14:anchorId="6622DD19" wp14:editId="559D9152">
            <wp:extent cx="4914900" cy="367480"/>
            <wp:effectExtent l="0" t="0" r="0" b="0"/>
            <wp:docPr id="3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915203" cy="367503"/>
                    </a:xfrm>
                    <a:prstGeom prst="rect">
                      <a:avLst/>
                    </a:prstGeom>
                    <a:noFill/>
                    <a:ln>
                      <a:noFill/>
                    </a:ln>
                  </pic:spPr>
                </pic:pic>
              </a:graphicData>
            </a:graphic>
          </wp:inline>
        </w:drawing>
      </w:r>
    </w:p>
    <w:p w14:paraId="74632B8B" w14:textId="03329018" w:rsidR="0037218C" w:rsidRPr="0037218C" w:rsidRDefault="0037218C" w:rsidP="0037218C">
      <w:r>
        <w:rPr>
          <w:noProof/>
          <w:lang w:val="en-US"/>
        </w:rPr>
        <w:drawing>
          <wp:inline distT="0" distB="0" distL="0" distR="0" wp14:anchorId="229EC67A" wp14:editId="38018E8D">
            <wp:extent cx="6172200" cy="3314700"/>
            <wp:effectExtent l="0" t="0" r="0" b="12700"/>
            <wp:docPr id="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172628" cy="3314930"/>
                    </a:xfrm>
                    <a:prstGeom prst="rect">
                      <a:avLst/>
                    </a:prstGeom>
                    <a:noFill/>
                    <a:ln>
                      <a:noFill/>
                    </a:ln>
                  </pic:spPr>
                </pic:pic>
              </a:graphicData>
            </a:graphic>
          </wp:inline>
        </w:drawing>
      </w:r>
    </w:p>
    <w:p w14:paraId="2FE98DE9" w14:textId="77777777" w:rsidR="00CC1673" w:rsidRDefault="00CC1673" w:rsidP="0037218C"/>
    <w:p w14:paraId="293EBE12" w14:textId="38A61CD0" w:rsidR="00747C57" w:rsidRDefault="00A1719D" w:rsidP="00A1719D">
      <w:r>
        <w:t>Como vimos para el caso para añadir una sesión de movimientos ,el servidor escucha mediante socket.on(). Cuando recibe un mensaje comprueba su cabecera y al reconocer la operación “Borrar datos de paciente” realiza la conexión con la base de datos y elimina la sesión de movimientos con el identificador que ha pasado el cliente. A continuación guarda los cambios y cierra la base de datos. Como hemos dicho en la parte del cliente, cuando se realizan los cambios el servidor ejecuta la función io.sockets.emit(). Básicamente fuerza a cualquier cliente conectado a actualizar su lista de sesiones de movimientos, por lo que si hay varios dispositivos conectados, en todos estos se actualizarán los cambios.</w:t>
      </w:r>
    </w:p>
    <w:p w14:paraId="670E88C9" w14:textId="77777777" w:rsidR="00747C57" w:rsidRDefault="00747C57" w:rsidP="00A1719D"/>
    <w:p w14:paraId="33A27577" w14:textId="77777777" w:rsidR="00747C57" w:rsidRDefault="00747C57" w:rsidP="00A1719D"/>
    <w:p w14:paraId="15B16D5A" w14:textId="52BCD130" w:rsidR="00747C57" w:rsidRDefault="00747C57" w:rsidP="00747C57">
      <w:pPr>
        <w:pStyle w:val="Heading3"/>
      </w:pPr>
      <w:bookmarkStart w:id="229" w:name="_Toc368143461"/>
      <w:r>
        <w:t>4.3.7 Mostrar un grafico de un movimiento</w:t>
      </w:r>
      <w:bookmarkEnd w:id="229"/>
      <w:r>
        <w:t xml:space="preserve"> </w:t>
      </w:r>
    </w:p>
    <w:p w14:paraId="7A58F418" w14:textId="77777777" w:rsidR="00747C57" w:rsidRDefault="00747C57" w:rsidP="00747C57"/>
    <w:p w14:paraId="61D80E36" w14:textId="4C7ED601" w:rsidR="00747C57" w:rsidRDefault="00747C57" w:rsidP="00747C57">
      <w:r>
        <w:t>Para este caso</w:t>
      </w:r>
      <w:r w:rsidR="00264972">
        <w:t xml:space="preserve"> no</w:t>
      </w:r>
      <w:r>
        <w:t xml:space="preserve"> seguiremos el mismo procedimiento que para el resto</w:t>
      </w:r>
      <w:r w:rsidR="00264972">
        <w:t xml:space="preserve"> de funciones</w:t>
      </w:r>
      <w:r>
        <w:t>,</w:t>
      </w:r>
      <w:r w:rsidR="00BF0FD1">
        <w:t xml:space="preserve"> </w:t>
      </w:r>
      <w:r w:rsidR="00264972">
        <w:t>ya que</w:t>
      </w:r>
      <w:r w:rsidR="00BF0FD1">
        <w:t xml:space="preserve"> no será necesaria una conexión con el servidor y </w:t>
      </w:r>
      <w:r>
        <w:t>además se hará uso de la herramienta chart.js para convertir los arrays de datos en gráficos.</w:t>
      </w:r>
    </w:p>
    <w:p w14:paraId="4A76185C" w14:textId="3CBA9CCC" w:rsidR="00747C57" w:rsidRDefault="00747C57" w:rsidP="00BF0FD1">
      <w:pPr>
        <w:pStyle w:val="Heading4"/>
      </w:pPr>
      <w:r>
        <w:lastRenderedPageBreak/>
        <w:t>4.3.7.1.  Funcionalidad en el lado del cliente</w:t>
      </w:r>
    </w:p>
    <w:p w14:paraId="5E1E02BE" w14:textId="77777777" w:rsidR="00747C57" w:rsidRDefault="00747C57" w:rsidP="00BF0FD1"/>
    <w:p w14:paraId="5053B0C0" w14:textId="286CA8E4" w:rsidR="00747C57" w:rsidRDefault="00747C57" w:rsidP="00BF0FD1">
      <w:r>
        <w:rPr>
          <w:noProof/>
          <w:lang w:val="en-US"/>
        </w:rPr>
        <w:drawing>
          <wp:inline distT="0" distB="0" distL="0" distR="0" wp14:anchorId="2B7D1760" wp14:editId="09D9C782">
            <wp:extent cx="6286500" cy="889000"/>
            <wp:effectExtent l="0" t="0" r="12700" b="0"/>
            <wp:docPr id="5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289261" cy="889390"/>
                    </a:xfrm>
                    <a:prstGeom prst="rect">
                      <a:avLst/>
                    </a:prstGeom>
                    <a:noFill/>
                    <a:ln>
                      <a:noFill/>
                    </a:ln>
                  </pic:spPr>
                </pic:pic>
              </a:graphicData>
            </a:graphic>
          </wp:inline>
        </w:drawing>
      </w:r>
    </w:p>
    <w:p w14:paraId="3B9F0CE8" w14:textId="77777777" w:rsidR="00747C57" w:rsidRDefault="00747C57" w:rsidP="00BF0FD1"/>
    <w:p w14:paraId="5FBEF3C0" w14:textId="11AA066F" w:rsidR="00747C57" w:rsidRDefault="00747C57" w:rsidP="00BF0FD1">
      <w:r>
        <w:t>Este fragmento de código corresponde a la tabla de sesiones de movimientos. Tres de las filas insertadas para cada columna corresponden</w:t>
      </w:r>
      <w:r w:rsidR="00BF0FD1">
        <w:t xml:space="preserve"> a un botón que permite crear un gráfico. Cada botón corresponde a un movimiento en un plano (Coronal, Sagital y Transversal).  Dependiendo del botón que el usuario presione se mostrará uno de los tres movimientos. Los tres botones llaman a la misma función cuando son presionados “crearGrafico()”, y se le pasan los ar</w:t>
      </w:r>
      <w:r w:rsidR="00264972">
        <w:t>rays de tiempo y del movimiento y un número que identifica el movimiento seleccionado.</w:t>
      </w:r>
    </w:p>
    <w:p w14:paraId="54041885" w14:textId="77777777" w:rsidR="00BF0FD1" w:rsidRDefault="00BF0FD1" w:rsidP="00BF0FD1"/>
    <w:p w14:paraId="3C2D89E6" w14:textId="51C93DD3" w:rsidR="00BF0FD1" w:rsidRDefault="00BF0FD1" w:rsidP="00BF0FD1">
      <w:r>
        <w:rPr>
          <w:noProof/>
          <w:lang w:val="en-US"/>
        </w:rPr>
        <w:drawing>
          <wp:inline distT="0" distB="0" distL="0" distR="0" wp14:anchorId="3CE8B6BE" wp14:editId="30A2C706">
            <wp:extent cx="6286500" cy="5257800"/>
            <wp:effectExtent l="0" t="0" r="12700" b="0"/>
            <wp:docPr id="5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287039" cy="5258251"/>
                    </a:xfrm>
                    <a:prstGeom prst="rect">
                      <a:avLst/>
                    </a:prstGeom>
                    <a:noFill/>
                    <a:ln>
                      <a:noFill/>
                    </a:ln>
                  </pic:spPr>
                </pic:pic>
              </a:graphicData>
            </a:graphic>
          </wp:inline>
        </w:drawing>
      </w:r>
    </w:p>
    <w:p w14:paraId="3CD37AB0" w14:textId="0C9DF760" w:rsidR="00BF0FD1" w:rsidRDefault="00BF0FD1" w:rsidP="00BF0FD1">
      <w:r>
        <w:rPr>
          <w:noProof/>
          <w:lang w:val="en-US"/>
        </w:rPr>
        <w:lastRenderedPageBreak/>
        <w:drawing>
          <wp:inline distT="0" distB="0" distL="0" distR="0" wp14:anchorId="16ABB097" wp14:editId="6E6019D1">
            <wp:extent cx="6286500" cy="5982970"/>
            <wp:effectExtent l="0" t="0" r="12700" b="11430"/>
            <wp:docPr id="5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99">
                      <a:extLst>
                        <a:ext uri="{28A0092B-C50C-407E-A947-70E740481C1C}">
                          <a14:useLocalDpi xmlns:a14="http://schemas.microsoft.com/office/drawing/2010/main" val="0"/>
                        </a:ext>
                      </a:extLst>
                    </a:blip>
                    <a:srcRect l="1" t="1050" r="-11" b="-1"/>
                    <a:stretch/>
                  </pic:blipFill>
                  <pic:spPr bwMode="auto">
                    <a:xfrm>
                      <a:off x="0" y="0"/>
                      <a:ext cx="6287200" cy="5983636"/>
                    </a:xfrm>
                    <a:prstGeom prst="rect">
                      <a:avLst/>
                    </a:prstGeom>
                    <a:noFill/>
                    <a:ln>
                      <a:noFill/>
                    </a:ln>
                    <a:extLst>
                      <a:ext uri="{53640926-AAD7-44d8-BBD7-CCE9431645EC}">
                        <a14:shadowObscured xmlns:a14="http://schemas.microsoft.com/office/drawing/2010/main"/>
                      </a:ext>
                    </a:extLst>
                  </pic:spPr>
                </pic:pic>
              </a:graphicData>
            </a:graphic>
          </wp:inline>
        </w:drawing>
      </w:r>
    </w:p>
    <w:p w14:paraId="6FB9EFBE" w14:textId="77777777" w:rsidR="00264972" w:rsidRDefault="00264972" w:rsidP="00BF0FD1"/>
    <w:p w14:paraId="4B2F3F90" w14:textId="344A2F11" w:rsidR="00264972" w:rsidRDefault="00264972" w:rsidP="00BF0FD1">
      <w:r>
        <w:t>Dentro de esta función reorganizamos los dos arrays para que la herramienta chart.js pueda utilizarlos. Con Chart.js creamos un nuevo tipo de gráfico que en este caso será lineal y le pondremos un título. También le pasaremos los dos arrays y ajustaremos las características del gráfico (color de la línea, grosor de la línea, interactividad con el gráfico, etc).</w:t>
      </w:r>
    </w:p>
    <w:p w14:paraId="1CFC66B3" w14:textId="77777777" w:rsidR="00264972" w:rsidRDefault="00264972" w:rsidP="00BF0FD1"/>
    <w:p w14:paraId="19FC8FBF" w14:textId="0E583247" w:rsidR="00264972" w:rsidRDefault="00264972" w:rsidP="00BF0FD1">
      <w:r>
        <w:t>A continuación mostraremos un ejemplo de un gráfico generado por la aplicación web</w:t>
      </w:r>
      <w:r w:rsidR="005B376F">
        <w:t xml:space="preserve"> gracias a chart.js:</w:t>
      </w:r>
    </w:p>
    <w:p w14:paraId="384FB539" w14:textId="77777777" w:rsidR="00474CE2" w:rsidRDefault="00474CE2" w:rsidP="00BF0FD1"/>
    <w:p w14:paraId="64E80EEA" w14:textId="5CC2FC5A" w:rsidR="00474CE2" w:rsidRDefault="00474CE2" w:rsidP="00BF0FD1">
      <w:r>
        <w:rPr>
          <w:noProof/>
          <w:lang w:val="en-US"/>
        </w:rPr>
        <w:lastRenderedPageBreak/>
        <w:drawing>
          <wp:inline distT="0" distB="0" distL="0" distR="0" wp14:anchorId="4A68BA19" wp14:editId="69D0CA14">
            <wp:extent cx="6286500" cy="3143250"/>
            <wp:effectExtent l="0" t="0" r="12700" b="0"/>
            <wp:docPr id="5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286500" cy="3143250"/>
                    </a:xfrm>
                    <a:prstGeom prst="rect">
                      <a:avLst/>
                    </a:prstGeom>
                    <a:noFill/>
                    <a:ln>
                      <a:noFill/>
                    </a:ln>
                  </pic:spPr>
                </pic:pic>
              </a:graphicData>
            </a:graphic>
          </wp:inline>
        </w:drawing>
      </w:r>
    </w:p>
    <w:p w14:paraId="5FDB8C9A" w14:textId="77777777" w:rsidR="005B376F" w:rsidRDefault="005B376F" w:rsidP="00BF0FD1"/>
    <w:p w14:paraId="04ADE31D" w14:textId="64A2D802" w:rsidR="005B376F" w:rsidRDefault="005B376F" w:rsidP="00BF0FD1">
      <w:r>
        <w:t>Este gráfico corresponde al movimiento de un paciente en el plano sagital. El eje vertical denota los grados del rango de movimiento y el eje horizontal denota el tiempo en milisegundos. Este gráfico es interactivo, por lo que se pueden realizar las siguientes acciones:</w:t>
      </w:r>
    </w:p>
    <w:p w14:paraId="2A20AB81" w14:textId="77777777" w:rsidR="005B376F" w:rsidRDefault="005B376F" w:rsidP="00BF0FD1"/>
    <w:p w14:paraId="7E985D5A" w14:textId="5645A35C" w:rsidR="005B376F" w:rsidRDefault="005B376F">
      <w:pPr>
        <w:pStyle w:val="ListParagraph"/>
        <w:numPr>
          <w:ilvl w:val="0"/>
          <w:numId w:val="8"/>
        </w:numPr>
        <w:pPrChange w:id="230" w:author="Borja Gonzalez" w:date="2017-09-27T12:38:00Z">
          <w:pPr/>
        </w:pPrChange>
      </w:pPr>
      <w:r>
        <w:t>Ampliar y reducir el gráfico.</w:t>
      </w:r>
    </w:p>
    <w:p w14:paraId="086839EE" w14:textId="21185AFB" w:rsidR="005B376F" w:rsidRDefault="005B376F">
      <w:pPr>
        <w:pStyle w:val="ListParagraph"/>
        <w:numPr>
          <w:ilvl w:val="0"/>
          <w:numId w:val="8"/>
        </w:numPr>
        <w:pPrChange w:id="231" w:author="Borja Gonzalez" w:date="2017-09-27T12:38:00Z">
          <w:pPr/>
        </w:pPrChange>
      </w:pPr>
      <w:r>
        <w:t>Interactuar con los distintos puntos, mostrando para cada punto el ángulo de y su tiempo correspondiente.</w:t>
      </w:r>
    </w:p>
    <w:p w14:paraId="09E5599B" w14:textId="77777777" w:rsidR="00AF1C9F" w:rsidRDefault="00AF1C9F" w:rsidP="00BF0FD1"/>
    <w:p w14:paraId="498A3D93" w14:textId="1D6A2746" w:rsidR="00AF1C9F" w:rsidRDefault="00AF1C9F" w:rsidP="00AF1C9F">
      <w:pPr>
        <w:pStyle w:val="Heading3"/>
      </w:pPr>
      <w:bookmarkStart w:id="232" w:name="_Toc368143462"/>
      <w:r>
        <w:t>4.3.8 Mostrar un grafico de evolución de un movimiento</w:t>
      </w:r>
      <w:bookmarkEnd w:id="232"/>
      <w:r>
        <w:t xml:space="preserve"> </w:t>
      </w:r>
    </w:p>
    <w:p w14:paraId="0C7159E3" w14:textId="77777777" w:rsidR="00AF1C9F" w:rsidRDefault="00AF1C9F" w:rsidP="00BB01EC"/>
    <w:p w14:paraId="17A7D670" w14:textId="3A713E5A" w:rsidR="00AF1C9F" w:rsidRDefault="0066109E" w:rsidP="00BB01EC">
      <w:r>
        <w:t xml:space="preserve">Para este caso se realizarán interacciones muy similares a las interacciones que se mostraron en el caso anterior. Simplemente se pasarán arrays de datos diferentes, por lo que el gráfico será distinto. </w:t>
      </w:r>
      <w:r w:rsidR="003E7D66">
        <w:t>Al contrario que en el caso anterior, sí se realizará una conexión con el servidor, ya que los datos que se obtienen cuando se muestra el listado de sesiones de movimientos</w:t>
      </w:r>
      <w:r w:rsidR="00E9151D">
        <w:t>,</w:t>
      </w:r>
      <w:r w:rsidR="003E7D66">
        <w:t xml:space="preserve"> se pueden obtener los valores de una fila de la base de datos pero no los de varias como es necesario en este caso.</w:t>
      </w:r>
      <w:r w:rsidR="00E9151D">
        <w:t xml:space="preserve"> </w:t>
      </w:r>
    </w:p>
    <w:p w14:paraId="2F6FBFAB" w14:textId="77777777" w:rsidR="0066109E" w:rsidRDefault="0066109E" w:rsidP="00BB01EC"/>
    <w:p w14:paraId="6B049C04" w14:textId="305A7034" w:rsidR="0066109E" w:rsidRDefault="0066109E">
      <w:pPr>
        <w:pStyle w:val="Heading4"/>
        <w:pPrChange w:id="233" w:author="Borja Gonzalez" w:date="2017-09-27T12:47:00Z">
          <w:pPr/>
        </w:pPrChange>
      </w:pPr>
      <w:r>
        <w:t>4.3.8.1. Funcionalidad en el lado del cliente</w:t>
      </w:r>
    </w:p>
    <w:p w14:paraId="2CBBEEA5" w14:textId="77777777" w:rsidR="0066109E" w:rsidRDefault="0066109E"/>
    <w:p w14:paraId="38AAD8D5" w14:textId="65E94990" w:rsidR="0066109E" w:rsidRPr="0066109E" w:rsidRDefault="0066109E">
      <w:r>
        <w:rPr>
          <w:noProof/>
          <w:lang w:val="en-US"/>
        </w:rPr>
        <w:drawing>
          <wp:inline distT="0" distB="0" distL="0" distR="0" wp14:anchorId="0F1B1F10" wp14:editId="1C50C5E5">
            <wp:extent cx="6286500" cy="1016000"/>
            <wp:effectExtent l="0" t="0" r="12700" b="0"/>
            <wp:docPr id="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293728" cy="1017168"/>
                    </a:xfrm>
                    <a:prstGeom prst="rect">
                      <a:avLst/>
                    </a:prstGeom>
                    <a:noFill/>
                    <a:ln>
                      <a:noFill/>
                    </a:ln>
                  </pic:spPr>
                </pic:pic>
              </a:graphicData>
            </a:graphic>
          </wp:inline>
        </w:drawing>
      </w:r>
    </w:p>
    <w:p w14:paraId="420AB8A5" w14:textId="77777777" w:rsidR="0066109E" w:rsidRPr="00AF1C9F" w:rsidRDefault="0066109E" w:rsidP="00BB01EC"/>
    <w:p w14:paraId="0F91FFF6" w14:textId="6BFEFD0F" w:rsidR="0066109E" w:rsidRDefault="0066109E" w:rsidP="0066109E">
      <w:r>
        <w:t xml:space="preserve">Este fragmento de código corresponde a la tabla de sesiones de movimientos. Tres de las filas insertadas para cada columna corresponden a un botón que permite crear un gráfico. Cada botón corresponde a </w:t>
      </w:r>
      <w:r w:rsidR="00C31D47">
        <w:t xml:space="preserve">un </w:t>
      </w:r>
      <w:r>
        <w:t>gráfico de evolución en un plano (Coronal, Sagital y Transversal).  Dependiendo del botón que el usuar</w:t>
      </w:r>
      <w:r w:rsidR="00C31D47">
        <w:t>io presione se mostrará una de la</w:t>
      </w:r>
      <w:r>
        <w:t>s evoluciones. Los tres botones llaman a la misma función cuando son presionados “Evolución()”, y se le pasa un numero para distinguir entre los tres planos distintos.</w:t>
      </w:r>
    </w:p>
    <w:p w14:paraId="3EAB37D8" w14:textId="77777777" w:rsidR="00AF1C9F" w:rsidRDefault="00AF1C9F" w:rsidP="00BF0FD1"/>
    <w:p w14:paraId="287EEDE6" w14:textId="5EEC2875" w:rsidR="00AF1C9F" w:rsidRDefault="00E9151D" w:rsidP="00BF0FD1">
      <w:r w:rsidRPr="00E9151D">
        <w:t xml:space="preserve"> </w:t>
      </w:r>
      <w:r w:rsidR="00F55B79">
        <w:rPr>
          <w:noProof/>
          <w:lang w:val="en-US"/>
        </w:rPr>
        <w:drawing>
          <wp:inline distT="0" distB="0" distL="0" distR="0" wp14:anchorId="7D064461" wp14:editId="07B61DED">
            <wp:extent cx="6286500" cy="3123936"/>
            <wp:effectExtent l="0" t="0" r="0" b="635"/>
            <wp:docPr id="6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288328" cy="3124844"/>
                    </a:xfrm>
                    <a:prstGeom prst="rect">
                      <a:avLst/>
                    </a:prstGeom>
                    <a:noFill/>
                    <a:ln>
                      <a:noFill/>
                    </a:ln>
                  </pic:spPr>
                </pic:pic>
              </a:graphicData>
            </a:graphic>
          </wp:inline>
        </w:drawing>
      </w:r>
    </w:p>
    <w:p w14:paraId="3E4DDA00" w14:textId="097379CC" w:rsidR="00E9151D" w:rsidRDefault="00E9151D" w:rsidP="00BF0FD1">
      <w:r>
        <w:rPr>
          <w:noProof/>
          <w:lang w:val="en-US"/>
        </w:rPr>
        <w:drawing>
          <wp:inline distT="0" distB="0" distL="0" distR="0" wp14:anchorId="0B9F251D" wp14:editId="51AFF0D4">
            <wp:extent cx="6286500" cy="2568154"/>
            <wp:effectExtent l="0" t="0" r="0" b="0"/>
            <wp:docPr id="1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6286943" cy="2568335"/>
                    </a:xfrm>
                    <a:prstGeom prst="rect">
                      <a:avLst/>
                    </a:prstGeom>
                    <a:noFill/>
                    <a:ln>
                      <a:noFill/>
                    </a:ln>
                  </pic:spPr>
                </pic:pic>
              </a:graphicData>
            </a:graphic>
          </wp:inline>
        </w:drawing>
      </w:r>
    </w:p>
    <w:p w14:paraId="53552B8E" w14:textId="673315DC" w:rsidR="00E9151D" w:rsidRDefault="00E9151D" w:rsidP="00BF0FD1">
      <w:r>
        <w:t xml:space="preserve">Como observamos se realiza la conexión con el servidor y de este recibimos los datos necesarios. Una vez obtenidos los datos, dependiendo del valor de “move” se realizará un gráfico u otro. En estas capturas solo vemos el caso de move=1 </w:t>
      </w:r>
      <w:r>
        <w:lastRenderedPageBreak/>
        <w:t>(evolución en el plano coronal) ya que para los otros dos casos se realiza el mismo procedimiento. Este procedimiento consiste en los siguientes pasos:</w:t>
      </w:r>
    </w:p>
    <w:p w14:paraId="5A9026F3" w14:textId="77777777" w:rsidR="00E9151D" w:rsidRDefault="00E9151D" w:rsidP="00BF0FD1"/>
    <w:p w14:paraId="2DDA941B" w14:textId="02A5BA14" w:rsidR="00E9151D" w:rsidRDefault="00E9151D" w:rsidP="00C45289">
      <w:pPr>
        <w:pStyle w:val="ListParagraph"/>
        <w:numPr>
          <w:ilvl w:val="0"/>
          <w:numId w:val="29"/>
        </w:numPr>
      </w:pPr>
      <w:r>
        <w:t xml:space="preserve">Extraer los valores </w:t>
      </w:r>
      <w:r w:rsidR="00F55B79">
        <w:t>máximos y mínimos del movimiento y almacenarlos en dos arrays, uno con los valores máximos y otro con los valores mínimos.</w:t>
      </w:r>
    </w:p>
    <w:p w14:paraId="111A8114" w14:textId="0158381A" w:rsidR="00F55B79" w:rsidRDefault="00F55B79" w:rsidP="00C45289">
      <w:pPr>
        <w:pStyle w:val="ListParagraph"/>
        <w:numPr>
          <w:ilvl w:val="0"/>
          <w:numId w:val="29"/>
        </w:numPr>
      </w:pPr>
      <w:r>
        <w:t>Extraer las fechas de cada máximo y mínimo y almacenarlas en otro array.</w:t>
      </w:r>
    </w:p>
    <w:p w14:paraId="1E0001F8" w14:textId="45DEDDF2" w:rsidR="00F55B79" w:rsidRDefault="00F55B79" w:rsidP="00C45289">
      <w:pPr>
        <w:pStyle w:val="ListParagraph"/>
        <w:numPr>
          <w:ilvl w:val="0"/>
          <w:numId w:val="29"/>
        </w:numPr>
      </w:pPr>
      <w:r>
        <w:t>Distinguir entre sexos para crear 4 arrays que formarán los limites de normalidad.</w:t>
      </w:r>
    </w:p>
    <w:p w14:paraId="569FA737" w14:textId="443EB0C8" w:rsidR="00F55B79" w:rsidRDefault="00F55B79" w:rsidP="00C45289">
      <w:pPr>
        <w:pStyle w:val="ListParagraph"/>
        <w:numPr>
          <w:ilvl w:val="0"/>
          <w:numId w:val="29"/>
        </w:numPr>
      </w:pPr>
      <w:r>
        <w:t>Llamar a la función “grafico_evolucion()” y pasar todos los valores extraidos como argumentos de la función.</w:t>
      </w:r>
    </w:p>
    <w:p w14:paraId="3410C93D" w14:textId="77777777" w:rsidR="00F55B79" w:rsidRDefault="00F55B79" w:rsidP="00F55B79"/>
    <w:p w14:paraId="117B2AE0" w14:textId="73F93FE3" w:rsidR="00F55B79" w:rsidRDefault="00F55B79" w:rsidP="00F55B79">
      <w:r>
        <w:rPr>
          <w:noProof/>
          <w:lang w:val="en-US"/>
        </w:rPr>
        <w:drawing>
          <wp:inline distT="0" distB="0" distL="0" distR="0" wp14:anchorId="418E180D" wp14:editId="37F3AAC9">
            <wp:extent cx="6286500" cy="3500589"/>
            <wp:effectExtent l="0" t="0" r="0" b="5080"/>
            <wp:docPr id="6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6287169" cy="3500962"/>
                    </a:xfrm>
                    <a:prstGeom prst="rect">
                      <a:avLst/>
                    </a:prstGeom>
                    <a:noFill/>
                    <a:ln>
                      <a:noFill/>
                    </a:ln>
                  </pic:spPr>
                </pic:pic>
              </a:graphicData>
            </a:graphic>
          </wp:inline>
        </w:drawing>
      </w:r>
    </w:p>
    <w:p w14:paraId="46F1C7B0" w14:textId="5934AF37" w:rsidR="00F55B79" w:rsidRDefault="00F55B79" w:rsidP="00F55B79">
      <w:r>
        <w:rPr>
          <w:noProof/>
          <w:lang w:val="en-US"/>
        </w:rPr>
        <w:lastRenderedPageBreak/>
        <w:drawing>
          <wp:inline distT="0" distB="0" distL="0" distR="0" wp14:anchorId="551A04E7" wp14:editId="219B1011">
            <wp:extent cx="6286500" cy="3335399"/>
            <wp:effectExtent l="0" t="0" r="0" b="0"/>
            <wp:docPr id="6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287351" cy="3335850"/>
                    </a:xfrm>
                    <a:prstGeom prst="rect">
                      <a:avLst/>
                    </a:prstGeom>
                    <a:noFill/>
                    <a:ln>
                      <a:noFill/>
                    </a:ln>
                  </pic:spPr>
                </pic:pic>
              </a:graphicData>
            </a:graphic>
          </wp:inline>
        </w:drawing>
      </w:r>
    </w:p>
    <w:p w14:paraId="00D5A8A1" w14:textId="2A929812" w:rsidR="00F55B79" w:rsidRDefault="00F55B79" w:rsidP="00F55B79">
      <w:r>
        <w:rPr>
          <w:noProof/>
          <w:lang w:val="en-US"/>
        </w:rPr>
        <w:drawing>
          <wp:inline distT="0" distB="0" distL="0" distR="0" wp14:anchorId="3242FD4A" wp14:editId="00302E82">
            <wp:extent cx="6286500" cy="2745828"/>
            <wp:effectExtent l="0" t="0" r="0" b="0"/>
            <wp:docPr id="6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287822" cy="2746406"/>
                    </a:xfrm>
                    <a:prstGeom prst="rect">
                      <a:avLst/>
                    </a:prstGeom>
                    <a:noFill/>
                    <a:ln>
                      <a:noFill/>
                    </a:ln>
                  </pic:spPr>
                </pic:pic>
              </a:graphicData>
            </a:graphic>
          </wp:inline>
        </w:drawing>
      </w:r>
    </w:p>
    <w:p w14:paraId="44C1B2B9" w14:textId="02BB74EB" w:rsidR="00F55B79" w:rsidRDefault="00F55B79" w:rsidP="00F55B79">
      <w:r>
        <w:rPr>
          <w:noProof/>
          <w:lang w:val="en-US"/>
        </w:rPr>
        <w:lastRenderedPageBreak/>
        <w:drawing>
          <wp:inline distT="0" distB="0" distL="0" distR="0" wp14:anchorId="6096FC92" wp14:editId="2D23BB43">
            <wp:extent cx="6286500" cy="2744704"/>
            <wp:effectExtent l="0" t="0" r="0" b="0"/>
            <wp:docPr id="6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286915" cy="2744885"/>
                    </a:xfrm>
                    <a:prstGeom prst="rect">
                      <a:avLst/>
                    </a:prstGeom>
                    <a:noFill/>
                    <a:ln>
                      <a:noFill/>
                    </a:ln>
                  </pic:spPr>
                </pic:pic>
              </a:graphicData>
            </a:graphic>
          </wp:inline>
        </w:drawing>
      </w:r>
    </w:p>
    <w:p w14:paraId="1CFACC46" w14:textId="77777777" w:rsidR="00D32ACC" w:rsidRDefault="00D32ACC" w:rsidP="00F55B79"/>
    <w:p w14:paraId="5C7B6960" w14:textId="091C2E66" w:rsidR="00D32ACC" w:rsidRDefault="00D32ACC" w:rsidP="00F55B79">
      <w:r>
        <w:t>En esta función vemos como se comprueba si existe un gráfico, y en caso afirmativo se eliminará para sustituirlo por el gráfico de evolución en cuestión.</w:t>
      </w:r>
    </w:p>
    <w:p w14:paraId="670A16DE" w14:textId="40CC2DC8" w:rsidR="00D32ACC" w:rsidRDefault="00D32ACC" w:rsidP="00F55B79">
      <w:r>
        <w:t>Vemos como se han incluido varios sets de datos en el gráfico. Estos valores corresponden a:</w:t>
      </w:r>
    </w:p>
    <w:p w14:paraId="192CBA2D" w14:textId="4123F810" w:rsidR="00D32ACC" w:rsidRDefault="00D32ACC" w:rsidP="00C45289">
      <w:pPr>
        <w:pStyle w:val="ListParagraph"/>
        <w:numPr>
          <w:ilvl w:val="0"/>
          <w:numId w:val="8"/>
        </w:numPr>
      </w:pPr>
      <w:r>
        <w:t>Cuatro sets de datos para los valores de normalidad. Dos para los valores máximos y dos para los mínimos.</w:t>
      </w:r>
    </w:p>
    <w:p w14:paraId="3807C55E" w14:textId="3F113E21" w:rsidR="00D32ACC" w:rsidRDefault="00D32ACC" w:rsidP="00C45289">
      <w:pPr>
        <w:pStyle w:val="ListParagraph"/>
        <w:numPr>
          <w:ilvl w:val="0"/>
          <w:numId w:val="8"/>
        </w:numPr>
      </w:pPr>
      <w:r>
        <w:t>Un set de datos correspondiente a los valores máximos alcanzados en el movimiento por el paciente.</w:t>
      </w:r>
    </w:p>
    <w:p w14:paraId="740522BA" w14:textId="10646904" w:rsidR="00D32ACC" w:rsidRDefault="00D32ACC" w:rsidP="00C45289">
      <w:pPr>
        <w:pStyle w:val="ListParagraph"/>
        <w:numPr>
          <w:ilvl w:val="0"/>
          <w:numId w:val="8"/>
        </w:numPr>
      </w:pPr>
      <w:r>
        <w:t>Un set de datos correspondiente a los valores mínimos alcanzados en el movimiento por el paciente.</w:t>
      </w:r>
    </w:p>
    <w:p w14:paraId="1BF05076" w14:textId="77777777" w:rsidR="00D32ACC" w:rsidRDefault="00D32ACC" w:rsidP="00D32ACC"/>
    <w:p w14:paraId="2B53DE6E" w14:textId="600006DA" w:rsidR="004C0379" w:rsidRDefault="00D32ACC">
      <w:pPr>
        <w:pPrChange w:id="234" w:author="Borja Gonzalez" w:date="2017-09-27T15:00:00Z">
          <w:pPr>
            <w:pStyle w:val="Heading4"/>
          </w:pPr>
        </w:pPrChange>
      </w:pPr>
      <w:r>
        <w:t>A continuación se mostrará un ejemplo de un gráfico de evolución y se explicará más en detalle:</w:t>
      </w:r>
    </w:p>
    <w:p w14:paraId="4A229250" w14:textId="77777777" w:rsidR="004C0379" w:rsidRDefault="004C0379" w:rsidP="00D32ACC"/>
    <w:p w14:paraId="638C900A" w14:textId="757C6497" w:rsidR="00D32ACC" w:rsidRDefault="00D32ACC" w:rsidP="00D32ACC">
      <w:r w:rsidRPr="00C45289">
        <w:rPr>
          <w:noProof/>
          <w:lang w:val="en-US"/>
        </w:rPr>
        <w:lastRenderedPageBreak/>
        <w:drawing>
          <wp:inline distT="0" distB="0" distL="0" distR="0" wp14:anchorId="0D9AB5DC" wp14:editId="24991D97">
            <wp:extent cx="6286500" cy="3143250"/>
            <wp:effectExtent l="0" t="0" r="12700" b="6350"/>
            <wp:docPr id="6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286500" cy="3143250"/>
                    </a:xfrm>
                    <a:prstGeom prst="rect">
                      <a:avLst/>
                    </a:prstGeom>
                    <a:noFill/>
                    <a:ln>
                      <a:noFill/>
                    </a:ln>
                  </pic:spPr>
                </pic:pic>
              </a:graphicData>
            </a:graphic>
          </wp:inline>
        </w:drawing>
      </w:r>
    </w:p>
    <w:p w14:paraId="4D491164" w14:textId="77777777" w:rsidR="004C0379" w:rsidRDefault="004C0379" w:rsidP="00D32ACC"/>
    <w:p w14:paraId="468DE829" w14:textId="4FEBB14E" w:rsidR="004C0379" w:rsidRDefault="004C0379" w:rsidP="004C0379">
      <w:r>
        <w:t>Este gráfico corresponde a la evolución de un movimiento en el plano coronal de un paciente. El eje vertical denota los grados del rango de movimiento y el eje horizontal denota las fechas de las distintas mediciones.</w:t>
      </w:r>
    </w:p>
    <w:p w14:paraId="4D1049CE" w14:textId="77777777" w:rsidR="004C0379" w:rsidRDefault="004C0379" w:rsidP="004C0379"/>
    <w:p w14:paraId="04EC46AC" w14:textId="77777777" w:rsidR="004C0379" w:rsidRDefault="004C0379" w:rsidP="004C0379">
      <w:pPr>
        <w:pStyle w:val="ListParagraph"/>
        <w:numPr>
          <w:ilvl w:val="0"/>
          <w:numId w:val="8"/>
        </w:numPr>
      </w:pPr>
      <w:r>
        <w:t>Ampliar y reducir el gráfico.</w:t>
      </w:r>
    </w:p>
    <w:p w14:paraId="775FD7FF" w14:textId="77777777" w:rsidR="004C0379" w:rsidRDefault="004C0379" w:rsidP="004C0379">
      <w:pPr>
        <w:pStyle w:val="ListParagraph"/>
        <w:numPr>
          <w:ilvl w:val="0"/>
          <w:numId w:val="8"/>
        </w:numPr>
      </w:pPr>
      <w:r>
        <w:t>Interactuar con los distintos puntos, mostrando para cada punto el ángulo de y su tiempo correspondiente.</w:t>
      </w:r>
    </w:p>
    <w:p w14:paraId="032EC804" w14:textId="77777777" w:rsidR="004C0379" w:rsidRDefault="004C0379">
      <w:pPr>
        <w:pPrChange w:id="235" w:author="Borja Gonzalez" w:date="2017-09-27T14:57:00Z">
          <w:pPr>
            <w:pStyle w:val="ListParagraph"/>
            <w:numPr>
              <w:numId w:val="8"/>
            </w:numPr>
            <w:ind w:hanging="360"/>
          </w:pPr>
        </w:pPrChange>
      </w:pPr>
    </w:p>
    <w:p w14:paraId="07306EDA" w14:textId="694E5E58" w:rsidR="004C0379" w:rsidRDefault="004C0379">
      <w:pPr>
        <w:pPrChange w:id="236" w:author="Borja Gonzalez" w:date="2017-09-27T14:57:00Z">
          <w:pPr>
            <w:pStyle w:val="ListParagraph"/>
            <w:numPr>
              <w:numId w:val="8"/>
            </w:numPr>
            <w:ind w:hanging="360"/>
          </w:pPr>
        </w:pPrChange>
      </w:pPr>
      <w:r>
        <w:t xml:space="preserve">La zona que no está oscurecida corresponde al rango de normalidad, por lo tanto si los valores caen en la zona más clara, podemos asumir que el paciente tiene un rango de movimiento normal. </w:t>
      </w:r>
    </w:p>
    <w:p w14:paraId="2110F649" w14:textId="77777777" w:rsidR="00D32ACC" w:rsidRDefault="00D32ACC" w:rsidP="00D32ACC"/>
    <w:p w14:paraId="7C13C16B" w14:textId="42002F19" w:rsidR="004C0379" w:rsidRDefault="004C0379" w:rsidP="004C0379">
      <w:pPr>
        <w:pStyle w:val="Heading4"/>
      </w:pPr>
      <w:r>
        <w:t>4.3.8.2.  Funcionalidad en el lado del servidor</w:t>
      </w:r>
    </w:p>
    <w:p w14:paraId="1C1BA973" w14:textId="77777777" w:rsidR="004C0379" w:rsidRDefault="004C0379">
      <w:pPr>
        <w:pPrChange w:id="237" w:author="Borja Gonzalez" w:date="2017-09-27T15:00:00Z">
          <w:pPr>
            <w:pStyle w:val="Heading4"/>
          </w:pPr>
        </w:pPrChange>
      </w:pPr>
    </w:p>
    <w:p w14:paraId="10015F17" w14:textId="245EF287" w:rsidR="004C0379" w:rsidRPr="004C0379" w:rsidRDefault="004C0379">
      <w:pPr>
        <w:pPrChange w:id="238" w:author="Borja Gonzalez" w:date="2017-09-27T15:00:00Z">
          <w:pPr>
            <w:pStyle w:val="Heading4"/>
          </w:pPr>
        </w:pPrChange>
      </w:pPr>
      <w:r w:rsidRPr="00C45289">
        <w:rPr>
          <w:noProof/>
          <w:lang w:val="en-US"/>
        </w:rPr>
        <w:drawing>
          <wp:inline distT="0" distB="0" distL="0" distR="0" wp14:anchorId="698AF584" wp14:editId="12F9A5F1">
            <wp:extent cx="4914900" cy="367480"/>
            <wp:effectExtent l="0" t="0" r="0" b="0"/>
            <wp:docPr id="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915203" cy="367503"/>
                    </a:xfrm>
                    <a:prstGeom prst="rect">
                      <a:avLst/>
                    </a:prstGeom>
                    <a:noFill/>
                    <a:ln>
                      <a:noFill/>
                    </a:ln>
                  </pic:spPr>
                </pic:pic>
              </a:graphicData>
            </a:graphic>
          </wp:inline>
        </w:drawing>
      </w:r>
    </w:p>
    <w:p w14:paraId="22C50C7D" w14:textId="77777777" w:rsidR="00D32ACC" w:rsidRDefault="00D32ACC" w:rsidP="00D32ACC"/>
    <w:p w14:paraId="0574D3AF" w14:textId="1D8975A2" w:rsidR="00E9151D" w:rsidRDefault="004C0379" w:rsidP="00BF0FD1">
      <w:r w:rsidRPr="00C45289">
        <w:rPr>
          <w:noProof/>
          <w:lang w:val="en-US"/>
        </w:rPr>
        <w:lastRenderedPageBreak/>
        <w:drawing>
          <wp:inline distT="0" distB="0" distL="0" distR="0" wp14:anchorId="6BE538EC" wp14:editId="1F8812B9">
            <wp:extent cx="6265366" cy="2057400"/>
            <wp:effectExtent l="0" t="0" r="8890"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266787" cy="2057867"/>
                    </a:xfrm>
                    <a:prstGeom prst="rect">
                      <a:avLst/>
                    </a:prstGeom>
                    <a:noFill/>
                    <a:ln>
                      <a:noFill/>
                    </a:ln>
                  </pic:spPr>
                </pic:pic>
              </a:graphicData>
            </a:graphic>
          </wp:inline>
        </w:drawing>
      </w:r>
    </w:p>
    <w:p w14:paraId="42431554" w14:textId="77777777" w:rsidR="004C0379" w:rsidRDefault="004C0379" w:rsidP="00BF0FD1"/>
    <w:p w14:paraId="2296145B" w14:textId="67702CFA" w:rsidR="004C0379" w:rsidRPr="00747C57" w:rsidRDefault="004C0379" w:rsidP="00BF0FD1">
      <w:r>
        <w:t xml:space="preserve">Como en el resto de casos observamos un comportamiento idéntico donde se espera a que un cliente realice una conexión con el servidor y una vez establecida la conexión se distingue la operación a realizar, se abre la base de datos y se requieren los datos </w:t>
      </w:r>
      <w:r w:rsidR="00EA4142">
        <w:t>de máximos y mínimos ordenados por fecha para que la evolución se muestre en orden cronológico. Finalmente enviamos los datos al cliente y cerramos la base de datos.</w:t>
      </w:r>
    </w:p>
    <w:p w14:paraId="4727C6E1" w14:textId="7D5BD596" w:rsidR="00D51A6F" w:rsidRPr="00F452C7" w:rsidRDefault="009E54AB" w:rsidP="00AD3C27">
      <w:pPr>
        <w:pStyle w:val="Heading1"/>
      </w:pPr>
      <w:bookmarkStart w:id="239" w:name="_Toc368143463"/>
      <w:r w:rsidRPr="00F452C7">
        <w:t xml:space="preserve">5.  </w:t>
      </w:r>
      <w:r w:rsidR="00D51A6F" w:rsidRPr="00F452C7">
        <w:t>Pruebas</w:t>
      </w:r>
      <w:bookmarkEnd w:id="239"/>
    </w:p>
    <w:p w14:paraId="297B451B" w14:textId="77777777" w:rsidR="009E54AB" w:rsidRPr="003970D7" w:rsidRDefault="009E54AB" w:rsidP="009E54AB"/>
    <w:p w14:paraId="003B926D" w14:textId="786FB4A4" w:rsidR="009E54AB" w:rsidRPr="00F452C7" w:rsidRDefault="009E54AB" w:rsidP="009E54AB">
      <w:r w:rsidRPr="00F452C7">
        <w:t>El objetivo del plan de pruebas es comprobar que el sistema funciona según lo especificado y responde a los requisitos de</w:t>
      </w:r>
      <w:r w:rsidR="007E5FBE">
        <w:t>l cliente</w:t>
      </w:r>
      <w:r w:rsidRPr="00F452C7">
        <w:t xml:space="preserve">. Para </w:t>
      </w:r>
      <w:r w:rsidR="00F452C7" w:rsidRPr="00F452C7">
        <w:t>realizar</w:t>
      </w:r>
      <w:r w:rsidRPr="00F452C7">
        <w:t xml:space="preserve"> pruebas </w:t>
      </w:r>
      <w:r w:rsidR="007E5FBE">
        <w:t>de funcionamiento sobre esta aplicación web existen</w:t>
      </w:r>
      <w:r w:rsidRPr="00F452C7">
        <w:t xml:space="preserve"> varias opciones como pueden ser la escritura de valores por pantalla, el uso de herramientas de log y la utilización de depuradores. </w:t>
      </w:r>
    </w:p>
    <w:p w14:paraId="471DCB83" w14:textId="77777777" w:rsidR="009E54AB" w:rsidRPr="00F452C7" w:rsidRDefault="009E54AB" w:rsidP="009E54AB"/>
    <w:p w14:paraId="5D152958" w14:textId="25354EED" w:rsidR="009E54AB" w:rsidRPr="00F452C7" w:rsidRDefault="009E54AB" w:rsidP="009E54AB">
      <w:pPr>
        <w:pStyle w:val="Heading2"/>
      </w:pPr>
      <w:bookmarkStart w:id="240" w:name="_Toc368143464"/>
      <w:r w:rsidRPr="00F452C7">
        <w:t xml:space="preserve">5.1.  Pruebas </w:t>
      </w:r>
      <w:r w:rsidR="002449ED">
        <w:t>de sistema</w:t>
      </w:r>
      <w:bookmarkEnd w:id="240"/>
      <w:r w:rsidR="002449ED" w:rsidRPr="00F452C7">
        <w:t xml:space="preserve"> </w:t>
      </w:r>
    </w:p>
    <w:p w14:paraId="3716BC7D" w14:textId="77777777" w:rsidR="009E54AB" w:rsidRPr="00F452C7" w:rsidRDefault="009E54AB" w:rsidP="009E54AB"/>
    <w:p w14:paraId="21E32D49" w14:textId="02A32C1D" w:rsidR="009E54AB" w:rsidRPr="00F452C7" w:rsidRDefault="009E54AB" w:rsidP="009E54AB">
      <w:r w:rsidRPr="00F452C7">
        <w:t xml:space="preserve">En este proyecto se utilizará la escritura de valores por pantalla, ya que es una estrategia simple y efectiva. Por lo tanto se observarán valores en la interfaz web y en el servidor que irán mostrando como cada </w:t>
      </w:r>
      <w:r w:rsidR="00F452C7" w:rsidRPr="00F452C7">
        <w:t>función</w:t>
      </w:r>
      <w:r w:rsidRPr="00F452C7">
        <w:t xml:space="preserve"> se va ejecutando. Para el caso del cliente/navegador se mostrarán valores en la consola del inspector</w:t>
      </w:r>
      <w:r w:rsidR="00F452C7">
        <w:t xml:space="preserve"> de Google C</w:t>
      </w:r>
      <w:r w:rsidRPr="00F452C7">
        <w:t xml:space="preserve">hrome y para el caso del servidor se mostrarán valores en un terminal donde se ejecuta el </w:t>
      </w:r>
      <w:r w:rsidR="00F452C7" w:rsidRPr="00F452C7">
        <w:t>código</w:t>
      </w:r>
      <w:r w:rsidRPr="00F452C7">
        <w:t xml:space="preserve"> del servidor.</w:t>
      </w:r>
      <w:r w:rsidR="003278A5" w:rsidRPr="00F452C7">
        <w:t xml:space="preserve"> Para poder observar que se realiza todo en el orden apropiado, se imprimirá un tiempo asociado a cada valor por pantalla.</w:t>
      </w:r>
    </w:p>
    <w:p w14:paraId="244F8B6B" w14:textId="77777777" w:rsidR="009E54AB" w:rsidRPr="00F452C7" w:rsidRDefault="009E54AB" w:rsidP="009E54AB"/>
    <w:p w14:paraId="19BA2E9F" w14:textId="6BD6F8C9" w:rsidR="0096101D" w:rsidRPr="00F452C7" w:rsidRDefault="009E54AB" w:rsidP="0096101D">
      <w:pPr>
        <w:pStyle w:val="Heading3"/>
      </w:pPr>
      <w:bookmarkStart w:id="241" w:name="_Toc368143465"/>
      <w:r w:rsidRPr="00F452C7">
        <w:t>5.1.2.  Obtener paciente</w:t>
      </w:r>
      <w:r w:rsidR="004E6EDB">
        <w:t>s</w:t>
      </w:r>
      <w:bookmarkEnd w:id="241"/>
    </w:p>
    <w:p w14:paraId="59755684" w14:textId="77777777" w:rsidR="009E54AB" w:rsidRPr="00F452C7" w:rsidRDefault="009E54AB" w:rsidP="009E54AB"/>
    <w:p w14:paraId="3D428699" w14:textId="52D41AF1" w:rsidR="009E54AB" w:rsidRPr="003970D7" w:rsidRDefault="007238C2" w:rsidP="009E54AB">
      <w:pPr>
        <w:rPr>
          <w:u w:val="single"/>
        </w:rPr>
      </w:pPr>
      <w:r w:rsidRPr="003970D7">
        <w:rPr>
          <w:u w:val="single"/>
        </w:rPr>
        <w:t>Consola del navegador:</w:t>
      </w:r>
    </w:p>
    <w:p w14:paraId="16267112" w14:textId="77777777" w:rsidR="007238C2" w:rsidRPr="003970D7" w:rsidRDefault="007238C2" w:rsidP="009E54AB"/>
    <w:p w14:paraId="1FCE926D" w14:textId="1E831B27" w:rsidR="007238C2" w:rsidRPr="00F452C7" w:rsidRDefault="007238C2" w:rsidP="009E54AB">
      <w:r w:rsidRPr="00F452C7">
        <w:rPr>
          <w:noProof/>
          <w:lang w:val="en-US"/>
        </w:rPr>
        <w:drawing>
          <wp:anchor distT="0" distB="0" distL="114300" distR="114300" simplePos="0" relativeHeight="251662336" behindDoc="0" locked="0" layoutInCell="1" allowOverlap="1" wp14:anchorId="1A2E5844" wp14:editId="6389DF6A">
            <wp:simplePos x="0" y="0"/>
            <wp:positionH relativeFrom="column">
              <wp:posOffset>0</wp:posOffset>
            </wp:positionH>
            <wp:positionV relativeFrom="paragraph">
              <wp:posOffset>1905</wp:posOffset>
            </wp:positionV>
            <wp:extent cx="6286500" cy="920750"/>
            <wp:effectExtent l="0" t="0" r="0" b="0"/>
            <wp:wrapNone/>
            <wp:docPr id="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286500" cy="920750"/>
                    </a:xfrm>
                    <a:prstGeom prst="rect">
                      <a:avLst/>
                    </a:prstGeom>
                    <a:noFill/>
                    <a:ln>
                      <a:noFill/>
                    </a:ln>
                  </pic:spPr>
                </pic:pic>
              </a:graphicData>
            </a:graphic>
          </wp:anchor>
        </w:drawing>
      </w:r>
    </w:p>
    <w:p w14:paraId="10F7E045" w14:textId="77777777" w:rsidR="009E54AB" w:rsidRPr="00F452C7" w:rsidRDefault="009E54AB" w:rsidP="009E54AB"/>
    <w:p w14:paraId="3D03E502" w14:textId="4389BD0D" w:rsidR="009E54AB" w:rsidRPr="003970D7" w:rsidRDefault="007238C2" w:rsidP="009E54AB">
      <w:pPr>
        <w:rPr>
          <w:u w:val="single"/>
        </w:rPr>
      </w:pPr>
      <w:r w:rsidRPr="003970D7">
        <w:rPr>
          <w:u w:val="single"/>
        </w:rPr>
        <w:t>Terminal (Servidor):</w:t>
      </w:r>
    </w:p>
    <w:p w14:paraId="7F282E6B" w14:textId="77777777" w:rsidR="007238C2" w:rsidRDefault="007238C2" w:rsidP="009E54AB"/>
    <w:p w14:paraId="7948EA0E" w14:textId="77777777" w:rsidR="004E6EDB" w:rsidRDefault="004E6EDB" w:rsidP="009E54AB"/>
    <w:p w14:paraId="7D4824BA" w14:textId="77777777" w:rsidR="004E6EDB" w:rsidRDefault="004E6EDB" w:rsidP="009E54AB"/>
    <w:p w14:paraId="53B5E755" w14:textId="77777777" w:rsidR="004E6EDB" w:rsidRDefault="004E6EDB" w:rsidP="009E54AB"/>
    <w:p w14:paraId="15785FDA" w14:textId="77777777" w:rsidR="007821BE" w:rsidRPr="003970D7" w:rsidRDefault="007821BE" w:rsidP="007821BE">
      <w:pPr>
        <w:rPr>
          <w:u w:val="single"/>
        </w:rPr>
      </w:pPr>
      <w:r w:rsidRPr="003970D7">
        <w:rPr>
          <w:u w:val="single"/>
        </w:rPr>
        <w:t>Terminal (Servidor):</w:t>
      </w:r>
    </w:p>
    <w:p w14:paraId="1E2A16B3" w14:textId="77777777" w:rsidR="007821BE" w:rsidRPr="00F452C7" w:rsidRDefault="007821BE" w:rsidP="009E54AB"/>
    <w:p w14:paraId="72FA09EE" w14:textId="113DB47C" w:rsidR="009E54AB" w:rsidRPr="00F452C7" w:rsidRDefault="007238C2" w:rsidP="009E54AB">
      <w:r w:rsidRPr="00F452C7">
        <w:rPr>
          <w:noProof/>
          <w:lang w:val="en-US"/>
        </w:rPr>
        <w:drawing>
          <wp:inline distT="0" distB="0" distL="0" distR="0" wp14:anchorId="68B6581D" wp14:editId="0741C4CE">
            <wp:extent cx="6286500" cy="1029335"/>
            <wp:effectExtent l="0" t="0" r="12700" b="12065"/>
            <wp:docPr id="5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6288002" cy="1029581"/>
                    </a:xfrm>
                    <a:prstGeom prst="rect">
                      <a:avLst/>
                    </a:prstGeom>
                    <a:noFill/>
                    <a:ln>
                      <a:noFill/>
                    </a:ln>
                  </pic:spPr>
                </pic:pic>
              </a:graphicData>
            </a:graphic>
          </wp:inline>
        </w:drawing>
      </w:r>
    </w:p>
    <w:p w14:paraId="2E236A12" w14:textId="77777777" w:rsidR="0096101D" w:rsidRPr="00F452C7" w:rsidRDefault="0096101D" w:rsidP="009E54AB"/>
    <w:p w14:paraId="1FA8F967" w14:textId="6D39217D" w:rsidR="0096101D" w:rsidRPr="00F452C7" w:rsidRDefault="0096101D" w:rsidP="009E54AB">
      <w:r w:rsidRPr="00F452C7">
        <w:t xml:space="preserve">Como se puede </w:t>
      </w:r>
      <w:r w:rsidR="00F452C7" w:rsidRPr="00F452C7">
        <w:t>observar</w:t>
      </w:r>
      <w:r w:rsidRPr="00F452C7">
        <w:t xml:space="preserve"> todos los eventos ocurren en orden cronológico. Para empezar se establece la conexión mediante un websocket y después el cliente manda la solicitud para obtener el listado de pacientes. A </w:t>
      </w:r>
      <w:r w:rsidR="00F452C7" w:rsidRPr="00F452C7">
        <w:t>continuación</w:t>
      </w:r>
      <w:r w:rsidRPr="00F452C7">
        <w:t xml:space="preserve"> el servidor reconoce la petición, abre la base de datos, envía el listado al cliente y cierra la base de datos. Finalmente observamos como el </w:t>
      </w:r>
      <w:r w:rsidR="00F452C7" w:rsidRPr="00F452C7">
        <w:t>cliente recibe la lista y la muestra en el navegador.</w:t>
      </w:r>
    </w:p>
    <w:p w14:paraId="4AF604D4" w14:textId="77777777" w:rsidR="00750754" w:rsidRPr="00F452C7" w:rsidRDefault="00750754" w:rsidP="009E54AB"/>
    <w:p w14:paraId="5B2409A3" w14:textId="042B7EB7" w:rsidR="00750754" w:rsidRPr="00F452C7" w:rsidRDefault="00750754" w:rsidP="00F452C7">
      <w:pPr>
        <w:pStyle w:val="Heading3"/>
      </w:pPr>
      <w:bookmarkStart w:id="242" w:name="_Toc368143466"/>
      <w:r w:rsidRPr="00F452C7">
        <w:t xml:space="preserve">5.1.3.  Añadir </w:t>
      </w:r>
      <w:r w:rsidR="008C3871">
        <w:t xml:space="preserve">un </w:t>
      </w:r>
      <w:r w:rsidRPr="00F452C7">
        <w:t>paciente</w:t>
      </w:r>
      <w:bookmarkEnd w:id="242"/>
    </w:p>
    <w:p w14:paraId="6C6488C1" w14:textId="77777777" w:rsidR="00750754" w:rsidRPr="00F452C7" w:rsidRDefault="00750754" w:rsidP="00F452C7"/>
    <w:p w14:paraId="2CBA368E" w14:textId="6470E456" w:rsidR="00750754" w:rsidRPr="003970D7" w:rsidRDefault="00750754" w:rsidP="00F452C7">
      <w:pPr>
        <w:rPr>
          <w:u w:val="single"/>
        </w:rPr>
      </w:pPr>
      <w:r w:rsidRPr="003970D7">
        <w:rPr>
          <w:u w:val="single"/>
        </w:rPr>
        <w:t>Consola del navegador:</w:t>
      </w:r>
    </w:p>
    <w:p w14:paraId="7ECB9DC7" w14:textId="77777777" w:rsidR="00750754" w:rsidRPr="003970D7" w:rsidRDefault="00750754" w:rsidP="00F452C7"/>
    <w:p w14:paraId="59F4999F" w14:textId="7D6C97EC" w:rsidR="00750754" w:rsidRPr="00F452C7" w:rsidRDefault="0096101D" w:rsidP="00F452C7">
      <w:r w:rsidRPr="00F452C7">
        <w:rPr>
          <w:noProof/>
          <w:lang w:val="en-US"/>
        </w:rPr>
        <w:drawing>
          <wp:inline distT="0" distB="0" distL="0" distR="0" wp14:anchorId="6E217CC7" wp14:editId="0169CE2E">
            <wp:extent cx="6286500" cy="2306320"/>
            <wp:effectExtent l="0" t="0" r="12700" b="5080"/>
            <wp:docPr id="5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286500" cy="2306320"/>
                    </a:xfrm>
                    <a:prstGeom prst="rect">
                      <a:avLst/>
                    </a:prstGeom>
                    <a:noFill/>
                    <a:ln>
                      <a:noFill/>
                    </a:ln>
                  </pic:spPr>
                </pic:pic>
              </a:graphicData>
            </a:graphic>
          </wp:inline>
        </w:drawing>
      </w:r>
    </w:p>
    <w:p w14:paraId="28800B8F" w14:textId="77777777" w:rsidR="0096101D" w:rsidRPr="00F452C7" w:rsidRDefault="0096101D" w:rsidP="00F452C7"/>
    <w:p w14:paraId="53483D92" w14:textId="77777777" w:rsidR="0096101D" w:rsidRPr="003970D7" w:rsidRDefault="0096101D" w:rsidP="00F452C7"/>
    <w:p w14:paraId="53175EE7" w14:textId="77777777" w:rsidR="0096101D" w:rsidRPr="003970D7" w:rsidRDefault="0096101D" w:rsidP="00F452C7"/>
    <w:p w14:paraId="227D37B8" w14:textId="77777777" w:rsidR="0096101D" w:rsidRPr="003970D7" w:rsidRDefault="0096101D" w:rsidP="0096101D">
      <w:pPr>
        <w:rPr>
          <w:u w:val="single"/>
        </w:rPr>
      </w:pPr>
      <w:r w:rsidRPr="003970D7">
        <w:rPr>
          <w:u w:val="single"/>
        </w:rPr>
        <w:t>Terminal (Servidor):</w:t>
      </w:r>
    </w:p>
    <w:p w14:paraId="42A0937E" w14:textId="77777777" w:rsidR="0096101D" w:rsidRPr="00F452C7" w:rsidRDefault="0096101D" w:rsidP="0096101D"/>
    <w:p w14:paraId="10929D24" w14:textId="25F90D2F" w:rsidR="00750754" w:rsidRPr="00F452C7" w:rsidRDefault="0096101D" w:rsidP="009E54AB">
      <w:r w:rsidRPr="00F452C7">
        <w:rPr>
          <w:noProof/>
          <w:lang w:val="en-US"/>
        </w:rPr>
        <w:lastRenderedPageBreak/>
        <w:drawing>
          <wp:inline distT="0" distB="0" distL="0" distR="0" wp14:anchorId="7355B84E" wp14:editId="3F974006">
            <wp:extent cx="6286500" cy="2665730"/>
            <wp:effectExtent l="0" t="0" r="12700" b="1270"/>
            <wp:docPr id="5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6287330" cy="2666082"/>
                    </a:xfrm>
                    <a:prstGeom prst="rect">
                      <a:avLst/>
                    </a:prstGeom>
                    <a:noFill/>
                    <a:ln>
                      <a:noFill/>
                    </a:ln>
                  </pic:spPr>
                </pic:pic>
              </a:graphicData>
            </a:graphic>
          </wp:inline>
        </w:drawing>
      </w:r>
    </w:p>
    <w:p w14:paraId="7916D514" w14:textId="77777777" w:rsidR="009E54AB" w:rsidRDefault="009E54AB" w:rsidP="009E54AB"/>
    <w:p w14:paraId="43C6B52A" w14:textId="2440AA67" w:rsidR="00F452C7" w:rsidRDefault="00F452C7" w:rsidP="009E54AB">
      <w:r>
        <w:t xml:space="preserve">Cuando añadimos un paciente a la base de datos, primero se listan los pacientes, por lo que observaremos los mismos valores por pantalla que en el apartado anterior. Después se establecerá otra conexión con el servidor para añadir al paciente. Finalmente volveremos a observar, por segunda vez, los valores por pantalla para obtener el listado de pacientes, ya que como se explicó en la sección de implementación, cuando se añade un paciente, el servidor obliga al navegador a refrescarse, listando de nuevo los pacientes y por lo tanto mostrando el paciente añadido. </w:t>
      </w:r>
    </w:p>
    <w:p w14:paraId="3B73A6CF" w14:textId="77777777" w:rsidR="00F452C7" w:rsidRDefault="00F452C7" w:rsidP="009E54AB"/>
    <w:p w14:paraId="5ED337FA" w14:textId="77777777" w:rsidR="00F452C7" w:rsidRDefault="00F452C7" w:rsidP="009E54AB"/>
    <w:p w14:paraId="2D0E279B" w14:textId="4241DFF8" w:rsidR="00F452C7" w:rsidRDefault="00F452C7" w:rsidP="00F452C7">
      <w:pPr>
        <w:pStyle w:val="Heading3"/>
      </w:pPr>
      <w:bookmarkStart w:id="243" w:name="_Toc368143467"/>
      <w:r>
        <w:t>5.1.4.  Borrar un</w:t>
      </w:r>
      <w:r w:rsidRPr="00F452C7">
        <w:t xml:space="preserve"> paciente</w:t>
      </w:r>
      <w:bookmarkEnd w:id="243"/>
    </w:p>
    <w:p w14:paraId="45373FEE" w14:textId="77777777" w:rsidR="003970D7" w:rsidRDefault="003970D7" w:rsidP="003970D7"/>
    <w:p w14:paraId="2B02F265" w14:textId="77777777" w:rsidR="003970D7" w:rsidRPr="003970D7" w:rsidRDefault="003970D7" w:rsidP="003970D7">
      <w:pPr>
        <w:rPr>
          <w:u w:val="single"/>
        </w:rPr>
      </w:pPr>
      <w:r w:rsidRPr="003970D7">
        <w:rPr>
          <w:u w:val="single"/>
        </w:rPr>
        <w:t>Consola del navegador:</w:t>
      </w:r>
    </w:p>
    <w:p w14:paraId="7D511797" w14:textId="77777777" w:rsidR="003970D7" w:rsidRDefault="003970D7" w:rsidP="003970D7"/>
    <w:p w14:paraId="2B19CDF5" w14:textId="3EDEA926" w:rsidR="003970D7" w:rsidRPr="003970D7" w:rsidRDefault="003970D7" w:rsidP="003970D7">
      <w:commentRangeStart w:id="244"/>
      <w:r>
        <w:rPr>
          <w:noProof/>
          <w:lang w:val="en-US"/>
        </w:rPr>
        <w:drawing>
          <wp:inline distT="0" distB="0" distL="0" distR="0" wp14:anchorId="121A39C1" wp14:editId="2E6E754D">
            <wp:extent cx="6172200" cy="2457450"/>
            <wp:effectExtent l="0" t="0" r="0" b="6350"/>
            <wp:docPr id="5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6172732" cy="2457662"/>
                    </a:xfrm>
                    <a:prstGeom prst="rect">
                      <a:avLst/>
                    </a:prstGeom>
                    <a:noFill/>
                    <a:ln>
                      <a:noFill/>
                    </a:ln>
                  </pic:spPr>
                </pic:pic>
              </a:graphicData>
            </a:graphic>
          </wp:inline>
        </w:drawing>
      </w:r>
      <w:commentRangeEnd w:id="244"/>
      <w:r w:rsidR="006F2221">
        <w:rPr>
          <w:rStyle w:val="CommentReference"/>
        </w:rPr>
        <w:commentReference w:id="244"/>
      </w:r>
    </w:p>
    <w:p w14:paraId="5FD5EDBC" w14:textId="77777777" w:rsidR="00F452C7" w:rsidRDefault="00F452C7" w:rsidP="009E54AB"/>
    <w:p w14:paraId="14FDB6DF" w14:textId="77777777" w:rsidR="003970D7" w:rsidRPr="003970D7" w:rsidRDefault="003970D7" w:rsidP="003970D7">
      <w:pPr>
        <w:rPr>
          <w:u w:val="single"/>
        </w:rPr>
      </w:pPr>
      <w:r w:rsidRPr="003970D7">
        <w:rPr>
          <w:u w:val="single"/>
        </w:rPr>
        <w:lastRenderedPageBreak/>
        <w:t>Terminal (Servidor):</w:t>
      </w:r>
    </w:p>
    <w:p w14:paraId="1D5D07B7" w14:textId="77777777" w:rsidR="003970D7" w:rsidRDefault="003970D7" w:rsidP="009E54AB"/>
    <w:p w14:paraId="645D561C" w14:textId="3DB250BC" w:rsidR="003970D7" w:rsidRDefault="003970D7" w:rsidP="009E54AB">
      <w:pPr>
        <w:rPr>
          <w:ins w:id="245" w:author="Borja Gonzalez" w:date="2017-09-23T10:29:00Z"/>
        </w:rPr>
      </w:pPr>
      <w:r>
        <w:rPr>
          <w:noProof/>
          <w:lang w:val="en-US"/>
        </w:rPr>
        <w:drawing>
          <wp:inline distT="0" distB="0" distL="0" distR="0" wp14:anchorId="423B3776" wp14:editId="43C271FE">
            <wp:extent cx="6172200" cy="2670810"/>
            <wp:effectExtent l="0" t="0" r="0" b="0"/>
            <wp:docPr id="5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6173000" cy="2671156"/>
                    </a:xfrm>
                    <a:prstGeom prst="rect">
                      <a:avLst/>
                    </a:prstGeom>
                    <a:noFill/>
                    <a:ln>
                      <a:noFill/>
                    </a:ln>
                  </pic:spPr>
                </pic:pic>
              </a:graphicData>
            </a:graphic>
          </wp:inline>
        </w:drawing>
      </w:r>
    </w:p>
    <w:p w14:paraId="159BE38F" w14:textId="77777777" w:rsidR="003970D7" w:rsidRDefault="003970D7" w:rsidP="009E54AB">
      <w:pPr>
        <w:rPr>
          <w:ins w:id="246" w:author="Borja Gonzalez" w:date="2017-09-23T10:29:00Z"/>
        </w:rPr>
      </w:pPr>
    </w:p>
    <w:p w14:paraId="1875A6F7" w14:textId="0051D344" w:rsidR="003970D7" w:rsidRDefault="003970D7" w:rsidP="009E54AB">
      <w:pPr>
        <w:rPr>
          <w:ins w:id="247" w:author="Rodrigo García" w:date="2017-09-24T21:08:00Z"/>
        </w:rPr>
      </w:pPr>
      <w:ins w:id="248" w:author="Borja Gonzalez" w:date="2017-09-23T10:29:00Z">
        <w:r>
          <w:t xml:space="preserve">Para este caso volvemos a observar el mismo comportamiento que se dio para añadir un paciente, ya que se obtiene la lista de pacientes en dos ocasiones (Listado inicial y listado de pacientes </w:t>
        </w:r>
        <w:commentRangeStart w:id="249"/>
        <w:r>
          <w:t>actualizado</w:t>
        </w:r>
      </w:ins>
      <w:commentRangeEnd w:id="249"/>
      <w:r w:rsidR="00E0405A">
        <w:rPr>
          <w:rStyle w:val="CommentReference"/>
        </w:rPr>
        <w:commentReference w:id="249"/>
      </w:r>
      <w:ins w:id="250" w:author="Borja Gonzalez" w:date="2017-09-23T10:29:00Z">
        <w:r>
          <w:t xml:space="preserve">). </w:t>
        </w:r>
      </w:ins>
    </w:p>
    <w:p w14:paraId="5E228050" w14:textId="77777777" w:rsidR="00E0405A" w:rsidRDefault="00E0405A" w:rsidP="009E54AB"/>
    <w:p w14:paraId="403386AA" w14:textId="77777777" w:rsidR="00200A24" w:rsidRDefault="00200A24" w:rsidP="009E54AB"/>
    <w:p w14:paraId="13C1FE3A" w14:textId="1442C214" w:rsidR="00200A24" w:rsidRDefault="00200A24" w:rsidP="007D5C04">
      <w:pPr>
        <w:pStyle w:val="Heading2"/>
      </w:pPr>
      <w:bookmarkStart w:id="251" w:name="_Toc368143468"/>
      <w:r>
        <w:t>5.2. Diagrama de flujo</w:t>
      </w:r>
      <w:bookmarkEnd w:id="251"/>
    </w:p>
    <w:p w14:paraId="0E2FF82F" w14:textId="77777777" w:rsidR="001B32E7" w:rsidRDefault="001B32E7" w:rsidP="007D5C04"/>
    <w:p w14:paraId="063E8C8B" w14:textId="15619A48" w:rsidR="001B32E7" w:rsidRDefault="001B32E7" w:rsidP="007D5C04">
      <w:r>
        <w:t>El diagrama de flujo es la representación gráfica de todas las interacciones posibles entre el navegador, el servidor y la base de datos.</w:t>
      </w:r>
    </w:p>
    <w:p w14:paraId="396FE99A" w14:textId="77777777" w:rsidR="001B32E7" w:rsidRDefault="001B32E7" w:rsidP="007D5C04"/>
    <w:p w14:paraId="5C686DC2" w14:textId="74794D7E" w:rsidR="001B32E7" w:rsidRDefault="001B32E7" w:rsidP="001B32E7">
      <w:r w:rsidRPr="00C45289">
        <w:rPr>
          <w:noProof/>
          <w:lang w:val="en-US"/>
        </w:rPr>
        <w:lastRenderedPageBreak/>
        <w:drawing>
          <wp:inline distT="0" distB="0" distL="0" distR="0" wp14:anchorId="46725D15" wp14:editId="4C6A2B12">
            <wp:extent cx="6172200" cy="5198745"/>
            <wp:effectExtent l="0" t="0" r="0" b="8255"/>
            <wp:docPr id="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6172847" cy="5199290"/>
                    </a:xfrm>
                    <a:prstGeom prst="rect">
                      <a:avLst/>
                    </a:prstGeom>
                    <a:noFill/>
                    <a:ln>
                      <a:noFill/>
                    </a:ln>
                  </pic:spPr>
                </pic:pic>
              </a:graphicData>
            </a:graphic>
          </wp:inline>
        </w:drawing>
      </w:r>
    </w:p>
    <w:p w14:paraId="059314B7" w14:textId="77777777" w:rsidR="001B32E7" w:rsidRDefault="001B32E7" w:rsidP="001B32E7"/>
    <w:p w14:paraId="23EB912D" w14:textId="77777777" w:rsidR="0032119F" w:rsidRDefault="001B32E7" w:rsidP="001B32E7">
      <w:pPr>
        <w:rPr>
          <w:ins w:id="252" w:author="Borja Gonzalez" w:date="2017-09-27T15:51:00Z"/>
        </w:rPr>
      </w:pPr>
      <w:r>
        <w:t>En este diagrama podemos ver todas las operaciones posibles de las distintas funciones existentes. Cada función realizará ciertos pasos pero no necesariamente todos los mostrados en el diagrama de flujo. Por ejemplo</w:t>
      </w:r>
      <w:r w:rsidR="0032119F">
        <w:t>:</w:t>
      </w:r>
    </w:p>
    <w:p w14:paraId="55050576" w14:textId="77777777" w:rsidR="00C45289" w:rsidRDefault="00C45289" w:rsidP="001B32E7"/>
    <w:p w14:paraId="768E59B0" w14:textId="033B04F4" w:rsidR="001B32E7" w:rsidRDefault="0032119F" w:rsidP="007D5C04">
      <w:pPr>
        <w:pStyle w:val="ListParagraph"/>
        <w:numPr>
          <w:ilvl w:val="0"/>
          <w:numId w:val="8"/>
        </w:numPr>
      </w:pPr>
      <w:r w:rsidRPr="007D5C04">
        <w:rPr>
          <w:b/>
          <w:u w:val="single"/>
        </w:rPr>
        <w:t>Obtener pacientes:</w:t>
      </w:r>
      <w:r>
        <w:t xml:space="preserve"> E</w:t>
      </w:r>
      <w:r w:rsidR="001B32E7">
        <w:t>l recorrido a seguir es del 1 al 12 y el paso 9 se correspondería al b.</w:t>
      </w:r>
    </w:p>
    <w:p w14:paraId="6C83C368" w14:textId="4620024C" w:rsidR="0032119F" w:rsidRPr="001B32E7" w:rsidRDefault="007D5C04" w:rsidP="007D5C04">
      <w:pPr>
        <w:pStyle w:val="ListParagraph"/>
        <w:numPr>
          <w:ilvl w:val="0"/>
          <w:numId w:val="8"/>
        </w:numPr>
      </w:pPr>
      <w:r w:rsidRPr="007D5C04">
        <w:rPr>
          <w:b/>
          <w:u w:val="single"/>
        </w:rPr>
        <w:t>Añadir</w:t>
      </w:r>
      <w:r w:rsidR="00C45289">
        <w:rPr>
          <w:b/>
          <w:u w:val="single"/>
        </w:rPr>
        <w:t>/Borrar</w:t>
      </w:r>
      <w:r w:rsidRPr="007D5C04">
        <w:rPr>
          <w:b/>
          <w:u w:val="single"/>
        </w:rPr>
        <w:t xml:space="preserve"> paciente</w:t>
      </w:r>
      <w:r w:rsidR="0032119F" w:rsidRPr="007D5C04">
        <w:rPr>
          <w:b/>
          <w:u w:val="single"/>
        </w:rPr>
        <w:t>:</w:t>
      </w:r>
      <w:r w:rsidR="0032119F">
        <w:t xml:space="preserve"> El recorrido a seguir es del 1 al 15 y el paso 9 correspondería al a. Éste recorrido añadiría el paciente a la base de datos, pero para actualizar los contenidos de la pagina web se volvería a ejecutar la función para obtener los pacientes (1 </w:t>
      </w:r>
      <w:r w:rsidR="0032119F">
        <w:sym w:font="Wingdings" w:char="F0E0"/>
      </w:r>
      <w:r w:rsidR="0032119F">
        <w:t xml:space="preserve"> 9b </w:t>
      </w:r>
      <w:r w:rsidR="0032119F">
        <w:sym w:font="Wingdings" w:char="F0E0"/>
      </w:r>
      <w:r w:rsidR="0032119F">
        <w:t xml:space="preserve"> 12).</w:t>
      </w:r>
    </w:p>
    <w:p w14:paraId="7DB65000" w14:textId="77777777" w:rsidR="001B32E7" w:rsidRPr="00F452C7" w:rsidRDefault="001B32E7" w:rsidP="009E54AB"/>
    <w:p w14:paraId="5C0592FB" w14:textId="54A84775" w:rsidR="00D51A6F" w:rsidRDefault="001F504E" w:rsidP="00AD3C27">
      <w:pPr>
        <w:pStyle w:val="Heading1"/>
        <w:rPr>
          <w:ins w:id="253" w:author="Borja Gonzalez" w:date="2017-09-27T15:52:00Z"/>
        </w:rPr>
      </w:pPr>
      <w:bookmarkStart w:id="254" w:name="_Toc368143469"/>
      <w:r>
        <w:t xml:space="preserve">6.  </w:t>
      </w:r>
      <w:r w:rsidR="00D51A6F" w:rsidRPr="003970D7">
        <w:t xml:space="preserve">Resultados y </w:t>
      </w:r>
      <w:r w:rsidR="00E653AA" w:rsidRPr="003970D7">
        <w:t>conclusion</w:t>
      </w:r>
      <w:r w:rsidR="003B7083" w:rsidRPr="003970D7">
        <w:t>e</w:t>
      </w:r>
      <w:r w:rsidR="00E653AA" w:rsidRPr="003970D7">
        <w:t>s</w:t>
      </w:r>
      <w:bookmarkEnd w:id="254"/>
    </w:p>
    <w:p w14:paraId="1D43FF5D" w14:textId="77777777" w:rsidR="001F504E" w:rsidRDefault="001F504E" w:rsidP="001F504E">
      <w:pPr>
        <w:rPr>
          <w:ins w:id="255" w:author="Borja Gonzalez" w:date="2017-09-27T15:56:00Z"/>
        </w:rPr>
        <w:pPrChange w:id="256" w:author="Borja Gonzalez" w:date="2017-09-27T15:52:00Z">
          <w:pPr>
            <w:pStyle w:val="Heading1"/>
          </w:pPr>
        </w:pPrChange>
      </w:pPr>
    </w:p>
    <w:p w14:paraId="7F86EFA7" w14:textId="415AF69D" w:rsidR="001F504E" w:rsidRDefault="001F504E" w:rsidP="001F504E">
      <w:pPr>
        <w:rPr>
          <w:ins w:id="257" w:author="Borja Gonzalez" w:date="2017-09-27T15:52:00Z"/>
        </w:rPr>
        <w:pPrChange w:id="258" w:author="Borja Gonzalez" w:date="2017-09-27T15:52:00Z">
          <w:pPr>
            <w:pStyle w:val="Heading1"/>
          </w:pPr>
        </w:pPrChange>
      </w:pPr>
      <w:ins w:id="259" w:author="Borja Gonzalez" w:date="2017-09-27T15:56:00Z">
        <w:r>
          <w:lastRenderedPageBreak/>
          <w:t xml:space="preserve">Como se ha explicado al principio de esta memoria, el objetivo </w:t>
        </w:r>
      </w:ins>
      <w:ins w:id="260" w:author="Borja Gonzalez" w:date="2017-09-27T15:57:00Z">
        <w:r>
          <w:t xml:space="preserve">principal de este proyecto </w:t>
        </w:r>
      </w:ins>
      <w:ins w:id="261" w:author="Borja Gonzalez" w:date="2017-09-27T15:58:00Z">
        <w:r>
          <w:t>era crear una aplicación web que tuviese acceso a una base de datos para poder facilitar y mejorar el tratamiento de pacientes con problemas de movilidad cervical.</w:t>
        </w:r>
      </w:ins>
      <w:ins w:id="262" w:author="Borja Gonzalez" w:date="2017-09-27T16:00:00Z">
        <w:r>
          <w:t xml:space="preserve"> A continuación se va a explicar si se han cumplido los requisitos y posibles líneas futuras asociadas a este proyecto.</w:t>
        </w:r>
      </w:ins>
    </w:p>
    <w:p w14:paraId="240CF62D" w14:textId="3F1274B6" w:rsidR="001F504E" w:rsidRDefault="001F504E" w:rsidP="001F504E">
      <w:pPr>
        <w:pStyle w:val="Heading2"/>
        <w:rPr>
          <w:ins w:id="263" w:author="Borja Gonzalez" w:date="2017-09-27T15:53:00Z"/>
        </w:rPr>
        <w:pPrChange w:id="264" w:author="Borja Gonzalez" w:date="2017-09-27T15:53:00Z">
          <w:pPr>
            <w:pStyle w:val="Heading1"/>
          </w:pPr>
        </w:pPrChange>
      </w:pPr>
      <w:ins w:id="265" w:author="Borja Gonzalez" w:date="2017-09-27T15:52:00Z">
        <w:r>
          <w:t>6.1.  Resultados</w:t>
        </w:r>
      </w:ins>
    </w:p>
    <w:p w14:paraId="42143E30" w14:textId="77777777" w:rsidR="001F504E" w:rsidRDefault="001F504E" w:rsidP="001F504E">
      <w:pPr>
        <w:rPr>
          <w:ins w:id="266" w:author="Borja Gonzalez" w:date="2017-09-27T15:53:00Z"/>
        </w:rPr>
        <w:pPrChange w:id="267" w:author="Borja Gonzalez" w:date="2017-09-27T15:53:00Z">
          <w:pPr>
            <w:pStyle w:val="Heading1"/>
          </w:pPr>
        </w:pPrChange>
      </w:pPr>
    </w:p>
    <w:p w14:paraId="72F87158" w14:textId="77777777" w:rsidR="00FB41A1" w:rsidRDefault="001F504E" w:rsidP="001F504E">
      <w:pPr>
        <w:rPr>
          <w:ins w:id="268" w:author="Borja Gonzalez" w:date="2017-09-27T16:18:00Z"/>
        </w:rPr>
        <w:pPrChange w:id="269" w:author="Borja Gonzalez" w:date="2017-09-27T15:53:00Z">
          <w:pPr>
            <w:pStyle w:val="Heading1"/>
          </w:pPr>
        </w:pPrChange>
      </w:pPr>
      <w:ins w:id="270" w:author="Borja Gonzalez" w:date="2017-09-27T16:01:00Z">
        <w:r>
          <w:t xml:space="preserve">Se puede confirmar de forma satisfactoria que el proyecto ha cumplido todos los requisitos que se exigieron por el cliente. </w:t>
        </w:r>
      </w:ins>
    </w:p>
    <w:p w14:paraId="572EA78E" w14:textId="77777777" w:rsidR="00FB41A1" w:rsidRDefault="00FB41A1" w:rsidP="001F504E">
      <w:pPr>
        <w:rPr>
          <w:ins w:id="271" w:author="Borja Gonzalez" w:date="2017-09-27T16:18:00Z"/>
        </w:rPr>
        <w:pPrChange w:id="272" w:author="Borja Gonzalez" w:date="2017-09-27T15:53:00Z">
          <w:pPr>
            <w:pStyle w:val="Heading1"/>
          </w:pPr>
        </w:pPrChange>
      </w:pPr>
    </w:p>
    <w:p w14:paraId="1DA289A3" w14:textId="790AEA80" w:rsidR="001F504E" w:rsidRDefault="00FB41A1" w:rsidP="001F504E">
      <w:pPr>
        <w:rPr>
          <w:ins w:id="273" w:author="Borja Gonzalez" w:date="2017-09-27T16:27:00Z"/>
        </w:rPr>
        <w:pPrChange w:id="274" w:author="Borja Gonzalez" w:date="2017-09-27T15:53:00Z">
          <w:pPr>
            <w:pStyle w:val="Heading1"/>
          </w:pPr>
        </w:pPrChange>
      </w:pPr>
      <w:ins w:id="275" w:author="Borja Gonzalez" w:date="2017-09-27T16:18:00Z">
        <w:r>
          <w:t>Una parte fundamental a lo</w:t>
        </w:r>
      </w:ins>
      <w:ins w:id="276" w:author="Borja Gonzalez" w:date="2017-09-27T16:01:00Z">
        <w:r w:rsidR="001F504E">
          <w:t xml:space="preserve"> largo del desarrollo del proyecto </w:t>
        </w:r>
      </w:ins>
      <w:ins w:id="277" w:author="Borja Gonzalez" w:date="2017-09-27T16:18:00Z">
        <w:r>
          <w:t xml:space="preserve">ha sido </w:t>
        </w:r>
      </w:ins>
      <w:ins w:id="278" w:author="Borja Gonzalez" w:date="2017-09-27T16:20:00Z">
        <w:r>
          <w:t xml:space="preserve">la </w:t>
        </w:r>
      </w:ins>
      <w:ins w:id="279" w:author="Borja Gonzalez" w:date="2017-09-27T16:01:00Z">
        <w:r w:rsidR="001F504E">
          <w:t>reuni</w:t>
        </w:r>
      </w:ins>
      <w:ins w:id="280" w:author="Borja Gonzalez" w:date="2017-09-27T16:02:00Z">
        <w:r w:rsidR="001F504E">
          <w:t xml:space="preserve">ón con fisioterapeutas que han transmitido que esta </w:t>
        </w:r>
      </w:ins>
      <w:ins w:id="281" w:author="Borja Gonzalez" w:date="2017-09-27T16:03:00Z">
        <w:r w:rsidR="001F504E">
          <w:t xml:space="preserve">aplicación tiene una utilidad clara a la hora de tratar pacientes con problemas cervicales. En adición, los fisioterapeutas </w:t>
        </w:r>
      </w:ins>
      <w:ins w:id="282" w:author="Borja Gonzalez" w:date="2017-09-27T16:04:00Z">
        <w:r w:rsidR="001F504E">
          <w:t xml:space="preserve">hicieron algunas sugerencias para mejorar la </w:t>
        </w:r>
      </w:ins>
      <w:ins w:id="283" w:author="Borja Gonzalez" w:date="2017-09-27T16:05:00Z">
        <w:r w:rsidR="001F504E">
          <w:t>aplicación</w:t>
        </w:r>
      </w:ins>
      <w:ins w:id="284" w:author="Borja Gonzalez" w:date="2017-09-27T16:04:00Z">
        <w:r w:rsidR="001F504E">
          <w:t xml:space="preserve"> web</w:t>
        </w:r>
      </w:ins>
      <w:ins w:id="285" w:author="Borja Gonzalez" w:date="2017-09-27T16:05:00Z">
        <w:r w:rsidR="006A2331">
          <w:t xml:space="preserve">, y teniendo en cuenta </w:t>
        </w:r>
      </w:ins>
      <w:ins w:id="286" w:author="Borja Gonzalez" w:date="2017-09-27T16:06:00Z">
        <w:r w:rsidR="006A2331">
          <w:t>la viabilidad tecnol</w:t>
        </w:r>
      </w:ins>
      <w:ins w:id="287" w:author="Borja Gonzalez" w:date="2017-09-27T16:07:00Z">
        <w:r w:rsidR="006A2331">
          <w:t>ógica de estas sugerencias se aplicaron los cambios adecuados.</w:t>
        </w:r>
      </w:ins>
    </w:p>
    <w:p w14:paraId="1E44B59C" w14:textId="77777777" w:rsidR="00D26C47" w:rsidRDefault="00D26C47" w:rsidP="001F504E">
      <w:pPr>
        <w:rPr>
          <w:ins w:id="288" w:author="Borja Gonzalez" w:date="2017-09-27T16:27:00Z"/>
        </w:rPr>
        <w:pPrChange w:id="289" w:author="Borja Gonzalez" w:date="2017-09-27T15:53:00Z">
          <w:pPr>
            <w:pStyle w:val="Heading1"/>
          </w:pPr>
        </w:pPrChange>
      </w:pPr>
    </w:p>
    <w:p w14:paraId="4CF7F01F" w14:textId="45F28FD2" w:rsidR="00D26C47" w:rsidRDefault="00D26C47" w:rsidP="001F504E">
      <w:pPr>
        <w:rPr>
          <w:ins w:id="290" w:author="Borja Gonzalez" w:date="2017-09-27T16:30:00Z"/>
        </w:rPr>
        <w:pPrChange w:id="291" w:author="Borja Gonzalez" w:date="2017-09-27T15:53:00Z">
          <w:pPr>
            <w:pStyle w:val="Heading1"/>
          </w:pPr>
        </w:pPrChange>
      </w:pPr>
      <w:ins w:id="292" w:author="Borja Gonzalez" w:date="2017-09-27T16:27:00Z">
        <w:r>
          <w:t xml:space="preserve">Por último cabe mencionar que la aplicación web desarrollada es de fácil uso y no es necesario que el usuario (probablemente un fisioterapeuta) tenga conocimientos </w:t>
        </w:r>
      </w:ins>
      <w:ins w:id="293" w:author="Borja Gonzalez" w:date="2017-09-27T16:28:00Z">
        <w:r>
          <w:t>específicos</w:t>
        </w:r>
      </w:ins>
      <w:ins w:id="294" w:author="Borja Gonzalez" w:date="2017-09-27T16:27:00Z">
        <w:r>
          <w:t xml:space="preserve"> </w:t>
        </w:r>
      </w:ins>
      <w:ins w:id="295" w:author="Borja Gonzalez" w:date="2017-09-27T16:28:00Z">
        <w:r>
          <w:t>sobre las tecnologías utilizadas en este proyecto.</w:t>
        </w:r>
      </w:ins>
    </w:p>
    <w:p w14:paraId="5B5B3C6C" w14:textId="77777777" w:rsidR="00D26C47" w:rsidRDefault="00D26C47" w:rsidP="001F504E">
      <w:pPr>
        <w:rPr>
          <w:ins w:id="296" w:author="Borja Gonzalez" w:date="2017-09-27T16:30:00Z"/>
        </w:rPr>
        <w:pPrChange w:id="297" w:author="Borja Gonzalez" w:date="2017-09-27T15:53:00Z">
          <w:pPr>
            <w:pStyle w:val="Heading1"/>
          </w:pPr>
        </w:pPrChange>
      </w:pPr>
    </w:p>
    <w:p w14:paraId="5629D7D8" w14:textId="1E4A66CB" w:rsidR="00D26C47" w:rsidRDefault="00D26C47" w:rsidP="00D26C47">
      <w:pPr>
        <w:pStyle w:val="Heading2"/>
        <w:rPr>
          <w:ins w:id="298" w:author="Borja Gonzalez" w:date="2017-09-27T16:31:00Z"/>
        </w:rPr>
        <w:pPrChange w:id="299" w:author="Borja Gonzalez" w:date="2017-09-27T16:31:00Z">
          <w:pPr>
            <w:pStyle w:val="Heading1"/>
          </w:pPr>
        </w:pPrChange>
      </w:pPr>
      <w:ins w:id="300" w:author="Borja Gonzalez" w:date="2017-09-27T16:30:00Z">
        <w:r>
          <w:t>6.2. Conclusiones</w:t>
        </w:r>
      </w:ins>
    </w:p>
    <w:p w14:paraId="27562DC0" w14:textId="77777777" w:rsidR="00D26C47" w:rsidRDefault="00D26C47" w:rsidP="00D26C47">
      <w:pPr>
        <w:rPr>
          <w:ins w:id="301" w:author="Borja Gonzalez" w:date="2017-09-27T16:31:00Z"/>
        </w:rPr>
        <w:pPrChange w:id="302" w:author="Borja Gonzalez" w:date="2017-09-27T16:31:00Z">
          <w:pPr>
            <w:pStyle w:val="Heading1"/>
          </w:pPr>
        </w:pPrChange>
      </w:pPr>
    </w:p>
    <w:p w14:paraId="3025D47A" w14:textId="01862E6E" w:rsidR="00D26C47" w:rsidRDefault="00D26C47" w:rsidP="00D26C47">
      <w:pPr>
        <w:rPr>
          <w:ins w:id="303" w:author="Borja Gonzalez" w:date="2017-09-27T16:39:00Z"/>
        </w:rPr>
        <w:pPrChange w:id="304" w:author="Borja Gonzalez" w:date="2017-09-27T16:31:00Z">
          <w:pPr>
            <w:pStyle w:val="Heading1"/>
          </w:pPr>
        </w:pPrChange>
      </w:pPr>
      <w:ins w:id="305" w:author="Borja Gonzalez" w:date="2017-09-27T16:31:00Z">
        <w:r>
          <w:t xml:space="preserve">Al implementar este trabajo </w:t>
        </w:r>
      </w:ins>
      <w:ins w:id="306" w:author="Borja Gonzalez" w:date="2017-09-27T16:32:00Z">
        <w:r>
          <w:t>he conseguido reforzar conocimientos aprendidos a lo largo de la carrera. En especial</w:t>
        </w:r>
      </w:ins>
      <w:ins w:id="307" w:author="Borja Gonzalez" w:date="2017-09-27T16:43:00Z">
        <w:r w:rsidR="00FF4EF1">
          <w:t xml:space="preserve"> en</w:t>
        </w:r>
      </w:ins>
      <w:ins w:id="308" w:author="Borja Gonzalez" w:date="2017-09-27T16:32:00Z">
        <w:r>
          <w:t xml:space="preserve"> el desarrollo de plataformas we</w:t>
        </w:r>
        <w:r w:rsidR="00E142DF">
          <w:t>b, el manejo de bases de datos,</w:t>
        </w:r>
        <w:r>
          <w:t xml:space="preserve"> la implementaci</w:t>
        </w:r>
      </w:ins>
      <w:ins w:id="309" w:author="Borja Gonzalez" w:date="2017-09-27T16:33:00Z">
        <w:r>
          <w:t xml:space="preserve">ón de un servidor con una lógica </w:t>
        </w:r>
      </w:ins>
      <w:ins w:id="310" w:author="Borja Gonzalez" w:date="2017-09-27T17:16:00Z">
        <w:r w:rsidR="00E142DF">
          <w:t xml:space="preserve">propia, </w:t>
        </w:r>
      </w:ins>
      <w:ins w:id="311" w:author="Borja Gonzalez" w:date="2017-09-27T17:17:00Z">
        <w:r w:rsidR="00E142DF">
          <w:t>el uso de sockets para establecer una comunicación bidireccional</w:t>
        </w:r>
      </w:ins>
      <w:ins w:id="312" w:author="Borja Gonzalez" w:date="2017-09-27T17:19:00Z">
        <w:r w:rsidR="00E142DF">
          <w:t xml:space="preserve"> y</w:t>
        </w:r>
      </w:ins>
      <w:ins w:id="313" w:author="Borja Gonzalez" w:date="2017-09-27T17:18:00Z">
        <w:r w:rsidR="00E142DF">
          <w:t xml:space="preserve"> la integración de librerías para añadir funcionalida</w:t>
        </w:r>
        <w:r w:rsidR="003320BE">
          <w:t>d que se</w:t>
        </w:r>
        <w:r w:rsidR="00E142DF">
          <w:t xml:space="preserve"> requerir en los requisitos</w:t>
        </w:r>
      </w:ins>
      <w:ins w:id="314" w:author="Borja Gonzalez" w:date="2017-09-27T17:19:00Z">
        <w:r w:rsidR="00E142DF">
          <w:t>.</w:t>
        </w:r>
      </w:ins>
    </w:p>
    <w:p w14:paraId="745082BE" w14:textId="77777777" w:rsidR="00FF4EF1" w:rsidRDefault="00FF4EF1" w:rsidP="00D26C47">
      <w:pPr>
        <w:rPr>
          <w:ins w:id="315" w:author="Borja Gonzalez" w:date="2017-09-27T16:39:00Z"/>
        </w:rPr>
        <w:pPrChange w:id="316" w:author="Borja Gonzalez" w:date="2017-09-27T16:31:00Z">
          <w:pPr>
            <w:pStyle w:val="Heading1"/>
          </w:pPr>
        </w:pPrChange>
      </w:pPr>
    </w:p>
    <w:p w14:paraId="4FB4ABBB" w14:textId="2725FCD6" w:rsidR="00FF4EF1" w:rsidRDefault="00FF4EF1" w:rsidP="00D26C47">
      <w:pPr>
        <w:rPr>
          <w:ins w:id="317" w:author="Borja Gonzalez" w:date="2017-09-27T16:34:00Z"/>
        </w:rPr>
        <w:pPrChange w:id="318" w:author="Borja Gonzalez" w:date="2017-09-27T16:31:00Z">
          <w:pPr>
            <w:pStyle w:val="Heading1"/>
          </w:pPr>
        </w:pPrChange>
      </w:pPr>
      <w:ins w:id="319" w:author="Borja Gonzalez" w:date="2017-09-27T16:39:00Z">
        <w:r>
          <w:t xml:space="preserve">Otra cuestión que merece mención es el proceso de investigación conjunto entre mi tutor y yo para encontrar las tecnologías adecuadas </w:t>
        </w:r>
      </w:ins>
      <w:ins w:id="320" w:author="Borja Gonzalez" w:date="2017-09-27T16:40:00Z">
        <w:r>
          <w:t>que se ajustasen a las necesidades y requisitos del proyecto. Para m</w:t>
        </w:r>
      </w:ins>
      <w:ins w:id="321" w:author="Borja Gonzalez" w:date="2017-09-27T16:41:00Z">
        <w:r>
          <w:t>í, la capacidad de investigación, es una cualidad fundamental que debe adquirir cualquie</w:t>
        </w:r>
      </w:ins>
      <w:ins w:id="322" w:author="Borja Gonzalez" w:date="2017-09-27T16:42:00Z">
        <w:r>
          <w:t xml:space="preserve">r ingeniero, ya que un ingeniero es tremendamente valorado por su capacidad de afrontar los problemas, independientemente de los </w:t>
        </w:r>
      </w:ins>
      <w:ins w:id="323" w:author="Borja Gonzalez" w:date="2017-09-27T16:43:00Z">
        <w:r>
          <w:t>conocimientos</w:t>
        </w:r>
      </w:ins>
      <w:ins w:id="324" w:author="Borja Gonzalez" w:date="2017-09-27T16:42:00Z">
        <w:r>
          <w:t xml:space="preserve"> que pueda tener el ingeniero sobre el problema presentado.</w:t>
        </w:r>
      </w:ins>
    </w:p>
    <w:p w14:paraId="5017B602" w14:textId="77777777" w:rsidR="00D26C47" w:rsidRDefault="00D26C47" w:rsidP="00D26C47">
      <w:pPr>
        <w:rPr>
          <w:ins w:id="325" w:author="Borja Gonzalez" w:date="2017-09-27T16:34:00Z"/>
        </w:rPr>
        <w:pPrChange w:id="326" w:author="Borja Gonzalez" w:date="2017-09-27T16:31:00Z">
          <w:pPr>
            <w:pStyle w:val="Heading1"/>
          </w:pPr>
        </w:pPrChange>
      </w:pPr>
    </w:p>
    <w:p w14:paraId="38AE4C82" w14:textId="3EF2666F" w:rsidR="00D26C47" w:rsidRPr="00D26C47" w:rsidRDefault="00D26C47" w:rsidP="00D26C47">
      <w:pPr>
        <w:rPr>
          <w:ins w:id="327" w:author="Borja Gonzalez" w:date="2017-09-27T16:29:00Z"/>
        </w:rPr>
        <w:pPrChange w:id="328" w:author="Borja Gonzalez" w:date="2017-09-27T16:31:00Z">
          <w:pPr>
            <w:pStyle w:val="Heading1"/>
          </w:pPr>
        </w:pPrChange>
      </w:pPr>
      <w:ins w:id="329" w:author="Borja Gonzalez" w:date="2017-09-27T16:34:00Z">
        <w:r>
          <w:t xml:space="preserve">Como he mencionado antes, durante el desarrollo de la aplicación me he reunido con el cliente y juntos hemos trabajado para crear un proyecto real. Este hecho es de </w:t>
        </w:r>
      </w:ins>
      <w:ins w:id="330" w:author="Borja Gonzalez" w:date="2017-09-27T16:35:00Z">
        <w:r w:rsidR="00FF4EF1">
          <w:t xml:space="preserve">una </w:t>
        </w:r>
      </w:ins>
      <w:ins w:id="331" w:author="Borja Gonzalez" w:date="2017-09-27T16:36:00Z">
        <w:r w:rsidR="00FF4EF1">
          <w:t>importancia</w:t>
        </w:r>
      </w:ins>
      <w:ins w:id="332" w:author="Borja Gonzalez" w:date="2017-09-27T16:35:00Z">
        <w:r w:rsidR="00FF4EF1">
          <w:t xml:space="preserve"> </w:t>
        </w:r>
      </w:ins>
      <w:ins w:id="333" w:author="Borja Gonzalez" w:date="2017-09-27T16:36:00Z">
        <w:r w:rsidR="00FF4EF1">
          <w:t>fundamental</w:t>
        </w:r>
      </w:ins>
      <w:ins w:id="334" w:author="Borja Gonzalez" w:date="2017-09-27T16:37:00Z">
        <w:r w:rsidR="00FF4EF1">
          <w:t>,</w:t>
        </w:r>
      </w:ins>
      <w:ins w:id="335" w:author="Borja Gonzalez" w:date="2017-09-27T16:36:00Z">
        <w:r w:rsidR="00FF4EF1">
          <w:t xml:space="preserve"> ya que me ha enseñado a trabajar con distintas personas para alcanzar unos objetivos reales de un cliente, algo que ocurre constantemente en el mundo laboral y que de alguna forma complementa a mi formaci</w:t>
        </w:r>
      </w:ins>
      <w:ins w:id="336" w:author="Borja Gonzalez" w:date="2017-09-27T16:37:00Z">
        <w:r w:rsidR="00FF4EF1">
          <w:t>ón para introducirme a los procesos de una empresa a la hora de desarrollar un producto.</w:t>
        </w:r>
      </w:ins>
    </w:p>
    <w:p w14:paraId="058449B4" w14:textId="77777777" w:rsidR="00D26C47" w:rsidRDefault="00D26C47" w:rsidP="001F504E">
      <w:pPr>
        <w:rPr>
          <w:ins w:id="337" w:author="Borja Gonzalez" w:date="2017-09-27T16:29:00Z"/>
        </w:rPr>
        <w:pPrChange w:id="338" w:author="Borja Gonzalez" w:date="2017-09-27T15:53:00Z">
          <w:pPr>
            <w:pStyle w:val="Heading1"/>
          </w:pPr>
        </w:pPrChange>
      </w:pPr>
    </w:p>
    <w:p w14:paraId="3F0C2CC6" w14:textId="65F0CEBA" w:rsidR="00D26C47" w:rsidRDefault="00D26C47" w:rsidP="00D26C47">
      <w:pPr>
        <w:pStyle w:val="Heading2"/>
        <w:rPr>
          <w:ins w:id="339" w:author="Borja Gonzalez" w:date="2017-09-27T16:30:00Z"/>
        </w:rPr>
        <w:pPrChange w:id="340" w:author="Borja Gonzalez" w:date="2017-09-27T16:30:00Z">
          <w:pPr>
            <w:pStyle w:val="Heading1"/>
          </w:pPr>
        </w:pPrChange>
      </w:pPr>
      <w:ins w:id="341" w:author="Borja Gonzalez" w:date="2017-09-27T16:29:00Z">
        <w:r>
          <w:lastRenderedPageBreak/>
          <w:t xml:space="preserve">6.3. </w:t>
        </w:r>
      </w:ins>
      <w:ins w:id="342" w:author="Borja Gonzalez" w:date="2017-09-27T16:44:00Z">
        <w:r w:rsidR="00FF4EF1">
          <w:t xml:space="preserve">Líneas de </w:t>
        </w:r>
      </w:ins>
      <w:ins w:id="343" w:author="Borja Gonzalez" w:date="2017-09-27T16:29:00Z">
        <w:r w:rsidR="00FF4EF1">
          <w:t>trabajo futuras</w:t>
        </w:r>
      </w:ins>
    </w:p>
    <w:p w14:paraId="1726799E" w14:textId="77777777" w:rsidR="00D26C47" w:rsidRDefault="00D26C47" w:rsidP="00D26C47">
      <w:pPr>
        <w:rPr>
          <w:ins w:id="344" w:author="Borja Gonzalez" w:date="2017-09-27T16:44:00Z"/>
        </w:rPr>
        <w:pPrChange w:id="345" w:author="Borja Gonzalez" w:date="2017-09-27T16:30:00Z">
          <w:pPr>
            <w:pStyle w:val="Heading1"/>
          </w:pPr>
        </w:pPrChange>
      </w:pPr>
    </w:p>
    <w:p w14:paraId="6237A630" w14:textId="33774E4B" w:rsidR="00FF4EF1" w:rsidRDefault="00FF4EF1" w:rsidP="00D26C47">
      <w:pPr>
        <w:rPr>
          <w:ins w:id="346" w:author="Borja Gonzalez" w:date="2017-09-27T16:45:00Z"/>
        </w:rPr>
        <w:pPrChange w:id="347" w:author="Borja Gonzalez" w:date="2017-09-27T16:30:00Z">
          <w:pPr>
            <w:pStyle w:val="Heading1"/>
          </w:pPr>
        </w:pPrChange>
      </w:pPr>
      <w:ins w:id="348" w:author="Borja Gonzalez" w:date="2017-09-27T16:45:00Z">
        <w:r>
          <w:t>A lo largo del desarrollo de este proyecto, el desarrollador se plantea distintas rutas que puede coger para mejorar el proyecto realizado, pero por limitaciones temporales no ha sido capaz de implementar.</w:t>
        </w:r>
      </w:ins>
    </w:p>
    <w:p w14:paraId="78496A13" w14:textId="77777777" w:rsidR="00FF4EF1" w:rsidRDefault="00FF4EF1" w:rsidP="00D26C47">
      <w:pPr>
        <w:rPr>
          <w:ins w:id="349" w:author="Borja Gonzalez" w:date="2017-09-27T16:46:00Z"/>
        </w:rPr>
        <w:pPrChange w:id="350" w:author="Borja Gonzalez" w:date="2017-09-27T16:30:00Z">
          <w:pPr>
            <w:pStyle w:val="Heading1"/>
          </w:pPr>
        </w:pPrChange>
      </w:pPr>
    </w:p>
    <w:p w14:paraId="03036299" w14:textId="62F95F8B" w:rsidR="00FF4EF1" w:rsidRDefault="00E93DF6" w:rsidP="00D26C47">
      <w:pPr>
        <w:rPr>
          <w:ins w:id="351" w:author="Borja Gonzalez" w:date="2017-09-27T16:57:00Z"/>
        </w:rPr>
        <w:pPrChange w:id="352" w:author="Borja Gonzalez" w:date="2017-09-27T16:30:00Z">
          <w:pPr>
            <w:pStyle w:val="Heading1"/>
          </w:pPr>
        </w:pPrChange>
      </w:pPr>
      <w:ins w:id="353" w:author="Borja Gonzalez" w:date="2017-09-27T16:46:00Z">
        <w:r>
          <w:t xml:space="preserve">Como ya hemos visto, la </w:t>
        </w:r>
      </w:ins>
      <w:ins w:id="354" w:author="Borja Gonzalez" w:date="2017-09-27T16:47:00Z">
        <w:r>
          <w:t>aplicación web obtiene sus datos de movimiento de el dispositivo Werium Basic Pro. Éste dispositivo, a parte de medir el rango de movimiento cervical, es capaz de medir rangos de movimiento de todas las extremidades del cuerpo, por lo que es posible introducir datos de otros m</w:t>
        </w:r>
      </w:ins>
      <w:ins w:id="355" w:author="Borja Gonzalez" w:date="2017-09-27T16:49:00Z">
        <w:r>
          <w:t>ovimientos y así poder evaluar a pacient</w:t>
        </w:r>
        <w:r w:rsidR="008024E4">
          <w:t>es en otros rangos</w:t>
        </w:r>
      </w:ins>
      <w:ins w:id="356" w:author="Borja Gonzalez" w:date="2017-09-27T16:53:00Z">
        <w:r>
          <w:t>,</w:t>
        </w:r>
      </w:ins>
      <w:ins w:id="357" w:author="Borja Gonzalez" w:date="2017-09-27T16:56:00Z">
        <w:r w:rsidR="008024E4">
          <w:t xml:space="preserve"> </w:t>
        </w:r>
      </w:ins>
      <w:ins w:id="358" w:author="Borja Gonzalez" w:date="2017-09-27T16:49:00Z">
        <w:r>
          <w:t xml:space="preserve">a parte del cervical. </w:t>
        </w:r>
      </w:ins>
      <w:ins w:id="359" w:author="Borja Gonzalez" w:date="2017-09-27T16:50:00Z">
        <w:r>
          <w:t>Lo interesante es que sería muy sencillo incorporar otros rangos de movimiento, ya que la parte complicada tiene que ver con la extracci</w:t>
        </w:r>
      </w:ins>
      <w:ins w:id="360" w:author="Borja Gonzalez" w:date="2017-09-27T16:51:00Z">
        <w:r>
          <w:t>ón de</w:t>
        </w:r>
      </w:ins>
      <w:ins w:id="361" w:author="Borja Gonzalez" w:date="2017-09-27T16:50:00Z">
        <w:r>
          <w:t xml:space="preserve"> los datos, </w:t>
        </w:r>
      </w:ins>
      <w:ins w:id="362" w:author="Borja Gonzalez" w:date="2017-09-27T16:56:00Z">
        <w:r w:rsidR="00580CC4">
          <w:t xml:space="preserve">el </w:t>
        </w:r>
      </w:ins>
      <w:ins w:id="363" w:author="Borja Gonzalez" w:date="2017-09-27T16:50:00Z">
        <w:r w:rsidR="00580CC4">
          <w:t>almacenaje</w:t>
        </w:r>
        <w:r>
          <w:t xml:space="preserve"> en una base de datos y </w:t>
        </w:r>
      </w:ins>
      <w:ins w:id="364" w:author="Borja Gonzalez" w:date="2017-09-27T16:57:00Z">
        <w:r w:rsidR="00580CC4">
          <w:t xml:space="preserve">la </w:t>
        </w:r>
      </w:ins>
      <w:ins w:id="365" w:author="Borja Gonzalez" w:date="2017-09-27T16:50:00Z">
        <w:r w:rsidR="00580CC4">
          <w:t>representaci</w:t>
        </w:r>
      </w:ins>
      <w:ins w:id="366" w:author="Borja Gonzalez" w:date="2017-09-27T16:57:00Z">
        <w:r w:rsidR="00580CC4">
          <w:t>ón de los datos</w:t>
        </w:r>
      </w:ins>
      <w:ins w:id="367" w:author="Borja Gonzalez" w:date="2017-09-27T16:50:00Z">
        <w:r>
          <w:t xml:space="preserve"> en forma de gr</w:t>
        </w:r>
      </w:ins>
      <w:ins w:id="368" w:author="Borja Gonzalez" w:date="2017-09-27T16:51:00Z">
        <w:r>
          <w:t>áfico</w:t>
        </w:r>
      </w:ins>
      <w:ins w:id="369" w:author="Borja Gonzalez" w:date="2017-09-27T16:52:00Z">
        <w:r>
          <w:t>.</w:t>
        </w:r>
      </w:ins>
      <w:ins w:id="370" w:author="Borja Gonzalez" w:date="2017-09-27T16:53:00Z">
        <w:r>
          <w:t xml:space="preserve"> Por lo que sería una cuestión de incluir otras secciones en la interfaz gráfica para mostrar otros rangos de movimiento.</w:t>
        </w:r>
      </w:ins>
    </w:p>
    <w:p w14:paraId="13D3487E" w14:textId="77777777" w:rsidR="00580CC4" w:rsidRDefault="00580CC4" w:rsidP="00D26C47">
      <w:pPr>
        <w:rPr>
          <w:ins w:id="371" w:author="Borja Gonzalez" w:date="2017-09-27T16:57:00Z"/>
        </w:rPr>
        <w:pPrChange w:id="372" w:author="Borja Gonzalez" w:date="2017-09-27T16:30:00Z">
          <w:pPr>
            <w:pStyle w:val="Heading1"/>
          </w:pPr>
        </w:pPrChange>
      </w:pPr>
    </w:p>
    <w:p w14:paraId="2B90B9F4" w14:textId="6BC6CCD4" w:rsidR="00580CC4" w:rsidRDefault="00580CC4" w:rsidP="00D26C47">
      <w:pPr>
        <w:rPr>
          <w:ins w:id="373" w:author="Borja Gonzalez" w:date="2017-09-27T17:28:00Z"/>
        </w:rPr>
        <w:pPrChange w:id="374" w:author="Borja Gonzalez" w:date="2017-09-27T16:30:00Z">
          <w:pPr>
            <w:pStyle w:val="Heading1"/>
          </w:pPr>
        </w:pPrChange>
      </w:pPr>
      <w:ins w:id="375" w:author="Borja Gonzalez" w:date="2017-09-27T16:57:00Z">
        <w:r>
          <w:t>Otra cuestión fáci</w:t>
        </w:r>
      </w:ins>
      <w:ins w:id="376" w:author="Borja Gonzalez" w:date="2017-09-27T16:58:00Z">
        <w:r>
          <w:t xml:space="preserve">l de implementar sería la gestión remota de la aplicación web, ya que actualmente solo se puede acceder a la </w:t>
        </w:r>
      </w:ins>
      <w:ins w:id="377" w:author="Borja Gonzalez" w:date="2017-09-27T16:59:00Z">
        <w:r>
          <w:t>aplicación web</w:t>
        </w:r>
      </w:ins>
      <w:ins w:id="378" w:author="Borja Gonzalez" w:date="2017-09-27T16:58:00Z">
        <w:r>
          <w:t xml:space="preserve"> desde la red privada en la que est</w:t>
        </w:r>
      </w:ins>
      <w:ins w:id="379" w:author="Borja Gonzalez" w:date="2017-09-27T16:59:00Z">
        <w:r>
          <w:t>á situada el servidor.</w:t>
        </w:r>
      </w:ins>
      <w:ins w:id="380" w:author="Borja Gonzalez" w:date="2017-09-27T16:57:00Z">
        <w:r>
          <w:t xml:space="preserve"> </w:t>
        </w:r>
      </w:ins>
      <w:ins w:id="381" w:author="Borja Gonzalez" w:date="2017-09-27T16:59:00Z">
        <w:r>
          <w:t>Este desarrollo no ser</w:t>
        </w:r>
      </w:ins>
      <w:ins w:id="382" w:author="Borja Gonzalez" w:date="2017-09-27T17:00:00Z">
        <w:r>
          <w:t>ía muy complicado de realizar ya que sería simplemente modificar el firewall de la red en la que esté situada el servidor para permitir conexiones entrantes</w:t>
        </w:r>
      </w:ins>
      <w:ins w:id="383" w:author="Borja Gonzalez" w:date="2017-09-27T17:22:00Z">
        <w:r w:rsidR="00016524">
          <w:t xml:space="preserve"> desde el exterior</w:t>
        </w:r>
      </w:ins>
      <w:ins w:id="384" w:author="Borja Gonzalez" w:date="2017-09-27T17:00:00Z">
        <w:r>
          <w:t xml:space="preserve"> a la </w:t>
        </w:r>
      </w:ins>
      <w:ins w:id="385" w:author="Borja Gonzalez" w:date="2017-09-27T17:01:00Z">
        <w:r>
          <w:t>dirección IP del servidor.</w:t>
        </w:r>
      </w:ins>
    </w:p>
    <w:p w14:paraId="6A61BF43" w14:textId="77777777" w:rsidR="00112C69" w:rsidRDefault="00112C69" w:rsidP="00D26C47">
      <w:pPr>
        <w:rPr>
          <w:ins w:id="386" w:author="Borja Gonzalez" w:date="2017-09-27T17:28:00Z"/>
        </w:rPr>
        <w:pPrChange w:id="387" w:author="Borja Gonzalez" w:date="2017-09-27T16:30:00Z">
          <w:pPr>
            <w:pStyle w:val="Heading1"/>
          </w:pPr>
        </w:pPrChange>
      </w:pPr>
    </w:p>
    <w:p w14:paraId="42F36A8C" w14:textId="0F4B4458" w:rsidR="00112C69" w:rsidRDefault="00112C69" w:rsidP="00112C69">
      <w:pPr>
        <w:pStyle w:val="Heading1"/>
        <w:rPr>
          <w:ins w:id="388" w:author="Borja Gonzalez" w:date="2017-09-27T17:28:00Z"/>
        </w:rPr>
        <w:pPrChange w:id="389" w:author="Borja Gonzalez" w:date="2017-09-27T17:28:00Z">
          <w:pPr>
            <w:pStyle w:val="Heading1"/>
          </w:pPr>
        </w:pPrChange>
      </w:pPr>
      <w:ins w:id="390" w:author="Borja Gonzalez" w:date="2017-09-27T17:28:00Z">
        <w:r>
          <w:t>7.  Github</w:t>
        </w:r>
      </w:ins>
    </w:p>
    <w:p w14:paraId="5589A262" w14:textId="77777777" w:rsidR="00112C69" w:rsidRDefault="00112C69" w:rsidP="00112C69">
      <w:pPr>
        <w:rPr>
          <w:ins w:id="391" w:author="Borja Gonzalez" w:date="2017-09-27T17:28:00Z"/>
        </w:rPr>
        <w:pPrChange w:id="392" w:author="Borja Gonzalez" w:date="2017-09-27T17:28:00Z">
          <w:pPr>
            <w:pStyle w:val="Heading1"/>
          </w:pPr>
        </w:pPrChange>
      </w:pPr>
    </w:p>
    <w:p w14:paraId="10F994C1" w14:textId="4113692F" w:rsidR="00112C69" w:rsidRDefault="00112C69" w:rsidP="00112C69">
      <w:pPr>
        <w:rPr>
          <w:ins w:id="393" w:author="Borja Gonzalez" w:date="2017-09-27T17:36:00Z"/>
        </w:rPr>
        <w:pPrChange w:id="394" w:author="Borja Gonzalez" w:date="2017-09-27T17:28:00Z">
          <w:pPr>
            <w:pStyle w:val="Heading1"/>
          </w:pPr>
        </w:pPrChange>
      </w:pPr>
      <w:ins w:id="395" w:author="Borja Gonzalez" w:date="2017-09-27T17:28:00Z">
        <w:r>
          <w:t>Quiero acabar esta memoria mencionando que como parte no incluida en los requisitos del proyecto, he estado trabajando con el repositorio Github, lo cual ha reforzado mi conocimiento en repositorios</w:t>
        </w:r>
      </w:ins>
      <w:ins w:id="396" w:author="Borja Gonzalez" w:date="2017-09-27T17:30:00Z">
        <w:r>
          <w:t>. He utilizado este reposit</w:t>
        </w:r>
        <w:r w:rsidR="000B4D29">
          <w:t xml:space="preserve">orio para tener mi proyecto en más de una ubicación y además para compartir los progresos con mi tutor. </w:t>
        </w:r>
      </w:ins>
      <w:ins w:id="397" w:author="Borja Gonzalez" w:date="2017-09-27T17:34:00Z">
        <w:r w:rsidR="000B4D29">
          <w:t>Además de tener disponibilidad para ver el código, mi tutor y yo hemos podido realizar cambios sobre el repositorio para hacer correcciones</w:t>
        </w:r>
      </w:ins>
      <w:ins w:id="398" w:author="Borja Gonzalez" w:date="2017-09-27T18:18:00Z">
        <w:r w:rsidR="007E5FBE">
          <w:t>,</w:t>
        </w:r>
      </w:ins>
      <w:ins w:id="399" w:author="Borja Gonzalez" w:date="2017-09-27T17:34:00Z">
        <w:r w:rsidR="000B4D29">
          <w:t xml:space="preserve"> por lo que hemos ido actualizando las versiones del repositorio, trabajando as</w:t>
        </w:r>
      </w:ins>
      <w:ins w:id="400" w:author="Borja Gonzalez" w:date="2017-09-27T17:36:00Z">
        <w:r w:rsidR="000B4D29">
          <w:t>í de forma conjunta en un proyecto común, algo que se realiza de forma habitual en el mundo empresarial.</w:t>
        </w:r>
      </w:ins>
    </w:p>
    <w:p w14:paraId="3D738713" w14:textId="77777777" w:rsidR="000B4D29" w:rsidRDefault="000B4D29" w:rsidP="00112C69">
      <w:pPr>
        <w:rPr>
          <w:ins w:id="401" w:author="Borja Gonzalez" w:date="2017-09-27T17:36:00Z"/>
        </w:rPr>
        <w:pPrChange w:id="402" w:author="Borja Gonzalez" w:date="2017-09-27T17:28:00Z">
          <w:pPr>
            <w:pStyle w:val="Heading1"/>
          </w:pPr>
        </w:pPrChange>
      </w:pPr>
    </w:p>
    <w:p w14:paraId="07C5B268" w14:textId="49BEC7F4" w:rsidR="000B4D29" w:rsidRDefault="000B4D29" w:rsidP="00112C69">
      <w:pPr>
        <w:rPr>
          <w:ins w:id="403" w:author="Borja Gonzalez" w:date="2017-09-27T17:38:00Z"/>
        </w:rPr>
        <w:pPrChange w:id="404" w:author="Borja Gonzalez" w:date="2017-09-27T17:28:00Z">
          <w:pPr>
            <w:pStyle w:val="Heading1"/>
          </w:pPr>
        </w:pPrChange>
      </w:pPr>
      <w:ins w:id="405" w:author="Borja Gonzalez" w:date="2017-09-27T17:36:00Z">
        <w:r>
          <w:t xml:space="preserve">El link para acceder al repositorio que contiene todo lo que hace falta para poner en funcionamiento la </w:t>
        </w:r>
      </w:ins>
      <w:ins w:id="406" w:author="Borja Gonzalez" w:date="2017-09-27T17:37:00Z">
        <w:r>
          <w:t>aplicación web y adem</w:t>
        </w:r>
      </w:ins>
      <w:ins w:id="407" w:author="Borja Gonzalez" w:date="2017-09-27T17:38:00Z">
        <w:r>
          <w:t>ás esta memoria</w:t>
        </w:r>
      </w:ins>
      <w:ins w:id="408" w:author="Borja Gonzalez" w:date="2017-09-27T18:16:00Z">
        <w:r w:rsidR="003320BE">
          <w:t>,</w:t>
        </w:r>
      </w:ins>
      <w:ins w:id="409" w:author="Borja Gonzalez" w:date="2017-09-27T17:38:00Z">
        <w:r>
          <w:t xml:space="preserve"> es el siguiente:</w:t>
        </w:r>
      </w:ins>
    </w:p>
    <w:p w14:paraId="0812546A" w14:textId="77777777" w:rsidR="000B4D29" w:rsidRDefault="000B4D29" w:rsidP="00112C69">
      <w:pPr>
        <w:rPr>
          <w:ins w:id="410" w:author="Borja Gonzalez" w:date="2017-09-27T17:38:00Z"/>
        </w:rPr>
        <w:pPrChange w:id="411" w:author="Borja Gonzalez" w:date="2017-09-27T17:28:00Z">
          <w:pPr>
            <w:pStyle w:val="Heading1"/>
          </w:pPr>
        </w:pPrChange>
      </w:pPr>
    </w:p>
    <w:p w14:paraId="3CE12CCE" w14:textId="56695977" w:rsidR="000B4D29" w:rsidRPr="00112C69" w:rsidRDefault="000B4D29" w:rsidP="00112C69">
      <w:pPr>
        <w:rPr>
          <w:ins w:id="412" w:author="Borja Gonzalez" w:date="2017-09-27T16:44:00Z"/>
        </w:rPr>
        <w:pPrChange w:id="413" w:author="Borja Gonzalez" w:date="2017-09-27T17:28:00Z">
          <w:pPr>
            <w:pStyle w:val="Heading1"/>
          </w:pPr>
        </w:pPrChange>
      </w:pPr>
      <w:ins w:id="414" w:author="Borja Gonzalez" w:date="2017-09-27T17:38:00Z">
        <w:r w:rsidRPr="000B4D29">
          <w:t>https://github.com/BorjaGD94/TFG/</w:t>
        </w:r>
      </w:ins>
    </w:p>
    <w:p w14:paraId="6BD47EBF" w14:textId="77777777" w:rsidR="00FF4EF1" w:rsidRDefault="00FF4EF1" w:rsidP="00D26C47">
      <w:pPr>
        <w:rPr>
          <w:ins w:id="415" w:author="Borja Gonzalez" w:date="2017-09-27T16:30:00Z"/>
        </w:rPr>
        <w:pPrChange w:id="416" w:author="Borja Gonzalez" w:date="2017-09-27T16:30:00Z">
          <w:pPr>
            <w:pStyle w:val="Heading1"/>
          </w:pPr>
        </w:pPrChange>
      </w:pPr>
    </w:p>
    <w:p w14:paraId="3A145726" w14:textId="77777777" w:rsidR="00D26C47" w:rsidRPr="00D26C47" w:rsidRDefault="00D26C47" w:rsidP="00D26C47">
      <w:pPr>
        <w:rPr>
          <w:ins w:id="417" w:author="Borja Gonzalez" w:date="2017-09-27T15:52:00Z"/>
        </w:rPr>
        <w:pPrChange w:id="418" w:author="Borja Gonzalez" w:date="2017-09-27T16:30:00Z">
          <w:pPr>
            <w:pStyle w:val="Heading1"/>
          </w:pPr>
        </w:pPrChange>
      </w:pPr>
    </w:p>
    <w:p w14:paraId="204CD84B" w14:textId="77777777" w:rsidR="001F504E" w:rsidRPr="001F504E" w:rsidRDefault="001F504E" w:rsidP="001F504E">
      <w:pPr>
        <w:rPr>
          <w:ins w:id="419" w:author="Rodrigo García" w:date="2017-09-24T21:10:00Z"/>
        </w:rPr>
        <w:pPrChange w:id="420" w:author="Borja Gonzalez" w:date="2017-09-27T15:52:00Z">
          <w:pPr>
            <w:pStyle w:val="Heading1"/>
          </w:pPr>
        </w:pPrChange>
      </w:pPr>
    </w:p>
    <w:p w14:paraId="0808C6D4" w14:textId="76A5DB05" w:rsidR="00273C9D" w:rsidRDefault="00273C9D">
      <w:pPr>
        <w:rPr>
          <w:ins w:id="421" w:author="Rodrigo García" w:date="2017-09-24T21:10:00Z"/>
        </w:rPr>
        <w:pPrChange w:id="422" w:author="Rodrigo García" w:date="2017-09-24T21:10:00Z">
          <w:pPr>
            <w:pStyle w:val="Heading1"/>
          </w:pPr>
        </w:pPrChange>
      </w:pPr>
      <w:ins w:id="423" w:author="Rodrigo García" w:date="2017-09-24T21:10:00Z">
        <w:r>
          <w:lastRenderedPageBreak/>
          <w:t>Puntos a poner:</w:t>
        </w:r>
      </w:ins>
    </w:p>
    <w:p w14:paraId="53D055FC" w14:textId="3DB1C078" w:rsidR="00273C9D" w:rsidRDefault="00273C9D">
      <w:pPr>
        <w:pStyle w:val="ListParagraph"/>
        <w:numPr>
          <w:ilvl w:val="0"/>
          <w:numId w:val="8"/>
        </w:numPr>
        <w:rPr>
          <w:ins w:id="424" w:author="Rodrigo García" w:date="2017-09-24T21:11:00Z"/>
        </w:rPr>
        <w:pPrChange w:id="425" w:author="Rodrigo García" w:date="2017-09-24T21:10:00Z">
          <w:pPr>
            <w:pStyle w:val="Heading1"/>
          </w:pPr>
        </w:pPrChange>
      </w:pPr>
      <w:ins w:id="426" w:author="Rodrigo García" w:date="2017-09-24T21:10:00Z">
        <w:r>
          <w:t>Enlace a Github. Tendrás que dejarlo bonito, poner licencia, etc. Por cierto, quita de tu repositorio de GitHub el TFG DE OTRO ALUMNO. No tien</w:t>
        </w:r>
      </w:ins>
      <w:ins w:id="427" w:author="Rodrigo García" w:date="2017-09-24T21:11:00Z">
        <w:r>
          <w:t>es permiso para subirlo a Internet.</w:t>
        </w:r>
      </w:ins>
    </w:p>
    <w:p w14:paraId="67317F2D" w14:textId="74B3EC7D" w:rsidR="00273C9D" w:rsidRDefault="00273C9D">
      <w:pPr>
        <w:pStyle w:val="ListParagraph"/>
        <w:numPr>
          <w:ilvl w:val="0"/>
          <w:numId w:val="8"/>
        </w:numPr>
        <w:rPr>
          <w:ins w:id="428" w:author="Rodrigo García" w:date="2017-09-24T21:11:00Z"/>
        </w:rPr>
        <w:pPrChange w:id="429" w:author="Rodrigo García" w:date="2017-09-24T21:10:00Z">
          <w:pPr>
            <w:pStyle w:val="Heading1"/>
          </w:pPr>
        </w:pPrChange>
      </w:pPr>
      <w:ins w:id="430" w:author="Rodrigo García" w:date="2017-09-24T21:11:00Z">
        <w:r>
          <w:t>Resultados.</w:t>
        </w:r>
      </w:ins>
    </w:p>
    <w:p w14:paraId="35847657" w14:textId="1E0A5158" w:rsidR="00273C9D" w:rsidRDefault="00273C9D">
      <w:pPr>
        <w:pStyle w:val="ListParagraph"/>
        <w:numPr>
          <w:ilvl w:val="0"/>
          <w:numId w:val="8"/>
        </w:numPr>
        <w:rPr>
          <w:ins w:id="431" w:author="Rodrigo García" w:date="2017-09-24T21:11:00Z"/>
        </w:rPr>
        <w:pPrChange w:id="432" w:author="Rodrigo García" w:date="2017-09-24T21:10:00Z">
          <w:pPr>
            <w:pStyle w:val="Heading1"/>
          </w:pPr>
        </w:pPrChange>
      </w:pPr>
      <w:ins w:id="433" w:author="Rodrigo García" w:date="2017-09-24T21:11:00Z">
        <w:r>
          <w:t>Trabajos futuros.</w:t>
        </w:r>
      </w:ins>
    </w:p>
    <w:p w14:paraId="0CDF571E" w14:textId="5BC1E1A6" w:rsidR="00273C9D" w:rsidRPr="00273C9D" w:rsidRDefault="00273C9D">
      <w:pPr>
        <w:pStyle w:val="ListParagraph"/>
        <w:numPr>
          <w:ilvl w:val="0"/>
          <w:numId w:val="8"/>
        </w:numPr>
        <w:pPrChange w:id="434" w:author="Rodrigo García" w:date="2017-09-24T21:10:00Z">
          <w:pPr>
            <w:pStyle w:val="Heading1"/>
          </w:pPr>
        </w:pPrChange>
      </w:pPr>
      <w:ins w:id="435" w:author="Rodrigo García" w:date="2017-09-24T21:11:00Z">
        <w:r>
          <w:t>Qué has aprendido de la experiencia.</w:t>
        </w:r>
      </w:ins>
    </w:p>
    <w:p w14:paraId="5CE4A0F1" w14:textId="77777777" w:rsidR="00E653AA" w:rsidRDefault="00E653AA" w:rsidP="00E653AA">
      <w:pPr>
        <w:rPr>
          <w:ins w:id="436" w:author="Borja Gonzalez" w:date="2017-09-10T20:43:00Z"/>
        </w:rPr>
      </w:pPr>
    </w:p>
    <w:p w14:paraId="5D3BEE6E" w14:textId="77777777" w:rsidR="007E178E" w:rsidRDefault="007E178E" w:rsidP="00E653AA">
      <w:pPr>
        <w:rPr>
          <w:ins w:id="437" w:author="Borja Gonzalez" w:date="2017-09-10T20:43:00Z"/>
        </w:rPr>
      </w:pPr>
    </w:p>
    <w:p w14:paraId="539A1021" w14:textId="0D8510D8" w:rsidR="007E178E" w:rsidRDefault="007E178E" w:rsidP="00E653AA">
      <w:pPr>
        <w:rPr>
          <w:b/>
          <w:sz w:val="32"/>
          <w:szCs w:val="32"/>
        </w:rPr>
      </w:pPr>
      <w:r>
        <w:rPr>
          <w:b/>
          <w:sz w:val="32"/>
          <w:szCs w:val="32"/>
        </w:rPr>
        <w:t xml:space="preserve">Bibliografía </w:t>
      </w:r>
    </w:p>
    <w:p w14:paraId="1A42BE23" w14:textId="77777777" w:rsidR="007E178E" w:rsidRDefault="007E178E" w:rsidP="00E653AA">
      <w:pPr>
        <w:rPr>
          <w:b/>
          <w:sz w:val="32"/>
          <w:szCs w:val="32"/>
        </w:rPr>
      </w:pPr>
    </w:p>
    <w:p w14:paraId="44E3F6ED" w14:textId="767C77F5" w:rsidR="007E178E" w:rsidRDefault="001F504E" w:rsidP="00E653AA">
      <w:hyperlink r:id="rId117" w:history="1">
        <w:r w:rsidR="007E178E" w:rsidRPr="00F94A5E">
          <w:rPr>
            <w:rStyle w:val="Hyperlink"/>
          </w:rPr>
          <w:t>https://en.wikipedia.org/wiki/Socket.IO</w:t>
        </w:r>
      </w:hyperlink>
    </w:p>
    <w:p w14:paraId="65136E2D" w14:textId="77777777" w:rsidR="007E178E" w:rsidRDefault="007E178E" w:rsidP="00E653AA"/>
    <w:p w14:paraId="2012E0C0" w14:textId="5AA394B4" w:rsidR="007E178E" w:rsidRDefault="001F504E" w:rsidP="00E653AA">
      <w:hyperlink r:id="rId118" w:history="1">
        <w:r w:rsidR="007E178E" w:rsidRPr="00F94A5E">
          <w:rPr>
            <w:rStyle w:val="Hyperlink"/>
          </w:rPr>
          <w:t>https://es.wikipedia.org/wiki/JavaScript</w:t>
        </w:r>
      </w:hyperlink>
    </w:p>
    <w:p w14:paraId="4693FA66" w14:textId="77777777" w:rsidR="007E178E" w:rsidRDefault="007E178E" w:rsidP="00E653AA"/>
    <w:p w14:paraId="508C96A1" w14:textId="3D1CE397" w:rsidR="007E178E" w:rsidRDefault="001F504E" w:rsidP="00E653AA">
      <w:hyperlink r:id="rId119" w:history="1">
        <w:r w:rsidR="007E178E" w:rsidRPr="00F94A5E">
          <w:rPr>
            <w:rStyle w:val="Hyperlink"/>
          </w:rPr>
          <w:t>https://es.wikipedia.org/wiki/Node.js</w:t>
        </w:r>
      </w:hyperlink>
    </w:p>
    <w:p w14:paraId="4BCDC7EA" w14:textId="77777777" w:rsidR="007E178E" w:rsidRDefault="007E178E" w:rsidP="00E653AA"/>
    <w:p w14:paraId="1853EC3A" w14:textId="43205D82" w:rsidR="007E178E" w:rsidRDefault="001F504E" w:rsidP="00E653AA">
      <w:hyperlink r:id="rId120" w:history="1">
        <w:r w:rsidR="007E178E" w:rsidRPr="00F94A5E">
          <w:rPr>
            <w:rStyle w:val="Hyperlink"/>
          </w:rPr>
          <w:t>https://es.wikipedia.org/wiki/HTML</w:t>
        </w:r>
      </w:hyperlink>
    </w:p>
    <w:p w14:paraId="1E7DD515" w14:textId="77777777" w:rsidR="007E178E" w:rsidRDefault="007E178E" w:rsidP="00E653AA"/>
    <w:p w14:paraId="4BB0252F" w14:textId="1E8D4722" w:rsidR="007E178E" w:rsidRDefault="001F504E" w:rsidP="00E653AA">
      <w:hyperlink r:id="rId121" w:history="1">
        <w:r w:rsidR="007E178E" w:rsidRPr="00F94A5E">
          <w:rPr>
            <w:rStyle w:val="Hyperlink"/>
          </w:rPr>
          <w:t>https://es.wikipedia.org/wiki/Hoja_de_estilos_en_cascada</w:t>
        </w:r>
      </w:hyperlink>
    </w:p>
    <w:p w14:paraId="63FFFAB9" w14:textId="77777777" w:rsidR="007E178E" w:rsidRDefault="007E178E" w:rsidP="00E653AA"/>
    <w:p w14:paraId="2CEEA122" w14:textId="74704F38" w:rsidR="007E178E" w:rsidRDefault="001F504E" w:rsidP="00E653AA">
      <w:hyperlink r:id="rId122" w:history="1">
        <w:r w:rsidR="0029131B" w:rsidRPr="00F94A5E">
          <w:rPr>
            <w:rStyle w:val="Hyperlink"/>
          </w:rPr>
          <w:t>https://es.wikipedia.org/wiki/SQLite</w:t>
        </w:r>
      </w:hyperlink>
    </w:p>
    <w:p w14:paraId="1C49DC6A" w14:textId="77777777" w:rsidR="0029131B" w:rsidRDefault="0029131B" w:rsidP="00E653AA"/>
    <w:p w14:paraId="139C0C89" w14:textId="5357E746" w:rsidR="0029131B" w:rsidRDefault="001F504E" w:rsidP="00E653AA">
      <w:hyperlink r:id="rId123" w:history="1">
        <w:r w:rsidR="0029131B" w:rsidRPr="00F94A5E">
          <w:rPr>
            <w:rStyle w:val="Hyperlink"/>
          </w:rPr>
          <w:t>https://es.wikipedia.org/wiki/Base_de_datos</w:t>
        </w:r>
      </w:hyperlink>
    </w:p>
    <w:p w14:paraId="796130D3" w14:textId="77777777" w:rsidR="0029131B" w:rsidRDefault="0029131B" w:rsidP="00E653AA"/>
    <w:p w14:paraId="3BCE177D" w14:textId="5FBF22CF" w:rsidR="002C73BC" w:rsidRDefault="001F504E" w:rsidP="00E653AA">
      <w:hyperlink r:id="rId124" w:history="1">
        <w:r w:rsidR="002C73BC" w:rsidRPr="00F94A5E">
          <w:rPr>
            <w:rStyle w:val="Hyperlink"/>
          </w:rPr>
          <w:t>https://es.wikipedia.org/wiki/ACID</w:t>
        </w:r>
      </w:hyperlink>
    </w:p>
    <w:p w14:paraId="652D0ED0" w14:textId="77777777" w:rsidR="00EB218B" w:rsidRDefault="00EB218B" w:rsidP="00E653AA"/>
    <w:p w14:paraId="0C9E2645" w14:textId="0539C29E" w:rsidR="00EB218B" w:rsidRDefault="00EB218B" w:rsidP="00E653AA">
      <w:pPr>
        <w:rPr>
          <w:ins w:id="438" w:author="Borja Gonzalez" w:date="2017-09-13T17:54:00Z"/>
        </w:rPr>
      </w:pPr>
      <w:ins w:id="439" w:author="Borja Gonzalez" w:date="2017-09-13T17:54:00Z">
        <w:r>
          <w:fldChar w:fldCharType="begin"/>
        </w:r>
        <w:r>
          <w:instrText xml:space="preserve"> HYPERLINK "</w:instrText>
        </w:r>
      </w:ins>
      <w:r w:rsidRPr="00EB218B">
        <w:instrText>https://github.com/kikinteractive/app</w:instrText>
      </w:r>
      <w:ins w:id="440" w:author="Borja Gonzalez" w:date="2017-09-13T17:54:00Z">
        <w:r>
          <w:instrText xml:space="preserve">" </w:instrText>
        </w:r>
        <w:r>
          <w:fldChar w:fldCharType="separate"/>
        </w:r>
      </w:ins>
      <w:r w:rsidRPr="00494FC3">
        <w:rPr>
          <w:rStyle w:val="Hyperlink"/>
        </w:rPr>
        <w:t>https://github.com/kikinteractive/app</w:t>
      </w:r>
      <w:ins w:id="441" w:author="Borja Gonzalez" w:date="2017-09-13T17:54:00Z">
        <w:r>
          <w:fldChar w:fldCharType="end"/>
        </w:r>
      </w:ins>
    </w:p>
    <w:p w14:paraId="62CAAA03" w14:textId="77777777" w:rsidR="00EB218B" w:rsidRPr="007E178E" w:rsidRDefault="00EB218B" w:rsidP="00E653AA"/>
    <w:sectPr w:rsidR="00EB218B" w:rsidRPr="007E178E" w:rsidSect="00BE7488">
      <w:footerReference w:type="even" r:id="rId125"/>
      <w:footerReference w:type="default" r:id="rId126"/>
      <w:pgSz w:w="12240" w:h="15840"/>
      <w:pgMar w:top="1440" w:right="1800" w:bottom="1440" w:left="1800" w:header="720" w:footer="720" w:gutter="0"/>
      <w:cols w:space="720"/>
      <w:noEndnote/>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31" w:author="Rodrigo García" w:date="2017-09-24T12:19:00Z" w:initials="RG">
    <w:p w14:paraId="4E9411C6" w14:textId="7190F2F4" w:rsidR="006F3764" w:rsidRDefault="006F3764">
      <w:pPr>
        <w:pStyle w:val="CommentText"/>
      </w:pPr>
      <w:r>
        <w:rPr>
          <w:rStyle w:val="CommentReference"/>
        </w:rPr>
        <w:annotationRef/>
      </w:r>
      <w:r>
        <w:t>Antes de contar qué hace la aplicación tienes que contar la “motivación”, es decir, que necesidad va a cubrir tu TFG. La razón de hacerlo. La introducción es muy importante. Habrá un % importante de gente que solo leerá la introducción y las conclusiones de tu documento.</w:t>
      </w:r>
    </w:p>
  </w:comment>
  <w:comment w:id="32" w:author="Rodrigo García" w:date="2017-09-24T12:15:00Z" w:initials="RG">
    <w:p w14:paraId="49B195A4" w14:textId="79DC131D" w:rsidR="006F3764" w:rsidRDefault="006F3764">
      <w:pPr>
        <w:pStyle w:val="CommentText"/>
      </w:pPr>
      <w:r>
        <w:rPr>
          <w:rStyle w:val="CommentReference"/>
        </w:rPr>
        <w:annotationRef/>
      </w:r>
      <w:r>
        <w:t>Deja un pequeño espacio entre cada párrafo y el siguiente. Puedes hacerlo metiendo un Enter o cambiando el formato de párrafo.</w:t>
      </w:r>
    </w:p>
  </w:comment>
  <w:comment w:id="40" w:author="Rodrigo García" w:date="2017-09-24T12:23:00Z" w:initials="RG">
    <w:p w14:paraId="51CBA235" w14:textId="0105BA1F" w:rsidR="006F3764" w:rsidRDefault="006F3764">
      <w:pPr>
        <w:pStyle w:val="CommentText"/>
      </w:pPr>
      <w:r>
        <w:rPr>
          <w:rStyle w:val="CommentReference"/>
        </w:rPr>
        <w:annotationRef/>
      </w:r>
      <w:r>
        <w:t>Copiado de la Wikipedia. No ocultes este hecho. Si quieres copia un párrafo de la definición ponlo en cursiva y indicando de dónde citas. Deberías, si haces eso, como mínimo añadir un párrafo explicando con tus propias palabras alguna característica de la tecnología y, sobre todo, qué uso le vas a dar dentro de tu sistema. Este comentario se aplica al resto de tu estado del arte.</w:t>
      </w:r>
    </w:p>
  </w:comment>
  <w:comment w:id="49" w:author="Rodrigo García" w:date="2017-09-24T12:27:00Z" w:initials="RG">
    <w:p w14:paraId="141432F4" w14:textId="3A48E7C3" w:rsidR="006F3764" w:rsidRDefault="006F3764">
      <w:pPr>
        <w:pStyle w:val="CommentText"/>
      </w:pPr>
      <w:r>
        <w:rPr>
          <w:rStyle w:val="CommentReference"/>
        </w:rPr>
        <w:annotationRef/>
      </w:r>
      <w:r>
        <w:t>¿Has usado de verdad App.js? Me suena que tu proyecto</w:t>
      </w:r>
    </w:p>
  </w:comment>
  <w:comment w:id="53" w:author="Rodrigo García" w:date="2017-09-24T12:29:00Z" w:initials="RG">
    <w:p w14:paraId="19EFEF4C" w14:textId="767B84E5" w:rsidR="006F3764" w:rsidRDefault="006F3764">
      <w:pPr>
        <w:pStyle w:val="CommentText"/>
      </w:pPr>
      <w:r>
        <w:rPr>
          <w:rStyle w:val="CommentReference"/>
        </w:rPr>
        <w:annotationRef/>
      </w:r>
      <w:r>
        <w:t>Javascript tiene que ir antes que las tecnologías que usan Javascript, como son Node.JS, App.JS, etc.</w:t>
      </w:r>
    </w:p>
  </w:comment>
  <w:comment w:id="55" w:author="Rodrigo García" w:date="2017-09-24T12:33:00Z" w:initials="RG">
    <w:p w14:paraId="553BDE64" w14:textId="4CDBE7CC" w:rsidR="006F3764" w:rsidRDefault="006F3764">
      <w:pPr>
        <w:pStyle w:val="CommentText"/>
      </w:pPr>
      <w:r>
        <w:rPr>
          <w:rStyle w:val="CommentReference"/>
        </w:rPr>
        <w:annotationRef/>
      </w:r>
      <w:r>
        <w:t>Explica esto también.</w:t>
      </w:r>
    </w:p>
  </w:comment>
  <w:comment w:id="58" w:author="Rodrigo García" w:date="2017-09-24T12:36:00Z" w:initials="RG">
    <w:p w14:paraId="45BE548E" w14:textId="5BC50808" w:rsidR="006F3764" w:rsidRDefault="006F3764">
      <w:pPr>
        <w:pStyle w:val="CommentText"/>
      </w:pPr>
      <w:r>
        <w:rPr>
          <w:rStyle w:val="CommentReference"/>
        </w:rPr>
        <w:annotationRef/>
      </w:r>
      <w:r>
        <w:t>Agrupa las tecnologías del lado del cliente y del lado del servidor. Por ejemplo, Chart.JS junto con HTML, y Express con la librería de sockets y justo antes de las bases de datos.</w:t>
      </w:r>
    </w:p>
  </w:comment>
  <w:comment w:id="61" w:author="Rodrigo García" w:date="2017-09-24T12:38:00Z" w:initials="RG">
    <w:p w14:paraId="50AFD6D6" w14:textId="36A50DE1" w:rsidR="006F3764" w:rsidRDefault="006F3764">
      <w:pPr>
        <w:pStyle w:val="CommentText"/>
      </w:pPr>
      <w:r>
        <w:rPr>
          <w:rStyle w:val="CommentReference"/>
        </w:rPr>
        <w:annotationRef/>
      </w:r>
      <w:r>
        <w:t>Por el amor de Dios, no plagies esto de la Wikipedia, que has hecho una asignatura de base de datos conmigo.</w:t>
      </w:r>
    </w:p>
  </w:comment>
  <w:comment w:id="81" w:author="Rodrigo García" w:date="2017-09-24T12:41:00Z" w:initials="RG">
    <w:p w14:paraId="7C8896A5" w14:textId="518DD921" w:rsidR="006F3764" w:rsidRDefault="006F3764">
      <w:pPr>
        <w:pStyle w:val="CommentText"/>
      </w:pPr>
      <w:r>
        <w:rPr>
          <w:rStyle w:val="CommentReference"/>
        </w:rPr>
        <w:annotationRef/>
      </w:r>
      <w:r>
        <w:t>Habla de los tipos de sensores que tiene un IMU, para qué sirve cada uno y cómo se complementan. Explica también que el cacharro de Werium tiene Bluetooth y se usan de dos en dos.</w:t>
      </w:r>
    </w:p>
  </w:comment>
  <w:comment w:id="244" w:author="Rodrigo García" w:date="2017-09-24T21:07:00Z" w:initials="RG">
    <w:p w14:paraId="7C853560" w14:textId="611100E1" w:rsidR="006F3764" w:rsidRDefault="006F3764">
      <w:pPr>
        <w:pStyle w:val="CommentText"/>
      </w:pPr>
      <w:r>
        <w:rPr>
          <w:rStyle w:val="CommentReference"/>
        </w:rPr>
        <w:annotationRef/>
      </w:r>
      <w:r>
        <w:t>En estos dibujos has medio intentado hacer los diagramas de interacción de los que te hablaba antes.</w:t>
      </w:r>
    </w:p>
  </w:comment>
  <w:comment w:id="249" w:author="Rodrigo García" w:date="2017-09-24T21:08:00Z" w:initials="RG">
    <w:p w14:paraId="6CA16822" w14:textId="6C234EA2" w:rsidR="006F3764" w:rsidRDefault="006F3764">
      <w:pPr>
        <w:pStyle w:val="CommentText"/>
      </w:pPr>
      <w:r>
        <w:rPr>
          <w:rStyle w:val="CommentReference"/>
        </w:rPr>
        <w:annotationRef/>
      </w:r>
      <w:r>
        <w:t>Añade que se lo has mostrado a los fisioterapeutas, que han confirmado su utilidad, que han sugerido cambios, etc. Eso lo puedes enlazar con los resultados y las conclusiones.</w:t>
      </w:r>
    </w:p>
  </w:comment>
</w:comments>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F0589A3" w14:textId="77777777" w:rsidR="006F3764" w:rsidRDefault="006F3764" w:rsidP="003E4A9E">
      <w:r>
        <w:separator/>
      </w:r>
    </w:p>
  </w:endnote>
  <w:endnote w:type="continuationSeparator" w:id="0">
    <w:p w14:paraId="5820C61A" w14:textId="77777777" w:rsidR="006F3764" w:rsidRDefault="006F3764" w:rsidP="003E4A9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00000001" w:usb1="08070000" w:usb2="00000010" w:usb3="00000000" w:csb0="00020000" w:csb1="00000000"/>
  </w:font>
  <w:font w:name="Lucida Grande">
    <w:altName w:val="Segoe UI"/>
    <w:panose1 w:val="020B0600040502020204"/>
    <w:charset w:val="00"/>
    <w:family w:val="auto"/>
    <w:pitch w:val="variable"/>
    <w:sig w:usb0="E1000AEF" w:usb1="5000A1FF" w:usb2="00000000" w:usb3="00000000" w:csb0="000001BF" w:csb1="00000000"/>
  </w:font>
  <w:font w:name="Times">
    <w:panose1 w:val="02000500000000000000"/>
    <w:charset w:val="00"/>
    <w:family w:val="auto"/>
    <w:pitch w:val="variable"/>
    <w:sig w:usb0="00000003" w:usb1="00000000" w:usb2="00000000" w:usb3="00000000" w:csb0="00000001" w:csb1="00000000"/>
  </w:font>
  <w:font w:name="Menlo Regular">
    <w:altName w:val="DokChampa"/>
    <w:panose1 w:val="020B0609030804020204"/>
    <w:charset w:val="00"/>
    <w:family w:val="auto"/>
    <w:pitch w:val="variable"/>
    <w:sig w:usb0="E60022FF" w:usb1="D200F9FB" w:usb2="02000028" w:usb3="00000000" w:csb0="000001D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8C3AA5D" w14:textId="77777777" w:rsidR="006F3764" w:rsidRDefault="006F3764" w:rsidP="004C0379">
    <w:pPr>
      <w:pStyle w:val="Footer"/>
      <w:framePr w:wrap="around" w:vAnchor="text" w:hAnchor="margin" w:xAlign="right" w:y="1"/>
      <w:rPr>
        <w:ins w:id="442" w:author="Borja Gonzalez" w:date="2017-09-27T14:54:00Z"/>
        <w:rStyle w:val="PageNumber"/>
      </w:rPr>
    </w:pPr>
    <w:ins w:id="443" w:author="Borja Gonzalez" w:date="2017-09-27T14:54:00Z">
      <w:r>
        <w:rPr>
          <w:rStyle w:val="PageNumber"/>
        </w:rPr>
        <w:fldChar w:fldCharType="begin"/>
      </w:r>
      <w:r>
        <w:rPr>
          <w:rStyle w:val="PageNumber"/>
        </w:rPr>
        <w:instrText xml:space="preserve">PAGE  </w:instrText>
      </w:r>
      <w:r>
        <w:rPr>
          <w:rStyle w:val="PageNumber"/>
        </w:rPr>
        <w:fldChar w:fldCharType="end"/>
      </w:r>
    </w:ins>
  </w:p>
  <w:p w14:paraId="07209A14" w14:textId="77777777" w:rsidR="006F3764" w:rsidRDefault="006F3764">
    <w:pPr>
      <w:pStyle w:val="Footer"/>
      <w:ind w:right="360"/>
      <w:pPrChange w:id="444" w:author="Borja Gonzalez" w:date="2017-09-27T14:54:00Z">
        <w:pPr>
          <w:pStyle w:val="Footer"/>
        </w:pPr>
      </w:pPrChange>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2A96286" w14:textId="77777777" w:rsidR="006F3764" w:rsidRDefault="006F3764" w:rsidP="004C0379">
    <w:pPr>
      <w:pStyle w:val="Footer"/>
      <w:framePr w:wrap="around" w:vAnchor="text" w:hAnchor="margin" w:xAlign="right" w:y="1"/>
      <w:rPr>
        <w:ins w:id="445" w:author="Borja Gonzalez" w:date="2017-09-27T14:54:00Z"/>
        <w:rStyle w:val="PageNumber"/>
      </w:rPr>
    </w:pPr>
    <w:ins w:id="446" w:author="Borja Gonzalez" w:date="2017-09-27T14:54:00Z">
      <w:r>
        <w:rPr>
          <w:rStyle w:val="PageNumber"/>
        </w:rPr>
        <w:fldChar w:fldCharType="begin"/>
      </w:r>
      <w:r>
        <w:rPr>
          <w:rStyle w:val="PageNumber"/>
        </w:rPr>
        <w:instrText xml:space="preserve">PAGE  </w:instrText>
      </w:r>
    </w:ins>
    <w:r>
      <w:rPr>
        <w:rStyle w:val="PageNumber"/>
      </w:rPr>
      <w:fldChar w:fldCharType="separate"/>
    </w:r>
    <w:r w:rsidR="006972A5">
      <w:rPr>
        <w:rStyle w:val="PageNumber"/>
        <w:noProof/>
      </w:rPr>
      <w:t>25</w:t>
    </w:r>
    <w:ins w:id="447" w:author="Borja Gonzalez" w:date="2017-09-27T14:54:00Z">
      <w:r>
        <w:rPr>
          <w:rStyle w:val="PageNumber"/>
        </w:rPr>
        <w:fldChar w:fldCharType="end"/>
      </w:r>
    </w:ins>
  </w:p>
  <w:p w14:paraId="167431DB" w14:textId="77777777" w:rsidR="006F3764" w:rsidRDefault="006F3764" w:rsidP="00C45289">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979C09E" w14:textId="77777777" w:rsidR="006F3764" w:rsidRDefault="006F3764" w:rsidP="003E4A9E">
      <w:r>
        <w:separator/>
      </w:r>
    </w:p>
  </w:footnote>
  <w:footnote w:type="continuationSeparator" w:id="0">
    <w:p w14:paraId="40B21A5F" w14:textId="77777777" w:rsidR="006F3764" w:rsidRDefault="006F3764" w:rsidP="003E4A9E">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0000002"/>
    <w:multiLevelType w:val="hybridMultilevel"/>
    <w:tmpl w:val="00000002"/>
    <w:lvl w:ilvl="0" w:tplc="0000006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nsid w:val="00000003"/>
    <w:multiLevelType w:val="hybridMultilevel"/>
    <w:tmpl w:val="00000003"/>
    <w:lvl w:ilvl="0" w:tplc="000000C9">
      <w:start w:val="4"/>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nsid w:val="00000004"/>
    <w:multiLevelType w:val="hybridMultilevel"/>
    <w:tmpl w:val="00000004"/>
    <w:lvl w:ilvl="0" w:tplc="0000012D">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nsid w:val="032A2444"/>
    <w:multiLevelType w:val="hybridMultilevel"/>
    <w:tmpl w:val="15B2C6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4277E13"/>
    <w:multiLevelType w:val="multilevel"/>
    <w:tmpl w:val="EC260628"/>
    <w:lvl w:ilvl="0">
      <w:start w:val="1"/>
      <w:numFmt w:val="decimal"/>
      <w:lvlText w:val="%1."/>
      <w:lvlJc w:val="left"/>
      <w:pPr>
        <w:ind w:left="720" w:hanging="360"/>
      </w:pPr>
      <w:rPr>
        <w:rFonts w:hint="default"/>
      </w:rPr>
    </w:lvl>
    <w:lvl w:ilvl="1">
      <w:start w:val="1"/>
      <w:numFmt w:val="decimal"/>
      <w:isLgl/>
      <w:lvlText w:val="%1.%2"/>
      <w:lvlJc w:val="left"/>
      <w:pPr>
        <w:ind w:left="760" w:hanging="40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6">
    <w:nsid w:val="05C217D5"/>
    <w:multiLevelType w:val="hybridMultilevel"/>
    <w:tmpl w:val="15B2C6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C1369C7"/>
    <w:multiLevelType w:val="hybridMultilevel"/>
    <w:tmpl w:val="7D4AEE7C"/>
    <w:lvl w:ilvl="0" w:tplc="05501B44">
      <w:numFmt w:val="bullet"/>
      <w:lvlText w:val="-"/>
      <w:lvlJc w:val="left"/>
      <w:pPr>
        <w:ind w:left="720" w:hanging="36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69577D4"/>
    <w:multiLevelType w:val="multilevel"/>
    <w:tmpl w:val="033C8DE6"/>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9">
    <w:nsid w:val="16A90372"/>
    <w:multiLevelType w:val="multilevel"/>
    <w:tmpl w:val="392E0B86"/>
    <w:lvl w:ilvl="0">
      <w:start w:val="1"/>
      <w:numFmt w:val="decimal"/>
      <w:lvlText w:val="%1."/>
      <w:lvlJc w:val="left"/>
      <w:pPr>
        <w:ind w:left="1080" w:hanging="360"/>
      </w:pPr>
      <w:rPr>
        <w:rFonts w:asciiTheme="minorHAnsi" w:eastAsiaTheme="minorEastAsia" w:hAnsiTheme="minorHAnsi" w:cstheme="minorBidi"/>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0">
    <w:nsid w:val="189409FA"/>
    <w:multiLevelType w:val="multilevel"/>
    <w:tmpl w:val="EC7E59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nsid w:val="20AA3F75"/>
    <w:multiLevelType w:val="multilevel"/>
    <w:tmpl w:val="F6282722"/>
    <w:lvl w:ilvl="0">
      <w:start w:val="1"/>
      <w:numFmt w:val="decimal"/>
      <w:lvlText w:val="%1."/>
      <w:lvlJc w:val="left"/>
      <w:pPr>
        <w:ind w:left="720" w:hanging="360"/>
      </w:pPr>
      <w:rPr>
        <w:rFonts w:hint="default"/>
      </w:rPr>
    </w:lvl>
    <w:lvl w:ilvl="1">
      <w:start w:val="1"/>
      <w:numFmt w:val="decimal"/>
      <w:isLgl/>
      <w:lvlText w:val="%1.%2"/>
      <w:lvlJc w:val="left"/>
      <w:pPr>
        <w:ind w:left="760" w:hanging="40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2">
    <w:nsid w:val="28CA1285"/>
    <w:multiLevelType w:val="hybridMultilevel"/>
    <w:tmpl w:val="15B2C6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2ADF789C"/>
    <w:multiLevelType w:val="hybridMultilevel"/>
    <w:tmpl w:val="40046B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2C3473F4"/>
    <w:multiLevelType w:val="hybridMultilevel"/>
    <w:tmpl w:val="392E0B86"/>
    <w:lvl w:ilvl="0" w:tplc="64F451EE">
      <w:start w:val="1"/>
      <w:numFmt w:val="decimal"/>
      <w:lvlText w:val="%1."/>
      <w:lvlJc w:val="left"/>
      <w:pPr>
        <w:ind w:left="1080" w:hanging="360"/>
      </w:pPr>
      <w:rPr>
        <w:rFonts w:asciiTheme="minorHAnsi" w:eastAsiaTheme="minorEastAsia" w:hAnsiTheme="minorHAnsi" w:cstheme="minorBidi"/>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nsid w:val="360E0412"/>
    <w:multiLevelType w:val="hybridMultilevel"/>
    <w:tmpl w:val="15B2C6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38D20098"/>
    <w:multiLevelType w:val="hybridMultilevel"/>
    <w:tmpl w:val="54E68FF0"/>
    <w:lvl w:ilvl="0" w:tplc="64F451EE">
      <w:start w:val="1"/>
      <w:numFmt w:val="decimal"/>
      <w:lvlText w:val="%1."/>
      <w:lvlJc w:val="left"/>
      <w:pPr>
        <w:ind w:left="720" w:hanging="360"/>
      </w:pPr>
      <w:rPr>
        <w:rFonts w:asciiTheme="minorHAnsi" w:eastAsiaTheme="minorEastAsia" w:hAnsiTheme="minorHAnsi" w:cstheme="minorBidi"/>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nsid w:val="3A27205A"/>
    <w:multiLevelType w:val="multilevel"/>
    <w:tmpl w:val="AADAFA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nsid w:val="3BE455E6"/>
    <w:multiLevelType w:val="hybridMultilevel"/>
    <w:tmpl w:val="15B2C6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3E2D72F2"/>
    <w:multiLevelType w:val="hybridMultilevel"/>
    <w:tmpl w:val="05341482"/>
    <w:lvl w:ilvl="0" w:tplc="BBB6CEDA">
      <w:numFmt w:val="bullet"/>
      <w:lvlText w:val="-"/>
      <w:lvlJc w:val="left"/>
      <w:pPr>
        <w:ind w:left="720" w:hanging="36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44361725"/>
    <w:multiLevelType w:val="hybridMultilevel"/>
    <w:tmpl w:val="688E780C"/>
    <w:lvl w:ilvl="0" w:tplc="86CE177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4E71155C"/>
    <w:multiLevelType w:val="hybridMultilevel"/>
    <w:tmpl w:val="54E68FF0"/>
    <w:lvl w:ilvl="0" w:tplc="64F451EE">
      <w:start w:val="1"/>
      <w:numFmt w:val="decimal"/>
      <w:lvlText w:val="%1."/>
      <w:lvlJc w:val="left"/>
      <w:pPr>
        <w:ind w:left="720" w:hanging="360"/>
      </w:pPr>
      <w:rPr>
        <w:rFonts w:asciiTheme="minorHAnsi" w:eastAsiaTheme="minorEastAsia" w:hAnsiTheme="minorHAnsi" w:cstheme="minorBidi"/>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nsid w:val="633F42B0"/>
    <w:multiLevelType w:val="hybridMultilevel"/>
    <w:tmpl w:val="54E68FF0"/>
    <w:lvl w:ilvl="0" w:tplc="64F451EE">
      <w:start w:val="1"/>
      <w:numFmt w:val="decimal"/>
      <w:lvlText w:val="%1."/>
      <w:lvlJc w:val="left"/>
      <w:pPr>
        <w:ind w:left="720" w:hanging="360"/>
      </w:pPr>
      <w:rPr>
        <w:rFonts w:asciiTheme="minorHAnsi" w:eastAsiaTheme="minorEastAsia" w:hAnsiTheme="minorHAnsi" w:cstheme="minorBidi"/>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nsid w:val="66E64786"/>
    <w:multiLevelType w:val="multilevel"/>
    <w:tmpl w:val="35F689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nsid w:val="6AE802D2"/>
    <w:multiLevelType w:val="hybridMultilevel"/>
    <w:tmpl w:val="15B2C6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6FDC1A74"/>
    <w:multiLevelType w:val="hybridMultilevel"/>
    <w:tmpl w:val="B69AD08E"/>
    <w:lvl w:ilvl="0" w:tplc="2E66752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755479F0"/>
    <w:multiLevelType w:val="hybridMultilevel"/>
    <w:tmpl w:val="53A09516"/>
    <w:lvl w:ilvl="0" w:tplc="055E1F1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77AA7515"/>
    <w:multiLevelType w:val="multilevel"/>
    <w:tmpl w:val="D7DCA0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nsid w:val="7C6163FB"/>
    <w:multiLevelType w:val="hybridMultilevel"/>
    <w:tmpl w:val="2D7C75D6"/>
    <w:lvl w:ilvl="0" w:tplc="0F48974E">
      <w:numFmt w:val="bullet"/>
      <w:lvlText w:val="-"/>
      <w:lvlJc w:val="left"/>
      <w:pPr>
        <w:ind w:left="720" w:hanging="36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1"/>
  </w:num>
  <w:num w:numId="2">
    <w:abstractNumId w:val="0"/>
  </w:num>
  <w:num w:numId="3">
    <w:abstractNumId w:val="1"/>
  </w:num>
  <w:num w:numId="4">
    <w:abstractNumId w:val="2"/>
  </w:num>
  <w:num w:numId="5">
    <w:abstractNumId w:val="3"/>
  </w:num>
  <w:num w:numId="6">
    <w:abstractNumId w:val="5"/>
  </w:num>
  <w:num w:numId="7">
    <w:abstractNumId w:val="8"/>
  </w:num>
  <w:num w:numId="8">
    <w:abstractNumId w:val="7"/>
  </w:num>
  <w:num w:numId="9">
    <w:abstractNumId w:val="12"/>
  </w:num>
  <w:num w:numId="10">
    <w:abstractNumId w:val="24"/>
  </w:num>
  <w:num w:numId="11">
    <w:abstractNumId w:val="6"/>
  </w:num>
  <w:num w:numId="12">
    <w:abstractNumId w:val="15"/>
  </w:num>
  <w:num w:numId="13">
    <w:abstractNumId w:val="4"/>
  </w:num>
  <w:num w:numId="14">
    <w:abstractNumId w:val="18"/>
  </w:num>
  <w:num w:numId="15">
    <w:abstractNumId w:val="14"/>
  </w:num>
  <w:num w:numId="16">
    <w:abstractNumId w:val="9"/>
  </w:num>
  <w:num w:numId="17">
    <w:abstractNumId w:val="21"/>
  </w:num>
  <w:num w:numId="18">
    <w:abstractNumId w:val="16"/>
  </w:num>
  <w:num w:numId="19">
    <w:abstractNumId w:val="22"/>
  </w:num>
  <w:num w:numId="20">
    <w:abstractNumId w:val="28"/>
  </w:num>
  <w:num w:numId="21">
    <w:abstractNumId w:val="17"/>
  </w:num>
  <w:num w:numId="22">
    <w:abstractNumId w:val="10"/>
  </w:num>
  <w:num w:numId="23">
    <w:abstractNumId w:val="27"/>
  </w:num>
  <w:num w:numId="24">
    <w:abstractNumId w:val="23"/>
  </w:num>
  <w:num w:numId="25">
    <w:abstractNumId w:val="19"/>
  </w:num>
  <w:num w:numId="26">
    <w:abstractNumId w:val="20"/>
  </w:num>
  <w:num w:numId="27">
    <w:abstractNumId w:val="25"/>
  </w:num>
  <w:num w:numId="28">
    <w:abstractNumId w:val="26"/>
  </w:num>
  <w:num w:numId="29">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trackRevisions/>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C4174"/>
    <w:rsid w:val="00014FE6"/>
    <w:rsid w:val="00016524"/>
    <w:rsid w:val="000365A9"/>
    <w:rsid w:val="00042649"/>
    <w:rsid w:val="00042B13"/>
    <w:rsid w:val="00052B1B"/>
    <w:rsid w:val="00056E78"/>
    <w:rsid w:val="000649F9"/>
    <w:rsid w:val="00065470"/>
    <w:rsid w:val="000668F5"/>
    <w:rsid w:val="000674E9"/>
    <w:rsid w:val="00073B4F"/>
    <w:rsid w:val="000B4D29"/>
    <w:rsid w:val="000B6B32"/>
    <w:rsid w:val="000D7ED5"/>
    <w:rsid w:val="000E6D79"/>
    <w:rsid w:val="000F4647"/>
    <w:rsid w:val="000F62E6"/>
    <w:rsid w:val="00112C69"/>
    <w:rsid w:val="001633E0"/>
    <w:rsid w:val="001757CA"/>
    <w:rsid w:val="001837C3"/>
    <w:rsid w:val="001A2DEE"/>
    <w:rsid w:val="001A2EA4"/>
    <w:rsid w:val="001A4546"/>
    <w:rsid w:val="001B143F"/>
    <w:rsid w:val="001B32E7"/>
    <w:rsid w:val="001E343B"/>
    <w:rsid w:val="001F504E"/>
    <w:rsid w:val="00200A24"/>
    <w:rsid w:val="002062DF"/>
    <w:rsid w:val="002168F5"/>
    <w:rsid w:val="0022572E"/>
    <w:rsid w:val="002259CD"/>
    <w:rsid w:val="0022745C"/>
    <w:rsid w:val="00236396"/>
    <w:rsid w:val="0024161F"/>
    <w:rsid w:val="002449ED"/>
    <w:rsid w:val="00252EA4"/>
    <w:rsid w:val="00252FD8"/>
    <w:rsid w:val="00254492"/>
    <w:rsid w:val="00263BFD"/>
    <w:rsid w:val="00264972"/>
    <w:rsid w:val="00265FAD"/>
    <w:rsid w:val="00273C9D"/>
    <w:rsid w:val="00273E8F"/>
    <w:rsid w:val="00280E5F"/>
    <w:rsid w:val="0028735F"/>
    <w:rsid w:val="0029131B"/>
    <w:rsid w:val="002919E2"/>
    <w:rsid w:val="002A2E6C"/>
    <w:rsid w:val="002C0A43"/>
    <w:rsid w:val="002C21D7"/>
    <w:rsid w:val="002C73BC"/>
    <w:rsid w:val="002D1E73"/>
    <w:rsid w:val="002D59F7"/>
    <w:rsid w:val="002E0B49"/>
    <w:rsid w:val="002E3900"/>
    <w:rsid w:val="002F10CA"/>
    <w:rsid w:val="003022BA"/>
    <w:rsid w:val="003066E2"/>
    <w:rsid w:val="003100B2"/>
    <w:rsid w:val="0031513A"/>
    <w:rsid w:val="0032119F"/>
    <w:rsid w:val="00323DB8"/>
    <w:rsid w:val="003278A5"/>
    <w:rsid w:val="003320BE"/>
    <w:rsid w:val="00333F5F"/>
    <w:rsid w:val="00337DCF"/>
    <w:rsid w:val="00343E12"/>
    <w:rsid w:val="00353421"/>
    <w:rsid w:val="00354987"/>
    <w:rsid w:val="0036703B"/>
    <w:rsid w:val="0037218C"/>
    <w:rsid w:val="003965A8"/>
    <w:rsid w:val="0039667F"/>
    <w:rsid w:val="003970D7"/>
    <w:rsid w:val="003B170A"/>
    <w:rsid w:val="003B3448"/>
    <w:rsid w:val="003B7083"/>
    <w:rsid w:val="003D22AD"/>
    <w:rsid w:val="003D31E0"/>
    <w:rsid w:val="003E4A9E"/>
    <w:rsid w:val="003E7D66"/>
    <w:rsid w:val="003F141D"/>
    <w:rsid w:val="003F677A"/>
    <w:rsid w:val="003F7C6A"/>
    <w:rsid w:val="0040221C"/>
    <w:rsid w:val="00403458"/>
    <w:rsid w:val="0041258C"/>
    <w:rsid w:val="004231B3"/>
    <w:rsid w:val="004357C6"/>
    <w:rsid w:val="0044069F"/>
    <w:rsid w:val="004407E6"/>
    <w:rsid w:val="00441A84"/>
    <w:rsid w:val="00447BFC"/>
    <w:rsid w:val="00454768"/>
    <w:rsid w:val="004630E1"/>
    <w:rsid w:val="00474CE2"/>
    <w:rsid w:val="00476513"/>
    <w:rsid w:val="00477276"/>
    <w:rsid w:val="00480183"/>
    <w:rsid w:val="00487522"/>
    <w:rsid w:val="0049275A"/>
    <w:rsid w:val="004A283A"/>
    <w:rsid w:val="004B1503"/>
    <w:rsid w:val="004B7341"/>
    <w:rsid w:val="004C0379"/>
    <w:rsid w:val="004C562D"/>
    <w:rsid w:val="004D7DA0"/>
    <w:rsid w:val="004E1EED"/>
    <w:rsid w:val="004E4A72"/>
    <w:rsid w:val="004E6EDB"/>
    <w:rsid w:val="004E7211"/>
    <w:rsid w:val="00520C5F"/>
    <w:rsid w:val="00522970"/>
    <w:rsid w:val="00556E25"/>
    <w:rsid w:val="00580CC4"/>
    <w:rsid w:val="00586BE4"/>
    <w:rsid w:val="0059382A"/>
    <w:rsid w:val="005B376F"/>
    <w:rsid w:val="00610E90"/>
    <w:rsid w:val="00616503"/>
    <w:rsid w:val="0061723C"/>
    <w:rsid w:val="00623EA5"/>
    <w:rsid w:val="00624556"/>
    <w:rsid w:val="006532AB"/>
    <w:rsid w:val="0066109E"/>
    <w:rsid w:val="006621C2"/>
    <w:rsid w:val="00662D0C"/>
    <w:rsid w:val="00677A83"/>
    <w:rsid w:val="006860EA"/>
    <w:rsid w:val="006972A5"/>
    <w:rsid w:val="006A2331"/>
    <w:rsid w:val="006C0698"/>
    <w:rsid w:val="006C174E"/>
    <w:rsid w:val="006D06A7"/>
    <w:rsid w:val="006E178F"/>
    <w:rsid w:val="006F2221"/>
    <w:rsid w:val="006F3764"/>
    <w:rsid w:val="006F676A"/>
    <w:rsid w:val="00715F78"/>
    <w:rsid w:val="007238C2"/>
    <w:rsid w:val="00726AE6"/>
    <w:rsid w:val="00734C62"/>
    <w:rsid w:val="00745F9E"/>
    <w:rsid w:val="00747C57"/>
    <w:rsid w:val="00750754"/>
    <w:rsid w:val="00762B80"/>
    <w:rsid w:val="007821BE"/>
    <w:rsid w:val="00793476"/>
    <w:rsid w:val="007A3CE4"/>
    <w:rsid w:val="007A4192"/>
    <w:rsid w:val="007C080F"/>
    <w:rsid w:val="007C7666"/>
    <w:rsid w:val="007D3431"/>
    <w:rsid w:val="007D5C04"/>
    <w:rsid w:val="007D79D0"/>
    <w:rsid w:val="007E178E"/>
    <w:rsid w:val="007E4105"/>
    <w:rsid w:val="007E5FBE"/>
    <w:rsid w:val="008024E4"/>
    <w:rsid w:val="00813C6B"/>
    <w:rsid w:val="00817C73"/>
    <w:rsid w:val="00822079"/>
    <w:rsid w:val="00831DF4"/>
    <w:rsid w:val="00835D21"/>
    <w:rsid w:val="00850FEB"/>
    <w:rsid w:val="00853117"/>
    <w:rsid w:val="00855C99"/>
    <w:rsid w:val="0087181C"/>
    <w:rsid w:val="00877555"/>
    <w:rsid w:val="008854BA"/>
    <w:rsid w:val="00886581"/>
    <w:rsid w:val="008A1614"/>
    <w:rsid w:val="008A324D"/>
    <w:rsid w:val="008B47D8"/>
    <w:rsid w:val="008C3871"/>
    <w:rsid w:val="008C4885"/>
    <w:rsid w:val="008C605D"/>
    <w:rsid w:val="008E60B0"/>
    <w:rsid w:val="008F5D78"/>
    <w:rsid w:val="009046E6"/>
    <w:rsid w:val="009206C3"/>
    <w:rsid w:val="009239DB"/>
    <w:rsid w:val="009243EF"/>
    <w:rsid w:val="00925B9A"/>
    <w:rsid w:val="00932FA0"/>
    <w:rsid w:val="009370C0"/>
    <w:rsid w:val="0096101D"/>
    <w:rsid w:val="00964DB4"/>
    <w:rsid w:val="009750CE"/>
    <w:rsid w:val="009A3F43"/>
    <w:rsid w:val="009A5E2B"/>
    <w:rsid w:val="009B3DDD"/>
    <w:rsid w:val="009B590A"/>
    <w:rsid w:val="009C33EB"/>
    <w:rsid w:val="009C3C8D"/>
    <w:rsid w:val="009C4174"/>
    <w:rsid w:val="009E54AB"/>
    <w:rsid w:val="009F3C87"/>
    <w:rsid w:val="009F6CE6"/>
    <w:rsid w:val="00A029F2"/>
    <w:rsid w:val="00A1719D"/>
    <w:rsid w:val="00A202B8"/>
    <w:rsid w:val="00A2322F"/>
    <w:rsid w:val="00A3559A"/>
    <w:rsid w:val="00A51E6E"/>
    <w:rsid w:val="00A562AB"/>
    <w:rsid w:val="00A60E83"/>
    <w:rsid w:val="00A9060F"/>
    <w:rsid w:val="00AA39D1"/>
    <w:rsid w:val="00AC7266"/>
    <w:rsid w:val="00AD3C27"/>
    <w:rsid w:val="00AE1062"/>
    <w:rsid w:val="00AF1C9F"/>
    <w:rsid w:val="00AF4608"/>
    <w:rsid w:val="00B022BD"/>
    <w:rsid w:val="00B074CC"/>
    <w:rsid w:val="00B41153"/>
    <w:rsid w:val="00B443A1"/>
    <w:rsid w:val="00B44453"/>
    <w:rsid w:val="00B465E5"/>
    <w:rsid w:val="00B50A04"/>
    <w:rsid w:val="00B555CB"/>
    <w:rsid w:val="00B60BF4"/>
    <w:rsid w:val="00B60C6A"/>
    <w:rsid w:val="00B64D14"/>
    <w:rsid w:val="00B74D7C"/>
    <w:rsid w:val="00B77AF4"/>
    <w:rsid w:val="00B8172C"/>
    <w:rsid w:val="00B8271C"/>
    <w:rsid w:val="00BA2FE4"/>
    <w:rsid w:val="00BB01EC"/>
    <w:rsid w:val="00BB5BF9"/>
    <w:rsid w:val="00BC4CE1"/>
    <w:rsid w:val="00BD1DD1"/>
    <w:rsid w:val="00BE3411"/>
    <w:rsid w:val="00BE44C3"/>
    <w:rsid w:val="00BE7488"/>
    <w:rsid w:val="00BE7542"/>
    <w:rsid w:val="00BF0FD1"/>
    <w:rsid w:val="00C03E33"/>
    <w:rsid w:val="00C13C50"/>
    <w:rsid w:val="00C31D47"/>
    <w:rsid w:val="00C45289"/>
    <w:rsid w:val="00C54FE7"/>
    <w:rsid w:val="00C74956"/>
    <w:rsid w:val="00CC1673"/>
    <w:rsid w:val="00CC6FD2"/>
    <w:rsid w:val="00CD1353"/>
    <w:rsid w:val="00CE1853"/>
    <w:rsid w:val="00CE2E56"/>
    <w:rsid w:val="00CE3025"/>
    <w:rsid w:val="00CE3E4F"/>
    <w:rsid w:val="00CF2B10"/>
    <w:rsid w:val="00D00221"/>
    <w:rsid w:val="00D06F70"/>
    <w:rsid w:val="00D16488"/>
    <w:rsid w:val="00D25341"/>
    <w:rsid w:val="00D2609E"/>
    <w:rsid w:val="00D26C47"/>
    <w:rsid w:val="00D32ACC"/>
    <w:rsid w:val="00D3409D"/>
    <w:rsid w:val="00D51A6F"/>
    <w:rsid w:val="00D7334C"/>
    <w:rsid w:val="00D85D99"/>
    <w:rsid w:val="00D9065B"/>
    <w:rsid w:val="00D93C51"/>
    <w:rsid w:val="00DC0CEF"/>
    <w:rsid w:val="00DC2D8F"/>
    <w:rsid w:val="00DC72BF"/>
    <w:rsid w:val="00DC7D84"/>
    <w:rsid w:val="00DE077C"/>
    <w:rsid w:val="00DE3DB0"/>
    <w:rsid w:val="00DE7CD9"/>
    <w:rsid w:val="00DF2E7D"/>
    <w:rsid w:val="00DF6FC4"/>
    <w:rsid w:val="00E0405A"/>
    <w:rsid w:val="00E142DF"/>
    <w:rsid w:val="00E1467C"/>
    <w:rsid w:val="00E25939"/>
    <w:rsid w:val="00E333DA"/>
    <w:rsid w:val="00E36358"/>
    <w:rsid w:val="00E36E11"/>
    <w:rsid w:val="00E37D98"/>
    <w:rsid w:val="00E5539D"/>
    <w:rsid w:val="00E62638"/>
    <w:rsid w:val="00E653AA"/>
    <w:rsid w:val="00E671BF"/>
    <w:rsid w:val="00E73DDA"/>
    <w:rsid w:val="00E76E79"/>
    <w:rsid w:val="00E77CD8"/>
    <w:rsid w:val="00E9151D"/>
    <w:rsid w:val="00E93DF6"/>
    <w:rsid w:val="00E971AB"/>
    <w:rsid w:val="00EA0671"/>
    <w:rsid w:val="00EA3329"/>
    <w:rsid w:val="00EA4142"/>
    <w:rsid w:val="00EA5A3D"/>
    <w:rsid w:val="00EB218B"/>
    <w:rsid w:val="00EB594C"/>
    <w:rsid w:val="00F075EA"/>
    <w:rsid w:val="00F137C1"/>
    <w:rsid w:val="00F23D67"/>
    <w:rsid w:val="00F265D5"/>
    <w:rsid w:val="00F358BF"/>
    <w:rsid w:val="00F452C7"/>
    <w:rsid w:val="00F54A8E"/>
    <w:rsid w:val="00F55B79"/>
    <w:rsid w:val="00F56CA6"/>
    <w:rsid w:val="00F62A95"/>
    <w:rsid w:val="00F747BA"/>
    <w:rsid w:val="00F7781D"/>
    <w:rsid w:val="00F93134"/>
    <w:rsid w:val="00FB41A1"/>
    <w:rsid w:val="00FB5B11"/>
    <w:rsid w:val="00FB6C2E"/>
    <w:rsid w:val="00FC0B72"/>
    <w:rsid w:val="00FC486A"/>
    <w:rsid w:val="00FC4DB1"/>
    <w:rsid w:val="00FD514B"/>
    <w:rsid w:val="00FE64E4"/>
    <w:rsid w:val="00FF498F"/>
    <w:rsid w:val="00FF4EF1"/>
  </w:rsids>
  <m:mathPr>
    <m:mathFont m:val="Cambria Math"/>
    <m:brkBin m:val="before"/>
    <m:brkBinSub m:val="--"/>
    <m:smallFrac m:val="0"/>
    <m:dispDef/>
    <m:lMargin m:val="0"/>
    <m:rMargin m:val="0"/>
    <m:defJc m:val="centerGroup"/>
    <m:wrapIndent m:val="1440"/>
    <m:intLim m:val="subSup"/>
    <m:naryLim m:val="undOvr"/>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5B257E02"/>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s-ES_tradnl"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49275A"/>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9C3C8D"/>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E653AA"/>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BD1DD1"/>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9275A"/>
    <w:rPr>
      <w:rFonts w:asciiTheme="majorHAnsi" w:eastAsiaTheme="majorEastAsia" w:hAnsiTheme="majorHAnsi" w:cstheme="majorBidi"/>
      <w:b/>
      <w:bCs/>
      <w:color w:val="345A8A" w:themeColor="accent1" w:themeShade="B5"/>
      <w:sz w:val="32"/>
      <w:szCs w:val="32"/>
    </w:rPr>
  </w:style>
  <w:style w:type="paragraph" w:styleId="TOCHeading">
    <w:name w:val="TOC Heading"/>
    <w:basedOn w:val="Heading1"/>
    <w:next w:val="Normal"/>
    <w:uiPriority w:val="39"/>
    <w:unhideWhenUsed/>
    <w:qFormat/>
    <w:rsid w:val="0049275A"/>
    <w:pPr>
      <w:spacing w:line="276" w:lineRule="auto"/>
      <w:outlineLvl w:val="9"/>
    </w:pPr>
    <w:rPr>
      <w:color w:val="365F91" w:themeColor="accent1" w:themeShade="BF"/>
      <w:sz w:val="28"/>
      <w:szCs w:val="28"/>
      <w:lang w:val="en-US"/>
    </w:rPr>
  </w:style>
  <w:style w:type="paragraph" w:styleId="BalloonText">
    <w:name w:val="Balloon Text"/>
    <w:basedOn w:val="Normal"/>
    <w:link w:val="BalloonTextChar"/>
    <w:uiPriority w:val="99"/>
    <w:semiHidden/>
    <w:unhideWhenUsed/>
    <w:rsid w:val="0049275A"/>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49275A"/>
    <w:rPr>
      <w:rFonts w:ascii="Lucida Grande" w:hAnsi="Lucida Grande" w:cs="Lucida Grande"/>
      <w:sz w:val="18"/>
      <w:szCs w:val="18"/>
    </w:rPr>
  </w:style>
  <w:style w:type="paragraph" w:styleId="TOC1">
    <w:name w:val="toc 1"/>
    <w:basedOn w:val="Normal"/>
    <w:next w:val="Normal"/>
    <w:autoRedefine/>
    <w:uiPriority w:val="39"/>
    <w:unhideWhenUsed/>
    <w:rsid w:val="0049275A"/>
    <w:pPr>
      <w:spacing w:before="120"/>
    </w:pPr>
    <w:rPr>
      <w:rFonts w:asciiTheme="majorHAnsi" w:hAnsiTheme="majorHAnsi"/>
      <w:b/>
      <w:color w:val="548DD4"/>
    </w:rPr>
  </w:style>
  <w:style w:type="paragraph" w:styleId="TOC2">
    <w:name w:val="toc 2"/>
    <w:basedOn w:val="Normal"/>
    <w:next w:val="Normal"/>
    <w:autoRedefine/>
    <w:uiPriority w:val="39"/>
    <w:unhideWhenUsed/>
    <w:rsid w:val="0049275A"/>
    <w:rPr>
      <w:sz w:val="22"/>
      <w:szCs w:val="22"/>
    </w:rPr>
  </w:style>
  <w:style w:type="paragraph" w:styleId="TOC3">
    <w:name w:val="toc 3"/>
    <w:basedOn w:val="Normal"/>
    <w:next w:val="Normal"/>
    <w:autoRedefine/>
    <w:uiPriority w:val="39"/>
    <w:unhideWhenUsed/>
    <w:rsid w:val="0049275A"/>
    <w:pPr>
      <w:ind w:left="240"/>
    </w:pPr>
    <w:rPr>
      <w:i/>
      <w:sz w:val="22"/>
      <w:szCs w:val="22"/>
    </w:rPr>
  </w:style>
  <w:style w:type="paragraph" w:styleId="TOC4">
    <w:name w:val="toc 4"/>
    <w:basedOn w:val="Normal"/>
    <w:next w:val="Normal"/>
    <w:autoRedefine/>
    <w:uiPriority w:val="39"/>
    <w:unhideWhenUsed/>
    <w:rsid w:val="0049275A"/>
    <w:pPr>
      <w:pBdr>
        <w:between w:val="double" w:sz="6" w:space="0" w:color="auto"/>
      </w:pBdr>
      <w:ind w:left="480"/>
    </w:pPr>
    <w:rPr>
      <w:sz w:val="20"/>
      <w:szCs w:val="20"/>
    </w:rPr>
  </w:style>
  <w:style w:type="paragraph" w:styleId="TOC5">
    <w:name w:val="toc 5"/>
    <w:basedOn w:val="Normal"/>
    <w:next w:val="Normal"/>
    <w:autoRedefine/>
    <w:uiPriority w:val="39"/>
    <w:unhideWhenUsed/>
    <w:rsid w:val="0049275A"/>
    <w:pPr>
      <w:pBdr>
        <w:between w:val="double" w:sz="6" w:space="0" w:color="auto"/>
      </w:pBdr>
      <w:ind w:left="720"/>
    </w:pPr>
    <w:rPr>
      <w:sz w:val="20"/>
      <w:szCs w:val="20"/>
    </w:rPr>
  </w:style>
  <w:style w:type="paragraph" w:styleId="TOC6">
    <w:name w:val="toc 6"/>
    <w:basedOn w:val="Normal"/>
    <w:next w:val="Normal"/>
    <w:autoRedefine/>
    <w:uiPriority w:val="39"/>
    <w:unhideWhenUsed/>
    <w:rsid w:val="0049275A"/>
    <w:pPr>
      <w:pBdr>
        <w:between w:val="double" w:sz="6" w:space="0" w:color="auto"/>
      </w:pBdr>
      <w:ind w:left="960"/>
    </w:pPr>
    <w:rPr>
      <w:sz w:val="20"/>
      <w:szCs w:val="20"/>
    </w:rPr>
  </w:style>
  <w:style w:type="paragraph" w:styleId="TOC7">
    <w:name w:val="toc 7"/>
    <w:basedOn w:val="Normal"/>
    <w:next w:val="Normal"/>
    <w:autoRedefine/>
    <w:uiPriority w:val="39"/>
    <w:unhideWhenUsed/>
    <w:rsid w:val="0049275A"/>
    <w:pPr>
      <w:pBdr>
        <w:between w:val="double" w:sz="6" w:space="0" w:color="auto"/>
      </w:pBdr>
      <w:ind w:left="1200"/>
    </w:pPr>
    <w:rPr>
      <w:sz w:val="20"/>
      <w:szCs w:val="20"/>
    </w:rPr>
  </w:style>
  <w:style w:type="paragraph" w:styleId="TOC8">
    <w:name w:val="toc 8"/>
    <w:basedOn w:val="Normal"/>
    <w:next w:val="Normal"/>
    <w:autoRedefine/>
    <w:uiPriority w:val="39"/>
    <w:unhideWhenUsed/>
    <w:rsid w:val="0049275A"/>
    <w:pPr>
      <w:pBdr>
        <w:between w:val="double" w:sz="6" w:space="0" w:color="auto"/>
      </w:pBdr>
      <w:ind w:left="1440"/>
    </w:pPr>
    <w:rPr>
      <w:sz w:val="20"/>
      <w:szCs w:val="20"/>
    </w:rPr>
  </w:style>
  <w:style w:type="paragraph" w:styleId="TOC9">
    <w:name w:val="toc 9"/>
    <w:basedOn w:val="Normal"/>
    <w:next w:val="Normal"/>
    <w:autoRedefine/>
    <w:uiPriority w:val="39"/>
    <w:unhideWhenUsed/>
    <w:rsid w:val="0049275A"/>
    <w:pPr>
      <w:pBdr>
        <w:between w:val="double" w:sz="6" w:space="0" w:color="auto"/>
      </w:pBdr>
      <w:ind w:left="1680"/>
    </w:pPr>
    <w:rPr>
      <w:sz w:val="20"/>
      <w:szCs w:val="20"/>
    </w:rPr>
  </w:style>
  <w:style w:type="character" w:customStyle="1" w:styleId="Heading2Char">
    <w:name w:val="Heading 2 Char"/>
    <w:basedOn w:val="DefaultParagraphFont"/>
    <w:link w:val="Heading2"/>
    <w:uiPriority w:val="9"/>
    <w:rsid w:val="009C3C8D"/>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9C3C8D"/>
    <w:pPr>
      <w:ind w:left="720"/>
      <w:contextualSpacing/>
    </w:pPr>
  </w:style>
  <w:style w:type="paragraph" w:styleId="NoSpacing">
    <w:name w:val="No Spacing"/>
    <w:uiPriority w:val="1"/>
    <w:qFormat/>
    <w:rsid w:val="009C3C8D"/>
  </w:style>
  <w:style w:type="paragraph" w:styleId="Index1">
    <w:name w:val="index 1"/>
    <w:basedOn w:val="Normal"/>
    <w:next w:val="Normal"/>
    <w:autoRedefine/>
    <w:uiPriority w:val="99"/>
    <w:unhideWhenUsed/>
    <w:rsid w:val="009206C3"/>
    <w:pPr>
      <w:ind w:left="240" w:hanging="240"/>
    </w:pPr>
  </w:style>
  <w:style w:type="paragraph" w:styleId="Index2">
    <w:name w:val="index 2"/>
    <w:basedOn w:val="Normal"/>
    <w:next w:val="Normal"/>
    <w:autoRedefine/>
    <w:uiPriority w:val="99"/>
    <w:unhideWhenUsed/>
    <w:rsid w:val="009206C3"/>
    <w:pPr>
      <w:ind w:left="480" w:hanging="240"/>
    </w:pPr>
  </w:style>
  <w:style w:type="paragraph" w:styleId="Index3">
    <w:name w:val="index 3"/>
    <w:basedOn w:val="Normal"/>
    <w:next w:val="Normal"/>
    <w:autoRedefine/>
    <w:uiPriority w:val="99"/>
    <w:unhideWhenUsed/>
    <w:rsid w:val="009206C3"/>
    <w:pPr>
      <w:ind w:left="720" w:hanging="240"/>
    </w:pPr>
  </w:style>
  <w:style w:type="paragraph" w:styleId="Index4">
    <w:name w:val="index 4"/>
    <w:basedOn w:val="Normal"/>
    <w:next w:val="Normal"/>
    <w:autoRedefine/>
    <w:uiPriority w:val="99"/>
    <w:unhideWhenUsed/>
    <w:rsid w:val="009206C3"/>
    <w:pPr>
      <w:ind w:left="960" w:hanging="240"/>
    </w:pPr>
  </w:style>
  <w:style w:type="paragraph" w:styleId="Index5">
    <w:name w:val="index 5"/>
    <w:basedOn w:val="Normal"/>
    <w:next w:val="Normal"/>
    <w:autoRedefine/>
    <w:uiPriority w:val="99"/>
    <w:unhideWhenUsed/>
    <w:rsid w:val="009206C3"/>
    <w:pPr>
      <w:ind w:left="1200" w:hanging="240"/>
    </w:pPr>
  </w:style>
  <w:style w:type="paragraph" w:styleId="Index6">
    <w:name w:val="index 6"/>
    <w:basedOn w:val="Normal"/>
    <w:next w:val="Normal"/>
    <w:autoRedefine/>
    <w:uiPriority w:val="99"/>
    <w:unhideWhenUsed/>
    <w:rsid w:val="009206C3"/>
    <w:pPr>
      <w:ind w:left="1440" w:hanging="240"/>
    </w:pPr>
  </w:style>
  <w:style w:type="paragraph" w:styleId="Index7">
    <w:name w:val="index 7"/>
    <w:basedOn w:val="Normal"/>
    <w:next w:val="Normal"/>
    <w:autoRedefine/>
    <w:uiPriority w:val="99"/>
    <w:unhideWhenUsed/>
    <w:rsid w:val="009206C3"/>
    <w:pPr>
      <w:ind w:left="1680" w:hanging="240"/>
    </w:pPr>
  </w:style>
  <w:style w:type="paragraph" w:styleId="Index8">
    <w:name w:val="index 8"/>
    <w:basedOn w:val="Normal"/>
    <w:next w:val="Normal"/>
    <w:autoRedefine/>
    <w:uiPriority w:val="99"/>
    <w:unhideWhenUsed/>
    <w:rsid w:val="009206C3"/>
    <w:pPr>
      <w:ind w:left="1920" w:hanging="240"/>
    </w:pPr>
  </w:style>
  <w:style w:type="paragraph" w:styleId="Index9">
    <w:name w:val="index 9"/>
    <w:basedOn w:val="Normal"/>
    <w:next w:val="Normal"/>
    <w:autoRedefine/>
    <w:uiPriority w:val="99"/>
    <w:unhideWhenUsed/>
    <w:rsid w:val="009206C3"/>
    <w:pPr>
      <w:ind w:left="2160" w:hanging="240"/>
    </w:pPr>
  </w:style>
  <w:style w:type="paragraph" w:styleId="IndexHeading">
    <w:name w:val="index heading"/>
    <w:basedOn w:val="Normal"/>
    <w:next w:val="Index1"/>
    <w:uiPriority w:val="99"/>
    <w:unhideWhenUsed/>
    <w:rsid w:val="009206C3"/>
  </w:style>
  <w:style w:type="character" w:customStyle="1" w:styleId="Heading3Char">
    <w:name w:val="Heading 3 Char"/>
    <w:basedOn w:val="DefaultParagraphFont"/>
    <w:link w:val="Heading3"/>
    <w:uiPriority w:val="9"/>
    <w:rsid w:val="00E653AA"/>
    <w:rPr>
      <w:rFonts w:asciiTheme="majorHAnsi" w:eastAsiaTheme="majorEastAsia" w:hAnsiTheme="majorHAnsi" w:cstheme="majorBidi"/>
      <w:b/>
      <w:bCs/>
      <w:color w:val="4F81BD" w:themeColor="accent1"/>
    </w:rPr>
  </w:style>
  <w:style w:type="character" w:styleId="CommentReference">
    <w:name w:val="annotation reference"/>
    <w:basedOn w:val="DefaultParagraphFont"/>
    <w:uiPriority w:val="99"/>
    <w:semiHidden/>
    <w:unhideWhenUsed/>
    <w:rsid w:val="00E5539D"/>
    <w:rPr>
      <w:sz w:val="16"/>
      <w:szCs w:val="16"/>
    </w:rPr>
  </w:style>
  <w:style w:type="paragraph" w:styleId="CommentText">
    <w:name w:val="annotation text"/>
    <w:basedOn w:val="Normal"/>
    <w:link w:val="CommentTextChar"/>
    <w:uiPriority w:val="99"/>
    <w:semiHidden/>
    <w:unhideWhenUsed/>
    <w:rsid w:val="00E5539D"/>
    <w:rPr>
      <w:sz w:val="20"/>
      <w:szCs w:val="20"/>
    </w:rPr>
  </w:style>
  <w:style w:type="character" w:customStyle="1" w:styleId="CommentTextChar">
    <w:name w:val="Comment Text Char"/>
    <w:basedOn w:val="DefaultParagraphFont"/>
    <w:link w:val="CommentText"/>
    <w:uiPriority w:val="99"/>
    <w:semiHidden/>
    <w:rsid w:val="00E5539D"/>
    <w:rPr>
      <w:sz w:val="20"/>
      <w:szCs w:val="20"/>
    </w:rPr>
  </w:style>
  <w:style w:type="paragraph" w:styleId="CommentSubject">
    <w:name w:val="annotation subject"/>
    <w:basedOn w:val="CommentText"/>
    <w:next w:val="CommentText"/>
    <w:link w:val="CommentSubjectChar"/>
    <w:uiPriority w:val="99"/>
    <w:semiHidden/>
    <w:unhideWhenUsed/>
    <w:rsid w:val="00E5539D"/>
    <w:rPr>
      <w:b/>
      <w:bCs/>
    </w:rPr>
  </w:style>
  <w:style w:type="character" w:customStyle="1" w:styleId="CommentSubjectChar">
    <w:name w:val="Comment Subject Char"/>
    <w:basedOn w:val="CommentTextChar"/>
    <w:link w:val="CommentSubject"/>
    <w:uiPriority w:val="99"/>
    <w:semiHidden/>
    <w:rsid w:val="00E5539D"/>
    <w:rPr>
      <w:b/>
      <w:bCs/>
      <w:sz w:val="20"/>
      <w:szCs w:val="20"/>
    </w:rPr>
  </w:style>
  <w:style w:type="character" w:styleId="Hyperlink">
    <w:name w:val="Hyperlink"/>
    <w:basedOn w:val="DefaultParagraphFont"/>
    <w:uiPriority w:val="99"/>
    <w:unhideWhenUsed/>
    <w:rsid w:val="009B3DDD"/>
    <w:rPr>
      <w:color w:val="0000FF" w:themeColor="hyperlink"/>
      <w:u w:val="single"/>
    </w:rPr>
  </w:style>
  <w:style w:type="character" w:customStyle="1" w:styleId="Heading4Char">
    <w:name w:val="Heading 4 Char"/>
    <w:basedOn w:val="DefaultParagraphFont"/>
    <w:link w:val="Heading4"/>
    <w:uiPriority w:val="9"/>
    <w:rsid w:val="00BD1DD1"/>
    <w:rPr>
      <w:rFonts w:asciiTheme="majorHAnsi" w:eastAsiaTheme="majorEastAsia" w:hAnsiTheme="majorHAnsi" w:cstheme="majorBidi"/>
      <w:b/>
      <w:bCs/>
      <w:i/>
      <w:iCs/>
      <w:color w:val="4F81BD" w:themeColor="accent1"/>
    </w:rPr>
  </w:style>
  <w:style w:type="character" w:styleId="FollowedHyperlink">
    <w:name w:val="FollowedHyperlink"/>
    <w:basedOn w:val="DefaultParagraphFont"/>
    <w:uiPriority w:val="99"/>
    <w:semiHidden/>
    <w:unhideWhenUsed/>
    <w:rsid w:val="008854BA"/>
    <w:rPr>
      <w:color w:val="800080" w:themeColor="followedHyperlink"/>
      <w:u w:val="single"/>
    </w:rPr>
  </w:style>
  <w:style w:type="table" w:styleId="TableGrid">
    <w:name w:val="Table Grid"/>
    <w:basedOn w:val="TableNormal"/>
    <w:uiPriority w:val="59"/>
    <w:rsid w:val="00EA5A3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Revision">
    <w:name w:val="Revision"/>
    <w:hidden/>
    <w:uiPriority w:val="99"/>
    <w:semiHidden/>
    <w:rsid w:val="00E671BF"/>
  </w:style>
  <w:style w:type="paragraph" w:styleId="Header">
    <w:name w:val="header"/>
    <w:basedOn w:val="Normal"/>
    <w:link w:val="HeaderChar"/>
    <w:uiPriority w:val="99"/>
    <w:unhideWhenUsed/>
    <w:rsid w:val="003E4A9E"/>
    <w:pPr>
      <w:tabs>
        <w:tab w:val="center" w:pos="4153"/>
        <w:tab w:val="right" w:pos="8306"/>
      </w:tabs>
    </w:pPr>
  </w:style>
  <w:style w:type="character" w:customStyle="1" w:styleId="HeaderChar">
    <w:name w:val="Header Char"/>
    <w:basedOn w:val="DefaultParagraphFont"/>
    <w:link w:val="Header"/>
    <w:uiPriority w:val="99"/>
    <w:rsid w:val="003E4A9E"/>
  </w:style>
  <w:style w:type="paragraph" w:styleId="Footer">
    <w:name w:val="footer"/>
    <w:basedOn w:val="Normal"/>
    <w:link w:val="FooterChar"/>
    <w:uiPriority w:val="99"/>
    <w:unhideWhenUsed/>
    <w:rsid w:val="003E4A9E"/>
    <w:pPr>
      <w:tabs>
        <w:tab w:val="center" w:pos="4153"/>
        <w:tab w:val="right" w:pos="8306"/>
      </w:tabs>
    </w:pPr>
  </w:style>
  <w:style w:type="character" w:customStyle="1" w:styleId="FooterChar">
    <w:name w:val="Footer Char"/>
    <w:basedOn w:val="DefaultParagraphFont"/>
    <w:link w:val="Footer"/>
    <w:uiPriority w:val="99"/>
    <w:rsid w:val="003E4A9E"/>
  </w:style>
  <w:style w:type="character" w:styleId="PageNumber">
    <w:name w:val="page number"/>
    <w:basedOn w:val="DefaultParagraphFont"/>
    <w:uiPriority w:val="99"/>
    <w:semiHidden/>
    <w:unhideWhenUsed/>
    <w:rsid w:val="004C0379"/>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s-ES_tradnl"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49275A"/>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9C3C8D"/>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E653AA"/>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BD1DD1"/>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9275A"/>
    <w:rPr>
      <w:rFonts w:asciiTheme="majorHAnsi" w:eastAsiaTheme="majorEastAsia" w:hAnsiTheme="majorHAnsi" w:cstheme="majorBidi"/>
      <w:b/>
      <w:bCs/>
      <w:color w:val="345A8A" w:themeColor="accent1" w:themeShade="B5"/>
      <w:sz w:val="32"/>
      <w:szCs w:val="32"/>
    </w:rPr>
  </w:style>
  <w:style w:type="paragraph" w:styleId="TOCHeading">
    <w:name w:val="TOC Heading"/>
    <w:basedOn w:val="Heading1"/>
    <w:next w:val="Normal"/>
    <w:uiPriority w:val="39"/>
    <w:unhideWhenUsed/>
    <w:qFormat/>
    <w:rsid w:val="0049275A"/>
    <w:pPr>
      <w:spacing w:line="276" w:lineRule="auto"/>
      <w:outlineLvl w:val="9"/>
    </w:pPr>
    <w:rPr>
      <w:color w:val="365F91" w:themeColor="accent1" w:themeShade="BF"/>
      <w:sz w:val="28"/>
      <w:szCs w:val="28"/>
      <w:lang w:val="en-US"/>
    </w:rPr>
  </w:style>
  <w:style w:type="paragraph" w:styleId="BalloonText">
    <w:name w:val="Balloon Text"/>
    <w:basedOn w:val="Normal"/>
    <w:link w:val="BalloonTextChar"/>
    <w:uiPriority w:val="99"/>
    <w:semiHidden/>
    <w:unhideWhenUsed/>
    <w:rsid w:val="0049275A"/>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49275A"/>
    <w:rPr>
      <w:rFonts w:ascii="Lucida Grande" w:hAnsi="Lucida Grande" w:cs="Lucida Grande"/>
      <w:sz w:val="18"/>
      <w:szCs w:val="18"/>
    </w:rPr>
  </w:style>
  <w:style w:type="paragraph" w:styleId="TOC1">
    <w:name w:val="toc 1"/>
    <w:basedOn w:val="Normal"/>
    <w:next w:val="Normal"/>
    <w:autoRedefine/>
    <w:uiPriority w:val="39"/>
    <w:unhideWhenUsed/>
    <w:rsid w:val="0049275A"/>
    <w:pPr>
      <w:spacing w:before="120"/>
    </w:pPr>
    <w:rPr>
      <w:rFonts w:asciiTheme="majorHAnsi" w:hAnsiTheme="majorHAnsi"/>
      <w:b/>
      <w:color w:val="548DD4"/>
    </w:rPr>
  </w:style>
  <w:style w:type="paragraph" w:styleId="TOC2">
    <w:name w:val="toc 2"/>
    <w:basedOn w:val="Normal"/>
    <w:next w:val="Normal"/>
    <w:autoRedefine/>
    <w:uiPriority w:val="39"/>
    <w:unhideWhenUsed/>
    <w:rsid w:val="0049275A"/>
    <w:rPr>
      <w:sz w:val="22"/>
      <w:szCs w:val="22"/>
    </w:rPr>
  </w:style>
  <w:style w:type="paragraph" w:styleId="TOC3">
    <w:name w:val="toc 3"/>
    <w:basedOn w:val="Normal"/>
    <w:next w:val="Normal"/>
    <w:autoRedefine/>
    <w:uiPriority w:val="39"/>
    <w:unhideWhenUsed/>
    <w:rsid w:val="0049275A"/>
    <w:pPr>
      <w:ind w:left="240"/>
    </w:pPr>
    <w:rPr>
      <w:i/>
      <w:sz w:val="22"/>
      <w:szCs w:val="22"/>
    </w:rPr>
  </w:style>
  <w:style w:type="paragraph" w:styleId="TOC4">
    <w:name w:val="toc 4"/>
    <w:basedOn w:val="Normal"/>
    <w:next w:val="Normal"/>
    <w:autoRedefine/>
    <w:uiPriority w:val="39"/>
    <w:unhideWhenUsed/>
    <w:rsid w:val="0049275A"/>
    <w:pPr>
      <w:pBdr>
        <w:between w:val="double" w:sz="6" w:space="0" w:color="auto"/>
      </w:pBdr>
      <w:ind w:left="480"/>
    </w:pPr>
    <w:rPr>
      <w:sz w:val="20"/>
      <w:szCs w:val="20"/>
    </w:rPr>
  </w:style>
  <w:style w:type="paragraph" w:styleId="TOC5">
    <w:name w:val="toc 5"/>
    <w:basedOn w:val="Normal"/>
    <w:next w:val="Normal"/>
    <w:autoRedefine/>
    <w:uiPriority w:val="39"/>
    <w:unhideWhenUsed/>
    <w:rsid w:val="0049275A"/>
    <w:pPr>
      <w:pBdr>
        <w:between w:val="double" w:sz="6" w:space="0" w:color="auto"/>
      </w:pBdr>
      <w:ind w:left="720"/>
    </w:pPr>
    <w:rPr>
      <w:sz w:val="20"/>
      <w:szCs w:val="20"/>
    </w:rPr>
  </w:style>
  <w:style w:type="paragraph" w:styleId="TOC6">
    <w:name w:val="toc 6"/>
    <w:basedOn w:val="Normal"/>
    <w:next w:val="Normal"/>
    <w:autoRedefine/>
    <w:uiPriority w:val="39"/>
    <w:unhideWhenUsed/>
    <w:rsid w:val="0049275A"/>
    <w:pPr>
      <w:pBdr>
        <w:between w:val="double" w:sz="6" w:space="0" w:color="auto"/>
      </w:pBdr>
      <w:ind w:left="960"/>
    </w:pPr>
    <w:rPr>
      <w:sz w:val="20"/>
      <w:szCs w:val="20"/>
    </w:rPr>
  </w:style>
  <w:style w:type="paragraph" w:styleId="TOC7">
    <w:name w:val="toc 7"/>
    <w:basedOn w:val="Normal"/>
    <w:next w:val="Normal"/>
    <w:autoRedefine/>
    <w:uiPriority w:val="39"/>
    <w:unhideWhenUsed/>
    <w:rsid w:val="0049275A"/>
    <w:pPr>
      <w:pBdr>
        <w:between w:val="double" w:sz="6" w:space="0" w:color="auto"/>
      </w:pBdr>
      <w:ind w:left="1200"/>
    </w:pPr>
    <w:rPr>
      <w:sz w:val="20"/>
      <w:szCs w:val="20"/>
    </w:rPr>
  </w:style>
  <w:style w:type="paragraph" w:styleId="TOC8">
    <w:name w:val="toc 8"/>
    <w:basedOn w:val="Normal"/>
    <w:next w:val="Normal"/>
    <w:autoRedefine/>
    <w:uiPriority w:val="39"/>
    <w:unhideWhenUsed/>
    <w:rsid w:val="0049275A"/>
    <w:pPr>
      <w:pBdr>
        <w:between w:val="double" w:sz="6" w:space="0" w:color="auto"/>
      </w:pBdr>
      <w:ind w:left="1440"/>
    </w:pPr>
    <w:rPr>
      <w:sz w:val="20"/>
      <w:szCs w:val="20"/>
    </w:rPr>
  </w:style>
  <w:style w:type="paragraph" w:styleId="TOC9">
    <w:name w:val="toc 9"/>
    <w:basedOn w:val="Normal"/>
    <w:next w:val="Normal"/>
    <w:autoRedefine/>
    <w:uiPriority w:val="39"/>
    <w:unhideWhenUsed/>
    <w:rsid w:val="0049275A"/>
    <w:pPr>
      <w:pBdr>
        <w:between w:val="double" w:sz="6" w:space="0" w:color="auto"/>
      </w:pBdr>
      <w:ind w:left="1680"/>
    </w:pPr>
    <w:rPr>
      <w:sz w:val="20"/>
      <w:szCs w:val="20"/>
    </w:rPr>
  </w:style>
  <w:style w:type="character" w:customStyle="1" w:styleId="Heading2Char">
    <w:name w:val="Heading 2 Char"/>
    <w:basedOn w:val="DefaultParagraphFont"/>
    <w:link w:val="Heading2"/>
    <w:uiPriority w:val="9"/>
    <w:rsid w:val="009C3C8D"/>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9C3C8D"/>
    <w:pPr>
      <w:ind w:left="720"/>
      <w:contextualSpacing/>
    </w:pPr>
  </w:style>
  <w:style w:type="paragraph" w:styleId="NoSpacing">
    <w:name w:val="No Spacing"/>
    <w:uiPriority w:val="1"/>
    <w:qFormat/>
    <w:rsid w:val="009C3C8D"/>
  </w:style>
  <w:style w:type="paragraph" w:styleId="Index1">
    <w:name w:val="index 1"/>
    <w:basedOn w:val="Normal"/>
    <w:next w:val="Normal"/>
    <w:autoRedefine/>
    <w:uiPriority w:val="99"/>
    <w:unhideWhenUsed/>
    <w:rsid w:val="009206C3"/>
    <w:pPr>
      <w:ind w:left="240" w:hanging="240"/>
    </w:pPr>
  </w:style>
  <w:style w:type="paragraph" w:styleId="Index2">
    <w:name w:val="index 2"/>
    <w:basedOn w:val="Normal"/>
    <w:next w:val="Normal"/>
    <w:autoRedefine/>
    <w:uiPriority w:val="99"/>
    <w:unhideWhenUsed/>
    <w:rsid w:val="009206C3"/>
    <w:pPr>
      <w:ind w:left="480" w:hanging="240"/>
    </w:pPr>
  </w:style>
  <w:style w:type="paragraph" w:styleId="Index3">
    <w:name w:val="index 3"/>
    <w:basedOn w:val="Normal"/>
    <w:next w:val="Normal"/>
    <w:autoRedefine/>
    <w:uiPriority w:val="99"/>
    <w:unhideWhenUsed/>
    <w:rsid w:val="009206C3"/>
    <w:pPr>
      <w:ind w:left="720" w:hanging="240"/>
    </w:pPr>
  </w:style>
  <w:style w:type="paragraph" w:styleId="Index4">
    <w:name w:val="index 4"/>
    <w:basedOn w:val="Normal"/>
    <w:next w:val="Normal"/>
    <w:autoRedefine/>
    <w:uiPriority w:val="99"/>
    <w:unhideWhenUsed/>
    <w:rsid w:val="009206C3"/>
    <w:pPr>
      <w:ind w:left="960" w:hanging="240"/>
    </w:pPr>
  </w:style>
  <w:style w:type="paragraph" w:styleId="Index5">
    <w:name w:val="index 5"/>
    <w:basedOn w:val="Normal"/>
    <w:next w:val="Normal"/>
    <w:autoRedefine/>
    <w:uiPriority w:val="99"/>
    <w:unhideWhenUsed/>
    <w:rsid w:val="009206C3"/>
    <w:pPr>
      <w:ind w:left="1200" w:hanging="240"/>
    </w:pPr>
  </w:style>
  <w:style w:type="paragraph" w:styleId="Index6">
    <w:name w:val="index 6"/>
    <w:basedOn w:val="Normal"/>
    <w:next w:val="Normal"/>
    <w:autoRedefine/>
    <w:uiPriority w:val="99"/>
    <w:unhideWhenUsed/>
    <w:rsid w:val="009206C3"/>
    <w:pPr>
      <w:ind w:left="1440" w:hanging="240"/>
    </w:pPr>
  </w:style>
  <w:style w:type="paragraph" w:styleId="Index7">
    <w:name w:val="index 7"/>
    <w:basedOn w:val="Normal"/>
    <w:next w:val="Normal"/>
    <w:autoRedefine/>
    <w:uiPriority w:val="99"/>
    <w:unhideWhenUsed/>
    <w:rsid w:val="009206C3"/>
    <w:pPr>
      <w:ind w:left="1680" w:hanging="240"/>
    </w:pPr>
  </w:style>
  <w:style w:type="paragraph" w:styleId="Index8">
    <w:name w:val="index 8"/>
    <w:basedOn w:val="Normal"/>
    <w:next w:val="Normal"/>
    <w:autoRedefine/>
    <w:uiPriority w:val="99"/>
    <w:unhideWhenUsed/>
    <w:rsid w:val="009206C3"/>
    <w:pPr>
      <w:ind w:left="1920" w:hanging="240"/>
    </w:pPr>
  </w:style>
  <w:style w:type="paragraph" w:styleId="Index9">
    <w:name w:val="index 9"/>
    <w:basedOn w:val="Normal"/>
    <w:next w:val="Normal"/>
    <w:autoRedefine/>
    <w:uiPriority w:val="99"/>
    <w:unhideWhenUsed/>
    <w:rsid w:val="009206C3"/>
    <w:pPr>
      <w:ind w:left="2160" w:hanging="240"/>
    </w:pPr>
  </w:style>
  <w:style w:type="paragraph" w:styleId="IndexHeading">
    <w:name w:val="index heading"/>
    <w:basedOn w:val="Normal"/>
    <w:next w:val="Index1"/>
    <w:uiPriority w:val="99"/>
    <w:unhideWhenUsed/>
    <w:rsid w:val="009206C3"/>
  </w:style>
  <w:style w:type="character" w:customStyle="1" w:styleId="Heading3Char">
    <w:name w:val="Heading 3 Char"/>
    <w:basedOn w:val="DefaultParagraphFont"/>
    <w:link w:val="Heading3"/>
    <w:uiPriority w:val="9"/>
    <w:rsid w:val="00E653AA"/>
    <w:rPr>
      <w:rFonts w:asciiTheme="majorHAnsi" w:eastAsiaTheme="majorEastAsia" w:hAnsiTheme="majorHAnsi" w:cstheme="majorBidi"/>
      <w:b/>
      <w:bCs/>
      <w:color w:val="4F81BD" w:themeColor="accent1"/>
    </w:rPr>
  </w:style>
  <w:style w:type="character" w:styleId="CommentReference">
    <w:name w:val="annotation reference"/>
    <w:basedOn w:val="DefaultParagraphFont"/>
    <w:uiPriority w:val="99"/>
    <w:semiHidden/>
    <w:unhideWhenUsed/>
    <w:rsid w:val="00E5539D"/>
    <w:rPr>
      <w:sz w:val="16"/>
      <w:szCs w:val="16"/>
    </w:rPr>
  </w:style>
  <w:style w:type="paragraph" w:styleId="CommentText">
    <w:name w:val="annotation text"/>
    <w:basedOn w:val="Normal"/>
    <w:link w:val="CommentTextChar"/>
    <w:uiPriority w:val="99"/>
    <w:semiHidden/>
    <w:unhideWhenUsed/>
    <w:rsid w:val="00E5539D"/>
    <w:rPr>
      <w:sz w:val="20"/>
      <w:szCs w:val="20"/>
    </w:rPr>
  </w:style>
  <w:style w:type="character" w:customStyle="1" w:styleId="CommentTextChar">
    <w:name w:val="Comment Text Char"/>
    <w:basedOn w:val="DefaultParagraphFont"/>
    <w:link w:val="CommentText"/>
    <w:uiPriority w:val="99"/>
    <w:semiHidden/>
    <w:rsid w:val="00E5539D"/>
    <w:rPr>
      <w:sz w:val="20"/>
      <w:szCs w:val="20"/>
    </w:rPr>
  </w:style>
  <w:style w:type="paragraph" w:styleId="CommentSubject">
    <w:name w:val="annotation subject"/>
    <w:basedOn w:val="CommentText"/>
    <w:next w:val="CommentText"/>
    <w:link w:val="CommentSubjectChar"/>
    <w:uiPriority w:val="99"/>
    <w:semiHidden/>
    <w:unhideWhenUsed/>
    <w:rsid w:val="00E5539D"/>
    <w:rPr>
      <w:b/>
      <w:bCs/>
    </w:rPr>
  </w:style>
  <w:style w:type="character" w:customStyle="1" w:styleId="CommentSubjectChar">
    <w:name w:val="Comment Subject Char"/>
    <w:basedOn w:val="CommentTextChar"/>
    <w:link w:val="CommentSubject"/>
    <w:uiPriority w:val="99"/>
    <w:semiHidden/>
    <w:rsid w:val="00E5539D"/>
    <w:rPr>
      <w:b/>
      <w:bCs/>
      <w:sz w:val="20"/>
      <w:szCs w:val="20"/>
    </w:rPr>
  </w:style>
  <w:style w:type="character" w:styleId="Hyperlink">
    <w:name w:val="Hyperlink"/>
    <w:basedOn w:val="DefaultParagraphFont"/>
    <w:uiPriority w:val="99"/>
    <w:unhideWhenUsed/>
    <w:rsid w:val="009B3DDD"/>
    <w:rPr>
      <w:color w:val="0000FF" w:themeColor="hyperlink"/>
      <w:u w:val="single"/>
    </w:rPr>
  </w:style>
  <w:style w:type="character" w:customStyle="1" w:styleId="Heading4Char">
    <w:name w:val="Heading 4 Char"/>
    <w:basedOn w:val="DefaultParagraphFont"/>
    <w:link w:val="Heading4"/>
    <w:uiPriority w:val="9"/>
    <w:rsid w:val="00BD1DD1"/>
    <w:rPr>
      <w:rFonts w:asciiTheme="majorHAnsi" w:eastAsiaTheme="majorEastAsia" w:hAnsiTheme="majorHAnsi" w:cstheme="majorBidi"/>
      <w:b/>
      <w:bCs/>
      <w:i/>
      <w:iCs/>
      <w:color w:val="4F81BD" w:themeColor="accent1"/>
    </w:rPr>
  </w:style>
  <w:style w:type="character" w:styleId="FollowedHyperlink">
    <w:name w:val="FollowedHyperlink"/>
    <w:basedOn w:val="DefaultParagraphFont"/>
    <w:uiPriority w:val="99"/>
    <w:semiHidden/>
    <w:unhideWhenUsed/>
    <w:rsid w:val="008854BA"/>
    <w:rPr>
      <w:color w:val="800080" w:themeColor="followedHyperlink"/>
      <w:u w:val="single"/>
    </w:rPr>
  </w:style>
  <w:style w:type="table" w:styleId="TableGrid">
    <w:name w:val="Table Grid"/>
    <w:basedOn w:val="TableNormal"/>
    <w:uiPriority w:val="59"/>
    <w:rsid w:val="00EA5A3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Revision">
    <w:name w:val="Revision"/>
    <w:hidden/>
    <w:uiPriority w:val="99"/>
    <w:semiHidden/>
    <w:rsid w:val="00E671BF"/>
  </w:style>
  <w:style w:type="paragraph" w:styleId="Header">
    <w:name w:val="header"/>
    <w:basedOn w:val="Normal"/>
    <w:link w:val="HeaderChar"/>
    <w:uiPriority w:val="99"/>
    <w:unhideWhenUsed/>
    <w:rsid w:val="003E4A9E"/>
    <w:pPr>
      <w:tabs>
        <w:tab w:val="center" w:pos="4153"/>
        <w:tab w:val="right" w:pos="8306"/>
      </w:tabs>
    </w:pPr>
  </w:style>
  <w:style w:type="character" w:customStyle="1" w:styleId="HeaderChar">
    <w:name w:val="Header Char"/>
    <w:basedOn w:val="DefaultParagraphFont"/>
    <w:link w:val="Header"/>
    <w:uiPriority w:val="99"/>
    <w:rsid w:val="003E4A9E"/>
  </w:style>
  <w:style w:type="paragraph" w:styleId="Footer">
    <w:name w:val="footer"/>
    <w:basedOn w:val="Normal"/>
    <w:link w:val="FooterChar"/>
    <w:uiPriority w:val="99"/>
    <w:unhideWhenUsed/>
    <w:rsid w:val="003E4A9E"/>
    <w:pPr>
      <w:tabs>
        <w:tab w:val="center" w:pos="4153"/>
        <w:tab w:val="right" w:pos="8306"/>
      </w:tabs>
    </w:pPr>
  </w:style>
  <w:style w:type="character" w:customStyle="1" w:styleId="FooterChar">
    <w:name w:val="Footer Char"/>
    <w:basedOn w:val="DefaultParagraphFont"/>
    <w:link w:val="Footer"/>
    <w:uiPriority w:val="99"/>
    <w:rsid w:val="003E4A9E"/>
  </w:style>
  <w:style w:type="character" w:styleId="PageNumber">
    <w:name w:val="page number"/>
    <w:basedOn w:val="DefaultParagraphFont"/>
    <w:uiPriority w:val="99"/>
    <w:semiHidden/>
    <w:unhideWhenUsed/>
    <w:rsid w:val="004C037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755768">
      <w:bodyDiv w:val="1"/>
      <w:marLeft w:val="0"/>
      <w:marRight w:val="0"/>
      <w:marTop w:val="0"/>
      <w:marBottom w:val="0"/>
      <w:divBdr>
        <w:top w:val="none" w:sz="0" w:space="0" w:color="auto"/>
        <w:left w:val="none" w:sz="0" w:space="0" w:color="auto"/>
        <w:bottom w:val="none" w:sz="0" w:space="0" w:color="auto"/>
        <w:right w:val="none" w:sz="0" w:space="0" w:color="auto"/>
      </w:divBdr>
    </w:div>
    <w:div w:id="161241883">
      <w:bodyDiv w:val="1"/>
      <w:marLeft w:val="0"/>
      <w:marRight w:val="0"/>
      <w:marTop w:val="0"/>
      <w:marBottom w:val="0"/>
      <w:divBdr>
        <w:top w:val="none" w:sz="0" w:space="0" w:color="auto"/>
        <w:left w:val="none" w:sz="0" w:space="0" w:color="auto"/>
        <w:bottom w:val="none" w:sz="0" w:space="0" w:color="auto"/>
        <w:right w:val="none" w:sz="0" w:space="0" w:color="auto"/>
      </w:divBdr>
    </w:div>
    <w:div w:id="231741472">
      <w:bodyDiv w:val="1"/>
      <w:marLeft w:val="0"/>
      <w:marRight w:val="0"/>
      <w:marTop w:val="0"/>
      <w:marBottom w:val="0"/>
      <w:divBdr>
        <w:top w:val="none" w:sz="0" w:space="0" w:color="auto"/>
        <w:left w:val="none" w:sz="0" w:space="0" w:color="auto"/>
        <w:bottom w:val="none" w:sz="0" w:space="0" w:color="auto"/>
        <w:right w:val="none" w:sz="0" w:space="0" w:color="auto"/>
      </w:divBdr>
    </w:div>
    <w:div w:id="251861882">
      <w:bodyDiv w:val="1"/>
      <w:marLeft w:val="0"/>
      <w:marRight w:val="0"/>
      <w:marTop w:val="0"/>
      <w:marBottom w:val="0"/>
      <w:divBdr>
        <w:top w:val="none" w:sz="0" w:space="0" w:color="auto"/>
        <w:left w:val="none" w:sz="0" w:space="0" w:color="auto"/>
        <w:bottom w:val="none" w:sz="0" w:space="0" w:color="auto"/>
        <w:right w:val="none" w:sz="0" w:space="0" w:color="auto"/>
      </w:divBdr>
    </w:div>
    <w:div w:id="315837547">
      <w:bodyDiv w:val="1"/>
      <w:marLeft w:val="0"/>
      <w:marRight w:val="0"/>
      <w:marTop w:val="0"/>
      <w:marBottom w:val="0"/>
      <w:divBdr>
        <w:top w:val="none" w:sz="0" w:space="0" w:color="auto"/>
        <w:left w:val="none" w:sz="0" w:space="0" w:color="auto"/>
        <w:bottom w:val="none" w:sz="0" w:space="0" w:color="auto"/>
        <w:right w:val="none" w:sz="0" w:space="0" w:color="auto"/>
      </w:divBdr>
    </w:div>
    <w:div w:id="342168964">
      <w:bodyDiv w:val="1"/>
      <w:marLeft w:val="0"/>
      <w:marRight w:val="0"/>
      <w:marTop w:val="0"/>
      <w:marBottom w:val="0"/>
      <w:divBdr>
        <w:top w:val="none" w:sz="0" w:space="0" w:color="auto"/>
        <w:left w:val="none" w:sz="0" w:space="0" w:color="auto"/>
        <w:bottom w:val="none" w:sz="0" w:space="0" w:color="auto"/>
        <w:right w:val="none" w:sz="0" w:space="0" w:color="auto"/>
      </w:divBdr>
    </w:div>
    <w:div w:id="354967642">
      <w:bodyDiv w:val="1"/>
      <w:marLeft w:val="0"/>
      <w:marRight w:val="0"/>
      <w:marTop w:val="0"/>
      <w:marBottom w:val="0"/>
      <w:divBdr>
        <w:top w:val="none" w:sz="0" w:space="0" w:color="auto"/>
        <w:left w:val="none" w:sz="0" w:space="0" w:color="auto"/>
        <w:bottom w:val="none" w:sz="0" w:space="0" w:color="auto"/>
        <w:right w:val="none" w:sz="0" w:space="0" w:color="auto"/>
      </w:divBdr>
    </w:div>
    <w:div w:id="370958639">
      <w:bodyDiv w:val="1"/>
      <w:marLeft w:val="0"/>
      <w:marRight w:val="0"/>
      <w:marTop w:val="0"/>
      <w:marBottom w:val="0"/>
      <w:divBdr>
        <w:top w:val="none" w:sz="0" w:space="0" w:color="auto"/>
        <w:left w:val="none" w:sz="0" w:space="0" w:color="auto"/>
        <w:bottom w:val="none" w:sz="0" w:space="0" w:color="auto"/>
        <w:right w:val="none" w:sz="0" w:space="0" w:color="auto"/>
      </w:divBdr>
    </w:div>
    <w:div w:id="382751547">
      <w:bodyDiv w:val="1"/>
      <w:marLeft w:val="0"/>
      <w:marRight w:val="0"/>
      <w:marTop w:val="0"/>
      <w:marBottom w:val="0"/>
      <w:divBdr>
        <w:top w:val="none" w:sz="0" w:space="0" w:color="auto"/>
        <w:left w:val="none" w:sz="0" w:space="0" w:color="auto"/>
        <w:bottom w:val="none" w:sz="0" w:space="0" w:color="auto"/>
        <w:right w:val="none" w:sz="0" w:space="0" w:color="auto"/>
      </w:divBdr>
    </w:div>
    <w:div w:id="455414932">
      <w:bodyDiv w:val="1"/>
      <w:marLeft w:val="0"/>
      <w:marRight w:val="0"/>
      <w:marTop w:val="0"/>
      <w:marBottom w:val="0"/>
      <w:divBdr>
        <w:top w:val="none" w:sz="0" w:space="0" w:color="auto"/>
        <w:left w:val="none" w:sz="0" w:space="0" w:color="auto"/>
        <w:bottom w:val="none" w:sz="0" w:space="0" w:color="auto"/>
        <w:right w:val="none" w:sz="0" w:space="0" w:color="auto"/>
      </w:divBdr>
    </w:div>
    <w:div w:id="488912782">
      <w:bodyDiv w:val="1"/>
      <w:marLeft w:val="0"/>
      <w:marRight w:val="0"/>
      <w:marTop w:val="0"/>
      <w:marBottom w:val="0"/>
      <w:divBdr>
        <w:top w:val="none" w:sz="0" w:space="0" w:color="auto"/>
        <w:left w:val="none" w:sz="0" w:space="0" w:color="auto"/>
        <w:bottom w:val="none" w:sz="0" w:space="0" w:color="auto"/>
        <w:right w:val="none" w:sz="0" w:space="0" w:color="auto"/>
      </w:divBdr>
    </w:div>
    <w:div w:id="501971606">
      <w:bodyDiv w:val="1"/>
      <w:marLeft w:val="0"/>
      <w:marRight w:val="0"/>
      <w:marTop w:val="0"/>
      <w:marBottom w:val="0"/>
      <w:divBdr>
        <w:top w:val="none" w:sz="0" w:space="0" w:color="auto"/>
        <w:left w:val="none" w:sz="0" w:space="0" w:color="auto"/>
        <w:bottom w:val="none" w:sz="0" w:space="0" w:color="auto"/>
        <w:right w:val="none" w:sz="0" w:space="0" w:color="auto"/>
      </w:divBdr>
    </w:div>
    <w:div w:id="630213495">
      <w:bodyDiv w:val="1"/>
      <w:marLeft w:val="0"/>
      <w:marRight w:val="0"/>
      <w:marTop w:val="0"/>
      <w:marBottom w:val="0"/>
      <w:divBdr>
        <w:top w:val="none" w:sz="0" w:space="0" w:color="auto"/>
        <w:left w:val="none" w:sz="0" w:space="0" w:color="auto"/>
        <w:bottom w:val="none" w:sz="0" w:space="0" w:color="auto"/>
        <w:right w:val="none" w:sz="0" w:space="0" w:color="auto"/>
      </w:divBdr>
    </w:div>
    <w:div w:id="652371295">
      <w:bodyDiv w:val="1"/>
      <w:marLeft w:val="0"/>
      <w:marRight w:val="0"/>
      <w:marTop w:val="0"/>
      <w:marBottom w:val="0"/>
      <w:divBdr>
        <w:top w:val="none" w:sz="0" w:space="0" w:color="auto"/>
        <w:left w:val="none" w:sz="0" w:space="0" w:color="auto"/>
        <w:bottom w:val="none" w:sz="0" w:space="0" w:color="auto"/>
        <w:right w:val="none" w:sz="0" w:space="0" w:color="auto"/>
      </w:divBdr>
    </w:div>
    <w:div w:id="661275739">
      <w:bodyDiv w:val="1"/>
      <w:marLeft w:val="0"/>
      <w:marRight w:val="0"/>
      <w:marTop w:val="0"/>
      <w:marBottom w:val="0"/>
      <w:divBdr>
        <w:top w:val="none" w:sz="0" w:space="0" w:color="auto"/>
        <w:left w:val="none" w:sz="0" w:space="0" w:color="auto"/>
        <w:bottom w:val="none" w:sz="0" w:space="0" w:color="auto"/>
        <w:right w:val="none" w:sz="0" w:space="0" w:color="auto"/>
      </w:divBdr>
    </w:div>
    <w:div w:id="763183444">
      <w:bodyDiv w:val="1"/>
      <w:marLeft w:val="0"/>
      <w:marRight w:val="0"/>
      <w:marTop w:val="0"/>
      <w:marBottom w:val="0"/>
      <w:divBdr>
        <w:top w:val="none" w:sz="0" w:space="0" w:color="auto"/>
        <w:left w:val="none" w:sz="0" w:space="0" w:color="auto"/>
        <w:bottom w:val="none" w:sz="0" w:space="0" w:color="auto"/>
        <w:right w:val="none" w:sz="0" w:space="0" w:color="auto"/>
      </w:divBdr>
    </w:div>
    <w:div w:id="870537142">
      <w:bodyDiv w:val="1"/>
      <w:marLeft w:val="0"/>
      <w:marRight w:val="0"/>
      <w:marTop w:val="0"/>
      <w:marBottom w:val="0"/>
      <w:divBdr>
        <w:top w:val="none" w:sz="0" w:space="0" w:color="auto"/>
        <w:left w:val="none" w:sz="0" w:space="0" w:color="auto"/>
        <w:bottom w:val="none" w:sz="0" w:space="0" w:color="auto"/>
        <w:right w:val="none" w:sz="0" w:space="0" w:color="auto"/>
      </w:divBdr>
    </w:div>
    <w:div w:id="932204421">
      <w:bodyDiv w:val="1"/>
      <w:marLeft w:val="0"/>
      <w:marRight w:val="0"/>
      <w:marTop w:val="0"/>
      <w:marBottom w:val="0"/>
      <w:divBdr>
        <w:top w:val="none" w:sz="0" w:space="0" w:color="auto"/>
        <w:left w:val="none" w:sz="0" w:space="0" w:color="auto"/>
        <w:bottom w:val="none" w:sz="0" w:space="0" w:color="auto"/>
        <w:right w:val="none" w:sz="0" w:space="0" w:color="auto"/>
      </w:divBdr>
    </w:div>
    <w:div w:id="932401595">
      <w:bodyDiv w:val="1"/>
      <w:marLeft w:val="0"/>
      <w:marRight w:val="0"/>
      <w:marTop w:val="0"/>
      <w:marBottom w:val="0"/>
      <w:divBdr>
        <w:top w:val="none" w:sz="0" w:space="0" w:color="auto"/>
        <w:left w:val="none" w:sz="0" w:space="0" w:color="auto"/>
        <w:bottom w:val="none" w:sz="0" w:space="0" w:color="auto"/>
        <w:right w:val="none" w:sz="0" w:space="0" w:color="auto"/>
      </w:divBdr>
    </w:div>
    <w:div w:id="940573703">
      <w:bodyDiv w:val="1"/>
      <w:marLeft w:val="0"/>
      <w:marRight w:val="0"/>
      <w:marTop w:val="0"/>
      <w:marBottom w:val="0"/>
      <w:divBdr>
        <w:top w:val="none" w:sz="0" w:space="0" w:color="auto"/>
        <w:left w:val="none" w:sz="0" w:space="0" w:color="auto"/>
        <w:bottom w:val="none" w:sz="0" w:space="0" w:color="auto"/>
        <w:right w:val="none" w:sz="0" w:space="0" w:color="auto"/>
      </w:divBdr>
    </w:div>
    <w:div w:id="990597527">
      <w:bodyDiv w:val="1"/>
      <w:marLeft w:val="0"/>
      <w:marRight w:val="0"/>
      <w:marTop w:val="0"/>
      <w:marBottom w:val="0"/>
      <w:divBdr>
        <w:top w:val="none" w:sz="0" w:space="0" w:color="auto"/>
        <w:left w:val="none" w:sz="0" w:space="0" w:color="auto"/>
        <w:bottom w:val="none" w:sz="0" w:space="0" w:color="auto"/>
        <w:right w:val="none" w:sz="0" w:space="0" w:color="auto"/>
      </w:divBdr>
    </w:div>
    <w:div w:id="1002390351">
      <w:bodyDiv w:val="1"/>
      <w:marLeft w:val="0"/>
      <w:marRight w:val="0"/>
      <w:marTop w:val="0"/>
      <w:marBottom w:val="0"/>
      <w:divBdr>
        <w:top w:val="none" w:sz="0" w:space="0" w:color="auto"/>
        <w:left w:val="none" w:sz="0" w:space="0" w:color="auto"/>
        <w:bottom w:val="none" w:sz="0" w:space="0" w:color="auto"/>
        <w:right w:val="none" w:sz="0" w:space="0" w:color="auto"/>
      </w:divBdr>
    </w:div>
    <w:div w:id="1064373328">
      <w:bodyDiv w:val="1"/>
      <w:marLeft w:val="0"/>
      <w:marRight w:val="0"/>
      <w:marTop w:val="0"/>
      <w:marBottom w:val="0"/>
      <w:divBdr>
        <w:top w:val="none" w:sz="0" w:space="0" w:color="auto"/>
        <w:left w:val="none" w:sz="0" w:space="0" w:color="auto"/>
        <w:bottom w:val="none" w:sz="0" w:space="0" w:color="auto"/>
        <w:right w:val="none" w:sz="0" w:space="0" w:color="auto"/>
      </w:divBdr>
    </w:div>
    <w:div w:id="1097673655">
      <w:bodyDiv w:val="1"/>
      <w:marLeft w:val="0"/>
      <w:marRight w:val="0"/>
      <w:marTop w:val="0"/>
      <w:marBottom w:val="0"/>
      <w:divBdr>
        <w:top w:val="none" w:sz="0" w:space="0" w:color="auto"/>
        <w:left w:val="none" w:sz="0" w:space="0" w:color="auto"/>
        <w:bottom w:val="none" w:sz="0" w:space="0" w:color="auto"/>
        <w:right w:val="none" w:sz="0" w:space="0" w:color="auto"/>
      </w:divBdr>
    </w:div>
    <w:div w:id="1158107659">
      <w:bodyDiv w:val="1"/>
      <w:marLeft w:val="0"/>
      <w:marRight w:val="0"/>
      <w:marTop w:val="0"/>
      <w:marBottom w:val="0"/>
      <w:divBdr>
        <w:top w:val="none" w:sz="0" w:space="0" w:color="auto"/>
        <w:left w:val="none" w:sz="0" w:space="0" w:color="auto"/>
        <w:bottom w:val="none" w:sz="0" w:space="0" w:color="auto"/>
        <w:right w:val="none" w:sz="0" w:space="0" w:color="auto"/>
      </w:divBdr>
    </w:div>
    <w:div w:id="1203522728">
      <w:bodyDiv w:val="1"/>
      <w:marLeft w:val="0"/>
      <w:marRight w:val="0"/>
      <w:marTop w:val="0"/>
      <w:marBottom w:val="0"/>
      <w:divBdr>
        <w:top w:val="none" w:sz="0" w:space="0" w:color="auto"/>
        <w:left w:val="none" w:sz="0" w:space="0" w:color="auto"/>
        <w:bottom w:val="none" w:sz="0" w:space="0" w:color="auto"/>
        <w:right w:val="none" w:sz="0" w:space="0" w:color="auto"/>
      </w:divBdr>
    </w:div>
    <w:div w:id="1266696054">
      <w:bodyDiv w:val="1"/>
      <w:marLeft w:val="0"/>
      <w:marRight w:val="0"/>
      <w:marTop w:val="0"/>
      <w:marBottom w:val="0"/>
      <w:divBdr>
        <w:top w:val="none" w:sz="0" w:space="0" w:color="auto"/>
        <w:left w:val="none" w:sz="0" w:space="0" w:color="auto"/>
        <w:bottom w:val="none" w:sz="0" w:space="0" w:color="auto"/>
        <w:right w:val="none" w:sz="0" w:space="0" w:color="auto"/>
      </w:divBdr>
    </w:div>
    <w:div w:id="1309475110">
      <w:bodyDiv w:val="1"/>
      <w:marLeft w:val="0"/>
      <w:marRight w:val="0"/>
      <w:marTop w:val="0"/>
      <w:marBottom w:val="0"/>
      <w:divBdr>
        <w:top w:val="none" w:sz="0" w:space="0" w:color="auto"/>
        <w:left w:val="none" w:sz="0" w:space="0" w:color="auto"/>
        <w:bottom w:val="none" w:sz="0" w:space="0" w:color="auto"/>
        <w:right w:val="none" w:sz="0" w:space="0" w:color="auto"/>
      </w:divBdr>
    </w:div>
    <w:div w:id="1460219068">
      <w:bodyDiv w:val="1"/>
      <w:marLeft w:val="0"/>
      <w:marRight w:val="0"/>
      <w:marTop w:val="0"/>
      <w:marBottom w:val="0"/>
      <w:divBdr>
        <w:top w:val="none" w:sz="0" w:space="0" w:color="auto"/>
        <w:left w:val="none" w:sz="0" w:space="0" w:color="auto"/>
        <w:bottom w:val="none" w:sz="0" w:space="0" w:color="auto"/>
        <w:right w:val="none" w:sz="0" w:space="0" w:color="auto"/>
      </w:divBdr>
    </w:div>
    <w:div w:id="1464274674">
      <w:bodyDiv w:val="1"/>
      <w:marLeft w:val="0"/>
      <w:marRight w:val="0"/>
      <w:marTop w:val="0"/>
      <w:marBottom w:val="0"/>
      <w:divBdr>
        <w:top w:val="none" w:sz="0" w:space="0" w:color="auto"/>
        <w:left w:val="none" w:sz="0" w:space="0" w:color="auto"/>
        <w:bottom w:val="none" w:sz="0" w:space="0" w:color="auto"/>
        <w:right w:val="none" w:sz="0" w:space="0" w:color="auto"/>
      </w:divBdr>
    </w:div>
    <w:div w:id="1528249918">
      <w:bodyDiv w:val="1"/>
      <w:marLeft w:val="0"/>
      <w:marRight w:val="0"/>
      <w:marTop w:val="0"/>
      <w:marBottom w:val="0"/>
      <w:divBdr>
        <w:top w:val="none" w:sz="0" w:space="0" w:color="auto"/>
        <w:left w:val="none" w:sz="0" w:space="0" w:color="auto"/>
        <w:bottom w:val="none" w:sz="0" w:space="0" w:color="auto"/>
        <w:right w:val="none" w:sz="0" w:space="0" w:color="auto"/>
      </w:divBdr>
    </w:div>
    <w:div w:id="1544630060">
      <w:bodyDiv w:val="1"/>
      <w:marLeft w:val="0"/>
      <w:marRight w:val="0"/>
      <w:marTop w:val="0"/>
      <w:marBottom w:val="0"/>
      <w:divBdr>
        <w:top w:val="none" w:sz="0" w:space="0" w:color="auto"/>
        <w:left w:val="none" w:sz="0" w:space="0" w:color="auto"/>
        <w:bottom w:val="none" w:sz="0" w:space="0" w:color="auto"/>
        <w:right w:val="none" w:sz="0" w:space="0" w:color="auto"/>
      </w:divBdr>
    </w:div>
    <w:div w:id="1561015499">
      <w:bodyDiv w:val="1"/>
      <w:marLeft w:val="0"/>
      <w:marRight w:val="0"/>
      <w:marTop w:val="0"/>
      <w:marBottom w:val="0"/>
      <w:divBdr>
        <w:top w:val="none" w:sz="0" w:space="0" w:color="auto"/>
        <w:left w:val="none" w:sz="0" w:space="0" w:color="auto"/>
        <w:bottom w:val="none" w:sz="0" w:space="0" w:color="auto"/>
        <w:right w:val="none" w:sz="0" w:space="0" w:color="auto"/>
      </w:divBdr>
    </w:div>
    <w:div w:id="1571426098">
      <w:bodyDiv w:val="1"/>
      <w:marLeft w:val="0"/>
      <w:marRight w:val="0"/>
      <w:marTop w:val="0"/>
      <w:marBottom w:val="0"/>
      <w:divBdr>
        <w:top w:val="none" w:sz="0" w:space="0" w:color="auto"/>
        <w:left w:val="none" w:sz="0" w:space="0" w:color="auto"/>
        <w:bottom w:val="none" w:sz="0" w:space="0" w:color="auto"/>
        <w:right w:val="none" w:sz="0" w:space="0" w:color="auto"/>
      </w:divBdr>
    </w:div>
    <w:div w:id="1571621223">
      <w:bodyDiv w:val="1"/>
      <w:marLeft w:val="0"/>
      <w:marRight w:val="0"/>
      <w:marTop w:val="0"/>
      <w:marBottom w:val="0"/>
      <w:divBdr>
        <w:top w:val="none" w:sz="0" w:space="0" w:color="auto"/>
        <w:left w:val="none" w:sz="0" w:space="0" w:color="auto"/>
        <w:bottom w:val="none" w:sz="0" w:space="0" w:color="auto"/>
        <w:right w:val="none" w:sz="0" w:space="0" w:color="auto"/>
      </w:divBdr>
    </w:div>
    <w:div w:id="1581908671">
      <w:bodyDiv w:val="1"/>
      <w:marLeft w:val="0"/>
      <w:marRight w:val="0"/>
      <w:marTop w:val="0"/>
      <w:marBottom w:val="0"/>
      <w:divBdr>
        <w:top w:val="none" w:sz="0" w:space="0" w:color="auto"/>
        <w:left w:val="none" w:sz="0" w:space="0" w:color="auto"/>
        <w:bottom w:val="none" w:sz="0" w:space="0" w:color="auto"/>
        <w:right w:val="none" w:sz="0" w:space="0" w:color="auto"/>
      </w:divBdr>
    </w:div>
    <w:div w:id="1588341532">
      <w:bodyDiv w:val="1"/>
      <w:marLeft w:val="0"/>
      <w:marRight w:val="0"/>
      <w:marTop w:val="0"/>
      <w:marBottom w:val="0"/>
      <w:divBdr>
        <w:top w:val="none" w:sz="0" w:space="0" w:color="auto"/>
        <w:left w:val="none" w:sz="0" w:space="0" w:color="auto"/>
        <w:bottom w:val="none" w:sz="0" w:space="0" w:color="auto"/>
        <w:right w:val="none" w:sz="0" w:space="0" w:color="auto"/>
      </w:divBdr>
    </w:div>
    <w:div w:id="1613898722">
      <w:bodyDiv w:val="1"/>
      <w:marLeft w:val="0"/>
      <w:marRight w:val="0"/>
      <w:marTop w:val="0"/>
      <w:marBottom w:val="0"/>
      <w:divBdr>
        <w:top w:val="none" w:sz="0" w:space="0" w:color="auto"/>
        <w:left w:val="none" w:sz="0" w:space="0" w:color="auto"/>
        <w:bottom w:val="none" w:sz="0" w:space="0" w:color="auto"/>
        <w:right w:val="none" w:sz="0" w:space="0" w:color="auto"/>
      </w:divBdr>
    </w:div>
    <w:div w:id="1620641281">
      <w:bodyDiv w:val="1"/>
      <w:marLeft w:val="0"/>
      <w:marRight w:val="0"/>
      <w:marTop w:val="0"/>
      <w:marBottom w:val="0"/>
      <w:divBdr>
        <w:top w:val="none" w:sz="0" w:space="0" w:color="auto"/>
        <w:left w:val="none" w:sz="0" w:space="0" w:color="auto"/>
        <w:bottom w:val="none" w:sz="0" w:space="0" w:color="auto"/>
        <w:right w:val="none" w:sz="0" w:space="0" w:color="auto"/>
      </w:divBdr>
    </w:div>
    <w:div w:id="1659654828">
      <w:bodyDiv w:val="1"/>
      <w:marLeft w:val="0"/>
      <w:marRight w:val="0"/>
      <w:marTop w:val="0"/>
      <w:marBottom w:val="0"/>
      <w:divBdr>
        <w:top w:val="none" w:sz="0" w:space="0" w:color="auto"/>
        <w:left w:val="none" w:sz="0" w:space="0" w:color="auto"/>
        <w:bottom w:val="none" w:sz="0" w:space="0" w:color="auto"/>
        <w:right w:val="none" w:sz="0" w:space="0" w:color="auto"/>
      </w:divBdr>
    </w:div>
    <w:div w:id="1734353989">
      <w:bodyDiv w:val="1"/>
      <w:marLeft w:val="0"/>
      <w:marRight w:val="0"/>
      <w:marTop w:val="0"/>
      <w:marBottom w:val="0"/>
      <w:divBdr>
        <w:top w:val="none" w:sz="0" w:space="0" w:color="auto"/>
        <w:left w:val="none" w:sz="0" w:space="0" w:color="auto"/>
        <w:bottom w:val="none" w:sz="0" w:space="0" w:color="auto"/>
        <w:right w:val="none" w:sz="0" w:space="0" w:color="auto"/>
      </w:divBdr>
    </w:div>
    <w:div w:id="1800538450">
      <w:bodyDiv w:val="1"/>
      <w:marLeft w:val="0"/>
      <w:marRight w:val="0"/>
      <w:marTop w:val="0"/>
      <w:marBottom w:val="0"/>
      <w:divBdr>
        <w:top w:val="none" w:sz="0" w:space="0" w:color="auto"/>
        <w:left w:val="none" w:sz="0" w:space="0" w:color="auto"/>
        <w:bottom w:val="none" w:sz="0" w:space="0" w:color="auto"/>
        <w:right w:val="none" w:sz="0" w:space="0" w:color="auto"/>
      </w:divBdr>
    </w:div>
    <w:div w:id="1802117872">
      <w:bodyDiv w:val="1"/>
      <w:marLeft w:val="0"/>
      <w:marRight w:val="0"/>
      <w:marTop w:val="0"/>
      <w:marBottom w:val="0"/>
      <w:divBdr>
        <w:top w:val="none" w:sz="0" w:space="0" w:color="auto"/>
        <w:left w:val="none" w:sz="0" w:space="0" w:color="auto"/>
        <w:bottom w:val="none" w:sz="0" w:space="0" w:color="auto"/>
        <w:right w:val="none" w:sz="0" w:space="0" w:color="auto"/>
      </w:divBdr>
    </w:div>
    <w:div w:id="1812284982">
      <w:bodyDiv w:val="1"/>
      <w:marLeft w:val="0"/>
      <w:marRight w:val="0"/>
      <w:marTop w:val="0"/>
      <w:marBottom w:val="0"/>
      <w:divBdr>
        <w:top w:val="none" w:sz="0" w:space="0" w:color="auto"/>
        <w:left w:val="none" w:sz="0" w:space="0" w:color="auto"/>
        <w:bottom w:val="none" w:sz="0" w:space="0" w:color="auto"/>
        <w:right w:val="none" w:sz="0" w:space="0" w:color="auto"/>
      </w:divBdr>
    </w:div>
    <w:div w:id="1832911242">
      <w:bodyDiv w:val="1"/>
      <w:marLeft w:val="0"/>
      <w:marRight w:val="0"/>
      <w:marTop w:val="0"/>
      <w:marBottom w:val="0"/>
      <w:divBdr>
        <w:top w:val="none" w:sz="0" w:space="0" w:color="auto"/>
        <w:left w:val="none" w:sz="0" w:space="0" w:color="auto"/>
        <w:bottom w:val="none" w:sz="0" w:space="0" w:color="auto"/>
        <w:right w:val="none" w:sz="0" w:space="0" w:color="auto"/>
      </w:divBdr>
    </w:div>
    <w:div w:id="1833646091">
      <w:bodyDiv w:val="1"/>
      <w:marLeft w:val="0"/>
      <w:marRight w:val="0"/>
      <w:marTop w:val="0"/>
      <w:marBottom w:val="0"/>
      <w:divBdr>
        <w:top w:val="none" w:sz="0" w:space="0" w:color="auto"/>
        <w:left w:val="none" w:sz="0" w:space="0" w:color="auto"/>
        <w:bottom w:val="none" w:sz="0" w:space="0" w:color="auto"/>
        <w:right w:val="none" w:sz="0" w:space="0" w:color="auto"/>
      </w:divBdr>
    </w:div>
    <w:div w:id="1988821900">
      <w:bodyDiv w:val="1"/>
      <w:marLeft w:val="0"/>
      <w:marRight w:val="0"/>
      <w:marTop w:val="0"/>
      <w:marBottom w:val="0"/>
      <w:divBdr>
        <w:top w:val="none" w:sz="0" w:space="0" w:color="auto"/>
        <w:left w:val="none" w:sz="0" w:space="0" w:color="auto"/>
        <w:bottom w:val="none" w:sz="0" w:space="0" w:color="auto"/>
        <w:right w:val="none" w:sz="0" w:space="0" w:color="auto"/>
      </w:divBdr>
    </w:div>
    <w:div w:id="1992058032">
      <w:bodyDiv w:val="1"/>
      <w:marLeft w:val="0"/>
      <w:marRight w:val="0"/>
      <w:marTop w:val="0"/>
      <w:marBottom w:val="0"/>
      <w:divBdr>
        <w:top w:val="none" w:sz="0" w:space="0" w:color="auto"/>
        <w:left w:val="none" w:sz="0" w:space="0" w:color="auto"/>
        <w:bottom w:val="none" w:sz="0" w:space="0" w:color="auto"/>
        <w:right w:val="none" w:sz="0" w:space="0" w:color="auto"/>
      </w:divBdr>
    </w:div>
    <w:div w:id="2034262092">
      <w:bodyDiv w:val="1"/>
      <w:marLeft w:val="0"/>
      <w:marRight w:val="0"/>
      <w:marTop w:val="0"/>
      <w:marBottom w:val="0"/>
      <w:divBdr>
        <w:top w:val="none" w:sz="0" w:space="0" w:color="auto"/>
        <w:left w:val="none" w:sz="0" w:space="0" w:color="auto"/>
        <w:bottom w:val="none" w:sz="0" w:space="0" w:color="auto"/>
        <w:right w:val="none" w:sz="0" w:space="0" w:color="auto"/>
      </w:divBdr>
    </w:div>
    <w:div w:id="2101831047">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0" Type="http://schemas.openxmlformats.org/officeDocument/2006/relationships/hyperlink" Target="https://es.wikipedia.org/wiki/Lenguaje_de_marcado" TargetMode="External"/><Relationship Id="rId11" Type="http://schemas.openxmlformats.org/officeDocument/2006/relationships/hyperlink" Target="https://es.wikipedia.org/wiki/P%C3%A1gina_web" TargetMode="External"/><Relationship Id="rId12" Type="http://schemas.openxmlformats.org/officeDocument/2006/relationships/hyperlink" Target="https://es.wikipedia.org/wiki/World_Wide_Web_Consortium" TargetMode="External"/><Relationship Id="rId13" Type="http://schemas.openxmlformats.org/officeDocument/2006/relationships/hyperlink" Target="https://es.wikipedia.org/wiki/W3C" TargetMode="External"/><Relationship Id="rId14" Type="http://schemas.openxmlformats.org/officeDocument/2006/relationships/hyperlink" Target="https://es.wikipedia.org/wiki/World_Wide_Web" TargetMode="External"/><Relationship Id="rId15" Type="http://schemas.openxmlformats.org/officeDocument/2006/relationships/hyperlink" Target="https://es.wikipedia.org/wiki/HTML" TargetMode="External"/><Relationship Id="rId16" Type="http://schemas.openxmlformats.org/officeDocument/2006/relationships/hyperlink" Target="https://es.wikipedia.org/wiki/Script" TargetMode="External"/><Relationship Id="rId17" Type="http://schemas.openxmlformats.org/officeDocument/2006/relationships/hyperlink" Target="https://developer.mozilla.org/es/docs/HTML" TargetMode="External"/><Relationship Id="rId18" Type="http://schemas.openxmlformats.org/officeDocument/2006/relationships/hyperlink" Target="https://developer.mozilla.org/es/docs/XML" TargetMode="External"/><Relationship Id="rId19" Type="http://schemas.openxmlformats.org/officeDocument/2006/relationships/hyperlink" Target="https://developer.mozilla.org/es/docs/XML" TargetMode="External"/><Relationship Id="rId60" Type="http://schemas.openxmlformats.org/officeDocument/2006/relationships/image" Target="media/image5.png"/><Relationship Id="rId61" Type="http://schemas.openxmlformats.org/officeDocument/2006/relationships/image" Target="media/image6.png"/><Relationship Id="rId62" Type="http://schemas.openxmlformats.org/officeDocument/2006/relationships/image" Target="media/image7.png"/><Relationship Id="rId63" Type="http://schemas.microsoft.com/office/2007/relationships/hdphoto" Target="media/hdphoto1.wdp"/><Relationship Id="rId64" Type="http://schemas.openxmlformats.org/officeDocument/2006/relationships/image" Target="media/image8.png"/><Relationship Id="rId65" Type="http://schemas.openxmlformats.org/officeDocument/2006/relationships/image" Target="media/image9.png"/><Relationship Id="rId66" Type="http://schemas.openxmlformats.org/officeDocument/2006/relationships/image" Target="media/image10.png"/><Relationship Id="rId67" Type="http://schemas.openxmlformats.org/officeDocument/2006/relationships/image" Target="media/image11.png"/><Relationship Id="rId68" Type="http://schemas.openxmlformats.org/officeDocument/2006/relationships/image" Target="media/image12.png"/><Relationship Id="rId69" Type="http://schemas.openxmlformats.org/officeDocument/2006/relationships/image" Target="media/image13.png"/><Relationship Id="rId120" Type="http://schemas.openxmlformats.org/officeDocument/2006/relationships/hyperlink" Target="https://es.wikipedia.org/wiki/HTML" TargetMode="External"/><Relationship Id="rId121" Type="http://schemas.openxmlformats.org/officeDocument/2006/relationships/hyperlink" Target="https://es.wikipedia.org/wiki/Hoja_de_estilos_en_cascada" TargetMode="External"/><Relationship Id="rId122" Type="http://schemas.openxmlformats.org/officeDocument/2006/relationships/hyperlink" Target="https://es.wikipedia.org/wiki/SQLite" TargetMode="External"/><Relationship Id="rId123" Type="http://schemas.openxmlformats.org/officeDocument/2006/relationships/hyperlink" Target="https://es.wikipedia.org/wiki/Base_de_datos" TargetMode="External"/><Relationship Id="rId124" Type="http://schemas.openxmlformats.org/officeDocument/2006/relationships/hyperlink" Target="https://es.wikipedia.org/wiki/ACID" TargetMode="External"/><Relationship Id="rId125" Type="http://schemas.openxmlformats.org/officeDocument/2006/relationships/footer" Target="footer1.xml"/><Relationship Id="rId126" Type="http://schemas.openxmlformats.org/officeDocument/2006/relationships/footer" Target="footer2.xml"/><Relationship Id="rId127" Type="http://schemas.openxmlformats.org/officeDocument/2006/relationships/fontTable" Target="fontTable.xml"/><Relationship Id="rId128" Type="http://schemas.openxmlformats.org/officeDocument/2006/relationships/theme" Target="theme/theme1.xml"/><Relationship Id="rId40" Type="http://schemas.openxmlformats.org/officeDocument/2006/relationships/hyperlink" Target="https://es.wikipedia.org/wiki/Aplicaci%C3%B3n_inform%C3%A1tica" TargetMode="External"/><Relationship Id="rId41" Type="http://schemas.openxmlformats.org/officeDocument/2006/relationships/hyperlink" Target="https://es.wikipedia.org/wiki/World_Wide_Web" TargetMode="External"/><Relationship Id="rId42" Type="http://schemas.openxmlformats.org/officeDocument/2006/relationships/hyperlink" Target="https://es.wikipedia.org/wiki/PDF" TargetMode="External"/><Relationship Id="rId90" Type="http://schemas.openxmlformats.org/officeDocument/2006/relationships/image" Target="media/image34.png"/><Relationship Id="rId91" Type="http://schemas.openxmlformats.org/officeDocument/2006/relationships/image" Target="media/image35.png"/><Relationship Id="rId92" Type="http://schemas.openxmlformats.org/officeDocument/2006/relationships/image" Target="media/image36.png"/><Relationship Id="rId93" Type="http://schemas.openxmlformats.org/officeDocument/2006/relationships/image" Target="media/image37.png"/><Relationship Id="rId94" Type="http://schemas.openxmlformats.org/officeDocument/2006/relationships/image" Target="media/image38.png"/><Relationship Id="rId95" Type="http://schemas.openxmlformats.org/officeDocument/2006/relationships/image" Target="media/image39.png"/><Relationship Id="rId96" Type="http://schemas.openxmlformats.org/officeDocument/2006/relationships/image" Target="media/image40.png"/><Relationship Id="rId101" Type="http://schemas.openxmlformats.org/officeDocument/2006/relationships/image" Target="media/image45.png"/><Relationship Id="rId102" Type="http://schemas.openxmlformats.org/officeDocument/2006/relationships/image" Target="media/image46.png"/><Relationship Id="rId103" Type="http://schemas.openxmlformats.org/officeDocument/2006/relationships/image" Target="media/image47.png"/><Relationship Id="rId104" Type="http://schemas.openxmlformats.org/officeDocument/2006/relationships/image" Target="media/image48.png"/><Relationship Id="rId105" Type="http://schemas.openxmlformats.org/officeDocument/2006/relationships/image" Target="media/image49.png"/><Relationship Id="rId106" Type="http://schemas.openxmlformats.org/officeDocument/2006/relationships/image" Target="media/image50.png"/><Relationship Id="rId107" Type="http://schemas.openxmlformats.org/officeDocument/2006/relationships/image" Target="media/image51.png"/><Relationship Id="rId108" Type="http://schemas.openxmlformats.org/officeDocument/2006/relationships/image" Target="media/image52.png"/><Relationship Id="rId109" Type="http://schemas.openxmlformats.org/officeDocument/2006/relationships/image" Target="media/image53.png"/><Relationship Id="rId97" Type="http://schemas.openxmlformats.org/officeDocument/2006/relationships/image" Target="media/image41.png"/><Relationship Id="rId98" Type="http://schemas.openxmlformats.org/officeDocument/2006/relationships/image" Target="media/image42.png"/><Relationship Id="rId99" Type="http://schemas.openxmlformats.org/officeDocument/2006/relationships/image" Target="media/image43.png"/><Relationship Id="rId43" Type="http://schemas.openxmlformats.org/officeDocument/2006/relationships/hyperlink" Target="https://es.wikipedia.org/wiki/Widget" TargetMode="External"/><Relationship Id="rId44" Type="http://schemas.openxmlformats.org/officeDocument/2006/relationships/hyperlink" Target="https://es.wikipedia.org/wiki/Inform%C3%A1tica" TargetMode="External"/><Relationship Id="rId45" Type="http://schemas.openxmlformats.org/officeDocument/2006/relationships/hyperlink" Target="https://es.wikipedia.org/wiki/Electr%C3%B3nica" TargetMode="External"/><Relationship Id="rId46" Type="http://schemas.openxmlformats.org/officeDocument/2006/relationships/hyperlink" Target="https://es.wikipedia.org/wiki/Programa_inform%C3%A1tico" TargetMode="External"/><Relationship Id="rId47" Type="http://schemas.openxmlformats.org/officeDocument/2006/relationships/hyperlink" Target="https://es.wikipedia.org/wiki/Sistema_de_gesti%C3%B3n_de_bases_de_datos" TargetMode="External"/><Relationship Id="rId48" Type="http://schemas.openxmlformats.org/officeDocument/2006/relationships/image" Target="media/image2.png"/><Relationship Id="rId49" Type="http://schemas.openxmlformats.org/officeDocument/2006/relationships/hyperlink" Target="https://es.wikipedia.org/wiki/Base_de_datos_relacional" TargetMode="External"/><Relationship Id="rId100" Type="http://schemas.openxmlformats.org/officeDocument/2006/relationships/image" Target="media/image44.png"/><Relationship Id="rId20" Type="http://schemas.openxmlformats.org/officeDocument/2006/relationships/hyperlink" Target="https://developer.mozilla.org/es/docs/XHTML" TargetMode="External"/><Relationship Id="rId21" Type="http://schemas.openxmlformats.org/officeDocument/2006/relationships/hyperlink" Target="https://developer.mozilla.org/es/docs/SVG" TargetMode="External"/><Relationship Id="rId22" Type="http://schemas.openxmlformats.org/officeDocument/2006/relationships/hyperlink" Target="http://www.w3.org/Style/CSS/" TargetMode="External"/><Relationship Id="rId70" Type="http://schemas.openxmlformats.org/officeDocument/2006/relationships/image" Target="media/image14.png"/><Relationship Id="rId71" Type="http://schemas.openxmlformats.org/officeDocument/2006/relationships/image" Target="media/image15.png"/><Relationship Id="rId72" Type="http://schemas.openxmlformats.org/officeDocument/2006/relationships/image" Target="media/image16.png"/><Relationship Id="rId73" Type="http://schemas.openxmlformats.org/officeDocument/2006/relationships/image" Target="media/image17.png"/><Relationship Id="rId74" Type="http://schemas.openxmlformats.org/officeDocument/2006/relationships/image" Target="media/image18.png"/><Relationship Id="rId75" Type="http://schemas.openxmlformats.org/officeDocument/2006/relationships/image" Target="media/image19.png"/><Relationship Id="rId76" Type="http://schemas.openxmlformats.org/officeDocument/2006/relationships/image" Target="media/image20.png"/><Relationship Id="rId77" Type="http://schemas.openxmlformats.org/officeDocument/2006/relationships/image" Target="media/image21.png"/><Relationship Id="rId78" Type="http://schemas.openxmlformats.org/officeDocument/2006/relationships/image" Target="media/image22.png"/><Relationship Id="rId79" Type="http://schemas.openxmlformats.org/officeDocument/2006/relationships/image" Target="media/image23.png"/><Relationship Id="rId23" Type="http://schemas.openxmlformats.org/officeDocument/2006/relationships/hyperlink" Target="https://es.wikipedia.org/wiki/ECMAScript" TargetMode="External"/><Relationship Id="rId24" Type="http://schemas.openxmlformats.org/officeDocument/2006/relationships/hyperlink" Target="https://es.wikipedia.org/wiki/I/O" TargetMode="External"/><Relationship Id="rId25" Type="http://schemas.openxmlformats.org/officeDocument/2006/relationships/hyperlink" Target="https://es.wikipedia.org/wiki/Programaci%C3%B3n_dirigida_por_eventos" TargetMode="External"/><Relationship Id="rId26" Type="http://schemas.openxmlformats.org/officeDocument/2006/relationships/hyperlink" Target="https://es.wikipedia.org/wiki/V8_(motor_JavaScript)" TargetMode="External"/><Relationship Id="rId27" Type="http://schemas.openxmlformats.org/officeDocument/2006/relationships/hyperlink" Target="https://es.wikipedia.org/wiki/Servidor_web" TargetMode="External"/><Relationship Id="rId28" Type="http://schemas.openxmlformats.org/officeDocument/2006/relationships/image" Target="media/image1.png"/><Relationship Id="rId29" Type="http://schemas.openxmlformats.org/officeDocument/2006/relationships/hyperlink" Target="https://es.wikipedia.org/wiki/Lenguaje_de_programaci%C3%B3n"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comments" Target="comments.xml"/><Relationship Id="rId50" Type="http://schemas.openxmlformats.org/officeDocument/2006/relationships/hyperlink" Target="https://es.wikipedia.org/wiki/ACID" TargetMode="External"/><Relationship Id="rId51" Type="http://schemas.openxmlformats.org/officeDocument/2006/relationships/hyperlink" Target="https://es.wikipedia.org/w/index.php?title=D._Richard_Hipp&amp;action=edit&amp;redlink=1" TargetMode="External"/><Relationship Id="rId52" Type="http://schemas.openxmlformats.org/officeDocument/2006/relationships/hyperlink" Target="https://es.wikipedia.org/wiki/Transacci%C3%B3n_de_base_de_datos" TargetMode="External"/><Relationship Id="rId53" Type="http://schemas.openxmlformats.org/officeDocument/2006/relationships/hyperlink" Target="https://es.wikipedia.org/wiki/SGBD" TargetMode="External"/><Relationship Id="rId54" Type="http://schemas.openxmlformats.org/officeDocument/2006/relationships/hyperlink" Target="https://es.wikipedia.org/wiki/Atomicidad" TargetMode="External"/><Relationship Id="rId55" Type="http://schemas.openxmlformats.org/officeDocument/2006/relationships/hyperlink" Target="https://es.wikipedia.org/wiki/Consistencia_de_datos" TargetMode="External"/><Relationship Id="rId56" Type="http://schemas.openxmlformats.org/officeDocument/2006/relationships/hyperlink" Target="https://es.wikipedia.org/wiki/Aislamiento_(ACID)" TargetMode="External"/><Relationship Id="rId57" Type="http://schemas.openxmlformats.org/officeDocument/2006/relationships/hyperlink" Target="https://es.wikipedia.org/wiki/Datos_persistentes" TargetMode="External"/><Relationship Id="rId58" Type="http://schemas.openxmlformats.org/officeDocument/2006/relationships/image" Target="media/image3.jpeg"/><Relationship Id="rId59" Type="http://schemas.openxmlformats.org/officeDocument/2006/relationships/image" Target="media/image4.png"/><Relationship Id="rId110" Type="http://schemas.openxmlformats.org/officeDocument/2006/relationships/image" Target="media/image54.png"/><Relationship Id="rId111" Type="http://schemas.openxmlformats.org/officeDocument/2006/relationships/image" Target="media/image55.png"/><Relationship Id="rId112" Type="http://schemas.openxmlformats.org/officeDocument/2006/relationships/image" Target="media/image56.png"/><Relationship Id="rId113" Type="http://schemas.openxmlformats.org/officeDocument/2006/relationships/image" Target="media/image57.png"/><Relationship Id="rId114" Type="http://schemas.openxmlformats.org/officeDocument/2006/relationships/image" Target="media/image58.png"/><Relationship Id="rId115" Type="http://schemas.openxmlformats.org/officeDocument/2006/relationships/image" Target="media/image59.png"/><Relationship Id="rId116" Type="http://schemas.openxmlformats.org/officeDocument/2006/relationships/image" Target="media/image60.png"/><Relationship Id="rId117" Type="http://schemas.openxmlformats.org/officeDocument/2006/relationships/hyperlink" Target="https://en.wikipedia.org/wiki/Socket.IO" TargetMode="External"/><Relationship Id="rId118" Type="http://schemas.openxmlformats.org/officeDocument/2006/relationships/hyperlink" Target="https://es.wikipedia.org/wiki/JavaScript" TargetMode="External"/><Relationship Id="rId119" Type="http://schemas.openxmlformats.org/officeDocument/2006/relationships/hyperlink" Target="https://es.wikipedia.org/wiki/Node.js" TargetMode="External"/><Relationship Id="rId30" Type="http://schemas.openxmlformats.org/officeDocument/2006/relationships/hyperlink" Target="https://es.wikipedia.org/wiki/Int%C3%A9rprete_(inform%C3%A1tica)" TargetMode="External"/><Relationship Id="rId31" Type="http://schemas.openxmlformats.org/officeDocument/2006/relationships/hyperlink" Target="https://es.wikipedia.org/wiki/ECMAScript" TargetMode="External"/><Relationship Id="rId32" Type="http://schemas.openxmlformats.org/officeDocument/2006/relationships/hyperlink" Target="https://es.wikipedia.org/wiki/Programaci%C3%B3n_orientada_a_objetos" TargetMode="External"/><Relationship Id="rId33" Type="http://schemas.openxmlformats.org/officeDocument/2006/relationships/hyperlink" Target="https://es.wikipedia.org/wiki/Programaci%C3%B3n_basada_en_prototipos" TargetMode="External"/><Relationship Id="rId34" Type="http://schemas.openxmlformats.org/officeDocument/2006/relationships/hyperlink" Target="https://es.wikipedia.org/wiki/Programaci%C3%B3n_imperativa" TargetMode="External"/><Relationship Id="rId35" Type="http://schemas.openxmlformats.org/officeDocument/2006/relationships/hyperlink" Target="https://es.wikipedia.org/wiki/Lado_del_cliente" TargetMode="External"/><Relationship Id="rId36" Type="http://schemas.openxmlformats.org/officeDocument/2006/relationships/hyperlink" Target="https://es.wikipedia.org/wiki/Navegador_web" TargetMode="External"/><Relationship Id="rId37" Type="http://schemas.openxmlformats.org/officeDocument/2006/relationships/hyperlink" Target="https://es.wikipedia.org/wiki/Interfaz_de_usuario" TargetMode="External"/><Relationship Id="rId38" Type="http://schemas.openxmlformats.org/officeDocument/2006/relationships/hyperlink" Target="https://es.wikipedia.org/wiki/P%C3%A1gina_web" TargetMode="External"/><Relationship Id="rId39" Type="http://schemas.openxmlformats.org/officeDocument/2006/relationships/hyperlink" Target="https://es.wikipedia.org/wiki/Script_del_lado_del_servidor" TargetMode="External"/><Relationship Id="rId80" Type="http://schemas.openxmlformats.org/officeDocument/2006/relationships/image" Target="media/image24.png"/><Relationship Id="rId81" Type="http://schemas.openxmlformats.org/officeDocument/2006/relationships/image" Target="media/image25.png"/><Relationship Id="rId82" Type="http://schemas.openxmlformats.org/officeDocument/2006/relationships/image" Target="media/image26.png"/><Relationship Id="rId83" Type="http://schemas.openxmlformats.org/officeDocument/2006/relationships/image" Target="media/image27.png"/><Relationship Id="rId84" Type="http://schemas.openxmlformats.org/officeDocument/2006/relationships/image" Target="media/image28.png"/><Relationship Id="rId85" Type="http://schemas.openxmlformats.org/officeDocument/2006/relationships/image" Target="media/image29.png"/><Relationship Id="rId86" Type="http://schemas.openxmlformats.org/officeDocument/2006/relationships/image" Target="media/image30.png"/><Relationship Id="rId87" Type="http://schemas.openxmlformats.org/officeDocument/2006/relationships/image" Target="media/image31.png"/><Relationship Id="rId88" Type="http://schemas.openxmlformats.org/officeDocument/2006/relationships/image" Target="media/image32.png"/><Relationship Id="rId89"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699875F-BF32-BB42-A536-538D2A5008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2086</TotalTime>
  <Pages>62</Pages>
  <Words>12451</Words>
  <Characters>70975</Characters>
  <Application>Microsoft Macintosh Word</Application>
  <DocSecurity>0</DocSecurity>
  <Lines>591</Lines>
  <Paragraphs>166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83260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Borja Gonzalez</dc:creator>
  <cp:keywords/>
  <dc:description/>
  <cp:lastModifiedBy>Borja Gonzalez</cp:lastModifiedBy>
  <cp:revision>69</cp:revision>
  <dcterms:created xsi:type="dcterms:W3CDTF">2017-09-08T08:15:00Z</dcterms:created>
  <dcterms:modified xsi:type="dcterms:W3CDTF">2017-09-27T16:58:00Z</dcterms:modified>
</cp:coreProperties>
</file>