
<file path=[Content_Types].xml><?xml version="1.0" encoding="utf-8"?>
<Types xmlns="http://schemas.openxmlformats.org/package/2006/content-types">
  <Default Extension="xml" ContentType="application/xml"/>
  <Default Extension="jpeg" ContentType="image/jpeg"/>
  <Default Extension="png" ContentType="image/png"/>
  <Default Extension="wdp" ContentType="image/vnd.ms-photo"/>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0323343" w14:textId="77777777" w:rsidR="0079781C" w:rsidRDefault="0079781C">
      <w:pPr>
        <w:pStyle w:val="CdigoFuente"/>
        <w:rPr>
          <w:ins w:id="0" w:author="Borja Gonzalez" w:date="2017-09-28T23:24:00Z"/>
          <w:rFonts w:ascii="Eras Medium ITC" w:hAnsi="Eras Medium ITC"/>
          <w:spacing w:val="-20"/>
          <w:sz w:val="36"/>
        </w:rPr>
        <w:pPrChange w:id="1" w:author="Borja Gonzalez" w:date="2017-09-28T23:29:00Z">
          <w:pPr>
            <w:pStyle w:val="CdigoFuente"/>
            <w:jc w:val="center"/>
          </w:pPr>
        </w:pPrChange>
      </w:pPr>
    </w:p>
    <w:p w14:paraId="40E56124" w14:textId="77777777" w:rsidR="0079781C" w:rsidRPr="0079781C" w:rsidRDefault="0079781C" w:rsidP="0079781C">
      <w:pPr>
        <w:pStyle w:val="CdigoFuente"/>
        <w:tabs>
          <w:tab w:val="clear" w:pos="567"/>
        </w:tabs>
        <w:jc w:val="center"/>
        <w:rPr>
          <w:ins w:id="2" w:author="Borja Gonzalez" w:date="2017-09-28T23:24:00Z"/>
          <w:rFonts w:ascii="Eras Medium ITC" w:hAnsi="Eras Medium ITC"/>
          <w:spacing w:val="-20"/>
          <w:sz w:val="32"/>
          <w:szCs w:val="32"/>
          <w:rPrChange w:id="3" w:author="Borja Gonzalez" w:date="2017-09-28T23:30:00Z">
            <w:rPr>
              <w:ins w:id="4" w:author="Borja Gonzalez" w:date="2017-09-28T23:24:00Z"/>
              <w:rFonts w:ascii="Eras Medium ITC" w:hAnsi="Eras Medium ITC"/>
              <w:spacing w:val="-20"/>
              <w:sz w:val="36"/>
            </w:rPr>
          </w:rPrChange>
        </w:rPr>
      </w:pPr>
      <w:ins w:id="5" w:author="Borja Gonzalez" w:date="2017-09-28T23:24:00Z">
        <w:r w:rsidRPr="0079781C">
          <w:rPr>
            <w:rFonts w:ascii="Eras Medium ITC" w:hAnsi="Eras Medium ITC"/>
            <w:spacing w:val="-20"/>
            <w:sz w:val="32"/>
            <w:szCs w:val="32"/>
            <w:rPrChange w:id="6" w:author="Borja Gonzalez" w:date="2017-09-28T23:30:00Z">
              <w:rPr>
                <w:rFonts w:ascii="Eras Medium ITC" w:hAnsi="Eras Medium ITC"/>
                <w:spacing w:val="-20"/>
                <w:sz w:val="36"/>
              </w:rPr>
            </w:rPrChange>
          </w:rPr>
          <w:t>UNIVERSIDAD SAN PABLO - CEU</w:t>
        </w:r>
      </w:ins>
    </w:p>
    <w:p w14:paraId="3ACC66B7" w14:textId="77777777" w:rsidR="0079781C" w:rsidRPr="0079781C" w:rsidRDefault="0079781C" w:rsidP="0079781C">
      <w:pPr>
        <w:pStyle w:val="CdigoFuente"/>
        <w:jc w:val="center"/>
        <w:rPr>
          <w:ins w:id="7" w:author="Borja Gonzalez" w:date="2017-09-28T23:24:00Z"/>
          <w:rFonts w:ascii="Eras Medium ITC" w:hAnsi="Eras Medium ITC"/>
          <w:spacing w:val="-20"/>
          <w:sz w:val="28"/>
          <w:szCs w:val="28"/>
          <w:rPrChange w:id="8" w:author="Borja Gonzalez" w:date="2017-09-28T23:27:00Z">
            <w:rPr>
              <w:ins w:id="9" w:author="Borja Gonzalez" w:date="2017-09-28T23:24:00Z"/>
              <w:rFonts w:ascii="Eras Medium ITC" w:hAnsi="Eras Medium ITC"/>
              <w:spacing w:val="-20"/>
              <w:sz w:val="34"/>
            </w:rPr>
          </w:rPrChange>
        </w:rPr>
      </w:pPr>
    </w:p>
    <w:p w14:paraId="4E8D3CA4" w14:textId="77777777" w:rsidR="0079781C" w:rsidRPr="0079781C" w:rsidRDefault="0079781C" w:rsidP="0079781C">
      <w:pPr>
        <w:pStyle w:val="CdigoFuente"/>
        <w:jc w:val="center"/>
        <w:rPr>
          <w:ins w:id="10" w:author="Borja Gonzalez" w:date="2017-09-28T23:24:00Z"/>
          <w:rFonts w:ascii="Eras Medium ITC" w:hAnsi="Eras Medium ITC"/>
          <w:spacing w:val="-20"/>
          <w:sz w:val="28"/>
          <w:szCs w:val="28"/>
          <w:rPrChange w:id="11" w:author="Borja Gonzalez" w:date="2017-09-28T23:30:00Z">
            <w:rPr>
              <w:ins w:id="12" w:author="Borja Gonzalez" w:date="2017-09-28T23:24:00Z"/>
              <w:rFonts w:ascii="Eras Medium ITC" w:hAnsi="Eras Medium ITC"/>
              <w:spacing w:val="-20"/>
              <w:sz w:val="32"/>
            </w:rPr>
          </w:rPrChange>
        </w:rPr>
      </w:pPr>
      <w:ins w:id="13" w:author="Borja Gonzalez" w:date="2017-09-28T23:24:00Z">
        <w:r w:rsidRPr="0079781C">
          <w:rPr>
            <w:rFonts w:ascii="Eras Medium ITC" w:hAnsi="Eras Medium ITC"/>
            <w:spacing w:val="-20"/>
            <w:sz w:val="28"/>
            <w:szCs w:val="28"/>
            <w:rPrChange w:id="14" w:author="Borja Gonzalez" w:date="2017-09-28T23:30:00Z">
              <w:rPr>
                <w:rFonts w:ascii="Eras Medium ITC" w:hAnsi="Eras Medium ITC"/>
                <w:spacing w:val="-20"/>
                <w:sz w:val="32"/>
              </w:rPr>
            </w:rPrChange>
          </w:rPr>
          <w:t>ESCUELA POLITÉCNICA SUPERIOR</w:t>
        </w:r>
      </w:ins>
    </w:p>
    <w:p w14:paraId="1B5C4855" w14:textId="77777777" w:rsidR="0079781C" w:rsidRDefault="0079781C" w:rsidP="0079781C">
      <w:pPr>
        <w:pStyle w:val="CdigoFuente"/>
        <w:jc w:val="center"/>
        <w:rPr>
          <w:ins w:id="15" w:author="Borja Gonzalez" w:date="2017-09-28T23:24:00Z"/>
          <w:rFonts w:ascii="Eras Medium ITC" w:hAnsi="Eras Medium ITC"/>
          <w:spacing w:val="-20"/>
          <w:sz w:val="32"/>
        </w:rPr>
      </w:pPr>
    </w:p>
    <w:p w14:paraId="3E4F95CF" w14:textId="462FC172" w:rsidR="0079781C" w:rsidRPr="0079781C" w:rsidRDefault="0079781C" w:rsidP="0079781C">
      <w:pPr>
        <w:pStyle w:val="CdigoFuente"/>
        <w:jc w:val="center"/>
        <w:rPr>
          <w:ins w:id="16" w:author="Borja Gonzalez" w:date="2017-09-28T23:24:00Z"/>
          <w:rFonts w:ascii="Eras Medium ITC" w:hAnsi="Eras Medium ITC"/>
          <w:spacing w:val="20"/>
          <w:sz w:val="28"/>
          <w:szCs w:val="28"/>
          <w:rPrChange w:id="17" w:author="Borja Gonzalez" w:date="2017-09-28T23:29:00Z">
            <w:rPr>
              <w:ins w:id="18" w:author="Borja Gonzalez" w:date="2017-09-28T23:24:00Z"/>
              <w:rFonts w:ascii="Eras Medium ITC" w:hAnsi="Eras Medium ITC"/>
              <w:spacing w:val="20"/>
              <w:sz w:val="32"/>
            </w:rPr>
          </w:rPrChange>
        </w:rPr>
      </w:pPr>
      <w:ins w:id="19" w:author="Borja Gonzalez" w:date="2017-09-28T23:24:00Z">
        <w:r w:rsidRPr="0079781C">
          <w:rPr>
            <w:rFonts w:ascii="Eras Medium ITC" w:hAnsi="Eras Medium ITC"/>
            <w:spacing w:val="-20"/>
            <w:sz w:val="28"/>
            <w:szCs w:val="28"/>
            <w:rPrChange w:id="20" w:author="Borja Gonzalez" w:date="2017-09-28T23:29:00Z">
              <w:rPr>
                <w:rFonts w:ascii="Eras Medium ITC" w:hAnsi="Eras Medium ITC"/>
                <w:spacing w:val="-20"/>
                <w:sz w:val="32"/>
              </w:rPr>
            </w:rPrChange>
          </w:rPr>
          <w:t>GRADO</w:t>
        </w:r>
      </w:ins>
      <w:ins w:id="21" w:author="Borja Gonzalez" w:date="2017-09-28T23:30:00Z">
        <w:r>
          <w:rPr>
            <w:rFonts w:ascii="Eras Medium ITC" w:hAnsi="Eras Medium ITC"/>
            <w:spacing w:val="-20"/>
            <w:sz w:val="28"/>
            <w:szCs w:val="28"/>
          </w:rPr>
          <w:t xml:space="preserve"> EN INGENIER</w:t>
        </w:r>
      </w:ins>
      <w:ins w:id="22" w:author="Borja Gonzalez" w:date="2017-09-28T23:31:00Z">
        <w:r>
          <w:rPr>
            <w:rFonts w:ascii="Eras Medium ITC" w:hAnsi="Eras Medium ITC"/>
            <w:spacing w:val="-20"/>
            <w:sz w:val="28"/>
            <w:szCs w:val="28"/>
          </w:rPr>
          <w:t>ÍA DE SISTEMAS DE TELECOMUNICACIÓN</w:t>
        </w:r>
      </w:ins>
    </w:p>
    <w:p w14:paraId="0E32F122" w14:textId="77777777" w:rsidR="0079781C" w:rsidRDefault="0079781C" w:rsidP="0079781C">
      <w:pPr>
        <w:pStyle w:val="CdigoFuente"/>
        <w:jc w:val="center"/>
        <w:rPr>
          <w:ins w:id="23" w:author="Borja Gonzalez" w:date="2017-09-28T23:24:00Z"/>
          <w:rFonts w:ascii="Eras Medium ITC" w:hAnsi="Eras Medium ITC"/>
          <w:spacing w:val="20"/>
          <w:sz w:val="44"/>
        </w:rPr>
      </w:pPr>
    </w:p>
    <w:p w14:paraId="53594B0A" w14:textId="77777777" w:rsidR="0079781C" w:rsidRDefault="0079781C" w:rsidP="0079781C">
      <w:pPr>
        <w:pStyle w:val="CdigoFuente"/>
        <w:jc w:val="center"/>
        <w:rPr>
          <w:ins w:id="24" w:author="Borja Gonzalez" w:date="2017-09-28T23:24:00Z"/>
          <w:rFonts w:ascii="Eras Medium ITC" w:hAnsi="Eras Medium ITC"/>
          <w:spacing w:val="20"/>
          <w:sz w:val="36"/>
        </w:rPr>
      </w:pPr>
      <w:ins w:id="25" w:author="Borja Gonzalez" w:date="2017-09-28T23:24:00Z">
        <w:r>
          <w:rPr>
            <w:rFonts w:ascii="Eras Medium ITC" w:hAnsi="Eras Medium ITC"/>
            <w:spacing w:val="20"/>
            <w:sz w:val="36"/>
            <w:lang w:val="en-US" w:eastAsia="en-US"/>
            <w:rPrChange w:id="26" w:author="Unknown">
              <w:rPr>
                <w:lang w:val="en-US" w:eastAsia="en-US"/>
              </w:rPr>
            </w:rPrChange>
          </w:rPr>
          <w:drawing>
            <wp:inline distT="0" distB="0" distL="0" distR="0" wp14:anchorId="37499402" wp14:editId="79E0267F">
              <wp:extent cx="2260600" cy="2260600"/>
              <wp:effectExtent l="0" t="0" r="0" b="0"/>
              <wp:docPr id="73" name="Picture 73" descr="logo_ce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_ceu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260600" cy="2260600"/>
                      </a:xfrm>
                      <a:prstGeom prst="rect">
                        <a:avLst/>
                      </a:prstGeom>
                      <a:noFill/>
                      <a:ln>
                        <a:noFill/>
                      </a:ln>
                    </pic:spPr>
                  </pic:pic>
                </a:graphicData>
              </a:graphic>
            </wp:inline>
          </w:drawing>
        </w:r>
      </w:ins>
    </w:p>
    <w:p w14:paraId="23A0A67C" w14:textId="77777777" w:rsidR="0079781C" w:rsidRDefault="0079781C" w:rsidP="0079781C">
      <w:pPr>
        <w:pStyle w:val="CdigoFuente"/>
        <w:jc w:val="center"/>
        <w:rPr>
          <w:ins w:id="27" w:author="Borja Gonzalez" w:date="2017-09-28T23:24:00Z"/>
          <w:rFonts w:ascii="Eras Medium ITC" w:hAnsi="Eras Medium ITC"/>
          <w:spacing w:val="20"/>
          <w:sz w:val="36"/>
        </w:rPr>
      </w:pPr>
    </w:p>
    <w:p w14:paraId="651FB371" w14:textId="77777777" w:rsidR="0079781C" w:rsidRPr="0079781C" w:rsidRDefault="0079781C" w:rsidP="0079781C">
      <w:pPr>
        <w:pStyle w:val="CdigoFuente"/>
        <w:jc w:val="center"/>
        <w:rPr>
          <w:ins w:id="28" w:author="Borja Gonzalez" w:date="2017-09-28T23:24:00Z"/>
          <w:rFonts w:ascii="Eras Medium ITC" w:hAnsi="Eras Medium ITC"/>
          <w:spacing w:val="20"/>
          <w:sz w:val="32"/>
          <w:szCs w:val="32"/>
          <w:rPrChange w:id="29" w:author="Borja Gonzalez" w:date="2017-09-28T23:28:00Z">
            <w:rPr>
              <w:ins w:id="30" w:author="Borja Gonzalez" w:date="2017-09-28T23:24:00Z"/>
              <w:rFonts w:ascii="Eras Medium ITC" w:hAnsi="Eras Medium ITC"/>
              <w:spacing w:val="20"/>
              <w:sz w:val="44"/>
            </w:rPr>
          </w:rPrChange>
        </w:rPr>
      </w:pPr>
      <w:ins w:id="31" w:author="Borja Gonzalez" w:date="2017-09-28T23:24:00Z">
        <w:r w:rsidRPr="0079781C">
          <w:rPr>
            <w:rFonts w:ascii="Eras Medium ITC" w:hAnsi="Eras Medium ITC"/>
            <w:spacing w:val="20"/>
            <w:sz w:val="32"/>
            <w:szCs w:val="32"/>
            <w:rPrChange w:id="32" w:author="Borja Gonzalez" w:date="2017-09-28T23:28:00Z">
              <w:rPr>
                <w:rFonts w:ascii="Eras Medium ITC" w:hAnsi="Eras Medium ITC"/>
                <w:spacing w:val="20"/>
                <w:sz w:val="36"/>
              </w:rPr>
            </w:rPrChange>
          </w:rPr>
          <w:t>TRABAJO FIN DE GRADO</w:t>
        </w:r>
      </w:ins>
    </w:p>
    <w:p w14:paraId="0C33F26F" w14:textId="77777777" w:rsidR="0079781C" w:rsidRDefault="0079781C" w:rsidP="0079781C">
      <w:pPr>
        <w:pStyle w:val="CdigoFuente"/>
        <w:jc w:val="center"/>
        <w:rPr>
          <w:ins w:id="33" w:author="Borja Gonzalez" w:date="2017-09-28T23:24:00Z"/>
          <w:rFonts w:ascii="Eras Medium ITC" w:hAnsi="Eras Medium ITC"/>
          <w:spacing w:val="20"/>
          <w:sz w:val="44"/>
        </w:rPr>
      </w:pPr>
    </w:p>
    <w:p w14:paraId="57F16F44" w14:textId="72DC48DF" w:rsidR="0079781C" w:rsidRPr="0079781C" w:rsidRDefault="0079781C" w:rsidP="0079781C">
      <w:pPr>
        <w:widowControl w:val="0"/>
        <w:autoSpaceDE w:val="0"/>
        <w:autoSpaceDN w:val="0"/>
        <w:adjustRightInd w:val="0"/>
        <w:spacing w:after="240" w:line="640" w:lineRule="atLeast"/>
        <w:jc w:val="center"/>
        <w:rPr>
          <w:ins w:id="34" w:author="Borja Gonzalez" w:date="2017-09-28T23:25:00Z"/>
          <w:rFonts w:cs="Times"/>
          <w:color w:val="000000"/>
          <w:sz w:val="36"/>
          <w:szCs w:val="36"/>
          <w:rPrChange w:id="35" w:author="Borja Gonzalez" w:date="2017-09-28T23:29:00Z">
            <w:rPr>
              <w:ins w:id="36" w:author="Borja Gonzalez" w:date="2017-09-28T23:25:00Z"/>
              <w:rFonts w:cs="Times"/>
              <w:color w:val="000000"/>
              <w:sz w:val="56"/>
              <w:szCs w:val="56"/>
            </w:rPr>
          </w:rPrChange>
        </w:rPr>
      </w:pPr>
      <w:ins w:id="37" w:author="Borja Gonzalez" w:date="2017-09-28T23:26:00Z">
        <w:r w:rsidRPr="0079781C">
          <w:rPr>
            <w:rFonts w:ascii="Eras Medium ITC" w:hAnsi="Eras Medium ITC"/>
            <w:b/>
            <w:spacing w:val="20"/>
            <w:sz w:val="36"/>
            <w:szCs w:val="36"/>
            <w:rPrChange w:id="38" w:author="Borja Gonzalez" w:date="2017-09-28T23:29:00Z">
              <w:rPr>
                <w:rFonts w:ascii="Eras Medium ITC" w:eastAsia="Times New Roman" w:hAnsi="Eras Medium ITC" w:cs="Times New Roman"/>
                <w:b/>
                <w:noProof/>
                <w:spacing w:val="20"/>
                <w:sz w:val="44"/>
                <w:szCs w:val="20"/>
                <w:lang w:val="es-ES" w:eastAsia="es-ES"/>
              </w:rPr>
            </w:rPrChange>
          </w:rPr>
          <w:t>Desarrollo de una aplicación web y base de datos para el seguimiento de pacientes con problemas de movilidad cervical</w:t>
        </w:r>
      </w:ins>
      <w:ins w:id="39" w:author="Borja Gonzalez" w:date="2017-09-28T23:25:00Z">
        <w:r w:rsidRPr="0079781C">
          <w:rPr>
            <w:rFonts w:cs="Times"/>
            <w:color w:val="000000"/>
            <w:sz w:val="36"/>
            <w:szCs w:val="36"/>
            <w:rPrChange w:id="40" w:author="Borja Gonzalez" w:date="2017-09-28T23:29:00Z">
              <w:rPr>
                <w:rFonts w:ascii="Courier New" w:eastAsia="Times New Roman" w:hAnsi="Courier New" w:cs="Times"/>
                <w:noProof/>
                <w:color w:val="000000"/>
                <w:sz w:val="56"/>
                <w:szCs w:val="56"/>
                <w:lang w:val="es-ES" w:eastAsia="es-ES"/>
              </w:rPr>
            </w:rPrChange>
          </w:rPr>
          <w:t xml:space="preserve"> </w:t>
        </w:r>
      </w:ins>
    </w:p>
    <w:p w14:paraId="2D6998F2" w14:textId="77777777" w:rsidR="0079781C" w:rsidRDefault="0079781C">
      <w:pPr>
        <w:pStyle w:val="CdigoFuente"/>
        <w:rPr>
          <w:ins w:id="41" w:author="Borja Gonzalez" w:date="2017-09-28T23:24:00Z"/>
          <w:rFonts w:ascii="Eras Medium ITC" w:hAnsi="Eras Medium ITC"/>
          <w:spacing w:val="-20"/>
          <w:sz w:val="44"/>
        </w:rPr>
        <w:pPrChange w:id="42" w:author="Borja Gonzalez" w:date="2017-09-28T23:29:00Z">
          <w:pPr>
            <w:pStyle w:val="CdigoFuente"/>
            <w:jc w:val="center"/>
          </w:pPr>
        </w:pPrChange>
      </w:pPr>
    </w:p>
    <w:p w14:paraId="471D56F4" w14:textId="77777777" w:rsidR="0079781C" w:rsidRDefault="0079781C" w:rsidP="0079781C">
      <w:pPr>
        <w:pStyle w:val="CdigoFuente"/>
        <w:jc w:val="center"/>
        <w:rPr>
          <w:ins w:id="43" w:author="Borja Gonzalez" w:date="2017-09-28T23:24:00Z"/>
          <w:rFonts w:ascii="Eras Medium ITC" w:hAnsi="Eras Medium ITC"/>
          <w:spacing w:val="-20"/>
          <w:sz w:val="44"/>
        </w:rPr>
      </w:pPr>
    </w:p>
    <w:p w14:paraId="4B9D9CB7" w14:textId="0B7E0F69" w:rsidR="0079781C" w:rsidRDefault="0079781C" w:rsidP="0079781C">
      <w:pPr>
        <w:pStyle w:val="CdigoFuente"/>
        <w:jc w:val="center"/>
        <w:rPr>
          <w:ins w:id="44" w:author="Borja Gonzalez" w:date="2017-09-28T23:24:00Z"/>
          <w:rFonts w:ascii="Eras Medium ITC" w:hAnsi="Eras Medium ITC"/>
          <w:sz w:val="28"/>
        </w:rPr>
      </w:pPr>
      <w:ins w:id="45" w:author="Borja Gonzalez" w:date="2017-09-28T23:24:00Z">
        <w:r>
          <w:rPr>
            <w:rFonts w:ascii="Eras Medium ITC" w:hAnsi="Eras Medium ITC"/>
            <w:sz w:val="28"/>
          </w:rPr>
          <w:t xml:space="preserve">Autor: </w:t>
        </w:r>
      </w:ins>
      <w:ins w:id="46" w:author="Borja Gonzalez" w:date="2017-09-28T23:28:00Z">
        <w:r>
          <w:rPr>
            <w:rFonts w:ascii="Eras Medium ITC" w:hAnsi="Eras Medium ITC"/>
            <w:sz w:val="28"/>
          </w:rPr>
          <w:t>Borja González Diaz</w:t>
        </w:r>
      </w:ins>
    </w:p>
    <w:p w14:paraId="7891FCA8" w14:textId="77777777" w:rsidR="0079781C" w:rsidRDefault="0079781C" w:rsidP="0079781C">
      <w:pPr>
        <w:pStyle w:val="CdigoFuente"/>
        <w:jc w:val="center"/>
        <w:rPr>
          <w:ins w:id="47" w:author="Borja Gonzalez" w:date="2017-09-28T23:24:00Z"/>
          <w:rFonts w:ascii="Eras Medium ITC" w:hAnsi="Eras Medium ITC"/>
          <w:spacing w:val="20"/>
          <w:sz w:val="24"/>
        </w:rPr>
      </w:pPr>
      <w:ins w:id="48" w:author="Borja Gonzalez" w:date="2017-09-28T23:24:00Z">
        <w:r>
          <w:rPr>
            <w:rFonts w:ascii="Eras Medium ITC" w:hAnsi="Eras Medium ITC"/>
            <w:spacing w:val="20"/>
            <w:sz w:val="28"/>
          </w:rPr>
          <w:t>Director: Nombre y apellidos del director</w:t>
        </w:r>
      </w:ins>
    </w:p>
    <w:p w14:paraId="1396B39E" w14:textId="77777777" w:rsidR="0079781C" w:rsidRDefault="0079781C" w:rsidP="0079781C">
      <w:pPr>
        <w:pStyle w:val="CdigoFuente"/>
        <w:jc w:val="center"/>
        <w:rPr>
          <w:ins w:id="49" w:author="Borja Gonzalez" w:date="2017-09-28T23:24:00Z"/>
          <w:rFonts w:ascii="Eras Medium ITC" w:hAnsi="Eras Medium ITC"/>
          <w:spacing w:val="20"/>
          <w:sz w:val="28"/>
        </w:rPr>
      </w:pPr>
    </w:p>
    <w:p w14:paraId="17756E2C" w14:textId="77777777" w:rsidR="0079781C" w:rsidRDefault="0079781C" w:rsidP="0079781C">
      <w:pPr>
        <w:pStyle w:val="CdigoFuente"/>
        <w:jc w:val="center"/>
        <w:rPr>
          <w:ins w:id="50" w:author="Borja Gonzalez" w:date="2017-09-28T23:24:00Z"/>
          <w:rFonts w:ascii="Eras Medium ITC" w:hAnsi="Eras Medium ITC"/>
          <w:spacing w:val="20"/>
          <w:sz w:val="28"/>
        </w:rPr>
      </w:pPr>
    </w:p>
    <w:p w14:paraId="0F104330" w14:textId="77777777" w:rsidR="0079781C" w:rsidRDefault="0079781C" w:rsidP="0079781C">
      <w:pPr>
        <w:pStyle w:val="CdigoFuente"/>
        <w:jc w:val="center"/>
        <w:rPr>
          <w:ins w:id="51" w:author="Borja Gonzalez" w:date="2017-09-28T23:24:00Z"/>
          <w:rFonts w:ascii="Eras Medium ITC" w:hAnsi="Eras Medium ITC"/>
          <w:spacing w:val="20"/>
          <w:sz w:val="28"/>
        </w:rPr>
      </w:pPr>
    </w:p>
    <w:p w14:paraId="7DEE3A90" w14:textId="783E7A0E" w:rsidR="0079781C" w:rsidRPr="00CE3CED" w:rsidRDefault="0079781C" w:rsidP="0079781C">
      <w:pPr>
        <w:pStyle w:val="CdigoFuente"/>
        <w:jc w:val="center"/>
        <w:rPr>
          <w:ins w:id="52" w:author="Borja Gonzalez" w:date="2017-09-28T23:24:00Z"/>
          <w:rFonts w:ascii="Eras Medium ITC" w:hAnsi="Eras Medium ITC"/>
          <w:spacing w:val="20"/>
          <w:sz w:val="24"/>
        </w:rPr>
      </w:pPr>
      <w:ins w:id="53" w:author="Borja Gonzalez" w:date="2017-09-28T23:28:00Z">
        <w:r>
          <w:rPr>
            <w:rFonts w:ascii="Eras Medium ITC" w:hAnsi="Eras Medium ITC"/>
            <w:spacing w:val="20"/>
            <w:sz w:val="24"/>
          </w:rPr>
          <w:t>Octubre de 2017</w:t>
        </w:r>
      </w:ins>
    </w:p>
    <w:p w14:paraId="6E3BAEBB" w14:textId="01BA2DC8" w:rsidR="009C4174" w:rsidDel="0079781C" w:rsidRDefault="0079781C">
      <w:pPr>
        <w:rPr>
          <w:del w:id="54" w:author="Borja Gonzalez" w:date="2017-09-28T23:31:00Z"/>
          <w:rFonts w:cs="Times"/>
          <w:color w:val="000000"/>
          <w:sz w:val="56"/>
          <w:szCs w:val="56"/>
        </w:rPr>
      </w:pPr>
      <w:ins w:id="55" w:author="Borja Gonzalez" w:date="2017-09-28T23:24:00Z">
        <w:r>
          <w:rPr>
            <w:rFonts w:cs="Times"/>
            <w:color w:val="000000"/>
            <w:sz w:val="56"/>
            <w:szCs w:val="56"/>
          </w:rPr>
          <w:br w:type="page"/>
        </w:r>
      </w:ins>
    </w:p>
    <w:p w14:paraId="552C1D54" w14:textId="77777777" w:rsidR="00D33769" w:rsidRDefault="00D33769" w:rsidP="00D33769">
      <w:pPr>
        <w:pBdr>
          <w:bottom w:val="single" w:sz="4" w:space="0" w:color="auto"/>
        </w:pBdr>
        <w:tabs>
          <w:tab w:val="right" w:pos="10206"/>
        </w:tabs>
        <w:ind w:left="1440"/>
        <w:rPr>
          <w:ins w:id="56" w:author="Borja Gonzalez" w:date="2017-09-28T23:40:00Z"/>
          <w:rFonts w:ascii="Eras Medium ITC" w:hAnsi="Eras Medium ITC" w:cs="Tahoma"/>
        </w:rPr>
      </w:pPr>
      <w:ins w:id="57" w:author="Borja Gonzalez" w:date="2017-09-28T23:40:00Z">
        <w:r>
          <w:rPr>
            <w:noProof/>
            <w:lang w:val="en-US"/>
            <w:rPrChange w:id="58" w:author="Unknown">
              <w:rPr>
                <w:rFonts w:ascii="Courier New" w:eastAsia="Times New Roman" w:hAnsi="Courier New" w:cs="Times New Roman"/>
                <w:noProof/>
                <w:sz w:val="20"/>
                <w:szCs w:val="20"/>
                <w:lang w:val="en-US"/>
              </w:rPr>
            </w:rPrChange>
          </w:rPr>
          <w:drawing>
            <wp:anchor distT="0" distB="0" distL="114300" distR="114300" simplePos="0" relativeHeight="251671552" behindDoc="0" locked="0" layoutInCell="1" allowOverlap="1" wp14:anchorId="36150C85" wp14:editId="608E0BCD">
              <wp:simplePos x="0" y="0"/>
              <wp:positionH relativeFrom="column">
                <wp:posOffset>0</wp:posOffset>
              </wp:positionH>
              <wp:positionV relativeFrom="paragraph">
                <wp:posOffset>107315</wp:posOffset>
              </wp:positionV>
              <wp:extent cx="838200" cy="838200"/>
              <wp:effectExtent l="0" t="0" r="0" b="0"/>
              <wp:wrapSquare wrapText="bothSides"/>
              <wp:docPr id="76" name="Picture 76" descr="logo ce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logo ceu"/>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38200" cy="8382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Eras Medium ITC" w:hAnsi="Eras Medium ITC" w:cs="Tahoma"/>
          </w:rPr>
          <w:t>UNIVERSIDAD SAN PABLO-CEU</w:t>
        </w:r>
        <w:r>
          <w:rPr>
            <w:rFonts w:ascii="Eras Medium ITC" w:hAnsi="Eras Medium ITC" w:cs="Tahoma"/>
          </w:rPr>
          <w:tab/>
        </w:r>
      </w:ins>
    </w:p>
    <w:p w14:paraId="186E15AE" w14:textId="77777777" w:rsidR="00D33769" w:rsidRDefault="00D33769" w:rsidP="00D33769">
      <w:pPr>
        <w:pBdr>
          <w:bottom w:val="single" w:sz="4" w:space="0" w:color="auto"/>
        </w:pBdr>
        <w:tabs>
          <w:tab w:val="right" w:pos="10206"/>
        </w:tabs>
        <w:ind w:left="1418"/>
        <w:rPr>
          <w:ins w:id="59" w:author="Borja Gonzalez" w:date="2017-09-28T23:40:00Z"/>
          <w:rFonts w:ascii="Eras Medium ITC" w:hAnsi="Eras Medium ITC"/>
        </w:rPr>
      </w:pPr>
      <w:ins w:id="60" w:author="Borja Gonzalez" w:date="2017-09-28T23:40:00Z">
        <w:r>
          <w:rPr>
            <w:rFonts w:ascii="Eras Medium ITC" w:hAnsi="Eras Medium ITC"/>
          </w:rPr>
          <w:t>ESCUELA POLITÉCNICA SUPERIOR</w:t>
        </w:r>
        <w:r>
          <w:rPr>
            <w:rFonts w:ascii="Eras Medium ITC" w:hAnsi="Eras Medium ITC"/>
          </w:rPr>
          <w:tab/>
        </w:r>
      </w:ins>
    </w:p>
    <w:p w14:paraId="524278D8" w14:textId="77777777" w:rsidR="00D33769" w:rsidRDefault="00D33769" w:rsidP="00D33769">
      <w:pPr>
        <w:pBdr>
          <w:bottom w:val="single" w:sz="4" w:space="0" w:color="auto"/>
        </w:pBdr>
        <w:tabs>
          <w:tab w:val="right" w:pos="9048"/>
        </w:tabs>
        <w:ind w:left="1418"/>
        <w:rPr>
          <w:ins w:id="61" w:author="Borja Gonzalez" w:date="2017-09-28T23:40:00Z"/>
          <w:rFonts w:ascii="Eras Medium ITC" w:hAnsi="Eras Medium ITC" w:cs="Tahoma"/>
        </w:rPr>
      </w:pPr>
      <w:ins w:id="62" w:author="Borja Gonzalez" w:date="2017-09-28T23:40:00Z">
        <w:r>
          <w:rPr>
            <w:rFonts w:ascii="Eras Medium ITC" w:hAnsi="Eras Medium ITC" w:cs="Tahoma"/>
          </w:rPr>
          <w:t xml:space="preserve">División de Ingeniería </w:t>
        </w:r>
        <w:r>
          <w:rPr>
            <w:rFonts w:ascii="Eras Medium ITC" w:hAnsi="Eras Medium ITC" w:cs="Tahoma"/>
          </w:rPr>
          <w:tab/>
        </w:r>
      </w:ins>
    </w:p>
    <w:p w14:paraId="5B22DEFE" w14:textId="77777777" w:rsidR="00D33769" w:rsidRDefault="00D33769" w:rsidP="00D33769">
      <w:pPr>
        <w:ind w:left="1560"/>
        <w:jc w:val="right"/>
        <w:rPr>
          <w:ins w:id="63" w:author="Borja Gonzalez" w:date="2017-09-28T23:40:00Z"/>
          <w:rFonts w:ascii="Eras Medium ITC" w:hAnsi="Eras Medium ITC"/>
          <w:b/>
          <w:sz w:val="40"/>
        </w:rPr>
      </w:pPr>
    </w:p>
    <w:p w14:paraId="63D19F05" w14:textId="77777777" w:rsidR="00D33769" w:rsidRDefault="00D33769" w:rsidP="00D33769">
      <w:pPr>
        <w:ind w:left="1560"/>
        <w:jc w:val="right"/>
        <w:rPr>
          <w:ins w:id="64" w:author="Borja Gonzalez" w:date="2017-09-28T23:40:00Z"/>
          <w:rFonts w:ascii="Eras Medium ITC" w:hAnsi="Eras Medium ITC"/>
          <w:b/>
          <w:sz w:val="40"/>
        </w:rPr>
      </w:pPr>
      <w:ins w:id="65" w:author="Borja Gonzalez" w:date="2017-09-28T23:40:00Z">
        <w:r>
          <w:rPr>
            <w:noProof/>
            <w:lang w:val="en-US"/>
            <w:rPrChange w:id="66" w:author="Unknown">
              <w:rPr>
                <w:rFonts w:ascii="Courier New" w:eastAsia="Times New Roman" w:hAnsi="Courier New" w:cs="Times New Roman"/>
                <w:noProof/>
                <w:sz w:val="20"/>
                <w:szCs w:val="20"/>
                <w:lang w:val="en-US"/>
              </w:rPr>
            </w:rPrChange>
          </w:rPr>
          <w:drawing>
            <wp:anchor distT="0" distB="0" distL="114300" distR="114300" simplePos="0" relativeHeight="251672576" behindDoc="1" locked="0" layoutInCell="1" allowOverlap="1" wp14:anchorId="4467AE3C" wp14:editId="74DDDD71">
              <wp:simplePos x="0" y="0"/>
              <wp:positionH relativeFrom="column">
                <wp:posOffset>-838200</wp:posOffset>
              </wp:positionH>
              <wp:positionV relativeFrom="paragraph">
                <wp:posOffset>285115</wp:posOffset>
              </wp:positionV>
              <wp:extent cx="4871720" cy="7543800"/>
              <wp:effectExtent l="0" t="0" r="5080" b="0"/>
              <wp:wrapNone/>
              <wp:docPr id="77" name="Picture 77" descr="logoCE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logoCEU"/>
                      <pic:cNvPicPr>
                        <a:picLocks noChangeAspect="1" noChangeArrowheads="1"/>
                      </pic:cNvPicPr>
                    </pic:nvPicPr>
                    <pic:blipFill>
                      <a:blip r:embed="rId11">
                        <a:lum bright="70000" contrast="-70000"/>
                        <a:extLst>
                          <a:ext uri="{28A0092B-C50C-407E-A947-70E740481C1C}">
                            <a14:useLocalDpi xmlns:a14="http://schemas.microsoft.com/office/drawing/2010/main" val="0"/>
                          </a:ext>
                        </a:extLst>
                      </a:blip>
                      <a:srcRect/>
                      <a:stretch>
                        <a:fillRect/>
                      </a:stretch>
                    </pic:blipFill>
                    <pic:spPr bwMode="auto">
                      <a:xfrm>
                        <a:off x="0" y="0"/>
                        <a:ext cx="4871720" cy="75438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Eras Medium ITC" w:hAnsi="Eras Medium ITC"/>
            <w:b/>
            <w:sz w:val="40"/>
          </w:rPr>
          <w:t>Calificación del Trabajo Fin de Grado</w:t>
        </w:r>
      </w:ins>
    </w:p>
    <w:p w14:paraId="7BCE8078" w14:textId="77777777" w:rsidR="00D33769" w:rsidRDefault="00D33769" w:rsidP="00D33769">
      <w:pPr>
        <w:pStyle w:val="Header"/>
        <w:rPr>
          <w:ins w:id="67" w:author="Borja Gonzalez" w:date="2017-09-28T23:40:00Z"/>
          <w:rFonts w:ascii="Eras Medium ITC" w:hAnsi="Eras Medium ITC"/>
        </w:rPr>
      </w:pPr>
    </w:p>
    <w:p w14:paraId="3C236CE3" w14:textId="77777777" w:rsidR="00D33769" w:rsidRDefault="00D33769" w:rsidP="00D33769">
      <w:pPr>
        <w:pStyle w:val="Header"/>
        <w:rPr>
          <w:ins w:id="68" w:author="Borja Gonzalez" w:date="2017-09-28T23:40:00Z"/>
        </w:rPr>
      </w:pPr>
    </w:p>
    <w:tbl>
      <w:tblPr>
        <w:tblW w:w="92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Change w:id="69" w:author="Borja Gonzalez" w:date="2017-09-28T23:42:00Z">
          <w:tblPr>
            <w:tblW w:w="92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PrChange>
      </w:tblPr>
      <w:tblGrid>
        <w:gridCol w:w="9237"/>
        <w:tblGridChange w:id="70">
          <w:tblGrid>
            <w:gridCol w:w="9237"/>
          </w:tblGrid>
        </w:tblGridChange>
      </w:tblGrid>
      <w:tr w:rsidR="00D33769" w:rsidRPr="00642AF0" w14:paraId="2BA7A976" w14:textId="77777777" w:rsidTr="00D33769">
        <w:trPr>
          <w:trHeight w:val="7284"/>
          <w:ins w:id="71" w:author="Borja Gonzalez" w:date="2017-09-28T23:41:00Z"/>
          <w:trPrChange w:id="72" w:author="Borja Gonzalez" w:date="2017-09-28T23:42:00Z">
            <w:trPr>
              <w:trHeight w:val="7048"/>
            </w:trPr>
          </w:trPrChange>
        </w:trPr>
        <w:tc>
          <w:tcPr>
            <w:tcW w:w="9237" w:type="dxa"/>
            <w:shd w:val="clear" w:color="auto" w:fill="auto"/>
            <w:tcMar>
              <w:top w:w="57" w:type="dxa"/>
              <w:left w:w="57" w:type="dxa"/>
              <w:bottom w:w="57" w:type="dxa"/>
              <w:right w:w="57" w:type="dxa"/>
            </w:tcMar>
            <w:tcPrChange w:id="73" w:author="Borja Gonzalez" w:date="2017-09-28T23:42:00Z">
              <w:tcPr>
                <w:tcW w:w="9237" w:type="dxa"/>
                <w:shd w:val="clear" w:color="auto" w:fill="auto"/>
                <w:tcMar>
                  <w:top w:w="57" w:type="dxa"/>
                  <w:left w:w="57" w:type="dxa"/>
                  <w:bottom w:w="57" w:type="dxa"/>
                  <w:right w:w="57" w:type="dxa"/>
                </w:tcMar>
              </w:tcPr>
            </w:tcPrChange>
          </w:tcPr>
          <w:p w14:paraId="1A5E9B4E" w14:textId="77777777" w:rsidR="00D33769" w:rsidRPr="00642AF0" w:rsidRDefault="00D33769" w:rsidP="00FA29E8">
            <w:pPr>
              <w:rPr>
                <w:ins w:id="74" w:author="Borja Gonzalez" w:date="2017-09-28T23:41:00Z"/>
                <w:rFonts w:ascii="Eras Medium ITC" w:hAnsi="Eras Medium ITC"/>
              </w:rPr>
            </w:pPr>
            <w:ins w:id="75" w:author="Borja Gonzalez" w:date="2017-09-28T23:41:00Z">
              <w:r w:rsidRPr="00642AF0">
                <w:rPr>
                  <w:rFonts w:ascii="Eras Medium ITC" w:hAnsi="Eras Medium ITC"/>
                </w:rPr>
                <w:t>Datos del alumno</w:t>
              </w:r>
            </w:ins>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Change w:id="76" w:author="Borja Gonzalez" w:date="2017-09-28T23:43:00Z">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PrChange>
            </w:tblPr>
            <w:tblGrid>
              <w:gridCol w:w="8984"/>
              <w:tblGridChange w:id="77">
                <w:tblGrid>
                  <w:gridCol w:w="8984"/>
                </w:tblGrid>
              </w:tblGridChange>
            </w:tblGrid>
            <w:tr w:rsidR="00D33769" w:rsidRPr="00642AF0" w14:paraId="6CC4513A" w14:textId="77777777" w:rsidTr="00D33769">
              <w:trPr>
                <w:trHeight w:val="512"/>
                <w:ins w:id="78" w:author="Borja Gonzalez" w:date="2017-09-28T23:41:00Z"/>
                <w:trPrChange w:id="79" w:author="Borja Gonzalez" w:date="2017-09-28T23:43:00Z">
                  <w:trPr>
                    <w:trHeight w:val="523"/>
                  </w:trPr>
                </w:trPrChange>
              </w:trPr>
              <w:tc>
                <w:tcPr>
                  <w:tcW w:w="8984" w:type="dxa"/>
                  <w:shd w:val="clear" w:color="auto" w:fill="auto"/>
                  <w:tcMar>
                    <w:top w:w="57" w:type="dxa"/>
                    <w:left w:w="57" w:type="dxa"/>
                    <w:bottom w:w="57" w:type="dxa"/>
                    <w:right w:w="57" w:type="dxa"/>
                  </w:tcMar>
                  <w:tcPrChange w:id="80" w:author="Borja Gonzalez" w:date="2017-09-28T23:43:00Z">
                    <w:tcPr>
                      <w:tcW w:w="8984" w:type="dxa"/>
                      <w:shd w:val="clear" w:color="auto" w:fill="auto"/>
                      <w:tcMar>
                        <w:top w:w="57" w:type="dxa"/>
                        <w:left w:w="57" w:type="dxa"/>
                        <w:bottom w:w="57" w:type="dxa"/>
                        <w:right w:w="57" w:type="dxa"/>
                      </w:tcMar>
                    </w:tcPr>
                  </w:tcPrChange>
                </w:tcPr>
                <w:p w14:paraId="3A78CC23" w14:textId="77777777" w:rsidR="00D33769" w:rsidRPr="00642AF0" w:rsidRDefault="00D33769" w:rsidP="00FA29E8">
                  <w:pPr>
                    <w:rPr>
                      <w:ins w:id="81" w:author="Borja Gonzalez" w:date="2017-09-28T23:41:00Z"/>
                      <w:rFonts w:ascii="Eras Medium ITC" w:hAnsi="Eras Medium ITC"/>
                      <w:sz w:val="12"/>
                    </w:rPr>
                  </w:pPr>
                  <w:ins w:id="82" w:author="Borja Gonzalez" w:date="2017-09-28T23:41:00Z">
                    <w:r w:rsidRPr="00642AF0">
                      <w:rPr>
                        <w:rFonts w:ascii="Eras Medium ITC" w:hAnsi="Eras Medium ITC"/>
                        <w:sz w:val="12"/>
                      </w:rPr>
                      <w:t>NOMBRE:</w:t>
                    </w:r>
                  </w:ins>
                </w:p>
                <w:p w14:paraId="473C3B86" w14:textId="77777777" w:rsidR="00D33769" w:rsidRPr="00642AF0" w:rsidRDefault="00D33769" w:rsidP="00FA29E8">
                  <w:pPr>
                    <w:rPr>
                      <w:ins w:id="83" w:author="Borja Gonzalez" w:date="2017-09-28T23:41:00Z"/>
                      <w:rFonts w:ascii="Eras Medium ITC" w:hAnsi="Eras Medium ITC"/>
                    </w:rPr>
                  </w:pPr>
                </w:p>
              </w:tc>
            </w:tr>
          </w:tbl>
          <w:p w14:paraId="426D1E33" w14:textId="77777777" w:rsidR="00D33769" w:rsidRPr="00642AF0" w:rsidRDefault="00D33769" w:rsidP="00FA29E8">
            <w:pPr>
              <w:tabs>
                <w:tab w:val="right" w:pos="10065"/>
              </w:tabs>
              <w:rPr>
                <w:ins w:id="84" w:author="Borja Gonzalez" w:date="2017-09-28T23:41:00Z"/>
                <w:rFonts w:ascii="Eras Medium ITC" w:hAnsi="Eras Medium ITC"/>
              </w:rPr>
            </w:pPr>
            <w:ins w:id="85" w:author="Borja Gonzalez" w:date="2017-09-28T23:41:00Z">
              <w:r w:rsidRPr="00642AF0">
                <w:rPr>
                  <w:rFonts w:ascii="Eras Medium ITC" w:hAnsi="Eras Medium ITC"/>
                </w:rPr>
                <w:t>Datos del Trabajo</w:t>
              </w:r>
            </w:ins>
          </w:p>
          <w:tbl>
            <w:tblPr>
              <w:tblW w:w="89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Change w:id="86" w:author="Borja Gonzalez" w:date="2017-09-28T23:43:00Z">
                <w:tblPr>
                  <w:tblW w:w="89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PrChange>
            </w:tblPr>
            <w:tblGrid>
              <w:gridCol w:w="8937"/>
              <w:tblGridChange w:id="87">
                <w:tblGrid>
                  <w:gridCol w:w="8937"/>
                </w:tblGrid>
              </w:tblGridChange>
            </w:tblGrid>
            <w:tr w:rsidR="00D33769" w:rsidRPr="00642AF0" w14:paraId="76E806B1" w14:textId="77777777" w:rsidTr="00D33769">
              <w:trPr>
                <w:trHeight w:val="751"/>
                <w:ins w:id="88" w:author="Borja Gonzalez" w:date="2017-09-28T23:41:00Z"/>
                <w:trPrChange w:id="89" w:author="Borja Gonzalez" w:date="2017-09-28T23:43:00Z">
                  <w:trPr>
                    <w:trHeight w:val="438"/>
                  </w:trPr>
                </w:trPrChange>
              </w:trPr>
              <w:tc>
                <w:tcPr>
                  <w:tcW w:w="8937" w:type="dxa"/>
                  <w:shd w:val="clear" w:color="auto" w:fill="auto"/>
                  <w:tcMar>
                    <w:top w:w="57" w:type="dxa"/>
                    <w:left w:w="57" w:type="dxa"/>
                    <w:bottom w:w="57" w:type="dxa"/>
                    <w:right w:w="57" w:type="dxa"/>
                  </w:tcMar>
                  <w:tcPrChange w:id="90" w:author="Borja Gonzalez" w:date="2017-09-28T23:43:00Z">
                    <w:tcPr>
                      <w:tcW w:w="8937" w:type="dxa"/>
                      <w:shd w:val="clear" w:color="auto" w:fill="auto"/>
                      <w:tcMar>
                        <w:top w:w="57" w:type="dxa"/>
                        <w:left w:w="57" w:type="dxa"/>
                        <w:bottom w:w="57" w:type="dxa"/>
                        <w:right w:w="57" w:type="dxa"/>
                      </w:tcMar>
                    </w:tcPr>
                  </w:tcPrChange>
                </w:tcPr>
                <w:p w14:paraId="6F2C5561" w14:textId="77777777" w:rsidR="00D33769" w:rsidRPr="00642AF0" w:rsidRDefault="00D33769" w:rsidP="00FA29E8">
                  <w:pPr>
                    <w:rPr>
                      <w:ins w:id="91" w:author="Borja Gonzalez" w:date="2017-09-28T23:41:00Z"/>
                      <w:rFonts w:ascii="Eras Medium ITC" w:hAnsi="Eras Medium ITC"/>
                      <w:sz w:val="12"/>
                    </w:rPr>
                  </w:pPr>
                  <w:ins w:id="92" w:author="Borja Gonzalez" w:date="2017-09-28T23:41:00Z">
                    <w:r w:rsidRPr="00642AF0">
                      <w:rPr>
                        <w:rFonts w:ascii="Eras Medium ITC" w:hAnsi="Eras Medium ITC"/>
                        <w:sz w:val="12"/>
                      </w:rPr>
                      <w:t>T</w:t>
                    </w:r>
                    <w:r w:rsidRPr="00642AF0">
                      <w:rPr>
                        <w:rFonts w:ascii="Lucida Sans Unicode" w:hAnsi="Lucida Sans Unicode" w:cs="Lucida Sans Unicode"/>
                        <w:sz w:val="12"/>
                      </w:rPr>
                      <w:t>Í</w:t>
                    </w:r>
                    <w:r w:rsidRPr="00642AF0">
                      <w:rPr>
                        <w:rFonts w:ascii="Eras Medium ITC" w:hAnsi="Eras Medium ITC"/>
                        <w:sz w:val="12"/>
                      </w:rPr>
                      <w:t>TULO DEL PROYECTO:</w:t>
                    </w:r>
                  </w:ins>
                </w:p>
                <w:p w14:paraId="12D455B0" w14:textId="77777777" w:rsidR="00D33769" w:rsidRPr="00642AF0" w:rsidRDefault="00D33769" w:rsidP="00FA29E8">
                  <w:pPr>
                    <w:rPr>
                      <w:ins w:id="93" w:author="Borja Gonzalez" w:date="2017-09-28T23:41:00Z"/>
                      <w:rFonts w:ascii="Eras Medium ITC" w:hAnsi="Eras Medium ITC"/>
                      <w:sz w:val="12"/>
                    </w:rPr>
                  </w:pPr>
                </w:p>
              </w:tc>
            </w:tr>
          </w:tbl>
          <w:p w14:paraId="3E55B8A0" w14:textId="77777777" w:rsidR="00D33769" w:rsidRPr="00642AF0" w:rsidRDefault="00D33769" w:rsidP="00FA29E8">
            <w:pPr>
              <w:tabs>
                <w:tab w:val="right" w:pos="10065"/>
              </w:tabs>
              <w:rPr>
                <w:ins w:id="94" w:author="Borja Gonzalez" w:date="2017-09-28T23:41:00Z"/>
                <w:rFonts w:ascii="Eras Medium ITC" w:hAnsi="Eras Medium ITC"/>
              </w:rPr>
            </w:pPr>
            <w:ins w:id="95" w:author="Borja Gonzalez" w:date="2017-09-28T23:41:00Z">
              <w:r w:rsidRPr="00642AF0">
                <w:rPr>
                  <w:rFonts w:ascii="Eras Medium ITC" w:hAnsi="Eras Medium ITC"/>
                </w:rPr>
                <w:t xml:space="preserve">Tribunal calificador                                                                </w:t>
              </w:r>
            </w:ins>
          </w:p>
          <w:tbl>
            <w:tblPr>
              <w:tblW w:w="89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Change w:id="96" w:author="Borja Gonzalez" w:date="2017-09-28T23:43:00Z">
                <w:tblPr>
                  <w:tblW w:w="89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PrChange>
            </w:tblPr>
            <w:tblGrid>
              <w:gridCol w:w="4883"/>
              <w:gridCol w:w="4054"/>
              <w:tblGridChange w:id="97">
                <w:tblGrid>
                  <w:gridCol w:w="4883"/>
                  <w:gridCol w:w="4054"/>
                </w:tblGrid>
              </w:tblGridChange>
            </w:tblGrid>
            <w:tr w:rsidR="00D33769" w:rsidRPr="00642AF0" w14:paraId="5BB93888" w14:textId="77777777" w:rsidTr="00D33769">
              <w:trPr>
                <w:trHeight w:val="625"/>
                <w:ins w:id="98" w:author="Borja Gonzalez" w:date="2017-09-28T23:41:00Z"/>
                <w:trPrChange w:id="99" w:author="Borja Gonzalez" w:date="2017-09-28T23:43:00Z">
                  <w:trPr>
                    <w:trHeight w:val="352"/>
                  </w:trPr>
                </w:trPrChange>
              </w:trPr>
              <w:tc>
                <w:tcPr>
                  <w:tcW w:w="4883" w:type="dxa"/>
                  <w:shd w:val="clear" w:color="auto" w:fill="auto"/>
                  <w:tcMar>
                    <w:top w:w="57" w:type="dxa"/>
                    <w:left w:w="57" w:type="dxa"/>
                    <w:bottom w:w="57" w:type="dxa"/>
                    <w:right w:w="57" w:type="dxa"/>
                  </w:tcMar>
                  <w:tcPrChange w:id="100" w:author="Borja Gonzalez" w:date="2017-09-28T23:43:00Z">
                    <w:tcPr>
                      <w:tcW w:w="4883" w:type="dxa"/>
                      <w:shd w:val="clear" w:color="auto" w:fill="auto"/>
                      <w:tcMar>
                        <w:top w:w="57" w:type="dxa"/>
                        <w:left w:w="57" w:type="dxa"/>
                        <w:bottom w:w="57" w:type="dxa"/>
                        <w:right w:w="57" w:type="dxa"/>
                      </w:tcMar>
                    </w:tcPr>
                  </w:tcPrChange>
                </w:tcPr>
                <w:p w14:paraId="7998A392" w14:textId="77777777" w:rsidR="00D33769" w:rsidRPr="00642AF0" w:rsidRDefault="00D33769" w:rsidP="00FA29E8">
                  <w:pPr>
                    <w:rPr>
                      <w:ins w:id="101" w:author="Borja Gonzalez" w:date="2017-09-28T23:41:00Z"/>
                      <w:rFonts w:ascii="Eras Medium ITC" w:hAnsi="Eras Medium ITC"/>
                      <w:sz w:val="12"/>
                    </w:rPr>
                  </w:pPr>
                  <w:ins w:id="102" w:author="Borja Gonzalez" w:date="2017-09-28T23:41:00Z">
                    <w:r w:rsidRPr="00642AF0">
                      <w:rPr>
                        <w:rFonts w:ascii="Eras Medium ITC" w:hAnsi="Eras Medium ITC"/>
                        <w:sz w:val="12"/>
                      </w:rPr>
                      <w:t>PRESIDENTE:</w:t>
                    </w:r>
                  </w:ins>
                </w:p>
                <w:p w14:paraId="6FC802E2" w14:textId="77777777" w:rsidR="00D33769" w:rsidRPr="00642AF0" w:rsidRDefault="00D33769" w:rsidP="00FA29E8">
                  <w:pPr>
                    <w:rPr>
                      <w:ins w:id="103" w:author="Borja Gonzalez" w:date="2017-09-28T23:41:00Z"/>
                      <w:rFonts w:ascii="Eras Medium ITC" w:hAnsi="Eras Medium ITC"/>
                      <w:sz w:val="12"/>
                    </w:rPr>
                  </w:pPr>
                </w:p>
              </w:tc>
              <w:tc>
                <w:tcPr>
                  <w:tcW w:w="4054" w:type="dxa"/>
                  <w:shd w:val="clear" w:color="auto" w:fill="auto"/>
                  <w:tcMar>
                    <w:top w:w="57" w:type="dxa"/>
                    <w:left w:w="57" w:type="dxa"/>
                    <w:bottom w:w="57" w:type="dxa"/>
                    <w:right w:w="57" w:type="dxa"/>
                  </w:tcMar>
                  <w:tcPrChange w:id="104" w:author="Borja Gonzalez" w:date="2017-09-28T23:43:00Z">
                    <w:tcPr>
                      <w:tcW w:w="4054" w:type="dxa"/>
                      <w:shd w:val="clear" w:color="auto" w:fill="auto"/>
                      <w:tcMar>
                        <w:top w:w="57" w:type="dxa"/>
                        <w:left w:w="57" w:type="dxa"/>
                        <w:bottom w:w="57" w:type="dxa"/>
                        <w:right w:w="57" w:type="dxa"/>
                      </w:tcMar>
                    </w:tcPr>
                  </w:tcPrChange>
                </w:tcPr>
                <w:p w14:paraId="67239933" w14:textId="77777777" w:rsidR="00D33769" w:rsidRPr="00642AF0" w:rsidRDefault="00D33769" w:rsidP="00FA29E8">
                  <w:pPr>
                    <w:rPr>
                      <w:ins w:id="105" w:author="Borja Gonzalez" w:date="2017-09-28T23:41:00Z"/>
                      <w:rFonts w:ascii="Eras Medium ITC" w:hAnsi="Eras Medium ITC"/>
                    </w:rPr>
                  </w:pPr>
                  <w:ins w:id="106" w:author="Borja Gonzalez" w:date="2017-09-28T23:41:00Z">
                    <w:r w:rsidRPr="00642AF0">
                      <w:rPr>
                        <w:rFonts w:ascii="Eras Medium ITC" w:hAnsi="Eras Medium ITC"/>
                        <w:sz w:val="12"/>
                      </w:rPr>
                      <w:t>FDO.:</w:t>
                    </w:r>
                  </w:ins>
                </w:p>
              </w:tc>
            </w:tr>
          </w:tbl>
          <w:p w14:paraId="6BBA8EAC" w14:textId="77777777" w:rsidR="00D33769" w:rsidRPr="00642AF0" w:rsidRDefault="00D33769" w:rsidP="00FA29E8">
            <w:pPr>
              <w:tabs>
                <w:tab w:val="right" w:pos="10065"/>
              </w:tabs>
              <w:rPr>
                <w:ins w:id="107" w:author="Borja Gonzalez" w:date="2017-09-28T23:41:00Z"/>
                <w:rFonts w:ascii="Eras Medium ITC" w:hAnsi="Eras Medium ITC"/>
              </w:rPr>
            </w:pPr>
            <w:ins w:id="108" w:author="Borja Gonzalez" w:date="2017-09-28T23:41:00Z">
              <w:r w:rsidRPr="00642AF0">
                <w:rPr>
                  <w:rFonts w:ascii="Eras Medium ITC" w:hAnsi="Eras Medium ITC"/>
                </w:rPr>
                <w:t xml:space="preserve">                                                                       </w:t>
              </w:r>
            </w:ins>
          </w:p>
          <w:tbl>
            <w:tblPr>
              <w:tblW w:w="89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Change w:id="109" w:author="Borja Gonzalez" w:date="2017-09-28T23:43:00Z">
                <w:tblPr>
                  <w:tblW w:w="89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PrChange>
            </w:tblPr>
            <w:tblGrid>
              <w:gridCol w:w="4883"/>
              <w:gridCol w:w="4054"/>
              <w:tblGridChange w:id="110">
                <w:tblGrid>
                  <w:gridCol w:w="4883"/>
                  <w:gridCol w:w="4054"/>
                </w:tblGrid>
              </w:tblGridChange>
            </w:tblGrid>
            <w:tr w:rsidR="00D33769" w:rsidRPr="00642AF0" w14:paraId="6E3AD675" w14:textId="77777777" w:rsidTr="00D33769">
              <w:trPr>
                <w:trHeight w:val="597"/>
                <w:ins w:id="111" w:author="Borja Gonzalez" w:date="2017-09-28T23:41:00Z"/>
                <w:trPrChange w:id="112" w:author="Borja Gonzalez" w:date="2017-09-28T23:43:00Z">
                  <w:trPr>
                    <w:trHeight w:val="352"/>
                  </w:trPr>
                </w:trPrChange>
              </w:trPr>
              <w:tc>
                <w:tcPr>
                  <w:tcW w:w="4883" w:type="dxa"/>
                  <w:shd w:val="clear" w:color="auto" w:fill="auto"/>
                  <w:tcMar>
                    <w:top w:w="57" w:type="dxa"/>
                    <w:left w:w="57" w:type="dxa"/>
                    <w:bottom w:w="57" w:type="dxa"/>
                    <w:right w:w="57" w:type="dxa"/>
                  </w:tcMar>
                  <w:tcPrChange w:id="113" w:author="Borja Gonzalez" w:date="2017-09-28T23:43:00Z">
                    <w:tcPr>
                      <w:tcW w:w="4883" w:type="dxa"/>
                      <w:shd w:val="clear" w:color="auto" w:fill="auto"/>
                      <w:tcMar>
                        <w:top w:w="57" w:type="dxa"/>
                        <w:left w:w="57" w:type="dxa"/>
                        <w:bottom w:w="57" w:type="dxa"/>
                        <w:right w:w="57" w:type="dxa"/>
                      </w:tcMar>
                    </w:tcPr>
                  </w:tcPrChange>
                </w:tcPr>
                <w:p w14:paraId="6F005172" w14:textId="77777777" w:rsidR="00D33769" w:rsidRPr="00642AF0" w:rsidRDefault="00D33769" w:rsidP="00FA29E8">
                  <w:pPr>
                    <w:rPr>
                      <w:ins w:id="114" w:author="Borja Gonzalez" w:date="2017-09-28T23:41:00Z"/>
                      <w:rFonts w:ascii="Eras Medium ITC" w:hAnsi="Eras Medium ITC"/>
                      <w:sz w:val="12"/>
                    </w:rPr>
                  </w:pPr>
                  <w:ins w:id="115" w:author="Borja Gonzalez" w:date="2017-09-28T23:41:00Z">
                    <w:r w:rsidRPr="00642AF0">
                      <w:rPr>
                        <w:rFonts w:ascii="Eras Medium ITC" w:hAnsi="Eras Medium ITC"/>
                        <w:sz w:val="12"/>
                      </w:rPr>
                      <w:t>SECRETARIO:</w:t>
                    </w:r>
                  </w:ins>
                </w:p>
                <w:p w14:paraId="7A417114" w14:textId="77777777" w:rsidR="00D33769" w:rsidRPr="00642AF0" w:rsidRDefault="00D33769" w:rsidP="00FA29E8">
                  <w:pPr>
                    <w:rPr>
                      <w:ins w:id="116" w:author="Borja Gonzalez" w:date="2017-09-28T23:41:00Z"/>
                      <w:rFonts w:ascii="Eras Medium ITC" w:hAnsi="Eras Medium ITC"/>
                      <w:sz w:val="12"/>
                    </w:rPr>
                  </w:pPr>
                </w:p>
              </w:tc>
              <w:tc>
                <w:tcPr>
                  <w:tcW w:w="4054" w:type="dxa"/>
                  <w:shd w:val="clear" w:color="auto" w:fill="auto"/>
                  <w:tcMar>
                    <w:top w:w="57" w:type="dxa"/>
                    <w:left w:w="57" w:type="dxa"/>
                    <w:bottom w:w="57" w:type="dxa"/>
                    <w:right w:w="57" w:type="dxa"/>
                  </w:tcMar>
                  <w:tcPrChange w:id="117" w:author="Borja Gonzalez" w:date="2017-09-28T23:43:00Z">
                    <w:tcPr>
                      <w:tcW w:w="4054" w:type="dxa"/>
                      <w:shd w:val="clear" w:color="auto" w:fill="auto"/>
                      <w:tcMar>
                        <w:top w:w="57" w:type="dxa"/>
                        <w:left w:w="57" w:type="dxa"/>
                        <w:bottom w:w="57" w:type="dxa"/>
                        <w:right w:w="57" w:type="dxa"/>
                      </w:tcMar>
                    </w:tcPr>
                  </w:tcPrChange>
                </w:tcPr>
                <w:p w14:paraId="3B9C1768" w14:textId="77777777" w:rsidR="00D33769" w:rsidRPr="00642AF0" w:rsidRDefault="00D33769" w:rsidP="00FA29E8">
                  <w:pPr>
                    <w:rPr>
                      <w:ins w:id="118" w:author="Borja Gonzalez" w:date="2017-09-28T23:41:00Z"/>
                      <w:rFonts w:ascii="Eras Medium ITC" w:hAnsi="Eras Medium ITC"/>
                    </w:rPr>
                  </w:pPr>
                  <w:ins w:id="119" w:author="Borja Gonzalez" w:date="2017-09-28T23:41:00Z">
                    <w:r w:rsidRPr="00642AF0">
                      <w:rPr>
                        <w:rFonts w:ascii="Eras Medium ITC" w:hAnsi="Eras Medium ITC"/>
                        <w:sz w:val="12"/>
                      </w:rPr>
                      <w:t>FDO.:</w:t>
                    </w:r>
                  </w:ins>
                </w:p>
              </w:tc>
            </w:tr>
          </w:tbl>
          <w:p w14:paraId="62423300" w14:textId="77777777" w:rsidR="00D33769" w:rsidRPr="00642AF0" w:rsidRDefault="00D33769" w:rsidP="00FA29E8">
            <w:pPr>
              <w:tabs>
                <w:tab w:val="right" w:pos="10065"/>
              </w:tabs>
              <w:rPr>
                <w:ins w:id="120" w:author="Borja Gonzalez" w:date="2017-09-28T23:41:00Z"/>
                <w:rFonts w:ascii="Eras Medium ITC" w:hAnsi="Eras Medium ITC"/>
              </w:rPr>
            </w:pPr>
            <w:ins w:id="121" w:author="Borja Gonzalez" w:date="2017-09-28T23:41:00Z">
              <w:r w:rsidRPr="00642AF0">
                <w:rPr>
                  <w:rFonts w:ascii="Eras Medium ITC" w:hAnsi="Eras Medium ITC"/>
                </w:rPr>
                <w:t xml:space="preserve">                                                                            </w:t>
              </w:r>
            </w:ins>
          </w:p>
          <w:tbl>
            <w:tblPr>
              <w:tblW w:w="89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Change w:id="122" w:author="Borja Gonzalez" w:date="2017-09-28T23:43:00Z">
                <w:tblPr>
                  <w:tblW w:w="89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PrChange>
            </w:tblPr>
            <w:tblGrid>
              <w:gridCol w:w="4883"/>
              <w:gridCol w:w="4054"/>
              <w:tblGridChange w:id="123">
                <w:tblGrid>
                  <w:gridCol w:w="4883"/>
                  <w:gridCol w:w="4054"/>
                </w:tblGrid>
              </w:tblGridChange>
            </w:tblGrid>
            <w:tr w:rsidR="00D33769" w:rsidRPr="00642AF0" w14:paraId="5CC5996C" w14:textId="77777777" w:rsidTr="00D33769">
              <w:trPr>
                <w:trHeight w:val="611"/>
                <w:ins w:id="124" w:author="Borja Gonzalez" w:date="2017-09-28T23:41:00Z"/>
                <w:trPrChange w:id="125" w:author="Borja Gonzalez" w:date="2017-09-28T23:43:00Z">
                  <w:trPr>
                    <w:trHeight w:val="352"/>
                  </w:trPr>
                </w:trPrChange>
              </w:trPr>
              <w:tc>
                <w:tcPr>
                  <w:tcW w:w="4883" w:type="dxa"/>
                  <w:shd w:val="clear" w:color="auto" w:fill="auto"/>
                  <w:tcMar>
                    <w:top w:w="57" w:type="dxa"/>
                    <w:left w:w="57" w:type="dxa"/>
                    <w:bottom w:w="57" w:type="dxa"/>
                    <w:right w:w="57" w:type="dxa"/>
                  </w:tcMar>
                  <w:tcPrChange w:id="126" w:author="Borja Gonzalez" w:date="2017-09-28T23:43:00Z">
                    <w:tcPr>
                      <w:tcW w:w="4883" w:type="dxa"/>
                      <w:shd w:val="clear" w:color="auto" w:fill="auto"/>
                      <w:tcMar>
                        <w:top w:w="57" w:type="dxa"/>
                        <w:left w:w="57" w:type="dxa"/>
                        <w:bottom w:w="57" w:type="dxa"/>
                        <w:right w:w="57" w:type="dxa"/>
                      </w:tcMar>
                    </w:tcPr>
                  </w:tcPrChange>
                </w:tcPr>
                <w:p w14:paraId="20AB6171" w14:textId="77777777" w:rsidR="00D33769" w:rsidRPr="00642AF0" w:rsidRDefault="00D33769" w:rsidP="00FA29E8">
                  <w:pPr>
                    <w:rPr>
                      <w:ins w:id="127" w:author="Borja Gonzalez" w:date="2017-09-28T23:41:00Z"/>
                      <w:rFonts w:ascii="Eras Medium ITC" w:hAnsi="Eras Medium ITC"/>
                      <w:sz w:val="12"/>
                    </w:rPr>
                  </w:pPr>
                  <w:ins w:id="128" w:author="Borja Gonzalez" w:date="2017-09-28T23:41:00Z">
                    <w:r w:rsidRPr="00642AF0">
                      <w:rPr>
                        <w:rFonts w:ascii="Eras Medium ITC" w:hAnsi="Eras Medium ITC"/>
                        <w:sz w:val="12"/>
                      </w:rPr>
                      <w:t>VOCAL:</w:t>
                    </w:r>
                  </w:ins>
                </w:p>
                <w:p w14:paraId="69C5E8BE" w14:textId="77777777" w:rsidR="00D33769" w:rsidRPr="00642AF0" w:rsidRDefault="00D33769" w:rsidP="00FA29E8">
                  <w:pPr>
                    <w:rPr>
                      <w:ins w:id="129" w:author="Borja Gonzalez" w:date="2017-09-28T23:41:00Z"/>
                      <w:rFonts w:ascii="Eras Medium ITC" w:hAnsi="Eras Medium ITC"/>
                      <w:sz w:val="12"/>
                    </w:rPr>
                  </w:pPr>
                </w:p>
              </w:tc>
              <w:tc>
                <w:tcPr>
                  <w:tcW w:w="4054" w:type="dxa"/>
                  <w:shd w:val="clear" w:color="auto" w:fill="auto"/>
                  <w:tcMar>
                    <w:top w:w="57" w:type="dxa"/>
                    <w:left w:w="57" w:type="dxa"/>
                    <w:bottom w:w="57" w:type="dxa"/>
                    <w:right w:w="57" w:type="dxa"/>
                  </w:tcMar>
                  <w:tcPrChange w:id="130" w:author="Borja Gonzalez" w:date="2017-09-28T23:43:00Z">
                    <w:tcPr>
                      <w:tcW w:w="4054" w:type="dxa"/>
                      <w:shd w:val="clear" w:color="auto" w:fill="auto"/>
                      <w:tcMar>
                        <w:top w:w="57" w:type="dxa"/>
                        <w:left w:w="57" w:type="dxa"/>
                        <w:bottom w:w="57" w:type="dxa"/>
                        <w:right w:w="57" w:type="dxa"/>
                      </w:tcMar>
                    </w:tcPr>
                  </w:tcPrChange>
                </w:tcPr>
                <w:p w14:paraId="687E9FCE" w14:textId="77777777" w:rsidR="00D33769" w:rsidRPr="00642AF0" w:rsidRDefault="00D33769" w:rsidP="00FA29E8">
                  <w:pPr>
                    <w:rPr>
                      <w:ins w:id="131" w:author="Borja Gonzalez" w:date="2017-09-28T23:41:00Z"/>
                      <w:rFonts w:ascii="Eras Medium ITC" w:hAnsi="Eras Medium ITC"/>
                    </w:rPr>
                  </w:pPr>
                  <w:ins w:id="132" w:author="Borja Gonzalez" w:date="2017-09-28T23:41:00Z">
                    <w:r w:rsidRPr="00642AF0">
                      <w:rPr>
                        <w:rFonts w:ascii="Eras Medium ITC" w:hAnsi="Eras Medium ITC"/>
                        <w:sz w:val="12"/>
                      </w:rPr>
                      <w:t>FDO.:</w:t>
                    </w:r>
                  </w:ins>
                </w:p>
              </w:tc>
            </w:tr>
          </w:tbl>
          <w:p w14:paraId="239B9A2E" w14:textId="77777777" w:rsidR="00D33769" w:rsidRPr="00642AF0" w:rsidRDefault="00D33769" w:rsidP="00FA29E8">
            <w:pPr>
              <w:tabs>
                <w:tab w:val="right" w:pos="10065"/>
              </w:tabs>
              <w:rPr>
                <w:ins w:id="133" w:author="Borja Gonzalez" w:date="2017-09-28T23:41:00Z"/>
                <w:rFonts w:ascii="Eras Medium ITC" w:hAnsi="Eras Medium ITC"/>
                <w:b/>
                <w:sz w:val="18"/>
                <w:szCs w:val="18"/>
              </w:rPr>
            </w:pPr>
          </w:p>
          <w:tbl>
            <w:tblPr>
              <w:tblW w:w="89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Change w:id="134" w:author="Borja Gonzalez" w:date="2017-09-28T23:42:00Z">
                <w:tblPr>
                  <w:tblW w:w="89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PrChange>
            </w:tblPr>
            <w:tblGrid>
              <w:gridCol w:w="8937"/>
              <w:tblGridChange w:id="135">
                <w:tblGrid>
                  <w:gridCol w:w="8937"/>
                </w:tblGrid>
              </w:tblGridChange>
            </w:tblGrid>
            <w:tr w:rsidR="00D33769" w:rsidRPr="00642AF0" w14:paraId="17972E7B" w14:textId="77777777" w:rsidTr="00D33769">
              <w:trPr>
                <w:trHeight w:val="1082"/>
                <w:ins w:id="136" w:author="Borja Gonzalez" w:date="2017-09-28T23:41:00Z"/>
                <w:trPrChange w:id="137" w:author="Borja Gonzalez" w:date="2017-09-28T23:42:00Z">
                  <w:trPr>
                    <w:trHeight w:val="1047"/>
                  </w:trPr>
                </w:trPrChange>
              </w:trPr>
              <w:tc>
                <w:tcPr>
                  <w:tcW w:w="8937" w:type="dxa"/>
                  <w:shd w:val="clear" w:color="auto" w:fill="auto"/>
                  <w:tcMar>
                    <w:top w:w="57" w:type="dxa"/>
                    <w:left w:w="57" w:type="dxa"/>
                    <w:bottom w:w="57" w:type="dxa"/>
                    <w:right w:w="57" w:type="dxa"/>
                  </w:tcMar>
                  <w:tcPrChange w:id="138" w:author="Borja Gonzalez" w:date="2017-09-28T23:42:00Z">
                    <w:tcPr>
                      <w:tcW w:w="8937" w:type="dxa"/>
                      <w:shd w:val="clear" w:color="auto" w:fill="auto"/>
                      <w:tcMar>
                        <w:top w:w="57" w:type="dxa"/>
                        <w:left w:w="57" w:type="dxa"/>
                        <w:bottom w:w="57" w:type="dxa"/>
                        <w:right w:w="57" w:type="dxa"/>
                      </w:tcMar>
                    </w:tcPr>
                  </w:tcPrChange>
                </w:tcPr>
                <w:p w14:paraId="2376974D" w14:textId="77777777" w:rsidR="00D33769" w:rsidRPr="00642AF0" w:rsidRDefault="00D33769" w:rsidP="00FA29E8">
                  <w:pPr>
                    <w:jc w:val="center"/>
                    <w:rPr>
                      <w:ins w:id="139" w:author="Borja Gonzalez" w:date="2017-09-28T23:41:00Z"/>
                      <w:rFonts w:ascii="Eras Medium ITC" w:hAnsi="Eras Medium ITC"/>
                      <w:sz w:val="20"/>
                    </w:rPr>
                  </w:pPr>
                  <w:ins w:id="140" w:author="Borja Gonzalez" w:date="2017-09-28T23:41:00Z">
                    <w:r w:rsidRPr="00642AF0">
                      <w:rPr>
                        <w:rFonts w:ascii="Eras Medium ITC" w:hAnsi="Eras Medium ITC"/>
                        <w:sz w:val="20"/>
                      </w:rPr>
                      <w:t>Reunido este tribunal el ______/______/______, acuerda otorgar al Trabajo Fin de Grado presentado por Don_______________________________la calificaci</w:t>
                    </w:r>
                    <w:r w:rsidRPr="00642AF0">
                      <w:rPr>
                        <w:rFonts w:ascii="Lucida Sans Unicode" w:hAnsi="Lucida Sans Unicode" w:cs="Lucida Sans Unicode"/>
                        <w:sz w:val="20"/>
                      </w:rPr>
                      <w:t>ó</w:t>
                    </w:r>
                    <w:r w:rsidRPr="00642AF0">
                      <w:rPr>
                        <w:rFonts w:ascii="Eras Medium ITC" w:hAnsi="Eras Medium ITC"/>
                        <w:sz w:val="20"/>
                      </w:rPr>
                      <w:t>n de _________________.</w:t>
                    </w:r>
                  </w:ins>
                </w:p>
              </w:tc>
            </w:tr>
          </w:tbl>
          <w:p w14:paraId="1DDEDF6E" w14:textId="77777777" w:rsidR="00D33769" w:rsidRPr="00642AF0" w:rsidRDefault="00D33769" w:rsidP="00FA29E8">
            <w:pPr>
              <w:tabs>
                <w:tab w:val="right" w:pos="10065"/>
              </w:tabs>
              <w:rPr>
                <w:ins w:id="141" w:author="Borja Gonzalez" w:date="2017-09-28T23:41:00Z"/>
                <w:rFonts w:ascii="Eras Medium ITC" w:hAnsi="Eras Medium ITC"/>
              </w:rPr>
            </w:pPr>
            <w:ins w:id="142" w:author="Borja Gonzalez" w:date="2017-09-28T23:41:00Z">
              <w:r w:rsidRPr="00642AF0">
                <w:rPr>
                  <w:rFonts w:ascii="Eras Medium ITC" w:hAnsi="Eras Medium ITC"/>
                </w:rPr>
                <w:t xml:space="preserve">                                                                                                </w:t>
              </w:r>
            </w:ins>
          </w:p>
          <w:p w14:paraId="0A2E4206" w14:textId="77777777" w:rsidR="00D33769" w:rsidRPr="00642AF0" w:rsidRDefault="00D33769" w:rsidP="00FA29E8">
            <w:pPr>
              <w:rPr>
                <w:ins w:id="143" w:author="Borja Gonzalez" w:date="2017-09-28T23:41:00Z"/>
                <w:rFonts w:ascii="Eras Medium ITC" w:hAnsi="Eras Medium ITC"/>
              </w:rPr>
            </w:pPr>
          </w:p>
        </w:tc>
      </w:tr>
    </w:tbl>
    <w:p w14:paraId="5A1CE011" w14:textId="77777777" w:rsidR="00D33769" w:rsidRDefault="00D33769" w:rsidP="00D33769">
      <w:pPr>
        <w:jc w:val="both"/>
        <w:rPr>
          <w:ins w:id="144" w:author="Borja Gonzalez" w:date="2017-09-28T23:41:00Z"/>
          <w:rFonts w:eastAsia="Arial Unicode MS"/>
          <w:kern w:val="28"/>
        </w:rPr>
      </w:pPr>
    </w:p>
    <w:p w14:paraId="64FD2743" w14:textId="59D4D63F" w:rsidR="0079781C" w:rsidRDefault="0079781C">
      <w:pPr>
        <w:widowControl w:val="0"/>
        <w:autoSpaceDE w:val="0"/>
        <w:autoSpaceDN w:val="0"/>
        <w:adjustRightInd w:val="0"/>
        <w:spacing w:after="240" w:line="640" w:lineRule="atLeast"/>
        <w:jc w:val="center"/>
        <w:rPr>
          <w:ins w:id="145" w:author="Borja Gonzalez" w:date="2017-09-28T23:31:00Z"/>
          <w:rFonts w:cs="Times"/>
          <w:color w:val="000000"/>
          <w:sz w:val="56"/>
          <w:szCs w:val="56"/>
        </w:rPr>
      </w:pPr>
    </w:p>
    <w:p w14:paraId="5ED82AE7" w14:textId="77777777" w:rsidR="0079781C" w:rsidRDefault="0079781C">
      <w:pPr>
        <w:widowControl w:val="0"/>
        <w:autoSpaceDE w:val="0"/>
        <w:autoSpaceDN w:val="0"/>
        <w:adjustRightInd w:val="0"/>
        <w:spacing w:after="240" w:line="640" w:lineRule="atLeast"/>
        <w:jc w:val="center"/>
        <w:rPr>
          <w:ins w:id="146" w:author="Borja Gonzalez" w:date="2017-09-28T23:31:00Z"/>
          <w:rFonts w:cs="Times"/>
          <w:color w:val="000000"/>
          <w:sz w:val="56"/>
          <w:szCs w:val="56"/>
        </w:rPr>
      </w:pPr>
    </w:p>
    <w:p w14:paraId="2C59369A" w14:textId="77777777" w:rsidR="0079781C" w:rsidRPr="0040221C" w:rsidRDefault="0079781C">
      <w:pPr>
        <w:widowControl w:val="0"/>
        <w:autoSpaceDE w:val="0"/>
        <w:autoSpaceDN w:val="0"/>
        <w:adjustRightInd w:val="0"/>
        <w:spacing w:after="240" w:line="640" w:lineRule="atLeast"/>
        <w:rPr>
          <w:ins w:id="147" w:author="Borja Gonzalez" w:date="2017-09-28T23:31:00Z"/>
          <w:rFonts w:cs="Times"/>
          <w:color w:val="000000"/>
          <w:sz w:val="56"/>
          <w:szCs w:val="56"/>
        </w:rPr>
        <w:pPrChange w:id="148" w:author="Borja Gonzalez" w:date="2017-09-28T23:44:00Z">
          <w:pPr>
            <w:widowControl w:val="0"/>
            <w:autoSpaceDE w:val="0"/>
            <w:autoSpaceDN w:val="0"/>
            <w:adjustRightInd w:val="0"/>
            <w:spacing w:after="240" w:line="640" w:lineRule="atLeast"/>
            <w:jc w:val="center"/>
          </w:pPr>
        </w:pPrChange>
      </w:pPr>
    </w:p>
    <w:p w14:paraId="482C696C" w14:textId="77777777" w:rsidR="009C4174" w:rsidRPr="0040221C" w:rsidRDefault="009C4174">
      <w:pPr>
        <w:pPrChange w:id="149" w:author="Borja Gonzalez" w:date="2017-09-28T23:43:00Z">
          <w:pPr>
            <w:jc w:val="right"/>
          </w:pPr>
        </w:pPrChange>
      </w:pPr>
    </w:p>
    <w:p w14:paraId="6AD52215" w14:textId="57C382C4" w:rsidR="009C4174" w:rsidRPr="007C7B80" w:rsidRDefault="009C4174" w:rsidP="009C4174">
      <w:pPr>
        <w:jc w:val="right"/>
        <w:rPr>
          <w:rPrChange w:id="150" w:author="Borja Gonzalez" w:date="2017-09-29T10:41:00Z">
            <w:rPr/>
          </w:rPrChange>
        </w:rPr>
      </w:pPr>
      <w:r w:rsidRPr="00FA29E8">
        <w:rPr>
          <w:rFonts w:ascii="Apple Chancery" w:hAnsi="Apple Chancery" w:cs="Apple Chancery"/>
          <w:rPrChange w:id="151" w:author="Borja Gonzalez" w:date="2017-09-29T10:41:00Z">
            <w:rPr/>
          </w:rPrChange>
        </w:rPr>
        <w:t>A toda mi familia y en especial a mi padre Peps</w:t>
      </w:r>
      <w:ins w:id="152" w:author="Borja Gonzalez" w:date="2017-09-29T10:40:00Z">
        <w:r w:rsidR="00FA29E8" w:rsidRPr="00FA29E8">
          <w:rPr>
            <w:rFonts w:ascii="Apple Chancery" w:hAnsi="Apple Chancery" w:cs="Apple Chancery"/>
            <w:rPrChange w:id="153" w:author="Borja Gonzalez" w:date="2017-09-29T10:41:00Z">
              <w:rPr/>
            </w:rPrChange>
          </w:rPr>
          <w:t>, con el que me hubiese encantado compartir este momento.</w:t>
        </w:r>
      </w:ins>
      <w:del w:id="154" w:author="Borja Gonzalez" w:date="2017-09-29T10:40:00Z">
        <w:r w:rsidRPr="007C7B80" w:rsidDel="00FA29E8">
          <w:rPr>
            <w:rPrChange w:id="155" w:author="Borja Gonzalez" w:date="2017-09-29T10:41:00Z">
              <w:rPr/>
            </w:rPrChange>
          </w:rPr>
          <w:delText>.</w:delText>
        </w:r>
      </w:del>
    </w:p>
    <w:p w14:paraId="0D897545" w14:textId="77777777" w:rsidR="009C4174" w:rsidRPr="0040221C" w:rsidRDefault="009C4174" w:rsidP="009C4174">
      <w:pPr>
        <w:jc w:val="right"/>
      </w:pPr>
    </w:p>
    <w:p w14:paraId="6D64926F" w14:textId="77777777" w:rsidR="009C4174" w:rsidRPr="0040221C" w:rsidRDefault="009C4174" w:rsidP="009C4174">
      <w:pPr>
        <w:jc w:val="right"/>
      </w:pPr>
    </w:p>
    <w:p w14:paraId="46529945" w14:textId="77777777" w:rsidR="009C4174" w:rsidRPr="0040221C" w:rsidRDefault="009C4174" w:rsidP="009C4174">
      <w:pPr>
        <w:jc w:val="right"/>
      </w:pPr>
    </w:p>
    <w:p w14:paraId="69CECA19" w14:textId="77777777" w:rsidR="009C4174" w:rsidRPr="0040221C" w:rsidRDefault="009C4174" w:rsidP="009C4174">
      <w:pPr>
        <w:jc w:val="right"/>
      </w:pPr>
    </w:p>
    <w:p w14:paraId="3D2C1FB6" w14:textId="77777777" w:rsidR="009C4174" w:rsidRPr="0040221C" w:rsidRDefault="009C4174" w:rsidP="009C4174">
      <w:pPr>
        <w:jc w:val="right"/>
      </w:pPr>
    </w:p>
    <w:p w14:paraId="60C961E8" w14:textId="77777777" w:rsidR="009C4174" w:rsidRPr="0040221C" w:rsidRDefault="009C4174" w:rsidP="009C4174">
      <w:pPr>
        <w:jc w:val="right"/>
      </w:pPr>
    </w:p>
    <w:p w14:paraId="28BDE47D" w14:textId="77777777" w:rsidR="009C4174" w:rsidRPr="0040221C" w:rsidRDefault="009C4174" w:rsidP="009C4174">
      <w:pPr>
        <w:jc w:val="right"/>
      </w:pPr>
    </w:p>
    <w:p w14:paraId="17F355C5" w14:textId="77777777" w:rsidR="009C4174" w:rsidRPr="0040221C" w:rsidRDefault="009C4174" w:rsidP="009C4174">
      <w:pPr>
        <w:jc w:val="right"/>
      </w:pPr>
    </w:p>
    <w:p w14:paraId="6D2E2F8B" w14:textId="77777777" w:rsidR="009C4174" w:rsidRPr="0040221C" w:rsidRDefault="009C4174" w:rsidP="009C4174">
      <w:pPr>
        <w:jc w:val="right"/>
      </w:pPr>
    </w:p>
    <w:p w14:paraId="1FE2E48E" w14:textId="77777777" w:rsidR="009C4174" w:rsidRPr="0040221C" w:rsidRDefault="009C4174" w:rsidP="009C4174">
      <w:pPr>
        <w:jc w:val="right"/>
      </w:pPr>
    </w:p>
    <w:p w14:paraId="5E66D534" w14:textId="77777777" w:rsidR="009C4174" w:rsidRPr="0040221C" w:rsidRDefault="009C4174" w:rsidP="009C4174">
      <w:pPr>
        <w:jc w:val="right"/>
      </w:pPr>
    </w:p>
    <w:p w14:paraId="2A0E1FE2" w14:textId="77777777" w:rsidR="009C4174" w:rsidRPr="0040221C" w:rsidRDefault="009C4174" w:rsidP="009C4174">
      <w:pPr>
        <w:jc w:val="right"/>
      </w:pPr>
    </w:p>
    <w:p w14:paraId="7AE9DB78" w14:textId="77777777" w:rsidR="009C4174" w:rsidRPr="0040221C" w:rsidRDefault="009C4174" w:rsidP="009C4174">
      <w:pPr>
        <w:jc w:val="right"/>
      </w:pPr>
    </w:p>
    <w:p w14:paraId="78957789" w14:textId="77777777" w:rsidR="009C4174" w:rsidRPr="0040221C" w:rsidRDefault="009C4174" w:rsidP="009C4174">
      <w:pPr>
        <w:jc w:val="right"/>
      </w:pPr>
    </w:p>
    <w:p w14:paraId="1917C72C" w14:textId="77777777" w:rsidR="009C4174" w:rsidRPr="0040221C" w:rsidRDefault="009C4174" w:rsidP="009C4174">
      <w:pPr>
        <w:jc w:val="right"/>
      </w:pPr>
    </w:p>
    <w:p w14:paraId="404094F6" w14:textId="77777777" w:rsidR="009C4174" w:rsidRPr="0040221C" w:rsidRDefault="009C4174" w:rsidP="009C4174">
      <w:pPr>
        <w:jc w:val="right"/>
      </w:pPr>
    </w:p>
    <w:p w14:paraId="089F8121" w14:textId="77777777" w:rsidR="009C4174" w:rsidRPr="0040221C" w:rsidRDefault="009C4174" w:rsidP="009C4174">
      <w:pPr>
        <w:jc w:val="right"/>
      </w:pPr>
    </w:p>
    <w:p w14:paraId="6A2987B5" w14:textId="77777777" w:rsidR="009C4174" w:rsidRPr="0040221C" w:rsidRDefault="009C4174" w:rsidP="009C4174">
      <w:pPr>
        <w:jc w:val="right"/>
      </w:pPr>
    </w:p>
    <w:p w14:paraId="564817D9" w14:textId="77777777" w:rsidR="009C4174" w:rsidRPr="0040221C" w:rsidRDefault="009C4174" w:rsidP="009C4174">
      <w:pPr>
        <w:jc w:val="right"/>
      </w:pPr>
    </w:p>
    <w:p w14:paraId="26C7CBA8" w14:textId="77777777" w:rsidR="009C4174" w:rsidRPr="0040221C" w:rsidRDefault="009C4174" w:rsidP="009C4174">
      <w:pPr>
        <w:jc w:val="right"/>
      </w:pPr>
    </w:p>
    <w:p w14:paraId="59DCAE1E" w14:textId="77777777" w:rsidR="009C4174" w:rsidRPr="0040221C" w:rsidRDefault="009C4174" w:rsidP="009C4174">
      <w:pPr>
        <w:jc w:val="right"/>
      </w:pPr>
    </w:p>
    <w:p w14:paraId="021096AF" w14:textId="77777777" w:rsidR="009C4174" w:rsidRPr="0040221C" w:rsidRDefault="009C4174" w:rsidP="009C4174">
      <w:pPr>
        <w:jc w:val="right"/>
      </w:pPr>
    </w:p>
    <w:p w14:paraId="51716C9F" w14:textId="77777777" w:rsidR="009C4174" w:rsidRPr="0040221C" w:rsidRDefault="009C4174" w:rsidP="009C4174">
      <w:pPr>
        <w:jc w:val="right"/>
      </w:pPr>
    </w:p>
    <w:p w14:paraId="076100AF" w14:textId="77777777" w:rsidR="009C4174" w:rsidRPr="0040221C" w:rsidRDefault="009C4174" w:rsidP="009C4174">
      <w:pPr>
        <w:jc w:val="right"/>
      </w:pPr>
    </w:p>
    <w:p w14:paraId="2F63F9CA" w14:textId="77777777" w:rsidR="009C4174" w:rsidRPr="0040221C" w:rsidRDefault="009C4174" w:rsidP="009C4174">
      <w:pPr>
        <w:jc w:val="right"/>
      </w:pPr>
    </w:p>
    <w:p w14:paraId="29728769" w14:textId="77777777" w:rsidR="009C4174" w:rsidRPr="0040221C" w:rsidRDefault="009C4174" w:rsidP="009C4174">
      <w:pPr>
        <w:jc w:val="right"/>
      </w:pPr>
    </w:p>
    <w:p w14:paraId="29C1967F" w14:textId="77777777" w:rsidR="009C4174" w:rsidRPr="0040221C" w:rsidRDefault="009C4174" w:rsidP="009C4174">
      <w:pPr>
        <w:jc w:val="right"/>
      </w:pPr>
    </w:p>
    <w:p w14:paraId="02B74754" w14:textId="77777777" w:rsidR="009C4174" w:rsidRPr="0040221C" w:rsidRDefault="009C4174" w:rsidP="009C4174">
      <w:pPr>
        <w:jc w:val="right"/>
      </w:pPr>
    </w:p>
    <w:p w14:paraId="4C38160A" w14:textId="77777777" w:rsidR="009C4174" w:rsidRPr="0040221C" w:rsidRDefault="009C4174" w:rsidP="009C4174">
      <w:pPr>
        <w:jc w:val="right"/>
      </w:pPr>
    </w:p>
    <w:p w14:paraId="1EB26424" w14:textId="77777777" w:rsidR="009C4174" w:rsidRPr="0040221C" w:rsidRDefault="009C4174" w:rsidP="009C4174">
      <w:pPr>
        <w:jc w:val="right"/>
      </w:pPr>
    </w:p>
    <w:p w14:paraId="3CB86FC7" w14:textId="77777777" w:rsidR="009C4174" w:rsidRPr="0040221C" w:rsidRDefault="009C4174" w:rsidP="009C4174">
      <w:pPr>
        <w:jc w:val="right"/>
      </w:pPr>
    </w:p>
    <w:p w14:paraId="0AA4EFB3" w14:textId="77777777" w:rsidR="009C4174" w:rsidRPr="0040221C" w:rsidRDefault="009C4174" w:rsidP="009C4174">
      <w:pPr>
        <w:jc w:val="right"/>
      </w:pPr>
    </w:p>
    <w:p w14:paraId="748C67A9" w14:textId="77777777" w:rsidR="009C4174" w:rsidRPr="0040221C" w:rsidRDefault="009C4174" w:rsidP="009C4174">
      <w:pPr>
        <w:jc w:val="right"/>
      </w:pPr>
    </w:p>
    <w:p w14:paraId="4971C318" w14:textId="77777777" w:rsidR="009C4174" w:rsidRPr="0040221C" w:rsidRDefault="009C4174" w:rsidP="009C4174">
      <w:pPr>
        <w:jc w:val="right"/>
      </w:pPr>
    </w:p>
    <w:p w14:paraId="2C563D92" w14:textId="77777777" w:rsidR="009C4174" w:rsidRPr="0040221C" w:rsidRDefault="009C4174" w:rsidP="009C4174">
      <w:pPr>
        <w:jc w:val="right"/>
      </w:pPr>
    </w:p>
    <w:p w14:paraId="0384D951" w14:textId="77777777" w:rsidR="009C4174" w:rsidRPr="0040221C" w:rsidRDefault="009C4174" w:rsidP="009C4174">
      <w:pPr>
        <w:jc w:val="right"/>
      </w:pPr>
    </w:p>
    <w:p w14:paraId="1A91B2A6" w14:textId="77777777" w:rsidR="009C4174" w:rsidRPr="0040221C" w:rsidRDefault="009C4174" w:rsidP="009C4174">
      <w:pPr>
        <w:jc w:val="right"/>
      </w:pPr>
    </w:p>
    <w:p w14:paraId="627F42F3" w14:textId="77777777" w:rsidR="009C4174" w:rsidRPr="0040221C" w:rsidRDefault="009C4174" w:rsidP="009C4174">
      <w:pPr>
        <w:jc w:val="right"/>
      </w:pPr>
    </w:p>
    <w:p w14:paraId="47384A68" w14:textId="77777777" w:rsidR="009C4174" w:rsidRPr="0040221C" w:rsidRDefault="009C4174" w:rsidP="009C4174">
      <w:pPr>
        <w:jc w:val="right"/>
      </w:pPr>
    </w:p>
    <w:p w14:paraId="558B415C" w14:textId="77777777" w:rsidR="009C4174" w:rsidRPr="0040221C" w:rsidRDefault="009C4174" w:rsidP="009C4174">
      <w:pPr>
        <w:jc w:val="right"/>
      </w:pPr>
    </w:p>
    <w:p w14:paraId="221600E7" w14:textId="77777777" w:rsidR="00FA29E8" w:rsidRDefault="00FA29E8" w:rsidP="009C4174">
      <w:pPr>
        <w:jc w:val="center"/>
        <w:rPr>
          <w:ins w:id="156" w:author="Borja Gonzalez" w:date="2017-09-29T10:25:00Z"/>
          <w:b/>
        </w:rPr>
      </w:pPr>
    </w:p>
    <w:p w14:paraId="412D69D2" w14:textId="77777777" w:rsidR="00FA29E8" w:rsidRDefault="00FA29E8" w:rsidP="009C4174">
      <w:pPr>
        <w:jc w:val="center"/>
        <w:rPr>
          <w:ins w:id="157" w:author="Borja Gonzalez" w:date="2017-09-29T10:25:00Z"/>
          <w:b/>
        </w:rPr>
      </w:pPr>
    </w:p>
    <w:p w14:paraId="06417735" w14:textId="77777777" w:rsidR="00FA29E8" w:rsidRDefault="00FA29E8" w:rsidP="009C4174">
      <w:pPr>
        <w:jc w:val="center"/>
        <w:rPr>
          <w:ins w:id="158" w:author="Borja Gonzalez" w:date="2017-09-29T10:25:00Z"/>
          <w:b/>
        </w:rPr>
      </w:pPr>
    </w:p>
    <w:p w14:paraId="1886DE89" w14:textId="77777777" w:rsidR="00FA29E8" w:rsidRDefault="00FA29E8" w:rsidP="009C4174">
      <w:pPr>
        <w:jc w:val="center"/>
        <w:rPr>
          <w:ins w:id="159" w:author="Borja Gonzalez" w:date="2017-09-29T10:25:00Z"/>
          <w:b/>
        </w:rPr>
      </w:pPr>
    </w:p>
    <w:p w14:paraId="5A574E7F" w14:textId="77777777" w:rsidR="009C4174" w:rsidRPr="0040221C" w:rsidRDefault="009C4174" w:rsidP="009C4174">
      <w:pPr>
        <w:jc w:val="center"/>
        <w:rPr>
          <w:b/>
        </w:rPr>
      </w:pPr>
      <w:r w:rsidRPr="0040221C">
        <w:rPr>
          <w:b/>
        </w:rPr>
        <w:t>Resumen</w:t>
      </w:r>
    </w:p>
    <w:p w14:paraId="626B4370" w14:textId="77777777" w:rsidR="009C4174" w:rsidRPr="0040221C" w:rsidRDefault="009C4174" w:rsidP="009C4174">
      <w:pPr>
        <w:jc w:val="both"/>
        <w:rPr>
          <w:b/>
        </w:rPr>
      </w:pPr>
    </w:p>
    <w:p w14:paraId="48070FB5" w14:textId="70CDC78F" w:rsidR="00FC4DB1" w:rsidRPr="0040221C" w:rsidRDefault="009C4174" w:rsidP="00FC4DB1">
      <w:pPr>
        <w:jc w:val="both"/>
      </w:pPr>
      <w:r w:rsidRPr="0040221C">
        <w:t xml:space="preserve">Con la llegada de las nuevas tecnologías al mercado la mayoría de </w:t>
      </w:r>
      <w:ins w:id="160" w:author="Rodrigo García" w:date="2017-09-07T08:39:00Z">
        <w:r w:rsidR="00E5539D">
          <w:t>ámbitos profesionales</w:t>
        </w:r>
      </w:ins>
      <w:r w:rsidRPr="0040221C">
        <w:t xml:space="preserve"> se están viendo forzados a adaptarse</w:t>
      </w:r>
      <w:r w:rsidR="00FC4DB1" w:rsidRPr="0040221C">
        <w:t xml:space="preserve"> mediante </w:t>
      </w:r>
      <w:r w:rsidRPr="0040221C">
        <w:t xml:space="preserve">la digitalización de </w:t>
      </w:r>
      <w:r w:rsidRPr="0040221C">
        <w:lastRenderedPageBreak/>
        <w:t>todos sus sistemas</w:t>
      </w:r>
      <w:r w:rsidR="00FC4DB1" w:rsidRPr="0040221C">
        <w:t>,</w:t>
      </w:r>
      <w:r w:rsidRPr="0040221C">
        <w:t xml:space="preserve"> actualmente man</w:t>
      </w:r>
      <w:r w:rsidR="00FC4DB1" w:rsidRPr="0040221C">
        <w:t>uales y prácticamente obsoletos. Quedarse atascado en estos sistemas manuales significaría una gran desventaja a la hora de competir contra otros sistemas digitalizados, que son mucho más rápidos y eficientes, con una necesidad nula o mínima de mantenimiento.</w:t>
      </w:r>
      <w:ins w:id="161" w:author="Rodrigo García" w:date="2017-09-07T08:39:00Z">
        <w:r w:rsidR="00E5539D">
          <w:t xml:space="preserve"> Esta disyuntiva también se aplica a los sistemas médicos, que se pueden beneficiar enormemente de la digitalizaci</w:t>
        </w:r>
      </w:ins>
      <w:ins w:id="162" w:author="Rodrigo García" w:date="2017-09-07T08:41:00Z">
        <w:r w:rsidR="00E5539D">
          <w:t>ón de la información relativa a los pacientes, permitiendo análisis más avanzados y una mayor agilidad para tratar a los pacientes.</w:t>
        </w:r>
      </w:ins>
    </w:p>
    <w:p w14:paraId="51F25B6F" w14:textId="77777777" w:rsidR="00FC4DB1" w:rsidRPr="0040221C" w:rsidRDefault="00FC4DB1" w:rsidP="00FC4DB1">
      <w:pPr>
        <w:jc w:val="both"/>
      </w:pPr>
    </w:p>
    <w:p w14:paraId="59AA9281" w14:textId="1D313D43" w:rsidR="00FC4DB1" w:rsidRDefault="00FC4DB1" w:rsidP="00FC4DB1">
      <w:pPr>
        <w:jc w:val="both"/>
        <w:rPr>
          <w:ins w:id="163" w:author="Borja Gonzalez" w:date="2017-09-07T11:02:00Z"/>
        </w:rPr>
      </w:pPr>
      <w:r w:rsidRPr="0040221C">
        <w:t xml:space="preserve">Con un enfoque moderno a </w:t>
      </w:r>
      <w:ins w:id="164" w:author="Borja Gonzalez" w:date="2017-09-08T16:13:00Z">
        <w:r w:rsidR="00333F5F">
          <w:t xml:space="preserve">los métodos de visualización y recopilación de datos </w:t>
        </w:r>
      </w:ins>
      <w:r w:rsidRPr="0040221C">
        <w:t xml:space="preserve"> he construi</w:t>
      </w:r>
      <w:ins w:id="165" w:author="Rodrigo García" w:date="2017-09-07T08:42:00Z">
        <w:r w:rsidR="00E5539D">
          <w:t>do</w:t>
        </w:r>
      </w:ins>
      <w:r w:rsidRPr="0040221C">
        <w:t xml:space="preserve"> una aplicación web </w:t>
      </w:r>
      <w:ins w:id="166" w:author="Borja Gonzalez" w:date="2017-09-08T16:13:00Z">
        <w:r w:rsidR="00333F5F">
          <w:t>con</w:t>
        </w:r>
      </w:ins>
      <w:ins w:id="167" w:author="Rodrigo García" w:date="2017-09-07T08:42:00Z">
        <w:r w:rsidR="00E5539D">
          <w:t xml:space="preserve"> su correspondiente</w:t>
        </w:r>
      </w:ins>
      <w:r w:rsidRPr="0040221C">
        <w:t xml:space="preserve"> base de datos</w:t>
      </w:r>
      <w:ins w:id="168" w:author="Borja Gonzalez" w:date="2017-09-08T16:14:00Z">
        <w:r w:rsidR="00333F5F">
          <w:t>,</w:t>
        </w:r>
      </w:ins>
      <w:r w:rsidRPr="0040221C">
        <w:t xml:space="preserve"> que permite</w:t>
      </w:r>
      <w:ins w:id="169" w:author="Rodrigo García" w:date="2017-09-07T08:42:00Z">
        <w:r w:rsidR="00E5539D">
          <w:t>n</w:t>
        </w:r>
      </w:ins>
      <w:r w:rsidRPr="0040221C">
        <w:t xml:space="preserve"> al usuario acceder rápidamente a los datos de los pacientes </w:t>
      </w:r>
      <w:ins w:id="170" w:author="Borja Gonzalez" w:date="2017-09-08T16:14:00Z">
        <w:r w:rsidR="00333F5F">
          <w:t>permitiendo</w:t>
        </w:r>
      </w:ins>
      <w:r w:rsidRPr="0040221C">
        <w:t xml:space="preserve"> mostra</w:t>
      </w:r>
      <w:r w:rsidR="006D06A7">
        <w:t>r</w:t>
      </w:r>
      <w:r w:rsidRPr="0040221C">
        <w:t xml:space="preserve"> toda la información</w:t>
      </w:r>
      <w:ins w:id="171" w:author="Borja Gonzalez" w:date="2017-09-08T16:14:00Z">
        <w:r w:rsidR="00333F5F">
          <w:t xml:space="preserve"> de manera sencilla y clara.</w:t>
        </w:r>
      </w:ins>
      <w:ins w:id="172" w:author="Borja Gonzalez" w:date="2017-09-08T16:15:00Z">
        <w:r w:rsidR="00333F5F">
          <w:t xml:space="preserve"> </w:t>
        </w:r>
      </w:ins>
    </w:p>
    <w:p w14:paraId="36B75586" w14:textId="77777777" w:rsidR="006D06A7" w:rsidRDefault="006D06A7" w:rsidP="00FC4DB1">
      <w:pPr>
        <w:jc w:val="both"/>
        <w:rPr>
          <w:ins w:id="173" w:author="Borja Gonzalez" w:date="2017-09-07T11:02:00Z"/>
        </w:rPr>
      </w:pPr>
    </w:p>
    <w:p w14:paraId="13391C25" w14:textId="0A24D843" w:rsidR="009239DB" w:rsidRPr="009239DB" w:rsidRDefault="006D06A7" w:rsidP="009239DB">
      <w:pPr>
        <w:jc w:val="both"/>
      </w:pPr>
      <w:r>
        <w:t>La aplicación web que he desarrollado se centra en el seguimiento de pacientes con problemas de movimiento cervical</w:t>
      </w:r>
      <w:r w:rsidR="00813C6B">
        <w:t>, específicamente en el rango de movimiento. El rango de movimiento cervical puede verse afectado o disminuido por varias causas como podrían</w:t>
      </w:r>
      <w:r w:rsidR="0022745C">
        <w:t xml:space="preserve"> ser los accidentes y más concretamente, el síndrome del latigazo vertical (SLC)</w:t>
      </w:r>
      <w:r w:rsidR="00813C6B">
        <w:t>. Para poder me</w:t>
      </w:r>
      <w:r w:rsidR="0022745C">
        <w:t xml:space="preserve">dir el rango de </w:t>
      </w:r>
      <w:r w:rsidR="00813C6B">
        <w:t>movimiento del paciente</w:t>
      </w:r>
      <w:r w:rsidR="009239DB">
        <w:t>,</w:t>
      </w:r>
      <w:r w:rsidR="00813C6B">
        <w:t xml:space="preserve"> hay disponibles una se</w:t>
      </w:r>
      <w:r w:rsidR="0031513A">
        <w:t xml:space="preserve">rie de instrumentos </w:t>
      </w:r>
      <w:r w:rsidR="00813C6B">
        <w:t>que nos facilitan</w:t>
      </w:r>
      <w:r w:rsidR="009239DB">
        <w:t xml:space="preserve"> </w:t>
      </w:r>
      <w:r w:rsidR="00E1467C">
        <w:t>ésta tarea</w:t>
      </w:r>
      <w:r w:rsidR="009239DB">
        <w:t xml:space="preserve">. Para este proyecto he utilizado un sensor inercial que </w:t>
      </w:r>
      <w:r w:rsidR="009239DB" w:rsidRPr="009239DB">
        <w:rPr>
          <w:rFonts w:hint="eastAsia"/>
        </w:rPr>
        <w:t>proporciona una forma flexible y económica de medir la movilidad</w:t>
      </w:r>
      <w:r w:rsidR="0031513A">
        <w:t xml:space="preserve">. </w:t>
      </w:r>
      <w:r w:rsidR="00F23D67">
        <w:t>Concretamente</w:t>
      </w:r>
      <w:r w:rsidR="0031513A">
        <w:t xml:space="preserve">, el instrumento que vamos a utilizar se llama </w:t>
      </w:r>
      <w:r w:rsidR="00F7781D">
        <w:t xml:space="preserve">IMU (Inertial </w:t>
      </w:r>
      <w:r w:rsidR="009750CE">
        <w:t xml:space="preserve">Measurement </w:t>
      </w:r>
      <w:r w:rsidR="00F7781D">
        <w:t>Unit).</w:t>
      </w:r>
    </w:p>
    <w:p w14:paraId="126BE685" w14:textId="5D5CB6E5" w:rsidR="006D06A7" w:rsidRPr="0040221C" w:rsidRDefault="006D06A7" w:rsidP="00FC4DB1">
      <w:pPr>
        <w:jc w:val="both"/>
      </w:pPr>
    </w:p>
    <w:p w14:paraId="674091C8" w14:textId="77777777" w:rsidR="00265FAD" w:rsidRDefault="00265FAD" w:rsidP="00265FAD">
      <w:pPr>
        <w:jc w:val="both"/>
        <w:rPr>
          <w:ins w:id="174" w:author="Borja Gonzalez" w:date="2017-09-12T11:40:00Z"/>
        </w:rPr>
      </w:pPr>
      <w:ins w:id="175" w:author="Borja Gonzalez" w:date="2017-09-12T11:40:00Z">
        <w:r>
          <w:t>Una parte fundamental de este trabajo ha sido la captura de los requisitos con el cliente, donde el cliente expresó las necesidades que requería para crear una herramienta para la medición del rango de movimiento cervical.</w:t>
        </w:r>
      </w:ins>
    </w:p>
    <w:p w14:paraId="33258A83" w14:textId="77777777" w:rsidR="00265FAD" w:rsidRDefault="00265FAD" w:rsidP="00265FAD">
      <w:pPr>
        <w:jc w:val="both"/>
        <w:rPr>
          <w:ins w:id="176" w:author="Borja Gonzalez" w:date="2017-09-12T11:40:00Z"/>
        </w:rPr>
      </w:pPr>
    </w:p>
    <w:p w14:paraId="423F89CC" w14:textId="4576BC6C" w:rsidR="00265FAD" w:rsidRPr="0040221C" w:rsidRDefault="00265FAD" w:rsidP="00265FAD">
      <w:pPr>
        <w:jc w:val="both"/>
        <w:rPr>
          <w:ins w:id="177" w:author="Borja Gonzalez" w:date="2017-09-12T11:40:00Z"/>
        </w:rPr>
      </w:pPr>
      <w:ins w:id="178" w:author="Borja Gonzalez" w:date="2017-09-12T11:40:00Z">
        <w:r>
          <w:t>Para empezar el trabajo se han realizado pruebas en las que se han realizado varias mediciones del rango de movimiento de un grupo de 5 personas donde participaban tanto hombres como mujeres, ya que cada sexo tiene un rango de movimiento distinto.</w:t>
        </w:r>
      </w:ins>
    </w:p>
    <w:p w14:paraId="7FC34F41" w14:textId="77777777" w:rsidR="00FC4DB1" w:rsidRPr="0040221C" w:rsidRDefault="00FC4DB1" w:rsidP="00FC4DB1">
      <w:pPr>
        <w:jc w:val="both"/>
      </w:pPr>
    </w:p>
    <w:p w14:paraId="02C45C24" w14:textId="77777777" w:rsidR="00FC4DB1" w:rsidRPr="0040221C" w:rsidRDefault="00FC4DB1" w:rsidP="00FC4DB1">
      <w:pPr>
        <w:jc w:val="both"/>
      </w:pPr>
      <w:r w:rsidRPr="0040221C">
        <w:t>Utilizando varios lenguajes de programación, plataformas y sistemas he conseguido satisfacer las necesidades dicha aplicación, cumpliendo así sus requisitos.</w:t>
      </w:r>
    </w:p>
    <w:p w14:paraId="420F775E" w14:textId="77777777" w:rsidR="00FC4DB1" w:rsidRPr="0040221C" w:rsidRDefault="00FC4DB1" w:rsidP="00FC4DB1">
      <w:pPr>
        <w:jc w:val="both"/>
      </w:pPr>
    </w:p>
    <w:p w14:paraId="0469C09E" w14:textId="77777777" w:rsidR="00FC4DB1" w:rsidRPr="0040221C" w:rsidRDefault="00FC4DB1" w:rsidP="00FC4DB1">
      <w:pPr>
        <w:jc w:val="both"/>
      </w:pPr>
    </w:p>
    <w:p w14:paraId="680F16FB" w14:textId="77777777" w:rsidR="00FC4DB1" w:rsidRPr="0040221C" w:rsidRDefault="00FC4DB1" w:rsidP="00FC4DB1">
      <w:pPr>
        <w:jc w:val="both"/>
      </w:pPr>
    </w:p>
    <w:p w14:paraId="25F1941F" w14:textId="77777777" w:rsidR="00FC4DB1" w:rsidRPr="0040221C" w:rsidRDefault="00FC4DB1" w:rsidP="00FC4DB1">
      <w:pPr>
        <w:jc w:val="both"/>
      </w:pPr>
    </w:p>
    <w:p w14:paraId="3FCC232E" w14:textId="77777777" w:rsidR="00FC4DB1" w:rsidRPr="0040221C" w:rsidRDefault="00FC4DB1" w:rsidP="00FC4DB1">
      <w:pPr>
        <w:jc w:val="both"/>
      </w:pPr>
    </w:p>
    <w:p w14:paraId="44C45B7B" w14:textId="77777777" w:rsidR="00E76E79" w:rsidRPr="0040221C" w:rsidRDefault="00E76E79" w:rsidP="00FC4DB1">
      <w:pPr>
        <w:jc w:val="both"/>
      </w:pPr>
    </w:p>
    <w:p w14:paraId="568964AC" w14:textId="77777777" w:rsidR="00FC4DB1" w:rsidRPr="0040221C" w:rsidRDefault="00FC4DB1" w:rsidP="00FC4DB1">
      <w:pPr>
        <w:jc w:val="both"/>
      </w:pPr>
    </w:p>
    <w:p w14:paraId="6FE7EE67" w14:textId="77777777" w:rsidR="00FC4DB1" w:rsidRPr="0040221C" w:rsidRDefault="00FC4DB1" w:rsidP="00FC4DB1">
      <w:pPr>
        <w:jc w:val="center"/>
        <w:rPr>
          <w:b/>
          <w:sz w:val="28"/>
          <w:szCs w:val="28"/>
        </w:rPr>
      </w:pPr>
      <w:r w:rsidRPr="0040221C">
        <w:rPr>
          <w:b/>
          <w:sz w:val="28"/>
          <w:szCs w:val="28"/>
        </w:rPr>
        <w:t>Agradecimientos</w:t>
      </w:r>
    </w:p>
    <w:p w14:paraId="2FB1D00B" w14:textId="77777777" w:rsidR="00FC4DB1" w:rsidRPr="0040221C" w:rsidRDefault="00FC4DB1" w:rsidP="00FC4DB1">
      <w:pPr>
        <w:rPr>
          <w:b/>
          <w:sz w:val="28"/>
          <w:szCs w:val="28"/>
        </w:rPr>
      </w:pPr>
    </w:p>
    <w:p w14:paraId="7A99C8D4" w14:textId="77777777" w:rsidR="00FA29E8" w:rsidRDefault="00FC4DB1" w:rsidP="00FC4DB1">
      <w:pPr>
        <w:rPr>
          <w:ins w:id="179" w:author="Borja Gonzalez" w:date="2017-09-29T10:45:00Z"/>
        </w:rPr>
      </w:pPr>
      <w:r w:rsidRPr="0040221C">
        <w:t>Tras estos años de carrera</w:t>
      </w:r>
      <w:ins w:id="180" w:author="Borja Gonzalez" w:date="2017-09-29T10:28:00Z">
        <w:r w:rsidR="00FA29E8">
          <w:t xml:space="preserve"> puedo afirmar que ha sido una experiencia que me ha permitido crecer de formar tanto profesional como personal. Al mirar atr</w:t>
        </w:r>
      </w:ins>
      <w:ins w:id="181" w:author="Borja Gonzalez" w:date="2017-09-29T10:34:00Z">
        <w:r w:rsidR="00FA29E8">
          <w:t>ás, obtengo una visi</w:t>
        </w:r>
      </w:ins>
      <w:ins w:id="182" w:author="Borja Gonzalez" w:date="2017-09-29T10:35:00Z">
        <w:r w:rsidR="00FA29E8">
          <w:t>ón en perspectiva y me doy cuenta que todo el esfuerzo y dedicaci</w:t>
        </w:r>
      </w:ins>
      <w:ins w:id="183" w:author="Borja Gonzalez" w:date="2017-09-29T10:36:00Z">
        <w:r w:rsidR="00FA29E8">
          <w:t>ón han merecido la pena</w:t>
        </w:r>
      </w:ins>
      <w:ins w:id="184" w:author="Borja Gonzalez" w:date="2017-09-29T10:37:00Z">
        <w:r w:rsidR="00FA29E8">
          <w:t>,</w:t>
        </w:r>
      </w:ins>
      <w:ins w:id="185" w:author="Borja Gonzalez" w:date="2017-09-29T10:36:00Z">
        <w:r w:rsidR="00FA29E8">
          <w:t xml:space="preserve"> y</w:t>
        </w:r>
      </w:ins>
      <w:ins w:id="186" w:author="Borja Gonzalez" w:date="2017-09-29T10:37:00Z">
        <w:r w:rsidR="00FA29E8">
          <w:t xml:space="preserve"> a día de hoy me encuentro</w:t>
        </w:r>
      </w:ins>
      <w:ins w:id="187" w:author="Borja Gonzalez" w:date="2017-09-29T10:36:00Z">
        <w:r w:rsidR="00FA29E8">
          <w:t xml:space="preserve"> un paso más cerca de convertirme en un ingeniero. Por su puesto todo esto no hubiese sido posible sin la ayuda de muchas personas que me han acompañado a lo largo del camino.</w:t>
        </w:r>
      </w:ins>
    </w:p>
    <w:p w14:paraId="0FF99E62" w14:textId="77777777" w:rsidR="007C7B80" w:rsidRDefault="007C7B80" w:rsidP="00FC4DB1">
      <w:pPr>
        <w:rPr>
          <w:ins w:id="188" w:author="Borja Gonzalez" w:date="2017-09-29T10:45:00Z"/>
        </w:rPr>
      </w:pPr>
    </w:p>
    <w:p w14:paraId="2CCF33E0" w14:textId="535B5208" w:rsidR="007C7B80" w:rsidRDefault="007C7B80" w:rsidP="00FC4DB1">
      <w:pPr>
        <w:rPr>
          <w:ins w:id="189" w:author="Borja Gonzalez" w:date="2017-09-29T11:09:00Z"/>
        </w:rPr>
      </w:pPr>
      <w:ins w:id="190" w:author="Borja Gonzalez" w:date="2017-09-29T10:45:00Z">
        <w:r>
          <w:t>En primer lugar quiero agradecer a toda mi familia el apoyo tanto sentimental como econ</w:t>
        </w:r>
      </w:ins>
      <w:ins w:id="191" w:author="Borja Gonzalez" w:date="2017-09-29T10:46:00Z">
        <w:r>
          <w:t>ómico que me han ofrecido a lo largo de estos años. Hacer una menci</w:t>
        </w:r>
      </w:ins>
      <w:ins w:id="192" w:author="Borja Gonzalez" w:date="2017-09-29T10:47:00Z">
        <w:r>
          <w:t>ón especial a mi Madre</w:t>
        </w:r>
      </w:ins>
      <w:ins w:id="193" w:author="Borja Gonzalez" w:date="2017-09-29T10:49:00Z">
        <w:r>
          <w:t xml:space="preserve"> Maite,</w:t>
        </w:r>
      </w:ins>
      <w:ins w:id="194" w:author="Borja Gonzalez" w:date="2017-09-29T10:47:00Z">
        <w:r>
          <w:t xml:space="preserve"> que siempre me ha apoyado en todas mis decisiones y a estado conmigo en los momentos buenos y sobretodo en los malos. </w:t>
        </w:r>
      </w:ins>
      <w:ins w:id="195" w:author="Borja Gonzalez" w:date="2017-09-29T10:49:00Z">
        <w:r w:rsidR="00807F86">
          <w:t>A mi P</w:t>
        </w:r>
        <w:r>
          <w:t xml:space="preserve">adre </w:t>
        </w:r>
      </w:ins>
      <w:ins w:id="196" w:author="Borja Gonzalez" w:date="2017-09-29T10:52:00Z">
        <w:r w:rsidR="00807F86">
          <w:t xml:space="preserve">Peps </w:t>
        </w:r>
      </w:ins>
      <w:ins w:id="197" w:author="Borja Gonzalez" w:date="2017-09-29T10:49:00Z">
        <w:r>
          <w:t xml:space="preserve">que siempre </w:t>
        </w:r>
      </w:ins>
      <w:ins w:id="198" w:author="Borja Gonzalez" w:date="2017-09-29T10:50:00Z">
        <w:r>
          <w:t xml:space="preserve">fue un apoyo incondicional y </w:t>
        </w:r>
      </w:ins>
      <w:ins w:id="199" w:author="Borja Gonzalez" w:date="2017-09-29T10:59:00Z">
        <w:r w:rsidR="00807F86">
          <w:t xml:space="preserve">al que agradeceré </w:t>
        </w:r>
      </w:ins>
      <w:ins w:id="200" w:author="Borja Gonzalez" w:date="2017-09-29T10:57:00Z">
        <w:r w:rsidR="00807F86">
          <w:t>durante toda mi vida</w:t>
        </w:r>
      </w:ins>
      <w:ins w:id="201" w:author="Borja Gonzalez" w:date="2017-09-29T10:59:00Z">
        <w:r w:rsidR="00807F86">
          <w:t xml:space="preserve"> por</w:t>
        </w:r>
      </w:ins>
      <w:ins w:id="202" w:author="Borja Gonzalez" w:date="2017-09-29T10:57:00Z">
        <w:r w:rsidR="00807F86">
          <w:t xml:space="preserve"> la honestidad y </w:t>
        </w:r>
      </w:ins>
      <w:ins w:id="203" w:author="Borja Gonzalez" w:date="2017-09-29T10:58:00Z">
        <w:r w:rsidR="00807F86">
          <w:t xml:space="preserve">franqueza </w:t>
        </w:r>
      </w:ins>
      <w:ins w:id="204" w:author="Borja Gonzalez" w:date="2017-09-29T11:01:00Z">
        <w:r w:rsidR="00807F86">
          <w:t xml:space="preserve">que me ha </w:t>
        </w:r>
      </w:ins>
      <w:ins w:id="205" w:author="Borja Gonzalez" w:date="2017-09-29T11:02:00Z">
        <w:r w:rsidR="000851E8">
          <w:t>brindado. Quiero agradecer a mi abuelas Christine y Encarnaci</w:t>
        </w:r>
      </w:ins>
      <w:ins w:id="206" w:author="Borja Gonzalez" w:date="2017-09-29T11:03:00Z">
        <w:r w:rsidR="000851E8">
          <w:t>ón que</w:t>
        </w:r>
      </w:ins>
      <w:ins w:id="207" w:author="Borja Gonzalez" w:date="2017-09-29T11:05:00Z">
        <w:r w:rsidR="000851E8">
          <w:t xml:space="preserve"> son personas a las que admiro y que me</w:t>
        </w:r>
      </w:ins>
      <w:ins w:id="208" w:author="Borja Gonzalez" w:date="2017-09-29T11:03:00Z">
        <w:r w:rsidR="000851E8">
          <w:t xml:space="preserve"> han ofrecido consejos y sabiduría que me han servido para afrontar los retos de esta carrera. Por </w:t>
        </w:r>
      </w:ins>
      <w:ins w:id="209" w:author="Borja Gonzalez" w:date="2017-09-29T11:05:00Z">
        <w:r w:rsidR="000851E8">
          <w:t xml:space="preserve">último agradecer a mi </w:t>
        </w:r>
      </w:ins>
      <w:ins w:id="210" w:author="Borja Gonzalez" w:date="2017-09-29T11:06:00Z">
        <w:r w:rsidR="000851E8">
          <w:t>Tío</w:t>
        </w:r>
      </w:ins>
      <w:ins w:id="211" w:author="Borja Gonzalez" w:date="2017-09-29T11:05:00Z">
        <w:r w:rsidR="000851E8">
          <w:t xml:space="preserve"> Ignacio</w:t>
        </w:r>
      </w:ins>
      <w:ins w:id="212" w:author="Borja Gonzalez" w:date="2017-09-29T11:07:00Z">
        <w:r w:rsidR="000851E8">
          <w:t>,</w:t>
        </w:r>
      </w:ins>
      <w:ins w:id="213" w:author="Borja Gonzalez" w:date="2017-09-29T11:05:00Z">
        <w:r w:rsidR="000851E8">
          <w:t xml:space="preserve"> </w:t>
        </w:r>
      </w:ins>
      <w:ins w:id="214" w:author="Borja Gonzalez" w:date="2017-09-29T11:06:00Z">
        <w:r w:rsidR="000851E8">
          <w:t xml:space="preserve">al </w:t>
        </w:r>
      </w:ins>
      <w:ins w:id="215" w:author="Borja Gonzalez" w:date="2017-09-29T11:05:00Z">
        <w:r w:rsidR="000851E8">
          <w:t>que tambi</w:t>
        </w:r>
      </w:ins>
      <w:ins w:id="216" w:author="Borja Gonzalez" w:date="2017-09-29T11:06:00Z">
        <w:r w:rsidR="000851E8">
          <w:t xml:space="preserve">én admiro enormemente </w:t>
        </w:r>
      </w:ins>
      <w:ins w:id="217" w:author="Borja Gonzalez" w:date="2017-09-29T11:07:00Z">
        <w:r w:rsidR="000851E8">
          <w:t xml:space="preserve">por su espíritu de superación </w:t>
        </w:r>
      </w:ins>
      <w:ins w:id="218" w:author="Borja Gonzalez" w:date="2017-09-29T11:09:00Z">
        <w:r w:rsidR="000851E8">
          <w:t>y</w:t>
        </w:r>
        <w:r w:rsidR="00FA43A3">
          <w:t xml:space="preserve"> por sus consejos que me han ayudado en mi desarrollo personal.</w:t>
        </w:r>
      </w:ins>
    </w:p>
    <w:p w14:paraId="0945BC74" w14:textId="77777777" w:rsidR="00FA43A3" w:rsidRDefault="00FA43A3" w:rsidP="00FC4DB1">
      <w:pPr>
        <w:rPr>
          <w:ins w:id="219" w:author="Borja Gonzalez" w:date="2017-09-29T11:13:00Z"/>
        </w:rPr>
      </w:pPr>
    </w:p>
    <w:p w14:paraId="7166D6F8" w14:textId="1151CEAC" w:rsidR="00FA43A3" w:rsidRDefault="00FA43A3" w:rsidP="00FC4DB1">
      <w:pPr>
        <w:rPr>
          <w:ins w:id="220" w:author="Borja Gonzalez" w:date="2017-09-29T10:42:00Z"/>
        </w:rPr>
      </w:pPr>
      <w:ins w:id="221" w:author="Borja Gonzalez" w:date="2017-09-29T11:13:00Z">
        <w:r>
          <w:t xml:space="preserve">A mis amigos </w:t>
        </w:r>
      </w:ins>
      <w:bookmarkStart w:id="222" w:name="_GoBack"/>
      <w:bookmarkEnd w:id="222"/>
    </w:p>
    <w:p w14:paraId="2405DCF0" w14:textId="77777777" w:rsidR="007C7B80" w:rsidRDefault="007C7B80" w:rsidP="00FC4DB1">
      <w:pPr>
        <w:rPr>
          <w:ins w:id="223" w:author="Borja Gonzalez" w:date="2017-09-29T10:36:00Z"/>
        </w:rPr>
      </w:pPr>
    </w:p>
    <w:p w14:paraId="2241F793" w14:textId="77777777" w:rsidR="00FA29E8" w:rsidRDefault="00FA29E8" w:rsidP="00FC4DB1">
      <w:pPr>
        <w:rPr>
          <w:ins w:id="224" w:author="Borja Gonzalez" w:date="2017-09-29T10:39:00Z"/>
        </w:rPr>
      </w:pPr>
    </w:p>
    <w:p w14:paraId="5386FBC1" w14:textId="78BA6858" w:rsidR="00FC4DB1" w:rsidRPr="0040221C" w:rsidRDefault="00FC4DB1" w:rsidP="00FC4DB1">
      <w:del w:id="225" w:author="Borja Gonzalez" w:date="2017-09-29T10:28:00Z">
        <w:r w:rsidRPr="0040221C" w:rsidDel="00FA29E8">
          <w:delText xml:space="preserve"> …</w:delText>
        </w:r>
      </w:del>
    </w:p>
    <w:p w14:paraId="7C74F912" w14:textId="77777777" w:rsidR="00FC4DB1" w:rsidRPr="0040221C" w:rsidRDefault="00FC4DB1" w:rsidP="00FC4DB1"/>
    <w:p w14:paraId="2E841F33" w14:textId="77777777" w:rsidR="00FC4DB1" w:rsidRPr="0040221C" w:rsidRDefault="00FC4DB1" w:rsidP="00FC4DB1"/>
    <w:p w14:paraId="1DADC484" w14:textId="77777777" w:rsidR="00FC4DB1" w:rsidRPr="0040221C" w:rsidRDefault="00FC4DB1" w:rsidP="00FC4DB1"/>
    <w:p w14:paraId="2E58BF64" w14:textId="77777777" w:rsidR="00FC4DB1" w:rsidRPr="0040221C" w:rsidRDefault="00FC4DB1" w:rsidP="00FC4DB1"/>
    <w:p w14:paraId="1DB32517" w14:textId="77777777" w:rsidR="00FC4DB1" w:rsidRPr="0040221C" w:rsidRDefault="00FC4DB1" w:rsidP="00FC4DB1"/>
    <w:p w14:paraId="7CA29AF3" w14:textId="77777777" w:rsidR="00FC4DB1" w:rsidRPr="0040221C" w:rsidRDefault="00FC4DB1" w:rsidP="00FC4DB1"/>
    <w:p w14:paraId="051F53F1" w14:textId="77777777" w:rsidR="00FC4DB1" w:rsidRPr="0040221C" w:rsidRDefault="00FC4DB1" w:rsidP="00FC4DB1"/>
    <w:p w14:paraId="1DE3FB2D" w14:textId="77777777" w:rsidR="00FC4DB1" w:rsidRPr="0040221C" w:rsidRDefault="00FC4DB1" w:rsidP="00FC4DB1"/>
    <w:p w14:paraId="4E27B0C8" w14:textId="77777777" w:rsidR="00FC4DB1" w:rsidRPr="0040221C" w:rsidRDefault="00FC4DB1" w:rsidP="00FC4DB1"/>
    <w:p w14:paraId="63B5D4C7" w14:textId="77777777" w:rsidR="00FC4DB1" w:rsidRPr="0040221C" w:rsidRDefault="00FC4DB1" w:rsidP="00FC4DB1"/>
    <w:p w14:paraId="51B0B441" w14:textId="77777777" w:rsidR="00FC4DB1" w:rsidRPr="0040221C" w:rsidRDefault="00FC4DB1" w:rsidP="00FC4DB1"/>
    <w:p w14:paraId="02FFF2EA" w14:textId="77777777" w:rsidR="00FC4DB1" w:rsidRPr="0040221C" w:rsidRDefault="00FC4DB1" w:rsidP="00FC4DB1"/>
    <w:p w14:paraId="3016B18F" w14:textId="77777777" w:rsidR="00FC4DB1" w:rsidRPr="0040221C" w:rsidRDefault="00FC4DB1" w:rsidP="00FC4DB1"/>
    <w:p w14:paraId="71A6776A" w14:textId="77777777" w:rsidR="00FC4DB1" w:rsidRPr="0040221C" w:rsidRDefault="00FC4DB1" w:rsidP="00FC4DB1"/>
    <w:p w14:paraId="1A4024C2" w14:textId="77777777" w:rsidR="00FC4DB1" w:rsidRPr="0040221C" w:rsidRDefault="00FC4DB1" w:rsidP="00FC4DB1"/>
    <w:p w14:paraId="29CED4B6" w14:textId="77777777" w:rsidR="00FC4DB1" w:rsidRPr="0040221C" w:rsidRDefault="00FC4DB1" w:rsidP="00FC4DB1"/>
    <w:p w14:paraId="7EC3005D" w14:textId="77777777" w:rsidR="00FC4DB1" w:rsidRPr="0040221C" w:rsidRDefault="00FC4DB1" w:rsidP="00FC4DB1"/>
    <w:p w14:paraId="19F1DD1C" w14:textId="77777777" w:rsidR="00FC4DB1" w:rsidRPr="0040221C" w:rsidRDefault="00FC4DB1" w:rsidP="00FC4DB1"/>
    <w:p w14:paraId="6EBC2F3F" w14:textId="77777777" w:rsidR="00FC4DB1" w:rsidRPr="0040221C" w:rsidRDefault="00FC4DB1" w:rsidP="00FC4DB1"/>
    <w:p w14:paraId="446D66F1" w14:textId="77777777" w:rsidR="00FC4DB1" w:rsidRPr="0040221C" w:rsidRDefault="00FC4DB1" w:rsidP="00FC4DB1"/>
    <w:p w14:paraId="34130A7C" w14:textId="77777777" w:rsidR="00FC4DB1" w:rsidRPr="0040221C" w:rsidRDefault="00FC4DB1" w:rsidP="00FC4DB1"/>
    <w:p w14:paraId="59861634" w14:textId="77777777" w:rsidR="00FC4DB1" w:rsidRPr="0040221C" w:rsidRDefault="00FC4DB1" w:rsidP="00FC4DB1"/>
    <w:p w14:paraId="080EBCF5" w14:textId="77777777" w:rsidR="00FC4DB1" w:rsidRPr="0040221C" w:rsidRDefault="00FC4DB1" w:rsidP="00FC4DB1"/>
    <w:p w14:paraId="3873C458" w14:textId="77777777" w:rsidR="00FC4DB1" w:rsidRPr="0040221C" w:rsidRDefault="00FC4DB1" w:rsidP="00FC4DB1"/>
    <w:p w14:paraId="4C40266E" w14:textId="77777777" w:rsidR="00FC4DB1" w:rsidRPr="0040221C" w:rsidRDefault="00FC4DB1" w:rsidP="00FC4DB1"/>
    <w:p w14:paraId="540F2838" w14:textId="77777777" w:rsidR="00FC4DB1" w:rsidRPr="0040221C" w:rsidRDefault="00FC4DB1" w:rsidP="00FC4DB1"/>
    <w:p w14:paraId="6486D983" w14:textId="77777777" w:rsidR="00FC4DB1" w:rsidRPr="0040221C" w:rsidRDefault="00FC4DB1" w:rsidP="00FC4DB1"/>
    <w:p w14:paraId="24536962" w14:textId="77777777" w:rsidR="00FC4DB1" w:rsidRPr="0040221C" w:rsidRDefault="00FC4DB1" w:rsidP="00FC4DB1"/>
    <w:p w14:paraId="2EFE9292" w14:textId="77777777" w:rsidR="00FC4DB1" w:rsidRPr="0040221C" w:rsidRDefault="00FC4DB1" w:rsidP="00FC4DB1"/>
    <w:p w14:paraId="0508071D" w14:textId="77777777" w:rsidR="00333F5F" w:rsidRDefault="00333F5F" w:rsidP="00FC4DB1"/>
    <w:p w14:paraId="200599DC" w14:textId="77777777" w:rsidR="00333F5F" w:rsidRDefault="00333F5F" w:rsidP="00FC4DB1"/>
    <w:p w14:paraId="11EC5ADA" w14:textId="77777777" w:rsidR="00333F5F" w:rsidRDefault="00333F5F" w:rsidP="00FC4DB1"/>
    <w:p w14:paraId="33660D13" w14:textId="77777777" w:rsidR="00333F5F" w:rsidRDefault="00333F5F" w:rsidP="00FC4DB1"/>
    <w:p w14:paraId="6D106E5D" w14:textId="77777777" w:rsidR="00333F5F" w:rsidRDefault="00333F5F" w:rsidP="00FC4DB1"/>
    <w:p w14:paraId="2A66C52C" w14:textId="77777777" w:rsidR="00333F5F" w:rsidRDefault="00333F5F" w:rsidP="00FC4DB1"/>
    <w:p w14:paraId="43A6E54D" w14:textId="77777777" w:rsidR="00333F5F" w:rsidRDefault="00333F5F" w:rsidP="00FC4DB1"/>
    <w:p w14:paraId="74B79D47" w14:textId="77777777" w:rsidR="00333F5F" w:rsidRDefault="00333F5F" w:rsidP="00FC4DB1">
      <w:pPr>
        <w:rPr>
          <w:ins w:id="226" w:author="Borja Gonzalez" w:date="2017-09-09T10:50:00Z"/>
        </w:rPr>
      </w:pPr>
    </w:p>
    <w:p w14:paraId="3985DDE1" w14:textId="77777777" w:rsidR="00E1467C" w:rsidRDefault="00E1467C" w:rsidP="00FC4DB1">
      <w:pPr>
        <w:rPr>
          <w:ins w:id="227" w:author="Borja Gonzalez" w:date="2017-09-09T10:50:00Z"/>
        </w:rPr>
      </w:pPr>
    </w:p>
    <w:p w14:paraId="5F9DD9C0" w14:textId="77777777" w:rsidR="00E1467C" w:rsidRPr="0040221C" w:rsidRDefault="00E1467C" w:rsidP="00FC4DB1"/>
    <w:p w14:paraId="24061C1C" w14:textId="77777777" w:rsidR="003B3448" w:rsidRDefault="003B3448" w:rsidP="009206C3">
      <w:pPr>
        <w:rPr>
          <w:b/>
          <w:sz w:val="36"/>
          <w:szCs w:val="36"/>
        </w:rPr>
      </w:pPr>
    </w:p>
    <w:p w14:paraId="0FA1DF9D" w14:textId="77777777" w:rsidR="0079781C" w:rsidRDefault="0079781C" w:rsidP="009206C3">
      <w:pPr>
        <w:rPr>
          <w:ins w:id="228" w:author="Borja Gonzalez" w:date="2017-09-28T23:20:00Z"/>
          <w:b/>
          <w:sz w:val="36"/>
          <w:szCs w:val="36"/>
        </w:rPr>
      </w:pPr>
    </w:p>
    <w:p w14:paraId="0DC7FEC1" w14:textId="77777777" w:rsidR="00FC4DB1" w:rsidRDefault="0049275A" w:rsidP="009206C3">
      <w:pPr>
        <w:rPr>
          <w:ins w:id="229" w:author="Borja Gonzalez" w:date="2017-09-09T10:50:00Z"/>
          <w:b/>
          <w:sz w:val="36"/>
          <w:szCs w:val="36"/>
        </w:rPr>
      </w:pPr>
      <w:r w:rsidRPr="0040221C">
        <w:rPr>
          <w:b/>
          <w:sz w:val="36"/>
          <w:szCs w:val="36"/>
        </w:rPr>
        <w:t>Índice general</w:t>
      </w:r>
    </w:p>
    <w:p w14:paraId="45B792DC" w14:textId="77777777" w:rsidR="00E1467C" w:rsidRPr="0040221C" w:rsidRDefault="00E1467C" w:rsidP="009206C3">
      <w:pPr>
        <w:rPr>
          <w:b/>
          <w:sz w:val="36"/>
          <w:szCs w:val="36"/>
        </w:rPr>
      </w:pPr>
    </w:p>
    <w:p w14:paraId="01900F7F" w14:textId="77777777" w:rsidR="004426CE" w:rsidRDefault="009243EF">
      <w:pPr>
        <w:pStyle w:val="TOC1"/>
        <w:tabs>
          <w:tab w:val="right" w:leader="dot" w:pos="8630"/>
        </w:tabs>
        <w:rPr>
          <w:ins w:id="230" w:author="Borja Gonzalez" w:date="2017-09-28T19:35:00Z"/>
          <w:rFonts w:asciiTheme="minorHAnsi" w:hAnsiTheme="minorHAnsi"/>
          <w:b w:val="0"/>
          <w:noProof/>
          <w:color w:val="auto"/>
          <w:lang w:eastAsia="ja-JP"/>
        </w:rPr>
      </w:pPr>
      <w:del w:id="231" w:author="Borja Gonzalez" w:date="2017-09-08T18:12:00Z">
        <w:r w:rsidDel="006C174E">
          <w:rPr>
            <w:rFonts w:asciiTheme="minorHAnsi" w:hAnsiTheme="minorHAnsi"/>
            <w:caps/>
            <w:color w:val="auto"/>
            <w:sz w:val="36"/>
            <w:szCs w:val="36"/>
            <w:u w:val="single"/>
          </w:rPr>
          <w:fldChar w:fldCharType="begin"/>
        </w:r>
        <w:r w:rsidDel="006C174E">
          <w:rPr>
            <w:rFonts w:asciiTheme="minorHAnsi" w:hAnsiTheme="minorHAnsi"/>
            <w:caps/>
            <w:color w:val="auto"/>
            <w:sz w:val="36"/>
            <w:szCs w:val="36"/>
            <w:u w:val="single"/>
          </w:rPr>
          <w:delInstrText xml:space="preserve"> TOC \o "1-3" </w:delInstrText>
        </w:r>
        <w:r w:rsidDel="006C174E">
          <w:rPr>
            <w:rFonts w:asciiTheme="minorHAnsi" w:hAnsiTheme="minorHAnsi"/>
            <w:caps/>
            <w:color w:val="auto"/>
            <w:sz w:val="36"/>
            <w:szCs w:val="36"/>
            <w:u w:val="single"/>
          </w:rPr>
          <w:fldChar w:fldCharType="end"/>
        </w:r>
      </w:del>
      <w:r w:rsidR="006C174E">
        <w:rPr>
          <w:rFonts w:asciiTheme="minorHAnsi" w:hAnsiTheme="minorHAnsi"/>
          <w:caps/>
          <w:color w:val="auto"/>
          <w:sz w:val="36"/>
          <w:szCs w:val="36"/>
          <w:u w:val="single"/>
        </w:rPr>
        <w:fldChar w:fldCharType="begin"/>
      </w:r>
      <w:r w:rsidR="006C174E">
        <w:rPr>
          <w:rFonts w:asciiTheme="minorHAnsi" w:hAnsiTheme="minorHAnsi"/>
          <w:caps/>
          <w:color w:val="auto"/>
          <w:sz w:val="36"/>
          <w:szCs w:val="36"/>
          <w:u w:val="single"/>
        </w:rPr>
        <w:instrText xml:space="preserve"> TOC \o "1-3" </w:instrText>
      </w:r>
      <w:r w:rsidR="006C174E">
        <w:rPr>
          <w:rFonts w:asciiTheme="minorHAnsi" w:hAnsiTheme="minorHAnsi"/>
          <w:caps/>
          <w:color w:val="auto"/>
          <w:sz w:val="36"/>
          <w:szCs w:val="36"/>
          <w:u w:val="single"/>
        </w:rPr>
        <w:fldChar w:fldCharType="separate"/>
      </w:r>
      <w:ins w:id="232" w:author="Borja Gonzalez" w:date="2017-09-28T19:35:00Z">
        <w:r w:rsidR="004426CE">
          <w:rPr>
            <w:noProof/>
          </w:rPr>
          <w:t>1.  Introducción</w:t>
        </w:r>
        <w:r w:rsidR="004426CE">
          <w:rPr>
            <w:noProof/>
          </w:rPr>
          <w:tab/>
        </w:r>
        <w:r w:rsidR="004426CE">
          <w:rPr>
            <w:noProof/>
          </w:rPr>
          <w:fldChar w:fldCharType="begin"/>
        </w:r>
        <w:r w:rsidR="004426CE">
          <w:rPr>
            <w:noProof/>
          </w:rPr>
          <w:instrText xml:space="preserve"> PAGEREF _Toc368246682 \h </w:instrText>
        </w:r>
      </w:ins>
      <w:r w:rsidR="004426CE">
        <w:rPr>
          <w:noProof/>
        </w:rPr>
      </w:r>
      <w:r w:rsidR="004426CE">
        <w:rPr>
          <w:noProof/>
        </w:rPr>
        <w:fldChar w:fldCharType="separate"/>
      </w:r>
      <w:ins w:id="233" w:author="Borja Gonzalez" w:date="2017-09-28T19:35:00Z">
        <w:r w:rsidR="004426CE">
          <w:rPr>
            <w:noProof/>
          </w:rPr>
          <w:t>6</w:t>
        </w:r>
        <w:r w:rsidR="004426CE">
          <w:rPr>
            <w:noProof/>
          </w:rPr>
          <w:fldChar w:fldCharType="end"/>
        </w:r>
      </w:ins>
    </w:p>
    <w:p w14:paraId="0EAF1AC3" w14:textId="77777777" w:rsidR="004426CE" w:rsidRDefault="004426CE">
      <w:pPr>
        <w:pStyle w:val="TOC2"/>
        <w:tabs>
          <w:tab w:val="right" w:leader="dot" w:pos="8630"/>
        </w:tabs>
        <w:rPr>
          <w:ins w:id="234" w:author="Borja Gonzalez" w:date="2017-09-28T19:35:00Z"/>
          <w:noProof/>
          <w:sz w:val="24"/>
          <w:szCs w:val="24"/>
          <w:lang w:eastAsia="ja-JP"/>
        </w:rPr>
      </w:pPr>
      <w:ins w:id="235" w:author="Borja Gonzalez" w:date="2017-09-28T19:35:00Z">
        <w:r>
          <w:rPr>
            <w:noProof/>
          </w:rPr>
          <w:lastRenderedPageBreak/>
          <w:t>1.1.  Funcionamiento de la aplicación web</w:t>
        </w:r>
        <w:r>
          <w:rPr>
            <w:noProof/>
          </w:rPr>
          <w:tab/>
        </w:r>
        <w:r>
          <w:rPr>
            <w:noProof/>
          </w:rPr>
          <w:fldChar w:fldCharType="begin"/>
        </w:r>
        <w:r>
          <w:rPr>
            <w:noProof/>
          </w:rPr>
          <w:instrText xml:space="preserve"> PAGEREF _Toc368246683 \h </w:instrText>
        </w:r>
      </w:ins>
      <w:r>
        <w:rPr>
          <w:noProof/>
        </w:rPr>
      </w:r>
      <w:r>
        <w:rPr>
          <w:noProof/>
        </w:rPr>
        <w:fldChar w:fldCharType="separate"/>
      </w:r>
      <w:ins w:id="236" w:author="Borja Gonzalez" w:date="2017-09-28T19:35:00Z">
        <w:r>
          <w:rPr>
            <w:noProof/>
          </w:rPr>
          <w:t>6</w:t>
        </w:r>
        <w:r>
          <w:rPr>
            <w:noProof/>
          </w:rPr>
          <w:fldChar w:fldCharType="end"/>
        </w:r>
      </w:ins>
    </w:p>
    <w:p w14:paraId="6EA250FA" w14:textId="77777777" w:rsidR="004426CE" w:rsidRDefault="004426CE">
      <w:pPr>
        <w:pStyle w:val="TOC1"/>
        <w:tabs>
          <w:tab w:val="right" w:leader="dot" w:pos="8630"/>
        </w:tabs>
        <w:rPr>
          <w:ins w:id="237" w:author="Borja Gonzalez" w:date="2017-09-28T19:35:00Z"/>
          <w:rFonts w:asciiTheme="minorHAnsi" w:hAnsiTheme="minorHAnsi"/>
          <w:b w:val="0"/>
          <w:noProof/>
          <w:color w:val="auto"/>
          <w:lang w:eastAsia="ja-JP"/>
        </w:rPr>
      </w:pPr>
      <w:ins w:id="238" w:author="Borja Gonzalez" w:date="2017-09-28T19:35:00Z">
        <w:r>
          <w:rPr>
            <w:noProof/>
          </w:rPr>
          <w:t>2.  Estado del arte</w:t>
        </w:r>
        <w:r>
          <w:rPr>
            <w:noProof/>
          </w:rPr>
          <w:tab/>
        </w:r>
        <w:r>
          <w:rPr>
            <w:noProof/>
          </w:rPr>
          <w:fldChar w:fldCharType="begin"/>
        </w:r>
        <w:r>
          <w:rPr>
            <w:noProof/>
          </w:rPr>
          <w:instrText xml:space="preserve"> PAGEREF _Toc368246684 \h </w:instrText>
        </w:r>
      </w:ins>
      <w:r>
        <w:rPr>
          <w:noProof/>
        </w:rPr>
      </w:r>
      <w:r>
        <w:rPr>
          <w:noProof/>
        </w:rPr>
        <w:fldChar w:fldCharType="separate"/>
      </w:r>
      <w:ins w:id="239" w:author="Borja Gonzalez" w:date="2017-09-28T19:35:00Z">
        <w:r>
          <w:rPr>
            <w:noProof/>
          </w:rPr>
          <w:t>7</w:t>
        </w:r>
        <w:r>
          <w:rPr>
            <w:noProof/>
          </w:rPr>
          <w:fldChar w:fldCharType="end"/>
        </w:r>
      </w:ins>
    </w:p>
    <w:p w14:paraId="64097D9E" w14:textId="77777777" w:rsidR="004426CE" w:rsidRDefault="004426CE">
      <w:pPr>
        <w:pStyle w:val="TOC2"/>
        <w:tabs>
          <w:tab w:val="right" w:leader="dot" w:pos="8630"/>
        </w:tabs>
        <w:rPr>
          <w:ins w:id="240" w:author="Borja Gonzalez" w:date="2017-09-28T19:35:00Z"/>
          <w:noProof/>
          <w:sz w:val="24"/>
          <w:szCs w:val="24"/>
          <w:lang w:eastAsia="ja-JP"/>
        </w:rPr>
      </w:pPr>
      <w:ins w:id="241" w:author="Borja Gonzalez" w:date="2017-09-28T19:35:00Z">
        <w:r>
          <w:rPr>
            <w:noProof/>
          </w:rPr>
          <w:t>2.1.  Diseño de web estático</w:t>
        </w:r>
        <w:r>
          <w:rPr>
            <w:noProof/>
          </w:rPr>
          <w:tab/>
        </w:r>
        <w:r>
          <w:rPr>
            <w:noProof/>
          </w:rPr>
          <w:fldChar w:fldCharType="begin"/>
        </w:r>
        <w:r>
          <w:rPr>
            <w:noProof/>
          </w:rPr>
          <w:instrText xml:space="preserve"> PAGEREF _Toc368246685 \h </w:instrText>
        </w:r>
      </w:ins>
      <w:r>
        <w:rPr>
          <w:noProof/>
        </w:rPr>
      </w:r>
      <w:r>
        <w:rPr>
          <w:noProof/>
        </w:rPr>
        <w:fldChar w:fldCharType="separate"/>
      </w:r>
      <w:ins w:id="242" w:author="Borja Gonzalez" w:date="2017-09-28T19:35:00Z">
        <w:r>
          <w:rPr>
            <w:noProof/>
          </w:rPr>
          <w:t>7</w:t>
        </w:r>
        <w:r>
          <w:rPr>
            <w:noProof/>
          </w:rPr>
          <w:fldChar w:fldCharType="end"/>
        </w:r>
      </w:ins>
    </w:p>
    <w:p w14:paraId="5B25031E" w14:textId="77777777" w:rsidR="004426CE" w:rsidRDefault="004426CE">
      <w:pPr>
        <w:pStyle w:val="TOC3"/>
        <w:tabs>
          <w:tab w:val="right" w:leader="dot" w:pos="8630"/>
        </w:tabs>
        <w:rPr>
          <w:ins w:id="243" w:author="Borja Gonzalez" w:date="2017-09-28T19:35:00Z"/>
          <w:i w:val="0"/>
          <w:noProof/>
          <w:sz w:val="24"/>
          <w:szCs w:val="24"/>
          <w:lang w:eastAsia="ja-JP"/>
        </w:rPr>
      </w:pPr>
      <w:ins w:id="244" w:author="Borja Gonzalez" w:date="2017-09-28T19:35:00Z">
        <w:r>
          <w:rPr>
            <w:noProof/>
          </w:rPr>
          <w:t>2.1.1.  HTML</w:t>
        </w:r>
        <w:r>
          <w:rPr>
            <w:noProof/>
          </w:rPr>
          <w:tab/>
        </w:r>
        <w:r>
          <w:rPr>
            <w:noProof/>
          </w:rPr>
          <w:fldChar w:fldCharType="begin"/>
        </w:r>
        <w:r>
          <w:rPr>
            <w:noProof/>
          </w:rPr>
          <w:instrText xml:space="preserve"> PAGEREF _Toc368246686 \h </w:instrText>
        </w:r>
      </w:ins>
      <w:r>
        <w:rPr>
          <w:noProof/>
        </w:rPr>
      </w:r>
      <w:r>
        <w:rPr>
          <w:noProof/>
        </w:rPr>
        <w:fldChar w:fldCharType="separate"/>
      </w:r>
      <w:ins w:id="245" w:author="Borja Gonzalez" w:date="2017-09-28T19:35:00Z">
        <w:r>
          <w:rPr>
            <w:noProof/>
          </w:rPr>
          <w:t>7</w:t>
        </w:r>
        <w:r>
          <w:rPr>
            <w:noProof/>
          </w:rPr>
          <w:fldChar w:fldCharType="end"/>
        </w:r>
      </w:ins>
    </w:p>
    <w:p w14:paraId="35F5853E" w14:textId="77777777" w:rsidR="004426CE" w:rsidRDefault="004426CE">
      <w:pPr>
        <w:pStyle w:val="TOC3"/>
        <w:tabs>
          <w:tab w:val="right" w:leader="dot" w:pos="8630"/>
        </w:tabs>
        <w:rPr>
          <w:ins w:id="246" w:author="Borja Gonzalez" w:date="2017-09-28T19:35:00Z"/>
          <w:i w:val="0"/>
          <w:noProof/>
          <w:sz w:val="24"/>
          <w:szCs w:val="24"/>
          <w:lang w:eastAsia="ja-JP"/>
        </w:rPr>
      </w:pPr>
      <w:ins w:id="247" w:author="Borja Gonzalez" w:date="2017-09-28T19:35:00Z">
        <w:r>
          <w:rPr>
            <w:noProof/>
          </w:rPr>
          <w:t>2.1.2.  CSS</w:t>
        </w:r>
        <w:r>
          <w:rPr>
            <w:noProof/>
          </w:rPr>
          <w:tab/>
        </w:r>
        <w:r>
          <w:rPr>
            <w:noProof/>
          </w:rPr>
          <w:fldChar w:fldCharType="begin"/>
        </w:r>
        <w:r>
          <w:rPr>
            <w:noProof/>
          </w:rPr>
          <w:instrText xml:space="preserve"> PAGEREF _Toc368246687 \h </w:instrText>
        </w:r>
      </w:ins>
      <w:r>
        <w:rPr>
          <w:noProof/>
        </w:rPr>
      </w:r>
      <w:r>
        <w:rPr>
          <w:noProof/>
        </w:rPr>
        <w:fldChar w:fldCharType="separate"/>
      </w:r>
      <w:ins w:id="248" w:author="Borja Gonzalez" w:date="2017-09-28T19:35:00Z">
        <w:r>
          <w:rPr>
            <w:noProof/>
          </w:rPr>
          <w:t>7</w:t>
        </w:r>
        <w:r>
          <w:rPr>
            <w:noProof/>
          </w:rPr>
          <w:fldChar w:fldCharType="end"/>
        </w:r>
      </w:ins>
    </w:p>
    <w:p w14:paraId="27057238" w14:textId="77777777" w:rsidR="004426CE" w:rsidRDefault="004426CE">
      <w:pPr>
        <w:pStyle w:val="TOC3"/>
        <w:tabs>
          <w:tab w:val="right" w:leader="dot" w:pos="8630"/>
        </w:tabs>
        <w:rPr>
          <w:ins w:id="249" w:author="Borja Gonzalez" w:date="2017-09-28T19:35:00Z"/>
          <w:i w:val="0"/>
          <w:noProof/>
          <w:sz w:val="24"/>
          <w:szCs w:val="24"/>
          <w:lang w:eastAsia="ja-JP"/>
        </w:rPr>
      </w:pPr>
      <w:ins w:id="250" w:author="Borja Gonzalez" w:date="2017-09-28T19:35:00Z">
        <w:r>
          <w:rPr>
            <w:noProof/>
          </w:rPr>
          <w:t>2.1.3.  JavaScript</w:t>
        </w:r>
        <w:r>
          <w:rPr>
            <w:noProof/>
          </w:rPr>
          <w:tab/>
        </w:r>
        <w:r>
          <w:rPr>
            <w:noProof/>
          </w:rPr>
          <w:fldChar w:fldCharType="begin"/>
        </w:r>
        <w:r>
          <w:rPr>
            <w:noProof/>
          </w:rPr>
          <w:instrText xml:space="preserve"> PAGEREF _Toc368246688 \h </w:instrText>
        </w:r>
      </w:ins>
      <w:r>
        <w:rPr>
          <w:noProof/>
        </w:rPr>
      </w:r>
      <w:r>
        <w:rPr>
          <w:noProof/>
        </w:rPr>
        <w:fldChar w:fldCharType="separate"/>
      </w:r>
      <w:ins w:id="251" w:author="Borja Gonzalez" w:date="2017-09-28T19:35:00Z">
        <w:r>
          <w:rPr>
            <w:noProof/>
          </w:rPr>
          <w:t>8</w:t>
        </w:r>
        <w:r>
          <w:rPr>
            <w:noProof/>
          </w:rPr>
          <w:fldChar w:fldCharType="end"/>
        </w:r>
      </w:ins>
    </w:p>
    <w:p w14:paraId="16FB87E4" w14:textId="77777777" w:rsidR="004426CE" w:rsidRDefault="004426CE">
      <w:pPr>
        <w:pStyle w:val="TOC3"/>
        <w:tabs>
          <w:tab w:val="right" w:leader="dot" w:pos="8630"/>
        </w:tabs>
        <w:rPr>
          <w:ins w:id="252" w:author="Borja Gonzalez" w:date="2017-09-28T19:35:00Z"/>
          <w:i w:val="0"/>
          <w:noProof/>
          <w:sz w:val="24"/>
          <w:szCs w:val="24"/>
          <w:lang w:eastAsia="ja-JP"/>
        </w:rPr>
      </w:pPr>
      <w:ins w:id="253" w:author="Borja Gonzalez" w:date="2017-09-28T19:35:00Z">
        <w:r w:rsidRPr="00B51C63">
          <w:rPr>
            <w:noProof/>
            <w:shd w:val="clear" w:color="auto" w:fill="FFFFFF"/>
          </w:rPr>
          <w:t>2.1.4.  Chart.js</w:t>
        </w:r>
        <w:r>
          <w:rPr>
            <w:noProof/>
          </w:rPr>
          <w:tab/>
        </w:r>
        <w:r>
          <w:rPr>
            <w:noProof/>
          </w:rPr>
          <w:fldChar w:fldCharType="begin"/>
        </w:r>
        <w:r>
          <w:rPr>
            <w:noProof/>
          </w:rPr>
          <w:instrText xml:space="preserve"> PAGEREF _Toc368246689 \h </w:instrText>
        </w:r>
      </w:ins>
      <w:r>
        <w:rPr>
          <w:noProof/>
        </w:rPr>
      </w:r>
      <w:r>
        <w:rPr>
          <w:noProof/>
        </w:rPr>
        <w:fldChar w:fldCharType="separate"/>
      </w:r>
      <w:ins w:id="254" w:author="Borja Gonzalez" w:date="2017-09-28T19:35:00Z">
        <w:r>
          <w:rPr>
            <w:noProof/>
          </w:rPr>
          <w:t>8</w:t>
        </w:r>
        <w:r>
          <w:rPr>
            <w:noProof/>
          </w:rPr>
          <w:fldChar w:fldCharType="end"/>
        </w:r>
      </w:ins>
    </w:p>
    <w:p w14:paraId="4A98FC7C" w14:textId="77777777" w:rsidR="004426CE" w:rsidRDefault="004426CE">
      <w:pPr>
        <w:pStyle w:val="TOC3"/>
        <w:tabs>
          <w:tab w:val="right" w:leader="dot" w:pos="8630"/>
        </w:tabs>
        <w:rPr>
          <w:ins w:id="255" w:author="Borja Gonzalez" w:date="2017-09-28T19:35:00Z"/>
          <w:i w:val="0"/>
          <w:noProof/>
          <w:sz w:val="24"/>
          <w:szCs w:val="24"/>
          <w:lang w:eastAsia="ja-JP"/>
        </w:rPr>
      </w:pPr>
      <w:ins w:id="256" w:author="Borja Gonzalez" w:date="2017-09-28T19:35:00Z">
        <w:r>
          <w:rPr>
            <w:noProof/>
          </w:rPr>
          <w:t>2.1.5.  Papa Parse</w:t>
        </w:r>
        <w:r>
          <w:rPr>
            <w:noProof/>
          </w:rPr>
          <w:tab/>
        </w:r>
        <w:r>
          <w:rPr>
            <w:noProof/>
          </w:rPr>
          <w:fldChar w:fldCharType="begin"/>
        </w:r>
        <w:r>
          <w:rPr>
            <w:noProof/>
          </w:rPr>
          <w:instrText xml:space="preserve"> PAGEREF _Toc368246690 \h </w:instrText>
        </w:r>
      </w:ins>
      <w:r>
        <w:rPr>
          <w:noProof/>
        </w:rPr>
      </w:r>
      <w:r>
        <w:rPr>
          <w:noProof/>
        </w:rPr>
        <w:fldChar w:fldCharType="separate"/>
      </w:r>
      <w:ins w:id="257" w:author="Borja Gonzalez" w:date="2017-09-28T19:35:00Z">
        <w:r>
          <w:rPr>
            <w:noProof/>
          </w:rPr>
          <w:t>9</w:t>
        </w:r>
        <w:r>
          <w:rPr>
            <w:noProof/>
          </w:rPr>
          <w:fldChar w:fldCharType="end"/>
        </w:r>
      </w:ins>
    </w:p>
    <w:p w14:paraId="6A1B05E6" w14:textId="77777777" w:rsidR="004426CE" w:rsidRDefault="004426CE">
      <w:pPr>
        <w:pStyle w:val="TOC2"/>
        <w:tabs>
          <w:tab w:val="right" w:leader="dot" w:pos="8630"/>
        </w:tabs>
        <w:rPr>
          <w:ins w:id="258" w:author="Borja Gonzalez" w:date="2017-09-28T19:35:00Z"/>
          <w:noProof/>
          <w:sz w:val="24"/>
          <w:szCs w:val="24"/>
          <w:lang w:eastAsia="ja-JP"/>
        </w:rPr>
      </w:pPr>
      <w:ins w:id="259" w:author="Borja Gonzalez" w:date="2017-09-28T19:35:00Z">
        <w:r>
          <w:rPr>
            <w:noProof/>
          </w:rPr>
          <w:t>2.2.  Diseño del lado del Servidor</w:t>
        </w:r>
        <w:r>
          <w:rPr>
            <w:noProof/>
          </w:rPr>
          <w:tab/>
        </w:r>
        <w:r>
          <w:rPr>
            <w:noProof/>
          </w:rPr>
          <w:fldChar w:fldCharType="begin"/>
        </w:r>
        <w:r>
          <w:rPr>
            <w:noProof/>
          </w:rPr>
          <w:instrText xml:space="preserve"> PAGEREF _Toc368246691 \h </w:instrText>
        </w:r>
      </w:ins>
      <w:r>
        <w:rPr>
          <w:noProof/>
        </w:rPr>
      </w:r>
      <w:r>
        <w:rPr>
          <w:noProof/>
        </w:rPr>
        <w:fldChar w:fldCharType="separate"/>
      </w:r>
      <w:ins w:id="260" w:author="Borja Gonzalez" w:date="2017-09-28T19:35:00Z">
        <w:r>
          <w:rPr>
            <w:noProof/>
          </w:rPr>
          <w:t>9</w:t>
        </w:r>
        <w:r>
          <w:rPr>
            <w:noProof/>
          </w:rPr>
          <w:fldChar w:fldCharType="end"/>
        </w:r>
      </w:ins>
    </w:p>
    <w:p w14:paraId="29BE3521" w14:textId="77777777" w:rsidR="004426CE" w:rsidRDefault="004426CE">
      <w:pPr>
        <w:pStyle w:val="TOC3"/>
        <w:tabs>
          <w:tab w:val="right" w:leader="dot" w:pos="8630"/>
        </w:tabs>
        <w:rPr>
          <w:ins w:id="261" w:author="Borja Gonzalez" w:date="2017-09-28T19:35:00Z"/>
          <w:i w:val="0"/>
          <w:noProof/>
          <w:sz w:val="24"/>
          <w:szCs w:val="24"/>
          <w:lang w:eastAsia="ja-JP"/>
        </w:rPr>
      </w:pPr>
      <w:ins w:id="262" w:author="Borja Gonzalez" w:date="2017-09-28T19:35:00Z">
        <w:r>
          <w:rPr>
            <w:noProof/>
          </w:rPr>
          <w:t>2.2.1. NodeJS</w:t>
        </w:r>
        <w:r>
          <w:rPr>
            <w:noProof/>
          </w:rPr>
          <w:tab/>
        </w:r>
        <w:r>
          <w:rPr>
            <w:noProof/>
          </w:rPr>
          <w:fldChar w:fldCharType="begin"/>
        </w:r>
        <w:r>
          <w:rPr>
            <w:noProof/>
          </w:rPr>
          <w:instrText xml:space="preserve"> PAGEREF _Toc368246692 \h </w:instrText>
        </w:r>
      </w:ins>
      <w:r>
        <w:rPr>
          <w:noProof/>
        </w:rPr>
      </w:r>
      <w:r>
        <w:rPr>
          <w:noProof/>
        </w:rPr>
        <w:fldChar w:fldCharType="separate"/>
      </w:r>
      <w:ins w:id="263" w:author="Borja Gonzalez" w:date="2017-09-28T19:35:00Z">
        <w:r>
          <w:rPr>
            <w:noProof/>
          </w:rPr>
          <w:t>9</w:t>
        </w:r>
        <w:r>
          <w:rPr>
            <w:noProof/>
          </w:rPr>
          <w:fldChar w:fldCharType="end"/>
        </w:r>
      </w:ins>
    </w:p>
    <w:p w14:paraId="0108EE09" w14:textId="77777777" w:rsidR="004426CE" w:rsidRDefault="004426CE">
      <w:pPr>
        <w:pStyle w:val="TOC3"/>
        <w:tabs>
          <w:tab w:val="right" w:leader="dot" w:pos="8630"/>
        </w:tabs>
        <w:rPr>
          <w:ins w:id="264" w:author="Borja Gonzalez" w:date="2017-09-28T19:35:00Z"/>
          <w:i w:val="0"/>
          <w:noProof/>
          <w:sz w:val="24"/>
          <w:szCs w:val="24"/>
          <w:lang w:eastAsia="ja-JP"/>
        </w:rPr>
      </w:pPr>
      <w:ins w:id="265" w:author="Borja Gonzalez" w:date="2017-09-28T19:35:00Z">
        <w:r>
          <w:rPr>
            <w:noProof/>
          </w:rPr>
          <w:t>2.2.1 Express.js</w:t>
        </w:r>
        <w:r>
          <w:rPr>
            <w:noProof/>
          </w:rPr>
          <w:tab/>
        </w:r>
        <w:r>
          <w:rPr>
            <w:noProof/>
          </w:rPr>
          <w:fldChar w:fldCharType="begin"/>
        </w:r>
        <w:r>
          <w:rPr>
            <w:noProof/>
          </w:rPr>
          <w:instrText xml:space="preserve"> PAGEREF _Toc368246693 \h </w:instrText>
        </w:r>
      </w:ins>
      <w:r>
        <w:rPr>
          <w:noProof/>
        </w:rPr>
      </w:r>
      <w:r>
        <w:rPr>
          <w:noProof/>
        </w:rPr>
        <w:fldChar w:fldCharType="separate"/>
      </w:r>
      <w:ins w:id="266" w:author="Borja Gonzalez" w:date="2017-09-28T19:35:00Z">
        <w:r>
          <w:rPr>
            <w:noProof/>
          </w:rPr>
          <w:t>10</w:t>
        </w:r>
        <w:r>
          <w:rPr>
            <w:noProof/>
          </w:rPr>
          <w:fldChar w:fldCharType="end"/>
        </w:r>
      </w:ins>
    </w:p>
    <w:p w14:paraId="4EA087D7" w14:textId="77777777" w:rsidR="004426CE" w:rsidRDefault="004426CE">
      <w:pPr>
        <w:pStyle w:val="TOC3"/>
        <w:tabs>
          <w:tab w:val="right" w:leader="dot" w:pos="8630"/>
        </w:tabs>
        <w:rPr>
          <w:ins w:id="267" w:author="Borja Gonzalez" w:date="2017-09-28T19:35:00Z"/>
          <w:i w:val="0"/>
          <w:noProof/>
          <w:sz w:val="24"/>
          <w:szCs w:val="24"/>
          <w:lang w:eastAsia="ja-JP"/>
        </w:rPr>
      </w:pPr>
      <w:ins w:id="268" w:author="Borja Gonzalez" w:date="2017-09-28T19:35:00Z">
        <w:r>
          <w:rPr>
            <w:noProof/>
          </w:rPr>
          <w:t>2.2.2.  App.js</w:t>
        </w:r>
        <w:r>
          <w:rPr>
            <w:noProof/>
          </w:rPr>
          <w:tab/>
        </w:r>
        <w:r>
          <w:rPr>
            <w:noProof/>
          </w:rPr>
          <w:fldChar w:fldCharType="begin"/>
        </w:r>
        <w:r>
          <w:rPr>
            <w:noProof/>
          </w:rPr>
          <w:instrText xml:space="preserve"> PAGEREF _Toc368246694 \h </w:instrText>
        </w:r>
      </w:ins>
      <w:r>
        <w:rPr>
          <w:noProof/>
        </w:rPr>
      </w:r>
      <w:r>
        <w:rPr>
          <w:noProof/>
        </w:rPr>
        <w:fldChar w:fldCharType="separate"/>
      </w:r>
      <w:ins w:id="269" w:author="Borja Gonzalez" w:date="2017-09-28T19:35:00Z">
        <w:r>
          <w:rPr>
            <w:noProof/>
          </w:rPr>
          <w:t>10</w:t>
        </w:r>
        <w:r>
          <w:rPr>
            <w:noProof/>
          </w:rPr>
          <w:fldChar w:fldCharType="end"/>
        </w:r>
      </w:ins>
    </w:p>
    <w:p w14:paraId="7F882243" w14:textId="77777777" w:rsidR="004426CE" w:rsidRDefault="004426CE">
      <w:pPr>
        <w:pStyle w:val="TOC3"/>
        <w:tabs>
          <w:tab w:val="right" w:leader="dot" w:pos="8630"/>
        </w:tabs>
        <w:rPr>
          <w:ins w:id="270" w:author="Borja Gonzalez" w:date="2017-09-28T19:35:00Z"/>
          <w:i w:val="0"/>
          <w:noProof/>
          <w:sz w:val="24"/>
          <w:szCs w:val="24"/>
          <w:lang w:eastAsia="ja-JP"/>
        </w:rPr>
      </w:pPr>
      <w:ins w:id="271" w:author="Borja Gonzalez" w:date="2017-09-28T19:35:00Z">
        <w:r>
          <w:rPr>
            <w:noProof/>
          </w:rPr>
          <w:t>2.2.3.  Socket.io</w:t>
        </w:r>
        <w:r>
          <w:rPr>
            <w:noProof/>
          </w:rPr>
          <w:tab/>
        </w:r>
        <w:r>
          <w:rPr>
            <w:noProof/>
          </w:rPr>
          <w:fldChar w:fldCharType="begin"/>
        </w:r>
        <w:r>
          <w:rPr>
            <w:noProof/>
          </w:rPr>
          <w:instrText xml:space="preserve"> PAGEREF _Toc368246695 \h </w:instrText>
        </w:r>
      </w:ins>
      <w:r>
        <w:rPr>
          <w:noProof/>
        </w:rPr>
      </w:r>
      <w:r>
        <w:rPr>
          <w:noProof/>
        </w:rPr>
        <w:fldChar w:fldCharType="separate"/>
      </w:r>
      <w:ins w:id="272" w:author="Borja Gonzalez" w:date="2017-09-28T19:35:00Z">
        <w:r>
          <w:rPr>
            <w:noProof/>
          </w:rPr>
          <w:t>11</w:t>
        </w:r>
        <w:r>
          <w:rPr>
            <w:noProof/>
          </w:rPr>
          <w:fldChar w:fldCharType="end"/>
        </w:r>
      </w:ins>
    </w:p>
    <w:p w14:paraId="249763DF" w14:textId="77777777" w:rsidR="004426CE" w:rsidRDefault="004426CE">
      <w:pPr>
        <w:pStyle w:val="TOC2"/>
        <w:tabs>
          <w:tab w:val="right" w:leader="dot" w:pos="8630"/>
        </w:tabs>
        <w:rPr>
          <w:ins w:id="273" w:author="Borja Gonzalez" w:date="2017-09-28T19:35:00Z"/>
          <w:noProof/>
          <w:sz w:val="24"/>
          <w:szCs w:val="24"/>
          <w:lang w:eastAsia="ja-JP"/>
        </w:rPr>
      </w:pPr>
      <w:ins w:id="274" w:author="Borja Gonzalez" w:date="2017-09-28T19:35:00Z">
        <w:r>
          <w:rPr>
            <w:noProof/>
          </w:rPr>
          <w:t>2.3.  Bases de Datos</w:t>
        </w:r>
        <w:r>
          <w:rPr>
            <w:noProof/>
          </w:rPr>
          <w:tab/>
        </w:r>
        <w:r>
          <w:rPr>
            <w:noProof/>
          </w:rPr>
          <w:fldChar w:fldCharType="begin"/>
        </w:r>
        <w:r>
          <w:rPr>
            <w:noProof/>
          </w:rPr>
          <w:instrText xml:space="preserve"> PAGEREF _Toc368246696 \h </w:instrText>
        </w:r>
      </w:ins>
      <w:r>
        <w:rPr>
          <w:noProof/>
        </w:rPr>
      </w:r>
      <w:r>
        <w:rPr>
          <w:noProof/>
        </w:rPr>
        <w:fldChar w:fldCharType="separate"/>
      </w:r>
      <w:ins w:id="275" w:author="Borja Gonzalez" w:date="2017-09-28T19:35:00Z">
        <w:r>
          <w:rPr>
            <w:noProof/>
          </w:rPr>
          <w:t>11</w:t>
        </w:r>
        <w:r>
          <w:rPr>
            <w:noProof/>
          </w:rPr>
          <w:fldChar w:fldCharType="end"/>
        </w:r>
      </w:ins>
    </w:p>
    <w:p w14:paraId="5EDF1B7B" w14:textId="77777777" w:rsidR="004426CE" w:rsidRDefault="004426CE">
      <w:pPr>
        <w:pStyle w:val="TOC3"/>
        <w:tabs>
          <w:tab w:val="right" w:leader="dot" w:pos="8630"/>
        </w:tabs>
        <w:rPr>
          <w:ins w:id="276" w:author="Borja Gonzalez" w:date="2017-09-28T19:35:00Z"/>
          <w:i w:val="0"/>
          <w:noProof/>
          <w:sz w:val="24"/>
          <w:szCs w:val="24"/>
          <w:lang w:eastAsia="ja-JP"/>
        </w:rPr>
      </w:pPr>
      <w:ins w:id="277" w:author="Borja Gonzalez" w:date="2017-09-28T19:35:00Z">
        <w:r>
          <w:rPr>
            <w:noProof/>
          </w:rPr>
          <w:t>2.3.1.  SQLite</w:t>
        </w:r>
        <w:r>
          <w:rPr>
            <w:noProof/>
          </w:rPr>
          <w:tab/>
        </w:r>
        <w:r>
          <w:rPr>
            <w:noProof/>
          </w:rPr>
          <w:fldChar w:fldCharType="begin"/>
        </w:r>
        <w:r>
          <w:rPr>
            <w:noProof/>
          </w:rPr>
          <w:instrText xml:space="preserve"> PAGEREF _Toc368246697 \h </w:instrText>
        </w:r>
      </w:ins>
      <w:r>
        <w:rPr>
          <w:noProof/>
        </w:rPr>
      </w:r>
      <w:r>
        <w:rPr>
          <w:noProof/>
        </w:rPr>
        <w:fldChar w:fldCharType="separate"/>
      </w:r>
      <w:ins w:id="278" w:author="Borja Gonzalez" w:date="2017-09-28T19:35:00Z">
        <w:r>
          <w:rPr>
            <w:noProof/>
          </w:rPr>
          <w:t>12</w:t>
        </w:r>
        <w:r>
          <w:rPr>
            <w:noProof/>
          </w:rPr>
          <w:fldChar w:fldCharType="end"/>
        </w:r>
      </w:ins>
    </w:p>
    <w:p w14:paraId="302E23BD" w14:textId="77777777" w:rsidR="004426CE" w:rsidRDefault="004426CE">
      <w:pPr>
        <w:pStyle w:val="TOC2"/>
        <w:tabs>
          <w:tab w:val="right" w:leader="dot" w:pos="8630"/>
        </w:tabs>
        <w:rPr>
          <w:ins w:id="279" w:author="Borja Gonzalez" w:date="2017-09-28T19:35:00Z"/>
          <w:noProof/>
          <w:sz w:val="24"/>
          <w:szCs w:val="24"/>
          <w:lang w:eastAsia="ja-JP"/>
        </w:rPr>
      </w:pPr>
      <w:ins w:id="280" w:author="Borja Gonzalez" w:date="2017-09-28T19:35:00Z">
        <w:r>
          <w:rPr>
            <w:noProof/>
          </w:rPr>
          <w:t>2.4.  Sensor Inercial - IMU</w:t>
        </w:r>
        <w:r>
          <w:rPr>
            <w:noProof/>
          </w:rPr>
          <w:tab/>
        </w:r>
        <w:r>
          <w:rPr>
            <w:noProof/>
          </w:rPr>
          <w:fldChar w:fldCharType="begin"/>
        </w:r>
        <w:r>
          <w:rPr>
            <w:noProof/>
          </w:rPr>
          <w:instrText xml:space="preserve"> PAGEREF _Toc368246698 \h </w:instrText>
        </w:r>
      </w:ins>
      <w:r>
        <w:rPr>
          <w:noProof/>
        </w:rPr>
      </w:r>
      <w:r>
        <w:rPr>
          <w:noProof/>
        </w:rPr>
        <w:fldChar w:fldCharType="separate"/>
      </w:r>
      <w:ins w:id="281" w:author="Borja Gonzalez" w:date="2017-09-28T19:35:00Z">
        <w:r>
          <w:rPr>
            <w:noProof/>
          </w:rPr>
          <w:t>12</w:t>
        </w:r>
        <w:r>
          <w:rPr>
            <w:noProof/>
          </w:rPr>
          <w:fldChar w:fldCharType="end"/>
        </w:r>
      </w:ins>
    </w:p>
    <w:p w14:paraId="751DCC45" w14:textId="77777777" w:rsidR="004426CE" w:rsidRDefault="004426CE">
      <w:pPr>
        <w:pStyle w:val="TOC3"/>
        <w:tabs>
          <w:tab w:val="right" w:leader="dot" w:pos="8630"/>
        </w:tabs>
        <w:rPr>
          <w:ins w:id="282" w:author="Borja Gonzalez" w:date="2017-09-28T19:35:00Z"/>
          <w:i w:val="0"/>
          <w:noProof/>
          <w:sz w:val="24"/>
          <w:szCs w:val="24"/>
          <w:lang w:eastAsia="ja-JP"/>
        </w:rPr>
      </w:pPr>
      <w:ins w:id="283" w:author="Borja Gonzalez" w:date="2017-09-28T19:35:00Z">
        <w:r>
          <w:rPr>
            <w:noProof/>
          </w:rPr>
          <w:t>2.4.1.  Werium Basic Pro</w:t>
        </w:r>
        <w:r>
          <w:rPr>
            <w:noProof/>
          </w:rPr>
          <w:tab/>
        </w:r>
        <w:r>
          <w:rPr>
            <w:noProof/>
          </w:rPr>
          <w:fldChar w:fldCharType="begin"/>
        </w:r>
        <w:r>
          <w:rPr>
            <w:noProof/>
          </w:rPr>
          <w:instrText xml:space="preserve"> PAGEREF _Toc368246699 \h </w:instrText>
        </w:r>
      </w:ins>
      <w:r>
        <w:rPr>
          <w:noProof/>
        </w:rPr>
      </w:r>
      <w:r>
        <w:rPr>
          <w:noProof/>
        </w:rPr>
        <w:fldChar w:fldCharType="separate"/>
      </w:r>
      <w:ins w:id="284" w:author="Borja Gonzalez" w:date="2017-09-28T19:35:00Z">
        <w:r>
          <w:rPr>
            <w:noProof/>
          </w:rPr>
          <w:t>13</w:t>
        </w:r>
        <w:r>
          <w:rPr>
            <w:noProof/>
          </w:rPr>
          <w:fldChar w:fldCharType="end"/>
        </w:r>
      </w:ins>
    </w:p>
    <w:p w14:paraId="13325F44" w14:textId="77777777" w:rsidR="004426CE" w:rsidRDefault="004426CE">
      <w:pPr>
        <w:pStyle w:val="TOC1"/>
        <w:tabs>
          <w:tab w:val="right" w:leader="dot" w:pos="8630"/>
        </w:tabs>
        <w:rPr>
          <w:ins w:id="285" w:author="Borja Gonzalez" w:date="2017-09-28T19:35:00Z"/>
          <w:rFonts w:asciiTheme="minorHAnsi" w:hAnsiTheme="minorHAnsi"/>
          <w:b w:val="0"/>
          <w:noProof/>
          <w:color w:val="auto"/>
          <w:lang w:eastAsia="ja-JP"/>
        </w:rPr>
      </w:pPr>
      <w:ins w:id="286" w:author="Borja Gonzalez" w:date="2017-09-28T19:35:00Z">
        <w:r>
          <w:rPr>
            <w:noProof/>
          </w:rPr>
          <w:t>3.  Diseño</w:t>
        </w:r>
        <w:r>
          <w:rPr>
            <w:noProof/>
          </w:rPr>
          <w:tab/>
        </w:r>
        <w:r>
          <w:rPr>
            <w:noProof/>
          </w:rPr>
          <w:fldChar w:fldCharType="begin"/>
        </w:r>
        <w:r>
          <w:rPr>
            <w:noProof/>
          </w:rPr>
          <w:instrText xml:space="preserve"> PAGEREF _Toc368246700 \h </w:instrText>
        </w:r>
      </w:ins>
      <w:r>
        <w:rPr>
          <w:noProof/>
        </w:rPr>
      </w:r>
      <w:r>
        <w:rPr>
          <w:noProof/>
        </w:rPr>
        <w:fldChar w:fldCharType="separate"/>
      </w:r>
      <w:ins w:id="287" w:author="Borja Gonzalez" w:date="2017-09-28T19:35:00Z">
        <w:r>
          <w:rPr>
            <w:noProof/>
          </w:rPr>
          <w:t>14</w:t>
        </w:r>
        <w:r>
          <w:rPr>
            <w:noProof/>
          </w:rPr>
          <w:fldChar w:fldCharType="end"/>
        </w:r>
      </w:ins>
    </w:p>
    <w:p w14:paraId="0E7D7246" w14:textId="77777777" w:rsidR="004426CE" w:rsidRDefault="004426CE">
      <w:pPr>
        <w:pStyle w:val="TOC2"/>
        <w:tabs>
          <w:tab w:val="right" w:leader="dot" w:pos="8630"/>
        </w:tabs>
        <w:rPr>
          <w:ins w:id="288" w:author="Borja Gonzalez" w:date="2017-09-28T19:35:00Z"/>
          <w:noProof/>
          <w:sz w:val="24"/>
          <w:szCs w:val="24"/>
          <w:lang w:eastAsia="ja-JP"/>
        </w:rPr>
      </w:pPr>
      <w:ins w:id="289" w:author="Borja Gonzalez" w:date="2017-09-28T19:35:00Z">
        <w:r>
          <w:rPr>
            <w:noProof/>
          </w:rPr>
          <w:t>3.1.  Descripción del problema</w:t>
        </w:r>
        <w:r>
          <w:rPr>
            <w:noProof/>
          </w:rPr>
          <w:tab/>
        </w:r>
        <w:r>
          <w:rPr>
            <w:noProof/>
          </w:rPr>
          <w:fldChar w:fldCharType="begin"/>
        </w:r>
        <w:r>
          <w:rPr>
            <w:noProof/>
          </w:rPr>
          <w:instrText xml:space="preserve"> PAGEREF _Toc368246701 \h </w:instrText>
        </w:r>
      </w:ins>
      <w:r>
        <w:rPr>
          <w:noProof/>
        </w:rPr>
      </w:r>
      <w:r>
        <w:rPr>
          <w:noProof/>
        </w:rPr>
        <w:fldChar w:fldCharType="separate"/>
      </w:r>
      <w:ins w:id="290" w:author="Borja Gonzalez" w:date="2017-09-28T19:35:00Z">
        <w:r>
          <w:rPr>
            <w:noProof/>
          </w:rPr>
          <w:t>14</w:t>
        </w:r>
        <w:r>
          <w:rPr>
            <w:noProof/>
          </w:rPr>
          <w:fldChar w:fldCharType="end"/>
        </w:r>
      </w:ins>
    </w:p>
    <w:p w14:paraId="7D958E3D" w14:textId="77777777" w:rsidR="004426CE" w:rsidRDefault="004426CE">
      <w:pPr>
        <w:pStyle w:val="TOC2"/>
        <w:tabs>
          <w:tab w:val="right" w:leader="dot" w:pos="8630"/>
        </w:tabs>
        <w:rPr>
          <w:ins w:id="291" w:author="Borja Gonzalez" w:date="2017-09-28T19:35:00Z"/>
          <w:noProof/>
          <w:sz w:val="24"/>
          <w:szCs w:val="24"/>
          <w:lang w:eastAsia="ja-JP"/>
        </w:rPr>
      </w:pPr>
      <w:ins w:id="292" w:author="Borja Gonzalez" w:date="2017-09-28T19:35:00Z">
        <w:r>
          <w:rPr>
            <w:noProof/>
          </w:rPr>
          <w:t>3.2.  Requisitos</w:t>
        </w:r>
        <w:r>
          <w:rPr>
            <w:noProof/>
          </w:rPr>
          <w:tab/>
        </w:r>
        <w:r>
          <w:rPr>
            <w:noProof/>
          </w:rPr>
          <w:fldChar w:fldCharType="begin"/>
        </w:r>
        <w:r>
          <w:rPr>
            <w:noProof/>
          </w:rPr>
          <w:instrText xml:space="preserve"> PAGEREF _Toc368246702 \h </w:instrText>
        </w:r>
      </w:ins>
      <w:r>
        <w:rPr>
          <w:noProof/>
        </w:rPr>
      </w:r>
      <w:r>
        <w:rPr>
          <w:noProof/>
        </w:rPr>
        <w:fldChar w:fldCharType="separate"/>
      </w:r>
      <w:ins w:id="293" w:author="Borja Gonzalez" w:date="2017-09-28T19:35:00Z">
        <w:r>
          <w:rPr>
            <w:noProof/>
          </w:rPr>
          <w:t>14</w:t>
        </w:r>
        <w:r>
          <w:rPr>
            <w:noProof/>
          </w:rPr>
          <w:fldChar w:fldCharType="end"/>
        </w:r>
      </w:ins>
    </w:p>
    <w:p w14:paraId="6D7EBDCF" w14:textId="77777777" w:rsidR="004426CE" w:rsidRDefault="004426CE">
      <w:pPr>
        <w:pStyle w:val="TOC3"/>
        <w:tabs>
          <w:tab w:val="right" w:leader="dot" w:pos="8630"/>
        </w:tabs>
        <w:rPr>
          <w:ins w:id="294" w:author="Borja Gonzalez" w:date="2017-09-28T19:35:00Z"/>
          <w:i w:val="0"/>
          <w:noProof/>
          <w:sz w:val="24"/>
          <w:szCs w:val="24"/>
          <w:lang w:eastAsia="ja-JP"/>
        </w:rPr>
      </w:pPr>
      <w:ins w:id="295" w:author="Borja Gonzalez" w:date="2017-09-28T19:35:00Z">
        <w:r>
          <w:rPr>
            <w:noProof/>
          </w:rPr>
          <w:t>3.2.1.  Requisitos Funcionales</w:t>
        </w:r>
        <w:r>
          <w:rPr>
            <w:noProof/>
          </w:rPr>
          <w:tab/>
        </w:r>
        <w:r>
          <w:rPr>
            <w:noProof/>
          </w:rPr>
          <w:fldChar w:fldCharType="begin"/>
        </w:r>
        <w:r>
          <w:rPr>
            <w:noProof/>
          </w:rPr>
          <w:instrText xml:space="preserve"> PAGEREF _Toc368246703 \h </w:instrText>
        </w:r>
      </w:ins>
      <w:r>
        <w:rPr>
          <w:noProof/>
        </w:rPr>
      </w:r>
      <w:r>
        <w:rPr>
          <w:noProof/>
        </w:rPr>
        <w:fldChar w:fldCharType="separate"/>
      </w:r>
      <w:ins w:id="296" w:author="Borja Gonzalez" w:date="2017-09-28T19:35:00Z">
        <w:r>
          <w:rPr>
            <w:noProof/>
          </w:rPr>
          <w:t>14</w:t>
        </w:r>
        <w:r>
          <w:rPr>
            <w:noProof/>
          </w:rPr>
          <w:fldChar w:fldCharType="end"/>
        </w:r>
      </w:ins>
    </w:p>
    <w:p w14:paraId="32448D96" w14:textId="77777777" w:rsidR="004426CE" w:rsidRDefault="004426CE">
      <w:pPr>
        <w:pStyle w:val="TOC3"/>
        <w:tabs>
          <w:tab w:val="right" w:leader="dot" w:pos="8630"/>
        </w:tabs>
        <w:rPr>
          <w:ins w:id="297" w:author="Borja Gonzalez" w:date="2017-09-28T19:35:00Z"/>
          <w:i w:val="0"/>
          <w:noProof/>
          <w:sz w:val="24"/>
          <w:szCs w:val="24"/>
          <w:lang w:eastAsia="ja-JP"/>
        </w:rPr>
      </w:pPr>
      <w:ins w:id="298" w:author="Borja Gonzalez" w:date="2017-09-28T19:35:00Z">
        <w:r>
          <w:rPr>
            <w:noProof/>
          </w:rPr>
          <w:t>3.2.2.  Requisitos no Funcionales</w:t>
        </w:r>
        <w:r>
          <w:rPr>
            <w:noProof/>
          </w:rPr>
          <w:tab/>
        </w:r>
        <w:r>
          <w:rPr>
            <w:noProof/>
          </w:rPr>
          <w:fldChar w:fldCharType="begin"/>
        </w:r>
        <w:r>
          <w:rPr>
            <w:noProof/>
          </w:rPr>
          <w:instrText xml:space="preserve"> PAGEREF _Toc368246704 \h </w:instrText>
        </w:r>
      </w:ins>
      <w:r>
        <w:rPr>
          <w:noProof/>
        </w:rPr>
      </w:r>
      <w:r>
        <w:rPr>
          <w:noProof/>
        </w:rPr>
        <w:fldChar w:fldCharType="separate"/>
      </w:r>
      <w:ins w:id="299" w:author="Borja Gonzalez" w:date="2017-09-28T19:35:00Z">
        <w:r>
          <w:rPr>
            <w:noProof/>
          </w:rPr>
          <w:t>15</w:t>
        </w:r>
        <w:r>
          <w:rPr>
            <w:noProof/>
          </w:rPr>
          <w:fldChar w:fldCharType="end"/>
        </w:r>
      </w:ins>
    </w:p>
    <w:p w14:paraId="0AF86FD0" w14:textId="77777777" w:rsidR="004426CE" w:rsidRDefault="004426CE">
      <w:pPr>
        <w:pStyle w:val="TOC2"/>
        <w:tabs>
          <w:tab w:val="right" w:leader="dot" w:pos="8630"/>
        </w:tabs>
        <w:rPr>
          <w:ins w:id="300" w:author="Borja Gonzalez" w:date="2017-09-28T19:35:00Z"/>
          <w:noProof/>
          <w:sz w:val="24"/>
          <w:szCs w:val="24"/>
          <w:lang w:eastAsia="ja-JP"/>
        </w:rPr>
      </w:pPr>
      <w:ins w:id="301" w:author="Borja Gonzalez" w:date="2017-09-28T19:35:00Z">
        <w:r>
          <w:rPr>
            <w:noProof/>
          </w:rPr>
          <w:t>3.3.  Casos de uso</w:t>
        </w:r>
        <w:r>
          <w:rPr>
            <w:noProof/>
          </w:rPr>
          <w:tab/>
        </w:r>
        <w:r>
          <w:rPr>
            <w:noProof/>
          </w:rPr>
          <w:fldChar w:fldCharType="begin"/>
        </w:r>
        <w:r>
          <w:rPr>
            <w:noProof/>
          </w:rPr>
          <w:instrText xml:space="preserve"> PAGEREF _Toc368246705 \h </w:instrText>
        </w:r>
      </w:ins>
      <w:r>
        <w:rPr>
          <w:noProof/>
        </w:rPr>
      </w:r>
      <w:r>
        <w:rPr>
          <w:noProof/>
        </w:rPr>
        <w:fldChar w:fldCharType="separate"/>
      </w:r>
      <w:ins w:id="302" w:author="Borja Gonzalez" w:date="2017-09-28T19:35:00Z">
        <w:r>
          <w:rPr>
            <w:noProof/>
          </w:rPr>
          <w:t>15</w:t>
        </w:r>
        <w:r>
          <w:rPr>
            <w:noProof/>
          </w:rPr>
          <w:fldChar w:fldCharType="end"/>
        </w:r>
      </w:ins>
    </w:p>
    <w:p w14:paraId="77E63A81" w14:textId="77777777" w:rsidR="004426CE" w:rsidRDefault="004426CE">
      <w:pPr>
        <w:pStyle w:val="TOC2"/>
        <w:tabs>
          <w:tab w:val="right" w:leader="dot" w:pos="8630"/>
        </w:tabs>
        <w:rPr>
          <w:ins w:id="303" w:author="Borja Gonzalez" w:date="2017-09-28T19:35:00Z"/>
          <w:noProof/>
          <w:sz w:val="24"/>
          <w:szCs w:val="24"/>
          <w:lang w:eastAsia="ja-JP"/>
        </w:rPr>
      </w:pPr>
      <w:ins w:id="304" w:author="Borja Gonzalez" w:date="2017-09-28T19:35:00Z">
        <w:r>
          <w:rPr>
            <w:noProof/>
          </w:rPr>
          <w:t>3.4.  Matriz de trazabilidad</w:t>
        </w:r>
        <w:r>
          <w:rPr>
            <w:noProof/>
          </w:rPr>
          <w:tab/>
        </w:r>
        <w:r>
          <w:rPr>
            <w:noProof/>
          </w:rPr>
          <w:fldChar w:fldCharType="begin"/>
        </w:r>
        <w:r>
          <w:rPr>
            <w:noProof/>
          </w:rPr>
          <w:instrText xml:space="preserve"> PAGEREF _Toc368246706 \h </w:instrText>
        </w:r>
      </w:ins>
      <w:r>
        <w:rPr>
          <w:noProof/>
        </w:rPr>
      </w:r>
      <w:r>
        <w:rPr>
          <w:noProof/>
        </w:rPr>
        <w:fldChar w:fldCharType="separate"/>
      </w:r>
      <w:ins w:id="305" w:author="Borja Gonzalez" w:date="2017-09-28T19:35:00Z">
        <w:r>
          <w:rPr>
            <w:noProof/>
          </w:rPr>
          <w:t>19</w:t>
        </w:r>
        <w:r>
          <w:rPr>
            <w:noProof/>
          </w:rPr>
          <w:fldChar w:fldCharType="end"/>
        </w:r>
      </w:ins>
    </w:p>
    <w:p w14:paraId="565F4CB1" w14:textId="77777777" w:rsidR="004426CE" w:rsidRDefault="004426CE">
      <w:pPr>
        <w:pStyle w:val="TOC2"/>
        <w:tabs>
          <w:tab w:val="right" w:leader="dot" w:pos="8630"/>
        </w:tabs>
        <w:rPr>
          <w:ins w:id="306" w:author="Borja Gonzalez" w:date="2017-09-28T19:35:00Z"/>
          <w:noProof/>
          <w:sz w:val="24"/>
          <w:szCs w:val="24"/>
          <w:lang w:eastAsia="ja-JP"/>
        </w:rPr>
      </w:pPr>
      <w:ins w:id="307" w:author="Borja Gonzalez" w:date="2017-09-28T19:35:00Z">
        <w:r>
          <w:rPr>
            <w:noProof/>
          </w:rPr>
          <w:t>3.5.  Arquitectura del sistema</w:t>
        </w:r>
        <w:r>
          <w:rPr>
            <w:noProof/>
          </w:rPr>
          <w:tab/>
        </w:r>
        <w:r>
          <w:rPr>
            <w:noProof/>
          </w:rPr>
          <w:fldChar w:fldCharType="begin"/>
        </w:r>
        <w:r>
          <w:rPr>
            <w:noProof/>
          </w:rPr>
          <w:instrText xml:space="preserve"> PAGEREF _Toc368246707 \h </w:instrText>
        </w:r>
      </w:ins>
      <w:r>
        <w:rPr>
          <w:noProof/>
        </w:rPr>
      </w:r>
      <w:r>
        <w:rPr>
          <w:noProof/>
        </w:rPr>
        <w:fldChar w:fldCharType="separate"/>
      </w:r>
      <w:ins w:id="308" w:author="Borja Gonzalez" w:date="2017-09-28T19:35:00Z">
        <w:r>
          <w:rPr>
            <w:noProof/>
          </w:rPr>
          <w:t>21</w:t>
        </w:r>
        <w:r>
          <w:rPr>
            <w:noProof/>
          </w:rPr>
          <w:fldChar w:fldCharType="end"/>
        </w:r>
      </w:ins>
    </w:p>
    <w:p w14:paraId="210DF673" w14:textId="77777777" w:rsidR="004426CE" w:rsidRDefault="004426CE">
      <w:pPr>
        <w:pStyle w:val="TOC3"/>
        <w:tabs>
          <w:tab w:val="right" w:leader="dot" w:pos="8630"/>
        </w:tabs>
        <w:rPr>
          <w:ins w:id="309" w:author="Borja Gonzalez" w:date="2017-09-28T19:35:00Z"/>
          <w:i w:val="0"/>
          <w:noProof/>
          <w:sz w:val="24"/>
          <w:szCs w:val="24"/>
          <w:lang w:eastAsia="ja-JP"/>
        </w:rPr>
      </w:pPr>
      <w:ins w:id="310" w:author="Borja Gonzalez" w:date="2017-09-28T19:35:00Z">
        <w:r>
          <w:rPr>
            <w:noProof/>
          </w:rPr>
          <w:t>3.5.1.  Diseño visual (Storyboard) de la aplicación web</w:t>
        </w:r>
        <w:r>
          <w:rPr>
            <w:noProof/>
          </w:rPr>
          <w:tab/>
        </w:r>
        <w:r>
          <w:rPr>
            <w:noProof/>
          </w:rPr>
          <w:fldChar w:fldCharType="begin"/>
        </w:r>
        <w:r>
          <w:rPr>
            <w:noProof/>
          </w:rPr>
          <w:instrText xml:space="preserve"> PAGEREF _Toc368246708 \h </w:instrText>
        </w:r>
      </w:ins>
      <w:r>
        <w:rPr>
          <w:noProof/>
        </w:rPr>
      </w:r>
      <w:r>
        <w:rPr>
          <w:noProof/>
        </w:rPr>
        <w:fldChar w:fldCharType="separate"/>
      </w:r>
      <w:ins w:id="311" w:author="Borja Gonzalez" w:date="2017-09-28T19:35:00Z">
        <w:r>
          <w:rPr>
            <w:noProof/>
          </w:rPr>
          <w:t>21</w:t>
        </w:r>
        <w:r>
          <w:rPr>
            <w:noProof/>
          </w:rPr>
          <w:fldChar w:fldCharType="end"/>
        </w:r>
      </w:ins>
    </w:p>
    <w:p w14:paraId="2FB44C94" w14:textId="77777777" w:rsidR="004426CE" w:rsidRDefault="004426CE">
      <w:pPr>
        <w:pStyle w:val="TOC3"/>
        <w:tabs>
          <w:tab w:val="right" w:leader="dot" w:pos="8630"/>
        </w:tabs>
        <w:rPr>
          <w:ins w:id="312" w:author="Borja Gonzalez" w:date="2017-09-28T19:35:00Z"/>
          <w:i w:val="0"/>
          <w:noProof/>
          <w:sz w:val="24"/>
          <w:szCs w:val="24"/>
          <w:lang w:eastAsia="ja-JP"/>
        </w:rPr>
      </w:pPr>
      <w:ins w:id="313" w:author="Borja Gonzalez" w:date="2017-09-28T19:35:00Z">
        <w:r>
          <w:rPr>
            <w:noProof/>
          </w:rPr>
          <w:t>3.5.2  Esquema del modelo de datos</w:t>
        </w:r>
        <w:r>
          <w:rPr>
            <w:noProof/>
          </w:rPr>
          <w:tab/>
        </w:r>
        <w:r>
          <w:rPr>
            <w:noProof/>
          </w:rPr>
          <w:fldChar w:fldCharType="begin"/>
        </w:r>
        <w:r>
          <w:rPr>
            <w:noProof/>
          </w:rPr>
          <w:instrText xml:space="preserve"> PAGEREF _Toc368246709 \h </w:instrText>
        </w:r>
      </w:ins>
      <w:r>
        <w:rPr>
          <w:noProof/>
        </w:rPr>
      </w:r>
      <w:r>
        <w:rPr>
          <w:noProof/>
        </w:rPr>
        <w:fldChar w:fldCharType="separate"/>
      </w:r>
      <w:ins w:id="314" w:author="Borja Gonzalez" w:date="2017-09-28T19:35:00Z">
        <w:r>
          <w:rPr>
            <w:noProof/>
          </w:rPr>
          <w:t>23</w:t>
        </w:r>
        <w:r>
          <w:rPr>
            <w:noProof/>
          </w:rPr>
          <w:fldChar w:fldCharType="end"/>
        </w:r>
      </w:ins>
    </w:p>
    <w:p w14:paraId="32EAA973" w14:textId="77777777" w:rsidR="004426CE" w:rsidRDefault="004426CE">
      <w:pPr>
        <w:pStyle w:val="TOC3"/>
        <w:tabs>
          <w:tab w:val="right" w:leader="dot" w:pos="8630"/>
        </w:tabs>
        <w:rPr>
          <w:ins w:id="315" w:author="Borja Gonzalez" w:date="2017-09-28T19:35:00Z"/>
          <w:i w:val="0"/>
          <w:noProof/>
          <w:sz w:val="24"/>
          <w:szCs w:val="24"/>
          <w:lang w:eastAsia="ja-JP"/>
        </w:rPr>
      </w:pPr>
      <w:ins w:id="316" w:author="Borja Gonzalez" w:date="2017-09-28T19:35:00Z">
        <w:r>
          <w:rPr>
            <w:noProof/>
          </w:rPr>
          <w:t>3.5.3  Estructura del archivo CSV</w:t>
        </w:r>
        <w:r>
          <w:rPr>
            <w:noProof/>
          </w:rPr>
          <w:tab/>
        </w:r>
        <w:r>
          <w:rPr>
            <w:noProof/>
          </w:rPr>
          <w:fldChar w:fldCharType="begin"/>
        </w:r>
        <w:r>
          <w:rPr>
            <w:noProof/>
          </w:rPr>
          <w:instrText xml:space="preserve"> PAGEREF _Toc368246710 \h </w:instrText>
        </w:r>
      </w:ins>
      <w:r>
        <w:rPr>
          <w:noProof/>
        </w:rPr>
      </w:r>
      <w:r>
        <w:rPr>
          <w:noProof/>
        </w:rPr>
        <w:fldChar w:fldCharType="separate"/>
      </w:r>
      <w:ins w:id="317" w:author="Borja Gonzalez" w:date="2017-09-28T19:35:00Z">
        <w:r>
          <w:rPr>
            <w:noProof/>
          </w:rPr>
          <w:t>27</w:t>
        </w:r>
        <w:r>
          <w:rPr>
            <w:noProof/>
          </w:rPr>
          <w:fldChar w:fldCharType="end"/>
        </w:r>
      </w:ins>
    </w:p>
    <w:p w14:paraId="6F7378E4" w14:textId="77777777" w:rsidR="004426CE" w:rsidRDefault="004426CE">
      <w:pPr>
        <w:pStyle w:val="TOC1"/>
        <w:tabs>
          <w:tab w:val="right" w:leader="dot" w:pos="8630"/>
        </w:tabs>
        <w:rPr>
          <w:ins w:id="318" w:author="Borja Gonzalez" w:date="2017-09-28T19:35:00Z"/>
          <w:rFonts w:asciiTheme="minorHAnsi" w:hAnsiTheme="minorHAnsi"/>
          <w:b w:val="0"/>
          <w:noProof/>
          <w:color w:val="auto"/>
          <w:lang w:eastAsia="ja-JP"/>
        </w:rPr>
      </w:pPr>
      <w:ins w:id="319" w:author="Borja Gonzalez" w:date="2017-09-28T19:35:00Z">
        <w:r>
          <w:rPr>
            <w:noProof/>
          </w:rPr>
          <w:t>4.  Implementación</w:t>
        </w:r>
        <w:r>
          <w:rPr>
            <w:noProof/>
          </w:rPr>
          <w:tab/>
        </w:r>
        <w:r>
          <w:rPr>
            <w:noProof/>
          </w:rPr>
          <w:fldChar w:fldCharType="begin"/>
        </w:r>
        <w:r>
          <w:rPr>
            <w:noProof/>
          </w:rPr>
          <w:instrText xml:space="preserve"> PAGEREF _Toc368246711 \h </w:instrText>
        </w:r>
      </w:ins>
      <w:r>
        <w:rPr>
          <w:noProof/>
        </w:rPr>
      </w:r>
      <w:r>
        <w:rPr>
          <w:noProof/>
        </w:rPr>
        <w:fldChar w:fldCharType="separate"/>
      </w:r>
      <w:ins w:id="320" w:author="Borja Gonzalez" w:date="2017-09-28T19:35:00Z">
        <w:r>
          <w:rPr>
            <w:noProof/>
          </w:rPr>
          <w:t>28</w:t>
        </w:r>
        <w:r>
          <w:rPr>
            <w:noProof/>
          </w:rPr>
          <w:fldChar w:fldCharType="end"/>
        </w:r>
      </w:ins>
    </w:p>
    <w:p w14:paraId="3BF1B40C" w14:textId="77777777" w:rsidR="004426CE" w:rsidRDefault="004426CE">
      <w:pPr>
        <w:pStyle w:val="TOC2"/>
        <w:tabs>
          <w:tab w:val="right" w:leader="dot" w:pos="8630"/>
        </w:tabs>
        <w:rPr>
          <w:ins w:id="321" w:author="Borja Gonzalez" w:date="2017-09-28T19:35:00Z"/>
          <w:noProof/>
          <w:sz w:val="24"/>
          <w:szCs w:val="24"/>
          <w:lang w:eastAsia="ja-JP"/>
        </w:rPr>
      </w:pPr>
      <w:ins w:id="322" w:author="Borja Gonzalez" w:date="2017-09-28T19:35:00Z">
        <w:r>
          <w:rPr>
            <w:noProof/>
          </w:rPr>
          <w:t>4.1.  Comunicación Cliente-Servidor</w:t>
        </w:r>
        <w:r>
          <w:rPr>
            <w:noProof/>
          </w:rPr>
          <w:tab/>
        </w:r>
        <w:r>
          <w:rPr>
            <w:noProof/>
          </w:rPr>
          <w:fldChar w:fldCharType="begin"/>
        </w:r>
        <w:r>
          <w:rPr>
            <w:noProof/>
          </w:rPr>
          <w:instrText xml:space="preserve"> PAGEREF _Toc368246712 \h </w:instrText>
        </w:r>
      </w:ins>
      <w:r>
        <w:rPr>
          <w:noProof/>
        </w:rPr>
      </w:r>
      <w:r>
        <w:rPr>
          <w:noProof/>
        </w:rPr>
        <w:fldChar w:fldCharType="separate"/>
      </w:r>
      <w:ins w:id="323" w:author="Borja Gonzalez" w:date="2017-09-28T19:35:00Z">
        <w:r>
          <w:rPr>
            <w:noProof/>
          </w:rPr>
          <w:t>28</w:t>
        </w:r>
        <w:r>
          <w:rPr>
            <w:noProof/>
          </w:rPr>
          <w:fldChar w:fldCharType="end"/>
        </w:r>
      </w:ins>
    </w:p>
    <w:p w14:paraId="4294F585" w14:textId="77777777" w:rsidR="004426CE" w:rsidRDefault="004426CE">
      <w:pPr>
        <w:pStyle w:val="TOC3"/>
        <w:tabs>
          <w:tab w:val="right" w:leader="dot" w:pos="8630"/>
        </w:tabs>
        <w:rPr>
          <w:ins w:id="324" w:author="Borja Gonzalez" w:date="2017-09-28T19:35:00Z"/>
          <w:i w:val="0"/>
          <w:noProof/>
          <w:sz w:val="24"/>
          <w:szCs w:val="24"/>
          <w:lang w:eastAsia="ja-JP"/>
        </w:rPr>
      </w:pPr>
      <w:ins w:id="325" w:author="Borja Gonzalez" w:date="2017-09-28T19:35:00Z">
        <w:r>
          <w:rPr>
            <w:noProof/>
          </w:rPr>
          <w:t>4.1.1.  Servidor</w:t>
        </w:r>
        <w:r>
          <w:rPr>
            <w:noProof/>
          </w:rPr>
          <w:tab/>
        </w:r>
        <w:r>
          <w:rPr>
            <w:noProof/>
          </w:rPr>
          <w:fldChar w:fldCharType="begin"/>
        </w:r>
        <w:r>
          <w:rPr>
            <w:noProof/>
          </w:rPr>
          <w:instrText xml:space="preserve"> PAGEREF _Toc368246713 \h </w:instrText>
        </w:r>
      </w:ins>
      <w:r>
        <w:rPr>
          <w:noProof/>
        </w:rPr>
      </w:r>
      <w:r>
        <w:rPr>
          <w:noProof/>
        </w:rPr>
        <w:fldChar w:fldCharType="separate"/>
      </w:r>
      <w:ins w:id="326" w:author="Borja Gonzalez" w:date="2017-09-28T19:35:00Z">
        <w:r>
          <w:rPr>
            <w:noProof/>
          </w:rPr>
          <w:t>28</w:t>
        </w:r>
        <w:r>
          <w:rPr>
            <w:noProof/>
          </w:rPr>
          <w:fldChar w:fldCharType="end"/>
        </w:r>
      </w:ins>
    </w:p>
    <w:p w14:paraId="679BBBE4" w14:textId="77777777" w:rsidR="004426CE" w:rsidRDefault="004426CE">
      <w:pPr>
        <w:pStyle w:val="TOC3"/>
        <w:tabs>
          <w:tab w:val="right" w:leader="dot" w:pos="8630"/>
        </w:tabs>
        <w:rPr>
          <w:ins w:id="327" w:author="Borja Gonzalez" w:date="2017-09-28T19:35:00Z"/>
          <w:i w:val="0"/>
          <w:noProof/>
          <w:sz w:val="24"/>
          <w:szCs w:val="24"/>
          <w:lang w:eastAsia="ja-JP"/>
        </w:rPr>
      </w:pPr>
      <w:ins w:id="328" w:author="Borja Gonzalez" w:date="2017-09-28T19:35:00Z">
        <w:r>
          <w:rPr>
            <w:noProof/>
          </w:rPr>
          <w:t>4.1.2.  Cliente</w:t>
        </w:r>
        <w:r>
          <w:rPr>
            <w:noProof/>
          </w:rPr>
          <w:tab/>
        </w:r>
        <w:r>
          <w:rPr>
            <w:noProof/>
          </w:rPr>
          <w:fldChar w:fldCharType="begin"/>
        </w:r>
        <w:r>
          <w:rPr>
            <w:noProof/>
          </w:rPr>
          <w:instrText xml:space="preserve"> PAGEREF _Toc368246714 \h </w:instrText>
        </w:r>
      </w:ins>
      <w:r>
        <w:rPr>
          <w:noProof/>
        </w:rPr>
      </w:r>
      <w:r>
        <w:rPr>
          <w:noProof/>
        </w:rPr>
        <w:fldChar w:fldCharType="separate"/>
      </w:r>
      <w:ins w:id="329" w:author="Borja Gonzalez" w:date="2017-09-28T19:35:00Z">
        <w:r>
          <w:rPr>
            <w:noProof/>
          </w:rPr>
          <w:t>29</w:t>
        </w:r>
        <w:r>
          <w:rPr>
            <w:noProof/>
          </w:rPr>
          <w:fldChar w:fldCharType="end"/>
        </w:r>
      </w:ins>
    </w:p>
    <w:p w14:paraId="5C840C18" w14:textId="77777777" w:rsidR="004426CE" w:rsidRDefault="004426CE">
      <w:pPr>
        <w:pStyle w:val="TOC3"/>
        <w:tabs>
          <w:tab w:val="right" w:leader="dot" w:pos="8630"/>
        </w:tabs>
        <w:rPr>
          <w:ins w:id="330" w:author="Borja Gonzalez" w:date="2017-09-28T19:35:00Z"/>
          <w:i w:val="0"/>
          <w:noProof/>
          <w:sz w:val="24"/>
          <w:szCs w:val="24"/>
          <w:lang w:eastAsia="ja-JP"/>
        </w:rPr>
      </w:pPr>
      <w:ins w:id="331" w:author="Borja Gonzalez" w:date="2017-09-28T19:35:00Z">
        <w:r>
          <w:rPr>
            <w:noProof/>
          </w:rPr>
          <w:t>4.1.3  Despliegue del servidor</w:t>
        </w:r>
        <w:r>
          <w:rPr>
            <w:noProof/>
          </w:rPr>
          <w:tab/>
        </w:r>
        <w:r>
          <w:rPr>
            <w:noProof/>
          </w:rPr>
          <w:fldChar w:fldCharType="begin"/>
        </w:r>
        <w:r>
          <w:rPr>
            <w:noProof/>
          </w:rPr>
          <w:instrText xml:space="preserve"> PAGEREF _Toc368246715 \h </w:instrText>
        </w:r>
      </w:ins>
      <w:r>
        <w:rPr>
          <w:noProof/>
        </w:rPr>
      </w:r>
      <w:r>
        <w:rPr>
          <w:noProof/>
        </w:rPr>
        <w:fldChar w:fldCharType="separate"/>
      </w:r>
      <w:ins w:id="332" w:author="Borja Gonzalez" w:date="2017-09-28T19:35:00Z">
        <w:r>
          <w:rPr>
            <w:noProof/>
          </w:rPr>
          <w:t>29</w:t>
        </w:r>
        <w:r>
          <w:rPr>
            <w:noProof/>
          </w:rPr>
          <w:fldChar w:fldCharType="end"/>
        </w:r>
      </w:ins>
    </w:p>
    <w:p w14:paraId="50D0CEA2" w14:textId="77777777" w:rsidR="004426CE" w:rsidRDefault="004426CE">
      <w:pPr>
        <w:pStyle w:val="TOC2"/>
        <w:tabs>
          <w:tab w:val="right" w:leader="dot" w:pos="8630"/>
        </w:tabs>
        <w:rPr>
          <w:ins w:id="333" w:author="Borja Gonzalez" w:date="2017-09-28T19:35:00Z"/>
          <w:noProof/>
          <w:sz w:val="24"/>
          <w:szCs w:val="24"/>
          <w:lang w:eastAsia="ja-JP"/>
        </w:rPr>
      </w:pPr>
      <w:ins w:id="334" w:author="Borja Gonzalez" w:date="2017-09-28T19:35:00Z">
        <w:r>
          <w:rPr>
            <w:noProof/>
          </w:rPr>
          <w:t>4.2.  SQLite</w:t>
        </w:r>
        <w:r>
          <w:rPr>
            <w:noProof/>
          </w:rPr>
          <w:tab/>
        </w:r>
        <w:r>
          <w:rPr>
            <w:noProof/>
          </w:rPr>
          <w:fldChar w:fldCharType="begin"/>
        </w:r>
        <w:r>
          <w:rPr>
            <w:noProof/>
          </w:rPr>
          <w:instrText xml:space="preserve"> PAGEREF _Toc368246716 \h </w:instrText>
        </w:r>
      </w:ins>
      <w:r>
        <w:rPr>
          <w:noProof/>
        </w:rPr>
      </w:r>
      <w:r>
        <w:rPr>
          <w:noProof/>
        </w:rPr>
        <w:fldChar w:fldCharType="separate"/>
      </w:r>
      <w:ins w:id="335" w:author="Borja Gonzalez" w:date="2017-09-28T19:35:00Z">
        <w:r>
          <w:rPr>
            <w:noProof/>
          </w:rPr>
          <w:t>30</w:t>
        </w:r>
        <w:r>
          <w:rPr>
            <w:noProof/>
          </w:rPr>
          <w:fldChar w:fldCharType="end"/>
        </w:r>
      </w:ins>
    </w:p>
    <w:p w14:paraId="7593F57D" w14:textId="77777777" w:rsidR="004426CE" w:rsidRDefault="004426CE">
      <w:pPr>
        <w:pStyle w:val="TOC3"/>
        <w:tabs>
          <w:tab w:val="right" w:leader="dot" w:pos="8630"/>
        </w:tabs>
        <w:rPr>
          <w:ins w:id="336" w:author="Borja Gonzalez" w:date="2017-09-28T19:35:00Z"/>
          <w:i w:val="0"/>
          <w:noProof/>
          <w:sz w:val="24"/>
          <w:szCs w:val="24"/>
          <w:lang w:eastAsia="ja-JP"/>
        </w:rPr>
      </w:pPr>
      <w:ins w:id="337" w:author="Borja Gonzalez" w:date="2017-09-28T19:35:00Z">
        <w:r>
          <w:rPr>
            <w:noProof/>
          </w:rPr>
          <w:t>4.2.1.  Compatibilidad con el Servidor</w:t>
        </w:r>
        <w:r>
          <w:rPr>
            <w:noProof/>
          </w:rPr>
          <w:tab/>
        </w:r>
        <w:r>
          <w:rPr>
            <w:noProof/>
          </w:rPr>
          <w:fldChar w:fldCharType="begin"/>
        </w:r>
        <w:r>
          <w:rPr>
            <w:noProof/>
          </w:rPr>
          <w:instrText xml:space="preserve"> PAGEREF _Toc368246717 \h </w:instrText>
        </w:r>
      </w:ins>
      <w:r>
        <w:rPr>
          <w:noProof/>
        </w:rPr>
      </w:r>
      <w:r>
        <w:rPr>
          <w:noProof/>
        </w:rPr>
        <w:fldChar w:fldCharType="separate"/>
      </w:r>
      <w:ins w:id="338" w:author="Borja Gonzalez" w:date="2017-09-28T19:35:00Z">
        <w:r>
          <w:rPr>
            <w:noProof/>
          </w:rPr>
          <w:t>30</w:t>
        </w:r>
        <w:r>
          <w:rPr>
            <w:noProof/>
          </w:rPr>
          <w:fldChar w:fldCharType="end"/>
        </w:r>
      </w:ins>
    </w:p>
    <w:p w14:paraId="483DB80B" w14:textId="77777777" w:rsidR="004426CE" w:rsidRDefault="004426CE">
      <w:pPr>
        <w:pStyle w:val="TOC2"/>
        <w:tabs>
          <w:tab w:val="right" w:leader="dot" w:pos="8630"/>
        </w:tabs>
        <w:rPr>
          <w:ins w:id="339" w:author="Borja Gonzalez" w:date="2017-09-28T19:35:00Z"/>
          <w:noProof/>
          <w:sz w:val="24"/>
          <w:szCs w:val="24"/>
          <w:lang w:eastAsia="ja-JP"/>
        </w:rPr>
      </w:pPr>
      <w:ins w:id="340" w:author="Borja Gonzalez" w:date="2017-09-28T19:35:00Z">
        <w:r>
          <w:rPr>
            <w:noProof/>
          </w:rPr>
          <w:t>4.3.  Funciones</w:t>
        </w:r>
        <w:r>
          <w:rPr>
            <w:noProof/>
          </w:rPr>
          <w:tab/>
        </w:r>
        <w:r>
          <w:rPr>
            <w:noProof/>
          </w:rPr>
          <w:fldChar w:fldCharType="begin"/>
        </w:r>
        <w:r>
          <w:rPr>
            <w:noProof/>
          </w:rPr>
          <w:instrText xml:space="preserve"> PAGEREF _Toc368246718 \h </w:instrText>
        </w:r>
      </w:ins>
      <w:r>
        <w:rPr>
          <w:noProof/>
        </w:rPr>
      </w:r>
      <w:r>
        <w:rPr>
          <w:noProof/>
        </w:rPr>
        <w:fldChar w:fldCharType="separate"/>
      </w:r>
      <w:ins w:id="341" w:author="Borja Gonzalez" w:date="2017-09-28T19:35:00Z">
        <w:r>
          <w:rPr>
            <w:noProof/>
          </w:rPr>
          <w:t>31</w:t>
        </w:r>
        <w:r>
          <w:rPr>
            <w:noProof/>
          </w:rPr>
          <w:fldChar w:fldCharType="end"/>
        </w:r>
      </w:ins>
    </w:p>
    <w:p w14:paraId="02CA4CC0" w14:textId="77777777" w:rsidR="004426CE" w:rsidRDefault="004426CE">
      <w:pPr>
        <w:pStyle w:val="TOC3"/>
        <w:tabs>
          <w:tab w:val="right" w:leader="dot" w:pos="8630"/>
        </w:tabs>
        <w:rPr>
          <w:ins w:id="342" w:author="Borja Gonzalez" w:date="2017-09-28T19:35:00Z"/>
          <w:i w:val="0"/>
          <w:noProof/>
          <w:sz w:val="24"/>
          <w:szCs w:val="24"/>
          <w:lang w:eastAsia="ja-JP"/>
        </w:rPr>
      </w:pPr>
      <w:ins w:id="343" w:author="Borja Gonzalez" w:date="2017-09-28T19:35:00Z">
        <w:r>
          <w:rPr>
            <w:noProof/>
          </w:rPr>
          <w:t>4.3.1.  Obtener pacientes</w:t>
        </w:r>
        <w:r>
          <w:rPr>
            <w:noProof/>
          </w:rPr>
          <w:tab/>
        </w:r>
        <w:r>
          <w:rPr>
            <w:noProof/>
          </w:rPr>
          <w:fldChar w:fldCharType="begin"/>
        </w:r>
        <w:r>
          <w:rPr>
            <w:noProof/>
          </w:rPr>
          <w:instrText xml:space="preserve"> PAGEREF _Toc368246719 \h </w:instrText>
        </w:r>
      </w:ins>
      <w:r>
        <w:rPr>
          <w:noProof/>
        </w:rPr>
      </w:r>
      <w:r>
        <w:rPr>
          <w:noProof/>
        </w:rPr>
        <w:fldChar w:fldCharType="separate"/>
      </w:r>
      <w:ins w:id="344" w:author="Borja Gonzalez" w:date="2017-09-28T19:35:00Z">
        <w:r>
          <w:rPr>
            <w:noProof/>
          </w:rPr>
          <w:t>31</w:t>
        </w:r>
        <w:r>
          <w:rPr>
            <w:noProof/>
          </w:rPr>
          <w:fldChar w:fldCharType="end"/>
        </w:r>
      </w:ins>
    </w:p>
    <w:p w14:paraId="25EF118E" w14:textId="77777777" w:rsidR="004426CE" w:rsidRDefault="004426CE">
      <w:pPr>
        <w:pStyle w:val="TOC3"/>
        <w:tabs>
          <w:tab w:val="right" w:leader="dot" w:pos="8630"/>
        </w:tabs>
        <w:rPr>
          <w:ins w:id="345" w:author="Borja Gonzalez" w:date="2017-09-28T19:35:00Z"/>
          <w:i w:val="0"/>
          <w:noProof/>
          <w:sz w:val="24"/>
          <w:szCs w:val="24"/>
          <w:lang w:eastAsia="ja-JP"/>
        </w:rPr>
      </w:pPr>
      <w:ins w:id="346" w:author="Borja Gonzalez" w:date="2017-09-28T19:35:00Z">
        <w:r>
          <w:rPr>
            <w:noProof/>
          </w:rPr>
          <w:t>4.3.2.  Borrar Paciente</w:t>
        </w:r>
        <w:r>
          <w:rPr>
            <w:noProof/>
          </w:rPr>
          <w:tab/>
        </w:r>
        <w:r>
          <w:rPr>
            <w:noProof/>
          </w:rPr>
          <w:fldChar w:fldCharType="begin"/>
        </w:r>
        <w:r>
          <w:rPr>
            <w:noProof/>
          </w:rPr>
          <w:instrText xml:space="preserve"> PAGEREF _Toc368246720 \h </w:instrText>
        </w:r>
      </w:ins>
      <w:r>
        <w:rPr>
          <w:noProof/>
        </w:rPr>
      </w:r>
      <w:r>
        <w:rPr>
          <w:noProof/>
        </w:rPr>
        <w:fldChar w:fldCharType="separate"/>
      </w:r>
      <w:ins w:id="347" w:author="Borja Gonzalez" w:date="2017-09-28T19:35:00Z">
        <w:r>
          <w:rPr>
            <w:noProof/>
          </w:rPr>
          <w:t>34</w:t>
        </w:r>
        <w:r>
          <w:rPr>
            <w:noProof/>
          </w:rPr>
          <w:fldChar w:fldCharType="end"/>
        </w:r>
      </w:ins>
    </w:p>
    <w:p w14:paraId="5F814A14" w14:textId="77777777" w:rsidR="004426CE" w:rsidRDefault="004426CE">
      <w:pPr>
        <w:pStyle w:val="TOC3"/>
        <w:tabs>
          <w:tab w:val="right" w:leader="dot" w:pos="8630"/>
        </w:tabs>
        <w:rPr>
          <w:ins w:id="348" w:author="Borja Gonzalez" w:date="2017-09-28T19:35:00Z"/>
          <w:i w:val="0"/>
          <w:noProof/>
          <w:sz w:val="24"/>
          <w:szCs w:val="24"/>
          <w:lang w:eastAsia="ja-JP"/>
        </w:rPr>
      </w:pPr>
      <w:ins w:id="349" w:author="Borja Gonzalez" w:date="2017-09-28T19:35:00Z">
        <w:r>
          <w:rPr>
            <w:noProof/>
          </w:rPr>
          <w:t>4.3.3.  Añadir un Paciente</w:t>
        </w:r>
        <w:r>
          <w:rPr>
            <w:noProof/>
          </w:rPr>
          <w:tab/>
        </w:r>
        <w:r>
          <w:rPr>
            <w:noProof/>
          </w:rPr>
          <w:fldChar w:fldCharType="begin"/>
        </w:r>
        <w:r>
          <w:rPr>
            <w:noProof/>
          </w:rPr>
          <w:instrText xml:space="preserve"> PAGEREF _Toc368246721 \h </w:instrText>
        </w:r>
      </w:ins>
      <w:r>
        <w:rPr>
          <w:noProof/>
        </w:rPr>
      </w:r>
      <w:r>
        <w:rPr>
          <w:noProof/>
        </w:rPr>
        <w:fldChar w:fldCharType="separate"/>
      </w:r>
      <w:ins w:id="350" w:author="Borja Gonzalez" w:date="2017-09-28T19:35:00Z">
        <w:r>
          <w:rPr>
            <w:noProof/>
          </w:rPr>
          <w:t>36</w:t>
        </w:r>
        <w:r>
          <w:rPr>
            <w:noProof/>
          </w:rPr>
          <w:fldChar w:fldCharType="end"/>
        </w:r>
      </w:ins>
    </w:p>
    <w:p w14:paraId="7E03DBC5" w14:textId="77777777" w:rsidR="004426CE" w:rsidRDefault="004426CE">
      <w:pPr>
        <w:pStyle w:val="TOC3"/>
        <w:tabs>
          <w:tab w:val="right" w:leader="dot" w:pos="8630"/>
        </w:tabs>
        <w:rPr>
          <w:ins w:id="351" w:author="Borja Gonzalez" w:date="2017-09-28T19:35:00Z"/>
          <w:i w:val="0"/>
          <w:noProof/>
          <w:sz w:val="24"/>
          <w:szCs w:val="24"/>
          <w:lang w:eastAsia="ja-JP"/>
        </w:rPr>
      </w:pPr>
      <w:ins w:id="352" w:author="Borja Gonzalez" w:date="2017-09-28T19:35:00Z">
        <w:r>
          <w:rPr>
            <w:noProof/>
          </w:rPr>
          <w:t>4.3.4.  Obtener datos de movimiento de un paciente</w:t>
        </w:r>
        <w:r>
          <w:rPr>
            <w:noProof/>
          </w:rPr>
          <w:tab/>
        </w:r>
        <w:r>
          <w:rPr>
            <w:noProof/>
          </w:rPr>
          <w:fldChar w:fldCharType="begin"/>
        </w:r>
        <w:r>
          <w:rPr>
            <w:noProof/>
          </w:rPr>
          <w:instrText xml:space="preserve"> PAGEREF _Toc368246722 \h </w:instrText>
        </w:r>
      </w:ins>
      <w:r>
        <w:rPr>
          <w:noProof/>
        </w:rPr>
      </w:r>
      <w:r>
        <w:rPr>
          <w:noProof/>
        </w:rPr>
        <w:fldChar w:fldCharType="separate"/>
      </w:r>
      <w:ins w:id="353" w:author="Borja Gonzalez" w:date="2017-09-28T19:35:00Z">
        <w:r>
          <w:rPr>
            <w:noProof/>
          </w:rPr>
          <w:t>40</w:t>
        </w:r>
        <w:r>
          <w:rPr>
            <w:noProof/>
          </w:rPr>
          <w:fldChar w:fldCharType="end"/>
        </w:r>
      </w:ins>
    </w:p>
    <w:p w14:paraId="75131417" w14:textId="77777777" w:rsidR="004426CE" w:rsidRDefault="004426CE">
      <w:pPr>
        <w:pStyle w:val="TOC3"/>
        <w:tabs>
          <w:tab w:val="right" w:leader="dot" w:pos="8630"/>
        </w:tabs>
        <w:rPr>
          <w:ins w:id="354" w:author="Borja Gonzalez" w:date="2017-09-28T19:35:00Z"/>
          <w:i w:val="0"/>
          <w:noProof/>
          <w:sz w:val="24"/>
          <w:szCs w:val="24"/>
          <w:lang w:eastAsia="ja-JP"/>
        </w:rPr>
      </w:pPr>
      <w:ins w:id="355" w:author="Borja Gonzalez" w:date="2017-09-28T19:35:00Z">
        <w:r>
          <w:rPr>
            <w:noProof/>
          </w:rPr>
          <w:t>4.3.5.  Añadir datos de movimiento</w:t>
        </w:r>
        <w:r>
          <w:rPr>
            <w:noProof/>
          </w:rPr>
          <w:tab/>
        </w:r>
        <w:r>
          <w:rPr>
            <w:noProof/>
          </w:rPr>
          <w:fldChar w:fldCharType="begin"/>
        </w:r>
        <w:r>
          <w:rPr>
            <w:noProof/>
          </w:rPr>
          <w:instrText xml:space="preserve"> PAGEREF _Toc368246723 \h </w:instrText>
        </w:r>
      </w:ins>
      <w:r>
        <w:rPr>
          <w:noProof/>
        </w:rPr>
      </w:r>
      <w:r>
        <w:rPr>
          <w:noProof/>
        </w:rPr>
        <w:fldChar w:fldCharType="separate"/>
      </w:r>
      <w:ins w:id="356" w:author="Borja Gonzalez" w:date="2017-09-28T19:35:00Z">
        <w:r>
          <w:rPr>
            <w:noProof/>
          </w:rPr>
          <w:t>43</w:t>
        </w:r>
        <w:r>
          <w:rPr>
            <w:noProof/>
          </w:rPr>
          <w:fldChar w:fldCharType="end"/>
        </w:r>
      </w:ins>
    </w:p>
    <w:p w14:paraId="77F6BC8D" w14:textId="77777777" w:rsidR="004426CE" w:rsidRDefault="004426CE">
      <w:pPr>
        <w:pStyle w:val="TOC3"/>
        <w:tabs>
          <w:tab w:val="right" w:leader="dot" w:pos="8630"/>
        </w:tabs>
        <w:rPr>
          <w:ins w:id="357" w:author="Borja Gonzalez" w:date="2017-09-28T19:35:00Z"/>
          <w:i w:val="0"/>
          <w:noProof/>
          <w:sz w:val="24"/>
          <w:szCs w:val="24"/>
          <w:lang w:eastAsia="ja-JP"/>
        </w:rPr>
      </w:pPr>
      <w:ins w:id="358" w:author="Borja Gonzalez" w:date="2017-09-28T19:35:00Z">
        <w:r>
          <w:rPr>
            <w:noProof/>
          </w:rPr>
          <w:t>4.3.6.  Borrar un sesión de movimientos</w:t>
        </w:r>
        <w:r>
          <w:rPr>
            <w:noProof/>
          </w:rPr>
          <w:tab/>
        </w:r>
        <w:r>
          <w:rPr>
            <w:noProof/>
          </w:rPr>
          <w:fldChar w:fldCharType="begin"/>
        </w:r>
        <w:r>
          <w:rPr>
            <w:noProof/>
          </w:rPr>
          <w:instrText xml:space="preserve"> PAGEREF _Toc368246724 \h </w:instrText>
        </w:r>
      </w:ins>
      <w:r>
        <w:rPr>
          <w:noProof/>
        </w:rPr>
      </w:r>
      <w:r>
        <w:rPr>
          <w:noProof/>
        </w:rPr>
        <w:fldChar w:fldCharType="separate"/>
      </w:r>
      <w:ins w:id="359" w:author="Borja Gonzalez" w:date="2017-09-28T19:35:00Z">
        <w:r>
          <w:rPr>
            <w:noProof/>
          </w:rPr>
          <w:t>47</w:t>
        </w:r>
        <w:r>
          <w:rPr>
            <w:noProof/>
          </w:rPr>
          <w:fldChar w:fldCharType="end"/>
        </w:r>
      </w:ins>
    </w:p>
    <w:p w14:paraId="4FAC5359" w14:textId="77777777" w:rsidR="004426CE" w:rsidRDefault="004426CE">
      <w:pPr>
        <w:pStyle w:val="TOC3"/>
        <w:tabs>
          <w:tab w:val="right" w:leader="dot" w:pos="8630"/>
        </w:tabs>
        <w:rPr>
          <w:ins w:id="360" w:author="Borja Gonzalez" w:date="2017-09-28T19:35:00Z"/>
          <w:i w:val="0"/>
          <w:noProof/>
          <w:sz w:val="24"/>
          <w:szCs w:val="24"/>
          <w:lang w:eastAsia="ja-JP"/>
        </w:rPr>
      </w:pPr>
      <w:ins w:id="361" w:author="Borja Gonzalez" w:date="2017-09-28T19:35:00Z">
        <w:r>
          <w:rPr>
            <w:noProof/>
          </w:rPr>
          <w:t>4.3.7 Mostrar un grafico de un movimiento</w:t>
        </w:r>
        <w:r>
          <w:rPr>
            <w:noProof/>
          </w:rPr>
          <w:tab/>
        </w:r>
        <w:r>
          <w:rPr>
            <w:noProof/>
          </w:rPr>
          <w:fldChar w:fldCharType="begin"/>
        </w:r>
        <w:r>
          <w:rPr>
            <w:noProof/>
          </w:rPr>
          <w:instrText xml:space="preserve"> PAGEREF _Toc368246725 \h </w:instrText>
        </w:r>
      </w:ins>
      <w:r>
        <w:rPr>
          <w:noProof/>
        </w:rPr>
      </w:r>
      <w:r>
        <w:rPr>
          <w:noProof/>
        </w:rPr>
        <w:fldChar w:fldCharType="separate"/>
      </w:r>
      <w:ins w:id="362" w:author="Borja Gonzalez" w:date="2017-09-28T19:35:00Z">
        <w:r>
          <w:rPr>
            <w:noProof/>
          </w:rPr>
          <w:t>49</w:t>
        </w:r>
        <w:r>
          <w:rPr>
            <w:noProof/>
          </w:rPr>
          <w:fldChar w:fldCharType="end"/>
        </w:r>
      </w:ins>
    </w:p>
    <w:p w14:paraId="21066D5A" w14:textId="77777777" w:rsidR="004426CE" w:rsidRDefault="004426CE">
      <w:pPr>
        <w:pStyle w:val="TOC3"/>
        <w:tabs>
          <w:tab w:val="right" w:leader="dot" w:pos="8630"/>
        </w:tabs>
        <w:rPr>
          <w:ins w:id="363" w:author="Borja Gonzalez" w:date="2017-09-28T19:35:00Z"/>
          <w:i w:val="0"/>
          <w:noProof/>
          <w:sz w:val="24"/>
          <w:szCs w:val="24"/>
          <w:lang w:eastAsia="ja-JP"/>
        </w:rPr>
      </w:pPr>
      <w:ins w:id="364" w:author="Borja Gonzalez" w:date="2017-09-28T19:35:00Z">
        <w:r>
          <w:rPr>
            <w:noProof/>
          </w:rPr>
          <w:t>4.3.8 Mostrar un grafico de evolución de un movimiento</w:t>
        </w:r>
        <w:r>
          <w:rPr>
            <w:noProof/>
          </w:rPr>
          <w:tab/>
        </w:r>
        <w:r>
          <w:rPr>
            <w:noProof/>
          </w:rPr>
          <w:fldChar w:fldCharType="begin"/>
        </w:r>
        <w:r>
          <w:rPr>
            <w:noProof/>
          </w:rPr>
          <w:instrText xml:space="preserve"> PAGEREF _Toc368246726 \h </w:instrText>
        </w:r>
      </w:ins>
      <w:r>
        <w:rPr>
          <w:noProof/>
        </w:rPr>
      </w:r>
      <w:r>
        <w:rPr>
          <w:noProof/>
        </w:rPr>
        <w:fldChar w:fldCharType="separate"/>
      </w:r>
      <w:ins w:id="365" w:author="Borja Gonzalez" w:date="2017-09-28T19:35:00Z">
        <w:r>
          <w:rPr>
            <w:noProof/>
          </w:rPr>
          <w:t>52</w:t>
        </w:r>
        <w:r>
          <w:rPr>
            <w:noProof/>
          </w:rPr>
          <w:fldChar w:fldCharType="end"/>
        </w:r>
      </w:ins>
    </w:p>
    <w:p w14:paraId="0E9DDE61" w14:textId="77777777" w:rsidR="004426CE" w:rsidRDefault="004426CE">
      <w:pPr>
        <w:pStyle w:val="TOC1"/>
        <w:tabs>
          <w:tab w:val="right" w:leader="dot" w:pos="8630"/>
        </w:tabs>
        <w:rPr>
          <w:ins w:id="366" w:author="Borja Gonzalez" w:date="2017-09-28T19:35:00Z"/>
          <w:rFonts w:asciiTheme="minorHAnsi" w:hAnsiTheme="minorHAnsi"/>
          <w:b w:val="0"/>
          <w:noProof/>
          <w:color w:val="auto"/>
          <w:lang w:eastAsia="ja-JP"/>
        </w:rPr>
      </w:pPr>
      <w:ins w:id="367" w:author="Borja Gonzalez" w:date="2017-09-28T19:35:00Z">
        <w:r>
          <w:rPr>
            <w:noProof/>
          </w:rPr>
          <w:t>5.  Pruebas</w:t>
        </w:r>
        <w:r>
          <w:rPr>
            <w:noProof/>
          </w:rPr>
          <w:tab/>
        </w:r>
        <w:r>
          <w:rPr>
            <w:noProof/>
          </w:rPr>
          <w:fldChar w:fldCharType="begin"/>
        </w:r>
        <w:r>
          <w:rPr>
            <w:noProof/>
          </w:rPr>
          <w:instrText xml:space="preserve"> PAGEREF _Toc368246727 \h </w:instrText>
        </w:r>
      </w:ins>
      <w:r>
        <w:rPr>
          <w:noProof/>
        </w:rPr>
      </w:r>
      <w:r>
        <w:rPr>
          <w:noProof/>
        </w:rPr>
        <w:fldChar w:fldCharType="separate"/>
      </w:r>
      <w:ins w:id="368" w:author="Borja Gonzalez" w:date="2017-09-28T19:35:00Z">
        <w:r>
          <w:rPr>
            <w:noProof/>
          </w:rPr>
          <w:t>59</w:t>
        </w:r>
        <w:r>
          <w:rPr>
            <w:noProof/>
          </w:rPr>
          <w:fldChar w:fldCharType="end"/>
        </w:r>
      </w:ins>
    </w:p>
    <w:p w14:paraId="5968EA0E" w14:textId="77777777" w:rsidR="004426CE" w:rsidRDefault="004426CE">
      <w:pPr>
        <w:pStyle w:val="TOC2"/>
        <w:tabs>
          <w:tab w:val="right" w:leader="dot" w:pos="8630"/>
        </w:tabs>
        <w:rPr>
          <w:ins w:id="369" w:author="Borja Gonzalez" w:date="2017-09-28T19:35:00Z"/>
          <w:noProof/>
          <w:sz w:val="24"/>
          <w:szCs w:val="24"/>
          <w:lang w:eastAsia="ja-JP"/>
        </w:rPr>
      </w:pPr>
      <w:ins w:id="370" w:author="Borja Gonzalez" w:date="2017-09-28T19:35:00Z">
        <w:r>
          <w:rPr>
            <w:noProof/>
          </w:rPr>
          <w:t>5.1.  Pruebas de sistema</w:t>
        </w:r>
        <w:r>
          <w:rPr>
            <w:noProof/>
          </w:rPr>
          <w:tab/>
        </w:r>
        <w:r>
          <w:rPr>
            <w:noProof/>
          </w:rPr>
          <w:fldChar w:fldCharType="begin"/>
        </w:r>
        <w:r>
          <w:rPr>
            <w:noProof/>
          </w:rPr>
          <w:instrText xml:space="preserve"> PAGEREF _Toc368246728 \h </w:instrText>
        </w:r>
      </w:ins>
      <w:r>
        <w:rPr>
          <w:noProof/>
        </w:rPr>
      </w:r>
      <w:r>
        <w:rPr>
          <w:noProof/>
        </w:rPr>
        <w:fldChar w:fldCharType="separate"/>
      </w:r>
      <w:ins w:id="371" w:author="Borja Gonzalez" w:date="2017-09-28T19:35:00Z">
        <w:r>
          <w:rPr>
            <w:noProof/>
          </w:rPr>
          <w:t>59</w:t>
        </w:r>
        <w:r>
          <w:rPr>
            <w:noProof/>
          </w:rPr>
          <w:fldChar w:fldCharType="end"/>
        </w:r>
      </w:ins>
    </w:p>
    <w:p w14:paraId="28E80B7B" w14:textId="77777777" w:rsidR="004426CE" w:rsidRDefault="004426CE">
      <w:pPr>
        <w:pStyle w:val="TOC3"/>
        <w:tabs>
          <w:tab w:val="right" w:leader="dot" w:pos="8630"/>
        </w:tabs>
        <w:rPr>
          <w:ins w:id="372" w:author="Borja Gonzalez" w:date="2017-09-28T19:35:00Z"/>
          <w:i w:val="0"/>
          <w:noProof/>
          <w:sz w:val="24"/>
          <w:szCs w:val="24"/>
          <w:lang w:eastAsia="ja-JP"/>
        </w:rPr>
      </w:pPr>
      <w:ins w:id="373" w:author="Borja Gonzalez" w:date="2017-09-28T19:35:00Z">
        <w:r>
          <w:rPr>
            <w:noProof/>
          </w:rPr>
          <w:t>5.1.2.  Obtener pacientes</w:t>
        </w:r>
        <w:r>
          <w:rPr>
            <w:noProof/>
          </w:rPr>
          <w:tab/>
        </w:r>
        <w:r>
          <w:rPr>
            <w:noProof/>
          </w:rPr>
          <w:fldChar w:fldCharType="begin"/>
        </w:r>
        <w:r>
          <w:rPr>
            <w:noProof/>
          </w:rPr>
          <w:instrText xml:space="preserve"> PAGEREF _Toc368246729 \h </w:instrText>
        </w:r>
      </w:ins>
      <w:r>
        <w:rPr>
          <w:noProof/>
        </w:rPr>
      </w:r>
      <w:r>
        <w:rPr>
          <w:noProof/>
        </w:rPr>
        <w:fldChar w:fldCharType="separate"/>
      </w:r>
      <w:ins w:id="374" w:author="Borja Gonzalez" w:date="2017-09-28T19:35:00Z">
        <w:r>
          <w:rPr>
            <w:noProof/>
          </w:rPr>
          <w:t>60</w:t>
        </w:r>
        <w:r>
          <w:rPr>
            <w:noProof/>
          </w:rPr>
          <w:fldChar w:fldCharType="end"/>
        </w:r>
      </w:ins>
    </w:p>
    <w:p w14:paraId="690D32D7" w14:textId="77777777" w:rsidR="004426CE" w:rsidRDefault="004426CE">
      <w:pPr>
        <w:pStyle w:val="TOC3"/>
        <w:tabs>
          <w:tab w:val="right" w:leader="dot" w:pos="8630"/>
        </w:tabs>
        <w:rPr>
          <w:ins w:id="375" w:author="Borja Gonzalez" w:date="2017-09-28T19:35:00Z"/>
          <w:i w:val="0"/>
          <w:noProof/>
          <w:sz w:val="24"/>
          <w:szCs w:val="24"/>
          <w:lang w:eastAsia="ja-JP"/>
        </w:rPr>
      </w:pPr>
      <w:ins w:id="376" w:author="Borja Gonzalez" w:date="2017-09-28T19:35:00Z">
        <w:r>
          <w:rPr>
            <w:noProof/>
          </w:rPr>
          <w:lastRenderedPageBreak/>
          <w:t>5.1.3.  Añadir un paciente</w:t>
        </w:r>
        <w:r>
          <w:rPr>
            <w:noProof/>
          </w:rPr>
          <w:tab/>
        </w:r>
        <w:r>
          <w:rPr>
            <w:noProof/>
          </w:rPr>
          <w:fldChar w:fldCharType="begin"/>
        </w:r>
        <w:r>
          <w:rPr>
            <w:noProof/>
          </w:rPr>
          <w:instrText xml:space="preserve"> PAGEREF _Toc368246730 \h </w:instrText>
        </w:r>
      </w:ins>
      <w:r>
        <w:rPr>
          <w:noProof/>
        </w:rPr>
      </w:r>
      <w:r>
        <w:rPr>
          <w:noProof/>
        </w:rPr>
        <w:fldChar w:fldCharType="separate"/>
      </w:r>
      <w:ins w:id="377" w:author="Borja Gonzalez" w:date="2017-09-28T19:35:00Z">
        <w:r>
          <w:rPr>
            <w:noProof/>
          </w:rPr>
          <w:t>60</w:t>
        </w:r>
        <w:r>
          <w:rPr>
            <w:noProof/>
          </w:rPr>
          <w:fldChar w:fldCharType="end"/>
        </w:r>
      </w:ins>
    </w:p>
    <w:p w14:paraId="3A64550C" w14:textId="77777777" w:rsidR="004426CE" w:rsidRDefault="004426CE">
      <w:pPr>
        <w:pStyle w:val="TOC3"/>
        <w:tabs>
          <w:tab w:val="right" w:leader="dot" w:pos="8630"/>
        </w:tabs>
        <w:rPr>
          <w:ins w:id="378" w:author="Borja Gonzalez" w:date="2017-09-28T19:35:00Z"/>
          <w:i w:val="0"/>
          <w:noProof/>
          <w:sz w:val="24"/>
          <w:szCs w:val="24"/>
          <w:lang w:eastAsia="ja-JP"/>
        </w:rPr>
      </w:pPr>
      <w:ins w:id="379" w:author="Borja Gonzalez" w:date="2017-09-28T19:35:00Z">
        <w:r>
          <w:rPr>
            <w:noProof/>
          </w:rPr>
          <w:t>5.1.4.  Borrar un paciente</w:t>
        </w:r>
        <w:r>
          <w:rPr>
            <w:noProof/>
          </w:rPr>
          <w:tab/>
        </w:r>
        <w:r>
          <w:rPr>
            <w:noProof/>
          </w:rPr>
          <w:fldChar w:fldCharType="begin"/>
        </w:r>
        <w:r>
          <w:rPr>
            <w:noProof/>
          </w:rPr>
          <w:instrText xml:space="preserve"> PAGEREF _Toc368246731 \h </w:instrText>
        </w:r>
      </w:ins>
      <w:r>
        <w:rPr>
          <w:noProof/>
        </w:rPr>
      </w:r>
      <w:r>
        <w:rPr>
          <w:noProof/>
        </w:rPr>
        <w:fldChar w:fldCharType="separate"/>
      </w:r>
      <w:ins w:id="380" w:author="Borja Gonzalez" w:date="2017-09-28T19:35:00Z">
        <w:r>
          <w:rPr>
            <w:noProof/>
          </w:rPr>
          <w:t>62</w:t>
        </w:r>
        <w:r>
          <w:rPr>
            <w:noProof/>
          </w:rPr>
          <w:fldChar w:fldCharType="end"/>
        </w:r>
      </w:ins>
    </w:p>
    <w:p w14:paraId="361F7943" w14:textId="77777777" w:rsidR="004426CE" w:rsidRDefault="004426CE">
      <w:pPr>
        <w:pStyle w:val="TOC2"/>
        <w:tabs>
          <w:tab w:val="right" w:leader="dot" w:pos="8630"/>
        </w:tabs>
        <w:rPr>
          <w:ins w:id="381" w:author="Borja Gonzalez" w:date="2017-09-28T19:35:00Z"/>
          <w:noProof/>
          <w:sz w:val="24"/>
          <w:szCs w:val="24"/>
          <w:lang w:eastAsia="ja-JP"/>
        </w:rPr>
      </w:pPr>
      <w:ins w:id="382" w:author="Borja Gonzalez" w:date="2017-09-28T19:35:00Z">
        <w:r>
          <w:rPr>
            <w:noProof/>
          </w:rPr>
          <w:t>5.2. Diagrama de flujo</w:t>
        </w:r>
        <w:r>
          <w:rPr>
            <w:noProof/>
          </w:rPr>
          <w:tab/>
        </w:r>
        <w:r>
          <w:rPr>
            <w:noProof/>
          </w:rPr>
          <w:fldChar w:fldCharType="begin"/>
        </w:r>
        <w:r>
          <w:rPr>
            <w:noProof/>
          </w:rPr>
          <w:instrText xml:space="preserve"> PAGEREF _Toc368246732 \h </w:instrText>
        </w:r>
      </w:ins>
      <w:r>
        <w:rPr>
          <w:noProof/>
        </w:rPr>
      </w:r>
      <w:r>
        <w:rPr>
          <w:noProof/>
        </w:rPr>
        <w:fldChar w:fldCharType="separate"/>
      </w:r>
      <w:ins w:id="383" w:author="Borja Gonzalez" w:date="2017-09-28T19:35:00Z">
        <w:r>
          <w:rPr>
            <w:noProof/>
          </w:rPr>
          <w:t>62</w:t>
        </w:r>
        <w:r>
          <w:rPr>
            <w:noProof/>
          </w:rPr>
          <w:fldChar w:fldCharType="end"/>
        </w:r>
      </w:ins>
    </w:p>
    <w:p w14:paraId="707BD940" w14:textId="77777777" w:rsidR="004426CE" w:rsidRDefault="004426CE">
      <w:pPr>
        <w:pStyle w:val="TOC1"/>
        <w:tabs>
          <w:tab w:val="right" w:leader="dot" w:pos="8630"/>
        </w:tabs>
        <w:rPr>
          <w:ins w:id="384" w:author="Borja Gonzalez" w:date="2017-09-28T19:35:00Z"/>
          <w:rFonts w:asciiTheme="minorHAnsi" w:hAnsiTheme="minorHAnsi"/>
          <w:b w:val="0"/>
          <w:noProof/>
          <w:color w:val="auto"/>
          <w:lang w:eastAsia="ja-JP"/>
        </w:rPr>
      </w:pPr>
      <w:ins w:id="385" w:author="Borja Gonzalez" w:date="2017-09-28T19:35:00Z">
        <w:r>
          <w:rPr>
            <w:noProof/>
          </w:rPr>
          <w:t>6.  Resultados y conclusiones</w:t>
        </w:r>
        <w:r>
          <w:rPr>
            <w:noProof/>
          </w:rPr>
          <w:tab/>
        </w:r>
        <w:r>
          <w:rPr>
            <w:noProof/>
          </w:rPr>
          <w:fldChar w:fldCharType="begin"/>
        </w:r>
        <w:r>
          <w:rPr>
            <w:noProof/>
          </w:rPr>
          <w:instrText xml:space="preserve"> PAGEREF _Toc368246733 \h </w:instrText>
        </w:r>
      </w:ins>
      <w:r>
        <w:rPr>
          <w:noProof/>
        </w:rPr>
      </w:r>
      <w:r>
        <w:rPr>
          <w:noProof/>
        </w:rPr>
        <w:fldChar w:fldCharType="separate"/>
      </w:r>
      <w:ins w:id="386" w:author="Borja Gonzalez" w:date="2017-09-28T19:35:00Z">
        <w:r>
          <w:rPr>
            <w:noProof/>
          </w:rPr>
          <w:t>64</w:t>
        </w:r>
        <w:r>
          <w:rPr>
            <w:noProof/>
          </w:rPr>
          <w:fldChar w:fldCharType="end"/>
        </w:r>
      </w:ins>
    </w:p>
    <w:p w14:paraId="5A4A6B41" w14:textId="77777777" w:rsidR="004426CE" w:rsidRDefault="004426CE">
      <w:pPr>
        <w:pStyle w:val="TOC2"/>
        <w:tabs>
          <w:tab w:val="right" w:leader="dot" w:pos="8630"/>
        </w:tabs>
        <w:rPr>
          <w:ins w:id="387" w:author="Borja Gonzalez" w:date="2017-09-28T19:35:00Z"/>
          <w:noProof/>
          <w:sz w:val="24"/>
          <w:szCs w:val="24"/>
          <w:lang w:eastAsia="ja-JP"/>
        </w:rPr>
      </w:pPr>
      <w:ins w:id="388" w:author="Borja Gonzalez" w:date="2017-09-28T19:35:00Z">
        <w:r>
          <w:rPr>
            <w:noProof/>
          </w:rPr>
          <w:t>6.1.  Resultados</w:t>
        </w:r>
        <w:r>
          <w:rPr>
            <w:noProof/>
          </w:rPr>
          <w:tab/>
        </w:r>
        <w:r>
          <w:rPr>
            <w:noProof/>
          </w:rPr>
          <w:fldChar w:fldCharType="begin"/>
        </w:r>
        <w:r>
          <w:rPr>
            <w:noProof/>
          </w:rPr>
          <w:instrText xml:space="preserve"> PAGEREF _Toc368246734 \h </w:instrText>
        </w:r>
      </w:ins>
      <w:r>
        <w:rPr>
          <w:noProof/>
        </w:rPr>
      </w:r>
      <w:r>
        <w:rPr>
          <w:noProof/>
        </w:rPr>
        <w:fldChar w:fldCharType="separate"/>
      </w:r>
      <w:ins w:id="389" w:author="Borja Gonzalez" w:date="2017-09-28T19:35:00Z">
        <w:r>
          <w:rPr>
            <w:noProof/>
          </w:rPr>
          <w:t>64</w:t>
        </w:r>
        <w:r>
          <w:rPr>
            <w:noProof/>
          </w:rPr>
          <w:fldChar w:fldCharType="end"/>
        </w:r>
      </w:ins>
    </w:p>
    <w:p w14:paraId="740171F4" w14:textId="77777777" w:rsidR="004426CE" w:rsidRDefault="004426CE">
      <w:pPr>
        <w:pStyle w:val="TOC2"/>
        <w:tabs>
          <w:tab w:val="right" w:leader="dot" w:pos="8630"/>
        </w:tabs>
        <w:rPr>
          <w:ins w:id="390" w:author="Borja Gonzalez" w:date="2017-09-28T19:35:00Z"/>
          <w:noProof/>
          <w:sz w:val="24"/>
          <w:szCs w:val="24"/>
          <w:lang w:eastAsia="ja-JP"/>
        </w:rPr>
      </w:pPr>
      <w:ins w:id="391" w:author="Borja Gonzalez" w:date="2017-09-28T19:35:00Z">
        <w:r>
          <w:rPr>
            <w:noProof/>
          </w:rPr>
          <w:t>6.2. Conclusiones</w:t>
        </w:r>
        <w:r>
          <w:rPr>
            <w:noProof/>
          </w:rPr>
          <w:tab/>
        </w:r>
        <w:r>
          <w:rPr>
            <w:noProof/>
          </w:rPr>
          <w:fldChar w:fldCharType="begin"/>
        </w:r>
        <w:r>
          <w:rPr>
            <w:noProof/>
          </w:rPr>
          <w:instrText xml:space="preserve"> PAGEREF _Toc368246735 \h </w:instrText>
        </w:r>
      </w:ins>
      <w:r>
        <w:rPr>
          <w:noProof/>
        </w:rPr>
      </w:r>
      <w:r>
        <w:rPr>
          <w:noProof/>
        </w:rPr>
        <w:fldChar w:fldCharType="separate"/>
      </w:r>
      <w:ins w:id="392" w:author="Borja Gonzalez" w:date="2017-09-28T19:35:00Z">
        <w:r>
          <w:rPr>
            <w:noProof/>
          </w:rPr>
          <w:t>64</w:t>
        </w:r>
        <w:r>
          <w:rPr>
            <w:noProof/>
          </w:rPr>
          <w:fldChar w:fldCharType="end"/>
        </w:r>
      </w:ins>
    </w:p>
    <w:p w14:paraId="767D9992" w14:textId="77777777" w:rsidR="004426CE" w:rsidRDefault="004426CE">
      <w:pPr>
        <w:pStyle w:val="TOC2"/>
        <w:tabs>
          <w:tab w:val="right" w:leader="dot" w:pos="8630"/>
        </w:tabs>
        <w:rPr>
          <w:ins w:id="393" w:author="Borja Gonzalez" w:date="2017-09-28T19:35:00Z"/>
          <w:noProof/>
          <w:sz w:val="24"/>
          <w:szCs w:val="24"/>
          <w:lang w:eastAsia="ja-JP"/>
        </w:rPr>
      </w:pPr>
      <w:ins w:id="394" w:author="Borja Gonzalez" w:date="2017-09-28T19:35:00Z">
        <w:r>
          <w:rPr>
            <w:noProof/>
          </w:rPr>
          <w:t>6.3. Líneas de trabajo futuras</w:t>
        </w:r>
        <w:r>
          <w:rPr>
            <w:noProof/>
          </w:rPr>
          <w:tab/>
        </w:r>
        <w:r>
          <w:rPr>
            <w:noProof/>
          </w:rPr>
          <w:fldChar w:fldCharType="begin"/>
        </w:r>
        <w:r>
          <w:rPr>
            <w:noProof/>
          </w:rPr>
          <w:instrText xml:space="preserve"> PAGEREF _Toc368246736 \h </w:instrText>
        </w:r>
      </w:ins>
      <w:r>
        <w:rPr>
          <w:noProof/>
        </w:rPr>
      </w:r>
      <w:r>
        <w:rPr>
          <w:noProof/>
        </w:rPr>
        <w:fldChar w:fldCharType="separate"/>
      </w:r>
      <w:ins w:id="395" w:author="Borja Gonzalez" w:date="2017-09-28T19:35:00Z">
        <w:r>
          <w:rPr>
            <w:noProof/>
          </w:rPr>
          <w:t>65</w:t>
        </w:r>
        <w:r>
          <w:rPr>
            <w:noProof/>
          </w:rPr>
          <w:fldChar w:fldCharType="end"/>
        </w:r>
      </w:ins>
    </w:p>
    <w:p w14:paraId="4B7960A9" w14:textId="77777777" w:rsidR="004426CE" w:rsidRDefault="004426CE">
      <w:pPr>
        <w:pStyle w:val="TOC1"/>
        <w:tabs>
          <w:tab w:val="right" w:leader="dot" w:pos="8630"/>
        </w:tabs>
        <w:rPr>
          <w:ins w:id="396" w:author="Borja Gonzalez" w:date="2017-09-28T19:35:00Z"/>
          <w:rFonts w:asciiTheme="minorHAnsi" w:hAnsiTheme="minorHAnsi"/>
          <w:b w:val="0"/>
          <w:noProof/>
          <w:color w:val="auto"/>
          <w:lang w:eastAsia="ja-JP"/>
        </w:rPr>
      </w:pPr>
      <w:ins w:id="397" w:author="Borja Gonzalez" w:date="2017-09-28T19:35:00Z">
        <w:r>
          <w:rPr>
            <w:noProof/>
          </w:rPr>
          <w:t>7.  Github</w:t>
        </w:r>
        <w:r>
          <w:rPr>
            <w:noProof/>
          </w:rPr>
          <w:tab/>
        </w:r>
        <w:r>
          <w:rPr>
            <w:noProof/>
          </w:rPr>
          <w:fldChar w:fldCharType="begin"/>
        </w:r>
        <w:r>
          <w:rPr>
            <w:noProof/>
          </w:rPr>
          <w:instrText xml:space="preserve"> PAGEREF _Toc368246737 \h </w:instrText>
        </w:r>
      </w:ins>
      <w:r>
        <w:rPr>
          <w:noProof/>
        </w:rPr>
      </w:r>
      <w:r>
        <w:rPr>
          <w:noProof/>
        </w:rPr>
        <w:fldChar w:fldCharType="separate"/>
      </w:r>
      <w:ins w:id="398" w:author="Borja Gonzalez" w:date="2017-09-28T19:35:00Z">
        <w:r>
          <w:rPr>
            <w:noProof/>
          </w:rPr>
          <w:t>65</w:t>
        </w:r>
        <w:r>
          <w:rPr>
            <w:noProof/>
          </w:rPr>
          <w:fldChar w:fldCharType="end"/>
        </w:r>
      </w:ins>
    </w:p>
    <w:p w14:paraId="401BB232" w14:textId="77777777" w:rsidR="004426CE" w:rsidDel="004426CE" w:rsidRDefault="004426CE">
      <w:pPr>
        <w:pStyle w:val="TOC1"/>
        <w:tabs>
          <w:tab w:val="right" w:leader="dot" w:pos="8630"/>
        </w:tabs>
        <w:rPr>
          <w:del w:id="399" w:author="Borja Gonzalez" w:date="2017-09-28T19:35:00Z"/>
          <w:noProof/>
        </w:rPr>
      </w:pPr>
    </w:p>
    <w:p w14:paraId="027D5C14" w14:textId="77777777" w:rsidR="004426CE" w:rsidDel="004426CE" w:rsidRDefault="004426CE">
      <w:pPr>
        <w:pStyle w:val="TOC1"/>
        <w:tabs>
          <w:tab w:val="right" w:leader="dot" w:pos="8630"/>
        </w:tabs>
        <w:rPr>
          <w:del w:id="400" w:author="Borja Gonzalez" w:date="2017-09-28T19:34:00Z"/>
          <w:noProof/>
        </w:rPr>
      </w:pPr>
    </w:p>
    <w:p w14:paraId="1F6E63D0" w14:textId="5195F34B" w:rsidR="00E653AA" w:rsidRPr="0040221C" w:rsidRDefault="006C174E" w:rsidP="00522970">
      <w:pPr>
        <w:pStyle w:val="TOC1"/>
        <w:tabs>
          <w:tab w:val="right" w:leader="dot" w:pos="8630"/>
        </w:tabs>
        <w:rPr>
          <w:sz w:val="36"/>
          <w:szCs w:val="36"/>
        </w:rPr>
      </w:pPr>
      <w:r>
        <w:rPr>
          <w:rFonts w:asciiTheme="minorHAnsi" w:hAnsiTheme="minorHAnsi"/>
          <w:caps/>
          <w:color w:val="auto"/>
          <w:sz w:val="36"/>
          <w:szCs w:val="36"/>
          <w:u w:val="single"/>
        </w:rPr>
        <w:fldChar w:fldCharType="end"/>
      </w:r>
    </w:p>
    <w:p w14:paraId="6B880286" w14:textId="2D8480A8" w:rsidR="00D51A6F" w:rsidRPr="0040221C" w:rsidRDefault="000365A9" w:rsidP="000365A9">
      <w:pPr>
        <w:pStyle w:val="Heading1"/>
      </w:pPr>
      <w:bookmarkStart w:id="401" w:name="_Toc364792184"/>
      <w:bookmarkStart w:id="402" w:name="_Toc366229201"/>
      <w:bookmarkStart w:id="403" w:name="_Toc368246682"/>
      <w:r>
        <w:t xml:space="preserve">1.  </w:t>
      </w:r>
      <w:r w:rsidR="00D51A6F" w:rsidRPr="0040221C">
        <w:t>Introducción</w:t>
      </w:r>
      <w:bookmarkEnd w:id="401"/>
      <w:bookmarkEnd w:id="402"/>
      <w:bookmarkEnd w:id="403"/>
    </w:p>
    <w:p w14:paraId="5BD5B900" w14:textId="4F488479" w:rsidR="00D51A6F" w:rsidRDefault="000365A9" w:rsidP="00D51A6F">
      <w:pPr>
        <w:pStyle w:val="Heading2"/>
      </w:pPr>
      <w:bookmarkStart w:id="404" w:name="_Toc364792185"/>
      <w:bookmarkStart w:id="405" w:name="_Toc366229202"/>
      <w:bookmarkStart w:id="406" w:name="_Toc368246683"/>
      <w:r>
        <w:t xml:space="preserve">1.1.  </w:t>
      </w:r>
      <w:r w:rsidR="00D51A6F" w:rsidRPr="0040221C">
        <w:t>Funcionamiento de la aplicación web</w:t>
      </w:r>
      <w:bookmarkEnd w:id="404"/>
      <w:bookmarkEnd w:id="405"/>
      <w:bookmarkEnd w:id="406"/>
    </w:p>
    <w:p w14:paraId="7FE1D765" w14:textId="77777777" w:rsidR="00A202B8" w:rsidRDefault="00A202B8" w:rsidP="008725F9"/>
    <w:p w14:paraId="46C0EE1E" w14:textId="573729D4" w:rsidR="000B6B32" w:rsidRDefault="00A202B8" w:rsidP="000B6B32">
      <w:pPr>
        <w:rPr>
          <w:ins w:id="407" w:author="Borja Gonzalez" w:date="2017-09-26T09:51:00Z"/>
        </w:rPr>
      </w:pPr>
      <w:r>
        <w:t>La motivación de este trabajo es facilitar el seguimiento de pacientes</w:t>
      </w:r>
      <w:r w:rsidR="00014FE6">
        <w:t xml:space="preserve"> con problemas de movilidad cervical, debido a que actualmente, este seguimiento se hace de una forma manual y poco actualizada. Éste trabajo busca facilitar este seguimiento para que paciente y médico puedan hacer un mejor uso de su tiempo y recursos. Para hacer esto posible vamos a aprovecharnos de las tecnologías que están a nuestra disposición para crear un aplicación web que tenga acceso a una base de datos. </w:t>
      </w:r>
      <w:commentRangeStart w:id="408"/>
      <w:r w:rsidR="000B6B32" w:rsidRPr="0040221C">
        <w:t>El</w:t>
      </w:r>
      <w:commentRangeEnd w:id="408"/>
      <w:r w:rsidR="00D85D99">
        <w:rPr>
          <w:rStyle w:val="CommentReference"/>
        </w:rPr>
        <w:commentReference w:id="408"/>
      </w:r>
      <w:r w:rsidR="000B6B32" w:rsidRPr="0040221C">
        <w:t xml:space="preserve"> objetivo de esta aplicación web es facil</w:t>
      </w:r>
      <w:r w:rsidR="003B7083">
        <w:t>itar el acceso y visualización de</w:t>
      </w:r>
      <w:r w:rsidR="000B6B32" w:rsidRPr="0040221C">
        <w:t xml:space="preserve"> datos de</w:t>
      </w:r>
      <w:r w:rsidR="003B7083">
        <w:t xml:space="preserve"> movimientos</w:t>
      </w:r>
      <w:r w:rsidR="00F358BF">
        <w:t xml:space="preserve"> cervicales</w:t>
      </w:r>
      <w:r w:rsidR="003B7083">
        <w:t xml:space="preserve"> de</w:t>
      </w:r>
      <w:r w:rsidR="000B6B32" w:rsidRPr="0040221C">
        <w:t xml:space="preserve"> </w:t>
      </w:r>
      <w:commentRangeStart w:id="409"/>
      <w:r w:rsidR="000B6B32" w:rsidRPr="0040221C">
        <w:t>pacientes</w:t>
      </w:r>
      <w:commentRangeEnd w:id="409"/>
      <w:r w:rsidR="006621C2">
        <w:rPr>
          <w:rStyle w:val="CommentReference"/>
        </w:rPr>
        <w:commentReference w:id="409"/>
      </w:r>
      <w:r w:rsidR="000B6B32" w:rsidRPr="0040221C">
        <w:t>.</w:t>
      </w:r>
    </w:p>
    <w:p w14:paraId="74E6A261" w14:textId="77777777" w:rsidR="00A202B8" w:rsidRPr="0040221C" w:rsidRDefault="00A202B8" w:rsidP="000B6B32"/>
    <w:p w14:paraId="727BC4B2" w14:textId="6BECCFF1" w:rsidR="000B6B32" w:rsidRDefault="000B6B32" w:rsidP="000B6B32">
      <w:pPr>
        <w:rPr>
          <w:ins w:id="410" w:author="Borja Gonzalez" w:date="2017-09-26T09:51:00Z"/>
        </w:rPr>
      </w:pPr>
      <w:r w:rsidRPr="0040221C">
        <w:t xml:space="preserve">La </w:t>
      </w:r>
      <w:r w:rsidR="006860EA">
        <w:t>aplicación</w:t>
      </w:r>
      <w:r w:rsidR="006860EA" w:rsidRPr="0040221C">
        <w:t xml:space="preserve"> </w:t>
      </w:r>
      <w:r w:rsidRPr="0040221C">
        <w:t xml:space="preserve">permite el acceso a una base de datos </w:t>
      </w:r>
      <w:r w:rsidR="007C080F">
        <w:t xml:space="preserve">donde se almacena un listado de pacientes y de movimientos. De dicha base de datos podemos consultar movimientos cervicales en todos los planos y observar </w:t>
      </w:r>
      <w:r w:rsidRPr="0040221C">
        <w:t>la evolución con el tiempo de estos movimientos</w:t>
      </w:r>
      <w:r w:rsidR="007C080F">
        <w:t xml:space="preserve"> y comprobar</w:t>
      </w:r>
      <w:r w:rsidRPr="0040221C">
        <w:t xml:space="preserve"> si están dentro d</w:t>
      </w:r>
      <w:r w:rsidR="003B7083">
        <w:t>e unos parámetros de normalidad, dependiendo del sexo del paciente</w:t>
      </w:r>
      <w:r w:rsidR="007C080F">
        <w:t>, ya que cada sexo tiene rangos de movilidad cervical distintos</w:t>
      </w:r>
      <w:r w:rsidR="00D85D99">
        <w:t>.</w:t>
      </w:r>
    </w:p>
    <w:p w14:paraId="73EDB3B6" w14:textId="50961B6E" w:rsidR="00A202B8" w:rsidRDefault="00A202B8" w:rsidP="000B6B32">
      <w:pPr>
        <w:rPr>
          <w:ins w:id="411" w:author="Borja Gonzalez" w:date="2017-09-07T11:32:00Z"/>
        </w:rPr>
      </w:pPr>
    </w:p>
    <w:p w14:paraId="50C7D77C" w14:textId="0114392B" w:rsidR="009750CE" w:rsidRPr="0040221C" w:rsidRDefault="0022745C" w:rsidP="000B6B32">
      <w:pPr>
        <w:rPr>
          <w:ins w:id="412" w:author="Borja Gonzalez" w:date="2017-09-26T09:43:00Z"/>
        </w:rPr>
      </w:pPr>
      <w:r>
        <w:t>En la sección de datos de cada paciente estará disponible un set de movimientos, que incluye los movimientos en los planos Transversal, Coronal y Sagital, con una fecha asociada que corresponde a la fecha de la medición</w:t>
      </w:r>
      <w:r w:rsidR="00D9065B">
        <w:t xml:space="preserve">. Se podrá consultar cada movimiento por separado en forma de gráfico. Además se podrá visualizar, en forma de gráfico, la evolución de cada movimiento a medida que pasa el tiempo. En el gráfico de evolución </w:t>
      </w:r>
      <w:r w:rsidR="00D16488">
        <w:t>habrá disponible unos valores de normalidad para que sea posible observar si el paciente entra dentro de dichos valores.</w:t>
      </w:r>
      <w:r w:rsidR="007C080F">
        <w:t xml:space="preserve"> Se podrán añadir y borrar sets de movimientos, teniendo en cuenta que para añadir un set de movimientos habrá que seleccionar un archivo local</w:t>
      </w:r>
      <w:r w:rsidR="009750CE">
        <w:t>, siendo este del tipo CSV ya que el único que se acepta,</w:t>
      </w:r>
      <w:r w:rsidR="007C080F">
        <w:t xml:space="preserve"> y asociar una fecha de medición a este set de movimientos con la hora incluida por si hubiese más de una medición diaria.</w:t>
      </w:r>
    </w:p>
    <w:p w14:paraId="6627EA72" w14:textId="77777777" w:rsidR="00333F5F" w:rsidRDefault="00333F5F" w:rsidP="00A202B8">
      <w:bookmarkStart w:id="413" w:name="_Toc366229203"/>
    </w:p>
    <w:p w14:paraId="57D2FAEB" w14:textId="2C0EEED3" w:rsidR="00D51A6F" w:rsidRDefault="000365A9" w:rsidP="00D51A6F">
      <w:pPr>
        <w:pStyle w:val="Heading1"/>
      </w:pPr>
      <w:bookmarkStart w:id="414" w:name="_Toc368246684"/>
      <w:r>
        <w:lastRenderedPageBreak/>
        <w:t xml:space="preserve">2.  </w:t>
      </w:r>
      <w:r w:rsidR="00E653AA" w:rsidRPr="0040221C">
        <w:t>Estado del arte</w:t>
      </w:r>
      <w:bookmarkEnd w:id="413"/>
      <w:bookmarkEnd w:id="414"/>
    </w:p>
    <w:p w14:paraId="21870265" w14:textId="77777777" w:rsidR="00BD1DD1" w:rsidRDefault="00BD1DD1" w:rsidP="00877555"/>
    <w:p w14:paraId="5373A99B" w14:textId="53ECD876" w:rsidR="00BD1DD1" w:rsidRDefault="000365A9" w:rsidP="0028735F">
      <w:pPr>
        <w:pStyle w:val="Heading2"/>
      </w:pPr>
      <w:bookmarkStart w:id="415" w:name="_Toc368246685"/>
      <w:r>
        <w:t xml:space="preserve">2.1.  </w:t>
      </w:r>
      <w:r w:rsidR="00BD1DD1">
        <w:t>Diseño de web estático</w:t>
      </w:r>
      <w:bookmarkEnd w:id="415"/>
    </w:p>
    <w:p w14:paraId="7B81D7BE" w14:textId="40390F78" w:rsidR="00BD1DD1" w:rsidRDefault="000365A9" w:rsidP="0028735F">
      <w:pPr>
        <w:pStyle w:val="Heading3"/>
      </w:pPr>
      <w:bookmarkStart w:id="416" w:name="_Toc368246686"/>
      <w:r>
        <w:t xml:space="preserve">2.1.1.  </w:t>
      </w:r>
      <w:r w:rsidR="00BD1DD1">
        <w:t>HTML</w:t>
      </w:r>
      <w:bookmarkEnd w:id="416"/>
    </w:p>
    <w:p w14:paraId="04B57764" w14:textId="77777777" w:rsidR="00BD1DD1" w:rsidRDefault="00BD1DD1" w:rsidP="0028735F"/>
    <w:p w14:paraId="4278BA82" w14:textId="08151D91" w:rsidR="00820D10" w:rsidRDefault="00BD1DD1" w:rsidP="002A3C4D">
      <w:r w:rsidRPr="00CC6FD2">
        <w:rPr>
          <w:bCs/>
        </w:rPr>
        <w:t>HTML</w:t>
      </w:r>
      <w:r w:rsidRPr="00CC6FD2">
        <w:t xml:space="preserve">, </w:t>
      </w:r>
      <w:r w:rsidR="00316321">
        <w:t xml:space="preserve">acrónimo de </w:t>
      </w:r>
      <w:r w:rsidRPr="00CC6FD2">
        <w:rPr>
          <w:bCs/>
          <w:iCs/>
        </w:rPr>
        <w:t>HyperText Markup Language</w:t>
      </w:r>
      <w:r w:rsidRPr="00CC6FD2">
        <w:t xml:space="preserve"> (lenguaje de marcas de hipertexto), </w:t>
      </w:r>
      <w:r w:rsidR="00316321">
        <w:t xml:space="preserve">se refiere al lenguaje de programación que se utiliza hoy en día para </w:t>
      </w:r>
      <w:r w:rsidR="002A3C4D">
        <w:t xml:space="preserve">la </w:t>
      </w:r>
      <w:r w:rsidR="00316321">
        <w:t xml:space="preserve">parte </w:t>
      </w:r>
      <w:r w:rsidR="002A3C4D">
        <w:t xml:space="preserve">principal </w:t>
      </w:r>
      <w:r w:rsidR="00316321">
        <w:t>del diseño de las páginas web</w:t>
      </w:r>
      <w:r w:rsidRPr="00CC6FD2">
        <w:t xml:space="preserve">. </w:t>
      </w:r>
      <w:r w:rsidR="002A3C4D">
        <w:t xml:space="preserve">Este lenguaje de programación dictamina el contenido de una página web pero no su funcionalidad. De la apariencia de la página se encarga CSS y de la funcionalidad sería JavaScript. Para poner ejemplos, HTML define elementos de la página web como podrían ser el texto, las imágenes, los </w:t>
      </w:r>
      <w:r w:rsidR="00820D10">
        <w:t>títulos</w:t>
      </w:r>
      <w:r w:rsidR="002A3C4D">
        <w:t xml:space="preserve"> o lo</w:t>
      </w:r>
      <w:ins w:id="417" w:author="Borja Gonzalez" w:date="2017-09-27T22:15:00Z">
        <w:r w:rsidR="00820D10">
          <w:t>s</w:t>
        </w:r>
      </w:ins>
      <w:r w:rsidR="002A3C4D">
        <w:t xml:space="preserve"> juegos entre otros objetos. En el caso de mi aplicación web utilizo HTML para posicionar los distintos elementos, como podrían ser el título, una tabla, el pie de página u otros elementos, en un orden específico. También lo utilizo para añadir enlaces a las distintas pestañas de mi página web, por lo que HTML da la posibilidad de enlazar contenidos con otras páginas web.</w:t>
      </w:r>
    </w:p>
    <w:p w14:paraId="59015A6F" w14:textId="77777777" w:rsidR="00820D10" w:rsidRDefault="00820D10" w:rsidP="002A3C4D"/>
    <w:p w14:paraId="6DCAB081" w14:textId="2D1BF115" w:rsidR="00820D10" w:rsidRDefault="00820D10" w:rsidP="002A3C4D">
      <w:r>
        <w:t>La forma de escribir en HTML es mediante el uso de etiquetas. Todo lo que se encuentre entre el etiquetado será lo que se visualice en la página. Algunos ejemplos típicos de estas etiquetas son los siguientes:</w:t>
      </w:r>
    </w:p>
    <w:p w14:paraId="27676722" w14:textId="77777777" w:rsidR="00820D10" w:rsidRDefault="00820D10" w:rsidP="002A3C4D"/>
    <w:p w14:paraId="207DC747" w14:textId="77777777" w:rsidR="00820D10" w:rsidRDefault="00820D10" w:rsidP="002A3C4D">
      <w:r>
        <w:t xml:space="preserve">&lt;head&gt; </w:t>
      </w:r>
      <w:r>
        <w:sym w:font="Wingdings" w:char="F0E0"/>
      </w:r>
      <w:r>
        <w:t xml:space="preserve"> cabecera de la página.</w:t>
      </w:r>
    </w:p>
    <w:p w14:paraId="178C3219" w14:textId="77777777" w:rsidR="00820D10" w:rsidRDefault="00820D10" w:rsidP="002A3C4D">
      <w:r>
        <w:t xml:space="preserve">&lt;title&gt; </w:t>
      </w:r>
      <w:r>
        <w:sym w:font="Wingdings" w:char="F0E0"/>
      </w:r>
      <w:r>
        <w:t xml:space="preserve"> Título de la página.</w:t>
      </w:r>
    </w:p>
    <w:p w14:paraId="20A4662B" w14:textId="77777777" w:rsidR="00820D10" w:rsidRDefault="00820D10" w:rsidP="002A3C4D">
      <w:r>
        <w:t xml:space="preserve">&lt;body&gt; </w:t>
      </w:r>
      <w:r>
        <w:sym w:font="Wingdings" w:char="F0E0"/>
      </w:r>
      <w:r>
        <w:t xml:space="preserve"> El cuerpo o contenido principal de la página web.</w:t>
      </w:r>
    </w:p>
    <w:p w14:paraId="031946D3" w14:textId="77777777" w:rsidR="00820D10" w:rsidRDefault="00820D10" w:rsidP="002A3C4D">
      <w:r>
        <w:t xml:space="preserve">&lt;img&gt; </w:t>
      </w:r>
      <w:r>
        <w:sym w:font="Wingdings" w:char="F0E0"/>
      </w:r>
      <w:r>
        <w:t xml:space="preserve"> Imagen.</w:t>
      </w:r>
    </w:p>
    <w:p w14:paraId="40B1FC0A" w14:textId="0E2DB8F9" w:rsidR="00BD1DD1" w:rsidRDefault="00820D10" w:rsidP="002A3C4D">
      <w:r>
        <w:t>Y muchos otros más.</w:t>
      </w:r>
    </w:p>
    <w:p w14:paraId="5B36993D" w14:textId="77777777" w:rsidR="002A3C4D" w:rsidRPr="00BD1DD1" w:rsidRDefault="002A3C4D" w:rsidP="002A3C4D"/>
    <w:p w14:paraId="3C21CD46" w14:textId="681337F2" w:rsidR="00BD1DD1" w:rsidRDefault="000365A9" w:rsidP="0028735F">
      <w:pPr>
        <w:pStyle w:val="Heading3"/>
      </w:pPr>
      <w:bookmarkStart w:id="418" w:name="_Toc368246687"/>
      <w:r>
        <w:t xml:space="preserve">2.1.2.  </w:t>
      </w:r>
      <w:r w:rsidR="00BD1DD1">
        <w:t>CSS</w:t>
      </w:r>
      <w:bookmarkEnd w:id="418"/>
    </w:p>
    <w:p w14:paraId="50DD0077" w14:textId="77777777" w:rsidR="001A2DEE" w:rsidRDefault="001A2DEE" w:rsidP="0028735F"/>
    <w:p w14:paraId="4967C7B8" w14:textId="219E8556" w:rsidR="001A2DEE" w:rsidRDefault="00E21D4D" w:rsidP="0028735F">
      <w:r>
        <w:t xml:space="preserve">CSS, acrónimo de Cascading Style Sheets (Hojas de estilo en cascada) es un lenguaje de programación simple que es utilizado para definir el aspecto o presentación de documentos HTML o XML, por lo que podríamos decir que es un lenguaje de diseño gráfico. Como he mencionado antes CSS se utiliza en conjunto a HTML y JavaScript para definir una página web. Con una misma hoja de estilos es posible definir el diseño de varios documentos HTML, incluyendo características como el color, las fuentes y las capas. </w:t>
      </w:r>
    </w:p>
    <w:p w14:paraId="21E67836" w14:textId="77777777" w:rsidR="00E21D4D" w:rsidRDefault="00E21D4D" w:rsidP="0028735F"/>
    <w:p w14:paraId="596E064A" w14:textId="5875E72E" w:rsidR="00E21D4D" w:rsidRPr="001A2DEE" w:rsidRDefault="00E21D4D" w:rsidP="0028735F">
      <w:r>
        <w:t xml:space="preserve">Para mi página web he compartido una hoja de estilos para definir el aspecto de las tres documentos HTML que utilizo. De forma más específica, he definido el diseño de las pestañas que dan acceso a cada documento </w:t>
      </w:r>
      <w:r w:rsidR="000E3AE4">
        <w:t>HTML, el diseño de las tablas  y los botones que se muestran. Para el caso de los botones, CSS me ha permitido definir la interactividad con los botones y las imágenes que corresponden al botón.</w:t>
      </w:r>
    </w:p>
    <w:p w14:paraId="5999EE03" w14:textId="15687BD3" w:rsidR="000E3AE4" w:rsidRDefault="000E3AE4">
      <w:pPr>
        <w:pStyle w:val="Heading3"/>
        <w:pPrChange w:id="419" w:author="Borja Gonzalez" w:date="2017-09-28T13:02:00Z">
          <w:pPr>
            <w:pStyle w:val="Heading2"/>
          </w:pPr>
        </w:pPrChange>
      </w:pPr>
      <w:bookmarkStart w:id="420" w:name="_Toc368246688"/>
      <w:r>
        <w:lastRenderedPageBreak/>
        <w:t>2.</w:t>
      </w:r>
      <w:r w:rsidR="00F45CE8">
        <w:t>1.3.</w:t>
      </w:r>
      <w:del w:id="421" w:author="Borja Gonzalez" w:date="2017-09-28T13:02:00Z">
        <w:r w:rsidDel="00F45CE8">
          <w:delText>2</w:delText>
        </w:r>
      </w:del>
      <w:r>
        <w:t xml:space="preserve">  Java</w:t>
      </w:r>
      <w:r w:rsidR="008725F9">
        <w:t>S</w:t>
      </w:r>
      <w:del w:id="422" w:author="Borja Gonzalez" w:date="2017-09-27T23:20:00Z">
        <w:r w:rsidDel="008725F9">
          <w:delText>s</w:delText>
        </w:r>
      </w:del>
      <w:r>
        <w:t>cript</w:t>
      </w:r>
      <w:bookmarkEnd w:id="420"/>
      <w:r>
        <w:t xml:space="preserve"> </w:t>
      </w:r>
    </w:p>
    <w:p w14:paraId="014CE061" w14:textId="77777777" w:rsidR="000E3AE4" w:rsidRDefault="000E3AE4" w:rsidP="000E3AE4"/>
    <w:p w14:paraId="313504BC" w14:textId="73EFBA0B" w:rsidR="00A849FA" w:rsidRDefault="00A849FA" w:rsidP="000E3AE4">
      <w:r>
        <w:t xml:space="preserve">JavaScript es un lenguaje de programación interpretada, lo que quiere decir que el navegador interpreta el código línea a línea mientras la página web se va cargando. También se define como un lenguaje orientado a objetos, lo que quiere decir que las instrucciones escritas en este lenguaje </w:t>
      </w:r>
      <w:r w:rsidR="0081632B">
        <w:t xml:space="preserve">son en realidad llamadas a métodos o propiedades de objetos del navegador. </w:t>
      </w:r>
    </w:p>
    <w:p w14:paraId="140737AE" w14:textId="77777777" w:rsidR="0081632B" w:rsidRDefault="0081632B" w:rsidP="000E3AE4"/>
    <w:p w14:paraId="4EC11BCD" w14:textId="5DCBAF9C" w:rsidR="0081632B" w:rsidRDefault="0081632B" w:rsidP="000E3AE4">
      <w:r>
        <w:t xml:space="preserve">JavaScript es el estándar de ECMAScript </w:t>
      </w:r>
      <w:r w:rsidR="002216A3">
        <w:t>y es</w:t>
      </w:r>
      <w:r>
        <w:t xml:space="preserve"> conocido principalmente como el lenguaje de script de las páginas web. También es utilizado en otros ámbitos distintos al navegador, como pueden ser node.js, el cual utilizo en esta aplicación web, y Apache CouchDB. </w:t>
      </w:r>
    </w:p>
    <w:p w14:paraId="6AAE36E6" w14:textId="77777777" w:rsidR="001C729E" w:rsidRDefault="001C729E" w:rsidP="000E3AE4"/>
    <w:p w14:paraId="387D0A5E" w14:textId="4CA8C366" w:rsidR="001C729E" w:rsidRDefault="001C729E" w:rsidP="000E3AE4">
      <w:r>
        <w:t>JavaScript posee una sintaxis que es muy parecida a la utilizada en el lenguaje de programación C, ya que se utilizan sentencias comunes como pueden ser if, for o switch entre otras. Esta similitud se debe a que la sintaxis de JavaScript proviene de C y de Java. La principal diferencia con estos lenguajes es que JavaScript no tiene clases y que las funciones son objetos.</w:t>
      </w:r>
    </w:p>
    <w:p w14:paraId="635B9D27" w14:textId="77777777" w:rsidR="001C729E" w:rsidRDefault="001C729E" w:rsidP="000E3AE4"/>
    <w:p w14:paraId="015CFEEB" w14:textId="79653BEE" w:rsidR="001C729E" w:rsidRDefault="001C729E" w:rsidP="000E3AE4">
      <w:r>
        <w:t>Para el desarrollo de mi aplicación web he utilizado este lenguaje en la mayor parte de mi código. Algunos ejemplos de uso son la utilización de bucles for para rellenar las tablas, alertas que avisan al usuario de ciertos eventos y la obtención de valores introducidos por el usuario.</w:t>
      </w:r>
    </w:p>
    <w:p w14:paraId="58748648" w14:textId="77777777" w:rsidR="00F45CE8" w:rsidRDefault="00F45CE8" w:rsidP="000E3AE4"/>
    <w:p w14:paraId="6A6929AB" w14:textId="4FE271BD" w:rsidR="00F45CE8" w:rsidRDefault="00F45CE8">
      <w:pPr>
        <w:pStyle w:val="Heading3"/>
        <w:rPr>
          <w:shd w:val="clear" w:color="auto" w:fill="FFFFFF"/>
        </w:rPr>
        <w:pPrChange w:id="423" w:author="Borja Gonzalez" w:date="2017-09-28T13:03:00Z">
          <w:pPr>
            <w:pStyle w:val="Heading2"/>
          </w:pPr>
        </w:pPrChange>
      </w:pPr>
      <w:bookmarkStart w:id="424" w:name="_Toc368246689"/>
      <w:r>
        <w:rPr>
          <w:shd w:val="clear" w:color="auto" w:fill="FFFFFF"/>
        </w:rPr>
        <w:t xml:space="preserve">2.1.4.  </w:t>
      </w:r>
      <w:commentRangeStart w:id="425"/>
      <w:r>
        <w:rPr>
          <w:shd w:val="clear" w:color="auto" w:fill="FFFFFF"/>
        </w:rPr>
        <w:t>Chart</w:t>
      </w:r>
      <w:commentRangeEnd w:id="425"/>
      <w:r>
        <w:rPr>
          <w:rStyle w:val="CommentReference"/>
          <w:rFonts w:asciiTheme="minorHAnsi" w:eastAsiaTheme="minorEastAsia" w:hAnsiTheme="minorHAnsi" w:cstheme="minorBidi"/>
          <w:b w:val="0"/>
          <w:bCs w:val="0"/>
          <w:color w:val="auto"/>
        </w:rPr>
        <w:commentReference w:id="425"/>
      </w:r>
      <w:r>
        <w:rPr>
          <w:shd w:val="clear" w:color="auto" w:fill="FFFFFF"/>
        </w:rPr>
        <w:t>.js</w:t>
      </w:r>
      <w:bookmarkEnd w:id="424"/>
    </w:p>
    <w:p w14:paraId="5F706B3F" w14:textId="77777777" w:rsidR="00F45CE8" w:rsidRDefault="00F45CE8" w:rsidP="00F45CE8"/>
    <w:p w14:paraId="76CF3FD4" w14:textId="77777777" w:rsidR="00F45CE8" w:rsidRDefault="00F45CE8" w:rsidP="00F45CE8">
      <w:r>
        <w:t xml:space="preserve">Chart.js es una plataforma de JavaScript que nos permite crear gráficos simples pero a la vez flexibles. </w:t>
      </w:r>
    </w:p>
    <w:p w14:paraId="07D09018" w14:textId="77777777" w:rsidR="00F45CE8" w:rsidRDefault="00F45CE8" w:rsidP="00F45CE8">
      <w:pPr>
        <w:pStyle w:val="ListParagraph"/>
        <w:numPr>
          <w:ilvl w:val="0"/>
          <w:numId w:val="20"/>
        </w:numPr>
      </w:pPr>
      <w:r>
        <w:t>A través del elemento &lt;canvas&gt; se consiguen crear gráficos simples.</w:t>
      </w:r>
    </w:p>
    <w:p w14:paraId="6734A7BB" w14:textId="77777777" w:rsidR="00F45CE8" w:rsidRDefault="00F45CE8" w:rsidP="00F45CE8">
      <w:pPr>
        <w:pStyle w:val="ListParagraph"/>
        <w:numPr>
          <w:ilvl w:val="0"/>
          <w:numId w:val="20"/>
        </w:numPr>
      </w:pPr>
      <w:r>
        <w:t>Con Chart.js podemos crear hasta 8 tipos de gráficos personalizables y con los que se puede interactuar.</w:t>
      </w:r>
    </w:p>
    <w:p w14:paraId="6A13A7EB" w14:textId="77777777" w:rsidR="00F45CE8" w:rsidRDefault="00F45CE8" w:rsidP="00F45CE8">
      <w:pPr>
        <w:pStyle w:val="ListParagraph"/>
        <w:numPr>
          <w:ilvl w:val="0"/>
          <w:numId w:val="20"/>
        </w:numPr>
      </w:pPr>
      <w:r>
        <w:t xml:space="preserve"> Posee un gran rendimiento en todos los navegadores actuales (IE9+). </w:t>
      </w:r>
    </w:p>
    <w:p w14:paraId="0F1DCD4C" w14:textId="77777777" w:rsidR="00F45CE8" w:rsidRDefault="00F45CE8" w:rsidP="00F45CE8">
      <w:pPr>
        <w:pStyle w:val="ListParagraph"/>
        <w:numPr>
          <w:ilvl w:val="0"/>
          <w:numId w:val="20"/>
        </w:numPr>
      </w:pPr>
      <w:r>
        <w:t xml:space="preserve">Redibuja los gráficos a la hora de ampliar o reducir sobre ellos para conseguir una escala perfecta de granularidad. </w:t>
      </w:r>
    </w:p>
    <w:p w14:paraId="055997CE" w14:textId="77777777" w:rsidR="00F45CE8" w:rsidRPr="0028735F" w:rsidRDefault="00F45CE8" w:rsidP="00F45CE8">
      <w:pPr>
        <w:pStyle w:val="ListParagraph"/>
        <w:numPr>
          <w:ilvl w:val="0"/>
          <w:numId w:val="20"/>
        </w:numPr>
      </w:pPr>
      <w:r>
        <w:t xml:space="preserve">Chart.js funciona muy bien a la hora de visualizar los gráficos en navegadores de otros dispositivos como tablets y móviles </w:t>
      </w:r>
    </w:p>
    <w:p w14:paraId="095058BE" w14:textId="77777777" w:rsidR="00F45CE8" w:rsidRDefault="00F45CE8" w:rsidP="000E3AE4"/>
    <w:p w14:paraId="21DD73A0" w14:textId="1CDB8AB2" w:rsidR="005A7297" w:rsidRPr="006E178F" w:rsidRDefault="005A7297" w:rsidP="005A7297">
      <w:pPr>
        <w:pStyle w:val="Heading3"/>
      </w:pPr>
      <w:bookmarkStart w:id="426" w:name="_Toc368246690"/>
      <w:r>
        <w:t>2.1.5.  Papa Parse</w:t>
      </w:r>
      <w:bookmarkEnd w:id="426"/>
    </w:p>
    <w:p w14:paraId="47A9775F" w14:textId="77777777" w:rsidR="005A7297" w:rsidRDefault="005A7297" w:rsidP="005A7297"/>
    <w:p w14:paraId="4B5564D5" w14:textId="77777777" w:rsidR="005A7297" w:rsidRDefault="005A7297" w:rsidP="005A7297">
      <w:r>
        <w:t xml:space="preserve">Papa parse es un analizador sintáctico que convierte archivos de texto delimitados, principalmente archivos CSV, en estructuras de datos y viceversa. </w:t>
      </w:r>
      <w:r w:rsidRPr="00D3409D">
        <w:t xml:space="preserve">Papa Parse </w:t>
      </w:r>
      <w:r>
        <w:t>es el analizador más rápido en navegadores para JavaScript. Según la RFC 4180, Papa parse es el analizador sintáctico más fiable y por lo tanto el más recomendable. Posee las siguientes características:</w:t>
      </w:r>
    </w:p>
    <w:p w14:paraId="260A19BF" w14:textId="77777777" w:rsidR="005A7297" w:rsidRDefault="005A7297" w:rsidP="005A7297">
      <w:pPr>
        <w:pStyle w:val="ListParagraph"/>
        <w:numPr>
          <w:ilvl w:val="0"/>
          <w:numId w:val="20"/>
        </w:numPr>
      </w:pPr>
      <w:r>
        <w:lastRenderedPageBreak/>
        <w:t>Muy fácil de usar.</w:t>
      </w:r>
    </w:p>
    <w:p w14:paraId="6C8A6A1C" w14:textId="77777777" w:rsidR="005A7297" w:rsidRDefault="005A7297" w:rsidP="005A7297">
      <w:pPr>
        <w:pStyle w:val="ListParagraph"/>
        <w:numPr>
          <w:ilvl w:val="0"/>
          <w:numId w:val="20"/>
        </w:numPr>
      </w:pPr>
      <w:r>
        <w:t>Parsea ficheros CSV en un entorno local o a través de la red directamente.</w:t>
      </w:r>
    </w:p>
    <w:p w14:paraId="15159715" w14:textId="77777777" w:rsidR="005A7297" w:rsidRDefault="005A7297" w:rsidP="005A7297">
      <w:pPr>
        <w:pStyle w:val="ListParagraph"/>
        <w:numPr>
          <w:ilvl w:val="0"/>
          <w:numId w:val="20"/>
        </w:numPr>
      </w:pPr>
      <w:r>
        <w:t>Transmite archivos de gran tamaño (incluso a través de HTTP).</w:t>
      </w:r>
    </w:p>
    <w:p w14:paraId="7851AB1C" w14:textId="77777777" w:rsidR="005A7297" w:rsidRDefault="005A7297" w:rsidP="005A7297">
      <w:pPr>
        <w:pStyle w:val="ListParagraph"/>
        <w:numPr>
          <w:ilvl w:val="0"/>
          <w:numId w:val="20"/>
        </w:numPr>
      </w:pPr>
      <w:r>
        <w:t>El análisis sintáctico con la conversión se realizan, además, de forma inversa(JSON a CSV).</w:t>
      </w:r>
    </w:p>
    <w:p w14:paraId="701E50FF" w14:textId="77777777" w:rsidR="005A7297" w:rsidRDefault="005A7297" w:rsidP="005A7297">
      <w:pPr>
        <w:pStyle w:val="ListParagraph"/>
        <w:numPr>
          <w:ilvl w:val="0"/>
          <w:numId w:val="20"/>
        </w:numPr>
      </w:pPr>
      <w:r>
        <w:t>Detección automática de delimitadores.</w:t>
      </w:r>
    </w:p>
    <w:p w14:paraId="56164258" w14:textId="77777777" w:rsidR="005A7297" w:rsidRDefault="005A7297" w:rsidP="005A7297">
      <w:pPr>
        <w:pStyle w:val="ListParagraph"/>
        <w:numPr>
          <w:ilvl w:val="0"/>
          <w:numId w:val="20"/>
        </w:numPr>
      </w:pPr>
      <w:r>
        <w:t>Pausa, reanudación y anulación del parseo.</w:t>
      </w:r>
    </w:p>
    <w:p w14:paraId="2EFBFF9D" w14:textId="77777777" w:rsidR="005A7297" w:rsidRDefault="005A7297" w:rsidP="005A7297">
      <w:pPr>
        <w:pStyle w:val="ListParagraph"/>
        <w:numPr>
          <w:ilvl w:val="0"/>
          <w:numId w:val="20"/>
        </w:numPr>
      </w:pPr>
      <w:r>
        <w:t xml:space="preserve">Papa parse no tiene dependencias. </w:t>
      </w:r>
    </w:p>
    <w:p w14:paraId="1489F51E" w14:textId="77777777" w:rsidR="005A7297" w:rsidRDefault="005A7297" w:rsidP="005A7297">
      <w:pPr>
        <w:pStyle w:val="ListParagraph"/>
        <w:numPr>
          <w:ilvl w:val="0"/>
          <w:numId w:val="20"/>
        </w:numPr>
        <w:rPr>
          <w:rFonts w:eastAsia="Times New Roman" w:cs="Times New Roman"/>
          <w:color w:val="24292E"/>
          <w:shd w:val="clear" w:color="auto" w:fill="FFFFFF"/>
        </w:rPr>
      </w:pPr>
      <w:r w:rsidRPr="002D1E73">
        <w:rPr>
          <w:rFonts w:eastAsia="Times New Roman" w:cs="Times New Roman"/>
          <w:color w:val="24292E"/>
          <w:shd w:val="clear" w:color="auto" w:fill="FFFFFF"/>
        </w:rPr>
        <w:t>Uno de los únicos analizadores que maneja correctamente los saltos de línea y las c</w:t>
      </w:r>
      <w:r>
        <w:rPr>
          <w:rFonts w:eastAsia="Times New Roman" w:cs="Times New Roman"/>
          <w:color w:val="24292E"/>
          <w:shd w:val="clear" w:color="auto" w:fill="FFFFFF"/>
        </w:rPr>
        <w:t>omillas.</w:t>
      </w:r>
    </w:p>
    <w:p w14:paraId="0B8D3387" w14:textId="77777777" w:rsidR="005A7297" w:rsidRDefault="005A7297" w:rsidP="005A7297">
      <w:pPr>
        <w:pStyle w:val="ListParagraph"/>
        <w:numPr>
          <w:ilvl w:val="0"/>
          <w:numId w:val="20"/>
        </w:numPr>
        <w:rPr>
          <w:rFonts w:eastAsia="Times New Roman" w:cs="Times New Roman"/>
          <w:color w:val="24292E"/>
          <w:shd w:val="clear" w:color="auto" w:fill="FFFFFF"/>
        </w:rPr>
      </w:pPr>
      <w:r>
        <w:rPr>
          <w:rFonts w:eastAsia="Times New Roman" w:cs="Times New Roman"/>
          <w:color w:val="24292E"/>
          <w:shd w:val="clear" w:color="auto" w:fill="FFFFFF"/>
        </w:rPr>
        <w:t>Puede convertir números y booleanos a sus tipos.</w:t>
      </w:r>
    </w:p>
    <w:p w14:paraId="29183CB3" w14:textId="42FE7B4A" w:rsidR="005A7297" w:rsidRDefault="005A7297" w:rsidP="005A7297">
      <w:pPr>
        <w:rPr>
          <w:rFonts w:eastAsia="Times New Roman" w:cs="Times New Roman"/>
          <w:color w:val="24292E"/>
          <w:shd w:val="clear" w:color="auto" w:fill="FFFFFF"/>
        </w:rPr>
      </w:pPr>
      <w:r>
        <w:rPr>
          <w:rFonts w:eastAsia="Times New Roman" w:cs="Times New Roman"/>
          <w:color w:val="24292E"/>
          <w:shd w:val="clear" w:color="auto" w:fill="FFFFFF"/>
        </w:rPr>
        <w:t>Soporte del encabezado de fila.</w:t>
      </w:r>
    </w:p>
    <w:p w14:paraId="2D648CEE" w14:textId="77777777" w:rsidR="005A7297" w:rsidRPr="009B3DDD" w:rsidRDefault="005A7297" w:rsidP="005A7297"/>
    <w:p w14:paraId="36598AB7" w14:textId="6486670C" w:rsidR="001757CA" w:rsidRDefault="000365A9" w:rsidP="005A7297">
      <w:pPr>
        <w:pStyle w:val="Heading2"/>
      </w:pPr>
      <w:bookmarkStart w:id="427" w:name="_Toc368246691"/>
      <w:r>
        <w:t>2.</w:t>
      </w:r>
      <w:r w:rsidR="00F45CE8">
        <w:t>2.</w:t>
      </w:r>
      <w:r>
        <w:t xml:space="preserve">  </w:t>
      </w:r>
      <w:r w:rsidR="005A7297">
        <w:t>Diseño del lado del Servidor</w:t>
      </w:r>
      <w:bookmarkEnd w:id="427"/>
    </w:p>
    <w:p w14:paraId="704FE563" w14:textId="77777777" w:rsidR="005A7297" w:rsidRDefault="005A7297" w:rsidP="005A7297"/>
    <w:p w14:paraId="441FEC0B" w14:textId="17AF3D30" w:rsidR="005A7297" w:rsidRPr="005A7297" w:rsidRDefault="005A7297" w:rsidP="005A7297">
      <w:pPr>
        <w:pStyle w:val="Heading3"/>
      </w:pPr>
      <w:bookmarkStart w:id="428" w:name="_Toc368246692"/>
      <w:r>
        <w:t>2.2.1. NodeJS</w:t>
      </w:r>
      <w:bookmarkEnd w:id="428"/>
    </w:p>
    <w:p w14:paraId="0AFBB529" w14:textId="543C61FF" w:rsidR="000E3AE4" w:rsidRDefault="000E3AE4" w:rsidP="001757CA"/>
    <w:p w14:paraId="4FE48375" w14:textId="3EC0E8B9" w:rsidR="008725F9" w:rsidRDefault="004C28EF" w:rsidP="001757CA">
      <w:r>
        <w:t xml:space="preserve">NodeJS </w:t>
      </w:r>
      <w:r w:rsidR="003C2907">
        <w:t>es un entorno de JavaScript situado en el lado del servidor. Es una arquitectura basada en eventos, la cual permite a las operaciones no bloqueantes comunicar señales de éxito o de error en su terminación.</w:t>
      </w:r>
      <w:r w:rsidR="00AF08B4">
        <w:t xml:space="preserve"> Las operaciones no bloqueantes de entrada y salida se apoyan en un </w:t>
      </w:r>
      <w:r w:rsidR="00625695">
        <w:t>único hilo que utiliza multi-threading para las operaciones E/S.</w:t>
      </w:r>
    </w:p>
    <w:p w14:paraId="45444BC9" w14:textId="77777777" w:rsidR="003C2907" w:rsidRDefault="003C2907" w:rsidP="001757CA"/>
    <w:p w14:paraId="681C3396" w14:textId="0D834B10" w:rsidR="003C2907" w:rsidRDefault="00AF08B4" w:rsidP="001757CA">
      <w:r>
        <w:t>NodeJS ejecuta el código JavaScript</w:t>
      </w:r>
      <w:r w:rsidR="00F45CE8">
        <w:t xml:space="preserve"> mediante el motor V8, que a sido </w:t>
      </w:r>
      <w:r>
        <w:t>desarrollado por Google. Este motor permite a Node ejecutar y compilar el código de una forma increíblemente rápida.</w:t>
      </w:r>
    </w:p>
    <w:p w14:paraId="09ACC5B2" w14:textId="77777777" w:rsidR="00625695" w:rsidRDefault="00625695" w:rsidP="001757CA"/>
    <w:p w14:paraId="4428F1E4" w14:textId="69CC4ECE" w:rsidR="00625695" w:rsidRDefault="00625695" w:rsidP="001757CA">
      <w:r>
        <w:t xml:space="preserve">Junto con la alta velocidad de ejecución como característica fundamental, encontramos el Bucle de eventos. Este bucle nos permite manejar una gran cantidad de clientes, ya que en NodeJS todas las operaciones pesadas I/O se realizan de forma asíncrona. El problema de algunos servidores actuales es que asignan un hilo a cada cliente y junto a este hilo va una cantidad me memoria RAM asociada, por lo que el numero de clientes está limitado al tamaño de la RAM del servidor. </w:t>
      </w:r>
      <w:r w:rsidR="00F45CE8">
        <w:t>Node resuelve este problema, ya que en cada conexión se utiliza el motor V8 para ejecutar un evento.</w:t>
      </w:r>
    </w:p>
    <w:p w14:paraId="7CCD4490" w14:textId="77777777" w:rsidR="00F45CE8" w:rsidRDefault="00F45CE8" w:rsidP="001757CA"/>
    <w:p w14:paraId="58381738" w14:textId="463BBF53" w:rsidR="00B555CB" w:rsidRDefault="00B555CB" w:rsidP="001757CA">
      <w:r w:rsidRPr="000E3AE4">
        <w:rPr>
          <w:noProof/>
          <w:lang w:val="en-US"/>
        </w:rPr>
        <w:lastRenderedPageBreak/>
        <w:drawing>
          <wp:inline distT="0" distB="0" distL="0" distR="0" wp14:anchorId="0D8E2047" wp14:editId="542A7105">
            <wp:extent cx="4800600" cy="4000500"/>
            <wp:effectExtent l="0" t="0" r="0" b="1270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800600" cy="4000500"/>
                    </a:xfrm>
                    <a:prstGeom prst="rect">
                      <a:avLst/>
                    </a:prstGeom>
                    <a:noFill/>
                    <a:ln>
                      <a:noFill/>
                    </a:ln>
                    <a:extLst>
                      <a:ext uri="{FAA26D3D-D897-4be2-8F04-BA451C77F1D7}">
                        <ma14:placeholderFlag xmlns:ma14="http://schemas.microsoft.com/office/mac/drawingml/2011/main"/>
                      </a:ext>
                    </a:extLst>
                  </pic:spPr>
                </pic:pic>
              </a:graphicData>
            </a:graphic>
          </wp:inline>
        </w:drawing>
      </w:r>
    </w:p>
    <w:p w14:paraId="1BF03C1B" w14:textId="77777777" w:rsidR="001A2DEE" w:rsidRDefault="001A2DEE" w:rsidP="001757CA"/>
    <w:p w14:paraId="68C219F7" w14:textId="4DBE09A6" w:rsidR="00EA0671" w:rsidRDefault="000365A9" w:rsidP="00EA0671">
      <w:pPr>
        <w:pStyle w:val="Heading3"/>
      </w:pPr>
      <w:bookmarkStart w:id="429" w:name="_Toc368246693"/>
      <w:r>
        <w:t>2.</w:t>
      </w:r>
      <w:r w:rsidR="005A7297">
        <w:t>2</w:t>
      </w:r>
      <w:r>
        <w:t>.</w:t>
      </w:r>
      <w:r w:rsidR="00F45CE8">
        <w:t>1</w:t>
      </w:r>
      <w:r>
        <w:t xml:space="preserve"> </w:t>
      </w:r>
      <w:r w:rsidR="00EA0671">
        <w:t>Express.js</w:t>
      </w:r>
      <w:bookmarkEnd w:id="429"/>
    </w:p>
    <w:p w14:paraId="0A7F7809" w14:textId="77777777" w:rsidR="00EA0671" w:rsidRDefault="00EA0671" w:rsidP="00EA0671"/>
    <w:p w14:paraId="1A5EF37F" w14:textId="1BF228D3" w:rsidR="000567E5" w:rsidRDefault="00CB1F59" w:rsidP="00EA0671">
      <w:r>
        <w:t xml:space="preserve">Express es el entorno de trabajo web mas utilizado en NodeJS y está diseñado para la construcción de aplicaciones web, aplicaciones móviles y APIs. Es posible crear una API de forma sencilla y rápida que proporciona una gran cantidad de métodos </w:t>
      </w:r>
      <w:r w:rsidR="000567E5">
        <w:t>de utilidad para http y el middleware. Las características principales de Express se pueden resumir en las siguientes:</w:t>
      </w:r>
    </w:p>
    <w:p w14:paraId="3414DE07" w14:textId="77777777" w:rsidR="001A734D" w:rsidRDefault="001A734D" w:rsidP="00EA0671"/>
    <w:p w14:paraId="3064058D" w14:textId="78F51219" w:rsidR="00860F9D" w:rsidRDefault="00860F9D" w:rsidP="00FE6B96">
      <w:pPr>
        <w:pStyle w:val="ListParagraph"/>
        <w:numPr>
          <w:ilvl w:val="0"/>
          <w:numId w:val="20"/>
        </w:numPr>
      </w:pPr>
      <w:r>
        <w:t>Infraestructura mínima, flexible y rápida.</w:t>
      </w:r>
    </w:p>
    <w:p w14:paraId="1A2F07BB" w14:textId="42026B2B" w:rsidR="000567E5" w:rsidRDefault="000567E5" w:rsidP="00FE6B96">
      <w:pPr>
        <w:pStyle w:val="ListParagraph"/>
        <w:numPr>
          <w:ilvl w:val="0"/>
          <w:numId w:val="20"/>
        </w:numPr>
      </w:pPr>
      <w:r>
        <w:t>Enrutamiento robusto</w:t>
      </w:r>
      <w:r w:rsidR="00860F9D">
        <w:t>.</w:t>
      </w:r>
    </w:p>
    <w:p w14:paraId="48ABBCA9" w14:textId="71D62776" w:rsidR="000567E5" w:rsidRDefault="000567E5" w:rsidP="00FE6B96">
      <w:pPr>
        <w:pStyle w:val="ListParagraph"/>
        <w:numPr>
          <w:ilvl w:val="0"/>
          <w:numId w:val="20"/>
        </w:numPr>
      </w:pPr>
      <w:r>
        <w:t>Alto rendimiento</w:t>
      </w:r>
      <w:r w:rsidR="00860F9D">
        <w:t>.</w:t>
      </w:r>
    </w:p>
    <w:p w14:paraId="5DB9DA08" w14:textId="389B89CE" w:rsidR="000567E5" w:rsidRDefault="00860F9D" w:rsidP="00FE6B96">
      <w:pPr>
        <w:pStyle w:val="ListParagraph"/>
        <w:numPr>
          <w:ilvl w:val="0"/>
          <w:numId w:val="20"/>
        </w:numPr>
      </w:pPr>
      <w:r>
        <w:t>Ejecución</w:t>
      </w:r>
      <w:r w:rsidR="000567E5">
        <w:t xml:space="preserve"> sencilla que permite generar aplicaciones rápidamente.</w:t>
      </w:r>
    </w:p>
    <w:p w14:paraId="32C21977" w14:textId="77777777" w:rsidR="002919E2" w:rsidRDefault="002919E2" w:rsidP="00EA0671"/>
    <w:p w14:paraId="5B57C39E" w14:textId="1FC41A0A" w:rsidR="002919E2" w:rsidRDefault="000365A9" w:rsidP="00EB218B">
      <w:pPr>
        <w:pStyle w:val="Heading3"/>
      </w:pPr>
      <w:bookmarkStart w:id="430" w:name="_Toc368246694"/>
      <w:r>
        <w:t>2.</w:t>
      </w:r>
      <w:r w:rsidR="005A7297">
        <w:t>2</w:t>
      </w:r>
      <w:r>
        <w:t>.</w:t>
      </w:r>
      <w:r w:rsidR="00F45CE8">
        <w:t>2</w:t>
      </w:r>
      <w:r>
        <w:t xml:space="preserve">.  </w:t>
      </w:r>
      <w:r w:rsidR="002919E2">
        <w:t>App.js</w:t>
      </w:r>
      <w:bookmarkEnd w:id="430"/>
    </w:p>
    <w:p w14:paraId="0570203C" w14:textId="77777777" w:rsidR="002919E2" w:rsidRDefault="002919E2" w:rsidP="00EB218B"/>
    <w:p w14:paraId="39914D14" w14:textId="04CB4DB3" w:rsidR="002919E2" w:rsidRDefault="00FE6B96" w:rsidP="00EB218B">
      <w:r>
        <w:t xml:space="preserve">App.js es un kit para el desarrollo software (SDK) que se utiliza para desarrollar aplicaciones de escritorio. </w:t>
      </w:r>
      <w:r w:rsidR="001A734D">
        <w:t>E</w:t>
      </w:r>
      <w:r w:rsidR="002919E2">
        <w:t>s un librería UI (</w:t>
      </w:r>
      <w:r>
        <w:t>Interfaz de Usuario</w:t>
      </w:r>
      <w:r w:rsidR="002919E2">
        <w:t>) ligera que permite crear aplicaciones web móviles que se comportan como aplicaciones nativas, sin sacrificar el rendimiento de la aplicación.</w:t>
      </w:r>
    </w:p>
    <w:p w14:paraId="405FDB51" w14:textId="77777777" w:rsidR="00BE3411" w:rsidRDefault="00BE3411" w:rsidP="00EB218B"/>
    <w:p w14:paraId="386D77CF" w14:textId="24380940" w:rsidR="00BE3411" w:rsidRDefault="00BE3411" w:rsidP="00EB218B">
      <w:pPr>
        <w:pStyle w:val="ListParagraph"/>
        <w:numPr>
          <w:ilvl w:val="0"/>
          <w:numId w:val="25"/>
        </w:numPr>
      </w:pPr>
      <w:r>
        <w:t xml:space="preserve">Funciona en las distintas plataformas </w:t>
      </w:r>
      <w:r w:rsidR="00FE6B96">
        <w:t>móviles</w:t>
      </w:r>
      <w:r>
        <w:t>(Android 2.2+, iOS 4.3+).</w:t>
      </w:r>
    </w:p>
    <w:p w14:paraId="5A9A21AE" w14:textId="5DDDBD2B" w:rsidR="00BE3411" w:rsidRDefault="00BE3411" w:rsidP="00EB218B">
      <w:pPr>
        <w:pStyle w:val="ListParagraph"/>
        <w:numPr>
          <w:ilvl w:val="0"/>
          <w:numId w:val="25"/>
        </w:numPr>
      </w:pPr>
      <w:r>
        <w:lastRenderedPageBreak/>
        <w:t>Diseños de la interfaz de usuario específicos para cada plataforma.</w:t>
      </w:r>
    </w:p>
    <w:p w14:paraId="2E71C6A0" w14:textId="39D3B9CE" w:rsidR="00BE3411" w:rsidRDefault="00BE3411" w:rsidP="00EB218B">
      <w:pPr>
        <w:pStyle w:val="ListParagraph"/>
        <w:numPr>
          <w:ilvl w:val="0"/>
          <w:numId w:val="25"/>
        </w:numPr>
      </w:pPr>
      <w:r>
        <w:t>Transiciones nativas configurables.</w:t>
      </w:r>
    </w:p>
    <w:p w14:paraId="45CD3518" w14:textId="1BF2BE0B" w:rsidR="00BE3411" w:rsidRDefault="00BE3411" w:rsidP="00532ADB">
      <w:pPr>
        <w:pStyle w:val="ListParagraph"/>
        <w:numPr>
          <w:ilvl w:val="0"/>
          <w:numId w:val="25"/>
        </w:numPr>
        <w:rPr>
          <w:ins w:id="431" w:author="Borja Gonzalez" w:date="2017-09-28T15:49:00Z"/>
        </w:rPr>
      </w:pPr>
      <w:r>
        <w:t>La pila de navegación se gestiona de forma automática.</w:t>
      </w:r>
    </w:p>
    <w:p w14:paraId="4A715C2D" w14:textId="77777777" w:rsidR="00532ADB" w:rsidRDefault="00532ADB">
      <w:pPr>
        <w:pStyle w:val="ListParagraph"/>
        <w:pPrChange w:id="432" w:author="Borja Gonzalez" w:date="2017-09-28T15:49:00Z">
          <w:pPr>
            <w:pStyle w:val="ListParagraph"/>
            <w:numPr>
              <w:numId w:val="25"/>
            </w:numPr>
            <w:ind w:hanging="360"/>
          </w:pPr>
        </w:pPrChange>
      </w:pPr>
    </w:p>
    <w:p w14:paraId="450D1CF1" w14:textId="13336B4C" w:rsidR="00BE3411" w:rsidRPr="002919E2" w:rsidRDefault="00BE3411" w:rsidP="00BE3411">
      <w:r>
        <w:t>El objetivo de App.js es aportar un punto de comienzo para las aplicaciones web móviles, manejar escenarios generales y mantener la compatibilidad con otras librerías JavaScript comunes.</w:t>
      </w:r>
    </w:p>
    <w:p w14:paraId="3B8199DB" w14:textId="77777777" w:rsidR="00EA0671" w:rsidRPr="00EA0671" w:rsidRDefault="00EA0671" w:rsidP="00B74D7C"/>
    <w:p w14:paraId="6A3E86F0" w14:textId="77777777" w:rsidR="001A2DEE" w:rsidRDefault="001A2DEE" w:rsidP="001757CA"/>
    <w:p w14:paraId="2E89E248" w14:textId="5FE232FD" w:rsidR="00E1467C" w:rsidRDefault="000365A9" w:rsidP="00E1467C">
      <w:pPr>
        <w:pStyle w:val="Heading3"/>
      </w:pPr>
      <w:bookmarkStart w:id="433" w:name="_Toc368246695"/>
      <w:r>
        <w:t>2</w:t>
      </w:r>
      <w:r w:rsidR="005A7297">
        <w:t>.2</w:t>
      </w:r>
      <w:r w:rsidR="00F45CE8">
        <w:t>.3.</w:t>
      </w:r>
      <w:r>
        <w:t xml:space="preserve">  </w:t>
      </w:r>
      <w:r w:rsidR="001B143F">
        <w:t>Socket</w:t>
      </w:r>
      <w:r w:rsidR="00E1467C">
        <w:t>.io</w:t>
      </w:r>
      <w:bookmarkEnd w:id="433"/>
    </w:p>
    <w:p w14:paraId="66BC0C77" w14:textId="77777777" w:rsidR="00E1467C" w:rsidRDefault="00E1467C" w:rsidP="001B143F"/>
    <w:p w14:paraId="5737200C" w14:textId="0FD722E3" w:rsidR="00E1467C" w:rsidRDefault="001B143F" w:rsidP="001B143F">
      <w:pPr>
        <w:rPr>
          <w:ins w:id="434" w:author="Borja Gonzalez" w:date="2017-09-28T13:47:00Z"/>
        </w:rPr>
      </w:pPr>
      <w:r>
        <w:t>Socket</w:t>
      </w:r>
      <w:r w:rsidR="00E1467C">
        <w:t xml:space="preserve">.io es una librería de JavaScript utilizada para aplicaciones web en tiempo real. Permite una comunicación bidireccional y en tiempo real  entre cliente y servidor.  </w:t>
      </w:r>
      <w:r>
        <w:t xml:space="preserve">Sockets.io está dividido en dos partes, </w:t>
      </w:r>
      <w:r w:rsidR="00E1467C">
        <w:t>una librería</w:t>
      </w:r>
      <w:r>
        <w:t xml:space="preserve"> del cliente</w:t>
      </w:r>
      <w:r w:rsidR="00E1467C">
        <w:t xml:space="preserve"> que se ejecuta en el navegador y </w:t>
      </w:r>
      <w:r>
        <w:t xml:space="preserve">una librería del servidor para Node.js. Ambas partes tienen prácticamente la misma API. Al igual que Node.js, Socket.io presenta una arquitectura orientada a eventos. </w:t>
      </w:r>
    </w:p>
    <w:p w14:paraId="52732D80" w14:textId="77777777" w:rsidR="00B24E68" w:rsidRDefault="00B24E68" w:rsidP="001B143F"/>
    <w:p w14:paraId="666ACF18" w14:textId="11F29BD4" w:rsidR="000674E9" w:rsidRDefault="00610E90" w:rsidP="001B143F">
      <w:r>
        <w:t>Generalmente Socket.io utiliza el protocolo WebSocket, y como opción alternativa utiliza el sondeo, pero siempre utiliza la misma interfaz.</w:t>
      </w:r>
      <w:r w:rsidR="00B24E68">
        <w:t xml:space="preserve"> El protocolo WebSocket se basa en una comunicación bidireccional y full-duplex a través de un socket TCP. Esto significa que cliente y servidor pueden intercambiar información al mismo tiempo. </w:t>
      </w:r>
      <w:r w:rsidR="000674E9">
        <w:t xml:space="preserve">Además de ofrecer la funcionalidad de WebSocket, Socket.io es capaz de emitir mensajes a varios sockets, almacenar datos asociados a cada cliente y </w:t>
      </w:r>
      <w:r w:rsidR="00855C99">
        <w:t>E/S asíncrona.</w:t>
      </w:r>
    </w:p>
    <w:p w14:paraId="267ADD22" w14:textId="77777777" w:rsidR="00610E90" w:rsidRPr="00E1467C" w:rsidRDefault="00610E90" w:rsidP="001B143F"/>
    <w:p w14:paraId="4423167D" w14:textId="040488DB" w:rsidR="00B443A1" w:rsidRPr="005A7297" w:rsidRDefault="00B443A1" w:rsidP="005A7297">
      <w:pPr>
        <w:rPr>
          <w:rFonts w:eastAsia="Times New Roman" w:cs="Times New Roman"/>
          <w:color w:val="24292E"/>
          <w:shd w:val="clear" w:color="auto" w:fill="FFFFFF"/>
        </w:rPr>
      </w:pPr>
    </w:p>
    <w:p w14:paraId="7868F1B0" w14:textId="77777777" w:rsidR="002D1E73" w:rsidRDefault="002D1E73" w:rsidP="002D1E73">
      <w:pPr>
        <w:rPr>
          <w:rFonts w:eastAsia="Times New Roman" w:cs="Times New Roman"/>
          <w:color w:val="24292E"/>
          <w:shd w:val="clear" w:color="auto" w:fill="FFFFFF"/>
        </w:rPr>
      </w:pPr>
    </w:p>
    <w:p w14:paraId="0BF1239B" w14:textId="77777777" w:rsidR="006E178F" w:rsidRDefault="006E178F" w:rsidP="002D1E73"/>
    <w:p w14:paraId="3CEFB8CA" w14:textId="64141D13" w:rsidR="006E178F" w:rsidRDefault="000365A9" w:rsidP="0028735F">
      <w:pPr>
        <w:pStyle w:val="Heading2"/>
      </w:pPr>
      <w:bookmarkStart w:id="435" w:name="_Toc368246696"/>
      <w:r>
        <w:t xml:space="preserve">2.3.  </w:t>
      </w:r>
      <w:r w:rsidR="006E178F">
        <w:t>Bases de Datos</w:t>
      </w:r>
      <w:bookmarkEnd w:id="435"/>
    </w:p>
    <w:p w14:paraId="5D0632E7" w14:textId="77777777" w:rsidR="00506C74" w:rsidRDefault="00506C74" w:rsidP="00155116"/>
    <w:p w14:paraId="51DBA3B4" w14:textId="088D51FF" w:rsidR="00506C74" w:rsidRDefault="00506C74" w:rsidP="00155116">
      <w:r>
        <w:t>Los sistemas de gestión de datos (DBMS) proporcionan la capacidad de almacenar  información y permiten un acceso eficiente, fiable, conveniente y seguro a cantidades muy grandes de información que pueden persistir varios u</w:t>
      </w:r>
      <w:r w:rsidR="00155116">
        <w:t>s</w:t>
      </w:r>
      <w:r>
        <w:t>uarios. Las características de estos sistemas son las siguientes:</w:t>
      </w:r>
    </w:p>
    <w:p w14:paraId="3638AB2F" w14:textId="6952A818" w:rsidR="00506C74" w:rsidRDefault="00506C74" w:rsidP="00155116">
      <w:pPr>
        <w:pStyle w:val="ListParagraph"/>
        <w:numPr>
          <w:ilvl w:val="0"/>
          <w:numId w:val="25"/>
        </w:numPr>
      </w:pPr>
      <w:r>
        <w:t>Eficientes, ya que permiten miles de peticiones o modificaciones por segundo.</w:t>
      </w:r>
    </w:p>
    <w:p w14:paraId="2B6D4ADC" w14:textId="2A3C6099" w:rsidR="00506C74" w:rsidRDefault="00506C74" w:rsidP="00155116">
      <w:pPr>
        <w:pStyle w:val="ListParagraph"/>
        <w:numPr>
          <w:ilvl w:val="0"/>
          <w:numId w:val="25"/>
        </w:numPr>
      </w:pPr>
      <w:r>
        <w:t>Fiables debido a una disponibilidad casi total.</w:t>
      </w:r>
    </w:p>
    <w:p w14:paraId="305512BD" w14:textId="18D4D855" w:rsidR="00B908A6" w:rsidRDefault="00506C74" w:rsidP="00155116">
      <w:pPr>
        <w:pStyle w:val="ListParagraph"/>
        <w:numPr>
          <w:ilvl w:val="0"/>
          <w:numId w:val="25"/>
        </w:numPr>
      </w:pPr>
      <w:r>
        <w:t>Convenientes ya que son independientes de los datos físicos</w:t>
      </w:r>
      <w:r w:rsidR="00B908A6">
        <w:t xml:space="preserve"> y con un lenguaje de peticiones de alto nivel.</w:t>
      </w:r>
    </w:p>
    <w:p w14:paraId="1C663A3C" w14:textId="4C67E57C" w:rsidR="00B908A6" w:rsidRDefault="00B908A6" w:rsidP="00155116">
      <w:pPr>
        <w:pStyle w:val="ListParagraph"/>
        <w:numPr>
          <w:ilvl w:val="0"/>
          <w:numId w:val="25"/>
        </w:numPr>
      </w:pPr>
      <w:r>
        <w:t>Seguros tanto a nivel de software, hardware, energía y usuarios.</w:t>
      </w:r>
    </w:p>
    <w:p w14:paraId="118F9586" w14:textId="77D51212" w:rsidR="00B908A6" w:rsidRDefault="00B908A6" w:rsidP="00155116">
      <w:pPr>
        <w:pStyle w:val="ListParagraph"/>
        <w:numPr>
          <w:ilvl w:val="0"/>
          <w:numId w:val="25"/>
        </w:numPr>
      </w:pPr>
      <w:r>
        <w:t>Con grandes volúmenes de información. Del orden de Terabytes.</w:t>
      </w:r>
    </w:p>
    <w:p w14:paraId="1A3B811E" w14:textId="65A4D75E" w:rsidR="00B908A6" w:rsidRDefault="00B908A6" w:rsidP="00155116">
      <w:pPr>
        <w:pStyle w:val="ListParagraph"/>
        <w:numPr>
          <w:ilvl w:val="0"/>
          <w:numId w:val="25"/>
        </w:numPr>
      </w:pPr>
      <w:r>
        <w:t>Persistentes. La información se guarda de forma permanente.</w:t>
      </w:r>
    </w:p>
    <w:p w14:paraId="7FE72D73" w14:textId="18BF659A" w:rsidR="00B908A6" w:rsidRPr="00506C74" w:rsidRDefault="00B908A6" w:rsidP="00155116">
      <w:pPr>
        <w:pStyle w:val="ListParagraph"/>
        <w:numPr>
          <w:ilvl w:val="0"/>
          <w:numId w:val="25"/>
        </w:numPr>
      </w:pPr>
      <w:r>
        <w:t>Accesibles por múltiples usuarios gracias a un control de acceso concurrente.</w:t>
      </w:r>
    </w:p>
    <w:p w14:paraId="5083C70D" w14:textId="77777777" w:rsidR="006E178F" w:rsidRDefault="006E178F"/>
    <w:p w14:paraId="679D474D" w14:textId="3088D809" w:rsidR="00DE077C" w:rsidRDefault="00DE077C" w:rsidP="00DE077C">
      <w:pPr>
        <w:rPr>
          <w:ins w:id="436" w:author="Borja Gonzalez" w:date="2017-09-28T13:55:00Z"/>
        </w:rPr>
      </w:pPr>
      <w:r w:rsidRPr="00DE077C">
        <w:lastRenderedPageBreak/>
        <w:t xml:space="preserve">Las aplicaciones más </w:t>
      </w:r>
      <w:r w:rsidR="00506C74">
        <w:t>comunes</w:t>
      </w:r>
      <w:r w:rsidRPr="00DE077C">
        <w:t xml:space="preserve"> son para la gestión de empresas e instituciones públicas</w:t>
      </w:r>
      <w:ins w:id="437" w:author="Borja Gonzalez" w:date="2017-09-28T13:56:00Z">
        <w:r w:rsidR="00506C74">
          <w:t xml:space="preserve">. </w:t>
        </w:r>
      </w:ins>
      <w:r w:rsidRPr="00DE077C">
        <w:t>También son ampliamente utilizadas en entornos científicos con el objeto de almacenar la información experimental.</w:t>
      </w:r>
    </w:p>
    <w:p w14:paraId="0DF5A165" w14:textId="0CD4904A" w:rsidR="00506C74" w:rsidRDefault="00155116" w:rsidP="00DE077C">
      <w:r>
        <w:rPr>
          <w:noProof/>
          <w:lang w:val="en-US"/>
        </w:rPr>
        <w:drawing>
          <wp:anchor distT="0" distB="0" distL="114300" distR="114300" simplePos="0" relativeHeight="251663360" behindDoc="0" locked="0" layoutInCell="1" allowOverlap="1" wp14:anchorId="0E033A12" wp14:editId="51B01124">
            <wp:simplePos x="0" y="0"/>
            <wp:positionH relativeFrom="column">
              <wp:posOffset>1828800</wp:posOffset>
            </wp:positionH>
            <wp:positionV relativeFrom="paragraph">
              <wp:posOffset>149860</wp:posOffset>
            </wp:positionV>
            <wp:extent cx="1790700" cy="2971800"/>
            <wp:effectExtent l="0" t="0" r="1270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790700" cy="297180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2E6A3E38" w14:textId="4FD76B9F" w:rsidR="00DE077C" w:rsidRDefault="00DE077C" w:rsidP="00DE077C"/>
    <w:p w14:paraId="3CE1AAB5" w14:textId="2036586E" w:rsidR="00DE077C" w:rsidRPr="00DE077C" w:rsidRDefault="00DE077C" w:rsidP="00DE077C"/>
    <w:p w14:paraId="6A7822E0" w14:textId="77777777" w:rsidR="006E178F" w:rsidRDefault="006E178F" w:rsidP="00DE077C"/>
    <w:p w14:paraId="0FD37AD2" w14:textId="77777777" w:rsidR="00263BFD" w:rsidRDefault="00263BFD" w:rsidP="00B908A6">
      <w:pPr>
        <w:pStyle w:val="Heading3"/>
        <w:rPr>
          <w:ins w:id="438" w:author="Borja Gonzalez" w:date="2017-09-28T14:59:00Z"/>
        </w:rPr>
      </w:pPr>
    </w:p>
    <w:p w14:paraId="79502D77" w14:textId="77777777" w:rsidR="00155116" w:rsidRDefault="00155116" w:rsidP="004B4F98">
      <w:pPr>
        <w:rPr>
          <w:ins w:id="439" w:author="Borja Gonzalez" w:date="2017-09-28T14:59:00Z"/>
        </w:rPr>
      </w:pPr>
    </w:p>
    <w:p w14:paraId="13ED15C9" w14:textId="77777777" w:rsidR="00155116" w:rsidRDefault="00155116" w:rsidP="004B4F98">
      <w:pPr>
        <w:rPr>
          <w:ins w:id="440" w:author="Borja Gonzalez" w:date="2017-09-28T14:59:00Z"/>
        </w:rPr>
      </w:pPr>
    </w:p>
    <w:p w14:paraId="096974B3" w14:textId="77777777" w:rsidR="00155116" w:rsidRDefault="00155116" w:rsidP="004B4F98">
      <w:pPr>
        <w:rPr>
          <w:ins w:id="441" w:author="Borja Gonzalez" w:date="2017-09-28T15:00:00Z"/>
        </w:rPr>
      </w:pPr>
    </w:p>
    <w:p w14:paraId="1B8C5553" w14:textId="77777777" w:rsidR="00155116" w:rsidRDefault="00155116" w:rsidP="004B4F98">
      <w:pPr>
        <w:rPr>
          <w:ins w:id="442" w:author="Borja Gonzalez" w:date="2017-09-28T15:00:00Z"/>
        </w:rPr>
      </w:pPr>
    </w:p>
    <w:p w14:paraId="71B21A6E" w14:textId="77777777" w:rsidR="00155116" w:rsidRDefault="00155116" w:rsidP="004B4F98">
      <w:pPr>
        <w:rPr>
          <w:ins w:id="443" w:author="Borja Gonzalez" w:date="2017-09-28T15:00:00Z"/>
        </w:rPr>
      </w:pPr>
    </w:p>
    <w:p w14:paraId="58ACE086" w14:textId="77777777" w:rsidR="00155116" w:rsidRDefault="00155116" w:rsidP="004B4F98">
      <w:pPr>
        <w:rPr>
          <w:ins w:id="444" w:author="Borja Gonzalez" w:date="2017-09-28T15:00:00Z"/>
        </w:rPr>
      </w:pPr>
    </w:p>
    <w:p w14:paraId="7B2E6A8A" w14:textId="77777777" w:rsidR="00155116" w:rsidRDefault="00155116" w:rsidP="004B4F98">
      <w:pPr>
        <w:rPr>
          <w:ins w:id="445" w:author="Borja Gonzalez" w:date="2017-09-28T15:00:00Z"/>
        </w:rPr>
      </w:pPr>
    </w:p>
    <w:p w14:paraId="3EBA259F" w14:textId="77777777" w:rsidR="00155116" w:rsidRDefault="00155116" w:rsidP="004B4F98">
      <w:pPr>
        <w:rPr>
          <w:ins w:id="446" w:author="Borja Gonzalez" w:date="2017-09-28T15:00:00Z"/>
        </w:rPr>
      </w:pPr>
    </w:p>
    <w:p w14:paraId="6A8E7D00" w14:textId="77777777" w:rsidR="00155116" w:rsidRDefault="00155116" w:rsidP="004B4F98">
      <w:pPr>
        <w:rPr>
          <w:ins w:id="447" w:author="Borja Gonzalez" w:date="2017-09-28T15:00:00Z"/>
        </w:rPr>
      </w:pPr>
    </w:p>
    <w:p w14:paraId="775E4A8E" w14:textId="77777777" w:rsidR="00155116" w:rsidRDefault="00155116" w:rsidP="004B4F98">
      <w:pPr>
        <w:rPr>
          <w:ins w:id="448" w:author="Borja Gonzalez" w:date="2017-09-28T15:00:00Z"/>
        </w:rPr>
      </w:pPr>
    </w:p>
    <w:p w14:paraId="775F1674" w14:textId="77777777" w:rsidR="00155116" w:rsidRDefault="00155116" w:rsidP="004B4F98">
      <w:pPr>
        <w:rPr>
          <w:ins w:id="449" w:author="Borja Gonzalez" w:date="2017-09-28T15:00:00Z"/>
        </w:rPr>
      </w:pPr>
    </w:p>
    <w:p w14:paraId="15ED5D80" w14:textId="77777777" w:rsidR="00155116" w:rsidRPr="00155116" w:rsidRDefault="00155116" w:rsidP="004B4F98"/>
    <w:p w14:paraId="4932A6EA" w14:textId="77777777" w:rsidR="00B74D7C" w:rsidRDefault="00B74D7C" w:rsidP="00DE077C">
      <w:pPr>
        <w:pStyle w:val="Heading3"/>
      </w:pPr>
    </w:p>
    <w:p w14:paraId="76477541" w14:textId="04BC2637" w:rsidR="00DE077C" w:rsidRDefault="000365A9" w:rsidP="00DE077C">
      <w:pPr>
        <w:pStyle w:val="Heading3"/>
      </w:pPr>
      <w:bookmarkStart w:id="450" w:name="_Toc368246697"/>
      <w:r>
        <w:t xml:space="preserve">2.3.1.  </w:t>
      </w:r>
      <w:r w:rsidR="00DE077C">
        <w:t>SQLite</w:t>
      </w:r>
      <w:bookmarkEnd w:id="450"/>
    </w:p>
    <w:p w14:paraId="09383402" w14:textId="77777777" w:rsidR="00E653AA" w:rsidRDefault="00E653AA" w:rsidP="00E653AA"/>
    <w:p w14:paraId="547C89CD" w14:textId="74AA9773" w:rsidR="00155116" w:rsidRDefault="008854BA" w:rsidP="008854BA">
      <w:r w:rsidRPr="00333F5F">
        <w:rPr>
          <w:bCs/>
        </w:rPr>
        <w:t>SQLite</w:t>
      </w:r>
      <w:r w:rsidRPr="00CC6FD2">
        <w:t xml:space="preserve"> es un sistema </w:t>
      </w:r>
      <w:r w:rsidR="00155116">
        <w:t>que</w:t>
      </w:r>
      <w:r w:rsidRPr="00CC6FD2">
        <w:t xml:space="preserve"> gesti</w:t>
      </w:r>
      <w:r w:rsidR="00155116">
        <w:t>o</w:t>
      </w:r>
      <w:r w:rsidRPr="00CC6FD2">
        <w:t>n</w:t>
      </w:r>
      <w:r w:rsidR="00155116">
        <w:t>a</w:t>
      </w:r>
      <w:r w:rsidRPr="00CC6FD2">
        <w:t> </w:t>
      </w:r>
      <w:r w:rsidRPr="00155116">
        <w:t>bases de datos relacional</w:t>
      </w:r>
      <w:r w:rsidR="00155116">
        <w:t>es</w:t>
      </w:r>
      <w:r w:rsidRPr="001A2EA4">
        <w:t xml:space="preserve"> (DBMS)</w:t>
      </w:r>
      <w:r w:rsidR="00CC6FD2">
        <w:t>. Éste sistema es</w:t>
      </w:r>
      <w:r w:rsidRPr="00CC6FD2">
        <w:t> compatible con </w:t>
      </w:r>
      <w:hyperlink r:id="rId15" w:tooltip="ACID" w:history="1">
        <w:r w:rsidRPr="001A2EA4">
          <w:rPr>
            <w:rStyle w:val="Hyperlink"/>
            <w:color w:val="auto"/>
            <w:u w:val="none"/>
          </w:rPr>
          <w:t>ACID</w:t>
        </w:r>
      </w:hyperlink>
      <w:r w:rsidR="00CC6FD2">
        <w:t xml:space="preserve"> y está contenido en una </w:t>
      </w:r>
      <w:r w:rsidR="00155116">
        <w:t>biblioteca</w:t>
      </w:r>
      <w:r w:rsidR="00CC6FD2">
        <w:t xml:space="preserve"> en C que se podría considerar pequeña para ciertos casos</w:t>
      </w:r>
      <w:r w:rsidRPr="00CC6FD2">
        <w:t>.</w:t>
      </w:r>
      <w:r w:rsidR="00CC6FD2">
        <w:t xml:space="preserve"> El problema del tamaño se ha resuelto en la </w:t>
      </w:r>
      <w:r w:rsidR="00444D50">
        <w:t>una de las últimas</w:t>
      </w:r>
      <w:r w:rsidR="00CC6FD2">
        <w:t xml:space="preserve"> versi</w:t>
      </w:r>
      <w:r w:rsidR="00444D50">
        <w:t>o</w:t>
      </w:r>
      <w:r w:rsidR="00316321">
        <w:t>n</w:t>
      </w:r>
      <w:r w:rsidR="00444D50">
        <w:t>es</w:t>
      </w:r>
      <w:r w:rsidR="00316321">
        <w:t xml:space="preserve"> </w:t>
      </w:r>
      <w:r w:rsidR="00CC6FD2">
        <w:t>que permite bases de datos de hasta 2 Terabytes.</w:t>
      </w:r>
      <w:r w:rsidRPr="00CC6FD2">
        <w:t xml:space="preserve"> SQLite es un proyecto de </w:t>
      </w:r>
      <w:r w:rsidR="001A2EA4" w:rsidRPr="00316321">
        <w:t>dominio público</w:t>
      </w:r>
      <w:r w:rsidR="00155116">
        <w:t>, por lo que cualquier persona puede colaborar en el proyecto para añadir funcionalidad o sugerir cambios.</w:t>
      </w:r>
    </w:p>
    <w:p w14:paraId="243204DB" w14:textId="4F811E19" w:rsidR="008854BA" w:rsidRPr="001A2EA4" w:rsidRDefault="00155116" w:rsidP="008854BA">
      <w:r>
        <w:t xml:space="preserve"> </w:t>
      </w:r>
    </w:p>
    <w:p w14:paraId="11EA704C" w14:textId="16C12F17" w:rsidR="008854BA" w:rsidRPr="00333F5F" w:rsidRDefault="008854BA" w:rsidP="006C0892">
      <w:r w:rsidRPr="006C174E">
        <w:t xml:space="preserve">A diferencia </w:t>
      </w:r>
      <w:r w:rsidR="006C0892">
        <w:t>de otros gestores</w:t>
      </w:r>
      <w:r w:rsidRPr="00316321">
        <w:t xml:space="preserve"> de bases de datos</w:t>
      </w:r>
      <w:r w:rsidR="006C0892">
        <w:t xml:space="preserve"> de tipo</w:t>
      </w:r>
      <w:r w:rsidRPr="006C174E">
        <w:t> cliente-servidor,</w:t>
      </w:r>
      <w:r w:rsidR="006C0892">
        <w:t xml:space="preserve"> SQLite forma parte del programa con el que se comunica, ya que </w:t>
      </w:r>
      <w:r w:rsidR="00F6067F">
        <w:t>la mayoría</w:t>
      </w:r>
      <w:r w:rsidR="006C0892">
        <w:t xml:space="preserve"> de gestores están implementados de forma autónoma al programa con el que se comunican. Esto clasifica a SQLite como un gestor de base de datos embebido o empotrado. Estos gestores permiten que todas las operaciones se realicen dentro de la aplicación mediante las funciones o llamadas de </w:t>
      </w:r>
      <w:r w:rsidR="00F6067F">
        <w:t xml:space="preserve">las librerías de </w:t>
      </w:r>
      <w:r w:rsidR="006C0892">
        <w:t>SQLite</w:t>
      </w:r>
      <w:r w:rsidR="00F6067F">
        <w:t xml:space="preserve"> (INSERT, SELECT, DELETE).</w:t>
      </w:r>
    </w:p>
    <w:p w14:paraId="7B7D2201" w14:textId="77777777" w:rsidR="004B4F98" w:rsidRPr="0040221C" w:rsidRDefault="004B4F98" w:rsidP="00E653AA">
      <w:pPr>
        <w:rPr>
          <w:ins w:id="451" w:author="Borja Gonzalez" w:date="2017-09-28T15:38:00Z"/>
        </w:rPr>
      </w:pPr>
    </w:p>
    <w:p w14:paraId="3D5F51EC" w14:textId="77777777" w:rsidR="004E4A72" w:rsidRDefault="004E4A72" w:rsidP="00333F5F">
      <w:bookmarkStart w:id="452" w:name="_Toc364792191"/>
      <w:bookmarkStart w:id="453" w:name="_Toc366229211"/>
    </w:p>
    <w:p w14:paraId="243BC8FB" w14:textId="77777777" w:rsidR="004E4A72" w:rsidRDefault="004E4A72" w:rsidP="00333F5F"/>
    <w:p w14:paraId="2499FFEE" w14:textId="43D4851E" w:rsidR="004E4A72" w:rsidRDefault="000365A9" w:rsidP="004407E6">
      <w:pPr>
        <w:pStyle w:val="Heading2"/>
      </w:pPr>
      <w:bookmarkStart w:id="454" w:name="_Toc368246698"/>
      <w:r>
        <w:t xml:space="preserve">2.4.  </w:t>
      </w:r>
      <w:r w:rsidR="00C74956">
        <w:t>Sensor Inercial</w:t>
      </w:r>
      <w:r w:rsidR="00734C62">
        <w:t xml:space="preserve"> - IMU</w:t>
      </w:r>
      <w:bookmarkEnd w:id="454"/>
    </w:p>
    <w:p w14:paraId="7556B381" w14:textId="77777777" w:rsidR="004407E6" w:rsidRDefault="004407E6" w:rsidP="004407E6"/>
    <w:p w14:paraId="1F018F9F" w14:textId="77777777" w:rsidR="0041258C" w:rsidRDefault="00793476" w:rsidP="004407E6">
      <w:r>
        <w:lastRenderedPageBreak/>
        <w:t>Mediante el uso combinado de acelerómetros y gir</w:t>
      </w:r>
      <w:r w:rsidR="00BE44C3">
        <w:t>o</w:t>
      </w:r>
      <w:r>
        <w:t>scop</w:t>
      </w:r>
      <w:r w:rsidR="00BE44C3">
        <w:t>i</w:t>
      </w:r>
      <w:r>
        <w:t xml:space="preserve">os, hay ciertos aparatos electrónicos que miden y dan información acerca de la velocidad, </w:t>
      </w:r>
      <w:r w:rsidR="00487522">
        <w:t>orientación y fuerzas gravitacionales de un objeto en movimiento.</w:t>
      </w:r>
    </w:p>
    <w:p w14:paraId="17251A50" w14:textId="77777777" w:rsidR="0041258C" w:rsidRDefault="0041258C" w:rsidP="004407E6"/>
    <w:p w14:paraId="16711AC5" w14:textId="77777777" w:rsidR="004231B3" w:rsidRDefault="0041258C" w:rsidP="004407E6">
      <w:r>
        <w:t>El acelerómetro mide las aceleraciones y tiene la capacidad de medir la orientación de una plataforma fija respecto a la superficie terrestre.</w:t>
      </w:r>
      <w:r w:rsidR="00273E8F">
        <w:t xml:space="preserve"> El giróscopo es un dispositivo que mide, mantiene o cambia la orientación en el espacio de un objeto.</w:t>
      </w:r>
      <w:r w:rsidR="002259CD">
        <w:t xml:space="preserve"> </w:t>
      </w:r>
    </w:p>
    <w:p w14:paraId="58B77115" w14:textId="0C1CAF8B" w:rsidR="00734C62" w:rsidRPr="004407E6" w:rsidRDefault="002259CD" w:rsidP="004407E6">
      <w:r>
        <w:t>Combinando estos dos sensores, un aparato puede determinar la posición y la orientación de un objeto, lo cual es muy útil a la hora de medir y obtener datos sobre movimientos cervicales.</w:t>
      </w:r>
      <w:r w:rsidR="00793476">
        <w:rPr>
          <w:vanish/>
        </w:rPr>
        <w:t>orie﷽﷽﷽﷽﷽﷽iñon locidaddratos electrometros rticular tera</w:t>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p>
    <w:p w14:paraId="3590ACDF" w14:textId="4B03B919" w:rsidR="00C74956" w:rsidRDefault="000365A9" w:rsidP="004407E6">
      <w:pPr>
        <w:pStyle w:val="Heading3"/>
      </w:pPr>
      <w:bookmarkStart w:id="455" w:name="_Toc368246699"/>
      <w:r>
        <w:t xml:space="preserve">2.4.1.  </w:t>
      </w:r>
      <w:r w:rsidR="004407E6">
        <w:t>Werium Basic Pro</w:t>
      </w:r>
      <w:bookmarkEnd w:id="455"/>
    </w:p>
    <w:p w14:paraId="14027168" w14:textId="77777777" w:rsidR="004407E6" w:rsidRDefault="004407E6" w:rsidP="00793476"/>
    <w:p w14:paraId="107EA9F2" w14:textId="39A38553" w:rsidR="003F677A" w:rsidRDefault="004407E6" w:rsidP="003F677A">
      <w:pPr>
        <w:rPr>
          <w:ins w:id="456" w:author="Borja Gonzalez" w:date="2017-09-26T12:19:00Z"/>
        </w:rPr>
      </w:pPr>
      <w:r>
        <w:t>Basic Pro es una herramienta que se ha diseñado para facilitar el trabajo de los terapeutas.</w:t>
      </w:r>
      <w:r w:rsidR="003F677A">
        <w:t xml:space="preserve"> Es un sistema muy preciso a la hora de medir el rango de movimiento articular cervical. </w:t>
      </w:r>
      <w:r w:rsidR="003F677A" w:rsidRPr="003F677A">
        <w:t> Captura los movimientos en los planos de flexo extensión, inclinaciones laterales y rotación</w:t>
      </w:r>
      <w:r w:rsidR="00BE44C3">
        <w:t>.</w:t>
      </w:r>
    </w:p>
    <w:p w14:paraId="66C9E06D" w14:textId="77777777" w:rsidR="002259CD" w:rsidRDefault="002259CD" w:rsidP="003F677A"/>
    <w:p w14:paraId="28FC3A72" w14:textId="1FB4E4FF" w:rsidR="00BE44C3" w:rsidRDefault="00BE44C3" w:rsidP="003F677A">
      <w:r>
        <w:t>Está compuesto por tres giroscopios y tres acelerómetros que a su vez integran un reloj que permite asociar valores temporales a las medidas. Éste tipo de herramienta implementa tres ejes ortogonales que referencian a los sensores y así se puede asignar a cada eje un acelerómetro y un giroscopio. La información que proporciona un IMU es la velocidad angular y la aceleración lineal en cada eje, asociada a los valores temporales.</w:t>
      </w:r>
    </w:p>
    <w:p w14:paraId="69B39FC5" w14:textId="77777777" w:rsidR="002259CD" w:rsidRDefault="002259CD" w:rsidP="003F677A"/>
    <w:p w14:paraId="2B053CA2" w14:textId="38301C14" w:rsidR="002259CD" w:rsidRDefault="00886581" w:rsidP="003F677A">
      <w:r>
        <w:t xml:space="preserve">Para el uso correcto de Basic Pro es necesario utilizar dos dispositivos. Para el caso de mediciones de movimientos cervicales, uno de los dispositivos se colocaría en el tronco y otro en la cabeza. Esto permite una medida muy estable debido a la posición relativa entre cabeza y tronco. </w:t>
      </w:r>
    </w:p>
    <w:p w14:paraId="0B150466" w14:textId="77777777" w:rsidR="00886581" w:rsidRDefault="00886581" w:rsidP="003F677A"/>
    <w:p w14:paraId="50CB9032" w14:textId="34378F54" w:rsidR="00886581" w:rsidRDefault="00886581" w:rsidP="003F677A">
      <w:r>
        <w:t>Basic Pro incluye la tecnología Bluetooth, lo cual permite compartir las mediciones en tiempo real, por lo que el trabajo del terapeuta se facilita en gran medida, ya que puede medir, visualizar y comprar movimientos de una forma muy sencilla.</w:t>
      </w:r>
    </w:p>
    <w:p w14:paraId="00FF8CD1" w14:textId="77777777" w:rsidR="002259CD" w:rsidRDefault="002259CD" w:rsidP="003F677A"/>
    <w:p w14:paraId="1A315E3E" w14:textId="5F1A63D0" w:rsidR="004407E6" w:rsidRDefault="009B590A" w:rsidP="00793476">
      <w:r>
        <w:rPr>
          <w:rFonts w:ascii="Times" w:hAnsi="Times" w:cs="Times"/>
          <w:noProof/>
          <w:color w:val="000000"/>
          <w:lang w:val="en-US"/>
        </w:rPr>
        <w:drawing>
          <wp:anchor distT="0" distB="0" distL="114300" distR="114300" simplePos="0" relativeHeight="251659264" behindDoc="0" locked="0" layoutInCell="1" allowOverlap="1" wp14:anchorId="5027A8D0" wp14:editId="12740672">
            <wp:simplePos x="0" y="0"/>
            <wp:positionH relativeFrom="column">
              <wp:posOffset>1143000</wp:posOffset>
            </wp:positionH>
            <wp:positionV relativeFrom="paragraph">
              <wp:posOffset>149225</wp:posOffset>
            </wp:positionV>
            <wp:extent cx="2349500" cy="1892300"/>
            <wp:effectExtent l="0" t="0" r="12700" b="1270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349500" cy="189230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2B655172" w14:textId="30B9B325" w:rsidR="009B590A" w:rsidRPr="00014FE6" w:rsidRDefault="009B590A" w:rsidP="009B590A">
      <w:pPr>
        <w:widowControl w:val="0"/>
        <w:autoSpaceDE w:val="0"/>
        <w:autoSpaceDN w:val="0"/>
        <w:adjustRightInd w:val="0"/>
        <w:spacing w:line="280" w:lineRule="atLeast"/>
        <w:rPr>
          <w:rFonts w:ascii="Times" w:hAnsi="Times" w:cs="Times"/>
          <w:color w:val="000000"/>
          <w:lang w:val="es-ES"/>
        </w:rPr>
      </w:pPr>
      <w:r w:rsidRPr="00014FE6">
        <w:rPr>
          <w:rFonts w:ascii="Times" w:hAnsi="Times" w:cs="Times"/>
          <w:color w:val="000000"/>
          <w:lang w:val="es-ES"/>
        </w:rPr>
        <w:t xml:space="preserve"> </w:t>
      </w:r>
    </w:p>
    <w:p w14:paraId="3CC559EE" w14:textId="00F23219" w:rsidR="009B590A" w:rsidRDefault="009B590A" w:rsidP="00793476"/>
    <w:p w14:paraId="57FEA122" w14:textId="77777777" w:rsidR="009B590A" w:rsidRPr="009B590A" w:rsidRDefault="009B590A" w:rsidP="009B590A"/>
    <w:p w14:paraId="4EF22997" w14:textId="77777777" w:rsidR="009B590A" w:rsidRPr="009B590A" w:rsidRDefault="009B590A" w:rsidP="009B590A"/>
    <w:p w14:paraId="184E6D2A" w14:textId="77777777" w:rsidR="009B590A" w:rsidRPr="00E37D98" w:rsidRDefault="009B590A" w:rsidP="00E37D98"/>
    <w:p w14:paraId="132309B6" w14:textId="77777777" w:rsidR="009B590A" w:rsidRPr="009B590A" w:rsidRDefault="009B590A" w:rsidP="009B590A"/>
    <w:p w14:paraId="04920A34" w14:textId="77777777" w:rsidR="009B590A" w:rsidRPr="00E37D98" w:rsidRDefault="009B590A" w:rsidP="00E37D98"/>
    <w:p w14:paraId="59275503" w14:textId="77777777" w:rsidR="009B590A" w:rsidRPr="009B590A" w:rsidRDefault="009B590A" w:rsidP="009B590A"/>
    <w:p w14:paraId="5C9F58C1" w14:textId="77777777" w:rsidR="009B590A" w:rsidRPr="00E37D98" w:rsidRDefault="009B590A" w:rsidP="00E37D98"/>
    <w:p w14:paraId="31AA4B93" w14:textId="77777777" w:rsidR="009B590A" w:rsidRPr="009B590A" w:rsidRDefault="009B590A" w:rsidP="009B590A"/>
    <w:p w14:paraId="66789CC8" w14:textId="6D2201AB" w:rsidR="009B590A" w:rsidRDefault="009B590A" w:rsidP="009B590A"/>
    <w:p w14:paraId="4CA6F0F6" w14:textId="355E9E36" w:rsidR="004407E6" w:rsidRPr="009B590A" w:rsidRDefault="009B590A" w:rsidP="009B590A">
      <w:pPr>
        <w:tabs>
          <w:tab w:val="left" w:pos="2820"/>
        </w:tabs>
      </w:pPr>
      <w:r>
        <w:lastRenderedPageBreak/>
        <w:t xml:space="preserve">                                           Sensor inercial Werium</w:t>
      </w:r>
    </w:p>
    <w:p w14:paraId="09E85AD5" w14:textId="77777777" w:rsidR="009B590A" w:rsidRPr="009B590A" w:rsidRDefault="009B590A" w:rsidP="009B590A"/>
    <w:p w14:paraId="703BDB27" w14:textId="68E0CED1" w:rsidR="00D51A6F" w:rsidRPr="0040221C" w:rsidRDefault="000365A9" w:rsidP="00D51A6F">
      <w:pPr>
        <w:pStyle w:val="Heading1"/>
      </w:pPr>
      <w:bookmarkStart w:id="457" w:name="_Toc368246700"/>
      <w:r>
        <w:t xml:space="preserve">3.  </w:t>
      </w:r>
      <w:r w:rsidR="00D51A6F" w:rsidRPr="0040221C">
        <w:t>Diseño</w:t>
      </w:r>
      <w:bookmarkEnd w:id="452"/>
      <w:bookmarkEnd w:id="453"/>
      <w:bookmarkEnd w:id="457"/>
    </w:p>
    <w:p w14:paraId="4E3FA4B6" w14:textId="77777777" w:rsidR="004B1503" w:rsidRPr="0040221C" w:rsidRDefault="004B1503" w:rsidP="004B1503"/>
    <w:p w14:paraId="1FB6C932" w14:textId="37A6C45B" w:rsidR="004B1503" w:rsidRPr="0040221C" w:rsidRDefault="004B1503" w:rsidP="004B1503">
      <w:r w:rsidRPr="0040221C">
        <w:t>En este capítulo se intenta analizar en profundidad el problema que se pretende resolver, intentando abarcar la mayor cantidad de información posible y estudiando los principales aspectos que habrían de cubrirse en el desarrollo del proyecto. En este punto deberían surgir las características principales del sistema a desarrollar, por lo que se establecen también los casos de uso que deber</w:t>
      </w:r>
      <w:ins w:id="458" w:author="Rodrigo García" w:date="2017-09-07T08:44:00Z">
        <w:r w:rsidR="00E5539D">
          <w:t>á</w:t>
        </w:r>
      </w:ins>
      <w:r w:rsidRPr="0040221C">
        <w:t xml:space="preserve"> poder efectuar el sistema resultado del proyecto para cumplir los requisitos que se establezcan. </w:t>
      </w:r>
    </w:p>
    <w:p w14:paraId="5A7B39EE" w14:textId="77777777" w:rsidR="004B1503" w:rsidRPr="0040221C" w:rsidRDefault="004B1503" w:rsidP="004B1503"/>
    <w:p w14:paraId="435348A6" w14:textId="136B26DB" w:rsidR="00D51A6F" w:rsidRPr="0040221C" w:rsidRDefault="000365A9" w:rsidP="00D51A6F">
      <w:pPr>
        <w:pStyle w:val="Heading2"/>
      </w:pPr>
      <w:bookmarkStart w:id="459" w:name="_Toc364792192"/>
      <w:bookmarkStart w:id="460" w:name="_Toc366229212"/>
      <w:bookmarkStart w:id="461" w:name="_Toc368246701"/>
      <w:r>
        <w:t xml:space="preserve">3.1.  </w:t>
      </w:r>
      <w:r w:rsidR="00D51A6F" w:rsidRPr="0040221C">
        <w:t>Descripción del problema</w:t>
      </w:r>
      <w:bookmarkEnd w:id="459"/>
      <w:bookmarkEnd w:id="460"/>
      <w:bookmarkEnd w:id="461"/>
      <w:r w:rsidR="00D51A6F" w:rsidRPr="0040221C">
        <w:t xml:space="preserve"> </w:t>
      </w:r>
    </w:p>
    <w:p w14:paraId="05777571" w14:textId="77777777" w:rsidR="004B1503" w:rsidRPr="0040221C" w:rsidRDefault="004B1503" w:rsidP="004B1503"/>
    <w:p w14:paraId="5A21A5D9" w14:textId="49ABB4C4" w:rsidR="004B7341" w:rsidRPr="0040221C" w:rsidRDefault="004B1503" w:rsidP="004B7341">
      <w:r w:rsidRPr="0040221C">
        <w:t xml:space="preserve">El objetivo principal es construir una aplicación web </w:t>
      </w:r>
      <w:r w:rsidR="0059382A">
        <w:t xml:space="preserve">con una base de datos asociada para el seguimiento de pacientes con problemas de movilidad cervical. Esta aplicación web </w:t>
      </w:r>
      <w:r w:rsidRPr="0040221C">
        <w:t>permit</w:t>
      </w:r>
      <w:r w:rsidR="0059382A">
        <w:t>irá</w:t>
      </w:r>
      <w:r w:rsidRPr="0040221C">
        <w:t xml:space="preserve"> el acceso de uno o más usuarios o clientes, y que estos pue</w:t>
      </w:r>
      <w:r w:rsidR="009F3C87" w:rsidRPr="0040221C">
        <w:t>dan trabajar con la base de datos obteniendo información de los pacientes</w:t>
      </w:r>
      <w:r w:rsidR="004B7341" w:rsidRPr="0040221C">
        <w:t xml:space="preserve">. </w:t>
      </w:r>
      <w:r w:rsidR="0059382A">
        <w:t>Para describir el problema en cuestión voy a seguir un proceso que se divide en varios apartados.</w:t>
      </w:r>
      <w:r w:rsidR="004B7341" w:rsidRPr="0040221C">
        <w:t xml:space="preserve"> </w:t>
      </w:r>
      <w:r w:rsidR="0059382A">
        <w:t xml:space="preserve">Empezaré con el </w:t>
      </w:r>
      <w:r w:rsidR="004B7341" w:rsidRPr="0040221C">
        <w:t xml:space="preserve">diseño de la arquitectura del sistema para satisfacer las necesidades descritas previamente, </w:t>
      </w:r>
      <w:r w:rsidR="0059382A">
        <w:t xml:space="preserve">seguiré con la </w:t>
      </w:r>
      <w:r w:rsidR="004B7341" w:rsidRPr="0040221C">
        <w:t>implementación de dicho sistema,</w:t>
      </w:r>
      <w:r w:rsidR="0059382A">
        <w:t xml:space="preserve"> y terminaré describiendo el</w:t>
      </w:r>
      <w:r w:rsidR="004B7341" w:rsidRPr="0040221C">
        <w:t xml:space="preserve"> despliegue de las aplicaciones y pruebas. </w:t>
      </w:r>
    </w:p>
    <w:p w14:paraId="52E120E7" w14:textId="29249510" w:rsidR="004B1503" w:rsidRPr="0040221C" w:rsidRDefault="004B1503" w:rsidP="004B1503"/>
    <w:p w14:paraId="6D16EE48" w14:textId="55C078CC" w:rsidR="00D51A6F" w:rsidRPr="0040221C" w:rsidRDefault="00BE7488" w:rsidP="00D51A6F">
      <w:pPr>
        <w:pStyle w:val="Heading2"/>
      </w:pPr>
      <w:bookmarkStart w:id="462" w:name="_Toc364792193"/>
      <w:bookmarkStart w:id="463" w:name="_Toc366229213"/>
      <w:bookmarkStart w:id="464" w:name="_Toc368246702"/>
      <w:r>
        <w:t xml:space="preserve">3.2.  </w:t>
      </w:r>
      <w:r w:rsidR="00D51A6F" w:rsidRPr="0040221C">
        <w:t>Requisitos</w:t>
      </w:r>
      <w:bookmarkEnd w:id="462"/>
      <w:bookmarkEnd w:id="463"/>
      <w:bookmarkEnd w:id="464"/>
    </w:p>
    <w:p w14:paraId="0C9B50DD" w14:textId="2F633727" w:rsidR="0040221C" w:rsidRPr="0040221C" w:rsidRDefault="0040221C" w:rsidP="0040221C">
      <w:r w:rsidRPr="0040221C">
        <w:t xml:space="preserve">La fase de análisis incluye el estudio y la definición de los requisitos del sistema. Los requisitos </w:t>
      </w:r>
      <w:r>
        <w:t>d</w:t>
      </w:r>
      <w:r w:rsidRPr="0040221C">
        <w:t xml:space="preserve">efinen en detalle los servicios que el sistema debería poder ofrecer, identificando las restricciones y características de este. </w:t>
      </w:r>
    </w:p>
    <w:p w14:paraId="22E80024" w14:textId="77777777" w:rsidR="0040221C" w:rsidRPr="0040221C" w:rsidRDefault="0040221C" w:rsidP="0040221C"/>
    <w:p w14:paraId="402F9061" w14:textId="53E70B71" w:rsidR="009F3C87" w:rsidRDefault="00BE7488" w:rsidP="009F3C87">
      <w:pPr>
        <w:pStyle w:val="Heading3"/>
      </w:pPr>
      <w:bookmarkStart w:id="465" w:name="_Toc366229214"/>
      <w:bookmarkStart w:id="466" w:name="_Toc368246703"/>
      <w:r>
        <w:t xml:space="preserve">3.2.1.  </w:t>
      </w:r>
      <w:r w:rsidR="009F3C87" w:rsidRPr="0040221C">
        <w:t>Requisitos Funcionales</w:t>
      </w:r>
      <w:bookmarkEnd w:id="465"/>
      <w:bookmarkEnd w:id="466"/>
    </w:p>
    <w:p w14:paraId="567C1423" w14:textId="77777777" w:rsidR="0040221C" w:rsidRDefault="0040221C" w:rsidP="0040221C"/>
    <w:p w14:paraId="36BD8646" w14:textId="348F6622" w:rsidR="0040221C" w:rsidRDefault="0040221C" w:rsidP="0040221C">
      <w:r>
        <w:t>RF</w:t>
      </w:r>
      <w:r w:rsidR="00F54A8E">
        <w:t>1</w:t>
      </w:r>
      <w:r>
        <w:t xml:space="preserve"> – Una vez dentro la aplicación web</w:t>
      </w:r>
      <w:r w:rsidR="003B7083">
        <w:t>, el sistema</w:t>
      </w:r>
      <w:r>
        <w:t xml:space="preserve"> debe mostrar una sección de inicio con una breve descripción de las distintas funcionalidades de la pagina.</w:t>
      </w:r>
    </w:p>
    <w:p w14:paraId="06854C3A" w14:textId="77777777" w:rsidR="0040221C" w:rsidRDefault="0040221C" w:rsidP="0040221C"/>
    <w:p w14:paraId="5D35AD7E" w14:textId="3C846060" w:rsidR="0040221C" w:rsidRDefault="0040221C" w:rsidP="0040221C">
      <w:r>
        <w:t>RF</w:t>
      </w:r>
      <w:r w:rsidR="00F54A8E">
        <w:t>2</w:t>
      </w:r>
      <w:r>
        <w:t xml:space="preserve"> – El sistema ofrecerá un listado de los clientes con su nombre, apellidos y un link </w:t>
      </w:r>
      <w:r w:rsidR="00B8271C">
        <w:t>para acceder a sus datos de movimiento.</w:t>
      </w:r>
    </w:p>
    <w:p w14:paraId="1E022848" w14:textId="77777777" w:rsidR="00B8271C" w:rsidRDefault="00B8271C" w:rsidP="0040221C"/>
    <w:p w14:paraId="6F18C226" w14:textId="3D720E41" w:rsidR="00B8271C" w:rsidRDefault="00B8271C" w:rsidP="0040221C">
      <w:r>
        <w:t>RF</w:t>
      </w:r>
      <w:r w:rsidR="00F54A8E">
        <w:t>3</w:t>
      </w:r>
      <w:r>
        <w:t xml:space="preserve"> – El usuario tendrá la opción de añadir pacientes, saltando un error en el caso de que el usuario no rellene algún dato solicitado.</w:t>
      </w:r>
    </w:p>
    <w:p w14:paraId="5A64F32F" w14:textId="77777777" w:rsidR="00B8271C" w:rsidRDefault="00B8271C" w:rsidP="0040221C"/>
    <w:p w14:paraId="3452D184" w14:textId="5B99A31C" w:rsidR="00B8271C" w:rsidRDefault="00B8271C" w:rsidP="0040221C">
      <w:r>
        <w:t>RF</w:t>
      </w:r>
      <w:r w:rsidR="00F54A8E">
        <w:t>4</w:t>
      </w:r>
      <w:r>
        <w:t xml:space="preserve"> – El usuario tendrá la opción de borrar pacientes, borrando así todos sus datos asociados.</w:t>
      </w:r>
    </w:p>
    <w:p w14:paraId="2D42B0BC" w14:textId="77777777" w:rsidR="00B8271C" w:rsidRDefault="00B8271C" w:rsidP="0040221C"/>
    <w:p w14:paraId="3C584CDE" w14:textId="162F4DB8" w:rsidR="00F54A8E" w:rsidRDefault="00B8271C" w:rsidP="0040221C">
      <w:r>
        <w:lastRenderedPageBreak/>
        <w:t>RF</w:t>
      </w:r>
      <w:r w:rsidR="00F54A8E">
        <w:t>5</w:t>
      </w:r>
      <w:r>
        <w:t xml:space="preserve"> – </w:t>
      </w:r>
      <w:r w:rsidR="00E5539D">
        <w:t>Para cada paciente, el sistema mostrará</w:t>
      </w:r>
      <w:r>
        <w:t xml:space="preserve"> una tabla con los tres movimientos disponibles</w:t>
      </w:r>
      <w:r w:rsidR="004630E1">
        <w:t>.</w:t>
      </w:r>
    </w:p>
    <w:p w14:paraId="422BA71F" w14:textId="77777777" w:rsidR="004630E1" w:rsidRDefault="004630E1" w:rsidP="0040221C"/>
    <w:p w14:paraId="21581A5C" w14:textId="679060C0" w:rsidR="00B8271C" w:rsidRDefault="004630E1" w:rsidP="0040221C">
      <w:r>
        <w:t>RF6 – El sistema deberá ser capaz de mostrar las distintas sesiones de movimientos.</w:t>
      </w:r>
    </w:p>
    <w:p w14:paraId="668CA817" w14:textId="77777777" w:rsidR="00B8271C" w:rsidRDefault="00B8271C" w:rsidP="0040221C"/>
    <w:p w14:paraId="6EF57FDD" w14:textId="4FCC7B6C" w:rsidR="00B50A04" w:rsidRDefault="00B8271C" w:rsidP="0040221C">
      <w:pPr>
        <w:rPr>
          <w:ins w:id="467" w:author="Borja Gonzalez" w:date="2017-09-08T15:32:00Z"/>
        </w:rPr>
      </w:pPr>
      <w:r>
        <w:t>RF</w:t>
      </w:r>
      <w:r w:rsidR="004630E1">
        <w:t>7</w:t>
      </w:r>
      <w:r>
        <w:t xml:space="preserve"> – El sistema debe proporcionar a los clientes la opción de añadir datos de movimientos con una fecha asociada. </w:t>
      </w:r>
    </w:p>
    <w:p w14:paraId="6FA9688E" w14:textId="77777777" w:rsidR="00B8271C" w:rsidRDefault="00B8271C" w:rsidP="0040221C"/>
    <w:p w14:paraId="5FDFED90" w14:textId="27D1BCA1" w:rsidR="00B8271C" w:rsidRDefault="00B8271C" w:rsidP="0040221C">
      <w:r>
        <w:t>RF</w:t>
      </w:r>
      <w:r w:rsidR="004630E1">
        <w:t>8</w:t>
      </w:r>
      <w:r>
        <w:t xml:space="preserve"> - El sistema debe proporcionar a los clientes la opción de borrar datos de movimientos.</w:t>
      </w:r>
    </w:p>
    <w:p w14:paraId="4E09340F" w14:textId="77777777" w:rsidR="00B8271C" w:rsidRDefault="00B8271C" w:rsidP="0040221C"/>
    <w:p w14:paraId="3B17EE2F" w14:textId="77777777" w:rsidR="004630E1" w:rsidRDefault="004630E1" w:rsidP="0040221C">
      <w:r>
        <w:t>RF9- El sistema ofrece la  opción de mostrar la evolución de cada movimiento.</w:t>
      </w:r>
    </w:p>
    <w:p w14:paraId="428D07DF" w14:textId="77777777" w:rsidR="00B022BD" w:rsidRDefault="00B022BD" w:rsidP="0040221C"/>
    <w:p w14:paraId="7845AD75" w14:textId="61AEC604" w:rsidR="009F3C87" w:rsidRDefault="00BE7488" w:rsidP="009F3C87">
      <w:pPr>
        <w:pStyle w:val="Heading3"/>
        <w:rPr>
          <w:ins w:id="468" w:author="Borja Gonzalez" w:date="2017-09-08T15:36:00Z"/>
        </w:rPr>
      </w:pPr>
      <w:bookmarkStart w:id="469" w:name="_Toc366229215"/>
      <w:bookmarkStart w:id="470" w:name="_Toc368246704"/>
      <w:r>
        <w:t xml:space="preserve">3.2.2.  </w:t>
      </w:r>
      <w:r w:rsidR="009F3C87" w:rsidRPr="0040221C">
        <w:t>Requisitos no Funcionales</w:t>
      </w:r>
      <w:bookmarkEnd w:id="469"/>
      <w:bookmarkEnd w:id="470"/>
      <w:ins w:id="471" w:author="Borja Gonzalez" w:date="2017-09-08T15:51:00Z">
        <w:r w:rsidR="0028735F">
          <w:t xml:space="preserve"> </w:t>
        </w:r>
      </w:ins>
    </w:p>
    <w:p w14:paraId="5CB2F1E2" w14:textId="77777777" w:rsidR="00B50A04" w:rsidRDefault="00B50A04" w:rsidP="00B50A04">
      <w:pPr>
        <w:rPr>
          <w:ins w:id="472" w:author="Borja Gonzalez" w:date="2017-09-08T15:36:00Z"/>
        </w:rPr>
      </w:pPr>
    </w:p>
    <w:p w14:paraId="1E40FD68" w14:textId="77777777" w:rsidR="00B50A04" w:rsidRPr="0040221C" w:rsidRDefault="00B50A04" w:rsidP="00B50A04"/>
    <w:p w14:paraId="57F64850" w14:textId="4AD8A31F" w:rsidR="00B50A04" w:rsidRPr="00B50A04" w:rsidRDefault="00A3559A" w:rsidP="00B50A04">
      <w:r>
        <w:t xml:space="preserve">RNF1 - </w:t>
      </w:r>
      <w:r w:rsidR="00B50A04">
        <w:t>El sistema debe permitir el acceso a la aplicación web desde cualquier dispositivo.</w:t>
      </w:r>
      <w:r w:rsidR="00FC486A">
        <w:t xml:space="preserve"> Una vez activo el servidor, cualquier usuario </w:t>
      </w:r>
      <w:r w:rsidR="00853117">
        <w:t xml:space="preserve">puede acceder a la página web desde cualquier dispositivo. </w:t>
      </w:r>
    </w:p>
    <w:p w14:paraId="1D562A51" w14:textId="77777777" w:rsidR="00B50A04" w:rsidRDefault="00B50A04" w:rsidP="00B50A04"/>
    <w:p w14:paraId="6E612F78" w14:textId="3E5E1300" w:rsidR="00B50A04" w:rsidRDefault="00A3559A" w:rsidP="00B50A04">
      <w:r>
        <w:t xml:space="preserve">RNF2 - </w:t>
      </w:r>
      <w:r w:rsidR="00B50A04" w:rsidRPr="00B50A04">
        <w:t>Solo se admitirán ficheros CSV.</w:t>
      </w:r>
      <w:r w:rsidR="00FC486A">
        <w:t xml:space="preserve"> Esto quiere decir que a la hora de que el usuario seleccione un archivo local para añadir un set de datos, solo se le permitirá seleccionar un archivo del tipo CSV y no cualquier otro.</w:t>
      </w:r>
    </w:p>
    <w:p w14:paraId="742CCC4C" w14:textId="77777777" w:rsidR="00B50A04" w:rsidRDefault="00B50A04" w:rsidP="00B50A04"/>
    <w:p w14:paraId="75A672EC" w14:textId="3A0BBB72" w:rsidR="00B50A04" w:rsidRDefault="00A3559A" w:rsidP="00B50A04">
      <w:r>
        <w:t xml:space="preserve">RNF3 - </w:t>
      </w:r>
      <w:r w:rsidR="00B50A04">
        <w:t>Dentro de los gráficos de evolución el sistema marcará unos límites de normalidad dependiendo del sexo del paciente.</w:t>
      </w:r>
    </w:p>
    <w:p w14:paraId="0DCC2F40" w14:textId="77777777" w:rsidR="00B50A04" w:rsidRDefault="00B50A04" w:rsidP="00B50A04"/>
    <w:p w14:paraId="57AC2051" w14:textId="77777777" w:rsidR="00747C57" w:rsidRDefault="00A3559A" w:rsidP="00B50A04">
      <w:r>
        <w:t xml:space="preserve">RNF4 - </w:t>
      </w:r>
      <w:r w:rsidR="00B50A04">
        <w:t>El sistema deberá ser capaz de almacenar los datos de los pacientes entre sesiones.</w:t>
      </w:r>
    </w:p>
    <w:p w14:paraId="74A312AC" w14:textId="77777777" w:rsidR="00747C57" w:rsidRDefault="00747C57" w:rsidP="00B50A04"/>
    <w:p w14:paraId="27FCBE13" w14:textId="5C10BC78" w:rsidR="00B50A04" w:rsidRDefault="00747C57" w:rsidP="00B50A04">
      <w:pPr>
        <w:rPr>
          <w:ins w:id="473" w:author="Borja Gonzalez" w:date="2017-09-21T13:35:00Z"/>
        </w:rPr>
      </w:pPr>
      <w:r>
        <w:t xml:space="preserve">RNF5 - Cuando se realice un cambio en un dispositivo (añadir paciente, borrar sesión de datos, etc…) se reflejará automáticamente en el resto de dispositivos, mostrando la tabla correspondiente con el dato añadido o sin el dato borrado. </w:t>
      </w:r>
    </w:p>
    <w:p w14:paraId="1CBD0244" w14:textId="77777777" w:rsidR="00BF0FD1" w:rsidRPr="0040221C" w:rsidRDefault="00BF0FD1" w:rsidP="00B50A04"/>
    <w:p w14:paraId="567029B4" w14:textId="77777777" w:rsidR="00B50A04" w:rsidRPr="00B50A04" w:rsidRDefault="00B50A04" w:rsidP="00B50A04"/>
    <w:p w14:paraId="0DA23142" w14:textId="11CB999F" w:rsidR="00B50A04" w:rsidRPr="00B50A04" w:rsidRDefault="00A3559A" w:rsidP="00B50A04">
      <w:r>
        <w:t>RNF</w:t>
      </w:r>
      <w:r w:rsidR="00BF0FD1">
        <w:t>6 – Cada vez que el usuario muestre un gráfico, el sistema debe ser capaz de eliminar el gráfico anterior y poner en su lugar el nuevo gráfico elegido por el usuario.</w:t>
      </w:r>
    </w:p>
    <w:p w14:paraId="23C0222A" w14:textId="08EF6ABD" w:rsidR="00D51A6F" w:rsidRDefault="00BE7488" w:rsidP="00D51A6F">
      <w:pPr>
        <w:pStyle w:val="Heading2"/>
      </w:pPr>
      <w:bookmarkStart w:id="474" w:name="_Toc364792194"/>
      <w:bookmarkStart w:id="475" w:name="_Toc366229216"/>
      <w:bookmarkStart w:id="476" w:name="_Toc368246705"/>
      <w:r>
        <w:t xml:space="preserve">3.3.  </w:t>
      </w:r>
      <w:r w:rsidR="00D51A6F" w:rsidRPr="0040221C">
        <w:t>Casos de uso</w:t>
      </w:r>
      <w:bookmarkEnd w:id="474"/>
      <w:bookmarkEnd w:id="475"/>
      <w:bookmarkEnd w:id="476"/>
    </w:p>
    <w:p w14:paraId="35AC0DCF" w14:textId="77777777" w:rsidR="003B7083" w:rsidRPr="003B7083" w:rsidRDefault="003B7083" w:rsidP="003B7083"/>
    <w:p w14:paraId="2F17EE6E" w14:textId="7AD83CA9" w:rsidR="00F62A95" w:rsidRDefault="00F62A95" w:rsidP="00F62A95">
      <w:r w:rsidRPr="00F62A95">
        <w:t xml:space="preserve">Los casos de uso representan las diferentes </w:t>
      </w:r>
      <w:r>
        <w:t>posibles interacciones que pue</w:t>
      </w:r>
      <w:r w:rsidRPr="00F62A95">
        <w:t>de</w:t>
      </w:r>
      <w:r w:rsidR="00EB594C">
        <w:t>n</w:t>
      </w:r>
      <w:r w:rsidRPr="00F62A95">
        <w:t xml:space="preserve"> existir entre los diferentes actores dentro de un sistema. Los actores de un sistema son entidades externas al sist</w:t>
      </w:r>
      <w:r>
        <w:t xml:space="preserve">ema que pueden interactuar con </w:t>
      </w:r>
      <w:r w:rsidRPr="00F62A95">
        <w:t xml:space="preserve">el. Los actores pueden </w:t>
      </w:r>
      <w:r w:rsidRPr="00F62A95">
        <w:lastRenderedPageBreak/>
        <w:t>ser humanos u objetos (servidores, aplicaciones, servicios.</w:t>
      </w:r>
      <w:r>
        <w:t>..). Los actores que interactúan con nuestra aplicació</w:t>
      </w:r>
      <w:r w:rsidRPr="00F62A95">
        <w:t xml:space="preserve">n son los siguientes: </w:t>
      </w:r>
    </w:p>
    <w:p w14:paraId="2CEEDB7B" w14:textId="6620F796" w:rsidR="00F62A95" w:rsidRDefault="00F62A95" w:rsidP="00F62A95">
      <w:pPr>
        <w:pStyle w:val="ListParagraph"/>
        <w:numPr>
          <w:ilvl w:val="0"/>
          <w:numId w:val="8"/>
        </w:numPr>
      </w:pPr>
      <w:r>
        <w:t>Usuarios del sistema a través del navegador de cualquier dispositivo.</w:t>
      </w:r>
    </w:p>
    <w:p w14:paraId="346D6737" w14:textId="77777777" w:rsidR="00F62A95" w:rsidRDefault="00F62A95" w:rsidP="00F62A95"/>
    <w:p w14:paraId="2AE6EC24" w14:textId="54D08936" w:rsidR="003B7083" w:rsidRDefault="003B7083" w:rsidP="00F62A95">
      <w:r>
        <w:t xml:space="preserve">CU1: </w:t>
      </w:r>
      <w:r w:rsidR="00DC72BF">
        <w:t>Acceso a la página web</w:t>
      </w:r>
      <w:r w:rsidR="00E36E11">
        <w:t>.</w:t>
      </w:r>
    </w:p>
    <w:p w14:paraId="31B8AA11" w14:textId="628BD419" w:rsidR="00DC72BF" w:rsidRDefault="00DC72BF" w:rsidP="00F62A95">
      <w:r>
        <w:tab/>
        <w:t>El usuario introduce la dirección del servidor en su navegador</w:t>
      </w:r>
      <w:r w:rsidR="00FD514B">
        <w:t xml:space="preserve"> accediendo instantáneamente al servidor.</w:t>
      </w:r>
    </w:p>
    <w:p w14:paraId="704B71F7" w14:textId="6FE6877D" w:rsidR="00FD514B" w:rsidRDefault="00FD514B" w:rsidP="00F62A95">
      <w:r>
        <w:t>Actores implicados: Usuario/cliente.</w:t>
      </w:r>
    </w:p>
    <w:p w14:paraId="6B99C182" w14:textId="77777777" w:rsidR="00FD514B" w:rsidRDefault="00FD514B" w:rsidP="00FD514B">
      <w:r w:rsidRPr="00FD514B">
        <w:t xml:space="preserve">Precondiciones: El sistema debe estar correctamente funcionando. </w:t>
      </w:r>
    </w:p>
    <w:p w14:paraId="437AD9D8" w14:textId="5B0402E4" w:rsidR="00FD514B" w:rsidRDefault="00FD514B" w:rsidP="00FD514B">
      <w:r>
        <w:t>Secuencia de acciones:</w:t>
      </w:r>
    </w:p>
    <w:p w14:paraId="07EBE7FE" w14:textId="221DE4FD" w:rsidR="00D7334C" w:rsidRDefault="00D7334C" w:rsidP="00D7334C">
      <w:pPr>
        <w:pStyle w:val="ListParagraph"/>
        <w:numPr>
          <w:ilvl w:val="0"/>
          <w:numId w:val="9"/>
        </w:numPr>
      </w:pPr>
      <w:r>
        <w:t xml:space="preserve">El cliente </w:t>
      </w:r>
      <w:r w:rsidR="00E971AB">
        <w:t>accede a la aplicación web</w:t>
      </w:r>
      <w:r>
        <w:t xml:space="preserve"> introduciendo la dirección IP del servidor en su navegador.</w:t>
      </w:r>
    </w:p>
    <w:p w14:paraId="7B6A4A54" w14:textId="77777777" w:rsidR="00D7334C" w:rsidRDefault="00D7334C" w:rsidP="00D7334C"/>
    <w:p w14:paraId="37B2708D" w14:textId="348DAD4E" w:rsidR="00D7334C" w:rsidRDefault="00D7334C" w:rsidP="00D7334C">
      <w:r>
        <w:t>CU2: Acceso a la pestaña de pacientes</w:t>
      </w:r>
      <w:r w:rsidR="008B47D8">
        <w:t>/Listado de pacientes.</w:t>
      </w:r>
    </w:p>
    <w:p w14:paraId="5C3DA1F3" w14:textId="43E175A7" w:rsidR="00FD514B" w:rsidRDefault="00D7334C" w:rsidP="00D7334C">
      <w:r>
        <w:tab/>
        <w:t>El usuario accede a un listado de pacientes.</w:t>
      </w:r>
    </w:p>
    <w:p w14:paraId="4F8989DE" w14:textId="2CBF6F43" w:rsidR="00D7334C" w:rsidRDefault="00D7334C" w:rsidP="00D7334C">
      <w:r>
        <w:t>Actores implicados: Usuario/cliente</w:t>
      </w:r>
      <w:ins w:id="477" w:author="Borja Gonzalez" w:date="2017-09-07T12:15:00Z">
        <w:r w:rsidR="00F54A8E">
          <w:t>.</w:t>
        </w:r>
      </w:ins>
    </w:p>
    <w:p w14:paraId="6A7AE74E" w14:textId="4FC771D3" w:rsidR="00D7334C" w:rsidRDefault="00D7334C" w:rsidP="00D7334C">
      <w:r w:rsidRPr="00FD514B">
        <w:t xml:space="preserve">Precondiciones: </w:t>
      </w:r>
      <w:r w:rsidR="00454768" w:rsidRPr="00454768">
        <w:t>Acceso a la página web.</w:t>
      </w:r>
    </w:p>
    <w:p w14:paraId="08089D7D" w14:textId="77777777" w:rsidR="00D7334C" w:rsidRDefault="00D7334C" w:rsidP="00D7334C">
      <w:r>
        <w:t>Secuencia de acciones:</w:t>
      </w:r>
    </w:p>
    <w:p w14:paraId="3BC1D712" w14:textId="3F1F3EF7" w:rsidR="00D7334C" w:rsidRDefault="00D7334C" w:rsidP="00D7334C">
      <w:pPr>
        <w:pStyle w:val="ListParagraph"/>
        <w:numPr>
          <w:ilvl w:val="0"/>
          <w:numId w:val="10"/>
        </w:numPr>
      </w:pPr>
      <w:r>
        <w:t xml:space="preserve">El cliente </w:t>
      </w:r>
      <w:r w:rsidR="00E971AB">
        <w:t>accede a la aplicación</w:t>
      </w:r>
      <w:r>
        <w:t xml:space="preserve"> web introduciendo la dirección IP del servidor en su navegador.</w:t>
      </w:r>
    </w:p>
    <w:p w14:paraId="79EC8E34" w14:textId="21B3C21E" w:rsidR="00D7334C" w:rsidRDefault="00D7334C" w:rsidP="00D7334C">
      <w:pPr>
        <w:pStyle w:val="ListParagraph"/>
        <w:numPr>
          <w:ilvl w:val="0"/>
          <w:numId w:val="10"/>
        </w:numPr>
      </w:pPr>
      <w:r>
        <w:t>El cliente accede a la sección de pacientes mediante la pestaña de pacientes.</w:t>
      </w:r>
    </w:p>
    <w:p w14:paraId="6659E504" w14:textId="082AAF73" w:rsidR="00D7334C" w:rsidRDefault="00D7334C" w:rsidP="00D7334C">
      <w:pPr>
        <w:pStyle w:val="ListParagraph"/>
        <w:numPr>
          <w:ilvl w:val="0"/>
          <w:numId w:val="10"/>
        </w:numPr>
      </w:pPr>
      <w:r>
        <w:t>El navegador solicita la lista de pacientes a la base de datos.</w:t>
      </w:r>
    </w:p>
    <w:p w14:paraId="0692FA84" w14:textId="222862B3" w:rsidR="00476513" w:rsidRDefault="00476513" w:rsidP="00476513">
      <w:pPr>
        <w:pStyle w:val="ListParagraph"/>
        <w:numPr>
          <w:ilvl w:val="0"/>
          <w:numId w:val="10"/>
        </w:numPr>
      </w:pPr>
      <w:r>
        <w:t>El cliente recibe la lista de pacientes y se la presenta al usuario en una tabla.</w:t>
      </w:r>
    </w:p>
    <w:p w14:paraId="025F3723" w14:textId="73F35776" w:rsidR="00476513" w:rsidRDefault="00476513" w:rsidP="00476513">
      <w:r>
        <w:t>CU3: Añadir un paciente</w:t>
      </w:r>
      <w:r w:rsidR="00E36E11">
        <w:t>.</w:t>
      </w:r>
    </w:p>
    <w:p w14:paraId="596F426D" w14:textId="471C1589" w:rsidR="00E36E11" w:rsidRDefault="00E36E11" w:rsidP="00E36E11">
      <w:r>
        <w:t>Actores implicados: Usuario/cliente</w:t>
      </w:r>
      <w:ins w:id="478" w:author="Borja Gonzalez" w:date="2017-09-07T12:15:00Z">
        <w:r w:rsidR="00F54A8E">
          <w:t>.</w:t>
        </w:r>
      </w:ins>
    </w:p>
    <w:p w14:paraId="1C54337B" w14:textId="1AD13D61" w:rsidR="00E36E11" w:rsidRDefault="00E36E11" w:rsidP="00E36E11">
      <w:r w:rsidRPr="00FD514B">
        <w:t xml:space="preserve">Precondiciones: </w:t>
      </w:r>
      <w:r w:rsidR="00454768">
        <w:t>Acceso a la pestaña de pacientes/Listado de pacientes.</w:t>
      </w:r>
    </w:p>
    <w:p w14:paraId="6547AE07" w14:textId="77777777" w:rsidR="00E36E11" w:rsidRDefault="00E36E11" w:rsidP="00E36E11">
      <w:r>
        <w:t>Secuencia de acciones:</w:t>
      </w:r>
    </w:p>
    <w:p w14:paraId="7BE6EE94" w14:textId="278B1D16" w:rsidR="00E36E11" w:rsidRDefault="00E36E11" w:rsidP="00E36E11">
      <w:pPr>
        <w:pStyle w:val="ListParagraph"/>
        <w:numPr>
          <w:ilvl w:val="0"/>
          <w:numId w:val="11"/>
        </w:numPr>
      </w:pPr>
      <w:r>
        <w:t xml:space="preserve">El cliente </w:t>
      </w:r>
      <w:r w:rsidR="003D31E0">
        <w:t>accede a la aplicación</w:t>
      </w:r>
      <w:r>
        <w:t xml:space="preserve"> web introduciendo la dirección IP del servidor en su navegador.</w:t>
      </w:r>
    </w:p>
    <w:p w14:paraId="655B9727" w14:textId="77777777" w:rsidR="00E36E11" w:rsidRDefault="00E36E11" w:rsidP="00E36E11">
      <w:pPr>
        <w:pStyle w:val="ListParagraph"/>
        <w:numPr>
          <w:ilvl w:val="0"/>
          <w:numId w:val="11"/>
        </w:numPr>
      </w:pPr>
      <w:r>
        <w:t>El cliente accede a la sección de pacientes mediante la pestaña de pacientes.</w:t>
      </w:r>
    </w:p>
    <w:p w14:paraId="4D8E8B71" w14:textId="3B23A5C4" w:rsidR="00D7334C" w:rsidRDefault="00E36E11" w:rsidP="00E36E11">
      <w:pPr>
        <w:pStyle w:val="ListParagraph"/>
        <w:numPr>
          <w:ilvl w:val="0"/>
          <w:numId w:val="11"/>
        </w:numPr>
      </w:pPr>
      <w:r>
        <w:t>El usuario introduce el nombre, apellidos y sexo del paciente y presiona el botón “Añadir”.</w:t>
      </w:r>
    </w:p>
    <w:p w14:paraId="619B14FC" w14:textId="481327EB" w:rsidR="00E36E11" w:rsidRDefault="00E36E11" w:rsidP="00E36E11">
      <w:pPr>
        <w:pStyle w:val="ListParagraph"/>
        <w:numPr>
          <w:ilvl w:val="0"/>
          <w:numId w:val="11"/>
        </w:numPr>
      </w:pPr>
      <w:r>
        <w:t>El navegador manda la petición, para añadir el paciente, al servidor.</w:t>
      </w:r>
    </w:p>
    <w:p w14:paraId="131C847B" w14:textId="17341A5F" w:rsidR="00E36E11" w:rsidRDefault="00E36E11" w:rsidP="00E36E11">
      <w:pPr>
        <w:pStyle w:val="ListParagraph"/>
        <w:numPr>
          <w:ilvl w:val="0"/>
          <w:numId w:val="11"/>
        </w:numPr>
      </w:pPr>
      <w:r>
        <w:t>El servidor añade el nuevo paciente a la base de datos, persistiendo los cambios.</w:t>
      </w:r>
    </w:p>
    <w:p w14:paraId="62FE0E46" w14:textId="242C1381" w:rsidR="00E36E11" w:rsidRDefault="00E36E11" w:rsidP="00E36E11">
      <w:r>
        <w:t xml:space="preserve">Post-condiciones: El nuevo paciente tiene </w:t>
      </w:r>
      <w:r>
        <w:tab/>
        <w:t>que ser mostrado inmediatamente en el listado de pacientes, sin que el usuario tenga que refrescar la página.</w:t>
      </w:r>
    </w:p>
    <w:p w14:paraId="49F4EEBD" w14:textId="77777777" w:rsidR="00E36E11" w:rsidRDefault="00E36E11" w:rsidP="00E36E11"/>
    <w:p w14:paraId="20ACE11B" w14:textId="6286B576" w:rsidR="00E36E11" w:rsidRDefault="00E36E11" w:rsidP="00E36E11">
      <w:r>
        <w:t>CU4: Borrar un paciente.</w:t>
      </w:r>
    </w:p>
    <w:p w14:paraId="23448FFE" w14:textId="1EE79475" w:rsidR="00E36E11" w:rsidRDefault="00E36E11" w:rsidP="00E36E11">
      <w:r>
        <w:t>Actores implicados: Usuario/cliente</w:t>
      </w:r>
      <w:ins w:id="479" w:author="Borja Gonzalez" w:date="2017-09-07T12:15:00Z">
        <w:r w:rsidR="00F54A8E">
          <w:t>.</w:t>
        </w:r>
      </w:ins>
    </w:p>
    <w:p w14:paraId="1854CC2E" w14:textId="6AC325D2" w:rsidR="00E36E11" w:rsidRDefault="00E36E11" w:rsidP="00E36E11">
      <w:r w:rsidRPr="00FD514B">
        <w:t xml:space="preserve">Precondiciones: </w:t>
      </w:r>
      <w:r w:rsidR="00454768">
        <w:t>Acceso a la pestaña de pacientes/Listado de pacientes.</w:t>
      </w:r>
    </w:p>
    <w:p w14:paraId="0829D070" w14:textId="77777777" w:rsidR="00E36E11" w:rsidRDefault="00E36E11" w:rsidP="00E36E11">
      <w:r>
        <w:t>Secuencia de acciones:</w:t>
      </w:r>
    </w:p>
    <w:p w14:paraId="472E165A" w14:textId="35372093" w:rsidR="00E36E11" w:rsidRDefault="00E36E11" w:rsidP="00E36E11">
      <w:pPr>
        <w:pStyle w:val="ListParagraph"/>
        <w:numPr>
          <w:ilvl w:val="0"/>
          <w:numId w:val="12"/>
        </w:numPr>
      </w:pPr>
      <w:r>
        <w:t xml:space="preserve">El cliente </w:t>
      </w:r>
      <w:r w:rsidR="003D31E0">
        <w:t xml:space="preserve">accede a la aplicación </w:t>
      </w:r>
      <w:r>
        <w:t>web introduciendo la dirección IP del servidor en su navegador.</w:t>
      </w:r>
    </w:p>
    <w:p w14:paraId="4E1C6757" w14:textId="77777777" w:rsidR="00E36E11" w:rsidRDefault="00E36E11" w:rsidP="00E36E11">
      <w:pPr>
        <w:pStyle w:val="ListParagraph"/>
        <w:numPr>
          <w:ilvl w:val="0"/>
          <w:numId w:val="12"/>
        </w:numPr>
      </w:pPr>
      <w:r>
        <w:t>El cliente accede a la sección de pacientes mediante la pestaña de pacientes.</w:t>
      </w:r>
    </w:p>
    <w:p w14:paraId="73B7090B" w14:textId="77777777" w:rsidR="00EB594C" w:rsidRDefault="00EB594C" w:rsidP="00EB594C">
      <w:pPr>
        <w:pStyle w:val="ListParagraph"/>
        <w:numPr>
          <w:ilvl w:val="0"/>
          <w:numId w:val="12"/>
        </w:numPr>
      </w:pPr>
      <w:r>
        <w:t>El navegador solicita la lista de pacientes a la base de datos.</w:t>
      </w:r>
    </w:p>
    <w:p w14:paraId="6C9A3A2F" w14:textId="6BE06890" w:rsidR="00EB594C" w:rsidRDefault="00EB594C" w:rsidP="00EB594C">
      <w:pPr>
        <w:pStyle w:val="ListParagraph"/>
        <w:numPr>
          <w:ilvl w:val="0"/>
          <w:numId w:val="12"/>
        </w:numPr>
      </w:pPr>
      <w:r>
        <w:lastRenderedPageBreak/>
        <w:t>El cliente recibe la lista de pacientes y se la presenta al usuario en una tabla.</w:t>
      </w:r>
    </w:p>
    <w:p w14:paraId="32B55CFB" w14:textId="455C486C" w:rsidR="00E36E11" w:rsidRDefault="00EB594C" w:rsidP="00E36E11">
      <w:pPr>
        <w:pStyle w:val="ListParagraph"/>
        <w:numPr>
          <w:ilvl w:val="0"/>
          <w:numId w:val="12"/>
        </w:numPr>
      </w:pPr>
      <w:r>
        <w:t>El usuario elige el paciente a borrar y presiona el botón de borrado correspondiente, ya que cada paciente tiene su botón de borrado.</w:t>
      </w:r>
    </w:p>
    <w:p w14:paraId="18BA0BAA" w14:textId="28826A18" w:rsidR="00D06F70" w:rsidRDefault="00D06F70" w:rsidP="00D06F70">
      <w:pPr>
        <w:pStyle w:val="ListParagraph"/>
        <w:numPr>
          <w:ilvl w:val="0"/>
          <w:numId w:val="12"/>
        </w:numPr>
      </w:pPr>
      <w:r>
        <w:t>El navegador pregunta al usuario si desea realizar esta operación, teniendo en cuenta que borraría todos los datos de movimientos asociados a ese paciente.</w:t>
      </w:r>
    </w:p>
    <w:p w14:paraId="344F6BA3" w14:textId="73C5C923" w:rsidR="00EB594C" w:rsidRDefault="00EB594C" w:rsidP="00E36E11">
      <w:pPr>
        <w:pStyle w:val="ListParagraph"/>
        <w:numPr>
          <w:ilvl w:val="0"/>
          <w:numId w:val="12"/>
        </w:numPr>
      </w:pPr>
      <w:r>
        <w:t>El usuario acepta la operación, teniendo la opción de cancelarla.</w:t>
      </w:r>
    </w:p>
    <w:p w14:paraId="72BCE3FE" w14:textId="095999A7" w:rsidR="00E36E11" w:rsidRDefault="00E36E11" w:rsidP="00E36E11">
      <w:pPr>
        <w:pStyle w:val="ListParagraph"/>
        <w:numPr>
          <w:ilvl w:val="0"/>
          <w:numId w:val="12"/>
        </w:numPr>
      </w:pPr>
      <w:r>
        <w:t>El naveg</w:t>
      </w:r>
      <w:r w:rsidR="00D06F70">
        <w:t>ador manda la petición</w:t>
      </w:r>
      <w:r w:rsidR="00EB594C">
        <w:t xml:space="preserve"> para borrar</w:t>
      </w:r>
      <w:r w:rsidR="00D06F70">
        <w:t xml:space="preserve"> el paciente</w:t>
      </w:r>
      <w:r>
        <w:t xml:space="preserve"> al servidor.</w:t>
      </w:r>
    </w:p>
    <w:p w14:paraId="53838D2B" w14:textId="2FC2CCD5" w:rsidR="00E36E11" w:rsidRDefault="00E36E11" w:rsidP="00E36E11">
      <w:pPr>
        <w:pStyle w:val="ListParagraph"/>
        <w:numPr>
          <w:ilvl w:val="0"/>
          <w:numId w:val="12"/>
        </w:numPr>
      </w:pPr>
      <w:r>
        <w:t xml:space="preserve">El servidor </w:t>
      </w:r>
      <w:r w:rsidR="00EB594C">
        <w:t>borra al</w:t>
      </w:r>
      <w:r>
        <w:t xml:space="preserve"> paciente</w:t>
      </w:r>
      <w:r w:rsidR="00EB594C">
        <w:t xml:space="preserve"> y todos sus datos de movimientos asociados de</w:t>
      </w:r>
      <w:r>
        <w:t xml:space="preserve"> la base de datos, persistiendo los cambios.</w:t>
      </w:r>
    </w:p>
    <w:p w14:paraId="78CB9B3C" w14:textId="1DAC8C3B" w:rsidR="00E36E11" w:rsidRDefault="00E36E11" w:rsidP="00E36E11">
      <w:r>
        <w:t xml:space="preserve">Post-condiciones: </w:t>
      </w:r>
      <w:r w:rsidR="00EB594C">
        <w:t>La lista de pacientes ha de actualizarse, mostrando todos</w:t>
      </w:r>
      <w:r w:rsidR="00254492">
        <w:t xml:space="preserve"> los pacientes menos el borrado. Se actualiza de forma automática. Todos los movimientos asociados a este paciente tienen que desaparecer.</w:t>
      </w:r>
    </w:p>
    <w:p w14:paraId="5477AF50" w14:textId="77777777" w:rsidR="00E36E11" w:rsidRDefault="00E36E11" w:rsidP="00E36E11"/>
    <w:p w14:paraId="490C6A3D" w14:textId="500B6C55" w:rsidR="008B47D8" w:rsidRDefault="008B47D8" w:rsidP="008B47D8">
      <w:r>
        <w:t>CU5: Listado de movimientos de un paciente.</w:t>
      </w:r>
    </w:p>
    <w:p w14:paraId="7C5481A5" w14:textId="36C78F3B" w:rsidR="008B47D8" w:rsidRDefault="008B47D8" w:rsidP="008B47D8">
      <w:r>
        <w:tab/>
        <w:t xml:space="preserve">El usuario </w:t>
      </w:r>
      <w:r w:rsidR="00624556">
        <w:t>accede a un listado de movimientos del paciente</w:t>
      </w:r>
      <w:r>
        <w:t>.</w:t>
      </w:r>
    </w:p>
    <w:p w14:paraId="50FE8ED3" w14:textId="11AB9F5B" w:rsidR="008B47D8" w:rsidRDefault="008B47D8" w:rsidP="008B47D8">
      <w:r>
        <w:t>Actores implicados: Usuario/cliente</w:t>
      </w:r>
      <w:ins w:id="480" w:author="Borja Gonzalez" w:date="2017-09-07T12:15:00Z">
        <w:r w:rsidR="003D31E0">
          <w:t>.</w:t>
        </w:r>
      </w:ins>
    </w:p>
    <w:p w14:paraId="50BA2678" w14:textId="1229F540" w:rsidR="008B47D8" w:rsidRDefault="008B47D8" w:rsidP="008B47D8">
      <w:r w:rsidRPr="00FD514B">
        <w:t xml:space="preserve">Precondiciones: </w:t>
      </w:r>
      <w:r w:rsidR="00454768">
        <w:t>Acceso a la pestaña de pacientes/Listado de pacientes.</w:t>
      </w:r>
    </w:p>
    <w:p w14:paraId="1062A010" w14:textId="77777777" w:rsidR="008B47D8" w:rsidRDefault="008B47D8" w:rsidP="008B47D8">
      <w:r>
        <w:t>Secuencia de acciones:</w:t>
      </w:r>
    </w:p>
    <w:p w14:paraId="32A350D1" w14:textId="1EE9799A" w:rsidR="008B47D8" w:rsidRDefault="008B47D8" w:rsidP="008B47D8">
      <w:pPr>
        <w:pStyle w:val="ListParagraph"/>
        <w:numPr>
          <w:ilvl w:val="0"/>
          <w:numId w:val="13"/>
        </w:numPr>
      </w:pPr>
      <w:r>
        <w:t xml:space="preserve">El cliente </w:t>
      </w:r>
      <w:r w:rsidR="003D31E0">
        <w:t xml:space="preserve">accede a la aplicación </w:t>
      </w:r>
      <w:r>
        <w:t>web introduciendo la dirección IP del servidor en su navegador.</w:t>
      </w:r>
    </w:p>
    <w:p w14:paraId="3E6034F2" w14:textId="77777777" w:rsidR="008B47D8" w:rsidRDefault="008B47D8" w:rsidP="008B47D8">
      <w:pPr>
        <w:pStyle w:val="ListParagraph"/>
        <w:numPr>
          <w:ilvl w:val="0"/>
          <w:numId w:val="13"/>
        </w:numPr>
      </w:pPr>
      <w:r>
        <w:t>El cliente accede a la sección de pacientes mediante la pestaña de pacientes.</w:t>
      </w:r>
    </w:p>
    <w:p w14:paraId="0BDC0BA6" w14:textId="77777777" w:rsidR="008B47D8" w:rsidRDefault="008B47D8" w:rsidP="008B47D8">
      <w:pPr>
        <w:pStyle w:val="ListParagraph"/>
        <w:numPr>
          <w:ilvl w:val="0"/>
          <w:numId w:val="13"/>
        </w:numPr>
      </w:pPr>
      <w:r>
        <w:t>El navegador solicita la lista de pacientes a la base de datos.</w:t>
      </w:r>
    </w:p>
    <w:p w14:paraId="13B789B8" w14:textId="77777777" w:rsidR="008B47D8" w:rsidRDefault="008B47D8" w:rsidP="008B47D8">
      <w:pPr>
        <w:pStyle w:val="ListParagraph"/>
        <w:numPr>
          <w:ilvl w:val="0"/>
          <w:numId w:val="13"/>
        </w:numPr>
      </w:pPr>
      <w:r>
        <w:t>El cliente recibe la lista de pacientes y se la presenta al usuario en una tabla.</w:t>
      </w:r>
    </w:p>
    <w:p w14:paraId="6147CF0B" w14:textId="08869A6D" w:rsidR="008B47D8" w:rsidRDefault="008B47D8" w:rsidP="008B47D8">
      <w:pPr>
        <w:pStyle w:val="ListParagraph"/>
        <w:numPr>
          <w:ilvl w:val="0"/>
          <w:numId w:val="13"/>
        </w:numPr>
      </w:pPr>
      <w:r>
        <w:t>El cliente elige el paciente del que quiere mostrar sus datos de movimiento presionando el botón adecuado, ya que cada paciente tiene su propio botón para mostrar sus datos.</w:t>
      </w:r>
    </w:p>
    <w:p w14:paraId="67281A52" w14:textId="013E15C2" w:rsidR="008B47D8" w:rsidRDefault="00DE3DB0" w:rsidP="008B47D8">
      <w:pPr>
        <w:pStyle w:val="ListParagraph"/>
        <w:numPr>
          <w:ilvl w:val="0"/>
          <w:numId w:val="13"/>
        </w:numPr>
      </w:pPr>
      <w:r>
        <w:t>El navegador se posiciona en la pestaña de Datos.</w:t>
      </w:r>
    </w:p>
    <w:p w14:paraId="587AFCB8" w14:textId="45D57111" w:rsidR="00DE3DB0" w:rsidRDefault="00DE3DB0" w:rsidP="008B47D8">
      <w:pPr>
        <w:pStyle w:val="ListParagraph"/>
        <w:numPr>
          <w:ilvl w:val="0"/>
          <w:numId w:val="13"/>
        </w:numPr>
      </w:pPr>
      <w:r>
        <w:t>El navegador solicita la lista de movimientos del paciente a la base de datos.</w:t>
      </w:r>
    </w:p>
    <w:p w14:paraId="285F7EDB" w14:textId="2AA2BA6C" w:rsidR="00DE3DB0" w:rsidRDefault="00DE3DB0" w:rsidP="008B47D8">
      <w:pPr>
        <w:pStyle w:val="ListParagraph"/>
        <w:numPr>
          <w:ilvl w:val="0"/>
          <w:numId w:val="13"/>
        </w:numPr>
      </w:pPr>
      <w:r>
        <w:t>El navegador recibe la lista de movimientos y se la presenta al usuario en una tabla.</w:t>
      </w:r>
    </w:p>
    <w:p w14:paraId="0C09ADFD" w14:textId="77777777" w:rsidR="00323DB8" w:rsidRDefault="00323DB8" w:rsidP="00323DB8"/>
    <w:p w14:paraId="152683E7" w14:textId="07EBA5B6" w:rsidR="00323DB8" w:rsidRDefault="00323DB8" w:rsidP="00323DB8">
      <w:r>
        <w:t>CU6: Añadir datos de movimiento.</w:t>
      </w:r>
    </w:p>
    <w:p w14:paraId="019EEBFF" w14:textId="51AE7DB6" w:rsidR="00323DB8" w:rsidRDefault="00323DB8" w:rsidP="00323DB8">
      <w:r>
        <w:tab/>
        <w:t>El usua</w:t>
      </w:r>
      <w:r w:rsidR="002C0A43">
        <w:t>rio añade un set de movimientos al</w:t>
      </w:r>
      <w:r>
        <w:t xml:space="preserve"> paciente.</w:t>
      </w:r>
    </w:p>
    <w:p w14:paraId="48D03628" w14:textId="000D1964" w:rsidR="00323DB8" w:rsidRDefault="00323DB8" w:rsidP="00323DB8">
      <w:r>
        <w:t>Actores implicados: Usuario/cliente</w:t>
      </w:r>
      <w:ins w:id="481" w:author="Borja Gonzalez" w:date="2017-09-07T12:15:00Z">
        <w:r w:rsidR="003D31E0">
          <w:t>.</w:t>
        </w:r>
      </w:ins>
    </w:p>
    <w:p w14:paraId="76BA6FED" w14:textId="61F40BC2" w:rsidR="00323DB8" w:rsidRDefault="00323DB8" w:rsidP="00323DB8">
      <w:r w:rsidRPr="00FD514B">
        <w:t xml:space="preserve">Precondiciones: </w:t>
      </w:r>
      <w:r w:rsidR="00454768">
        <w:t>Acceso al listado de movimientos de un paciente.</w:t>
      </w:r>
    </w:p>
    <w:p w14:paraId="6964C2C4" w14:textId="77777777" w:rsidR="00323DB8" w:rsidRDefault="00323DB8" w:rsidP="00323DB8">
      <w:r>
        <w:t>Secuencia de acciones:</w:t>
      </w:r>
    </w:p>
    <w:p w14:paraId="5990DA27" w14:textId="7DEAC662" w:rsidR="00323DB8" w:rsidRDefault="00323DB8" w:rsidP="00323DB8">
      <w:pPr>
        <w:pStyle w:val="ListParagraph"/>
        <w:numPr>
          <w:ilvl w:val="0"/>
          <w:numId w:val="14"/>
        </w:numPr>
      </w:pPr>
      <w:r>
        <w:t xml:space="preserve">El cliente </w:t>
      </w:r>
      <w:r w:rsidR="003D31E0">
        <w:t xml:space="preserve">accede a la aplicación </w:t>
      </w:r>
      <w:r>
        <w:t>web introduciendo la dirección IP del servidor en su navegador.</w:t>
      </w:r>
    </w:p>
    <w:p w14:paraId="250DFB29" w14:textId="77777777" w:rsidR="00323DB8" w:rsidRDefault="00323DB8" w:rsidP="00323DB8">
      <w:pPr>
        <w:pStyle w:val="ListParagraph"/>
        <w:numPr>
          <w:ilvl w:val="0"/>
          <w:numId w:val="14"/>
        </w:numPr>
      </w:pPr>
      <w:r>
        <w:t>El cliente accede a la sección de pacientes mediante la pestaña de pacientes.</w:t>
      </w:r>
    </w:p>
    <w:p w14:paraId="24692A70" w14:textId="77777777" w:rsidR="00323DB8" w:rsidRDefault="00323DB8" w:rsidP="00323DB8">
      <w:pPr>
        <w:pStyle w:val="ListParagraph"/>
        <w:numPr>
          <w:ilvl w:val="0"/>
          <w:numId w:val="14"/>
        </w:numPr>
      </w:pPr>
      <w:r>
        <w:t>El navegador solicita la lista de pacientes a la base de datos.</w:t>
      </w:r>
    </w:p>
    <w:p w14:paraId="718DDCA8" w14:textId="77777777" w:rsidR="00323DB8" w:rsidRDefault="00323DB8" w:rsidP="00323DB8">
      <w:pPr>
        <w:pStyle w:val="ListParagraph"/>
        <w:numPr>
          <w:ilvl w:val="0"/>
          <w:numId w:val="14"/>
        </w:numPr>
      </w:pPr>
      <w:r>
        <w:t>El cliente recibe la lista de pacientes y se la presenta al usuario en una tabla.</w:t>
      </w:r>
    </w:p>
    <w:p w14:paraId="6A570E4B" w14:textId="77777777" w:rsidR="00323DB8" w:rsidRDefault="00323DB8" w:rsidP="00323DB8">
      <w:pPr>
        <w:pStyle w:val="ListParagraph"/>
        <w:numPr>
          <w:ilvl w:val="0"/>
          <w:numId w:val="14"/>
        </w:numPr>
      </w:pPr>
      <w:r>
        <w:t>El cliente elige el paciente del que quiere mostrar sus datos de movimiento presionando el botón adecuado, ya que cada paciente tiene su propio botón para mostrar sus datos.</w:t>
      </w:r>
    </w:p>
    <w:p w14:paraId="28CC376D" w14:textId="77777777" w:rsidR="00323DB8" w:rsidRDefault="00323DB8" w:rsidP="00323DB8">
      <w:pPr>
        <w:pStyle w:val="ListParagraph"/>
        <w:numPr>
          <w:ilvl w:val="0"/>
          <w:numId w:val="14"/>
        </w:numPr>
      </w:pPr>
      <w:r>
        <w:t>El navegador se posiciona en la pestaña de Datos.</w:t>
      </w:r>
    </w:p>
    <w:p w14:paraId="659D1094" w14:textId="378AD359" w:rsidR="00323DB8" w:rsidRDefault="00323DB8" w:rsidP="00323DB8">
      <w:pPr>
        <w:pStyle w:val="ListParagraph"/>
        <w:numPr>
          <w:ilvl w:val="0"/>
          <w:numId w:val="14"/>
        </w:numPr>
      </w:pPr>
      <w:r>
        <w:lastRenderedPageBreak/>
        <w:t>El usuario selecciona un archivo, que solo podrá ser del tipo CSV, y una fecha de medición del set movimientos</w:t>
      </w:r>
      <w:r w:rsidR="002C0A43">
        <w:t xml:space="preserve"> y presiona el botón de “Añadir datos”.</w:t>
      </w:r>
    </w:p>
    <w:p w14:paraId="5A02E4B5" w14:textId="5D132971" w:rsidR="00323DB8" w:rsidRDefault="00323DB8" w:rsidP="00323DB8">
      <w:pPr>
        <w:pStyle w:val="ListParagraph"/>
        <w:numPr>
          <w:ilvl w:val="0"/>
          <w:numId w:val="14"/>
        </w:numPr>
      </w:pPr>
      <w:r>
        <w:t>El navegad</w:t>
      </w:r>
      <w:r w:rsidR="002C0A43">
        <w:t>or manda la petición para añadir</w:t>
      </w:r>
      <w:r>
        <w:t xml:space="preserve"> los datos de movimiento al servidor.</w:t>
      </w:r>
    </w:p>
    <w:p w14:paraId="58D18CF7" w14:textId="4FF9583C" w:rsidR="002C0A43" w:rsidRDefault="00323DB8" w:rsidP="002C0A43">
      <w:pPr>
        <w:pStyle w:val="ListParagraph"/>
        <w:numPr>
          <w:ilvl w:val="0"/>
          <w:numId w:val="14"/>
        </w:numPr>
      </w:pPr>
      <w:r>
        <w:t xml:space="preserve">El servidor </w:t>
      </w:r>
      <w:r w:rsidR="002C0A43">
        <w:t>añade el set de datos de movimientos al la base de datos persistiendo los cambios.</w:t>
      </w:r>
    </w:p>
    <w:p w14:paraId="55378F5C" w14:textId="7310EC30" w:rsidR="00323DB8" w:rsidRDefault="00323DB8" w:rsidP="00323DB8">
      <w:r>
        <w:t xml:space="preserve">Post-condiciones: </w:t>
      </w:r>
      <w:r w:rsidR="002C0A43">
        <w:t>El nuevo set de datos tiene que ser mostrado inmediatamente en el listado de datos de movimientos, sin que el usuario tenga que refrescar la página.</w:t>
      </w:r>
    </w:p>
    <w:p w14:paraId="63357716" w14:textId="77777777" w:rsidR="00323DB8" w:rsidRDefault="00323DB8" w:rsidP="00323DB8"/>
    <w:p w14:paraId="45DF829E" w14:textId="77777777" w:rsidR="00DE3DB0" w:rsidRDefault="00DE3DB0" w:rsidP="00DE3DB0">
      <w:pPr>
        <w:ind w:left="360"/>
      </w:pPr>
    </w:p>
    <w:p w14:paraId="49340903" w14:textId="71DC44BA" w:rsidR="00DE3DB0" w:rsidRDefault="004E7211" w:rsidP="00DE3DB0">
      <w:r>
        <w:t>CU</w:t>
      </w:r>
      <w:ins w:id="482" w:author="Borja Gonzalez" w:date="2017-09-12T12:20:00Z">
        <w:r w:rsidR="00853117">
          <w:t>7</w:t>
        </w:r>
      </w:ins>
      <w:r>
        <w:t>: Borrar</w:t>
      </w:r>
      <w:r w:rsidR="00DE3DB0">
        <w:t xml:space="preserve"> datos de movimiento.</w:t>
      </w:r>
    </w:p>
    <w:p w14:paraId="6C4AA4F5" w14:textId="231862A7" w:rsidR="00DE3DB0" w:rsidRDefault="00DE3DB0" w:rsidP="00DE3DB0">
      <w:r>
        <w:tab/>
        <w:t xml:space="preserve">El usuario </w:t>
      </w:r>
      <w:r w:rsidR="002C0A43">
        <w:t>borra un set de movimientos del paciente</w:t>
      </w:r>
      <w:r>
        <w:t>.</w:t>
      </w:r>
    </w:p>
    <w:p w14:paraId="06A7484A" w14:textId="1193AEB4" w:rsidR="00DE3DB0" w:rsidRDefault="00DE3DB0" w:rsidP="00DE3DB0">
      <w:r>
        <w:t>Actores implicados: Usuario/cliente</w:t>
      </w:r>
      <w:ins w:id="483" w:author="Borja Gonzalez" w:date="2017-09-07T12:16:00Z">
        <w:r w:rsidR="003D31E0">
          <w:t>.</w:t>
        </w:r>
      </w:ins>
    </w:p>
    <w:p w14:paraId="5A8CE6F8" w14:textId="11D377B7" w:rsidR="00DE3DB0" w:rsidRDefault="00DE3DB0" w:rsidP="00DE3DB0">
      <w:r w:rsidRPr="00FD514B">
        <w:t xml:space="preserve">Precondiciones: </w:t>
      </w:r>
      <w:r w:rsidR="00454768">
        <w:t>Acceso al listado de movimientos de un paciente.</w:t>
      </w:r>
    </w:p>
    <w:p w14:paraId="6A8598C0" w14:textId="77777777" w:rsidR="00DE3DB0" w:rsidRDefault="00DE3DB0" w:rsidP="00DE3DB0">
      <w:r>
        <w:t>Secuencia de acciones:</w:t>
      </w:r>
    </w:p>
    <w:p w14:paraId="2241E3BB" w14:textId="32C99BB5" w:rsidR="00DE3DB0" w:rsidRDefault="00DE3DB0" w:rsidP="00323DB8">
      <w:pPr>
        <w:pStyle w:val="ListParagraph"/>
        <w:numPr>
          <w:ilvl w:val="0"/>
          <w:numId w:val="17"/>
        </w:numPr>
      </w:pPr>
      <w:r>
        <w:t xml:space="preserve">El cliente </w:t>
      </w:r>
      <w:r w:rsidR="003D31E0">
        <w:t xml:space="preserve">accede a la aplicación </w:t>
      </w:r>
      <w:r>
        <w:t>web introduciendo la dirección IP del servidor en su navegador.</w:t>
      </w:r>
    </w:p>
    <w:p w14:paraId="54CA3893" w14:textId="77777777" w:rsidR="00DE3DB0" w:rsidRDefault="00DE3DB0" w:rsidP="00323DB8">
      <w:pPr>
        <w:pStyle w:val="ListParagraph"/>
        <w:numPr>
          <w:ilvl w:val="0"/>
          <w:numId w:val="17"/>
        </w:numPr>
      </w:pPr>
      <w:r>
        <w:t>El cliente accede a la sección de pacientes mediante la pestaña de pacientes.</w:t>
      </w:r>
    </w:p>
    <w:p w14:paraId="6CE94FB8" w14:textId="77777777" w:rsidR="00DE3DB0" w:rsidRDefault="00DE3DB0" w:rsidP="00323DB8">
      <w:pPr>
        <w:pStyle w:val="ListParagraph"/>
        <w:numPr>
          <w:ilvl w:val="0"/>
          <w:numId w:val="17"/>
        </w:numPr>
      </w:pPr>
      <w:r>
        <w:t>El navegador solicita la lista de pacientes a la base de datos.</w:t>
      </w:r>
    </w:p>
    <w:p w14:paraId="4DA42A66" w14:textId="77777777" w:rsidR="00DE3DB0" w:rsidRDefault="00DE3DB0" w:rsidP="00323DB8">
      <w:pPr>
        <w:pStyle w:val="ListParagraph"/>
        <w:numPr>
          <w:ilvl w:val="0"/>
          <w:numId w:val="17"/>
        </w:numPr>
      </w:pPr>
      <w:r>
        <w:t>El cliente recibe la lista de pacientes y se la presenta al usuario en una tabla.</w:t>
      </w:r>
    </w:p>
    <w:p w14:paraId="2DFB5BE7" w14:textId="77777777" w:rsidR="00DE3DB0" w:rsidRDefault="00DE3DB0" w:rsidP="00323DB8">
      <w:pPr>
        <w:pStyle w:val="ListParagraph"/>
        <w:numPr>
          <w:ilvl w:val="0"/>
          <w:numId w:val="17"/>
        </w:numPr>
      </w:pPr>
      <w:r>
        <w:t>El cliente elige el paciente del que quiere mostrar sus datos de movimiento presionando el botón adecuado, ya que cada paciente tiene su propio botón para mostrar sus datos.</w:t>
      </w:r>
    </w:p>
    <w:p w14:paraId="1F018662" w14:textId="77777777" w:rsidR="00DE3DB0" w:rsidRDefault="00DE3DB0" w:rsidP="00323DB8">
      <w:pPr>
        <w:pStyle w:val="ListParagraph"/>
        <w:numPr>
          <w:ilvl w:val="0"/>
          <w:numId w:val="17"/>
        </w:numPr>
      </w:pPr>
      <w:r>
        <w:t>El navegador se posiciona en la pestaña de Datos.</w:t>
      </w:r>
    </w:p>
    <w:p w14:paraId="188D32CC" w14:textId="77777777" w:rsidR="00DE3DB0" w:rsidRDefault="00DE3DB0" w:rsidP="00323DB8">
      <w:pPr>
        <w:pStyle w:val="ListParagraph"/>
        <w:numPr>
          <w:ilvl w:val="0"/>
          <w:numId w:val="17"/>
        </w:numPr>
      </w:pPr>
      <w:r>
        <w:t>El navegador solicita la lista de movimientos del paciente a la base de datos.</w:t>
      </w:r>
    </w:p>
    <w:p w14:paraId="7BE283BD" w14:textId="77777777" w:rsidR="00DE3DB0" w:rsidRDefault="00DE3DB0" w:rsidP="00323DB8">
      <w:pPr>
        <w:pStyle w:val="ListParagraph"/>
        <w:numPr>
          <w:ilvl w:val="0"/>
          <w:numId w:val="17"/>
        </w:numPr>
      </w:pPr>
      <w:r>
        <w:t>El navegador recibe la lista de movimientos y se la presenta al usuario en una tabla.</w:t>
      </w:r>
    </w:p>
    <w:p w14:paraId="217D34EE" w14:textId="3CEEB854" w:rsidR="00D06F70" w:rsidRDefault="00D06F70" w:rsidP="00323DB8">
      <w:pPr>
        <w:pStyle w:val="ListParagraph"/>
        <w:numPr>
          <w:ilvl w:val="0"/>
          <w:numId w:val="17"/>
        </w:numPr>
      </w:pPr>
      <w:r>
        <w:t>El usuario elige los movimientos a borrar y presiona el botón de borrado correspondiente, ya que cada set de movimientos tiene su botón de borrado.</w:t>
      </w:r>
    </w:p>
    <w:p w14:paraId="2E2CF05E" w14:textId="737B2C70" w:rsidR="00D06F70" w:rsidRDefault="00D06F70" w:rsidP="00323DB8">
      <w:pPr>
        <w:pStyle w:val="ListParagraph"/>
        <w:numPr>
          <w:ilvl w:val="0"/>
          <w:numId w:val="17"/>
        </w:numPr>
      </w:pPr>
      <w:r>
        <w:t>El navegador pregunta si desea realizar esta operación.</w:t>
      </w:r>
    </w:p>
    <w:p w14:paraId="5764C2B7" w14:textId="77777777" w:rsidR="00D06F70" w:rsidRDefault="00D06F70" w:rsidP="00323DB8">
      <w:pPr>
        <w:pStyle w:val="ListParagraph"/>
        <w:numPr>
          <w:ilvl w:val="0"/>
          <w:numId w:val="17"/>
        </w:numPr>
      </w:pPr>
      <w:r>
        <w:t>El usuario acepta la operación, teniendo la opción de cancelarla.</w:t>
      </w:r>
    </w:p>
    <w:p w14:paraId="63594A10" w14:textId="1B3CCC47" w:rsidR="00D06F70" w:rsidRDefault="00D06F70" w:rsidP="00323DB8">
      <w:pPr>
        <w:pStyle w:val="ListParagraph"/>
        <w:numPr>
          <w:ilvl w:val="0"/>
          <w:numId w:val="17"/>
        </w:numPr>
      </w:pPr>
      <w:r>
        <w:t xml:space="preserve">El navegador manda la petición </w:t>
      </w:r>
      <w:r w:rsidR="0022572E">
        <w:t>para borrar los datos de movimiento al servidor.</w:t>
      </w:r>
    </w:p>
    <w:p w14:paraId="66B72D1D" w14:textId="4BF5992E" w:rsidR="0022572E" w:rsidRDefault="0022572E" w:rsidP="00323DB8">
      <w:pPr>
        <w:pStyle w:val="ListParagraph"/>
        <w:numPr>
          <w:ilvl w:val="0"/>
          <w:numId w:val="17"/>
        </w:numPr>
      </w:pPr>
      <w:r>
        <w:t>El servidor borra el set de datos de movimiento del paciente de la base de datos y persiste los cambios.</w:t>
      </w:r>
    </w:p>
    <w:p w14:paraId="28024F81" w14:textId="237F10B4" w:rsidR="0022572E" w:rsidRDefault="0022572E" w:rsidP="0022572E">
      <w:r>
        <w:t xml:space="preserve">Post-condiciones: </w:t>
      </w:r>
      <w:r w:rsidR="008E60B0">
        <w:t>La nueva lista de movimientos</w:t>
      </w:r>
      <w:r w:rsidR="009F6CE6">
        <w:t>, sin el set de movimientos borrado,</w:t>
      </w:r>
      <w:r w:rsidR="008E60B0">
        <w:t xml:space="preserve"> tiene que ser mostrada inmediatamente en el listado de movimientos, sin que el usuario tenga que refrescar la página.</w:t>
      </w:r>
    </w:p>
    <w:p w14:paraId="3486843C" w14:textId="77777777" w:rsidR="00624556" w:rsidRDefault="00624556" w:rsidP="0022572E"/>
    <w:p w14:paraId="278BC292" w14:textId="7440B7E8" w:rsidR="00624556" w:rsidRDefault="00624556" w:rsidP="0022572E">
      <w:r>
        <w:t>CU</w:t>
      </w:r>
      <w:ins w:id="484" w:author="Borja Gonzalez" w:date="2017-09-12T12:20:00Z">
        <w:r w:rsidR="00853117">
          <w:t>8</w:t>
        </w:r>
      </w:ins>
      <w:r>
        <w:t>: Mostar datos del paciente.</w:t>
      </w:r>
    </w:p>
    <w:p w14:paraId="37CAE350" w14:textId="15A883C4" w:rsidR="00CE2E56" w:rsidRDefault="00CE2E56" w:rsidP="00CE2E56">
      <w:r>
        <w:t>El usuario muestra un movimientos del paciente.</w:t>
      </w:r>
    </w:p>
    <w:p w14:paraId="7D7F504C" w14:textId="69A1EAA8" w:rsidR="00CE2E56" w:rsidRDefault="00CE2E56" w:rsidP="00CE2E56">
      <w:r>
        <w:t>Actores implicados: Usuario/cliente</w:t>
      </w:r>
      <w:ins w:id="485" w:author="Borja Gonzalez" w:date="2017-09-07T12:16:00Z">
        <w:r w:rsidR="003D31E0">
          <w:t>.</w:t>
        </w:r>
      </w:ins>
    </w:p>
    <w:p w14:paraId="18386474" w14:textId="05B847DF" w:rsidR="00CE2E56" w:rsidRDefault="00CE2E56" w:rsidP="00CE2E56">
      <w:r w:rsidRPr="00FD514B">
        <w:t xml:space="preserve">Precondiciones: </w:t>
      </w:r>
      <w:r w:rsidR="00454768">
        <w:t>Acceso al listado de movimientos de un paciente.</w:t>
      </w:r>
    </w:p>
    <w:p w14:paraId="46727EE5" w14:textId="77777777" w:rsidR="00CE2E56" w:rsidRDefault="00CE2E56" w:rsidP="00CE2E56">
      <w:r>
        <w:t>Secuencia de acciones:</w:t>
      </w:r>
    </w:p>
    <w:p w14:paraId="317AFF58" w14:textId="7B673D33" w:rsidR="00CE2E56" w:rsidRDefault="00CE2E56" w:rsidP="00CE2E56">
      <w:pPr>
        <w:pStyle w:val="ListParagraph"/>
        <w:numPr>
          <w:ilvl w:val="0"/>
          <w:numId w:val="18"/>
        </w:numPr>
      </w:pPr>
      <w:r>
        <w:t xml:space="preserve">El cliente </w:t>
      </w:r>
      <w:r w:rsidR="003D31E0">
        <w:t xml:space="preserve">accede a la aplicación </w:t>
      </w:r>
      <w:r>
        <w:t>web introduciendo la dirección IP del servidor en su navegador.</w:t>
      </w:r>
    </w:p>
    <w:p w14:paraId="56A298E0" w14:textId="77777777" w:rsidR="00CE2E56" w:rsidRDefault="00CE2E56" w:rsidP="00CE2E56">
      <w:pPr>
        <w:pStyle w:val="ListParagraph"/>
        <w:numPr>
          <w:ilvl w:val="0"/>
          <w:numId w:val="18"/>
        </w:numPr>
      </w:pPr>
      <w:r>
        <w:lastRenderedPageBreak/>
        <w:t>El cliente accede a la sección de pacientes mediante la pestaña de pacientes.</w:t>
      </w:r>
    </w:p>
    <w:p w14:paraId="36CFB546" w14:textId="77777777" w:rsidR="00CE2E56" w:rsidRDefault="00CE2E56" w:rsidP="00CE2E56">
      <w:pPr>
        <w:pStyle w:val="ListParagraph"/>
        <w:numPr>
          <w:ilvl w:val="0"/>
          <w:numId w:val="18"/>
        </w:numPr>
      </w:pPr>
      <w:r>
        <w:t>El navegador solicita la lista de pacientes a la base de datos.</w:t>
      </w:r>
    </w:p>
    <w:p w14:paraId="596A077C" w14:textId="77777777" w:rsidR="00CE2E56" w:rsidRDefault="00CE2E56" w:rsidP="00CE2E56">
      <w:pPr>
        <w:pStyle w:val="ListParagraph"/>
        <w:numPr>
          <w:ilvl w:val="0"/>
          <w:numId w:val="18"/>
        </w:numPr>
      </w:pPr>
      <w:r>
        <w:t>El cliente recibe la lista de pacientes y se la presenta al usuario en una tabla.</w:t>
      </w:r>
    </w:p>
    <w:p w14:paraId="53ADFDB5" w14:textId="77777777" w:rsidR="00CE2E56" w:rsidRDefault="00CE2E56" w:rsidP="00CE2E56">
      <w:pPr>
        <w:pStyle w:val="ListParagraph"/>
        <w:numPr>
          <w:ilvl w:val="0"/>
          <w:numId w:val="18"/>
        </w:numPr>
      </w:pPr>
      <w:r>
        <w:t>El cliente elige el paciente del que quiere mostrar sus datos de movimiento presionando el botón adecuado, ya que cada paciente tiene su propio botón para mostrar sus datos.</w:t>
      </w:r>
    </w:p>
    <w:p w14:paraId="54EAE48A" w14:textId="77777777" w:rsidR="00CE2E56" w:rsidRDefault="00CE2E56" w:rsidP="00CE2E56">
      <w:pPr>
        <w:pStyle w:val="ListParagraph"/>
        <w:numPr>
          <w:ilvl w:val="0"/>
          <w:numId w:val="18"/>
        </w:numPr>
      </w:pPr>
      <w:r>
        <w:t>El navegador se posiciona en la pestaña de Datos.</w:t>
      </w:r>
    </w:p>
    <w:p w14:paraId="524E6F87" w14:textId="77777777" w:rsidR="00CE2E56" w:rsidRDefault="00CE2E56" w:rsidP="00CE2E56">
      <w:pPr>
        <w:pStyle w:val="ListParagraph"/>
        <w:numPr>
          <w:ilvl w:val="0"/>
          <w:numId w:val="18"/>
        </w:numPr>
      </w:pPr>
      <w:r>
        <w:t>El navegador solicita la lista de movimientos del paciente a la base de datos.</w:t>
      </w:r>
    </w:p>
    <w:p w14:paraId="65B14006" w14:textId="3AC43945" w:rsidR="00D2609E" w:rsidRDefault="00CE2E56" w:rsidP="00D2609E">
      <w:pPr>
        <w:pStyle w:val="ListParagraph"/>
        <w:numPr>
          <w:ilvl w:val="0"/>
          <w:numId w:val="18"/>
        </w:numPr>
      </w:pPr>
      <w:r>
        <w:t>El navegador recibe la lista de movimientos y se la presenta al usuario en una tabla.</w:t>
      </w:r>
    </w:p>
    <w:p w14:paraId="14D5E41C" w14:textId="07E4D318" w:rsidR="00D2609E" w:rsidRDefault="00D2609E" w:rsidP="00D2609E">
      <w:pPr>
        <w:pStyle w:val="ListParagraph"/>
        <w:numPr>
          <w:ilvl w:val="0"/>
          <w:numId w:val="18"/>
        </w:numPr>
      </w:pPr>
      <w:r>
        <w:t>El usuario elige el movimiento (Sagital, Coronal, Transversal) con su fecha asociada presionando en el botón adecuado.</w:t>
      </w:r>
    </w:p>
    <w:p w14:paraId="2A9742A7" w14:textId="32FE0C37" w:rsidR="00D2609E" w:rsidRDefault="00D2609E" w:rsidP="00D2609E">
      <w:pPr>
        <w:pStyle w:val="ListParagraph"/>
        <w:numPr>
          <w:ilvl w:val="0"/>
          <w:numId w:val="18"/>
        </w:numPr>
      </w:pPr>
      <w:r>
        <w:t>El navegador muestra por pantalla un gráfico con los datos requeridos.</w:t>
      </w:r>
    </w:p>
    <w:p w14:paraId="200EAB67" w14:textId="0B4FE6F3" w:rsidR="00D2609E" w:rsidRDefault="00D2609E" w:rsidP="00D2609E">
      <w:r>
        <w:t>Post-condiciones: El navegador tiene que borrar el contenido del gráfico anterior (en el caso de que exista) y graficar los datos requeridos.</w:t>
      </w:r>
    </w:p>
    <w:p w14:paraId="1643BA16" w14:textId="77777777" w:rsidR="00624556" w:rsidRDefault="00624556" w:rsidP="0022572E"/>
    <w:p w14:paraId="2D22523F" w14:textId="77777777" w:rsidR="00D06F70" w:rsidRDefault="00D06F70" w:rsidP="00D06F70">
      <w:pPr>
        <w:pStyle w:val="ListParagraph"/>
      </w:pPr>
    </w:p>
    <w:p w14:paraId="222C35CD" w14:textId="77777777" w:rsidR="00D2609E" w:rsidRDefault="00D2609E" w:rsidP="00D2609E"/>
    <w:p w14:paraId="531CF7EB" w14:textId="3F7E8853" w:rsidR="00D2609E" w:rsidRDefault="00D2609E" w:rsidP="00D2609E">
      <w:r>
        <w:t>CU</w:t>
      </w:r>
      <w:ins w:id="486" w:author="Borja Gonzalez" w:date="2017-09-12T12:20:00Z">
        <w:r w:rsidR="00853117">
          <w:t>9</w:t>
        </w:r>
      </w:ins>
      <w:r>
        <w:t>: Mostar datos de evolución del paciente.</w:t>
      </w:r>
    </w:p>
    <w:p w14:paraId="195FD91A" w14:textId="668AB104" w:rsidR="00D2609E" w:rsidRDefault="00D2609E" w:rsidP="00D2609E">
      <w:r>
        <w:t>El usuario muestra la evolución de un movimiento del paciente.</w:t>
      </w:r>
    </w:p>
    <w:p w14:paraId="0D186F0C" w14:textId="32B67838" w:rsidR="00D2609E" w:rsidRDefault="00D2609E" w:rsidP="00D2609E">
      <w:r>
        <w:t>Actores implicados: Usuario/cliente</w:t>
      </w:r>
      <w:ins w:id="487" w:author="Borja Gonzalez" w:date="2017-09-07T12:16:00Z">
        <w:r w:rsidR="003D31E0">
          <w:t>.</w:t>
        </w:r>
      </w:ins>
    </w:p>
    <w:p w14:paraId="7D68E677" w14:textId="225A854B" w:rsidR="00D2609E" w:rsidRDefault="00D2609E" w:rsidP="00D2609E">
      <w:r w:rsidRPr="00FD514B">
        <w:t xml:space="preserve">Precondiciones: </w:t>
      </w:r>
      <w:r w:rsidR="00454768">
        <w:t>Acceso al listado de movimientos de un paciente.</w:t>
      </w:r>
    </w:p>
    <w:p w14:paraId="3C5E4B88" w14:textId="77777777" w:rsidR="00D2609E" w:rsidRDefault="00D2609E" w:rsidP="00D2609E">
      <w:r>
        <w:t>Secuencia de acciones:</w:t>
      </w:r>
    </w:p>
    <w:p w14:paraId="08847441" w14:textId="42A3D48C" w:rsidR="00D2609E" w:rsidRDefault="00D2609E" w:rsidP="00D2609E">
      <w:pPr>
        <w:pStyle w:val="ListParagraph"/>
        <w:numPr>
          <w:ilvl w:val="0"/>
          <w:numId w:val="19"/>
        </w:numPr>
      </w:pPr>
      <w:r>
        <w:t xml:space="preserve">El cliente </w:t>
      </w:r>
      <w:r w:rsidR="003D31E0">
        <w:t>accede a la aplicación</w:t>
      </w:r>
      <w:r>
        <w:t xml:space="preserve"> web introduciendo la dirección IP del servidor en su navegador.</w:t>
      </w:r>
    </w:p>
    <w:p w14:paraId="5C6C9EE7" w14:textId="77777777" w:rsidR="00D2609E" w:rsidRDefault="00D2609E" w:rsidP="00D2609E">
      <w:pPr>
        <w:pStyle w:val="ListParagraph"/>
        <w:numPr>
          <w:ilvl w:val="0"/>
          <w:numId w:val="19"/>
        </w:numPr>
      </w:pPr>
      <w:r>
        <w:t>El cliente accede a la sección de pacientes mediante la pestaña de pacientes.</w:t>
      </w:r>
    </w:p>
    <w:p w14:paraId="4E18F416" w14:textId="77777777" w:rsidR="00D2609E" w:rsidRDefault="00D2609E" w:rsidP="00D2609E">
      <w:pPr>
        <w:pStyle w:val="ListParagraph"/>
        <w:numPr>
          <w:ilvl w:val="0"/>
          <w:numId w:val="19"/>
        </w:numPr>
      </w:pPr>
      <w:r>
        <w:t>El navegador solicita la lista de pacientes a la base de datos.</w:t>
      </w:r>
    </w:p>
    <w:p w14:paraId="2E58C69C" w14:textId="77777777" w:rsidR="00D2609E" w:rsidRDefault="00D2609E" w:rsidP="00D2609E">
      <w:pPr>
        <w:pStyle w:val="ListParagraph"/>
        <w:numPr>
          <w:ilvl w:val="0"/>
          <w:numId w:val="19"/>
        </w:numPr>
      </w:pPr>
      <w:r>
        <w:t>El cliente recibe la lista de pacientes y se la presenta al usuario en una tabla.</w:t>
      </w:r>
    </w:p>
    <w:p w14:paraId="1EC8279D" w14:textId="77777777" w:rsidR="00D2609E" w:rsidRDefault="00D2609E" w:rsidP="00D2609E">
      <w:pPr>
        <w:pStyle w:val="ListParagraph"/>
        <w:numPr>
          <w:ilvl w:val="0"/>
          <w:numId w:val="19"/>
        </w:numPr>
      </w:pPr>
      <w:r>
        <w:t>El cliente elige el paciente del que quiere mostrar sus datos de movimiento presionando el botón adecuado, ya que cada paciente tiene su propio botón para mostrar sus datos.</w:t>
      </w:r>
    </w:p>
    <w:p w14:paraId="7FA47CCF" w14:textId="77777777" w:rsidR="00D2609E" w:rsidRDefault="00D2609E" w:rsidP="00D2609E">
      <w:pPr>
        <w:pStyle w:val="ListParagraph"/>
        <w:numPr>
          <w:ilvl w:val="0"/>
          <w:numId w:val="19"/>
        </w:numPr>
      </w:pPr>
      <w:r>
        <w:t>El navegador se posiciona en la pestaña de Datos.</w:t>
      </w:r>
    </w:p>
    <w:p w14:paraId="64551C0A" w14:textId="77777777" w:rsidR="00D2609E" w:rsidRDefault="00D2609E" w:rsidP="00D2609E">
      <w:pPr>
        <w:pStyle w:val="ListParagraph"/>
        <w:numPr>
          <w:ilvl w:val="0"/>
          <w:numId w:val="19"/>
        </w:numPr>
      </w:pPr>
      <w:r>
        <w:t>El navegador solicita la lista de movimientos del paciente a la base de datos.</w:t>
      </w:r>
    </w:p>
    <w:p w14:paraId="30219BCD" w14:textId="77777777" w:rsidR="00D2609E" w:rsidRDefault="00D2609E" w:rsidP="00D2609E">
      <w:pPr>
        <w:pStyle w:val="ListParagraph"/>
        <w:numPr>
          <w:ilvl w:val="0"/>
          <w:numId w:val="19"/>
        </w:numPr>
      </w:pPr>
      <w:r>
        <w:t>El navegador recibe la lista de movimientos y se la presenta al usuario en una tabla.</w:t>
      </w:r>
    </w:p>
    <w:p w14:paraId="1462DE18" w14:textId="00862DC0" w:rsidR="00D2609E" w:rsidRDefault="00D2609E" w:rsidP="00D2609E">
      <w:pPr>
        <w:pStyle w:val="ListParagraph"/>
        <w:numPr>
          <w:ilvl w:val="0"/>
          <w:numId w:val="19"/>
        </w:numPr>
      </w:pPr>
      <w:r>
        <w:t xml:space="preserve">El </w:t>
      </w:r>
      <w:r w:rsidR="00B465E5">
        <w:t>usuario elige la evolución del</w:t>
      </w:r>
      <w:r>
        <w:t xml:space="preserve"> movimiento (Sagital, Coronal, Transversal) </w:t>
      </w:r>
      <w:r w:rsidR="00B465E5">
        <w:t>que quiere mostrar presionando el botón “Evolución del movimiento”</w:t>
      </w:r>
      <w:r>
        <w:t>.</w:t>
      </w:r>
    </w:p>
    <w:p w14:paraId="7F4C28F8" w14:textId="77777777" w:rsidR="00BE7488" w:rsidRDefault="00D2609E" w:rsidP="00BE7488">
      <w:pPr>
        <w:pStyle w:val="ListParagraph"/>
        <w:numPr>
          <w:ilvl w:val="0"/>
          <w:numId w:val="19"/>
        </w:numPr>
      </w:pPr>
      <w:r>
        <w:t>El navegador muestra por pantalla un gráfico con los datos requeridos</w:t>
      </w:r>
    </w:p>
    <w:p w14:paraId="19D2CD31" w14:textId="77777777" w:rsidR="00BE7488" w:rsidRPr="00BE7488" w:rsidRDefault="00BE7488" w:rsidP="00BE7488">
      <w:r w:rsidRPr="00BE7488">
        <w:t>Post-condiciones: El navegador tiene que borrar el contenido del gráfico anterior (en el caso de que exista) y graficar los datos requeridos.</w:t>
      </w:r>
    </w:p>
    <w:p w14:paraId="0E87AF55" w14:textId="77777777" w:rsidR="00BE7488" w:rsidRDefault="00BE7488" w:rsidP="00BE7488"/>
    <w:p w14:paraId="6FB1842F" w14:textId="5B8EEB70" w:rsidR="008A1614" w:rsidRDefault="00BE7488" w:rsidP="008A1614">
      <w:pPr>
        <w:pStyle w:val="Heading2"/>
      </w:pPr>
      <w:bookmarkStart w:id="488" w:name="_Toc364792195"/>
      <w:bookmarkStart w:id="489" w:name="_Toc366229217"/>
      <w:bookmarkStart w:id="490" w:name="_Toc368246706"/>
      <w:r>
        <w:t xml:space="preserve">3.4.  </w:t>
      </w:r>
      <w:r w:rsidR="00D51A6F" w:rsidRPr="0040221C">
        <w:t>Matriz de trazabilidad</w:t>
      </w:r>
      <w:bookmarkEnd w:id="488"/>
      <w:bookmarkEnd w:id="489"/>
      <w:bookmarkEnd w:id="490"/>
    </w:p>
    <w:p w14:paraId="4DAE0EC5" w14:textId="77777777" w:rsidR="00E671BF" w:rsidRPr="00E671BF" w:rsidRDefault="00E671BF" w:rsidP="003E4A9E"/>
    <w:p w14:paraId="7BF3ECC6" w14:textId="77777777" w:rsidR="00E671BF" w:rsidRPr="00E671BF" w:rsidRDefault="00E671BF" w:rsidP="00E671BF"/>
    <w:tbl>
      <w:tblPr>
        <w:tblStyle w:val="TableGrid"/>
        <w:tblpPr w:leftFromText="181" w:rightFromText="181" w:vertAnchor="text" w:horzAnchor="page" w:tblpX="1912" w:tblpY="1"/>
        <w:tblW w:w="11183" w:type="dxa"/>
        <w:tblLook w:val="04A0" w:firstRow="1" w:lastRow="0" w:firstColumn="1" w:lastColumn="0" w:noHBand="0" w:noVBand="1"/>
      </w:tblPr>
      <w:tblGrid>
        <w:gridCol w:w="862"/>
        <w:gridCol w:w="851"/>
        <w:gridCol w:w="674"/>
        <w:gridCol w:w="674"/>
        <w:gridCol w:w="851"/>
        <w:gridCol w:w="851"/>
        <w:gridCol w:w="674"/>
        <w:gridCol w:w="674"/>
        <w:gridCol w:w="674"/>
        <w:gridCol w:w="674"/>
        <w:gridCol w:w="674"/>
        <w:gridCol w:w="851"/>
        <w:gridCol w:w="674"/>
        <w:gridCol w:w="851"/>
        <w:gridCol w:w="674"/>
      </w:tblGrid>
      <w:tr w:rsidR="00532ADB" w:rsidDel="00532ADB" w14:paraId="38466433" w14:textId="1BB5903F" w:rsidTr="00532ADB">
        <w:trPr>
          <w:cantSplit/>
          <w:trHeight w:val="1194"/>
          <w:del w:id="491" w:author="Borja Gonzalez" w:date="2017-09-28T15:51:00Z"/>
        </w:trPr>
        <w:tc>
          <w:tcPr>
            <w:tcW w:w="862" w:type="dxa"/>
            <w:vAlign w:val="center"/>
          </w:tcPr>
          <w:p w14:paraId="3E658CAA" w14:textId="77777777" w:rsidR="00532ADB" w:rsidRDefault="00532ADB" w:rsidP="00E671BF">
            <w:pPr>
              <w:rPr>
                <w:ins w:id="492" w:author="Borja Gonzalez" w:date="2017-09-28T15:51:00Z"/>
              </w:rPr>
            </w:pPr>
            <w:bookmarkStart w:id="493" w:name="_Toc364792196"/>
            <w:bookmarkStart w:id="494" w:name="_Toc366229218"/>
          </w:p>
          <w:p w14:paraId="159EC5D4" w14:textId="02A1E1DB" w:rsidR="00817C73" w:rsidDel="00532ADB" w:rsidRDefault="00817C73" w:rsidP="0093234F">
            <w:pPr>
              <w:rPr>
                <w:del w:id="495" w:author="Borja Gonzalez" w:date="2017-09-28T15:51:00Z"/>
              </w:rPr>
            </w:pPr>
            <w:del w:id="496" w:author="Borja Gonzalez" w:date="2017-09-28T15:51:00Z">
              <w:r w:rsidDel="00532ADB">
                <w:delText>Casos de Uso</w:delText>
              </w:r>
            </w:del>
          </w:p>
        </w:tc>
        <w:tc>
          <w:tcPr>
            <w:tcW w:w="851" w:type="dxa"/>
            <w:vAlign w:val="center"/>
          </w:tcPr>
          <w:p w14:paraId="31AE169C" w14:textId="176241BD" w:rsidR="00817C73" w:rsidDel="00532ADB" w:rsidRDefault="00817C73" w:rsidP="00F45CE8">
            <w:pPr>
              <w:rPr>
                <w:del w:id="497" w:author="Borja Gonzalez" w:date="2017-09-28T15:51:00Z"/>
              </w:rPr>
            </w:pPr>
            <w:del w:id="498" w:author="Borja Gonzalez" w:date="2017-09-28T15:51:00Z">
              <w:r w:rsidDel="00532ADB">
                <w:delText>RNF1</w:delText>
              </w:r>
            </w:del>
          </w:p>
        </w:tc>
        <w:tc>
          <w:tcPr>
            <w:tcW w:w="674" w:type="dxa"/>
            <w:vAlign w:val="center"/>
          </w:tcPr>
          <w:p w14:paraId="07182059" w14:textId="2F80A576" w:rsidR="00817C73" w:rsidDel="00532ADB" w:rsidRDefault="00817C73" w:rsidP="00F45CE8">
            <w:pPr>
              <w:rPr>
                <w:del w:id="499" w:author="Borja Gonzalez" w:date="2017-09-28T15:51:00Z"/>
              </w:rPr>
            </w:pPr>
            <w:del w:id="500" w:author="Borja Gonzalez" w:date="2017-09-28T15:51:00Z">
              <w:r w:rsidDel="00532ADB">
                <w:delText>RF1</w:delText>
              </w:r>
            </w:del>
          </w:p>
        </w:tc>
        <w:tc>
          <w:tcPr>
            <w:tcW w:w="674" w:type="dxa"/>
            <w:vAlign w:val="center"/>
          </w:tcPr>
          <w:p w14:paraId="439DB100" w14:textId="75587A61" w:rsidR="00817C73" w:rsidDel="00532ADB" w:rsidRDefault="00817C73" w:rsidP="00B24E68">
            <w:pPr>
              <w:rPr>
                <w:del w:id="501" w:author="Borja Gonzalez" w:date="2017-09-28T15:51:00Z"/>
              </w:rPr>
            </w:pPr>
            <w:del w:id="502" w:author="Borja Gonzalez" w:date="2017-09-28T15:51:00Z">
              <w:r w:rsidDel="00532ADB">
                <w:delText>RF2</w:delText>
              </w:r>
            </w:del>
          </w:p>
        </w:tc>
        <w:tc>
          <w:tcPr>
            <w:tcW w:w="851" w:type="dxa"/>
            <w:vAlign w:val="center"/>
          </w:tcPr>
          <w:p w14:paraId="50D6C4B0" w14:textId="5E5BC543" w:rsidR="00817C73" w:rsidDel="00532ADB" w:rsidRDefault="00817C73" w:rsidP="004B4F98">
            <w:pPr>
              <w:rPr>
                <w:del w:id="503" w:author="Borja Gonzalez" w:date="2017-09-28T15:51:00Z"/>
              </w:rPr>
            </w:pPr>
            <w:del w:id="504" w:author="Borja Gonzalez" w:date="2017-09-28T15:51:00Z">
              <w:r w:rsidDel="00532ADB">
                <w:delText>RNF4</w:delText>
              </w:r>
            </w:del>
          </w:p>
        </w:tc>
        <w:tc>
          <w:tcPr>
            <w:tcW w:w="851" w:type="dxa"/>
            <w:vAlign w:val="center"/>
          </w:tcPr>
          <w:p w14:paraId="54DAA78B" w14:textId="01AB7615" w:rsidR="00817C73" w:rsidDel="00532ADB" w:rsidRDefault="00817C73" w:rsidP="00532ADB">
            <w:pPr>
              <w:rPr>
                <w:del w:id="505" w:author="Borja Gonzalez" w:date="2017-09-28T15:51:00Z"/>
              </w:rPr>
            </w:pPr>
            <w:del w:id="506" w:author="Borja Gonzalez" w:date="2017-09-28T15:51:00Z">
              <w:r w:rsidDel="00532ADB">
                <w:delText>RNF5</w:delText>
              </w:r>
            </w:del>
          </w:p>
        </w:tc>
        <w:tc>
          <w:tcPr>
            <w:tcW w:w="674" w:type="dxa"/>
            <w:vAlign w:val="center"/>
          </w:tcPr>
          <w:p w14:paraId="139C2F75" w14:textId="29DDB5D5" w:rsidR="00817C73" w:rsidDel="00532ADB" w:rsidRDefault="00817C73" w:rsidP="00532ADB">
            <w:pPr>
              <w:rPr>
                <w:del w:id="507" w:author="Borja Gonzalez" w:date="2017-09-28T15:51:00Z"/>
              </w:rPr>
            </w:pPr>
            <w:del w:id="508" w:author="Borja Gonzalez" w:date="2017-09-28T15:51:00Z">
              <w:r w:rsidDel="00532ADB">
                <w:delText>RF3</w:delText>
              </w:r>
            </w:del>
          </w:p>
        </w:tc>
        <w:tc>
          <w:tcPr>
            <w:tcW w:w="674" w:type="dxa"/>
            <w:vAlign w:val="center"/>
          </w:tcPr>
          <w:p w14:paraId="69D568E7" w14:textId="39957AAF" w:rsidR="00817C73" w:rsidDel="00532ADB" w:rsidRDefault="00817C73" w:rsidP="00532ADB">
            <w:pPr>
              <w:rPr>
                <w:del w:id="509" w:author="Borja Gonzalez" w:date="2017-09-28T15:51:00Z"/>
              </w:rPr>
            </w:pPr>
            <w:del w:id="510" w:author="Borja Gonzalez" w:date="2017-09-28T15:51:00Z">
              <w:r w:rsidDel="00532ADB">
                <w:delText>RF4</w:delText>
              </w:r>
            </w:del>
          </w:p>
        </w:tc>
        <w:tc>
          <w:tcPr>
            <w:tcW w:w="674" w:type="dxa"/>
            <w:vAlign w:val="center"/>
          </w:tcPr>
          <w:p w14:paraId="3B26581C" w14:textId="36904EF0" w:rsidR="00817C73" w:rsidDel="00532ADB" w:rsidRDefault="00817C73" w:rsidP="00532ADB">
            <w:pPr>
              <w:rPr>
                <w:del w:id="511" w:author="Borja Gonzalez" w:date="2017-09-28T15:51:00Z"/>
              </w:rPr>
            </w:pPr>
            <w:del w:id="512" w:author="Borja Gonzalez" w:date="2017-09-28T15:51:00Z">
              <w:r w:rsidDel="00532ADB">
                <w:delText>RF5</w:delText>
              </w:r>
            </w:del>
          </w:p>
        </w:tc>
        <w:tc>
          <w:tcPr>
            <w:tcW w:w="674" w:type="dxa"/>
            <w:vAlign w:val="center"/>
          </w:tcPr>
          <w:p w14:paraId="490EFD1E" w14:textId="59310BFA" w:rsidR="00817C73" w:rsidDel="00532ADB" w:rsidRDefault="00817C73" w:rsidP="00532ADB">
            <w:pPr>
              <w:rPr>
                <w:del w:id="513" w:author="Borja Gonzalez" w:date="2017-09-28T15:51:00Z"/>
              </w:rPr>
            </w:pPr>
            <w:del w:id="514" w:author="Borja Gonzalez" w:date="2017-09-28T15:51:00Z">
              <w:r w:rsidDel="00532ADB">
                <w:delText>RF6</w:delText>
              </w:r>
            </w:del>
          </w:p>
        </w:tc>
        <w:tc>
          <w:tcPr>
            <w:tcW w:w="674" w:type="dxa"/>
            <w:vAlign w:val="center"/>
          </w:tcPr>
          <w:p w14:paraId="5F1144A8" w14:textId="49A557E7" w:rsidR="00817C73" w:rsidDel="00532ADB" w:rsidRDefault="00817C73" w:rsidP="00532ADB">
            <w:pPr>
              <w:rPr>
                <w:del w:id="515" w:author="Borja Gonzalez" w:date="2017-09-28T15:51:00Z"/>
              </w:rPr>
            </w:pPr>
            <w:del w:id="516" w:author="Borja Gonzalez" w:date="2017-09-28T15:51:00Z">
              <w:r w:rsidDel="00532ADB">
                <w:delText>RF7</w:delText>
              </w:r>
            </w:del>
          </w:p>
        </w:tc>
        <w:tc>
          <w:tcPr>
            <w:tcW w:w="851" w:type="dxa"/>
            <w:vAlign w:val="center"/>
          </w:tcPr>
          <w:p w14:paraId="279079EA" w14:textId="672A09D7" w:rsidR="00817C73" w:rsidDel="00532ADB" w:rsidRDefault="00817C73" w:rsidP="00532ADB">
            <w:pPr>
              <w:rPr>
                <w:del w:id="517" w:author="Borja Gonzalez" w:date="2017-09-28T15:51:00Z"/>
              </w:rPr>
            </w:pPr>
            <w:del w:id="518" w:author="Borja Gonzalez" w:date="2017-09-28T15:51:00Z">
              <w:r w:rsidDel="00532ADB">
                <w:delText>RNF2</w:delText>
              </w:r>
            </w:del>
          </w:p>
        </w:tc>
        <w:tc>
          <w:tcPr>
            <w:tcW w:w="674" w:type="dxa"/>
            <w:vAlign w:val="center"/>
          </w:tcPr>
          <w:p w14:paraId="3483DC4A" w14:textId="52C85D8A" w:rsidR="00817C73" w:rsidDel="00532ADB" w:rsidRDefault="00817C73" w:rsidP="00532ADB">
            <w:pPr>
              <w:rPr>
                <w:del w:id="519" w:author="Borja Gonzalez" w:date="2017-09-28T15:51:00Z"/>
              </w:rPr>
            </w:pPr>
            <w:del w:id="520" w:author="Borja Gonzalez" w:date="2017-09-28T15:51:00Z">
              <w:r w:rsidDel="00532ADB">
                <w:delText>RF8</w:delText>
              </w:r>
            </w:del>
          </w:p>
        </w:tc>
        <w:tc>
          <w:tcPr>
            <w:tcW w:w="851" w:type="dxa"/>
            <w:vAlign w:val="center"/>
          </w:tcPr>
          <w:p w14:paraId="68A6847F" w14:textId="6BB94834" w:rsidR="00817C73" w:rsidDel="00532ADB" w:rsidRDefault="00817C73" w:rsidP="00532ADB">
            <w:pPr>
              <w:rPr>
                <w:del w:id="521" w:author="Borja Gonzalez" w:date="2017-09-28T15:51:00Z"/>
              </w:rPr>
            </w:pPr>
            <w:del w:id="522" w:author="Borja Gonzalez" w:date="2017-09-28T15:51:00Z">
              <w:r w:rsidDel="00532ADB">
                <w:delText>RNF3</w:delText>
              </w:r>
            </w:del>
          </w:p>
        </w:tc>
        <w:tc>
          <w:tcPr>
            <w:tcW w:w="674" w:type="dxa"/>
            <w:vAlign w:val="center"/>
          </w:tcPr>
          <w:p w14:paraId="41A6D501" w14:textId="3E13E143" w:rsidR="00817C73" w:rsidDel="00532ADB" w:rsidRDefault="00817C73" w:rsidP="00532ADB">
            <w:pPr>
              <w:rPr>
                <w:del w:id="523" w:author="Borja Gonzalez" w:date="2017-09-28T15:51:00Z"/>
              </w:rPr>
            </w:pPr>
            <w:del w:id="524" w:author="Borja Gonzalez" w:date="2017-09-28T15:51:00Z">
              <w:r w:rsidDel="00532ADB">
                <w:delText>RF9</w:delText>
              </w:r>
            </w:del>
          </w:p>
        </w:tc>
      </w:tr>
      <w:tr w:rsidR="00532ADB" w:rsidDel="00532ADB" w14:paraId="5DEE165A" w14:textId="45A5E47D" w:rsidTr="00532ADB">
        <w:trPr>
          <w:cantSplit/>
          <w:trHeight w:val="490"/>
          <w:del w:id="525" w:author="Borja Gonzalez" w:date="2017-09-28T15:51:00Z"/>
        </w:trPr>
        <w:tc>
          <w:tcPr>
            <w:tcW w:w="862" w:type="dxa"/>
            <w:vAlign w:val="center"/>
          </w:tcPr>
          <w:p w14:paraId="7F7ED463" w14:textId="1F6B909D" w:rsidR="00817C73" w:rsidDel="00532ADB" w:rsidRDefault="00817C73" w:rsidP="0093234F">
            <w:pPr>
              <w:rPr>
                <w:del w:id="526" w:author="Borja Gonzalez" w:date="2017-09-28T15:51:00Z"/>
              </w:rPr>
            </w:pPr>
            <w:del w:id="527" w:author="Borja Gonzalez" w:date="2017-09-28T15:51:00Z">
              <w:r w:rsidDel="00532ADB">
                <w:delText>CU1</w:delText>
              </w:r>
            </w:del>
          </w:p>
        </w:tc>
        <w:tc>
          <w:tcPr>
            <w:tcW w:w="851" w:type="dxa"/>
            <w:vAlign w:val="center"/>
          </w:tcPr>
          <w:p w14:paraId="47070B77" w14:textId="7C9794B3" w:rsidR="00817C73" w:rsidRPr="00580CB8" w:rsidDel="00532ADB" w:rsidRDefault="00817C73" w:rsidP="00F45CE8">
            <w:pPr>
              <w:jc w:val="center"/>
              <w:rPr>
                <w:del w:id="528" w:author="Borja Gonzalez" w:date="2017-09-28T15:51:00Z"/>
                <w:rFonts w:ascii="Menlo Regular" w:eastAsia="Times New Roman" w:hAnsi="Menlo Regular" w:cs="Menlo Regular"/>
                <w:color w:val="222222"/>
                <w:sz w:val="40"/>
                <w:szCs w:val="40"/>
                <w:shd w:val="clear" w:color="auto" w:fill="FFFFFF"/>
              </w:rPr>
            </w:pPr>
            <w:del w:id="529" w:author="Borja Gonzalez" w:date="2017-09-28T15:51:00Z">
              <w:r w:rsidRPr="00580CB8" w:rsidDel="00532ADB">
                <w:rPr>
                  <w:rFonts w:ascii="Menlo Regular" w:eastAsia="Times New Roman" w:hAnsi="Menlo Regular" w:cs="Menlo Regular"/>
                  <w:color w:val="222222"/>
                  <w:sz w:val="40"/>
                  <w:szCs w:val="40"/>
                  <w:shd w:val="clear" w:color="auto" w:fill="FFFFFF"/>
                </w:rPr>
                <w:delText>✓</w:delText>
              </w:r>
            </w:del>
          </w:p>
        </w:tc>
        <w:tc>
          <w:tcPr>
            <w:tcW w:w="674" w:type="dxa"/>
            <w:vAlign w:val="center"/>
          </w:tcPr>
          <w:p w14:paraId="3FA6CE54" w14:textId="06384603" w:rsidR="00817C73" w:rsidRPr="00580CB8" w:rsidDel="00532ADB" w:rsidRDefault="00817C73" w:rsidP="00F45CE8">
            <w:pPr>
              <w:jc w:val="center"/>
              <w:rPr>
                <w:del w:id="530" w:author="Borja Gonzalez" w:date="2017-09-28T15:51:00Z"/>
                <w:rFonts w:ascii="Times" w:eastAsia="Times New Roman" w:hAnsi="Times" w:cs="Times New Roman"/>
                <w:sz w:val="40"/>
                <w:szCs w:val="40"/>
              </w:rPr>
            </w:pPr>
            <w:del w:id="531" w:author="Borja Gonzalez" w:date="2017-09-28T15:51:00Z">
              <w:r w:rsidRPr="00580CB8" w:rsidDel="00532ADB">
                <w:rPr>
                  <w:rFonts w:ascii="Menlo Regular" w:eastAsia="Times New Roman" w:hAnsi="Menlo Regular" w:cs="Menlo Regular"/>
                  <w:color w:val="222222"/>
                  <w:sz w:val="40"/>
                  <w:szCs w:val="40"/>
                  <w:shd w:val="clear" w:color="auto" w:fill="FFFFFF"/>
                </w:rPr>
                <w:delText>✓</w:delText>
              </w:r>
            </w:del>
          </w:p>
        </w:tc>
        <w:tc>
          <w:tcPr>
            <w:tcW w:w="674" w:type="dxa"/>
            <w:vAlign w:val="center"/>
          </w:tcPr>
          <w:p w14:paraId="7D4649CC" w14:textId="37E2A37A" w:rsidR="00817C73" w:rsidDel="00532ADB" w:rsidRDefault="00817C73" w:rsidP="00B24E68">
            <w:pPr>
              <w:jc w:val="center"/>
              <w:rPr>
                <w:del w:id="532" w:author="Borja Gonzalez" w:date="2017-09-28T15:51:00Z"/>
              </w:rPr>
            </w:pPr>
          </w:p>
        </w:tc>
        <w:tc>
          <w:tcPr>
            <w:tcW w:w="851" w:type="dxa"/>
            <w:vAlign w:val="center"/>
          </w:tcPr>
          <w:p w14:paraId="111F9B58" w14:textId="0CA6569D" w:rsidR="00817C73" w:rsidDel="00532ADB" w:rsidRDefault="00817C73" w:rsidP="004B4F98">
            <w:pPr>
              <w:jc w:val="center"/>
              <w:rPr>
                <w:del w:id="533" w:author="Borja Gonzalez" w:date="2017-09-28T15:51:00Z"/>
              </w:rPr>
            </w:pPr>
          </w:p>
        </w:tc>
        <w:tc>
          <w:tcPr>
            <w:tcW w:w="851" w:type="dxa"/>
            <w:vAlign w:val="center"/>
          </w:tcPr>
          <w:p w14:paraId="1E66AFCB" w14:textId="64558FF6" w:rsidR="00817C73" w:rsidDel="00532ADB" w:rsidRDefault="00817C73" w:rsidP="00532ADB">
            <w:pPr>
              <w:jc w:val="center"/>
              <w:rPr>
                <w:del w:id="534" w:author="Borja Gonzalez" w:date="2017-09-28T15:51:00Z"/>
              </w:rPr>
            </w:pPr>
          </w:p>
        </w:tc>
        <w:tc>
          <w:tcPr>
            <w:tcW w:w="674" w:type="dxa"/>
            <w:vAlign w:val="center"/>
          </w:tcPr>
          <w:p w14:paraId="0C8A1CC9" w14:textId="4180C2C8" w:rsidR="00817C73" w:rsidDel="00532ADB" w:rsidRDefault="00817C73" w:rsidP="00532ADB">
            <w:pPr>
              <w:jc w:val="center"/>
              <w:rPr>
                <w:del w:id="535" w:author="Borja Gonzalez" w:date="2017-09-28T15:51:00Z"/>
              </w:rPr>
            </w:pPr>
          </w:p>
        </w:tc>
        <w:tc>
          <w:tcPr>
            <w:tcW w:w="674" w:type="dxa"/>
            <w:vAlign w:val="center"/>
          </w:tcPr>
          <w:p w14:paraId="297F004C" w14:textId="03BD5A83" w:rsidR="00817C73" w:rsidDel="00532ADB" w:rsidRDefault="00817C73" w:rsidP="00532ADB">
            <w:pPr>
              <w:jc w:val="center"/>
              <w:rPr>
                <w:del w:id="536" w:author="Borja Gonzalez" w:date="2017-09-28T15:51:00Z"/>
              </w:rPr>
            </w:pPr>
          </w:p>
        </w:tc>
        <w:tc>
          <w:tcPr>
            <w:tcW w:w="674" w:type="dxa"/>
            <w:vAlign w:val="center"/>
          </w:tcPr>
          <w:p w14:paraId="083B1CB5" w14:textId="1245FDA1" w:rsidR="00817C73" w:rsidDel="00532ADB" w:rsidRDefault="00817C73" w:rsidP="00532ADB">
            <w:pPr>
              <w:jc w:val="center"/>
              <w:rPr>
                <w:del w:id="537" w:author="Borja Gonzalez" w:date="2017-09-28T15:51:00Z"/>
              </w:rPr>
            </w:pPr>
          </w:p>
        </w:tc>
        <w:tc>
          <w:tcPr>
            <w:tcW w:w="674" w:type="dxa"/>
            <w:vAlign w:val="center"/>
          </w:tcPr>
          <w:p w14:paraId="5EC90EF7" w14:textId="221FB925" w:rsidR="00817C73" w:rsidDel="00532ADB" w:rsidRDefault="00817C73" w:rsidP="00532ADB">
            <w:pPr>
              <w:jc w:val="center"/>
              <w:rPr>
                <w:del w:id="538" w:author="Borja Gonzalez" w:date="2017-09-28T15:51:00Z"/>
              </w:rPr>
            </w:pPr>
          </w:p>
        </w:tc>
        <w:tc>
          <w:tcPr>
            <w:tcW w:w="674" w:type="dxa"/>
            <w:vAlign w:val="center"/>
          </w:tcPr>
          <w:p w14:paraId="624FF0F2" w14:textId="360E8800" w:rsidR="00817C73" w:rsidDel="00532ADB" w:rsidRDefault="00817C73" w:rsidP="00532ADB">
            <w:pPr>
              <w:jc w:val="center"/>
              <w:rPr>
                <w:del w:id="539" w:author="Borja Gonzalez" w:date="2017-09-28T15:51:00Z"/>
              </w:rPr>
            </w:pPr>
          </w:p>
        </w:tc>
        <w:tc>
          <w:tcPr>
            <w:tcW w:w="851" w:type="dxa"/>
            <w:vAlign w:val="center"/>
          </w:tcPr>
          <w:p w14:paraId="159481DB" w14:textId="66842D62" w:rsidR="00817C73" w:rsidDel="00532ADB" w:rsidRDefault="00817C73" w:rsidP="00532ADB">
            <w:pPr>
              <w:jc w:val="center"/>
              <w:rPr>
                <w:del w:id="540" w:author="Borja Gonzalez" w:date="2017-09-28T15:51:00Z"/>
              </w:rPr>
            </w:pPr>
          </w:p>
        </w:tc>
        <w:tc>
          <w:tcPr>
            <w:tcW w:w="674" w:type="dxa"/>
            <w:vAlign w:val="center"/>
          </w:tcPr>
          <w:p w14:paraId="2FDB5E3D" w14:textId="77CDEA15" w:rsidR="00817C73" w:rsidDel="00532ADB" w:rsidRDefault="00817C73" w:rsidP="00532ADB">
            <w:pPr>
              <w:jc w:val="center"/>
              <w:rPr>
                <w:del w:id="541" w:author="Borja Gonzalez" w:date="2017-09-28T15:51:00Z"/>
              </w:rPr>
            </w:pPr>
          </w:p>
        </w:tc>
        <w:tc>
          <w:tcPr>
            <w:tcW w:w="851" w:type="dxa"/>
            <w:vAlign w:val="center"/>
          </w:tcPr>
          <w:p w14:paraId="4A91F019" w14:textId="319A0D88" w:rsidR="00817C73" w:rsidDel="00532ADB" w:rsidRDefault="00817C73" w:rsidP="00532ADB">
            <w:pPr>
              <w:jc w:val="center"/>
              <w:rPr>
                <w:del w:id="542" w:author="Borja Gonzalez" w:date="2017-09-28T15:51:00Z"/>
              </w:rPr>
            </w:pPr>
          </w:p>
        </w:tc>
        <w:tc>
          <w:tcPr>
            <w:tcW w:w="674" w:type="dxa"/>
            <w:vAlign w:val="center"/>
          </w:tcPr>
          <w:p w14:paraId="0DBB1A56" w14:textId="7E05F571" w:rsidR="00817C73" w:rsidDel="00532ADB" w:rsidRDefault="00817C73" w:rsidP="00532ADB">
            <w:pPr>
              <w:jc w:val="center"/>
              <w:rPr>
                <w:del w:id="543" w:author="Borja Gonzalez" w:date="2017-09-28T15:51:00Z"/>
              </w:rPr>
            </w:pPr>
          </w:p>
        </w:tc>
      </w:tr>
      <w:tr w:rsidR="00532ADB" w:rsidDel="00532ADB" w14:paraId="42718DB0" w14:textId="64450D33" w:rsidTr="00532ADB">
        <w:trPr>
          <w:cantSplit/>
          <w:trHeight w:val="470"/>
          <w:del w:id="544" w:author="Borja Gonzalez" w:date="2017-09-28T15:51:00Z"/>
        </w:trPr>
        <w:tc>
          <w:tcPr>
            <w:tcW w:w="862" w:type="dxa"/>
            <w:vAlign w:val="center"/>
          </w:tcPr>
          <w:p w14:paraId="11DC74FB" w14:textId="083B73BE" w:rsidR="00817C73" w:rsidDel="00532ADB" w:rsidRDefault="00817C73" w:rsidP="0093234F">
            <w:pPr>
              <w:rPr>
                <w:del w:id="545" w:author="Borja Gonzalez" w:date="2017-09-28T15:51:00Z"/>
              </w:rPr>
            </w:pPr>
            <w:del w:id="546" w:author="Borja Gonzalez" w:date="2017-09-28T15:51:00Z">
              <w:r w:rsidDel="00532ADB">
                <w:delText>CU2</w:delText>
              </w:r>
            </w:del>
          </w:p>
        </w:tc>
        <w:tc>
          <w:tcPr>
            <w:tcW w:w="851" w:type="dxa"/>
            <w:vAlign w:val="center"/>
          </w:tcPr>
          <w:p w14:paraId="2E548B8B" w14:textId="6BD3FBD0" w:rsidR="00817C73" w:rsidDel="00532ADB" w:rsidRDefault="00817C73" w:rsidP="00F45CE8">
            <w:pPr>
              <w:jc w:val="center"/>
              <w:rPr>
                <w:del w:id="547" w:author="Borja Gonzalez" w:date="2017-09-28T15:51:00Z"/>
              </w:rPr>
            </w:pPr>
          </w:p>
        </w:tc>
        <w:tc>
          <w:tcPr>
            <w:tcW w:w="674" w:type="dxa"/>
            <w:vAlign w:val="center"/>
          </w:tcPr>
          <w:p w14:paraId="51808571" w14:textId="3E7058D1" w:rsidR="00817C73" w:rsidDel="00532ADB" w:rsidRDefault="00817C73" w:rsidP="00F45CE8">
            <w:pPr>
              <w:jc w:val="center"/>
              <w:rPr>
                <w:del w:id="548" w:author="Borja Gonzalez" w:date="2017-09-28T15:51:00Z"/>
              </w:rPr>
            </w:pPr>
          </w:p>
        </w:tc>
        <w:tc>
          <w:tcPr>
            <w:tcW w:w="674" w:type="dxa"/>
            <w:vAlign w:val="center"/>
          </w:tcPr>
          <w:p w14:paraId="4A8C2C19" w14:textId="2826A37B" w:rsidR="00817C73" w:rsidDel="00532ADB" w:rsidRDefault="00817C73" w:rsidP="00B24E68">
            <w:pPr>
              <w:jc w:val="center"/>
              <w:rPr>
                <w:del w:id="549" w:author="Borja Gonzalez" w:date="2017-09-28T15:51:00Z"/>
              </w:rPr>
            </w:pPr>
            <w:del w:id="550" w:author="Borja Gonzalez" w:date="2017-09-28T15:51:00Z">
              <w:r w:rsidRPr="00580CB8" w:rsidDel="00532ADB">
                <w:rPr>
                  <w:rFonts w:ascii="Menlo Regular" w:eastAsia="Times New Roman" w:hAnsi="Menlo Regular" w:cs="Menlo Regular"/>
                  <w:color w:val="222222"/>
                  <w:sz w:val="40"/>
                  <w:szCs w:val="40"/>
                  <w:shd w:val="clear" w:color="auto" w:fill="FFFFFF"/>
                </w:rPr>
                <w:delText>✓</w:delText>
              </w:r>
            </w:del>
          </w:p>
        </w:tc>
        <w:tc>
          <w:tcPr>
            <w:tcW w:w="851" w:type="dxa"/>
            <w:vAlign w:val="center"/>
          </w:tcPr>
          <w:p w14:paraId="37CD4D35" w14:textId="6D5A660B" w:rsidR="00817C73" w:rsidDel="00532ADB" w:rsidRDefault="00817C73" w:rsidP="004B4F98">
            <w:pPr>
              <w:jc w:val="center"/>
              <w:rPr>
                <w:del w:id="551" w:author="Borja Gonzalez" w:date="2017-09-28T15:51:00Z"/>
              </w:rPr>
            </w:pPr>
          </w:p>
        </w:tc>
        <w:tc>
          <w:tcPr>
            <w:tcW w:w="851" w:type="dxa"/>
            <w:vAlign w:val="center"/>
          </w:tcPr>
          <w:p w14:paraId="20D5733E" w14:textId="4009B553" w:rsidR="00817C73" w:rsidDel="00532ADB" w:rsidRDefault="00817C73" w:rsidP="00532ADB">
            <w:pPr>
              <w:jc w:val="center"/>
              <w:rPr>
                <w:del w:id="552" w:author="Borja Gonzalez" w:date="2017-09-28T15:51:00Z"/>
              </w:rPr>
            </w:pPr>
          </w:p>
        </w:tc>
        <w:tc>
          <w:tcPr>
            <w:tcW w:w="674" w:type="dxa"/>
            <w:vAlign w:val="center"/>
          </w:tcPr>
          <w:p w14:paraId="7E849212" w14:textId="4F7DF869" w:rsidR="00817C73" w:rsidDel="00532ADB" w:rsidRDefault="00817C73" w:rsidP="00532ADB">
            <w:pPr>
              <w:jc w:val="center"/>
              <w:rPr>
                <w:del w:id="553" w:author="Borja Gonzalez" w:date="2017-09-28T15:51:00Z"/>
              </w:rPr>
            </w:pPr>
          </w:p>
        </w:tc>
        <w:tc>
          <w:tcPr>
            <w:tcW w:w="674" w:type="dxa"/>
            <w:vAlign w:val="center"/>
          </w:tcPr>
          <w:p w14:paraId="3EE4B852" w14:textId="2EAFA405" w:rsidR="00817C73" w:rsidDel="00532ADB" w:rsidRDefault="00817C73" w:rsidP="00532ADB">
            <w:pPr>
              <w:jc w:val="center"/>
              <w:rPr>
                <w:del w:id="554" w:author="Borja Gonzalez" w:date="2017-09-28T15:51:00Z"/>
              </w:rPr>
            </w:pPr>
          </w:p>
        </w:tc>
        <w:tc>
          <w:tcPr>
            <w:tcW w:w="674" w:type="dxa"/>
            <w:vAlign w:val="center"/>
          </w:tcPr>
          <w:p w14:paraId="677FFE53" w14:textId="23341F6C" w:rsidR="00817C73" w:rsidDel="00532ADB" w:rsidRDefault="00817C73" w:rsidP="00532ADB">
            <w:pPr>
              <w:jc w:val="center"/>
              <w:rPr>
                <w:del w:id="555" w:author="Borja Gonzalez" w:date="2017-09-28T15:51:00Z"/>
              </w:rPr>
            </w:pPr>
          </w:p>
        </w:tc>
        <w:tc>
          <w:tcPr>
            <w:tcW w:w="674" w:type="dxa"/>
            <w:vAlign w:val="center"/>
          </w:tcPr>
          <w:p w14:paraId="344C9C81" w14:textId="21A63047" w:rsidR="00817C73" w:rsidDel="00532ADB" w:rsidRDefault="00817C73" w:rsidP="00532ADB">
            <w:pPr>
              <w:jc w:val="center"/>
              <w:rPr>
                <w:del w:id="556" w:author="Borja Gonzalez" w:date="2017-09-28T15:51:00Z"/>
              </w:rPr>
            </w:pPr>
          </w:p>
        </w:tc>
        <w:tc>
          <w:tcPr>
            <w:tcW w:w="674" w:type="dxa"/>
            <w:vAlign w:val="center"/>
          </w:tcPr>
          <w:p w14:paraId="7A1CDF58" w14:textId="7F96D68D" w:rsidR="00817C73" w:rsidDel="00532ADB" w:rsidRDefault="00817C73" w:rsidP="00532ADB">
            <w:pPr>
              <w:jc w:val="center"/>
              <w:rPr>
                <w:del w:id="557" w:author="Borja Gonzalez" w:date="2017-09-28T15:51:00Z"/>
              </w:rPr>
            </w:pPr>
          </w:p>
        </w:tc>
        <w:tc>
          <w:tcPr>
            <w:tcW w:w="851" w:type="dxa"/>
            <w:vAlign w:val="center"/>
          </w:tcPr>
          <w:p w14:paraId="13172352" w14:textId="58B1D95B" w:rsidR="00817C73" w:rsidDel="00532ADB" w:rsidRDefault="00817C73" w:rsidP="00532ADB">
            <w:pPr>
              <w:jc w:val="center"/>
              <w:rPr>
                <w:del w:id="558" w:author="Borja Gonzalez" w:date="2017-09-28T15:51:00Z"/>
              </w:rPr>
            </w:pPr>
          </w:p>
        </w:tc>
        <w:tc>
          <w:tcPr>
            <w:tcW w:w="674" w:type="dxa"/>
            <w:vAlign w:val="center"/>
          </w:tcPr>
          <w:p w14:paraId="40B1350B" w14:textId="39EC54E5" w:rsidR="00817C73" w:rsidDel="00532ADB" w:rsidRDefault="00817C73" w:rsidP="00532ADB">
            <w:pPr>
              <w:jc w:val="center"/>
              <w:rPr>
                <w:del w:id="559" w:author="Borja Gonzalez" w:date="2017-09-28T15:51:00Z"/>
              </w:rPr>
            </w:pPr>
          </w:p>
        </w:tc>
        <w:tc>
          <w:tcPr>
            <w:tcW w:w="851" w:type="dxa"/>
            <w:vAlign w:val="center"/>
          </w:tcPr>
          <w:p w14:paraId="427E4C8B" w14:textId="3A81B10E" w:rsidR="00817C73" w:rsidDel="00532ADB" w:rsidRDefault="00817C73" w:rsidP="00532ADB">
            <w:pPr>
              <w:jc w:val="center"/>
              <w:rPr>
                <w:del w:id="560" w:author="Borja Gonzalez" w:date="2017-09-28T15:51:00Z"/>
              </w:rPr>
            </w:pPr>
          </w:p>
        </w:tc>
        <w:tc>
          <w:tcPr>
            <w:tcW w:w="674" w:type="dxa"/>
            <w:vAlign w:val="center"/>
          </w:tcPr>
          <w:p w14:paraId="694CCD6C" w14:textId="1C723417" w:rsidR="00817C73" w:rsidDel="00532ADB" w:rsidRDefault="00817C73" w:rsidP="00532ADB">
            <w:pPr>
              <w:jc w:val="center"/>
              <w:rPr>
                <w:del w:id="561" w:author="Borja Gonzalez" w:date="2017-09-28T15:51:00Z"/>
              </w:rPr>
            </w:pPr>
          </w:p>
        </w:tc>
      </w:tr>
      <w:tr w:rsidR="00532ADB" w:rsidDel="00532ADB" w14:paraId="76D58232" w14:textId="5E7B09B3" w:rsidTr="00532ADB">
        <w:trPr>
          <w:cantSplit/>
          <w:trHeight w:val="490"/>
          <w:del w:id="562" w:author="Borja Gonzalez" w:date="2017-09-28T15:51:00Z"/>
        </w:trPr>
        <w:tc>
          <w:tcPr>
            <w:tcW w:w="862" w:type="dxa"/>
            <w:vAlign w:val="center"/>
          </w:tcPr>
          <w:p w14:paraId="19557088" w14:textId="48185C3B" w:rsidR="00817C73" w:rsidDel="00532ADB" w:rsidRDefault="00817C73" w:rsidP="0093234F">
            <w:pPr>
              <w:rPr>
                <w:del w:id="563" w:author="Borja Gonzalez" w:date="2017-09-28T15:51:00Z"/>
              </w:rPr>
            </w:pPr>
            <w:del w:id="564" w:author="Borja Gonzalez" w:date="2017-09-28T15:51:00Z">
              <w:r w:rsidDel="00532ADB">
                <w:delText>CU3</w:delText>
              </w:r>
            </w:del>
          </w:p>
        </w:tc>
        <w:tc>
          <w:tcPr>
            <w:tcW w:w="851" w:type="dxa"/>
            <w:vAlign w:val="center"/>
          </w:tcPr>
          <w:p w14:paraId="729DB6C7" w14:textId="69972331" w:rsidR="00817C73" w:rsidDel="00532ADB" w:rsidRDefault="00817C73" w:rsidP="00F45CE8">
            <w:pPr>
              <w:jc w:val="center"/>
              <w:rPr>
                <w:del w:id="565" w:author="Borja Gonzalez" w:date="2017-09-28T15:51:00Z"/>
              </w:rPr>
            </w:pPr>
          </w:p>
        </w:tc>
        <w:tc>
          <w:tcPr>
            <w:tcW w:w="674" w:type="dxa"/>
            <w:vAlign w:val="center"/>
          </w:tcPr>
          <w:p w14:paraId="7DCAD1D7" w14:textId="662DEDE2" w:rsidR="00817C73" w:rsidDel="00532ADB" w:rsidRDefault="00817C73" w:rsidP="00F45CE8">
            <w:pPr>
              <w:jc w:val="center"/>
              <w:rPr>
                <w:del w:id="566" w:author="Borja Gonzalez" w:date="2017-09-28T15:51:00Z"/>
              </w:rPr>
            </w:pPr>
          </w:p>
        </w:tc>
        <w:tc>
          <w:tcPr>
            <w:tcW w:w="674" w:type="dxa"/>
            <w:vAlign w:val="center"/>
          </w:tcPr>
          <w:p w14:paraId="68E12D66" w14:textId="0B0BE433" w:rsidR="00817C73" w:rsidDel="00532ADB" w:rsidRDefault="00817C73" w:rsidP="00B24E68">
            <w:pPr>
              <w:jc w:val="center"/>
              <w:rPr>
                <w:del w:id="567" w:author="Borja Gonzalez" w:date="2017-09-28T15:51:00Z"/>
              </w:rPr>
            </w:pPr>
          </w:p>
        </w:tc>
        <w:tc>
          <w:tcPr>
            <w:tcW w:w="851" w:type="dxa"/>
            <w:vAlign w:val="center"/>
          </w:tcPr>
          <w:p w14:paraId="5B71ADE9" w14:textId="623E3DFC" w:rsidR="00817C73" w:rsidRPr="00580CB8" w:rsidDel="00532ADB" w:rsidRDefault="00817C73" w:rsidP="004B4F98">
            <w:pPr>
              <w:jc w:val="center"/>
              <w:rPr>
                <w:del w:id="568" w:author="Borja Gonzalez" w:date="2017-09-28T15:51:00Z"/>
                <w:rFonts w:ascii="Menlo Regular" w:eastAsia="Times New Roman" w:hAnsi="Menlo Regular" w:cs="Menlo Regular"/>
                <w:color w:val="222222"/>
                <w:sz w:val="40"/>
                <w:szCs w:val="40"/>
                <w:shd w:val="clear" w:color="auto" w:fill="FFFFFF"/>
              </w:rPr>
            </w:pPr>
            <w:del w:id="569" w:author="Borja Gonzalez" w:date="2017-09-28T15:51:00Z">
              <w:r w:rsidRPr="00580CB8" w:rsidDel="00532ADB">
                <w:rPr>
                  <w:rFonts w:ascii="Menlo Regular" w:eastAsia="Times New Roman" w:hAnsi="Menlo Regular" w:cs="Menlo Regular"/>
                  <w:color w:val="222222"/>
                  <w:sz w:val="40"/>
                  <w:szCs w:val="40"/>
                  <w:shd w:val="clear" w:color="auto" w:fill="FFFFFF"/>
                </w:rPr>
                <w:delText>✓</w:delText>
              </w:r>
            </w:del>
          </w:p>
        </w:tc>
        <w:tc>
          <w:tcPr>
            <w:tcW w:w="851" w:type="dxa"/>
            <w:vAlign w:val="center"/>
          </w:tcPr>
          <w:p w14:paraId="60C09CB9" w14:textId="08DCD500" w:rsidR="00817C73" w:rsidRPr="00580CB8" w:rsidDel="00532ADB" w:rsidRDefault="00817C73" w:rsidP="00532ADB">
            <w:pPr>
              <w:jc w:val="center"/>
              <w:rPr>
                <w:del w:id="570" w:author="Borja Gonzalez" w:date="2017-09-28T15:51:00Z"/>
                <w:rFonts w:ascii="Menlo Regular" w:eastAsia="Times New Roman" w:hAnsi="Menlo Regular" w:cs="Menlo Regular"/>
                <w:color w:val="222222"/>
                <w:sz w:val="40"/>
                <w:szCs w:val="40"/>
                <w:shd w:val="clear" w:color="auto" w:fill="FFFFFF"/>
              </w:rPr>
            </w:pPr>
            <w:del w:id="571" w:author="Borja Gonzalez" w:date="2017-09-28T15:51:00Z">
              <w:r w:rsidRPr="00580CB8" w:rsidDel="00532ADB">
                <w:rPr>
                  <w:rFonts w:ascii="Menlo Regular" w:eastAsia="Times New Roman" w:hAnsi="Menlo Regular" w:cs="Menlo Regular"/>
                  <w:color w:val="222222"/>
                  <w:sz w:val="40"/>
                  <w:szCs w:val="40"/>
                  <w:shd w:val="clear" w:color="auto" w:fill="FFFFFF"/>
                </w:rPr>
                <w:delText>✓</w:delText>
              </w:r>
            </w:del>
          </w:p>
        </w:tc>
        <w:tc>
          <w:tcPr>
            <w:tcW w:w="674" w:type="dxa"/>
            <w:vAlign w:val="center"/>
          </w:tcPr>
          <w:p w14:paraId="21978B7B" w14:textId="3C231049" w:rsidR="00817C73" w:rsidDel="00532ADB" w:rsidRDefault="00817C73" w:rsidP="00532ADB">
            <w:pPr>
              <w:jc w:val="center"/>
              <w:rPr>
                <w:del w:id="572" w:author="Borja Gonzalez" w:date="2017-09-28T15:51:00Z"/>
              </w:rPr>
            </w:pPr>
            <w:del w:id="573" w:author="Borja Gonzalez" w:date="2017-09-28T15:51:00Z">
              <w:r w:rsidRPr="00580CB8" w:rsidDel="00532ADB">
                <w:rPr>
                  <w:rFonts w:ascii="Menlo Regular" w:eastAsia="Times New Roman" w:hAnsi="Menlo Regular" w:cs="Menlo Regular"/>
                  <w:color w:val="222222"/>
                  <w:sz w:val="40"/>
                  <w:szCs w:val="40"/>
                  <w:shd w:val="clear" w:color="auto" w:fill="FFFFFF"/>
                </w:rPr>
                <w:delText>✓</w:delText>
              </w:r>
            </w:del>
          </w:p>
        </w:tc>
        <w:tc>
          <w:tcPr>
            <w:tcW w:w="674" w:type="dxa"/>
            <w:vAlign w:val="center"/>
          </w:tcPr>
          <w:p w14:paraId="4DCEB6F7" w14:textId="28348B13" w:rsidR="00817C73" w:rsidDel="00532ADB" w:rsidRDefault="00817C73" w:rsidP="00532ADB">
            <w:pPr>
              <w:jc w:val="center"/>
              <w:rPr>
                <w:del w:id="574" w:author="Borja Gonzalez" w:date="2017-09-28T15:51:00Z"/>
              </w:rPr>
            </w:pPr>
          </w:p>
        </w:tc>
        <w:tc>
          <w:tcPr>
            <w:tcW w:w="674" w:type="dxa"/>
            <w:vAlign w:val="center"/>
          </w:tcPr>
          <w:p w14:paraId="0E4DEDF0" w14:textId="02C8277B" w:rsidR="00817C73" w:rsidDel="00532ADB" w:rsidRDefault="00817C73" w:rsidP="00532ADB">
            <w:pPr>
              <w:jc w:val="center"/>
              <w:rPr>
                <w:del w:id="575" w:author="Borja Gonzalez" w:date="2017-09-28T15:51:00Z"/>
              </w:rPr>
            </w:pPr>
          </w:p>
        </w:tc>
        <w:tc>
          <w:tcPr>
            <w:tcW w:w="674" w:type="dxa"/>
            <w:vAlign w:val="center"/>
          </w:tcPr>
          <w:p w14:paraId="5EADB93F" w14:textId="539F4969" w:rsidR="00817C73" w:rsidDel="00532ADB" w:rsidRDefault="00817C73" w:rsidP="00532ADB">
            <w:pPr>
              <w:jc w:val="center"/>
              <w:rPr>
                <w:del w:id="576" w:author="Borja Gonzalez" w:date="2017-09-28T15:51:00Z"/>
              </w:rPr>
            </w:pPr>
          </w:p>
        </w:tc>
        <w:tc>
          <w:tcPr>
            <w:tcW w:w="674" w:type="dxa"/>
            <w:vAlign w:val="center"/>
          </w:tcPr>
          <w:p w14:paraId="49A89468" w14:textId="20D0360A" w:rsidR="00817C73" w:rsidDel="00532ADB" w:rsidRDefault="00817C73" w:rsidP="00532ADB">
            <w:pPr>
              <w:jc w:val="center"/>
              <w:rPr>
                <w:del w:id="577" w:author="Borja Gonzalez" w:date="2017-09-28T15:51:00Z"/>
              </w:rPr>
            </w:pPr>
          </w:p>
        </w:tc>
        <w:tc>
          <w:tcPr>
            <w:tcW w:w="851" w:type="dxa"/>
            <w:vAlign w:val="center"/>
          </w:tcPr>
          <w:p w14:paraId="5816623C" w14:textId="6EB5CF88" w:rsidR="00817C73" w:rsidDel="00532ADB" w:rsidRDefault="00817C73" w:rsidP="00532ADB">
            <w:pPr>
              <w:jc w:val="center"/>
              <w:rPr>
                <w:del w:id="578" w:author="Borja Gonzalez" w:date="2017-09-28T15:51:00Z"/>
              </w:rPr>
            </w:pPr>
          </w:p>
        </w:tc>
        <w:tc>
          <w:tcPr>
            <w:tcW w:w="674" w:type="dxa"/>
            <w:vAlign w:val="center"/>
          </w:tcPr>
          <w:p w14:paraId="6352308C" w14:textId="4FE7938F" w:rsidR="00817C73" w:rsidDel="00532ADB" w:rsidRDefault="00817C73" w:rsidP="00532ADB">
            <w:pPr>
              <w:jc w:val="center"/>
              <w:rPr>
                <w:del w:id="579" w:author="Borja Gonzalez" w:date="2017-09-28T15:51:00Z"/>
              </w:rPr>
            </w:pPr>
          </w:p>
        </w:tc>
        <w:tc>
          <w:tcPr>
            <w:tcW w:w="851" w:type="dxa"/>
            <w:vAlign w:val="center"/>
          </w:tcPr>
          <w:p w14:paraId="1D3BD93F" w14:textId="0214B83C" w:rsidR="00817C73" w:rsidDel="00532ADB" w:rsidRDefault="00817C73" w:rsidP="00532ADB">
            <w:pPr>
              <w:jc w:val="center"/>
              <w:rPr>
                <w:del w:id="580" w:author="Borja Gonzalez" w:date="2017-09-28T15:51:00Z"/>
              </w:rPr>
            </w:pPr>
          </w:p>
        </w:tc>
        <w:tc>
          <w:tcPr>
            <w:tcW w:w="674" w:type="dxa"/>
            <w:vAlign w:val="center"/>
          </w:tcPr>
          <w:p w14:paraId="631D51BC" w14:textId="6FEC7CC2" w:rsidR="00817C73" w:rsidDel="00532ADB" w:rsidRDefault="00817C73" w:rsidP="00532ADB">
            <w:pPr>
              <w:jc w:val="center"/>
              <w:rPr>
                <w:del w:id="581" w:author="Borja Gonzalez" w:date="2017-09-28T15:51:00Z"/>
              </w:rPr>
            </w:pPr>
          </w:p>
        </w:tc>
      </w:tr>
      <w:tr w:rsidR="00532ADB" w:rsidDel="00532ADB" w14:paraId="53368B66" w14:textId="4A14219D" w:rsidTr="00532ADB">
        <w:trPr>
          <w:cantSplit/>
          <w:trHeight w:val="470"/>
          <w:del w:id="582" w:author="Borja Gonzalez" w:date="2017-09-28T15:51:00Z"/>
        </w:trPr>
        <w:tc>
          <w:tcPr>
            <w:tcW w:w="862" w:type="dxa"/>
            <w:vAlign w:val="center"/>
          </w:tcPr>
          <w:p w14:paraId="77F09D64" w14:textId="31300619" w:rsidR="00817C73" w:rsidDel="00532ADB" w:rsidRDefault="00817C73" w:rsidP="0093234F">
            <w:pPr>
              <w:rPr>
                <w:del w:id="583" w:author="Borja Gonzalez" w:date="2017-09-28T15:51:00Z"/>
              </w:rPr>
            </w:pPr>
            <w:del w:id="584" w:author="Borja Gonzalez" w:date="2017-09-28T15:51:00Z">
              <w:r w:rsidDel="00532ADB">
                <w:delText>CU4</w:delText>
              </w:r>
            </w:del>
          </w:p>
        </w:tc>
        <w:tc>
          <w:tcPr>
            <w:tcW w:w="851" w:type="dxa"/>
            <w:vAlign w:val="center"/>
          </w:tcPr>
          <w:p w14:paraId="0BB00E07" w14:textId="1A66C068" w:rsidR="00817C73" w:rsidDel="00532ADB" w:rsidRDefault="00817C73" w:rsidP="00F45CE8">
            <w:pPr>
              <w:jc w:val="center"/>
              <w:rPr>
                <w:del w:id="585" w:author="Borja Gonzalez" w:date="2017-09-28T15:51:00Z"/>
              </w:rPr>
            </w:pPr>
          </w:p>
        </w:tc>
        <w:tc>
          <w:tcPr>
            <w:tcW w:w="674" w:type="dxa"/>
            <w:vAlign w:val="center"/>
          </w:tcPr>
          <w:p w14:paraId="64D2EE73" w14:textId="72F008A8" w:rsidR="00817C73" w:rsidDel="00532ADB" w:rsidRDefault="00817C73" w:rsidP="00F45CE8">
            <w:pPr>
              <w:jc w:val="center"/>
              <w:rPr>
                <w:del w:id="586" w:author="Borja Gonzalez" w:date="2017-09-28T15:51:00Z"/>
              </w:rPr>
            </w:pPr>
          </w:p>
        </w:tc>
        <w:tc>
          <w:tcPr>
            <w:tcW w:w="674" w:type="dxa"/>
            <w:vAlign w:val="center"/>
          </w:tcPr>
          <w:p w14:paraId="0B12ABFD" w14:textId="7D88FBAE" w:rsidR="00817C73" w:rsidDel="00532ADB" w:rsidRDefault="00817C73" w:rsidP="00B24E68">
            <w:pPr>
              <w:jc w:val="center"/>
              <w:rPr>
                <w:del w:id="587" w:author="Borja Gonzalez" w:date="2017-09-28T15:51:00Z"/>
              </w:rPr>
            </w:pPr>
          </w:p>
        </w:tc>
        <w:tc>
          <w:tcPr>
            <w:tcW w:w="851" w:type="dxa"/>
            <w:vAlign w:val="center"/>
          </w:tcPr>
          <w:p w14:paraId="5DD937BC" w14:textId="3B223815" w:rsidR="00817C73" w:rsidDel="00532ADB" w:rsidRDefault="00817C73" w:rsidP="004B4F98">
            <w:pPr>
              <w:jc w:val="center"/>
              <w:rPr>
                <w:del w:id="588" w:author="Borja Gonzalez" w:date="2017-09-28T15:51:00Z"/>
              </w:rPr>
            </w:pPr>
            <w:del w:id="589" w:author="Borja Gonzalez" w:date="2017-09-28T15:51:00Z">
              <w:r w:rsidRPr="00580CB8" w:rsidDel="00532ADB">
                <w:rPr>
                  <w:rFonts w:ascii="Menlo Regular" w:eastAsia="Times New Roman" w:hAnsi="Menlo Regular" w:cs="Menlo Regular"/>
                  <w:color w:val="222222"/>
                  <w:sz w:val="40"/>
                  <w:szCs w:val="40"/>
                  <w:shd w:val="clear" w:color="auto" w:fill="FFFFFF"/>
                </w:rPr>
                <w:delText>✓</w:delText>
              </w:r>
            </w:del>
          </w:p>
        </w:tc>
        <w:tc>
          <w:tcPr>
            <w:tcW w:w="851" w:type="dxa"/>
            <w:vAlign w:val="center"/>
          </w:tcPr>
          <w:p w14:paraId="0D497DEE" w14:textId="4AE9F227" w:rsidR="00817C73" w:rsidDel="00532ADB" w:rsidRDefault="00817C73" w:rsidP="00532ADB">
            <w:pPr>
              <w:jc w:val="center"/>
              <w:rPr>
                <w:del w:id="590" w:author="Borja Gonzalez" w:date="2017-09-28T15:51:00Z"/>
              </w:rPr>
            </w:pPr>
            <w:del w:id="591" w:author="Borja Gonzalez" w:date="2017-09-28T15:51:00Z">
              <w:r w:rsidRPr="00580CB8" w:rsidDel="00532ADB">
                <w:rPr>
                  <w:rFonts w:ascii="Menlo Regular" w:eastAsia="Times New Roman" w:hAnsi="Menlo Regular" w:cs="Menlo Regular"/>
                  <w:color w:val="222222"/>
                  <w:sz w:val="40"/>
                  <w:szCs w:val="40"/>
                  <w:shd w:val="clear" w:color="auto" w:fill="FFFFFF"/>
                </w:rPr>
                <w:delText>✓</w:delText>
              </w:r>
            </w:del>
          </w:p>
        </w:tc>
        <w:tc>
          <w:tcPr>
            <w:tcW w:w="674" w:type="dxa"/>
            <w:vAlign w:val="center"/>
          </w:tcPr>
          <w:p w14:paraId="665CC633" w14:textId="0BFB8D66" w:rsidR="00817C73" w:rsidDel="00532ADB" w:rsidRDefault="00817C73" w:rsidP="00532ADB">
            <w:pPr>
              <w:jc w:val="center"/>
              <w:rPr>
                <w:del w:id="592" w:author="Borja Gonzalez" w:date="2017-09-28T15:51:00Z"/>
              </w:rPr>
            </w:pPr>
          </w:p>
        </w:tc>
        <w:tc>
          <w:tcPr>
            <w:tcW w:w="674" w:type="dxa"/>
            <w:vAlign w:val="center"/>
          </w:tcPr>
          <w:p w14:paraId="102C82B3" w14:textId="706ADBC3" w:rsidR="00817C73" w:rsidDel="00532ADB" w:rsidRDefault="00817C73" w:rsidP="00532ADB">
            <w:pPr>
              <w:jc w:val="center"/>
              <w:rPr>
                <w:del w:id="593" w:author="Borja Gonzalez" w:date="2017-09-28T15:51:00Z"/>
              </w:rPr>
            </w:pPr>
            <w:del w:id="594" w:author="Borja Gonzalez" w:date="2017-09-28T15:51:00Z">
              <w:r w:rsidRPr="00580CB8" w:rsidDel="00532ADB">
                <w:rPr>
                  <w:rFonts w:ascii="Menlo Regular" w:eastAsia="Times New Roman" w:hAnsi="Menlo Regular" w:cs="Menlo Regular"/>
                  <w:color w:val="222222"/>
                  <w:sz w:val="40"/>
                  <w:szCs w:val="40"/>
                  <w:shd w:val="clear" w:color="auto" w:fill="FFFFFF"/>
                </w:rPr>
                <w:delText>✓</w:delText>
              </w:r>
            </w:del>
          </w:p>
        </w:tc>
        <w:tc>
          <w:tcPr>
            <w:tcW w:w="674" w:type="dxa"/>
            <w:vAlign w:val="center"/>
          </w:tcPr>
          <w:p w14:paraId="169EBD49" w14:textId="4E7DC019" w:rsidR="00817C73" w:rsidDel="00532ADB" w:rsidRDefault="00817C73" w:rsidP="00532ADB">
            <w:pPr>
              <w:jc w:val="center"/>
              <w:rPr>
                <w:del w:id="595" w:author="Borja Gonzalez" w:date="2017-09-28T15:51:00Z"/>
              </w:rPr>
            </w:pPr>
          </w:p>
        </w:tc>
        <w:tc>
          <w:tcPr>
            <w:tcW w:w="674" w:type="dxa"/>
            <w:vAlign w:val="center"/>
          </w:tcPr>
          <w:p w14:paraId="62D04C18" w14:textId="493F6D73" w:rsidR="00817C73" w:rsidDel="00532ADB" w:rsidRDefault="00817C73" w:rsidP="00532ADB">
            <w:pPr>
              <w:jc w:val="center"/>
              <w:rPr>
                <w:del w:id="596" w:author="Borja Gonzalez" w:date="2017-09-28T15:51:00Z"/>
              </w:rPr>
            </w:pPr>
          </w:p>
        </w:tc>
        <w:tc>
          <w:tcPr>
            <w:tcW w:w="674" w:type="dxa"/>
            <w:vAlign w:val="center"/>
          </w:tcPr>
          <w:p w14:paraId="6C0425DC" w14:textId="2156C3F9" w:rsidR="00817C73" w:rsidDel="00532ADB" w:rsidRDefault="00817C73" w:rsidP="00532ADB">
            <w:pPr>
              <w:jc w:val="center"/>
              <w:rPr>
                <w:del w:id="597" w:author="Borja Gonzalez" w:date="2017-09-28T15:51:00Z"/>
              </w:rPr>
            </w:pPr>
          </w:p>
        </w:tc>
        <w:tc>
          <w:tcPr>
            <w:tcW w:w="851" w:type="dxa"/>
            <w:vAlign w:val="center"/>
          </w:tcPr>
          <w:p w14:paraId="011BA72A" w14:textId="18A8F037" w:rsidR="00817C73" w:rsidDel="00532ADB" w:rsidRDefault="00817C73" w:rsidP="00532ADB">
            <w:pPr>
              <w:jc w:val="center"/>
              <w:rPr>
                <w:del w:id="598" w:author="Borja Gonzalez" w:date="2017-09-28T15:51:00Z"/>
              </w:rPr>
            </w:pPr>
          </w:p>
        </w:tc>
        <w:tc>
          <w:tcPr>
            <w:tcW w:w="674" w:type="dxa"/>
            <w:vAlign w:val="center"/>
          </w:tcPr>
          <w:p w14:paraId="762D4D66" w14:textId="24142FC5" w:rsidR="00817C73" w:rsidDel="00532ADB" w:rsidRDefault="00817C73" w:rsidP="00532ADB">
            <w:pPr>
              <w:jc w:val="center"/>
              <w:rPr>
                <w:del w:id="599" w:author="Borja Gonzalez" w:date="2017-09-28T15:51:00Z"/>
              </w:rPr>
            </w:pPr>
          </w:p>
        </w:tc>
        <w:tc>
          <w:tcPr>
            <w:tcW w:w="851" w:type="dxa"/>
            <w:vAlign w:val="center"/>
          </w:tcPr>
          <w:p w14:paraId="453D52A2" w14:textId="35795E7A" w:rsidR="00817C73" w:rsidDel="00532ADB" w:rsidRDefault="00817C73" w:rsidP="00532ADB">
            <w:pPr>
              <w:jc w:val="center"/>
              <w:rPr>
                <w:del w:id="600" w:author="Borja Gonzalez" w:date="2017-09-28T15:51:00Z"/>
              </w:rPr>
            </w:pPr>
          </w:p>
        </w:tc>
        <w:tc>
          <w:tcPr>
            <w:tcW w:w="674" w:type="dxa"/>
            <w:vAlign w:val="center"/>
          </w:tcPr>
          <w:p w14:paraId="42FF3239" w14:textId="0C2A33DB" w:rsidR="00817C73" w:rsidDel="00532ADB" w:rsidRDefault="00817C73" w:rsidP="00532ADB">
            <w:pPr>
              <w:jc w:val="center"/>
              <w:rPr>
                <w:del w:id="601" w:author="Borja Gonzalez" w:date="2017-09-28T15:51:00Z"/>
              </w:rPr>
            </w:pPr>
          </w:p>
        </w:tc>
      </w:tr>
      <w:tr w:rsidR="00532ADB" w:rsidDel="00532ADB" w14:paraId="2EA75E72" w14:textId="47195A7B" w:rsidTr="00532ADB">
        <w:trPr>
          <w:cantSplit/>
          <w:trHeight w:val="490"/>
          <w:del w:id="602" w:author="Borja Gonzalez" w:date="2017-09-28T15:51:00Z"/>
        </w:trPr>
        <w:tc>
          <w:tcPr>
            <w:tcW w:w="862" w:type="dxa"/>
            <w:vAlign w:val="center"/>
          </w:tcPr>
          <w:p w14:paraId="6E8EA7F6" w14:textId="015A61B3" w:rsidR="00817C73" w:rsidDel="00532ADB" w:rsidRDefault="00817C73" w:rsidP="0093234F">
            <w:pPr>
              <w:rPr>
                <w:del w:id="603" w:author="Borja Gonzalez" w:date="2017-09-28T15:51:00Z"/>
              </w:rPr>
            </w:pPr>
            <w:del w:id="604" w:author="Borja Gonzalez" w:date="2017-09-28T15:51:00Z">
              <w:r w:rsidDel="00532ADB">
                <w:delText>CU5</w:delText>
              </w:r>
            </w:del>
          </w:p>
        </w:tc>
        <w:tc>
          <w:tcPr>
            <w:tcW w:w="851" w:type="dxa"/>
            <w:vAlign w:val="center"/>
          </w:tcPr>
          <w:p w14:paraId="10DB897C" w14:textId="0362C575" w:rsidR="00817C73" w:rsidDel="00532ADB" w:rsidRDefault="00817C73" w:rsidP="00F45CE8">
            <w:pPr>
              <w:jc w:val="center"/>
              <w:rPr>
                <w:del w:id="605" w:author="Borja Gonzalez" w:date="2017-09-28T15:51:00Z"/>
              </w:rPr>
            </w:pPr>
          </w:p>
        </w:tc>
        <w:tc>
          <w:tcPr>
            <w:tcW w:w="674" w:type="dxa"/>
            <w:vAlign w:val="center"/>
          </w:tcPr>
          <w:p w14:paraId="71CE7563" w14:textId="7F3DBA2C" w:rsidR="00817C73" w:rsidDel="00532ADB" w:rsidRDefault="00817C73" w:rsidP="00F45CE8">
            <w:pPr>
              <w:jc w:val="center"/>
              <w:rPr>
                <w:del w:id="606" w:author="Borja Gonzalez" w:date="2017-09-28T15:51:00Z"/>
              </w:rPr>
            </w:pPr>
          </w:p>
        </w:tc>
        <w:tc>
          <w:tcPr>
            <w:tcW w:w="674" w:type="dxa"/>
            <w:vAlign w:val="center"/>
          </w:tcPr>
          <w:p w14:paraId="187A3BE5" w14:textId="7E1C16CF" w:rsidR="00817C73" w:rsidDel="00532ADB" w:rsidRDefault="00817C73" w:rsidP="00B24E68">
            <w:pPr>
              <w:jc w:val="center"/>
              <w:rPr>
                <w:del w:id="607" w:author="Borja Gonzalez" w:date="2017-09-28T15:51:00Z"/>
              </w:rPr>
            </w:pPr>
          </w:p>
        </w:tc>
        <w:tc>
          <w:tcPr>
            <w:tcW w:w="851" w:type="dxa"/>
            <w:vAlign w:val="center"/>
          </w:tcPr>
          <w:p w14:paraId="29BEC274" w14:textId="16A408A6" w:rsidR="00817C73" w:rsidDel="00532ADB" w:rsidRDefault="00817C73" w:rsidP="004B4F98">
            <w:pPr>
              <w:jc w:val="center"/>
              <w:rPr>
                <w:del w:id="608" w:author="Borja Gonzalez" w:date="2017-09-28T15:51:00Z"/>
              </w:rPr>
            </w:pPr>
          </w:p>
        </w:tc>
        <w:tc>
          <w:tcPr>
            <w:tcW w:w="851" w:type="dxa"/>
            <w:vAlign w:val="center"/>
          </w:tcPr>
          <w:p w14:paraId="1EE85BB4" w14:textId="2DEC8F1D" w:rsidR="00817C73" w:rsidDel="00532ADB" w:rsidRDefault="00817C73" w:rsidP="00532ADB">
            <w:pPr>
              <w:jc w:val="center"/>
              <w:rPr>
                <w:del w:id="609" w:author="Borja Gonzalez" w:date="2017-09-28T15:51:00Z"/>
              </w:rPr>
            </w:pPr>
          </w:p>
        </w:tc>
        <w:tc>
          <w:tcPr>
            <w:tcW w:w="674" w:type="dxa"/>
            <w:vAlign w:val="center"/>
          </w:tcPr>
          <w:p w14:paraId="24588D72" w14:textId="673B17F6" w:rsidR="00817C73" w:rsidDel="00532ADB" w:rsidRDefault="00817C73" w:rsidP="00532ADB">
            <w:pPr>
              <w:jc w:val="center"/>
              <w:rPr>
                <w:del w:id="610" w:author="Borja Gonzalez" w:date="2017-09-28T15:51:00Z"/>
              </w:rPr>
            </w:pPr>
          </w:p>
        </w:tc>
        <w:tc>
          <w:tcPr>
            <w:tcW w:w="674" w:type="dxa"/>
            <w:vAlign w:val="center"/>
          </w:tcPr>
          <w:p w14:paraId="74370C4D" w14:textId="61131CB2" w:rsidR="00817C73" w:rsidDel="00532ADB" w:rsidRDefault="00817C73" w:rsidP="00532ADB">
            <w:pPr>
              <w:jc w:val="center"/>
              <w:rPr>
                <w:del w:id="611" w:author="Borja Gonzalez" w:date="2017-09-28T15:51:00Z"/>
              </w:rPr>
            </w:pPr>
          </w:p>
        </w:tc>
        <w:tc>
          <w:tcPr>
            <w:tcW w:w="674" w:type="dxa"/>
            <w:vAlign w:val="center"/>
          </w:tcPr>
          <w:p w14:paraId="7EDFE785" w14:textId="0F4BE22F" w:rsidR="00817C73" w:rsidDel="00532ADB" w:rsidRDefault="00817C73" w:rsidP="00532ADB">
            <w:pPr>
              <w:jc w:val="center"/>
              <w:rPr>
                <w:del w:id="612" w:author="Borja Gonzalez" w:date="2017-09-28T15:51:00Z"/>
              </w:rPr>
            </w:pPr>
            <w:del w:id="613" w:author="Borja Gonzalez" w:date="2017-09-28T15:51:00Z">
              <w:r w:rsidRPr="00580CB8" w:rsidDel="00532ADB">
                <w:rPr>
                  <w:rFonts w:ascii="Menlo Regular" w:eastAsia="Times New Roman" w:hAnsi="Menlo Regular" w:cs="Menlo Regular"/>
                  <w:color w:val="222222"/>
                  <w:sz w:val="40"/>
                  <w:szCs w:val="40"/>
                  <w:shd w:val="clear" w:color="auto" w:fill="FFFFFF"/>
                </w:rPr>
                <w:delText>✓</w:delText>
              </w:r>
            </w:del>
          </w:p>
        </w:tc>
        <w:tc>
          <w:tcPr>
            <w:tcW w:w="674" w:type="dxa"/>
            <w:vAlign w:val="center"/>
          </w:tcPr>
          <w:p w14:paraId="6EC1DBC4" w14:textId="6D30DB05" w:rsidR="00817C73" w:rsidDel="00532ADB" w:rsidRDefault="00817C73" w:rsidP="00532ADB">
            <w:pPr>
              <w:jc w:val="center"/>
              <w:rPr>
                <w:del w:id="614" w:author="Borja Gonzalez" w:date="2017-09-28T15:51:00Z"/>
              </w:rPr>
            </w:pPr>
          </w:p>
        </w:tc>
        <w:tc>
          <w:tcPr>
            <w:tcW w:w="674" w:type="dxa"/>
            <w:vAlign w:val="center"/>
          </w:tcPr>
          <w:p w14:paraId="1E18D130" w14:textId="064F46A1" w:rsidR="00817C73" w:rsidDel="00532ADB" w:rsidRDefault="00817C73" w:rsidP="00532ADB">
            <w:pPr>
              <w:jc w:val="center"/>
              <w:rPr>
                <w:del w:id="615" w:author="Borja Gonzalez" w:date="2017-09-28T15:51:00Z"/>
              </w:rPr>
            </w:pPr>
          </w:p>
        </w:tc>
        <w:tc>
          <w:tcPr>
            <w:tcW w:w="851" w:type="dxa"/>
            <w:vAlign w:val="center"/>
          </w:tcPr>
          <w:p w14:paraId="21CD851D" w14:textId="2A55530D" w:rsidR="00817C73" w:rsidDel="00532ADB" w:rsidRDefault="00817C73" w:rsidP="00532ADB">
            <w:pPr>
              <w:jc w:val="center"/>
              <w:rPr>
                <w:del w:id="616" w:author="Borja Gonzalez" w:date="2017-09-28T15:51:00Z"/>
              </w:rPr>
            </w:pPr>
          </w:p>
        </w:tc>
        <w:tc>
          <w:tcPr>
            <w:tcW w:w="674" w:type="dxa"/>
            <w:vAlign w:val="center"/>
          </w:tcPr>
          <w:p w14:paraId="391DCFF7" w14:textId="265FD4EB" w:rsidR="00817C73" w:rsidDel="00532ADB" w:rsidRDefault="00817C73" w:rsidP="00532ADB">
            <w:pPr>
              <w:jc w:val="center"/>
              <w:rPr>
                <w:del w:id="617" w:author="Borja Gonzalez" w:date="2017-09-28T15:51:00Z"/>
              </w:rPr>
            </w:pPr>
          </w:p>
        </w:tc>
        <w:tc>
          <w:tcPr>
            <w:tcW w:w="851" w:type="dxa"/>
            <w:vAlign w:val="center"/>
          </w:tcPr>
          <w:p w14:paraId="4B5B36BD" w14:textId="457801E1" w:rsidR="00817C73" w:rsidDel="00532ADB" w:rsidRDefault="00817C73" w:rsidP="00532ADB">
            <w:pPr>
              <w:jc w:val="center"/>
              <w:rPr>
                <w:del w:id="618" w:author="Borja Gonzalez" w:date="2017-09-28T15:51:00Z"/>
              </w:rPr>
            </w:pPr>
          </w:p>
        </w:tc>
        <w:tc>
          <w:tcPr>
            <w:tcW w:w="674" w:type="dxa"/>
            <w:vAlign w:val="center"/>
          </w:tcPr>
          <w:p w14:paraId="47C0130B" w14:textId="27ECEBA8" w:rsidR="00817C73" w:rsidDel="00532ADB" w:rsidRDefault="00817C73" w:rsidP="00532ADB">
            <w:pPr>
              <w:jc w:val="center"/>
              <w:rPr>
                <w:del w:id="619" w:author="Borja Gonzalez" w:date="2017-09-28T15:51:00Z"/>
              </w:rPr>
            </w:pPr>
          </w:p>
        </w:tc>
      </w:tr>
      <w:tr w:rsidR="00532ADB" w:rsidDel="00532ADB" w14:paraId="0F8899CA" w14:textId="5F64B651" w:rsidTr="00532ADB">
        <w:trPr>
          <w:cantSplit/>
          <w:trHeight w:val="470"/>
          <w:del w:id="620" w:author="Borja Gonzalez" w:date="2017-09-28T15:51:00Z"/>
        </w:trPr>
        <w:tc>
          <w:tcPr>
            <w:tcW w:w="862" w:type="dxa"/>
            <w:vAlign w:val="center"/>
          </w:tcPr>
          <w:p w14:paraId="65DEFFE6" w14:textId="32B10158" w:rsidR="00817C73" w:rsidDel="00532ADB" w:rsidRDefault="00817C73" w:rsidP="0093234F">
            <w:pPr>
              <w:rPr>
                <w:del w:id="621" w:author="Borja Gonzalez" w:date="2017-09-28T15:51:00Z"/>
              </w:rPr>
            </w:pPr>
            <w:del w:id="622" w:author="Borja Gonzalez" w:date="2017-09-28T15:51:00Z">
              <w:r w:rsidDel="00532ADB">
                <w:delText>CU6</w:delText>
              </w:r>
            </w:del>
          </w:p>
        </w:tc>
        <w:tc>
          <w:tcPr>
            <w:tcW w:w="851" w:type="dxa"/>
            <w:vAlign w:val="center"/>
          </w:tcPr>
          <w:p w14:paraId="250A38D0" w14:textId="4B8D4C95" w:rsidR="00817C73" w:rsidDel="00532ADB" w:rsidRDefault="00817C73" w:rsidP="00F45CE8">
            <w:pPr>
              <w:jc w:val="center"/>
              <w:rPr>
                <w:del w:id="623" w:author="Borja Gonzalez" w:date="2017-09-28T15:51:00Z"/>
              </w:rPr>
            </w:pPr>
          </w:p>
        </w:tc>
        <w:tc>
          <w:tcPr>
            <w:tcW w:w="674" w:type="dxa"/>
            <w:vAlign w:val="center"/>
          </w:tcPr>
          <w:p w14:paraId="370BF525" w14:textId="06BFD224" w:rsidR="00817C73" w:rsidDel="00532ADB" w:rsidRDefault="00817C73" w:rsidP="00F45CE8">
            <w:pPr>
              <w:jc w:val="center"/>
              <w:rPr>
                <w:del w:id="624" w:author="Borja Gonzalez" w:date="2017-09-28T15:51:00Z"/>
              </w:rPr>
            </w:pPr>
          </w:p>
        </w:tc>
        <w:tc>
          <w:tcPr>
            <w:tcW w:w="674" w:type="dxa"/>
            <w:vAlign w:val="center"/>
          </w:tcPr>
          <w:p w14:paraId="60C85711" w14:textId="07ED52AC" w:rsidR="00817C73" w:rsidDel="00532ADB" w:rsidRDefault="00817C73" w:rsidP="00B24E68">
            <w:pPr>
              <w:jc w:val="center"/>
              <w:rPr>
                <w:del w:id="625" w:author="Borja Gonzalez" w:date="2017-09-28T15:51:00Z"/>
              </w:rPr>
            </w:pPr>
          </w:p>
        </w:tc>
        <w:tc>
          <w:tcPr>
            <w:tcW w:w="851" w:type="dxa"/>
            <w:vAlign w:val="center"/>
          </w:tcPr>
          <w:p w14:paraId="48135C58" w14:textId="4C9C138C" w:rsidR="00817C73" w:rsidDel="00532ADB" w:rsidRDefault="00817C73" w:rsidP="004B4F98">
            <w:pPr>
              <w:jc w:val="center"/>
              <w:rPr>
                <w:del w:id="626" w:author="Borja Gonzalez" w:date="2017-09-28T15:51:00Z"/>
              </w:rPr>
            </w:pPr>
            <w:del w:id="627" w:author="Borja Gonzalez" w:date="2017-09-28T15:51:00Z">
              <w:r w:rsidRPr="00580CB8" w:rsidDel="00532ADB">
                <w:rPr>
                  <w:rFonts w:ascii="Menlo Regular" w:eastAsia="Times New Roman" w:hAnsi="Menlo Regular" w:cs="Menlo Regular"/>
                  <w:color w:val="222222"/>
                  <w:sz w:val="40"/>
                  <w:szCs w:val="40"/>
                  <w:shd w:val="clear" w:color="auto" w:fill="FFFFFF"/>
                </w:rPr>
                <w:delText>✓</w:delText>
              </w:r>
            </w:del>
          </w:p>
        </w:tc>
        <w:tc>
          <w:tcPr>
            <w:tcW w:w="851" w:type="dxa"/>
            <w:vAlign w:val="center"/>
          </w:tcPr>
          <w:p w14:paraId="133668DF" w14:textId="07568C67" w:rsidR="00817C73" w:rsidDel="00532ADB" w:rsidRDefault="00817C73" w:rsidP="00532ADB">
            <w:pPr>
              <w:jc w:val="center"/>
              <w:rPr>
                <w:del w:id="628" w:author="Borja Gonzalez" w:date="2017-09-28T15:51:00Z"/>
              </w:rPr>
            </w:pPr>
            <w:del w:id="629" w:author="Borja Gonzalez" w:date="2017-09-28T15:51:00Z">
              <w:r w:rsidRPr="00580CB8" w:rsidDel="00532ADB">
                <w:rPr>
                  <w:rFonts w:ascii="Menlo Regular" w:eastAsia="Times New Roman" w:hAnsi="Menlo Regular" w:cs="Menlo Regular"/>
                  <w:color w:val="222222"/>
                  <w:sz w:val="40"/>
                  <w:szCs w:val="40"/>
                  <w:shd w:val="clear" w:color="auto" w:fill="FFFFFF"/>
                </w:rPr>
                <w:delText>✓</w:delText>
              </w:r>
            </w:del>
          </w:p>
        </w:tc>
        <w:tc>
          <w:tcPr>
            <w:tcW w:w="674" w:type="dxa"/>
            <w:vAlign w:val="center"/>
          </w:tcPr>
          <w:p w14:paraId="00C12416" w14:textId="1E55124D" w:rsidR="00817C73" w:rsidDel="00532ADB" w:rsidRDefault="00817C73" w:rsidP="00532ADB">
            <w:pPr>
              <w:jc w:val="center"/>
              <w:rPr>
                <w:del w:id="630" w:author="Borja Gonzalez" w:date="2017-09-28T15:51:00Z"/>
              </w:rPr>
            </w:pPr>
          </w:p>
        </w:tc>
        <w:tc>
          <w:tcPr>
            <w:tcW w:w="674" w:type="dxa"/>
            <w:vAlign w:val="center"/>
          </w:tcPr>
          <w:p w14:paraId="0C920B9B" w14:textId="40ABE75E" w:rsidR="00817C73" w:rsidDel="00532ADB" w:rsidRDefault="00817C73" w:rsidP="00532ADB">
            <w:pPr>
              <w:jc w:val="center"/>
              <w:rPr>
                <w:del w:id="631" w:author="Borja Gonzalez" w:date="2017-09-28T15:51:00Z"/>
              </w:rPr>
            </w:pPr>
          </w:p>
        </w:tc>
        <w:tc>
          <w:tcPr>
            <w:tcW w:w="674" w:type="dxa"/>
            <w:vAlign w:val="center"/>
          </w:tcPr>
          <w:p w14:paraId="59D3E1D8" w14:textId="1DD7E15C" w:rsidR="00817C73" w:rsidDel="00532ADB" w:rsidRDefault="00817C73" w:rsidP="00532ADB">
            <w:pPr>
              <w:jc w:val="center"/>
              <w:rPr>
                <w:del w:id="632" w:author="Borja Gonzalez" w:date="2017-09-28T15:51:00Z"/>
              </w:rPr>
            </w:pPr>
          </w:p>
        </w:tc>
        <w:tc>
          <w:tcPr>
            <w:tcW w:w="674" w:type="dxa"/>
            <w:vAlign w:val="center"/>
          </w:tcPr>
          <w:p w14:paraId="308C0B13" w14:textId="12206F3A" w:rsidR="00817C73" w:rsidDel="00532ADB" w:rsidRDefault="00817C73" w:rsidP="00532ADB">
            <w:pPr>
              <w:jc w:val="center"/>
              <w:rPr>
                <w:del w:id="633" w:author="Borja Gonzalez" w:date="2017-09-28T15:51:00Z"/>
              </w:rPr>
            </w:pPr>
            <w:del w:id="634" w:author="Borja Gonzalez" w:date="2017-09-28T15:51:00Z">
              <w:r w:rsidRPr="00580CB8" w:rsidDel="00532ADB">
                <w:rPr>
                  <w:rFonts w:ascii="Menlo Regular" w:eastAsia="Times New Roman" w:hAnsi="Menlo Regular" w:cs="Menlo Regular"/>
                  <w:color w:val="222222"/>
                  <w:sz w:val="40"/>
                  <w:szCs w:val="40"/>
                  <w:shd w:val="clear" w:color="auto" w:fill="FFFFFF"/>
                </w:rPr>
                <w:delText>✓</w:delText>
              </w:r>
            </w:del>
          </w:p>
        </w:tc>
        <w:tc>
          <w:tcPr>
            <w:tcW w:w="674" w:type="dxa"/>
            <w:vAlign w:val="center"/>
          </w:tcPr>
          <w:p w14:paraId="0791B3C5" w14:textId="0157CBEE" w:rsidR="00817C73" w:rsidDel="00532ADB" w:rsidRDefault="00817C73" w:rsidP="00532ADB">
            <w:pPr>
              <w:jc w:val="center"/>
              <w:rPr>
                <w:del w:id="635" w:author="Borja Gonzalez" w:date="2017-09-28T15:51:00Z"/>
              </w:rPr>
            </w:pPr>
          </w:p>
        </w:tc>
        <w:tc>
          <w:tcPr>
            <w:tcW w:w="851" w:type="dxa"/>
            <w:vAlign w:val="center"/>
          </w:tcPr>
          <w:p w14:paraId="7C4DF2E3" w14:textId="2037245B" w:rsidR="00817C73" w:rsidDel="00532ADB" w:rsidRDefault="00817C73" w:rsidP="00532ADB">
            <w:pPr>
              <w:jc w:val="center"/>
              <w:rPr>
                <w:del w:id="636" w:author="Borja Gonzalez" w:date="2017-09-28T15:51:00Z"/>
              </w:rPr>
            </w:pPr>
          </w:p>
        </w:tc>
        <w:tc>
          <w:tcPr>
            <w:tcW w:w="674" w:type="dxa"/>
            <w:vAlign w:val="center"/>
          </w:tcPr>
          <w:p w14:paraId="7BAA3433" w14:textId="7E7A880E" w:rsidR="00817C73" w:rsidDel="00532ADB" w:rsidRDefault="00817C73" w:rsidP="00532ADB">
            <w:pPr>
              <w:jc w:val="center"/>
              <w:rPr>
                <w:del w:id="637" w:author="Borja Gonzalez" w:date="2017-09-28T15:51:00Z"/>
              </w:rPr>
            </w:pPr>
          </w:p>
        </w:tc>
        <w:tc>
          <w:tcPr>
            <w:tcW w:w="851" w:type="dxa"/>
            <w:vAlign w:val="center"/>
          </w:tcPr>
          <w:p w14:paraId="62D5EE20" w14:textId="3DC273FD" w:rsidR="00817C73" w:rsidDel="00532ADB" w:rsidRDefault="00817C73" w:rsidP="00532ADB">
            <w:pPr>
              <w:jc w:val="center"/>
              <w:rPr>
                <w:del w:id="638" w:author="Borja Gonzalez" w:date="2017-09-28T15:51:00Z"/>
              </w:rPr>
            </w:pPr>
          </w:p>
        </w:tc>
        <w:tc>
          <w:tcPr>
            <w:tcW w:w="674" w:type="dxa"/>
            <w:vAlign w:val="center"/>
          </w:tcPr>
          <w:p w14:paraId="4BA18C1A" w14:textId="67E88C8C" w:rsidR="00817C73" w:rsidDel="00532ADB" w:rsidRDefault="00817C73" w:rsidP="00532ADB">
            <w:pPr>
              <w:jc w:val="center"/>
              <w:rPr>
                <w:del w:id="639" w:author="Borja Gonzalez" w:date="2017-09-28T15:51:00Z"/>
              </w:rPr>
            </w:pPr>
          </w:p>
        </w:tc>
      </w:tr>
      <w:tr w:rsidR="00532ADB" w:rsidDel="00532ADB" w14:paraId="2C1E9CED" w14:textId="37BFC1A1" w:rsidTr="00532ADB">
        <w:trPr>
          <w:cantSplit/>
          <w:trHeight w:val="490"/>
          <w:del w:id="640" w:author="Borja Gonzalez" w:date="2017-09-28T15:51:00Z"/>
        </w:trPr>
        <w:tc>
          <w:tcPr>
            <w:tcW w:w="862" w:type="dxa"/>
            <w:vAlign w:val="center"/>
          </w:tcPr>
          <w:p w14:paraId="068093C8" w14:textId="35B32B00" w:rsidR="00817C73" w:rsidDel="00532ADB" w:rsidRDefault="00817C73" w:rsidP="0093234F">
            <w:pPr>
              <w:rPr>
                <w:del w:id="641" w:author="Borja Gonzalez" w:date="2017-09-28T15:51:00Z"/>
              </w:rPr>
            </w:pPr>
            <w:del w:id="642" w:author="Borja Gonzalez" w:date="2017-09-28T15:51:00Z">
              <w:r w:rsidDel="00532ADB">
                <w:delText>CU7</w:delText>
              </w:r>
            </w:del>
          </w:p>
        </w:tc>
        <w:tc>
          <w:tcPr>
            <w:tcW w:w="851" w:type="dxa"/>
            <w:vAlign w:val="center"/>
          </w:tcPr>
          <w:p w14:paraId="6B138BA4" w14:textId="35857638" w:rsidR="00817C73" w:rsidDel="00532ADB" w:rsidRDefault="00817C73" w:rsidP="00F45CE8">
            <w:pPr>
              <w:jc w:val="center"/>
              <w:rPr>
                <w:del w:id="643" w:author="Borja Gonzalez" w:date="2017-09-28T15:51:00Z"/>
              </w:rPr>
            </w:pPr>
          </w:p>
        </w:tc>
        <w:tc>
          <w:tcPr>
            <w:tcW w:w="674" w:type="dxa"/>
            <w:vAlign w:val="center"/>
          </w:tcPr>
          <w:p w14:paraId="0DB21861" w14:textId="5C15064D" w:rsidR="00817C73" w:rsidDel="00532ADB" w:rsidRDefault="00817C73" w:rsidP="00F45CE8">
            <w:pPr>
              <w:jc w:val="center"/>
              <w:rPr>
                <w:del w:id="644" w:author="Borja Gonzalez" w:date="2017-09-28T15:51:00Z"/>
              </w:rPr>
            </w:pPr>
          </w:p>
        </w:tc>
        <w:tc>
          <w:tcPr>
            <w:tcW w:w="674" w:type="dxa"/>
            <w:vAlign w:val="center"/>
          </w:tcPr>
          <w:p w14:paraId="045E07F9" w14:textId="2D9FAE83" w:rsidR="00817C73" w:rsidDel="00532ADB" w:rsidRDefault="00817C73" w:rsidP="00B24E68">
            <w:pPr>
              <w:jc w:val="center"/>
              <w:rPr>
                <w:del w:id="645" w:author="Borja Gonzalez" w:date="2017-09-28T15:51:00Z"/>
              </w:rPr>
            </w:pPr>
          </w:p>
        </w:tc>
        <w:tc>
          <w:tcPr>
            <w:tcW w:w="851" w:type="dxa"/>
            <w:vAlign w:val="center"/>
          </w:tcPr>
          <w:p w14:paraId="56C01BC0" w14:textId="4C4D054F" w:rsidR="00817C73" w:rsidDel="00532ADB" w:rsidRDefault="00817C73" w:rsidP="004B4F98">
            <w:pPr>
              <w:jc w:val="center"/>
              <w:rPr>
                <w:del w:id="646" w:author="Borja Gonzalez" w:date="2017-09-28T15:51:00Z"/>
              </w:rPr>
            </w:pPr>
            <w:del w:id="647" w:author="Borja Gonzalez" w:date="2017-09-28T15:51:00Z">
              <w:r w:rsidRPr="00580CB8" w:rsidDel="00532ADB">
                <w:rPr>
                  <w:rFonts w:ascii="Menlo Regular" w:eastAsia="Times New Roman" w:hAnsi="Menlo Regular" w:cs="Menlo Regular"/>
                  <w:color w:val="222222"/>
                  <w:sz w:val="40"/>
                  <w:szCs w:val="40"/>
                  <w:shd w:val="clear" w:color="auto" w:fill="FFFFFF"/>
                </w:rPr>
                <w:delText>✓</w:delText>
              </w:r>
            </w:del>
          </w:p>
        </w:tc>
        <w:tc>
          <w:tcPr>
            <w:tcW w:w="851" w:type="dxa"/>
            <w:vAlign w:val="center"/>
          </w:tcPr>
          <w:p w14:paraId="2DDF438C" w14:textId="1FE73FD7" w:rsidR="00817C73" w:rsidDel="00532ADB" w:rsidRDefault="00817C73" w:rsidP="00532ADB">
            <w:pPr>
              <w:jc w:val="center"/>
              <w:rPr>
                <w:del w:id="648" w:author="Borja Gonzalez" w:date="2017-09-28T15:51:00Z"/>
              </w:rPr>
            </w:pPr>
            <w:del w:id="649" w:author="Borja Gonzalez" w:date="2017-09-28T15:51:00Z">
              <w:r w:rsidRPr="00580CB8" w:rsidDel="00532ADB">
                <w:rPr>
                  <w:rFonts w:ascii="Menlo Regular" w:eastAsia="Times New Roman" w:hAnsi="Menlo Regular" w:cs="Menlo Regular"/>
                  <w:color w:val="222222"/>
                  <w:sz w:val="40"/>
                  <w:szCs w:val="40"/>
                  <w:shd w:val="clear" w:color="auto" w:fill="FFFFFF"/>
                </w:rPr>
                <w:delText>✓</w:delText>
              </w:r>
            </w:del>
          </w:p>
        </w:tc>
        <w:tc>
          <w:tcPr>
            <w:tcW w:w="674" w:type="dxa"/>
            <w:vAlign w:val="center"/>
          </w:tcPr>
          <w:p w14:paraId="2664A0EB" w14:textId="0588CBBD" w:rsidR="00817C73" w:rsidDel="00532ADB" w:rsidRDefault="00817C73" w:rsidP="00532ADB">
            <w:pPr>
              <w:jc w:val="center"/>
              <w:rPr>
                <w:del w:id="650" w:author="Borja Gonzalez" w:date="2017-09-28T15:51:00Z"/>
              </w:rPr>
            </w:pPr>
          </w:p>
        </w:tc>
        <w:tc>
          <w:tcPr>
            <w:tcW w:w="674" w:type="dxa"/>
            <w:vAlign w:val="center"/>
          </w:tcPr>
          <w:p w14:paraId="7D7E1974" w14:textId="6BFCC0B6" w:rsidR="00817C73" w:rsidDel="00532ADB" w:rsidRDefault="00817C73" w:rsidP="00532ADB">
            <w:pPr>
              <w:jc w:val="center"/>
              <w:rPr>
                <w:del w:id="651" w:author="Borja Gonzalez" w:date="2017-09-28T15:51:00Z"/>
              </w:rPr>
            </w:pPr>
          </w:p>
        </w:tc>
        <w:tc>
          <w:tcPr>
            <w:tcW w:w="674" w:type="dxa"/>
            <w:vAlign w:val="center"/>
          </w:tcPr>
          <w:p w14:paraId="69A37F48" w14:textId="5A7A0904" w:rsidR="00817C73" w:rsidDel="00532ADB" w:rsidRDefault="00817C73" w:rsidP="00532ADB">
            <w:pPr>
              <w:jc w:val="center"/>
              <w:rPr>
                <w:del w:id="652" w:author="Borja Gonzalez" w:date="2017-09-28T15:51:00Z"/>
              </w:rPr>
            </w:pPr>
          </w:p>
        </w:tc>
        <w:tc>
          <w:tcPr>
            <w:tcW w:w="674" w:type="dxa"/>
            <w:vAlign w:val="center"/>
          </w:tcPr>
          <w:p w14:paraId="4056EF02" w14:textId="16B8C4E2" w:rsidR="00817C73" w:rsidDel="00532ADB" w:rsidRDefault="00817C73" w:rsidP="00532ADB">
            <w:pPr>
              <w:jc w:val="center"/>
              <w:rPr>
                <w:del w:id="653" w:author="Borja Gonzalez" w:date="2017-09-28T15:51:00Z"/>
              </w:rPr>
            </w:pPr>
          </w:p>
        </w:tc>
        <w:tc>
          <w:tcPr>
            <w:tcW w:w="674" w:type="dxa"/>
            <w:vAlign w:val="center"/>
          </w:tcPr>
          <w:p w14:paraId="621BF13F" w14:textId="62171C64" w:rsidR="00817C73" w:rsidDel="00532ADB" w:rsidRDefault="00817C73" w:rsidP="00532ADB">
            <w:pPr>
              <w:jc w:val="center"/>
              <w:rPr>
                <w:del w:id="654" w:author="Borja Gonzalez" w:date="2017-09-28T15:51:00Z"/>
              </w:rPr>
            </w:pPr>
            <w:del w:id="655" w:author="Borja Gonzalez" w:date="2017-09-28T15:51:00Z">
              <w:r w:rsidRPr="00580CB8" w:rsidDel="00532ADB">
                <w:rPr>
                  <w:rFonts w:ascii="Menlo Regular" w:eastAsia="Times New Roman" w:hAnsi="Menlo Regular" w:cs="Menlo Regular"/>
                  <w:color w:val="222222"/>
                  <w:sz w:val="40"/>
                  <w:szCs w:val="40"/>
                  <w:shd w:val="clear" w:color="auto" w:fill="FFFFFF"/>
                </w:rPr>
                <w:delText>✓</w:delText>
              </w:r>
            </w:del>
          </w:p>
        </w:tc>
        <w:tc>
          <w:tcPr>
            <w:tcW w:w="851" w:type="dxa"/>
            <w:vAlign w:val="center"/>
          </w:tcPr>
          <w:p w14:paraId="27FACFF1" w14:textId="0FB646EC" w:rsidR="00817C73" w:rsidDel="00532ADB" w:rsidRDefault="00817C73" w:rsidP="00532ADB">
            <w:pPr>
              <w:jc w:val="center"/>
              <w:rPr>
                <w:del w:id="656" w:author="Borja Gonzalez" w:date="2017-09-28T15:51:00Z"/>
              </w:rPr>
            </w:pPr>
            <w:del w:id="657" w:author="Borja Gonzalez" w:date="2017-09-28T15:51:00Z">
              <w:r w:rsidRPr="00580CB8" w:rsidDel="00532ADB">
                <w:rPr>
                  <w:rFonts w:ascii="Menlo Regular" w:eastAsia="Times New Roman" w:hAnsi="Menlo Regular" w:cs="Menlo Regular"/>
                  <w:color w:val="222222"/>
                  <w:sz w:val="40"/>
                  <w:szCs w:val="40"/>
                  <w:shd w:val="clear" w:color="auto" w:fill="FFFFFF"/>
                </w:rPr>
                <w:delText>✓</w:delText>
              </w:r>
            </w:del>
          </w:p>
        </w:tc>
        <w:tc>
          <w:tcPr>
            <w:tcW w:w="674" w:type="dxa"/>
            <w:vAlign w:val="center"/>
          </w:tcPr>
          <w:p w14:paraId="6502EFB3" w14:textId="5ECB8EB8" w:rsidR="00817C73" w:rsidDel="00532ADB" w:rsidRDefault="00817C73" w:rsidP="00532ADB">
            <w:pPr>
              <w:jc w:val="center"/>
              <w:rPr>
                <w:del w:id="658" w:author="Borja Gonzalez" w:date="2017-09-28T15:51:00Z"/>
              </w:rPr>
            </w:pPr>
          </w:p>
        </w:tc>
        <w:tc>
          <w:tcPr>
            <w:tcW w:w="851" w:type="dxa"/>
            <w:vAlign w:val="center"/>
          </w:tcPr>
          <w:p w14:paraId="2DA4BF88" w14:textId="422F1185" w:rsidR="00817C73" w:rsidDel="00532ADB" w:rsidRDefault="00817C73" w:rsidP="00532ADB">
            <w:pPr>
              <w:jc w:val="center"/>
              <w:rPr>
                <w:del w:id="659" w:author="Borja Gonzalez" w:date="2017-09-28T15:51:00Z"/>
              </w:rPr>
            </w:pPr>
          </w:p>
        </w:tc>
        <w:tc>
          <w:tcPr>
            <w:tcW w:w="674" w:type="dxa"/>
            <w:vAlign w:val="center"/>
          </w:tcPr>
          <w:p w14:paraId="3CB2A2DC" w14:textId="22BFEBA4" w:rsidR="00817C73" w:rsidDel="00532ADB" w:rsidRDefault="00817C73" w:rsidP="00532ADB">
            <w:pPr>
              <w:jc w:val="center"/>
              <w:rPr>
                <w:del w:id="660" w:author="Borja Gonzalez" w:date="2017-09-28T15:51:00Z"/>
              </w:rPr>
            </w:pPr>
          </w:p>
        </w:tc>
      </w:tr>
      <w:tr w:rsidR="00532ADB" w:rsidDel="00532ADB" w14:paraId="6B5235DD" w14:textId="72B65EB7" w:rsidTr="00532ADB">
        <w:trPr>
          <w:cantSplit/>
          <w:trHeight w:val="490"/>
          <w:del w:id="661" w:author="Borja Gonzalez" w:date="2017-09-28T15:51:00Z"/>
        </w:trPr>
        <w:tc>
          <w:tcPr>
            <w:tcW w:w="862" w:type="dxa"/>
            <w:vAlign w:val="center"/>
          </w:tcPr>
          <w:p w14:paraId="2D77031F" w14:textId="5274092A" w:rsidR="00817C73" w:rsidDel="00532ADB" w:rsidRDefault="00817C73" w:rsidP="0093234F">
            <w:pPr>
              <w:rPr>
                <w:del w:id="662" w:author="Borja Gonzalez" w:date="2017-09-28T15:51:00Z"/>
              </w:rPr>
            </w:pPr>
            <w:del w:id="663" w:author="Borja Gonzalez" w:date="2017-09-28T15:51:00Z">
              <w:r w:rsidDel="00532ADB">
                <w:delText>CU8</w:delText>
              </w:r>
            </w:del>
          </w:p>
        </w:tc>
        <w:tc>
          <w:tcPr>
            <w:tcW w:w="851" w:type="dxa"/>
            <w:vAlign w:val="center"/>
          </w:tcPr>
          <w:p w14:paraId="3C72C441" w14:textId="48907BA1" w:rsidR="00817C73" w:rsidDel="00532ADB" w:rsidRDefault="00817C73" w:rsidP="00F45CE8">
            <w:pPr>
              <w:jc w:val="center"/>
              <w:rPr>
                <w:del w:id="664" w:author="Borja Gonzalez" w:date="2017-09-28T15:51:00Z"/>
              </w:rPr>
            </w:pPr>
          </w:p>
        </w:tc>
        <w:tc>
          <w:tcPr>
            <w:tcW w:w="674" w:type="dxa"/>
            <w:vAlign w:val="center"/>
          </w:tcPr>
          <w:p w14:paraId="49BF79A1" w14:textId="69E3B47D" w:rsidR="00817C73" w:rsidDel="00532ADB" w:rsidRDefault="00817C73" w:rsidP="00F45CE8">
            <w:pPr>
              <w:jc w:val="center"/>
              <w:rPr>
                <w:del w:id="665" w:author="Borja Gonzalez" w:date="2017-09-28T15:51:00Z"/>
              </w:rPr>
            </w:pPr>
          </w:p>
        </w:tc>
        <w:tc>
          <w:tcPr>
            <w:tcW w:w="674" w:type="dxa"/>
            <w:vAlign w:val="center"/>
          </w:tcPr>
          <w:p w14:paraId="51A9E643" w14:textId="5F9019EB" w:rsidR="00817C73" w:rsidDel="00532ADB" w:rsidRDefault="00817C73" w:rsidP="00B24E68">
            <w:pPr>
              <w:jc w:val="center"/>
              <w:rPr>
                <w:del w:id="666" w:author="Borja Gonzalez" w:date="2017-09-28T15:51:00Z"/>
              </w:rPr>
            </w:pPr>
          </w:p>
        </w:tc>
        <w:tc>
          <w:tcPr>
            <w:tcW w:w="851" w:type="dxa"/>
            <w:vAlign w:val="center"/>
          </w:tcPr>
          <w:p w14:paraId="3DD6DA90" w14:textId="363F2589" w:rsidR="00817C73" w:rsidDel="00532ADB" w:rsidRDefault="00817C73" w:rsidP="004B4F98">
            <w:pPr>
              <w:jc w:val="center"/>
              <w:rPr>
                <w:del w:id="667" w:author="Borja Gonzalez" w:date="2017-09-28T15:51:00Z"/>
              </w:rPr>
            </w:pPr>
          </w:p>
        </w:tc>
        <w:tc>
          <w:tcPr>
            <w:tcW w:w="851" w:type="dxa"/>
            <w:vAlign w:val="center"/>
          </w:tcPr>
          <w:p w14:paraId="4E7068F2" w14:textId="2F8FD874" w:rsidR="00817C73" w:rsidDel="00532ADB" w:rsidRDefault="00817C73" w:rsidP="00532ADB">
            <w:pPr>
              <w:jc w:val="center"/>
              <w:rPr>
                <w:del w:id="668" w:author="Borja Gonzalez" w:date="2017-09-28T15:51:00Z"/>
              </w:rPr>
            </w:pPr>
          </w:p>
        </w:tc>
        <w:tc>
          <w:tcPr>
            <w:tcW w:w="674" w:type="dxa"/>
            <w:vAlign w:val="center"/>
          </w:tcPr>
          <w:p w14:paraId="7DF36AD5" w14:textId="3C6FB242" w:rsidR="00817C73" w:rsidDel="00532ADB" w:rsidRDefault="00817C73" w:rsidP="00532ADB">
            <w:pPr>
              <w:jc w:val="center"/>
              <w:rPr>
                <w:del w:id="669" w:author="Borja Gonzalez" w:date="2017-09-28T15:51:00Z"/>
              </w:rPr>
            </w:pPr>
          </w:p>
        </w:tc>
        <w:tc>
          <w:tcPr>
            <w:tcW w:w="674" w:type="dxa"/>
            <w:vAlign w:val="center"/>
          </w:tcPr>
          <w:p w14:paraId="7E566D0E" w14:textId="241658D5" w:rsidR="00817C73" w:rsidDel="00532ADB" w:rsidRDefault="00817C73" w:rsidP="00532ADB">
            <w:pPr>
              <w:jc w:val="center"/>
              <w:rPr>
                <w:del w:id="670" w:author="Borja Gonzalez" w:date="2017-09-28T15:51:00Z"/>
              </w:rPr>
            </w:pPr>
          </w:p>
        </w:tc>
        <w:tc>
          <w:tcPr>
            <w:tcW w:w="674" w:type="dxa"/>
            <w:vAlign w:val="center"/>
          </w:tcPr>
          <w:p w14:paraId="54A29FB5" w14:textId="085AA877" w:rsidR="00817C73" w:rsidDel="00532ADB" w:rsidRDefault="00817C73" w:rsidP="00532ADB">
            <w:pPr>
              <w:jc w:val="center"/>
              <w:rPr>
                <w:del w:id="671" w:author="Borja Gonzalez" w:date="2017-09-28T15:51:00Z"/>
              </w:rPr>
            </w:pPr>
          </w:p>
        </w:tc>
        <w:tc>
          <w:tcPr>
            <w:tcW w:w="674" w:type="dxa"/>
            <w:vAlign w:val="center"/>
          </w:tcPr>
          <w:p w14:paraId="7DD5B2B3" w14:textId="18FDA2D7" w:rsidR="00817C73" w:rsidDel="00532ADB" w:rsidRDefault="00817C73" w:rsidP="00532ADB">
            <w:pPr>
              <w:jc w:val="center"/>
              <w:rPr>
                <w:del w:id="672" w:author="Borja Gonzalez" w:date="2017-09-28T15:51:00Z"/>
              </w:rPr>
            </w:pPr>
          </w:p>
        </w:tc>
        <w:tc>
          <w:tcPr>
            <w:tcW w:w="674" w:type="dxa"/>
            <w:vAlign w:val="center"/>
          </w:tcPr>
          <w:p w14:paraId="0A3575F7" w14:textId="555CE221" w:rsidR="00817C73" w:rsidDel="00532ADB" w:rsidRDefault="00817C73" w:rsidP="00532ADB">
            <w:pPr>
              <w:jc w:val="center"/>
              <w:rPr>
                <w:del w:id="673" w:author="Borja Gonzalez" w:date="2017-09-28T15:51:00Z"/>
              </w:rPr>
            </w:pPr>
          </w:p>
        </w:tc>
        <w:tc>
          <w:tcPr>
            <w:tcW w:w="851" w:type="dxa"/>
            <w:vAlign w:val="center"/>
          </w:tcPr>
          <w:p w14:paraId="3EE7C02B" w14:textId="675BE587" w:rsidR="00817C73" w:rsidRPr="00580CB8" w:rsidDel="00532ADB" w:rsidRDefault="00817C73" w:rsidP="00532ADB">
            <w:pPr>
              <w:jc w:val="center"/>
              <w:rPr>
                <w:del w:id="674" w:author="Borja Gonzalez" w:date="2017-09-28T15:51:00Z"/>
                <w:rFonts w:ascii="Menlo Regular" w:eastAsia="Times New Roman" w:hAnsi="Menlo Regular" w:cs="Menlo Regular"/>
                <w:color w:val="222222"/>
                <w:sz w:val="40"/>
                <w:szCs w:val="40"/>
                <w:shd w:val="clear" w:color="auto" w:fill="FFFFFF"/>
              </w:rPr>
            </w:pPr>
          </w:p>
        </w:tc>
        <w:tc>
          <w:tcPr>
            <w:tcW w:w="674" w:type="dxa"/>
            <w:vAlign w:val="center"/>
          </w:tcPr>
          <w:p w14:paraId="3FFB3ECD" w14:textId="39BBDCC4" w:rsidR="00817C73" w:rsidDel="00532ADB" w:rsidRDefault="00817C73" w:rsidP="00532ADB">
            <w:pPr>
              <w:jc w:val="center"/>
              <w:rPr>
                <w:del w:id="675" w:author="Borja Gonzalez" w:date="2017-09-28T15:51:00Z"/>
              </w:rPr>
            </w:pPr>
            <w:del w:id="676" w:author="Borja Gonzalez" w:date="2017-09-28T15:51:00Z">
              <w:r w:rsidRPr="00580CB8" w:rsidDel="00532ADB">
                <w:rPr>
                  <w:rFonts w:ascii="Menlo Regular" w:eastAsia="Times New Roman" w:hAnsi="Menlo Regular" w:cs="Menlo Regular"/>
                  <w:color w:val="222222"/>
                  <w:sz w:val="40"/>
                  <w:szCs w:val="40"/>
                  <w:shd w:val="clear" w:color="auto" w:fill="FFFFFF"/>
                </w:rPr>
                <w:delText>✓</w:delText>
              </w:r>
            </w:del>
          </w:p>
        </w:tc>
        <w:tc>
          <w:tcPr>
            <w:tcW w:w="851" w:type="dxa"/>
            <w:vAlign w:val="center"/>
          </w:tcPr>
          <w:p w14:paraId="59DAF000" w14:textId="771117ED" w:rsidR="00817C73" w:rsidDel="00532ADB" w:rsidRDefault="00817C73" w:rsidP="00532ADB">
            <w:pPr>
              <w:jc w:val="center"/>
              <w:rPr>
                <w:del w:id="677" w:author="Borja Gonzalez" w:date="2017-09-28T15:51:00Z"/>
              </w:rPr>
            </w:pPr>
          </w:p>
        </w:tc>
        <w:tc>
          <w:tcPr>
            <w:tcW w:w="674" w:type="dxa"/>
            <w:vAlign w:val="center"/>
          </w:tcPr>
          <w:p w14:paraId="24A50F8C" w14:textId="65CFDF4C" w:rsidR="00817C73" w:rsidDel="00532ADB" w:rsidRDefault="00817C73" w:rsidP="00532ADB">
            <w:pPr>
              <w:jc w:val="center"/>
              <w:rPr>
                <w:del w:id="678" w:author="Borja Gonzalez" w:date="2017-09-28T15:51:00Z"/>
              </w:rPr>
            </w:pPr>
          </w:p>
        </w:tc>
      </w:tr>
      <w:tr w:rsidR="00532ADB" w:rsidDel="00532ADB" w14:paraId="5647D01E" w14:textId="645A3CA5" w:rsidTr="00532ADB">
        <w:trPr>
          <w:cantSplit/>
          <w:trHeight w:val="490"/>
          <w:del w:id="679" w:author="Borja Gonzalez" w:date="2017-09-28T15:51:00Z"/>
        </w:trPr>
        <w:tc>
          <w:tcPr>
            <w:tcW w:w="862" w:type="dxa"/>
            <w:vAlign w:val="center"/>
          </w:tcPr>
          <w:p w14:paraId="4BE94E7A" w14:textId="595C9933" w:rsidR="00817C73" w:rsidDel="00532ADB" w:rsidRDefault="00817C73" w:rsidP="0093234F">
            <w:pPr>
              <w:rPr>
                <w:del w:id="680" w:author="Borja Gonzalez" w:date="2017-09-28T15:51:00Z"/>
              </w:rPr>
            </w:pPr>
            <w:del w:id="681" w:author="Borja Gonzalez" w:date="2017-09-28T15:51:00Z">
              <w:r w:rsidDel="00532ADB">
                <w:delText>CU9</w:delText>
              </w:r>
            </w:del>
          </w:p>
        </w:tc>
        <w:tc>
          <w:tcPr>
            <w:tcW w:w="851" w:type="dxa"/>
            <w:vAlign w:val="center"/>
          </w:tcPr>
          <w:p w14:paraId="39115860" w14:textId="506E2A25" w:rsidR="00817C73" w:rsidDel="00532ADB" w:rsidRDefault="00817C73" w:rsidP="00F45CE8">
            <w:pPr>
              <w:jc w:val="center"/>
              <w:rPr>
                <w:del w:id="682" w:author="Borja Gonzalez" w:date="2017-09-28T15:51:00Z"/>
              </w:rPr>
            </w:pPr>
          </w:p>
        </w:tc>
        <w:tc>
          <w:tcPr>
            <w:tcW w:w="674" w:type="dxa"/>
            <w:vAlign w:val="center"/>
          </w:tcPr>
          <w:p w14:paraId="50748D70" w14:textId="2D53A782" w:rsidR="00817C73" w:rsidDel="00532ADB" w:rsidRDefault="00817C73" w:rsidP="00F45CE8">
            <w:pPr>
              <w:jc w:val="center"/>
              <w:rPr>
                <w:del w:id="683" w:author="Borja Gonzalez" w:date="2017-09-28T15:51:00Z"/>
              </w:rPr>
            </w:pPr>
          </w:p>
        </w:tc>
        <w:tc>
          <w:tcPr>
            <w:tcW w:w="674" w:type="dxa"/>
            <w:vAlign w:val="center"/>
          </w:tcPr>
          <w:p w14:paraId="2262E9D7" w14:textId="7D4DE670" w:rsidR="00817C73" w:rsidDel="00532ADB" w:rsidRDefault="00817C73" w:rsidP="00B24E68">
            <w:pPr>
              <w:jc w:val="center"/>
              <w:rPr>
                <w:del w:id="684" w:author="Borja Gonzalez" w:date="2017-09-28T15:51:00Z"/>
              </w:rPr>
            </w:pPr>
          </w:p>
        </w:tc>
        <w:tc>
          <w:tcPr>
            <w:tcW w:w="851" w:type="dxa"/>
            <w:vAlign w:val="center"/>
          </w:tcPr>
          <w:p w14:paraId="62053272" w14:textId="308E4A14" w:rsidR="00817C73" w:rsidDel="00532ADB" w:rsidRDefault="00817C73" w:rsidP="004B4F98">
            <w:pPr>
              <w:jc w:val="center"/>
              <w:rPr>
                <w:del w:id="685" w:author="Borja Gonzalez" w:date="2017-09-28T15:51:00Z"/>
              </w:rPr>
            </w:pPr>
          </w:p>
        </w:tc>
        <w:tc>
          <w:tcPr>
            <w:tcW w:w="851" w:type="dxa"/>
            <w:vAlign w:val="center"/>
          </w:tcPr>
          <w:p w14:paraId="70EBB3B2" w14:textId="5DBCB09D" w:rsidR="00817C73" w:rsidDel="00532ADB" w:rsidRDefault="00817C73" w:rsidP="00532ADB">
            <w:pPr>
              <w:jc w:val="center"/>
              <w:rPr>
                <w:del w:id="686" w:author="Borja Gonzalez" w:date="2017-09-28T15:51:00Z"/>
              </w:rPr>
            </w:pPr>
          </w:p>
        </w:tc>
        <w:tc>
          <w:tcPr>
            <w:tcW w:w="674" w:type="dxa"/>
            <w:vAlign w:val="center"/>
          </w:tcPr>
          <w:p w14:paraId="47B1A303" w14:textId="2AD05E96" w:rsidR="00817C73" w:rsidDel="00532ADB" w:rsidRDefault="00817C73" w:rsidP="00532ADB">
            <w:pPr>
              <w:jc w:val="center"/>
              <w:rPr>
                <w:del w:id="687" w:author="Borja Gonzalez" w:date="2017-09-28T15:51:00Z"/>
              </w:rPr>
            </w:pPr>
          </w:p>
        </w:tc>
        <w:tc>
          <w:tcPr>
            <w:tcW w:w="674" w:type="dxa"/>
            <w:vAlign w:val="center"/>
          </w:tcPr>
          <w:p w14:paraId="04C795FE" w14:textId="16C97B62" w:rsidR="00817C73" w:rsidDel="00532ADB" w:rsidRDefault="00817C73" w:rsidP="00532ADB">
            <w:pPr>
              <w:jc w:val="center"/>
              <w:rPr>
                <w:del w:id="688" w:author="Borja Gonzalez" w:date="2017-09-28T15:51:00Z"/>
              </w:rPr>
            </w:pPr>
          </w:p>
        </w:tc>
        <w:tc>
          <w:tcPr>
            <w:tcW w:w="674" w:type="dxa"/>
            <w:vAlign w:val="center"/>
          </w:tcPr>
          <w:p w14:paraId="77D1D3F6" w14:textId="4A8F1EBD" w:rsidR="00817C73" w:rsidDel="00532ADB" w:rsidRDefault="00817C73" w:rsidP="00532ADB">
            <w:pPr>
              <w:jc w:val="center"/>
              <w:rPr>
                <w:del w:id="689" w:author="Borja Gonzalez" w:date="2017-09-28T15:51:00Z"/>
              </w:rPr>
            </w:pPr>
          </w:p>
        </w:tc>
        <w:tc>
          <w:tcPr>
            <w:tcW w:w="674" w:type="dxa"/>
            <w:vAlign w:val="center"/>
          </w:tcPr>
          <w:p w14:paraId="47BD8864" w14:textId="6F9B2514" w:rsidR="00817C73" w:rsidDel="00532ADB" w:rsidRDefault="00817C73" w:rsidP="00532ADB">
            <w:pPr>
              <w:jc w:val="center"/>
              <w:rPr>
                <w:del w:id="690" w:author="Borja Gonzalez" w:date="2017-09-28T15:51:00Z"/>
              </w:rPr>
            </w:pPr>
          </w:p>
        </w:tc>
        <w:tc>
          <w:tcPr>
            <w:tcW w:w="674" w:type="dxa"/>
            <w:vAlign w:val="center"/>
          </w:tcPr>
          <w:p w14:paraId="4D264044" w14:textId="2DEA6A1A" w:rsidR="00817C73" w:rsidDel="00532ADB" w:rsidRDefault="00817C73" w:rsidP="00532ADB">
            <w:pPr>
              <w:jc w:val="center"/>
              <w:rPr>
                <w:del w:id="691" w:author="Borja Gonzalez" w:date="2017-09-28T15:51:00Z"/>
              </w:rPr>
            </w:pPr>
          </w:p>
        </w:tc>
        <w:tc>
          <w:tcPr>
            <w:tcW w:w="851" w:type="dxa"/>
            <w:vAlign w:val="center"/>
          </w:tcPr>
          <w:p w14:paraId="079D0636" w14:textId="14F52869" w:rsidR="00817C73" w:rsidDel="00532ADB" w:rsidRDefault="00817C73" w:rsidP="00532ADB">
            <w:pPr>
              <w:jc w:val="center"/>
              <w:rPr>
                <w:del w:id="692" w:author="Borja Gonzalez" w:date="2017-09-28T15:51:00Z"/>
              </w:rPr>
            </w:pPr>
          </w:p>
        </w:tc>
        <w:tc>
          <w:tcPr>
            <w:tcW w:w="674" w:type="dxa"/>
            <w:vAlign w:val="center"/>
          </w:tcPr>
          <w:p w14:paraId="4F7C45AC" w14:textId="1C1C0A21" w:rsidR="00817C73" w:rsidDel="00532ADB" w:rsidRDefault="00817C73" w:rsidP="00532ADB">
            <w:pPr>
              <w:jc w:val="center"/>
              <w:rPr>
                <w:del w:id="693" w:author="Borja Gonzalez" w:date="2017-09-28T15:51:00Z"/>
              </w:rPr>
            </w:pPr>
          </w:p>
        </w:tc>
        <w:tc>
          <w:tcPr>
            <w:tcW w:w="851" w:type="dxa"/>
            <w:vAlign w:val="center"/>
          </w:tcPr>
          <w:p w14:paraId="1B76FCFD" w14:textId="7ABD607D" w:rsidR="00817C73" w:rsidRPr="00580CB8" w:rsidDel="00532ADB" w:rsidRDefault="00817C73" w:rsidP="00532ADB">
            <w:pPr>
              <w:jc w:val="center"/>
              <w:rPr>
                <w:del w:id="694" w:author="Borja Gonzalez" w:date="2017-09-28T15:51:00Z"/>
                <w:rFonts w:ascii="Menlo Regular" w:eastAsia="Times New Roman" w:hAnsi="Menlo Regular" w:cs="Menlo Regular"/>
                <w:color w:val="222222"/>
                <w:sz w:val="40"/>
                <w:szCs w:val="40"/>
                <w:shd w:val="clear" w:color="auto" w:fill="FFFFFF"/>
              </w:rPr>
            </w:pPr>
            <w:del w:id="695" w:author="Borja Gonzalez" w:date="2017-09-28T15:51:00Z">
              <w:r w:rsidRPr="00580CB8" w:rsidDel="00532ADB">
                <w:rPr>
                  <w:rFonts w:ascii="Menlo Regular" w:eastAsia="Times New Roman" w:hAnsi="Menlo Regular" w:cs="Menlo Regular"/>
                  <w:color w:val="222222"/>
                  <w:sz w:val="40"/>
                  <w:szCs w:val="40"/>
                  <w:shd w:val="clear" w:color="auto" w:fill="FFFFFF"/>
                </w:rPr>
                <w:delText>✓</w:delText>
              </w:r>
            </w:del>
          </w:p>
        </w:tc>
        <w:tc>
          <w:tcPr>
            <w:tcW w:w="674" w:type="dxa"/>
            <w:vAlign w:val="center"/>
          </w:tcPr>
          <w:p w14:paraId="6D89B092" w14:textId="76DBABC9" w:rsidR="00817C73" w:rsidDel="00532ADB" w:rsidRDefault="00817C73" w:rsidP="00532ADB">
            <w:pPr>
              <w:jc w:val="center"/>
              <w:rPr>
                <w:del w:id="696" w:author="Borja Gonzalez" w:date="2017-09-28T15:51:00Z"/>
              </w:rPr>
            </w:pPr>
            <w:del w:id="697" w:author="Borja Gonzalez" w:date="2017-09-28T15:51:00Z">
              <w:r w:rsidRPr="00580CB8" w:rsidDel="00532ADB">
                <w:rPr>
                  <w:rFonts w:ascii="Menlo Regular" w:eastAsia="Times New Roman" w:hAnsi="Menlo Regular" w:cs="Menlo Regular"/>
                  <w:color w:val="222222"/>
                  <w:sz w:val="40"/>
                  <w:szCs w:val="40"/>
                  <w:shd w:val="clear" w:color="auto" w:fill="FFFFFF"/>
                </w:rPr>
                <w:delText>✓</w:delText>
              </w:r>
            </w:del>
          </w:p>
        </w:tc>
      </w:tr>
    </w:tbl>
    <w:p w14:paraId="58D23A63" w14:textId="77777777" w:rsidR="00532ADB" w:rsidRDefault="00532ADB" w:rsidP="00E671BF"/>
    <w:p w14:paraId="1416BFA2" w14:textId="7DD791F9" w:rsidR="00532ADB" w:rsidRDefault="00532ADB" w:rsidP="00E671BF"/>
    <w:p w14:paraId="47C27142" w14:textId="77777777" w:rsidR="00532ADB" w:rsidRDefault="00532ADB" w:rsidP="00E671BF"/>
    <w:p w14:paraId="097FCECA" w14:textId="77777777" w:rsidR="00532ADB" w:rsidRDefault="00532ADB" w:rsidP="00E671BF"/>
    <w:p w14:paraId="072CDEBF" w14:textId="217EC8D0" w:rsidR="00532ADB" w:rsidRDefault="00532ADB" w:rsidP="00E671BF"/>
    <w:p w14:paraId="5F6A042D" w14:textId="77777777" w:rsidR="00532ADB" w:rsidRDefault="00532ADB" w:rsidP="00E671BF"/>
    <w:p w14:paraId="012F146F" w14:textId="052DB2EF" w:rsidR="00532ADB" w:rsidRDefault="00532ADB" w:rsidP="00E671BF"/>
    <w:p w14:paraId="062F90E3" w14:textId="7537BB3C" w:rsidR="00532ADB" w:rsidRDefault="00532ADB" w:rsidP="00E671BF"/>
    <w:p w14:paraId="7690E61C" w14:textId="46732FB7" w:rsidR="00E671BF" w:rsidRDefault="00E671BF" w:rsidP="00E671BF"/>
    <w:p w14:paraId="2DF34A4F" w14:textId="4BFA59D8" w:rsidR="00532ADB" w:rsidRDefault="009A1843" w:rsidP="00E671BF">
      <w:r>
        <w:rPr>
          <w:noProof/>
          <w:lang w:val="en-US"/>
        </w:rPr>
        <mc:AlternateContent>
          <mc:Choice Requires="wps">
            <w:drawing>
              <wp:anchor distT="0" distB="0" distL="114300" distR="114300" simplePos="0" relativeHeight="251664384" behindDoc="0" locked="0" layoutInCell="1" allowOverlap="1" wp14:anchorId="2897D81E" wp14:editId="0AAEE7C9">
                <wp:simplePos x="0" y="0"/>
                <wp:positionH relativeFrom="column">
                  <wp:posOffset>-971550</wp:posOffset>
                </wp:positionH>
                <wp:positionV relativeFrom="paragraph">
                  <wp:posOffset>113665</wp:posOffset>
                </wp:positionV>
                <wp:extent cx="7200900" cy="3886200"/>
                <wp:effectExtent l="6350" t="0" r="0" b="0"/>
                <wp:wrapSquare wrapText="bothSides"/>
                <wp:docPr id="1" name="Text Box 1"/>
                <wp:cNvGraphicFramePr/>
                <a:graphic xmlns:a="http://schemas.openxmlformats.org/drawingml/2006/main">
                  <a:graphicData uri="http://schemas.microsoft.com/office/word/2010/wordprocessingShape">
                    <wps:wsp>
                      <wps:cNvSpPr txBox="1"/>
                      <wps:spPr>
                        <a:xfrm rot="5400000">
                          <a:off x="0" y="0"/>
                          <a:ext cx="7200900" cy="38862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tbl>
                            <w:tblPr>
                              <w:tblStyle w:val="TableGrid"/>
                              <w:tblW w:w="11183" w:type="dxa"/>
                              <w:tblLook w:val="04A0" w:firstRow="1" w:lastRow="0" w:firstColumn="1" w:lastColumn="0" w:noHBand="0" w:noVBand="1"/>
                            </w:tblPr>
                            <w:tblGrid>
                              <w:gridCol w:w="862"/>
                              <w:gridCol w:w="851"/>
                              <w:gridCol w:w="674"/>
                              <w:gridCol w:w="674"/>
                              <w:gridCol w:w="851"/>
                              <w:gridCol w:w="851"/>
                              <w:gridCol w:w="674"/>
                              <w:gridCol w:w="674"/>
                              <w:gridCol w:w="674"/>
                              <w:gridCol w:w="674"/>
                              <w:gridCol w:w="674"/>
                              <w:gridCol w:w="851"/>
                              <w:gridCol w:w="674"/>
                              <w:gridCol w:w="851"/>
                              <w:gridCol w:w="674"/>
                            </w:tblGrid>
                            <w:tr w:rsidR="000851E8" w14:paraId="0170FDD8" w14:textId="77777777" w:rsidTr="000238E4">
                              <w:trPr>
                                <w:cantSplit/>
                                <w:trHeight w:val="1194"/>
                              </w:trPr>
                              <w:tc>
                                <w:tcPr>
                                  <w:tcW w:w="862" w:type="dxa"/>
                                  <w:vAlign w:val="center"/>
                                </w:tcPr>
                                <w:p w14:paraId="79CCC142" w14:textId="77777777" w:rsidR="000851E8" w:rsidRDefault="000851E8" w:rsidP="000238E4">
                                  <w:r>
                                    <w:t>Casos de Uso</w:t>
                                  </w:r>
                                </w:p>
                              </w:tc>
                              <w:tc>
                                <w:tcPr>
                                  <w:tcW w:w="851" w:type="dxa"/>
                                  <w:vAlign w:val="center"/>
                                </w:tcPr>
                                <w:p w14:paraId="3F1F0A65" w14:textId="77777777" w:rsidR="000851E8" w:rsidRDefault="000851E8" w:rsidP="000238E4">
                                  <w:r>
                                    <w:t>RNF1</w:t>
                                  </w:r>
                                </w:p>
                              </w:tc>
                              <w:tc>
                                <w:tcPr>
                                  <w:tcW w:w="674" w:type="dxa"/>
                                  <w:vAlign w:val="center"/>
                                </w:tcPr>
                                <w:p w14:paraId="24DEA3A1" w14:textId="77777777" w:rsidR="000851E8" w:rsidRDefault="000851E8" w:rsidP="000238E4">
                                  <w:r>
                                    <w:t>RF1</w:t>
                                  </w:r>
                                </w:p>
                              </w:tc>
                              <w:tc>
                                <w:tcPr>
                                  <w:tcW w:w="674" w:type="dxa"/>
                                  <w:vAlign w:val="center"/>
                                </w:tcPr>
                                <w:p w14:paraId="0C38104A" w14:textId="77777777" w:rsidR="000851E8" w:rsidRDefault="000851E8" w:rsidP="000238E4">
                                  <w:r>
                                    <w:t>RF2</w:t>
                                  </w:r>
                                </w:p>
                              </w:tc>
                              <w:tc>
                                <w:tcPr>
                                  <w:tcW w:w="851" w:type="dxa"/>
                                  <w:vAlign w:val="center"/>
                                </w:tcPr>
                                <w:p w14:paraId="5DD58E38" w14:textId="77777777" w:rsidR="000851E8" w:rsidRDefault="000851E8" w:rsidP="000238E4">
                                  <w:r>
                                    <w:t>RNF4</w:t>
                                  </w:r>
                                </w:p>
                              </w:tc>
                              <w:tc>
                                <w:tcPr>
                                  <w:tcW w:w="851" w:type="dxa"/>
                                  <w:vAlign w:val="center"/>
                                </w:tcPr>
                                <w:p w14:paraId="64BDE20B" w14:textId="77777777" w:rsidR="000851E8" w:rsidRDefault="000851E8" w:rsidP="000238E4">
                                  <w:r>
                                    <w:t>RNF5</w:t>
                                  </w:r>
                                </w:p>
                              </w:tc>
                              <w:tc>
                                <w:tcPr>
                                  <w:tcW w:w="674" w:type="dxa"/>
                                  <w:vAlign w:val="center"/>
                                </w:tcPr>
                                <w:p w14:paraId="6395A8D2" w14:textId="77777777" w:rsidR="000851E8" w:rsidRDefault="000851E8" w:rsidP="000238E4">
                                  <w:r>
                                    <w:t>RF3</w:t>
                                  </w:r>
                                </w:p>
                              </w:tc>
                              <w:tc>
                                <w:tcPr>
                                  <w:tcW w:w="674" w:type="dxa"/>
                                  <w:vAlign w:val="center"/>
                                </w:tcPr>
                                <w:p w14:paraId="7F7A5E8C" w14:textId="77777777" w:rsidR="000851E8" w:rsidRDefault="000851E8" w:rsidP="000238E4">
                                  <w:r>
                                    <w:t>RF4</w:t>
                                  </w:r>
                                </w:p>
                              </w:tc>
                              <w:tc>
                                <w:tcPr>
                                  <w:tcW w:w="674" w:type="dxa"/>
                                  <w:vAlign w:val="center"/>
                                </w:tcPr>
                                <w:p w14:paraId="148A0E08" w14:textId="77777777" w:rsidR="000851E8" w:rsidRDefault="000851E8" w:rsidP="000238E4">
                                  <w:r>
                                    <w:t>RF5</w:t>
                                  </w:r>
                                </w:p>
                              </w:tc>
                              <w:tc>
                                <w:tcPr>
                                  <w:tcW w:w="674" w:type="dxa"/>
                                  <w:vAlign w:val="center"/>
                                </w:tcPr>
                                <w:p w14:paraId="0F491569" w14:textId="77777777" w:rsidR="000851E8" w:rsidRDefault="000851E8" w:rsidP="000238E4">
                                  <w:r>
                                    <w:t>RF6</w:t>
                                  </w:r>
                                </w:p>
                              </w:tc>
                              <w:tc>
                                <w:tcPr>
                                  <w:tcW w:w="674" w:type="dxa"/>
                                  <w:vAlign w:val="center"/>
                                </w:tcPr>
                                <w:p w14:paraId="01C72215" w14:textId="77777777" w:rsidR="000851E8" w:rsidRDefault="000851E8" w:rsidP="000238E4">
                                  <w:r>
                                    <w:t>RF7</w:t>
                                  </w:r>
                                </w:p>
                              </w:tc>
                              <w:tc>
                                <w:tcPr>
                                  <w:tcW w:w="851" w:type="dxa"/>
                                  <w:vAlign w:val="center"/>
                                </w:tcPr>
                                <w:p w14:paraId="4F73374D" w14:textId="77777777" w:rsidR="000851E8" w:rsidRDefault="000851E8" w:rsidP="000238E4">
                                  <w:r>
                                    <w:t>RNF2</w:t>
                                  </w:r>
                                </w:p>
                              </w:tc>
                              <w:tc>
                                <w:tcPr>
                                  <w:tcW w:w="674" w:type="dxa"/>
                                  <w:vAlign w:val="center"/>
                                </w:tcPr>
                                <w:p w14:paraId="121D5D3E" w14:textId="77777777" w:rsidR="000851E8" w:rsidRDefault="000851E8" w:rsidP="000238E4">
                                  <w:r>
                                    <w:t>RF8</w:t>
                                  </w:r>
                                </w:p>
                              </w:tc>
                              <w:tc>
                                <w:tcPr>
                                  <w:tcW w:w="851" w:type="dxa"/>
                                  <w:vAlign w:val="center"/>
                                </w:tcPr>
                                <w:p w14:paraId="0B8EDCF5" w14:textId="77777777" w:rsidR="000851E8" w:rsidRDefault="000851E8" w:rsidP="000238E4">
                                  <w:r>
                                    <w:t>RNF3</w:t>
                                  </w:r>
                                </w:p>
                              </w:tc>
                              <w:tc>
                                <w:tcPr>
                                  <w:tcW w:w="674" w:type="dxa"/>
                                  <w:vAlign w:val="center"/>
                                </w:tcPr>
                                <w:p w14:paraId="02BF56C9" w14:textId="77777777" w:rsidR="000851E8" w:rsidRDefault="000851E8" w:rsidP="000238E4">
                                  <w:r>
                                    <w:t>RF9</w:t>
                                  </w:r>
                                </w:p>
                              </w:tc>
                            </w:tr>
                            <w:tr w:rsidR="000851E8" w14:paraId="4B600672" w14:textId="77777777" w:rsidTr="000238E4">
                              <w:trPr>
                                <w:cantSplit/>
                                <w:trHeight w:val="490"/>
                              </w:trPr>
                              <w:tc>
                                <w:tcPr>
                                  <w:tcW w:w="862" w:type="dxa"/>
                                  <w:vAlign w:val="center"/>
                                </w:tcPr>
                                <w:p w14:paraId="66C6EA03" w14:textId="77777777" w:rsidR="000851E8" w:rsidRDefault="000851E8" w:rsidP="000238E4">
                                  <w:r>
                                    <w:t>CU1</w:t>
                                  </w:r>
                                </w:p>
                              </w:tc>
                              <w:tc>
                                <w:tcPr>
                                  <w:tcW w:w="851" w:type="dxa"/>
                                  <w:vAlign w:val="center"/>
                                </w:tcPr>
                                <w:p w14:paraId="780C5BCF" w14:textId="77777777" w:rsidR="000851E8" w:rsidRPr="00580CB8" w:rsidRDefault="000851E8" w:rsidP="000238E4">
                                  <w:pPr>
                                    <w:jc w:val="center"/>
                                    <w:rPr>
                                      <w:rFonts w:ascii="Menlo Regular" w:eastAsia="Times New Roman" w:hAnsi="Menlo Regular" w:cs="Menlo Regular"/>
                                      <w:color w:val="222222"/>
                                      <w:sz w:val="40"/>
                                      <w:szCs w:val="40"/>
                                      <w:shd w:val="clear" w:color="auto" w:fill="FFFFFF"/>
                                    </w:rPr>
                                  </w:pPr>
                                  <w:r w:rsidRPr="00580CB8">
                                    <w:rPr>
                                      <w:rFonts w:ascii="Menlo Regular" w:eastAsia="Times New Roman" w:hAnsi="Menlo Regular" w:cs="Menlo Regular"/>
                                      <w:color w:val="222222"/>
                                      <w:sz w:val="40"/>
                                      <w:szCs w:val="40"/>
                                      <w:shd w:val="clear" w:color="auto" w:fill="FFFFFF"/>
                                    </w:rPr>
                                    <w:t>✓</w:t>
                                  </w:r>
                                </w:p>
                              </w:tc>
                              <w:tc>
                                <w:tcPr>
                                  <w:tcW w:w="674" w:type="dxa"/>
                                  <w:vAlign w:val="center"/>
                                </w:tcPr>
                                <w:p w14:paraId="0D2B026C" w14:textId="77777777" w:rsidR="000851E8" w:rsidRPr="00580CB8" w:rsidRDefault="000851E8" w:rsidP="000238E4">
                                  <w:pPr>
                                    <w:jc w:val="center"/>
                                    <w:rPr>
                                      <w:rFonts w:ascii="Times" w:eastAsia="Times New Roman" w:hAnsi="Times" w:cs="Times New Roman"/>
                                      <w:sz w:val="40"/>
                                      <w:szCs w:val="40"/>
                                    </w:rPr>
                                  </w:pPr>
                                  <w:r w:rsidRPr="00580CB8">
                                    <w:rPr>
                                      <w:rFonts w:ascii="Menlo Regular" w:eastAsia="Times New Roman" w:hAnsi="Menlo Regular" w:cs="Menlo Regular"/>
                                      <w:color w:val="222222"/>
                                      <w:sz w:val="40"/>
                                      <w:szCs w:val="40"/>
                                      <w:shd w:val="clear" w:color="auto" w:fill="FFFFFF"/>
                                    </w:rPr>
                                    <w:t>✓</w:t>
                                  </w:r>
                                </w:p>
                              </w:tc>
                              <w:tc>
                                <w:tcPr>
                                  <w:tcW w:w="674" w:type="dxa"/>
                                  <w:vAlign w:val="center"/>
                                </w:tcPr>
                                <w:p w14:paraId="4608A434" w14:textId="77777777" w:rsidR="000851E8" w:rsidRDefault="000851E8" w:rsidP="000238E4">
                                  <w:pPr>
                                    <w:jc w:val="center"/>
                                  </w:pPr>
                                </w:p>
                              </w:tc>
                              <w:tc>
                                <w:tcPr>
                                  <w:tcW w:w="851" w:type="dxa"/>
                                  <w:vAlign w:val="center"/>
                                </w:tcPr>
                                <w:p w14:paraId="549036DB" w14:textId="77777777" w:rsidR="000851E8" w:rsidRDefault="000851E8" w:rsidP="000238E4">
                                  <w:pPr>
                                    <w:jc w:val="center"/>
                                  </w:pPr>
                                </w:p>
                              </w:tc>
                              <w:tc>
                                <w:tcPr>
                                  <w:tcW w:w="851" w:type="dxa"/>
                                  <w:vAlign w:val="center"/>
                                </w:tcPr>
                                <w:p w14:paraId="3B9552D7" w14:textId="77777777" w:rsidR="000851E8" w:rsidRDefault="000851E8" w:rsidP="000238E4">
                                  <w:pPr>
                                    <w:jc w:val="center"/>
                                  </w:pPr>
                                </w:p>
                              </w:tc>
                              <w:tc>
                                <w:tcPr>
                                  <w:tcW w:w="674" w:type="dxa"/>
                                  <w:vAlign w:val="center"/>
                                </w:tcPr>
                                <w:p w14:paraId="6A97CF6E" w14:textId="77777777" w:rsidR="000851E8" w:rsidRDefault="000851E8" w:rsidP="000238E4">
                                  <w:pPr>
                                    <w:jc w:val="center"/>
                                  </w:pPr>
                                </w:p>
                              </w:tc>
                              <w:tc>
                                <w:tcPr>
                                  <w:tcW w:w="674" w:type="dxa"/>
                                  <w:vAlign w:val="center"/>
                                </w:tcPr>
                                <w:p w14:paraId="5CFD9A2F" w14:textId="77777777" w:rsidR="000851E8" w:rsidRDefault="000851E8" w:rsidP="000238E4">
                                  <w:pPr>
                                    <w:jc w:val="center"/>
                                  </w:pPr>
                                </w:p>
                              </w:tc>
                              <w:tc>
                                <w:tcPr>
                                  <w:tcW w:w="674" w:type="dxa"/>
                                  <w:vAlign w:val="center"/>
                                </w:tcPr>
                                <w:p w14:paraId="0810D425" w14:textId="77777777" w:rsidR="000851E8" w:rsidRDefault="000851E8" w:rsidP="000238E4">
                                  <w:pPr>
                                    <w:jc w:val="center"/>
                                  </w:pPr>
                                </w:p>
                              </w:tc>
                              <w:tc>
                                <w:tcPr>
                                  <w:tcW w:w="674" w:type="dxa"/>
                                  <w:vAlign w:val="center"/>
                                </w:tcPr>
                                <w:p w14:paraId="08A74578" w14:textId="77777777" w:rsidR="000851E8" w:rsidRDefault="000851E8" w:rsidP="000238E4">
                                  <w:pPr>
                                    <w:jc w:val="center"/>
                                  </w:pPr>
                                </w:p>
                              </w:tc>
                              <w:tc>
                                <w:tcPr>
                                  <w:tcW w:w="674" w:type="dxa"/>
                                  <w:vAlign w:val="center"/>
                                </w:tcPr>
                                <w:p w14:paraId="1420BEA6" w14:textId="77777777" w:rsidR="000851E8" w:rsidRDefault="000851E8" w:rsidP="000238E4">
                                  <w:pPr>
                                    <w:jc w:val="center"/>
                                  </w:pPr>
                                </w:p>
                              </w:tc>
                              <w:tc>
                                <w:tcPr>
                                  <w:tcW w:w="851" w:type="dxa"/>
                                  <w:vAlign w:val="center"/>
                                </w:tcPr>
                                <w:p w14:paraId="473EA6AB" w14:textId="77777777" w:rsidR="000851E8" w:rsidRDefault="000851E8" w:rsidP="000238E4">
                                  <w:pPr>
                                    <w:jc w:val="center"/>
                                  </w:pPr>
                                </w:p>
                              </w:tc>
                              <w:tc>
                                <w:tcPr>
                                  <w:tcW w:w="674" w:type="dxa"/>
                                  <w:vAlign w:val="center"/>
                                </w:tcPr>
                                <w:p w14:paraId="498CC915" w14:textId="77777777" w:rsidR="000851E8" w:rsidRDefault="000851E8" w:rsidP="000238E4">
                                  <w:pPr>
                                    <w:jc w:val="center"/>
                                  </w:pPr>
                                </w:p>
                              </w:tc>
                              <w:tc>
                                <w:tcPr>
                                  <w:tcW w:w="851" w:type="dxa"/>
                                  <w:vAlign w:val="center"/>
                                </w:tcPr>
                                <w:p w14:paraId="390B181A" w14:textId="77777777" w:rsidR="000851E8" w:rsidRDefault="000851E8" w:rsidP="000238E4">
                                  <w:pPr>
                                    <w:jc w:val="center"/>
                                  </w:pPr>
                                </w:p>
                              </w:tc>
                              <w:tc>
                                <w:tcPr>
                                  <w:tcW w:w="674" w:type="dxa"/>
                                  <w:vAlign w:val="center"/>
                                </w:tcPr>
                                <w:p w14:paraId="79A85F61" w14:textId="77777777" w:rsidR="000851E8" w:rsidRDefault="000851E8" w:rsidP="000238E4">
                                  <w:pPr>
                                    <w:jc w:val="center"/>
                                  </w:pPr>
                                </w:p>
                              </w:tc>
                            </w:tr>
                            <w:tr w:rsidR="000851E8" w14:paraId="424DF353" w14:textId="77777777" w:rsidTr="000238E4">
                              <w:trPr>
                                <w:cantSplit/>
                                <w:trHeight w:val="470"/>
                              </w:trPr>
                              <w:tc>
                                <w:tcPr>
                                  <w:tcW w:w="862" w:type="dxa"/>
                                  <w:vAlign w:val="center"/>
                                </w:tcPr>
                                <w:p w14:paraId="3DE42725" w14:textId="77777777" w:rsidR="000851E8" w:rsidRDefault="000851E8" w:rsidP="000238E4">
                                  <w:r>
                                    <w:t>CU2</w:t>
                                  </w:r>
                                </w:p>
                              </w:tc>
                              <w:tc>
                                <w:tcPr>
                                  <w:tcW w:w="851" w:type="dxa"/>
                                  <w:vAlign w:val="center"/>
                                </w:tcPr>
                                <w:p w14:paraId="74BE8736" w14:textId="77777777" w:rsidR="000851E8" w:rsidRDefault="000851E8" w:rsidP="000238E4">
                                  <w:pPr>
                                    <w:jc w:val="center"/>
                                  </w:pPr>
                                </w:p>
                              </w:tc>
                              <w:tc>
                                <w:tcPr>
                                  <w:tcW w:w="674" w:type="dxa"/>
                                  <w:vAlign w:val="center"/>
                                </w:tcPr>
                                <w:p w14:paraId="4C561B7A" w14:textId="77777777" w:rsidR="000851E8" w:rsidRDefault="000851E8" w:rsidP="000238E4">
                                  <w:pPr>
                                    <w:jc w:val="center"/>
                                  </w:pPr>
                                </w:p>
                              </w:tc>
                              <w:tc>
                                <w:tcPr>
                                  <w:tcW w:w="674" w:type="dxa"/>
                                  <w:vAlign w:val="center"/>
                                </w:tcPr>
                                <w:p w14:paraId="1E68F0B6" w14:textId="77777777" w:rsidR="000851E8" w:rsidRDefault="000851E8" w:rsidP="000238E4">
                                  <w:pPr>
                                    <w:jc w:val="center"/>
                                  </w:pPr>
                                  <w:r w:rsidRPr="00580CB8">
                                    <w:rPr>
                                      <w:rFonts w:ascii="Menlo Regular" w:eastAsia="Times New Roman" w:hAnsi="Menlo Regular" w:cs="Menlo Regular"/>
                                      <w:color w:val="222222"/>
                                      <w:sz w:val="40"/>
                                      <w:szCs w:val="40"/>
                                      <w:shd w:val="clear" w:color="auto" w:fill="FFFFFF"/>
                                    </w:rPr>
                                    <w:t>✓</w:t>
                                  </w:r>
                                </w:p>
                              </w:tc>
                              <w:tc>
                                <w:tcPr>
                                  <w:tcW w:w="851" w:type="dxa"/>
                                  <w:vAlign w:val="center"/>
                                </w:tcPr>
                                <w:p w14:paraId="3AE74458" w14:textId="77777777" w:rsidR="000851E8" w:rsidRDefault="000851E8" w:rsidP="000238E4">
                                  <w:pPr>
                                    <w:jc w:val="center"/>
                                  </w:pPr>
                                </w:p>
                              </w:tc>
                              <w:tc>
                                <w:tcPr>
                                  <w:tcW w:w="851" w:type="dxa"/>
                                  <w:vAlign w:val="center"/>
                                </w:tcPr>
                                <w:p w14:paraId="5535AFB8" w14:textId="77777777" w:rsidR="000851E8" w:rsidRDefault="000851E8" w:rsidP="000238E4">
                                  <w:pPr>
                                    <w:jc w:val="center"/>
                                  </w:pPr>
                                </w:p>
                              </w:tc>
                              <w:tc>
                                <w:tcPr>
                                  <w:tcW w:w="674" w:type="dxa"/>
                                  <w:vAlign w:val="center"/>
                                </w:tcPr>
                                <w:p w14:paraId="07A31830" w14:textId="77777777" w:rsidR="000851E8" w:rsidRDefault="000851E8" w:rsidP="000238E4">
                                  <w:pPr>
                                    <w:jc w:val="center"/>
                                  </w:pPr>
                                </w:p>
                              </w:tc>
                              <w:tc>
                                <w:tcPr>
                                  <w:tcW w:w="674" w:type="dxa"/>
                                  <w:vAlign w:val="center"/>
                                </w:tcPr>
                                <w:p w14:paraId="16E3A3F6" w14:textId="77777777" w:rsidR="000851E8" w:rsidRDefault="000851E8" w:rsidP="000238E4">
                                  <w:pPr>
                                    <w:jc w:val="center"/>
                                  </w:pPr>
                                </w:p>
                              </w:tc>
                              <w:tc>
                                <w:tcPr>
                                  <w:tcW w:w="674" w:type="dxa"/>
                                  <w:vAlign w:val="center"/>
                                </w:tcPr>
                                <w:p w14:paraId="3615C286" w14:textId="77777777" w:rsidR="000851E8" w:rsidRDefault="000851E8" w:rsidP="000238E4">
                                  <w:pPr>
                                    <w:jc w:val="center"/>
                                  </w:pPr>
                                </w:p>
                              </w:tc>
                              <w:tc>
                                <w:tcPr>
                                  <w:tcW w:w="674" w:type="dxa"/>
                                  <w:vAlign w:val="center"/>
                                </w:tcPr>
                                <w:p w14:paraId="7BD46452" w14:textId="77777777" w:rsidR="000851E8" w:rsidRDefault="000851E8" w:rsidP="000238E4">
                                  <w:pPr>
                                    <w:jc w:val="center"/>
                                  </w:pPr>
                                </w:p>
                              </w:tc>
                              <w:tc>
                                <w:tcPr>
                                  <w:tcW w:w="674" w:type="dxa"/>
                                  <w:vAlign w:val="center"/>
                                </w:tcPr>
                                <w:p w14:paraId="1E198F3C" w14:textId="77777777" w:rsidR="000851E8" w:rsidRDefault="000851E8" w:rsidP="000238E4">
                                  <w:pPr>
                                    <w:jc w:val="center"/>
                                  </w:pPr>
                                </w:p>
                              </w:tc>
                              <w:tc>
                                <w:tcPr>
                                  <w:tcW w:w="851" w:type="dxa"/>
                                  <w:vAlign w:val="center"/>
                                </w:tcPr>
                                <w:p w14:paraId="5598A492" w14:textId="77777777" w:rsidR="000851E8" w:rsidRDefault="000851E8" w:rsidP="000238E4">
                                  <w:pPr>
                                    <w:jc w:val="center"/>
                                  </w:pPr>
                                </w:p>
                              </w:tc>
                              <w:tc>
                                <w:tcPr>
                                  <w:tcW w:w="674" w:type="dxa"/>
                                  <w:vAlign w:val="center"/>
                                </w:tcPr>
                                <w:p w14:paraId="5BEE6295" w14:textId="77777777" w:rsidR="000851E8" w:rsidRDefault="000851E8" w:rsidP="000238E4">
                                  <w:pPr>
                                    <w:jc w:val="center"/>
                                  </w:pPr>
                                </w:p>
                              </w:tc>
                              <w:tc>
                                <w:tcPr>
                                  <w:tcW w:w="851" w:type="dxa"/>
                                  <w:vAlign w:val="center"/>
                                </w:tcPr>
                                <w:p w14:paraId="6348DD65" w14:textId="77777777" w:rsidR="000851E8" w:rsidRDefault="000851E8" w:rsidP="000238E4">
                                  <w:pPr>
                                    <w:jc w:val="center"/>
                                  </w:pPr>
                                </w:p>
                              </w:tc>
                              <w:tc>
                                <w:tcPr>
                                  <w:tcW w:w="674" w:type="dxa"/>
                                  <w:vAlign w:val="center"/>
                                </w:tcPr>
                                <w:p w14:paraId="7D6261C6" w14:textId="77777777" w:rsidR="000851E8" w:rsidRDefault="000851E8" w:rsidP="000238E4">
                                  <w:pPr>
                                    <w:jc w:val="center"/>
                                  </w:pPr>
                                </w:p>
                              </w:tc>
                            </w:tr>
                            <w:tr w:rsidR="000851E8" w14:paraId="65952D4A" w14:textId="77777777" w:rsidTr="000238E4">
                              <w:trPr>
                                <w:cantSplit/>
                                <w:trHeight w:val="490"/>
                              </w:trPr>
                              <w:tc>
                                <w:tcPr>
                                  <w:tcW w:w="862" w:type="dxa"/>
                                  <w:vAlign w:val="center"/>
                                </w:tcPr>
                                <w:p w14:paraId="437C7D83" w14:textId="77777777" w:rsidR="000851E8" w:rsidRDefault="000851E8" w:rsidP="000238E4">
                                  <w:r>
                                    <w:t>CU3</w:t>
                                  </w:r>
                                </w:p>
                              </w:tc>
                              <w:tc>
                                <w:tcPr>
                                  <w:tcW w:w="851" w:type="dxa"/>
                                  <w:vAlign w:val="center"/>
                                </w:tcPr>
                                <w:p w14:paraId="19E7D393" w14:textId="77777777" w:rsidR="000851E8" w:rsidRDefault="000851E8" w:rsidP="000238E4">
                                  <w:pPr>
                                    <w:jc w:val="center"/>
                                  </w:pPr>
                                </w:p>
                              </w:tc>
                              <w:tc>
                                <w:tcPr>
                                  <w:tcW w:w="674" w:type="dxa"/>
                                  <w:vAlign w:val="center"/>
                                </w:tcPr>
                                <w:p w14:paraId="6DAC5EBB" w14:textId="77777777" w:rsidR="000851E8" w:rsidRDefault="000851E8" w:rsidP="000238E4">
                                  <w:pPr>
                                    <w:jc w:val="center"/>
                                  </w:pPr>
                                </w:p>
                              </w:tc>
                              <w:tc>
                                <w:tcPr>
                                  <w:tcW w:w="674" w:type="dxa"/>
                                  <w:vAlign w:val="center"/>
                                </w:tcPr>
                                <w:p w14:paraId="08BB0BD8" w14:textId="77777777" w:rsidR="000851E8" w:rsidRDefault="000851E8" w:rsidP="000238E4">
                                  <w:pPr>
                                    <w:jc w:val="center"/>
                                  </w:pPr>
                                </w:p>
                              </w:tc>
                              <w:tc>
                                <w:tcPr>
                                  <w:tcW w:w="851" w:type="dxa"/>
                                  <w:vAlign w:val="center"/>
                                </w:tcPr>
                                <w:p w14:paraId="0AC22421" w14:textId="77777777" w:rsidR="000851E8" w:rsidRPr="00580CB8" w:rsidRDefault="000851E8" w:rsidP="000238E4">
                                  <w:pPr>
                                    <w:jc w:val="center"/>
                                    <w:rPr>
                                      <w:rFonts w:ascii="Menlo Regular" w:eastAsia="Times New Roman" w:hAnsi="Menlo Regular" w:cs="Menlo Regular"/>
                                      <w:color w:val="222222"/>
                                      <w:sz w:val="40"/>
                                      <w:szCs w:val="40"/>
                                      <w:shd w:val="clear" w:color="auto" w:fill="FFFFFF"/>
                                    </w:rPr>
                                  </w:pPr>
                                  <w:r w:rsidRPr="00580CB8">
                                    <w:rPr>
                                      <w:rFonts w:ascii="Menlo Regular" w:eastAsia="Times New Roman" w:hAnsi="Menlo Regular" w:cs="Menlo Regular"/>
                                      <w:color w:val="222222"/>
                                      <w:sz w:val="40"/>
                                      <w:szCs w:val="40"/>
                                      <w:shd w:val="clear" w:color="auto" w:fill="FFFFFF"/>
                                    </w:rPr>
                                    <w:t>✓</w:t>
                                  </w:r>
                                </w:p>
                              </w:tc>
                              <w:tc>
                                <w:tcPr>
                                  <w:tcW w:w="851" w:type="dxa"/>
                                  <w:vAlign w:val="center"/>
                                </w:tcPr>
                                <w:p w14:paraId="54F0C47A" w14:textId="77777777" w:rsidR="000851E8" w:rsidRPr="00580CB8" w:rsidRDefault="000851E8" w:rsidP="000238E4">
                                  <w:pPr>
                                    <w:jc w:val="center"/>
                                    <w:rPr>
                                      <w:rFonts w:ascii="Menlo Regular" w:eastAsia="Times New Roman" w:hAnsi="Menlo Regular" w:cs="Menlo Regular"/>
                                      <w:color w:val="222222"/>
                                      <w:sz w:val="40"/>
                                      <w:szCs w:val="40"/>
                                      <w:shd w:val="clear" w:color="auto" w:fill="FFFFFF"/>
                                    </w:rPr>
                                  </w:pPr>
                                  <w:r w:rsidRPr="00580CB8">
                                    <w:rPr>
                                      <w:rFonts w:ascii="Menlo Regular" w:eastAsia="Times New Roman" w:hAnsi="Menlo Regular" w:cs="Menlo Regular"/>
                                      <w:color w:val="222222"/>
                                      <w:sz w:val="40"/>
                                      <w:szCs w:val="40"/>
                                      <w:shd w:val="clear" w:color="auto" w:fill="FFFFFF"/>
                                    </w:rPr>
                                    <w:t>✓</w:t>
                                  </w:r>
                                </w:p>
                              </w:tc>
                              <w:tc>
                                <w:tcPr>
                                  <w:tcW w:w="674" w:type="dxa"/>
                                  <w:vAlign w:val="center"/>
                                </w:tcPr>
                                <w:p w14:paraId="33AE68E4" w14:textId="77777777" w:rsidR="000851E8" w:rsidRDefault="000851E8" w:rsidP="000238E4">
                                  <w:pPr>
                                    <w:jc w:val="center"/>
                                  </w:pPr>
                                  <w:r w:rsidRPr="00580CB8">
                                    <w:rPr>
                                      <w:rFonts w:ascii="Menlo Regular" w:eastAsia="Times New Roman" w:hAnsi="Menlo Regular" w:cs="Menlo Regular"/>
                                      <w:color w:val="222222"/>
                                      <w:sz w:val="40"/>
                                      <w:szCs w:val="40"/>
                                      <w:shd w:val="clear" w:color="auto" w:fill="FFFFFF"/>
                                    </w:rPr>
                                    <w:t>✓</w:t>
                                  </w:r>
                                </w:p>
                              </w:tc>
                              <w:tc>
                                <w:tcPr>
                                  <w:tcW w:w="674" w:type="dxa"/>
                                  <w:vAlign w:val="center"/>
                                </w:tcPr>
                                <w:p w14:paraId="44FAD43C" w14:textId="77777777" w:rsidR="000851E8" w:rsidRDefault="000851E8" w:rsidP="000238E4">
                                  <w:pPr>
                                    <w:jc w:val="center"/>
                                  </w:pPr>
                                </w:p>
                              </w:tc>
                              <w:tc>
                                <w:tcPr>
                                  <w:tcW w:w="674" w:type="dxa"/>
                                  <w:vAlign w:val="center"/>
                                </w:tcPr>
                                <w:p w14:paraId="65ACE0BB" w14:textId="77777777" w:rsidR="000851E8" w:rsidRDefault="000851E8" w:rsidP="000238E4">
                                  <w:pPr>
                                    <w:jc w:val="center"/>
                                  </w:pPr>
                                </w:p>
                              </w:tc>
                              <w:tc>
                                <w:tcPr>
                                  <w:tcW w:w="674" w:type="dxa"/>
                                  <w:vAlign w:val="center"/>
                                </w:tcPr>
                                <w:p w14:paraId="34364518" w14:textId="77777777" w:rsidR="000851E8" w:rsidRDefault="000851E8" w:rsidP="000238E4">
                                  <w:pPr>
                                    <w:jc w:val="center"/>
                                  </w:pPr>
                                </w:p>
                              </w:tc>
                              <w:tc>
                                <w:tcPr>
                                  <w:tcW w:w="674" w:type="dxa"/>
                                  <w:vAlign w:val="center"/>
                                </w:tcPr>
                                <w:p w14:paraId="2105776C" w14:textId="77777777" w:rsidR="000851E8" w:rsidRDefault="000851E8" w:rsidP="000238E4">
                                  <w:pPr>
                                    <w:jc w:val="center"/>
                                  </w:pPr>
                                </w:p>
                              </w:tc>
                              <w:tc>
                                <w:tcPr>
                                  <w:tcW w:w="851" w:type="dxa"/>
                                  <w:vAlign w:val="center"/>
                                </w:tcPr>
                                <w:p w14:paraId="69C32B92" w14:textId="77777777" w:rsidR="000851E8" w:rsidRDefault="000851E8" w:rsidP="000238E4">
                                  <w:pPr>
                                    <w:jc w:val="center"/>
                                  </w:pPr>
                                </w:p>
                              </w:tc>
                              <w:tc>
                                <w:tcPr>
                                  <w:tcW w:w="674" w:type="dxa"/>
                                  <w:vAlign w:val="center"/>
                                </w:tcPr>
                                <w:p w14:paraId="7F6B68DC" w14:textId="77777777" w:rsidR="000851E8" w:rsidRDefault="000851E8" w:rsidP="000238E4">
                                  <w:pPr>
                                    <w:jc w:val="center"/>
                                  </w:pPr>
                                </w:p>
                              </w:tc>
                              <w:tc>
                                <w:tcPr>
                                  <w:tcW w:w="851" w:type="dxa"/>
                                  <w:vAlign w:val="center"/>
                                </w:tcPr>
                                <w:p w14:paraId="56A2C48B" w14:textId="77777777" w:rsidR="000851E8" w:rsidRDefault="000851E8" w:rsidP="000238E4">
                                  <w:pPr>
                                    <w:jc w:val="center"/>
                                  </w:pPr>
                                </w:p>
                              </w:tc>
                              <w:tc>
                                <w:tcPr>
                                  <w:tcW w:w="674" w:type="dxa"/>
                                  <w:vAlign w:val="center"/>
                                </w:tcPr>
                                <w:p w14:paraId="3D5AF5D1" w14:textId="77777777" w:rsidR="000851E8" w:rsidRDefault="000851E8" w:rsidP="000238E4">
                                  <w:pPr>
                                    <w:jc w:val="center"/>
                                  </w:pPr>
                                </w:p>
                              </w:tc>
                            </w:tr>
                            <w:tr w:rsidR="000851E8" w14:paraId="4401694A" w14:textId="77777777" w:rsidTr="000238E4">
                              <w:trPr>
                                <w:cantSplit/>
                                <w:trHeight w:val="470"/>
                              </w:trPr>
                              <w:tc>
                                <w:tcPr>
                                  <w:tcW w:w="862" w:type="dxa"/>
                                  <w:vAlign w:val="center"/>
                                </w:tcPr>
                                <w:p w14:paraId="26F74BF9" w14:textId="77777777" w:rsidR="000851E8" w:rsidRDefault="000851E8" w:rsidP="000238E4">
                                  <w:r>
                                    <w:t>CU4</w:t>
                                  </w:r>
                                </w:p>
                              </w:tc>
                              <w:tc>
                                <w:tcPr>
                                  <w:tcW w:w="851" w:type="dxa"/>
                                  <w:vAlign w:val="center"/>
                                </w:tcPr>
                                <w:p w14:paraId="782A4BFF" w14:textId="77777777" w:rsidR="000851E8" w:rsidRDefault="000851E8" w:rsidP="000238E4">
                                  <w:pPr>
                                    <w:jc w:val="center"/>
                                  </w:pPr>
                                </w:p>
                              </w:tc>
                              <w:tc>
                                <w:tcPr>
                                  <w:tcW w:w="674" w:type="dxa"/>
                                  <w:vAlign w:val="center"/>
                                </w:tcPr>
                                <w:p w14:paraId="09B26CDA" w14:textId="77777777" w:rsidR="000851E8" w:rsidRDefault="000851E8" w:rsidP="000238E4">
                                  <w:pPr>
                                    <w:jc w:val="center"/>
                                  </w:pPr>
                                </w:p>
                              </w:tc>
                              <w:tc>
                                <w:tcPr>
                                  <w:tcW w:w="674" w:type="dxa"/>
                                  <w:vAlign w:val="center"/>
                                </w:tcPr>
                                <w:p w14:paraId="1D069A60" w14:textId="77777777" w:rsidR="000851E8" w:rsidRDefault="000851E8" w:rsidP="000238E4">
                                  <w:pPr>
                                    <w:jc w:val="center"/>
                                  </w:pPr>
                                </w:p>
                              </w:tc>
                              <w:tc>
                                <w:tcPr>
                                  <w:tcW w:w="851" w:type="dxa"/>
                                  <w:vAlign w:val="center"/>
                                </w:tcPr>
                                <w:p w14:paraId="215D0AAD" w14:textId="77777777" w:rsidR="000851E8" w:rsidRDefault="000851E8" w:rsidP="000238E4">
                                  <w:pPr>
                                    <w:jc w:val="center"/>
                                  </w:pPr>
                                  <w:r w:rsidRPr="00580CB8">
                                    <w:rPr>
                                      <w:rFonts w:ascii="Menlo Regular" w:eastAsia="Times New Roman" w:hAnsi="Menlo Regular" w:cs="Menlo Regular"/>
                                      <w:color w:val="222222"/>
                                      <w:sz w:val="40"/>
                                      <w:szCs w:val="40"/>
                                      <w:shd w:val="clear" w:color="auto" w:fill="FFFFFF"/>
                                    </w:rPr>
                                    <w:t>✓</w:t>
                                  </w:r>
                                </w:p>
                              </w:tc>
                              <w:tc>
                                <w:tcPr>
                                  <w:tcW w:w="851" w:type="dxa"/>
                                  <w:vAlign w:val="center"/>
                                </w:tcPr>
                                <w:p w14:paraId="096F525D" w14:textId="77777777" w:rsidR="000851E8" w:rsidRDefault="000851E8" w:rsidP="000238E4">
                                  <w:pPr>
                                    <w:jc w:val="center"/>
                                  </w:pPr>
                                  <w:r w:rsidRPr="00580CB8">
                                    <w:rPr>
                                      <w:rFonts w:ascii="Menlo Regular" w:eastAsia="Times New Roman" w:hAnsi="Menlo Regular" w:cs="Menlo Regular"/>
                                      <w:color w:val="222222"/>
                                      <w:sz w:val="40"/>
                                      <w:szCs w:val="40"/>
                                      <w:shd w:val="clear" w:color="auto" w:fill="FFFFFF"/>
                                    </w:rPr>
                                    <w:t>✓</w:t>
                                  </w:r>
                                </w:p>
                              </w:tc>
                              <w:tc>
                                <w:tcPr>
                                  <w:tcW w:w="674" w:type="dxa"/>
                                  <w:vAlign w:val="center"/>
                                </w:tcPr>
                                <w:p w14:paraId="0EB76027" w14:textId="77777777" w:rsidR="000851E8" w:rsidRDefault="000851E8" w:rsidP="000238E4">
                                  <w:pPr>
                                    <w:jc w:val="center"/>
                                  </w:pPr>
                                </w:p>
                              </w:tc>
                              <w:tc>
                                <w:tcPr>
                                  <w:tcW w:w="674" w:type="dxa"/>
                                  <w:vAlign w:val="center"/>
                                </w:tcPr>
                                <w:p w14:paraId="2BF06BA5" w14:textId="77777777" w:rsidR="000851E8" w:rsidRDefault="000851E8" w:rsidP="000238E4">
                                  <w:pPr>
                                    <w:jc w:val="center"/>
                                  </w:pPr>
                                  <w:r w:rsidRPr="00580CB8">
                                    <w:rPr>
                                      <w:rFonts w:ascii="Menlo Regular" w:eastAsia="Times New Roman" w:hAnsi="Menlo Regular" w:cs="Menlo Regular"/>
                                      <w:color w:val="222222"/>
                                      <w:sz w:val="40"/>
                                      <w:szCs w:val="40"/>
                                      <w:shd w:val="clear" w:color="auto" w:fill="FFFFFF"/>
                                    </w:rPr>
                                    <w:t>✓</w:t>
                                  </w:r>
                                </w:p>
                              </w:tc>
                              <w:tc>
                                <w:tcPr>
                                  <w:tcW w:w="674" w:type="dxa"/>
                                  <w:vAlign w:val="center"/>
                                </w:tcPr>
                                <w:p w14:paraId="415E6A9D" w14:textId="77777777" w:rsidR="000851E8" w:rsidRDefault="000851E8" w:rsidP="000238E4">
                                  <w:pPr>
                                    <w:jc w:val="center"/>
                                  </w:pPr>
                                </w:p>
                              </w:tc>
                              <w:tc>
                                <w:tcPr>
                                  <w:tcW w:w="674" w:type="dxa"/>
                                  <w:vAlign w:val="center"/>
                                </w:tcPr>
                                <w:p w14:paraId="5E2CE26C" w14:textId="77777777" w:rsidR="000851E8" w:rsidRDefault="000851E8" w:rsidP="000238E4">
                                  <w:pPr>
                                    <w:jc w:val="center"/>
                                  </w:pPr>
                                </w:p>
                              </w:tc>
                              <w:tc>
                                <w:tcPr>
                                  <w:tcW w:w="674" w:type="dxa"/>
                                  <w:vAlign w:val="center"/>
                                </w:tcPr>
                                <w:p w14:paraId="7AF73DD2" w14:textId="77777777" w:rsidR="000851E8" w:rsidRDefault="000851E8" w:rsidP="000238E4">
                                  <w:pPr>
                                    <w:jc w:val="center"/>
                                  </w:pPr>
                                </w:p>
                              </w:tc>
                              <w:tc>
                                <w:tcPr>
                                  <w:tcW w:w="851" w:type="dxa"/>
                                  <w:vAlign w:val="center"/>
                                </w:tcPr>
                                <w:p w14:paraId="7A0B9367" w14:textId="77777777" w:rsidR="000851E8" w:rsidRDefault="000851E8" w:rsidP="000238E4">
                                  <w:pPr>
                                    <w:jc w:val="center"/>
                                  </w:pPr>
                                </w:p>
                              </w:tc>
                              <w:tc>
                                <w:tcPr>
                                  <w:tcW w:w="674" w:type="dxa"/>
                                  <w:vAlign w:val="center"/>
                                </w:tcPr>
                                <w:p w14:paraId="2922C8D6" w14:textId="77777777" w:rsidR="000851E8" w:rsidRDefault="000851E8" w:rsidP="000238E4">
                                  <w:pPr>
                                    <w:jc w:val="center"/>
                                  </w:pPr>
                                </w:p>
                              </w:tc>
                              <w:tc>
                                <w:tcPr>
                                  <w:tcW w:w="851" w:type="dxa"/>
                                  <w:vAlign w:val="center"/>
                                </w:tcPr>
                                <w:p w14:paraId="367F7B4E" w14:textId="77777777" w:rsidR="000851E8" w:rsidRDefault="000851E8" w:rsidP="000238E4">
                                  <w:pPr>
                                    <w:jc w:val="center"/>
                                  </w:pPr>
                                </w:p>
                              </w:tc>
                              <w:tc>
                                <w:tcPr>
                                  <w:tcW w:w="674" w:type="dxa"/>
                                  <w:vAlign w:val="center"/>
                                </w:tcPr>
                                <w:p w14:paraId="53AA36B4" w14:textId="77777777" w:rsidR="000851E8" w:rsidRDefault="000851E8" w:rsidP="000238E4">
                                  <w:pPr>
                                    <w:jc w:val="center"/>
                                  </w:pPr>
                                </w:p>
                              </w:tc>
                            </w:tr>
                            <w:tr w:rsidR="000851E8" w14:paraId="007ADA24" w14:textId="77777777" w:rsidTr="000238E4">
                              <w:trPr>
                                <w:cantSplit/>
                                <w:trHeight w:val="490"/>
                              </w:trPr>
                              <w:tc>
                                <w:tcPr>
                                  <w:tcW w:w="862" w:type="dxa"/>
                                  <w:vAlign w:val="center"/>
                                </w:tcPr>
                                <w:p w14:paraId="053103D1" w14:textId="77777777" w:rsidR="000851E8" w:rsidRDefault="000851E8" w:rsidP="000238E4">
                                  <w:r>
                                    <w:t>CU5</w:t>
                                  </w:r>
                                </w:p>
                              </w:tc>
                              <w:tc>
                                <w:tcPr>
                                  <w:tcW w:w="851" w:type="dxa"/>
                                  <w:vAlign w:val="center"/>
                                </w:tcPr>
                                <w:p w14:paraId="446C2ACA" w14:textId="77777777" w:rsidR="000851E8" w:rsidRDefault="000851E8" w:rsidP="000238E4">
                                  <w:pPr>
                                    <w:jc w:val="center"/>
                                  </w:pPr>
                                </w:p>
                              </w:tc>
                              <w:tc>
                                <w:tcPr>
                                  <w:tcW w:w="674" w:type="dxa"/>
                                  <w:vAlign w:val="center"/>
                                </w:tcPr>
                                <w:p w14:paraId="04B25443" w14:textId="77777777" w:rsidR="000851E8" w:rsidRDefault="000851E8" w:rsidP="000238E4">
                                  <w:pPr>
                                    <w:jc w:val="center"/>
                                  </w:pPr>
                                </w:p>
                              </w:tc>
                              <w:tc>
                                <w:tcPr>
                                  <w:tcW w:w="674" w:type="dxa"/>
                                  <w:vAlign w:val="center"/>
                                </w:tcPr>
                                <w:p w14:paraId="48574FC1" w14:textId="77777777" w:rsidR="000851E8" w:rsidRDefault="000851E8" w:rsidP="000238E4">
                                  <w:pPr>
                                    <w:jc w:val="center"/>
                                  </w:pPr>
                                </w:p>
                              </w:tc>
                              <w:tc>
                                <w:tcPr>
                                  <w:tcW w:w="851" w:type="dxa"/>
                                  <w:vAlign w:val="center"/>
                                </w:tcPr>
                                <w:p w14:paraId="589B688B" w14:textId="77777777" w:rsidR="000851E8" w:rsidRDefault="000851E8" w:rsidP="000238E4">
                                  <w:pPr>
                                    <w:jc w:val="center"/>
                                  </w:pPr>
                                </w:p>
                              </w:tc>
                              <w:tc>
                                <w:tcPr>
                                  <w:tcW w:w="851" w:type="dxa"/>
                                  <w:vAlign w:val="center"/>
                                </w:tcPr>
                                <w:p w14:paraId="5D0676A2" w14:textId="77777777" w:rsidR="000851E8" w:rsidRDefault="000851E8" w:rsidP="000238E4">
                                  <w:pPr>
                                    <w:jc w:val="center"/>
                                  </w:pPr>
                                </w:p>
                              </w:tc>
                              <w:tc>
                                <w:tcPr>
                                  <w:tcW w:w="674" w:type="dxa"/>
                                  <w:vAlign w:val="center"/>
                                </w:tcPr>
                                <w:p w14:paraId="5C021265" w14:textId="77777777" w:rsidR="000851E8" w:rsidRDefault="000851E8" w:rsidP="000238E4">
                                  <w:pPr>
                                    <w:jc w:val="center"/>
                                  </w:pPr>
                                </w:p>
                              </w:tc>
                              <w:tc>
                                <w:tcPr>
                                  <w:tcW w:w="674" w:type="dxa"/>
                                  <w:vAlign w:val="center"/>
                                </w:tcPr>
                                <w:p w14:paraId="56889BF5" w14:textId="77777777" w:rsidR="000851E8" w:rsidRDefault="000851E8" w:rsidP="000238E4">
                                  <w:pPr>
                                    <w:jc w:val="center"/>
                                  </w:pPr>
                                </w:p>
                              </w:tc>
                              <w:tc>
                                <w:tcPr>
                                  <w:tcW w:w="674" w:type="dxa"/>
                                  <w:vAlign w:val="center"/>
                                </w:tcPr>
                                <w:p w14:paraId="51D3FC17" w14:textId="77777777" w:rsidR="000851E8" w:rsidRDefault="000851E8" w:rsidP="000238E4">
                                  <w:pPr>
                                    <w:jc w:val="center"/>
                                  </w:pPr>
                                  <w:r w:rsidRPr="00580CB8">
                                    <w:rPr>
                                      <w:rFonts w:ascii="Menlo Regular" w:eastAsia="Times New Roman" w:hAnsi="Menlo Regular" w:cs="Menlo Regular"/>
                                      <w:color w:val="222222"/>
                                      <w:sz w:val="40"/>
                                      <w:szCs w:val="40"/>
                                      <w:shd w:val="clear" w:color="auto" w:fill="FFFFFF"/>
                                    </w:rPr>
                                    <w:t>✓</w:t>
                                  </w:r>
                                </w:p>
                              </w:tc>
                              <w:tc>
                                <w:tcPr>
                                  <w:tcW w:w="674" w:type="dxa"/>
                                  <w:vAlign w:val="center"/>
                                </w:tcPr>
                                <w:p w14:paraId="4C7AE262" w14:textId="77777777" w:rsidR="000851E8" w:rsidRDefault="000851E8" w:rsidP="000238E4">
                                  <w:pPr>
                                    <w:jc w:val="center"/>
                                  </w:pPr>
                                </w:p>
                              </w:tc>
                              <w:tc>
                                <w:tcPr>
                                  <w:tcW w:w="674" w:type="dxa"/>
                                  <w:vAlign w:val="center"/>
                                </w:tcPr>
                                <w:p w14:paraId="214BB640" w14:textId="77777777" w:rsidR="000851E8" w:rsidRDefault="000851E8" w:rsidP="000238E4">
                                  <w:pPr>
                                    <w:jc w:val="center"/>
                                  </w:pPr>
                                </w:p>
                              </w:tc>
                              <w:tc>
                                <w:tcPr>
                                  <w:tcW w:w="851" w:type="dxa"/>
                                  <w:vAlign w:val="center"/>
                                </w:tcPr>
                                <w:p w14:paraId="709B7742" w14:textId="77777777" w:rsidR="000851E8" w:rsidRDefault="000851E8" w:rsidP="000238E4">
                                  <w:pPr>
                                    <w:jc w:val="center"/>
                                  </w:pPr>
                                </w:p>
                              </w:tc>
                              <w:tc>
                                <w:tcPr>
                                  <w:tcW w:w="674" w:type="dxa"/>
                                  <w:vAlign w:val="center"/>
                                </w:tcPr>
                                <w:p w14:paraId="173B2028" w14:textId="77777777" w:rsidR="000851E8" w:rsidRDefault="000851E8" w:rsidP="000238E4">
                                  <w:pPr>
                                    <w:jc w:val="center"/>
                                  </w:pPr>
                                </w:p>
                              </w:tc>
                              <w:tc>
                                <w:tcPr>
                                  <w:tcW w:w="851" w:type="dxa"/>
                                  <w:vAlign w:val="center"/>
                                </w:tcPr>
                                <w:p w14:paraId="524D57B3" w14:textId="77777777" w:rsidR="000851E8" w:rsidRDefault="000851E8" w:rsidP="000238E4">
                                  <w:pPr>
                                    <w:jc w:val="center"/>
                                  </w:pPr>
                                </w:p>
                              </w:tc>
                              <w:tc>
                                <w:tcPr>
                                  <w:tcW w:w="674" w:type="dxa"/>
                                  <w:vAlign w:val="center"/>
                                </w:tcPr>
                                <w:p w14:paraId="7C2A5E91" w14:textId="77777777" w:rsidR="000851E8" w:rsidRDefault="000851E8" w:rsidP="000238E4">
                                  <w:pPr>
                                    <w:jc w:val="center"/>
                                  </w:pPr>
                                </w:p>
                              </w:tc>
                            </w:tr>
                            <w:tr w:rsidR="000851E8" w14:paraId="616C6A87" w14:textId="77777777" w:rsidTr="000238E4">
                              <w:trPr>
                                <w:cantSplit/>
                                <w:trHeight w:val="470"/>
                              </w:trPr>
                              <w:tc>
                                <w:tcPr>
                                  <w:tcW w:w="862" w:type="dxa"/>
                                  <w:vAlign w:val="center"/>
                                </w:tcPr>
                                <w:p w14:paraId="040F3521" w14:textId="77777777" w:rsidR="000851E8" w:rsidRDefault="000851E8" w:rsidP="000238E4">
                                  <w:r>
                                    <w:t>CU6</w:t>
                                  </w:r>
                                </w:p>
                              </w:tc>
                              <w:tc>
                                <w:tcPr>
                                  <w:tcW w:w="851" w:type="dxa"/>
                                  <w:vAlign w:val="center"/>
                                </w:tcPr>
                                <w:p w14:paraId="5675E03F" w14:textId="77777777" w:rsidR="000851E8" w:rsidRDefault="000851E8" w:rsidP="000238E4">
                                  <w:pPr>
                                    <w:jc w:val="center"/>
                                  </w:pPr>
                                </w:p>
                              </w:tc>
                              <w:tc>
                                <w:tcPr>
                                  <w:tcW w:w="674" w:type="dxa"/>
                                  <w:vAlign w:val="center"/>
                                </w:tcPr>
                                <w:p w14:paraId="0328AB23" w14:textId="77777777" w:rsidR="000851E8" w:rsidRDefault="000851E8" w:rsidP="000238E4">
                                  <w:pPr>
                                    <w:jc w:val="center"/>
                                  </w:pPr>
                                </w:p>
                              </w:tc>
                              <w:tc>
                                <w:tcPr>
                                  <w:tcW w:w="674" w:type="dxa"/>
                                  <w:vAlign w:val="center"/>
                                </w:tcPr>
                                <w:p w14:paraId="4A3A1490" w14:textId="77777777" w:rsidR="000851E8" w:rsidRDefault="000851E8" w:rsidP="000238E4">
                                  <w:pPr>
                                    <w:jc w:val="center"/>
                                  </w:pPr>
                                </w:p>
                              </w:tc>
                              <w:tc>
                                <w:tcPr>
                                  <w:tcW w:w="851" w:type="dxa"/>
                                  <w:vAlign w:val="center"/>
                                </w:tcPr>
                                <w:p w14:paraId="3133B0A8" w14:textId="77777777" w:rsidR="000851E8" w:rsidRDefault="000851E8" w:rsidP="000238E4">
                                  <w:pPr>
                                    <w:jc w:val="center"/>
                                  </w:pPr>
                                  <w:r w:rsidRPr="00580CB8">
                                    <w:rPr>
                                      <w:rFonts w:ascii="Menlo Regular" w:eastAsia="Times New Roman" w:hAnsi="Menlo Regular" w:cs="Menlo Regular"/>
                                      <w:color w:val="222222"/>
                                      <w:sz w:val="40"/>
                                      <w:szCs w:val="40"/>
                                      <w:shd w:val="clear" w:color="auto" w:fill="FFFFFF"/>
                                    </w:rPr>
                                    <w:t>✓</w:t>
                                  </w:r>
                                </w:p>
                              </w:tc>
                              <w:tc>
                                <w:tcPr>
                                  <w:tcW w:w="851" w:type="dxa"/>
                                  <w:vAlign w:val="center"/>
                                </w:tcPr>
                                <w:p w14:paraId="270CED6E" w14:textId="77777777" w:rsidR="000851E8" w:rsidRDefault="000851E8" w:rsidP="000238E4">
                                  <w:pPr>
                                    <w:jc w:val="center"/>
                                  </w:pPr>
                                  <w:r w:rsidRPr="00580CB8">
                                    <w:rPr>
                                      <w:rFonts w:ascii="Menlo Regular" w:eastAsia="Times New Roman" w:hAnsi="Menlo Regular" w:cs="Menlo Regular"/>
                                      <w:color w:val="222222"/>
                                      <w:sz w:val="40"/>
                                      <w:szCs w:val="40"/>
                                      <w:shd w:val="clear" w:color="auto" w:fill="FFFFFF"/>
                                    </w:rPr>
                                    <w:t>✓</w:t>
                                  </w:r>
                                </w:p>
                              </w:tc>
                              <w:tc>
                                <w:tcPr>
                                  <w:tcW w:w="674" w:type="dxa"/>
                                  <w:vAlign w:val="center"/>
                                </w:tcPr>
                                <w:p w14:paraId="35FD6AFB" w14:textId="77777777" w:rsidR="000851E8" w:rsidRDefault="000851E8" w:rsidP="000238E4">
                                  <w:pPr>
                                    <w:jc w:val="center"/>
                                  </w:pPr>
                                </w:p>
                              </w:tc>
                              <w:tc>
                                <w:tcPr>
                                  <w:tcW w:w="674" w:type="dxa"/>
                                  <w:vAlign w:val="center"/>
                                </w:tcPr>
                                <w:p w14:paraId="55FDE6BD" w14:textId="77777777" w:rsidR="000851E8" w:rsidRDefault="000851E8" w:rsidP="000238E4">
                                  <w:pPr>
                                    <w:jc w:val="center"/>
                                  </w:pPr>
                                </w:p>
                              </w:tc>
                              <w:tc>
                                <w:tcPr>
                                  <w:tcW w:w="674" w:type="dxa"/>
                                  <w:vAlign w:val="center"/>
                                </w:tcPr>
                                <w:p w14:paraId="0889CC69" w14:textId="77777777" w:rsidR="000851E8" w:rsidRDefault="000851E8" w:rsidP="000238E4">
                                  <w:pPr>
                                    <w:jc w:val="center"/>
                                  </w:pPr>
                                </w:p>
                              </w:tc>
                              <w:tc>
                                <w:tcPr>
                                  <w:tcW w:w="674" w:type="dxa"/>
                                  <w:vAlign w:val="center"/>
                                </w:tcPr>
                                <w:p w14:paraId="29739344" w14:textId="77777777" w:rsidR="000851E8" w:rsidRDefault="000851E8" w:rsidP="000238E4">
                                  <w:pPr>
                                    <w:jc w:val="center"/>
                                  </w:pPr>
                                  <w:r w:rsidRPr="00580CB8">
                                    <w:rPr>
                                      <w:rFonts w:ascii="Menlo Regular" w:eastAsia="Times New Roman" w:hAnsi="Menlo Regular" w:cs="Menlo Regular"/>
                                      <w:color w:val="222222"/>
                                      <w:sz w:val="40"/>
                                      <w:szCs w:val="40"/>
                                      <w:shd w:val="clear" w:color="auto" w:fill="FFFFFF"/>
                                    </w:rPr>
                                    <w:t>✓</w:t>
                                  </w:r>
                                </w:p>
                              </w:tc>
                              <w:tc>
                                <w:tcPr>
                                  <w:tcW w:w="674" w:type="dxa"/>
                                  <w:vAlign w:val="center"/>
                                </w:tcPr>
                                <w:p w14:paraId="51E5573E" w14:textId="77777777" w:rsidR="000851E8" w:rsidRDefault="000851E8" w:rsidP="000238E4">
                                  <w:pPr>
                                    <w:jc w:val="center"/>
                                  </w:pPr>
                                </w:p>
                              </w:tc>
                              <w:tc>
                                <w:tcPr>
                                  <w:tcW w:w="851" w:type="dxa"/>
                                  <w:vAlign w:val="center"/>
                                </w:tcPr>
                                <w:p w14:paraId="6650C08F" w14:textId="77777777" w:rsidR="000851E8" w:rsidRDefault="000851E8" w:rsidP="000238E4">
                                  <w:pPr>
                                    <w:jc w:val="center"/>
                                  </w:pPr>
                                </w:p>
                              </w:tc>
                              <w:tc>
                                <w:tcPr>
                                  <w:tcW w:w="674" w:type="dxa"/>
                                  <w:vAlign w:val="center"/>
                                </w:tcPr>
                                <w:p w14:paraId="42F82263" w14:textId="77777777" w:rsidR="000851E8" w:rsidRDefault="000851E8" w:rsidP="000238E4">
                                  <w:pPr>
                                    <w:jc w:val="center"/>
                                  </w:pPr>
                                </w:p>
                              </w:tc>
                              <w:tc>
                                <w:tcPr>
                                  <w:tcW w:w="851" w:type="dxa"/>
                                  <w:vAlign w:val="center"/>
                                </w:tcPr>
                                <w:p w14:paraId="444C1425" w14:textId="77777777" w:rsidR="000851E8" w:rsidRDefault="000851E8" w:rsidP="000238E4">
                                  <w:pPr>
                                    <w:jc w:val="center"/>
                                  </w:pPr>
                                </w:p>
                              </w:tc>
                              <w:tc>
                                <w:tcPr>
                                  <w:tcW w:w="674" w:type="dxa"/>
                                  <w:vAlign w:val="center"/>
                                </w:tcPr>
                                <w:p w14:paraId="35ADA3A9" w14:textId="77777777" w:rsidR="000851E8" w:rsidRDefault="000851E8" w:rsidP="000238E4">
                                  <w:pPr>
                                    <w:jc w:val="center"/>
                                  </w:pPr>
                                </w:p>
                              </w:tc>
                            </w:tr>
                            <w:tr w:rsidR="000851E8" w14:paraId="5BF88DE4" w14:textId="77777777" w:rsidTr="000238E4">
                              <w:trPr>
                                <w:cantSplit/>
                                <w:trHeight w:val="490"/>
                              </w:trPr>
                              <w:tc>
                                <w:tcPr>
                                  <w:tcW w:w="862" w:type="dxa"/>
                                  <w:vAlign w:val="center"/>
                                </w:tcPr>
                                <w:p w14:paraId="173F989C" w14:textId="77777777" w:rsidR="000851E8" w:rsidRDefault="000851E8" w:rsidP="000238E4">
                                  <w:r>
                                    <w:t>CU7</w:t>
                                  </w:r>
                                </w:p>
                              </w:tc>
                              <w:tc>
                                <w:tcPr>
                                  <w:tcW w:w="851" w:type="dxa"/>
                                  <w:vAlign w:val="center"/>
                                </w:tcPr>
                                <w:p w14:paraId="7DCE4ACC" w14:textId="77777777" w:rsidR="000851E8" w:rsidRDefault="000851E8" w:rsidP="000238E4">
                                  <w:pPr>
                                    <w:jc w:val="center"/>
                                  </w:pPr>
                                </w:p>
                              </w:tc>
                              <w:tc>
                                <w:tcPr>
                                  <w:tcW w:w="674" w:type="dxa"/>
                                  <w:vAlign w:val="center"/>
                                </w:tcPr>
                                <w:p w14:paraId="6E1861CD" w14:textId="77777777" w:rsidR="000851E8" w:rsidRDefault="000851E8" w:rsidP="000238E4">
                                  <w:pPr>
                                    <w:jc w:val="center"/>
                                  </w:pPr>
                                </w:p>
                              </w:tc>
                              <w:tc>
                                <w:tcPr>
                                  <w:tcW w:w="674" w:type="dxa"/>
                                  <w:vAlign w:val="center"/>
                                </w:tcPr>
                                <w:p w14:paraId="386CF2AE" w14:textId="77777777" w:rsidR="000851E8" w:rsidRDefault="000851E8" w:rsidP="000238E4">
                                  <w:pPr>
                                    <w:jc w:val="center"/>
                                  </w:pPr>
                                </w:p>
                              </w:tc>
                              <w:tc>
                                <w:tcPr>
                                  <w:tcW w:w="851" w:type="dxa"/>
                                  <w:vAlign w:val="center"/>
                                </w:tcPr>
                                <w:p w14:paraId="46A6C4C4" w14:textId="77777777" w:rsidR="000851E8" w:rsidRDefault="000851E8" w:rsidP="000238E4">
                                  <w:pPr>
                                    <w:jc w:val="center"/>
                                  </w:pPr>
                                  <w:r w:rsidRPr="00580CB8">
                                    <w:rPr>
                                      <w:rFonts w:ascii="Menlo Regular" w:eastAsia="Times New Roman" w:hAnsi="Menlo Regular" w:cs="Menlo Regular"/>
                                      <w:color w:val="222222"/>
                                      <w:sz w:val="40"/>
                                      <w:szCs w:val="40"/>
                                      <w:shd w:val="clear" w:color="auto" w:fill="FFFFFF"/>
                                    </w:rPr>
                                    <w:t>✓</w:t>
                                  </w:r>
                                </w:p>
                              </w:tc>
                              <w:tc>
                                <w:tcPr>
                                  <w:tcW w:w="851" w:type="dxa"/>
                                  <w:vAlign w:val="center"/>
                                </w:tcPr>
                                <w:p w14:paraId="06D77EF4" w14:textId="77777777" w:rsidR="000851E8" w:rsidRDefault="000851E8" w:rsidP="000238E4">
                                  <w:pPr>
                                    <w:jc w:val="center"/>
                                  </w:pPr>
                                  <w:r w:rsidRPr="00580CB8">
                                    <w:rPr>
                                      <w:rFonts w:ascii="Menlo Regular" w:eastAsia="Times New Roman" w:hAnsi="Menlo Regular" w:cs="Menlo Regular"/>
                                      <w:color w:val="222222"/>
                                      <w:sz w:val="40"/>
                                      <w:szCs w:val="40"/>
                                      <w:shd w:val="clear" w:color="auto" w:fill="FFFFFF"/>
                                    </w:rPr>
                                    <w:t>✓</w:t>
                                  </w:r>
                                </w:p>
                              </w:tc>
                              <w:tc>
                                <w:tcPr>
                                  <w:tcW w:w="674" w:type="dxa"/>
                                  <w:vAlign w:val="center"/>
                                </w:tcPr>
                                <w:p w14:paraId="142E11C3" w14:textId="77777777" w:rsidR="000851E8" w:rsidRDefault="000851E8" w:rsidP="000238E4">
                                  <w:pPr>
                                    <w:jc w:val="center"/>
                                  </w:pPr>
                                </w:p>
                              </w:tc>
                              <w:tc>
                                <w:tcPr>
                                  <w:tcW w:w="674" w:type="dxa"/>
                                  <w:vAlign w:val="center"/>
                                </w:tcPr>
                                <w:p w14:paraId="466C2561" w14:textId="77777777" w:rsidR="000851E8" w:rsidRDefault="000851E8" w:rsidP="000238E4">
                                  <w:pPr>
                                    <w:jc w:val="center"/>
                                  </w:pPr>
                                </w:p>
                              </w:tc>
                              <w:tc>
                                <w:tcPr>
                                  <w:tcW w:w="674" w:type="dxa"/>
                                  <w:vAlign w:val="center"/>
                                </w:tcPr>
                                <w:p w14:paraId="3DE2D547" w14:textId="77777777" w:rsidR="000851E8" w:rsidRDefault="000851E8" w:rsidP="000238E4">
                                  <w:pPr>
                                    <w:jc w:val="center"/>
                                  </w:pPr>
                                </w:p>
                              </w:tc>
                              <w:tc>
                                <w:tcPr>
                                  <w:tcW w:w="674" w:type="dxa"/>
                                  <w:vAlign w:val="center"/>
                                </w:tcPr>
                                <w:p w14:paraId="421CD2DE" w14:textId="77777777" w:rsidR="000851E8" w:rsidRDefault="000851E8" w:rsidP="000238E4">
                                  <w:pPr>
                                    <w:jc w:val="center"/>
                                  </w:pPr>
                                </w:p>
                              </w:tc>
                              <w:tc>
                                <w:tcPr>
                                  <w:tcW w:w="674" w:type="dxa"/>
                                  <w:vAlign w:val="center"/>
                                </w:tcPr>
                                <w:p w14:paraId="66D272D3" w14:textId="77777777" w:rsidR="000851E8" w:rsidRDefault="000851E8" w:rsidP="000238E4">
                                  <w:pPr>
                                    <w:jc w:val="center"/>
                                  </w:pPr>
                                  <w:r w:rsidRPr="00580CB8">
                                    <w:rPr>
                                      <w:rFonts w:ascii="Menlo Regular" w:eastAsia="Times New Roman" w:hAnsi="Menlo Regular" w:cs="Menlo Regular"/>
                                      <w:color w:val="222222"/>
                                      <w:sz w:val="40"/>
                                      <w:szCs w:val="40"/>
                                      <w:shd w:val="clear" w:color="auto" w:fill="FFFFFF"/>
                                    </w:rPr>
                                    <w:t>✓</w:t>
                                  </w:r>
                                </w:p>
                              </w:tc>
                              <w:tc>
                                <w:tcPr>
                                  <w:tcW w:w="851" w:type="dxa"/>
                                  <w:vAlign w:val="center"/>
                                </w:tcPr>
                                <w:p w14:paraId="328C033C" w14:textId="77777777" w:rsidR="000851E8" w:rsidRDefault="000851E8" w:rsidP="000238E4">
                                  <w:pPr>
                                    <w:jc w:val="center"/>
                                  </w:pPr>
                                  <w:r w:rsidRPr="00580CB8">
                                    <w:rPr>
                                      <w:rFonts w:ascii="Menlo Regular" w:eastAsia="Times New Roman" w:hAnsi="Menlo Regular" w:cs="Menlo Regular"/>
                                      <w:color w:val="222222"/>
                                      <w:sz w:val="40"/>
                                      <w:szCs w:val="40"/>
                                      <w:shd w:val="clear" w:color="auto" w:fill="FFFFFF"/>
                                    </w:rPr>
                                    <w:t>✓</w:t>
                                  </w:r>
                                </w:p>
                              </w:tc>
                              <w:tc>
                                <w:tcPr>
                                  <w:tcW w:w="674" w:type="dxa"/>
                                  <w:vAlign w:val="center"/>
                                </w:tcPr>
                                <w:p w14:paraId="4064F4EE" w14:textId="77777777" w:rsidR="000851E8" w:rsidRDefault="000851E8" w:rsidP="000238E4">
                                  <w:pPr>
                                    <w:jc w:val="center"/>
                                  </w:pPr>
                                </w:p>
                              </w:tc>
                              <w:tc>
                                <w:tcPr>
                                  <w:tcW w:w="851" w:type="dxa"/>
                                  <w:vAlign w:val="center"/>
                                </w:tcPr>
                                <w:p w14:paraId="7C152A05" w14:textId="77777777" w:rsidR="000851E8" w:rsidRDefault="000851E8" w:rsidP="000238E4">
                                  <w:pPr>
                                    <w:jc w:val="center"/>
                                  </w:pPr>
                                </w:p>
                              </w:tc>
                              <w:tc>
                                <w:tcPr>
                                  <w:tcW w:w="674" w:type="dxa"/>
                                  <w:vAlign w:val="center"/>
                                </w:tcPr>
                                <w:p w14:paraId="52FA00AB" w14:textId="77777777" w:rsidR="000851E8" w:rsidRDefault="000851E8" w:rsidP="000238E4">
                                  <w:pPr>
                                    <w:jc w:val="center"/>
                                  </w:pPr>
                                </w:p>
                              </w:tc>
                            </w:tr>
                            <w:tr w:rsidR="000851E8" w14:paraId="6E05F460" w14:textId="77777777" w:rsidTr="000238E4">
                              <w:trPr>
                                <w:cantSplit/>
                                <w:trHeight w:val="490"/>
                              </w:trPr>
                              <w:tc>
                                <w:tcPr>
                                  <w:tcW w:w="862" w:type="dxa"/>
                                  <w:vAlign w:val="center"/>
                                </w:tcPr>
                                <w:p w14:paraId="696841A3" w14:textId="77777777" w:rsidR="000851E8" w:rsidRDefault="000851E8" w:rsidP="000238E4">
                                  <w:r>
                                    <w:t>CU8</w:t>
                                  </w:r>
                                </w:p>
                              </w:tc>
                              <w:tc>
                                <w:tcPr>
                                  <w:tcW w:w="851" w:type="dxa"/>
                                  <w:vAlign w:val="center"/>
                                </w:tcPr>
                                <w:p w14:paraId="5FAAF3F0" w14:textId="77777777" w:rsidR="000851E8" w:rsidRDefault="000851E8" w:rsidP="000238E4">
                                  <w:pPr>
                                    <w:jc w:val="center"/>
                                  </w:pPr>
                                </w:p>
                              </w:tc>
                              <w:tc>
                                <w:tcPr>
                                  <w:tcW w:w="674" w:type="dxa"/>
                                  <w:vAlign w:val="center"/>
                                </w:tcPr>
                                <w:p w14:paraId="3C5D2357" w14:textId="77777777" w:rsidR="000851E8" w:rsidRDefault="000851E8" w:rsidP="000238E4">
                                  <w:pPr>
                                    <w:jc w:val="center"/>
                                  </w:pPr>
                                </w:p>
                              </w:tc>
                              <w:tc>
                                <w:tcPr>
                                  <w:tcW w:w="674" w:type="dxa"/>
                                  <w:vAlign w:val="center"/>
                                </w:tcPr>
                                <w:p w14:paraId="5C21A2AF" w14:textId="77777777" w:rsidR="000851E8" w:rsidRDefault="000851E8" w:rsidP="000238E4">
                                  <w:pPr>
                                    <w:jc w:val="center"/>
                                  </w:pPr>
                                </w:p>
                              </w:tc>
                              <w:tc>
                                <w:tcPr>
                                  <w:tcW w:w="851" w:type="dxa"/>
                                  <w:vAlign w:val="center"/>
                                </w:tcPr>
                                <w:p w14:paraId="116B0ADD" w14:textId="77777777" w:rsidR="000851E8" w:rsidRDefault="000851E8" w:rsidP="000238E4">
                                  <w:pPr>
                                    <w:jc w:val="center"/>
                                  </w:pPr>
                                </w:p>
                              </w:tc>
                              <w:tc>
                                <w:tcPr>
                                  <w:tcW w:w="851" w:type="dxa"/>
                                  <w:vAlign w:val="center"/>
                                </w:tcPr>
                                <w:p w14:paraId="528C7A5B" w14:textId="77777777" w:rsidR="000851E8" w:rsidRDefault="000851E8" w:rsidP="000238E4">
                                  <w:pPr>
                                    <w:jc w:val="center"/>
                                  </w:pPr>
                                </w:p>
                              </w:tc>
                              <w:tc>
                                <w:tcPr>
                                  <w:tcW w:w="674" w:type="dxa"/>
                                  <w:vAlign w:val="center"/>
                                </w:tcPr>
                                <w:p w14:paraId="723EC621" w14:textId="77777777" w:rsidR="000851E8" w:rsidRDefault="000851E8" w:rsidP="000238E4">
                                  <w:pPr>
                                    <w:jc w:val="center"/>
                                  </w:pPr>
                                </w:p>
                              </w:tc>
                              <w:tc>
                                <w:tcPr>
                                  <w:tcW w:w="674" w:type="dxa"/>
                                  <w:vAlign w:val="center"/>
                                </w:tcPr>
                                <w:p w14:paraId="6D43CE5B" w14:textId="77777777" w:rsidR="000851E8" w:rsidRDefault="000851E8" w:rsidP="000238E4">
                                  <w:pPr>
                                    <w:jc w:val="center"/>
                                  </w:pPr>
                                </w:p>
                              </w:tc>
                              <w:tc>
                                <w:tcPr>
                                  <w:tcW w:w="674" w:type="dxa"/>
                                  <w:vAlign w:val="center"/>
                                </w:tcPr>
                                <w:p w14:paraId="5D506853" w14:textId="77777777" w:rsidR="000851E8" w:rsidRDefault="000851E8" w:rsidP="000238E4">
                                  <w:pPr>
                                    <w:jc w:val="center"/>
                                  </w:pPr>
                                </w:p>
                              </w:tc>
                              <w:tc>
                                <w:tcPr>
                                  <w:tcW w:w="674" w:type="dxa"/>
                                  <w:vAlign w:val="center"/>
                                </w:tcPr>
                                <w:p w14:paraId="70BF2E50" w14:textId="77777777" w:rsidR="000851E8" w:rsidRDefault="000851E8" w:rsidP="000238E4">
                                  <w:pPr>
                                    <w:jc w:val="center"/>
                                  </w:pPr>
                                </w:p>
                              </w:tc>
                              <w:tc>
                                <w:tcPr>
                                  <w:tcW w:w="674" w:type="dxa"/>
                                  <w:vAlign w:val="center"/>
                                </w:tcPr>
                                <w:p w14:paraId="71609E0F" w14:textId="77777777" w:rsidR="000851E8" w:rsidRDefault="000851E8" w:rsidP="000238E4">
                                  <w:pPr>
                                    <w:jc w:val="center"/>
                                  </w:pPr>
                                </w:p>
                              </w:tc>
                              <w:tc>
                                <w:tcPr>
                                  <w:tcW w:w="851" w:type="dxa"/>
                                  <w:vAlign w:val="center"/>
                                </w:tcPr>
                                <w:p w14:paraId="229C8DFA" w14:textId="77777777" w:rsidR="000851E8" w:rsidRPr="00580CB8" w:rsidRDefault="000851E8" w:rsidP="000238E4">
                                  <w:pPr>
                                    <w:jc w:val="center"/>
                                    <w:rPr>
                                      <w:rFonts w:ascii="Menlo Regular" w:eastAsia="Times New Roman" w:hAnsi="Menlo Regular" w:cs="Menlo Regular"/>
                                      <w:color w:val="222222"/>
                                      <w:sz w:val="40"/>
                                      <w:szCs w:val="40"/>
                                      <w:shd w:val="clear" w:color="auto" w:fill="FFFFFF"/>
                                    </w:rPr>
                                  </w:pPr>
                                </w:p>
                              </w:tc>
                              <w:tc>
                                <w:tcPr>
                                  <w:tcW w:w="674" w:type="dxa"/>
                                  <w:vAlign w:val="center"/>
                                </w:tcPr>
                                <w:p w14:paraId="6AFF7248" w14:textId="77777777" w:rsidR="000851E8" w:rsidRDefault="000851E8" w:rsidP="000238E4">
                                  <w:pPr>
                                    <w:jc w:val="center"/>
                                  </w:pPr>
                                  <w:r w:rsidRPr="00580CB8">
                                    <w:rPr>
                                      <w:rFonts w:ascii="Menlo Regular" w:eastAsia="Times New Roman" w:hAnsi="Menlo Regular" w:cs="Menlo Regular"/>
                                      <w:color w:val="222222"/>
                                      <w:sz w:val="40"/>
                                      <w:szCs w:val="40"/>
                                      <w:shd w:val="clear" w:color="auto" w:fill="FFFFFF"/>
                                    </w:rPr>
                                    <w:t>✓</w:t>
                                  </w:r>
                                </w:p>
                              </w:tc>
                              <w:tc>
                                <w:tcPr>
                                  <w:tcW w:w="851" w:type="dxa"/>
                                  <w:vAlign w:val="center"/>
                                </w:tcPr>
                                <w:p w14:paraId="64D0126A" w14:textId="77777777" w:rsidR="000851E8" w:rsidRDefault="000851E8" w:rsidP="000238E4">
                                  <w:pPr>
                                    <w:jc w:val="center"/>
                                  </w:pPr>
                                </w:p>
                              </w:tc>
                              <w:tc>
                                <w:tcPr>
                                  <w:tcW w:w="674" w:type="dxa"/>
                                  <w:vAlign w:val="center"/>
                                </w:tcPr>
                                <w:p w14:paraId="1D5F59D5" w14:textId="77777777" w:rsidR="000851E8" w:rsidRDefault="000851E8" w:rsidP="000238E4">
                                  <w:pPr>
                                    <w:jc w:val="center"/>
                                  </w:pPr>
                                </w:p>
                              </w:tc>
                            </w:tr>
                            <w:tr w:rsidR="000851E8" w14:paraId="40FE2905" w14:textId="77777777" w:rsidTr="000238E4">
                              <w:trPr>
                                <w:cantSplit/>
                                <w:trHeight w:val="490"/>
                              </w:trPr>
                              <w:tc>
                                <w:tcPr>
                                  <w:tcW w:w="862" w:type="dxa"/>
                                  <w:vAlign w:val="center"/>
                                </w:tcPr>
                                <w:p w14:paraId="757D0952" w14:textId="77777777" w:rsidR="000851E8" w:rsidRDefault="000851E8" w:rsidP="000238E4">
                                  <w:r>
                                    <w:t>CU9</w:t>
                                  </w:r>
                                </w:p>
                              </w:tc>
                              <w:tc>
                                <w:tcPr>
                                  <w:tcW w:w="851" w:type="dxa"/>
                                  <w:vAlign w:val="center"/>
                                </w:tcPr>
                                <w:p w14:paraId="58DB9822" w14:textId="77777777" w:rsidR="000851E8" w:rsidRDefault="000851E8" w:rsidP="000238E4">
                                  <w:pPr>
                                    <w:jc w:val="center"/>
                                  </w:pPr>
                                </w:p>
                              </w:tc>
                              <w:tc>
                                <w:tcPr>
                                  <w:tcW w:w="674" w:type="dxa"/>
                                  <w:vAlign w:val="center"/>
                                </w:tcPr>
                                <w:p w14:paraId="7B68283D" w14:textId="77777777" w:rsidR="000851E8" w:rsidRDefault="000851E8" w:rsidP="000238E4">
                                  <w:pPr>
                                    <w:jc w:val="center"/>
                                  </w:pPr>
                                </w:p>
                              </w:tc>
                              <w:tc>
                                <w:tcPr>
                                  <w:tcW w:w="674" w:type="dxa"/>
                                  <w:vAlign w:val="center"/>
                                </w:tcPr>
                                <w:p w14:paraId="65DCAED5" w14:textId="77777777" w:rsidR="000851E8" w:rsidRDefault="000851E8" w:rsidP="000238E4">
                                  <w:pPr>
                                    <w:jc w:val="center"/>
                                  </w:pPr>
                                </w:p>
                              </w:tc>
                              <w:tc>
                                <w:tcPr>
                                  <w:tcW w:w="851" w:type="dxa"/>
                                  <w:vAlign w:val="center"/>
                                </w:tcPr>
                                <w:p w14:paraId="5E2C1930" w14:textId="77777777" w:rsidR="000851E8" w:rsidRDefault="000851E8" w:rsidP="000238E4">
                                  <w:pPr>
                                    <w:jc w:val="center"/>
                                  </w:pPr>
                                </w:p>
                              </w:tc>
                              <w:tc>
                                <w:tcPr>
                                  <w:tcW w:w="851" w:type="dxa"/>
                                  <w:vAlign w:val="center"/>
                                </w:tcPr>
                                <w:p w14:paraId="5CCF3149" w14:textId="77777777" w:rsidR="000851E8" w:rsidRDefault="000851E8" w:rsidP="000238E4">
                                  <w:pPr>
                                    <w:jc w:val="center"/>
                                  </w:pPr>
                                </w:p>
                              </w:tc>
                              <w:tc>
                                <w:tcPr>
                                  <w:tcW w:w="674" w:type="dxa"/>
                                  <w:vAlign w:val="center"/>
                                </w:tcPr>
                                <w:p w14:paraId="13A2981C" w14:textId="77777777" w:rsidR="000851E8" w:rsidRDefault="000851E8" w:rsidP="000238E4">
                                  <w:pPr>
                                    <w:jc w:val="center"/>
                                  </w:pPr>
                                </w:p>
                              </w:tc>
                              <w:tc>
                                <w:tcPr>
                                  <w:tcW w:w="674" w:type="dxa"/>
                                  <w:vAlign w:val="center"/>
                                </w:tcPr>
                                <w:p w14:paraId="5FB234CD" w14:textId="77777777" w:rsidR="000851E8" w:rsidRDefault="000851E8" w:rsidP="000238E4">
                                  <w:pPr>
                                    <w:jc w:val="center"/>
                                  </w:pPr>
                                </w:p>
                              </w:tc>
                              <w:tc>
                                <w:tcPr>
                                  <w:tcW w:w="674" w:type="dxa"/>
                                  <w:vAlign w:val="center"/>
                                </w:tcPr>
                                <w:p w14:paraId="52A07304" w14:textId="77777777" w:rsidR="000851E8" w:rsidRDefault="000851E8" w:rsidP="000238E4">
                                  <w:pPr>
                                    <w:jc w:val="center"/>
                                  </w:pPr>
                                </w:p>
                              </w:tc>
                              <w:tc>
                                <w:tcPr>
                                  <w:tcW w:w="674" w:type="dxa"/>
                                  <w:vAlign w:val="center"/>
                                </w:tcPr>
                                <w:p w14:paraId="7069326C" w14:textId="77777777" w:rsidR="000851E8" w:rsidRDefault="000851E8" w:rsidP="000238E4">
                                  <w:pPr>
                                    <w:jc w:val="center"/>
                                  </w:pPr>
                                </w:p>
                              </w:tc>
                              <w:tc>
                                <w:tcPr>
                                  <w:tcW w:w="674" w:type="dxa"/>
                                  <w:vAlign w:val="center"/>
                                </w:tcPr>
                                <w:p w14:paraId="0EC04E80" w14:textId="77777777" w:rsidR="000851E8" w:rsidRDefault="000851E8" w:rsidP="000238E4">
                                  <w:pPr>
                                    <w:jc w:val="center"/>
                                  </w:pPr>
                                </w:p>
                              </w:tc>
                              <w:tc>
                                <w:tcPr>
                                  <w:tcW w:w="851" w:type="dxa"/>
                                  <w:vAlign w:val="center"/>
                                </w:tcPr>
                                <w:p w14:paraId="02904252" w14:textId="77777777" w:rsidR="000851E8" w:rsidRDefault="000851E8" w:rsidP="000238E4">
                                  <w:pPr>
                                    <w:jc w:val="center"/>
                                  </w:pPr>
                                </w:p>
                              </w:tc>
                              <w:tc>
                                <w:tcPr>
                                  <w:tcW w:w="674" w:type="dxa"/>
                                  <w:vAlign w:val="center"/>
                                </w:tcPr>
                                <w:p w14:paraId="734CF1A4" w14:textId="77777777" w:rsidR="000851E8" w:rsidRDefault="000851E8" w:rsidP="000238E4">
                                  <w:pPr>
                                    <w:jc w:val="center"/>
                                  </w:pPr>
                                </w:p>
                              </w:tc>
                              <w:tc>
                                <w:tcPr>
                                  <w:tcW w:w="851" w:type="dxa"/>
                                  <w:vAlign w:val="center"/>
                                </w:tcPr>
                                <w:p w14:paraId="69DF2713" w14:textId="77777777" w:rsidR="000851E8" w:rsidRPr="00580CB8" w:rsidRDefault="000851E8" w:rsidP="000238E4">
                                  <w:pPr>
                                    <w:jc w:val="center"/>
                                    <w:rPr>
                                      <w:rFonts w:ascii="Menlo Regular" w:eastAsia="Times New Roman" w:hAnsi="Menlo Regular" w:cs="Menlo Regular"/>
                                      <w:color w:val="222222"/>
                                      <w:sz w:val="40"/>
                                      <w:szCs w:val="40"/>
                                      <w:shd w:val="clear" w:color="auto" w:fill="FFFFFF"/>
                                    </w:rPr>
                                  </w:pPr>
                                  <w:r w:rsidRPr="00580CB8">
                                    <w:rPr>
                                      <w:rFonts w:ascii="Menlo Regular" w:eastAsia="Times New Roman" w:hAnsi="Menlo Regular" w:cs="Menlo Regular"/>
                                      <w:color w:val="222222"/>
                                      <w:sz w:val="40"/>
                                      <w:szCs w:val="40"/>
                                      <w:shd w:val="clear" w:color="auto" w:fill="FFFFFF"/>
                                    </w:rPr>
                                    <w:t>✓</w:t>
                                  </w:r>
                                </w:p>
                              </w:tc>
                              <w:tc>
                                <w:tcPr>
                                  <w:tcW w:w="674" w:type="dxa"/>
                                  <w:vAlign w:val="center"/>
                                </w:tcPr>
                                <w:p w14:paraId="30EAF678" w14:textId="77777777" w:rsidR="000851E8" w:rsidRDefault="000851E8" w:rsidP="000238E4">
                                  <w:pPr>
                                    <w:jc w:val="center"/>
                                  </w:pPr>
                                  <w:r w:rsidRPr="00580CB8">
                                    <w:rPr>
                                      <w:rFonts w:ascii="Menlo Regular" w:eastAsia="Times New Roman" w:hAnsi="Menlo Regular" w:cs="Menlo Regular"/>
                                      <w:color w:val="222222"/>
                                      <w:sz w:val="40"/>
                                      <w:szCs w:val="40"/>
                                      <w:shd w:val="clear" w:color="auto" w:fill="FFFFFF"/>
                                    </w:rPr>
                                    <w:t>✓</w:t>
                                  </w:r>
                                </w:p>
                              </w:tc>
                            </w:tr>
                          </w:tbl>
                          <w:p w14:paraId="2F227816" w14:textId="77777777" w:rsidR="000851E8" w:rsidRDefault="000851E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xt Box 1" o:spid="_x0000_s1026" type="#_x0000_t202" style="position:absolute;margin-left:-76.45pt;margin-top:8.95pt;width:567pt;height:306pt;rotation:90;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" filled="f" stroked="f">
                <v:textbox>
                  <w:txbxContent>
                    <w:tbl>
                      <w:tblPr>
                        <w:tblStyle w:val="TableGrid"/>
                        <w:tblW w:w="11183" w:type="dxa"/>
                        <w:tblLook w:val="04A0" w:firstRow="1" w:lastRow="0" w:firstColumn="1" w:lastColumn="0" w:noHBand="0" w:noVBand="1"/>
                      </w:tblPr>
                      <w:tblGrid>
                        <w:gridCol w:w="862"/>
                        <w:gridCol w:w="851"/>
                        <w:gridCol w:w="674"/>
                        <w:gridCol w:w="674"/>
                        <w:gridCol w:w="851"/>
                        <w:gridCol w:w="851"/>
                        <w:gridCol w:w="674"/>
                        <w:gridCol w:w="674"/>
                        <w:gridCol w:w="674"/>
                        <w:gridCol w:w="674"/>
                        <w:gridCol w:w="674"/>
                        <w:gridCol w:w="851"/>
                        <w:gridCol w:w="674"/>
                        <w:gridCol w:w="851"/>
                        <w:gridCol w:w="674"/>
                      </w:tblGrid>
                      <w:tr w:rsidR="000851E8" w14:paraId="0170FDD8" w14:textId="77777777" w:rsidTr="000238E4">
                        <w:trPr>
                          <w:cantSplit/>
                          <w:trHeight w:val="1194"/>
                        </w:trPr>
                        <w:tc>
                          <w:tcPr>
                            <w:tcW w:w="862" w:type="dxa"/>
                            <w:vAlign w:val="center"/>
                          </w:tcPr>
                          <w:p w14:paraId="79CCC142" w14:textId="77777777" w:rsidR="000851E8" w:rsidRDefault="000851E8" w:rsidP="000238E4">
                            <w:r>
                              <w:t>Casos de Uso</w:t>
                            </w:r>
                          </w:p>
                        </w:tc>
                        <w:tc>
                          <w:tcPr>
                            <w:tcW w:w="851" w:type="dxa"/>
                            <w:vAlign w:val="center"/>
                          </w:tcPr>
                          <w:p w14:paraId="3F1F0A65" w14:textId="77777777" w:rsidR="000851E8" w:rsidRDefault="000851E8" w:rsidP="000238E4">
                            <w:r>
                              <w:t>RNF1</w:t>
                            </w:r>
                          </w:p>
                        </w:tc>
                        <w:tc>
                          <w:tcPr>
                            <w:tcW w:w="674" w:type="dxa"/>
                            <w:vAlign w:val="center"/>
                          </w:tcPr>
                          <w:p w14:paraId="24DEA3A1" w14:textId="77777777" w:rsidR="000851E8" w:rsidRDefault="000851E8" w:rsidP="000238E4">
                            <w:r>
                              <w:t>RF1</w:t>
                            </w:r>
                          </w:p>
                        </w:tc>
                        <w:tc>
                          <w:tcPr>
                            <w:tcW w:w="674" w:type="dxa"/>
                            <w:vAlign w:val="center"/>
                          </w:tcPr>
                          <w:p w14:paraId="0C38104A" w14:textId="77777777" w:rsidR="000851E8" w:rsidRDefault="000851E8" w:rsidP="000238E4">
                            <w:r>
                              <w:t>RF2</w:t>
                            </w:r>
                          </w:p>
                        </w:tc>
                        <w:tc>
                          <w:tcPr>
                            <w:tcW w:w="851" w:type="dxa"/>
                            <w:vAlign w:val="center"/>
                          </w:tcPr>
                          <w:p w14:paraId="5DD58E38" w14:textId="77777777" w:rsidR="000851E8" w:rsidRDefault="000851E8" w:rsidP="000238E4">
                            <w:r>
                              <w:t>RNF4</w:t>
                            </w:r>
                          </w:p>
                        </w:tc>
                        <w:tc>
                          <w:tcPr>
                            <w:tcW w:w="851" w:type="dxa"/>
                            <w:vAlign w:val="center"/>
                          </w:tcPr>
                          <w:p w14:paraId="64BDE20B" w14:textId="77777777" w:rsidR="000851E8" w:rsidRDefault="000851E8" w:rsidP="000238E4">
                            <w:r>
                              <w:t>RNF5</w:t>
                            </w:r>
                          </w:p>
                        </w:tc>
                        <w:tc>
                          <w:tcPr>
                            <w:tcW w:w="674" w:type="dxa"/>
                            <w:vAlign w:val="center"/>
                          </w:tcPr>
                          <w:p w14:paraId="6395A8D2" w14:textId="77777777" w:rsidR="000851E8" w:rsidRDefault="000851E8" w:rsidP="000238E4">
                            <w:r>
                              <w:t>RF3</w:t>
                            </w:r>
                          </w:p>
                        </w:tc>
                        <w:tc>
                          <w:tcPr>
                            <w:tcW w:w="674" w:type="dxa"/>
                            <w:vAlign w:val="center"/>
                          </w:tcPr>
                          <w:p w14:paraId="7F7A5E8C" w14:textId="77777777" w:rsidR="000851E8" w:rsidRDefault="000851E8" w:rsidP="000238E4">
                            <w:r>
                              <w:t>RF4</w:t>
                            </w:r>
                          </w:p>
                        </w:tc>
                        <w:tc>
                          <w:tcPr>
                            <w:tcW w:w="674" w:type="dxa"/>
                            <w:vAlign w:val="center"/>
                          </w:tcPr>
                          <w:p w14:paraId="148A0E08" w14:textId="77777777" w:rsidR="000851E8" w:rsidRDefault="000851E8" w:rsidP="000238E4">
                            <w:r>
                              <w:t>RF5</w:t>
                            </w:r>
                          </w:p>
                        </w:tc>
                        <w:tc>
                          <w:tcPr>
                            <w:tcW w:w="674" w:type="dxa"/>
                            <w:vAlign w:val="center"/>
                          </w:tcPr>
                          <w:p w14:paraId="0F491569" w14:textId="77777777" w:rsidR="000851E8" w:rsidRDefault="000851E8" w:rsidP="000238E4">
                            <w:r>
                              <w:t>RF6</w:t>
                            </w:r>
                          </w:p>
                        </w:tc>
                        <w:tc>
                          <w:tcPr>
                            <w:tcW w:w="674" w:type="dxa"/>
                            <w:vAlign w:val="center"/>
                          </w:tcPr>
                          <w:p w14:paraId="01C72215" w14:textId="77777777" w:rsidR="000851E8" w:rsidRDefault="000851E8" w:rsidP="000238E4">
                            <w:r>
                              <w:t>RF7</w:t>
                            </w:r>
                          </w:p>
                        </w:tc>
                        <w:tc>
                          <w:tcPr>
                            <w:tcW w:w="851" w:type="dxa"/>
                            <w:vAlign w:val="center"/>
                          </w:tcPr>
                          <w:p w14:paraId="4F73374D" w14:textId="77777777" w:rsidR="000851E8" w:rsidRDefault="000851E8" w:rsidP="000238E4">
                            <w:r>
                              <w:t>RNF2</w:t>
                            </w:r>
                          </w:p>
                        </w:tc>
                        <w:tc>
                          <w:tcPr>
                            <w:tcW w:w="674" w:type="dxa"/>
                            <w:vAlign w:val="center"/>
                          </w:tcPr>
                          <w:p w14:paraId="121D5D3E" w14:textId="77777777" w:rsidR="000851E8" w:rsidRDefault="000851E8" w:rsidP="000238E4">
                            <w:r>
                              <w:t>RF8</w:t>
                            </w:r>
                          </w:p>
                        </w:tc>
                        <w:tc>
                          <w:tcPr>
                            <w:tcW w:w="851" w:type="dxa"/>
                            <w:vAlign w:val="center"/>
                          </w:tcPr>
                          <w:p w14:paraId="0B8EDCF5" w14:textId="77777777" w:rsidR="000851E8" w:rsidRDefault="000851E8" w:rsidP="000238E4">
                            <w:r>
                              <w:t>RNF3</w:t>
                            </w:r>
                          </w:p>
                        </w:tc>
                        <w:tc>
                          <w:tcPr>
                            <w:tcW w:w="674" w:type="dxa"/>
                            <w:vAlign w:val="center"/>
                          </w:tcPr>
                          <w:p w14:paraId="02BF56C9" w14:textId="77777777" w:rsidR="000851E8" w:rsidRDefault="000851E8" w:rsidP="000238E4">
                            <w:r>
                              <w:t>RF9</w:t>
                            </w:r>
                          </w:p>
                        </w:tc>
                      </w:tr>
                      <w:tr w:rsidR="000851E8" w14:paraId="4B600672" w14:textId="77777777" w:rsidTr="000238E4">
                        <w:trPr>
                          <w:cantSplit/>
                          <w:trHeight w:val="490"/>
                        </w:trPr>
                        <w:tc>
                          <w:tcPr>
                            <w:tcW w:w="862" w:type="dxa"/>
                            <w:vAlign w:val="center"/>
                          </w:tcPr>
                          <w:p w14:paraId="66C6EA03" w14:textId="77777777" w:rsidR="000851E8" w:rsidRDefault="000851E8" w:rsidP="000238E4">
                            <w:r>
                              <w:t>CU1</w:t>
                            </w:r>
                          </w:p>
                        </w:tc>
                        <w:tc>
                          <w:tcPr>
                            <w:tcW w:w="851" w:type="dxa"/>
                            <w:vAlign w:val="center"/>
                          </w:tcPr>
                          <w:p w14:paraId="780C5BCF" w14:textId="77777777" w:rsidR="000851E8" w:rsidRPr="00580CB8" w:rsidRDefault="000851E8" w:rsidP="000238E4">
                            <w:pPr>
                              <w:jc w:val="center"/>
                              <w:rPr>
                                <w:rFonts w:ascii="Menlo Regular" w:eastAsia="Times New Roman" w:hAnsi="Menlo Regular" w:cs="Menlo Regular"/>
                                <w:color w:val="222222"/>
                                <w:sz w:val="40"/>
                                <w:szCs w:val="40"/>
                                <w:shd w:val="clear" w:color="auto" w:fill="FFFFFF"/>
                              </w:rPr>
                            </w:pPr>
                            <w:r w:rsidRPr="00580CB8">
                              <w:rPr>
                                <w:rFonts w:ascii="Menlo Regular" w:eastAsia="Times New Roman" w:hAnsi="Menlo Regular" w:cs="Menlo Regular"/>
                                <w:color w:val="222222"/>
                                <w:sz w:val="40"/>
                                <w:szCs w:val="40"/>
                                <w:shd w:val="clear" w:color="auto" w:fill="FFFFFF"/>
                              </w:rPr>
                              <w:t>✓</w:t>
                            </w:r>
                          </w:p>
                        </w:tc>
                        <w:tc>
                          <w:tcPr>
                            <w:tcW w:w="674" w:type="dxa"/>
                            <w:vAlign w:val="center"/>
                          </w:tcPr>
                          <w:p w14:paraId="0D2B026C" w14:textId="77777777" w:rsidR="000851E8" w:rsidRPr="00580CB8" w:rsidRDefault="000851E8" w:rsidP="000238E4">
                            <w:pPr>
                              <w:jc w:val="center"/>
                              <w:rPr>
                                <w:rFonts w:ascii="Times" w:eastAsia="Times New Roman" w:hAnsi="Times" w:cs="Times New Roman"/>
                                <w:sz w:val="40"/>
                                <w:szCs w:val="40"/>
                              </w:rPr>
                            </w:pPr>
                            <w:r w:rsidRPr="00580CB8">
                              <w:rPr>
                                <w:rFonts w:ascii="Menlo Regular" w:eastAsia="Times New Roman" w:hAnsi="Menlo Regular" w:cs="Menlo Regular"/>
                                <w:color w:val="222222"/>
                                <w:sz w:val="40"/>
                                <w:szCs w:val="40"/>
                                <w:shd w:val="clear" w:color="auto" w:fill="FFFFFF"/>
                              </w:rPr>
                              <w:t>✓</w:t>
                            </w:r>
                          </w:p>
                        </w:tc>
                        <w:tc>
                          <w:tcPr>
                            <w:tcW w:w="674" w:type="dxa"/>
                            <w:vAlign w:val="center"/>
                          </w:tcPr>
                          <w:p w14:paraId="4608A434" w14:textId="77777777" w:rsidR="000851E8" w:rsidRDefault="000851E8" w:rsidP="000238E4">
                            <w:pPr>
                              <w:jc w:val="center"/>
                            </w:pPr>
                          </w:p>
                        </w:tc>
                        <w:tc>
                          <w:tcPr>
                            <w:tcW w:w="851" w:type="dxa"/>
                            <w:vAlign w:val="center"/>
                          </w:tcPr>
                          <w:p w14:paraId="549036DB" w14:textId="77777777" w:rsidR="000851E8" w:rsidRDefault="000851E8" w:rsidP="000238E4">
                            <w:pPr>
                              <w:jc w:val="center"/>
                            </w:pPr>
                          </w:p>
                        </w:tc>
                        <w:tc>
                          <w:tcPr>
                            <w:tcW w:w="851" w:type="dxa"/>
                            <w:vAlign w:val="center"/>
                          </w:tcPr>
                          <w:p w14:paraId="3B9552D7" w14:textId="77777777" w:rsidR="000851E8" w:rsidRDefault="000851E8" w:rsidP="000238E4">
                            <w:pPr>
                              <w:jc w:val="center"/>
                            </w:pPr>
                          </w:p>
                        </w:tc>
                        <w:tc>
                          <w:tcPr>
                            <w:tcW w:w="674" w:type="dxa"/>
                            <w:vAlign w:val="center"/>
                          </w:tcPr>
                          <w:p w14:paraId="6A97CF6E" w14:textId="77777777" w:rsidR="000851E8" w:rsidRDefault="000851E8" w:rsidP="000238E4">
                            <w:pPr>
                              <w:jc w:val="center"/>
                            </w:pPr>
                          </w:p>
                        </w:tc>
                        <w:tc>
                          <w:tcPr>
                            <w:tcW w:w="674" w:type="dxa"/>
                            <w:vAlign w:val="center"/>
                          </w:tcPr>
                          <w:p w14:paraId="5CFD9A2F" w14:textId="77777777" w:rsidR="000851E8" w:rsidRDefault="000851E8" w:rsidP="000238E4">
                            <w:pPr>
                              <w:jc w:val="center"/>
                            </w:pPr>
                          </w:p>
                        </w:tc>
                        <w:tc>
                          <w:tcPr>
                            <w:tcW w:w="674" w:type="dxa"/>
                            <w:vAlign w:val="center"/>
                          </w:tcPr>
                          <w:p w14:paraId="0810D425" w14:textId="77777777" w:rsidR="000851E8" w:rsidRDefault="000851E8" w:rsidP="000238E4">
                            <w:pPr>
                              <w:jc w:val="center"/>
                            </w:pPr>
                          </w:p>
                        </w:tc>
                        <w:tc>
                          <w:tcPr>
                            <w:tcW w:w="674" w:type="dxa"/>
                            <w:vAlign w:val="center"/>
                          </w:tcPr>
                          <w:p w14:paraId="08A74578" w14:textId="77777777" w:rsidR="000851E8" w:rsidRDefault="000851E8" w:rsidP="000238E4">
                            <w:pPr>
                              <w:jc w:val="center"/>
                            </w:pPr>
                          </w:p>
                        </w:tc>
                        <w:tc>
                          <w:tcPr>
                            <w:tcW w:w="674" w:type="dxa"/>
                            <w:vAlign w:val="center"/>
                          </w:tcPr>
                          <w:p w14:paraId="1420BEA6" w14:textId="77777777" w:rsidR="000851E8" w:rsidRDefault="000851E8" w:rsidP="000238E4">
                            <w:pPr>
                              <w:jc w:val="center"/>
                            </w:pPr>
                          </w:p>
                        </w:tc>
                        <w:tc>
                          <w:tcPr>
                            <w:tcW w:w="851" w:type="dxa"/>
                            <w:vAlign w:val="center"/>
                          </w:tcPr>
                          <w:p w14:paraId="473EA6AB" w14:textId="77777777" w:rsidR="000851E8" w:rsidRDefault="000851E8" w:rsidP="000238E4">
                            <w:pPr>
                              <w:jc w:val="center"/>
                            </w:pPr>
                          </w:p>
                        </w:tc>
                        <w:tc>
                          <w:tcPr>
                            <w:tcW w:w="674" w:type="dxa"/>
                            <w:vAlign w:val="center"/>
                          </w:tcPr>
                          <w:p w14:paraId="498CC915" w14:textId="77777777" w:rsidR="000851E8" w:rsidRDefault="000851E8" w:rsidP="000238E4">
                            <w:pPr>
                              <w:jc w:val="center"/>
                            </w:pPr>
                          </w:p>
                        </w:tc>
                        <w:tc>
                          <w:tcPr>
                            <w:tcW w:w="851" w:type="dxa"/>
                            <w:vAlign w:val="center"/>
                          </w:tcPr>
                          <w:p w14:paraId="390B181A" w14:textId="77777777" w:rsidR="000851E8" w:rsidRDefault="000851E8" w:rsidP="000238E4">
                            <w:pPr>
                              <w:jc w:val="center"/>
                            </w:pPr>
                          </w:p>
                        </w:tc>
                        <w:tc>
                          <w:tcPr>
                            <w:tcW w:w="674" w:type="dxa"/>
                            <w:vAlign w:val="center"/>
                          </w:tcPr>
                          <w:p w14:paraId="79A85F61" w14:textId="77777777" w:rsidR="000851E8" w:rsidRDefault="000851E8" w:rsidP="000238E4">
                            <w:pPr>
                              <w:jc w:val="center"/>
                            </w:pPr>
                          </w:p>
                        </w:tc>
                      </w:tr>
                      <w:tr w:rsidR="000851E8" w14:paraId="424DF353" w14:textId="77777777" w:rsidTr="000238E4">
                        <w:trPr>
                          <w:cantSplit/>
                          <w:trHeight w:val="470"/>
                        </w:trPr>
                        <w:tc>
                          <w:tcPr>
                            <w:tcW w:w="862" w:type="dxa"/>
                            <w:vAlign w:val="center"/>
                          </w:tcPr>
                          <w:p w14:paraId="3DE42725" w14:textId="77777777" w:rsidR="000851E8" w:rsidRDefault="000851E8" w:rsidP="000238E4">
                            <w:r>
                              <w:t>CU2</w:t>
                            </w:r>
                          </w:p>
                        </w:tc>
                        <w:tc>
                          <w:tcPr>
                            <w:tcW w:w="851" w:type="dxa"/>
                            <w:vAlign w:val="center"/>
                          </w:tcPr>
                          <w:p w14:paraId="74BE8736" w14:textId="77777777" w:rsidR="000851E8" w:rsidRDefault="000851E8" w:rsidP="000238E4">
                            <w:pPr>
                              <w:jc w:val="center"/>
                            </w:pPr>
                          </w:p>
                        </w:tc>
                        <w:tc>
                          <w:tcPr>
                            <w:tcW w:w="674" w:type="dxa"/>
                            <w:vAlign w:val="center"/>
                          </w:tcPr>
                          <w:p w14:paraId="4C561B7A" w14:textId="77777777" w:rsidR="000851E8" w:rsidRDefault="000851E8" w:rsidP="000238E4">
                            <w:pPr>
                              <w:jc w:val="center"/>
                            </w:pPr>
                          </w:p>
                        </w:tc>
                        <w:tc>
                          <w:tcPr>
                            <w:tcW w:w="674" w:type="dxa"/>
                            <w:vAlign w:val="center"/>
                          </w:tcPr>
                          <w:p w14:paraId="1E68F0B6" w14:textId="77777777" w:rsidR="000851E8" w:rsidRDefault="000851E8" w:rsidP="000238E4">
                            <w:pPr>
                              <w:jc w:val="center"/>
                            </w:pPr>
                            <w:r w:rsidRPr="00580CB8">
                              <w:rPr>
                                <w:rFonts w:ascii="Menlo Regular" w:eastAsia="Times New Roman" w:hAnsi="Menlo Regular" w:cs="Menlo Regular"/>
                                <w:color w:val="222222"/>
                                <w:sz w:val="40"/>
                                <w:szCs w:val="40"/>
                                <w:shd w:val="clear" w:color="auto" w:fill="FFFFFF"/>
                              </w:rPr>
                              <w:t>✓</w:t>
                            </w:r>
                          </w:p>
                        </w:tc>
                        <w:tc>
                          <w:tcPr>
                            <w:tcW w:w="851" w:type="dxa"/>
                            <w:vAlign w:val="center"/>
                          </w:tcPr>
                          <w:p w14:paraId="3AE74458" w14:textId="77777777" w:rsidR="000851E8" w:rsidRDefault="000851E8" w:rsidP="000238E4">
                            <w:pPr>
                              <w:jc w:val="center"/>
                            </w:pPr>
                          </w:p>
                        </w:tc>
                        <w:tc>
                          <w:tcPr>
                            <w:tcW w:w="851" w:type="dxa"/>
                            <w:vAlign w:val="center"/>
                          </w:tcPr>
                          <w:p w14:paraId="5535AFB8" w14:textId="77777777" w:rsidR="000851E8" w:rsidRDefault="000851E8" w:rsidP="000238E4">
                            <w:pPr>
                              <w:jc w:val="center"/>
                            </w:pPr>
                          </w:p>
                        </w:tc>
                        <w:tc>
                          <w:tcPr>
                            <w:tcW w:w="674" w:type="dxa"/>
                            <w:vAlign w:val="center"/>
                          </w:tcPr>
                          <w:p w14:paraId="07A31830" w14:textId="77777777" w:rsidR="000851E8" w:rsidRDefault="000851E8" w:rsidP="000238E4">
                            <w:pPr>
                              <w:jc w:val="center"/>
                            </w:pPr>
                          </w:p>
                        </w:tc>
                        <w:tc>
                          <w:tcPr>
                            <w:tcW w:w="674" w:type="dxa"/>
                            <w:vAlign w:val="center"/>
                          </w:tcPr>
                          <w:p w14:paraId="16E3A3F6" w14:textId="77777777" w:rsidR="000851E8" w:rsidRDefault="000851E8" w:rsidP="000238E4">
                            <w:pPr>
                              <w:jc w:val="center"/>
                            </w:pPr>
                          </w:p>
                        </w:tc>
                        <w:tc>
                          <w:tcPr>
                            <w:tcW w:w="674" w:type="dxa"/>
                            <w:vAlign w:val="center"/>
                          </w:tcPr>
                          <w:p w14:paraId="3615C286" w14:textId="77777777" w:rsidR="000851E8" w:rsidRDefault="000851E8" w:rsidP="000238E4">
                            <w:pPr>
                              <w:jc w:val="center"/>
                            </w:pPr>
                          </w:p>
                        </w:tc>
                        <w:tc>
                          <w:tcPr>
                            <w:tcW w:w="674" w:type="dxa"/>
                            <w:vAlign w:val="center"/>
                          </w:tcPr>
                          <w:p w14:paraId="7BD46452" w14:textId="77777777" w:rsidR="000851E8" w:rsidRDefault="000851E8" w:rsidP="000238E4">
                            <w:pPr>
                              <w:jc w:val="center"/>
                            </w:pPr>
                          </w:p>
                        </w:tc>
                        <w:tc>
                          <w:tcPr>
                            <w:tcW w:w="674" w:type="dxa"/>
                            <w:vAlign w:val="center"/>
                          </w:tcPr>
                          <w:p w14:paraId="1E198F3C" w14:textId="77777777" w:rsidR="000851E8" w:rsidRDefault="000851E8" w:rsidP="000238E4">
                            <w:pPr>
                              <w:jc w:val="center"/>
                            </w:pPr>
                          </w:p>
                        </w:tc>
                        <w:tc>
                          <w:tcPr>
                            <w:tcW w:w="851" w:type="dxa"/>
                            <w:vAlign w:val="center"/>
                          </w:tcPr>
                          <w:p w14:paraId="5598A492" w14:textId="77777777" w:rsidR="000851E8" w:rsidRDefault="000851E8" w:rsidP="000238E4">
                            <w:pPr>
                              <w:jc w:val="center"/>
                            </w:pPr>
                          </w:p>
                        </w:tc>
                        <w:tc>
                          <w:tcPr>
                            <w:tcW w:w="674" w:type="dxa"/>
                            <w:vAlign w:val="center"/>
                          </w:tcPr>
                          <w:p w14:paraId="5BEE6295" w14:textId="77777777" w:rsidR="000851E8" w:rsidRDefault="000851E8" w:rsidP="000238E4">
                            <w:pPr>
                              <w:jc w:val="center"/>
                            </w:pPr>
                          </w:p>
                        </w:tc>
                        <w:tc>
                          <w:tcPr>
                            <w:tcW w:w="851" w:type="dxa"/>
                            <w:vAlign w:val="center"/>
                          </w:tcPr>
                          <w:p w14:paraId="6348DD65" w14:textId="77777777" w:rsidR="000851E8" w:rsidRDefault="000851E8" w:rsidP="000238E4">
                            <w:pPr>
                              <w:jc w:val="center"/>
                            </w:pPr>
                          </w:p>
                        </w:tc>
                        <w:tc>
                          <w:tcPr>
                            <w:tcW w:w="674" w:type="dxa"/>
                            <w:vAlign w:val="center"/>
                          </w:tcPr>
                          <w:p w14:paraId="7D6261C6" w14:textId="77777777" w:rsidR="000851E8" w:rsidRDefault="000851E8" w:rsidP="000238E4">
                            <w:pPr>
                              <w:jc w:val="center"/>
                            </w:pPr>
                          </w:p>
                        </w:tc>
                      </w:tr>
                      <w:tr w:rsidR="000851E8" w14:paraId="65952D4A" w14:textId="77777777" w:rsidTr="000238E4">
                        <w:trPr>
                          <w:cantSplit/>
                          <w:trHeight w:val="490"/>
                        </w:trPr>
                        <w:tc>
                          <w:tcPr>
                            <w:tcW w:w="862" w:type="dxa"/>
                            <w:vAlign w:val="center"/>
                          </w:tcPr>
                          <w:p w14:paraId="437C7D83" w14:textId="77777777" w:rsidR="000851E8" w:rsidRDefault="000851E8" w:rsidP="000238E4">
                            <w:r>
                              <w:t>CU3</w:t>
                            </w:r>
                          </w:p>
                        </w:tc>
                        <w:tc>
                          <w:tcPr>
                            <w:tcW w:w="851" w:type="dxa"/>
                            <w:vAlign w:val="center"/>
                          </w:tcPr>
                          <w:p w14:paraId="19E7D393" w14:textId="77777777" w:rsidR="000851E8" w:rsidRDefault="000851E8" w:rsidP="000238E4">
                            <w:pPr>
                              <w:jc w:val="center"/>
                            </w:pPr>
                          </w:p>
                        </w:tc>
                        <w:tc>
                          <w:tcPr>
                            <w:tcW w:w="674" w:type="dxa"/>
                            <w:vAlign w:val="center"/>
                          </w:tcPr>
                          <w:p w14:paraId="6DAC5EBB" w14:textId="77777777" w:rsidR="000851E8" w:rsidRDefault="000851E8" w:rsidP="000238E4">
                            <w:pPr>
                              <w:jc w:val="center"/>
                            </w:pPr>
                          </w:p>
                        </w:tc>
                        <w:tc>
                          <w:tcPr>
                            <w:tcW w:w="674" w:type="dxa"/>
                            <w:vAlign w:val="center"/>
                          </w:tcPr>
                          <w:p w14:paraId="08BB0BD8" w14:textId="77777777" w:rsidR="000851E8" w:rsidRDefault="000851E8" w:rsidP="000238E4">
                            <w:pPr>
                              <w:jc w:val="center"/>
                            </w:pPr>
                          </w:p>
                        </w:tc>
                        <w:tc>
                          <w:tcPr>
                            <w:tcW w:w="851" w:type="dxa"/>
                            <w:vAlign w:val="center"/>
                          </w:tcPr>
                          <w:p w14:paraId="0AC22421" w14:textId="77777777" w:rsidR="000851E8" w:rsidRPr="00580CB8" w:rsidRDefault="000851E8" w:rsidP="000238E4">
                            <w:pPr>
                              <w:jc w:val="center"/>
                              <w:rPr>
                                <w:rFonts w:ascii="Menlo Regular" w:eastAsia="Times New Roman" w:hAnsi="Menlo Regular" w:cs="Menlo Regular"/>
                                <w:color w:val="222222"/>
                                <w:sz w:val="40"/>
                                <w:szCs w:val="40"/>
                                <w:shd w:val="clear" w:color="auto" w:fill="FFFFFF"/>
                              </w:rPr>
                            </w:pPr>
                            <w:r w:rsidRPr="00580CB8">
                              <w:rPr>
                                <w:rFonts w:ascii="Menlo Regular" w:eastAsia="Times New Roman" w:hAnsi="Menlo Regular" w:cs="Menlo Regular"/>
                                <w:color w:val="222222"/>
                                <w:sz w:val="40"/>
                                <w:szCs w:val="40"/>
                                <w:shd w:val="clear" w:color="auto" w:fill="FFFFFF"/>
                              </w:rPr>
                              <w:t>✓</w:t>
                            </w:r>
                          </w:p>
                        </w:tc>
                        <w:tc>
                          <w:tcPr>
                            <w:tcW w:w="851" w:type="dxa"/>
                            <w:vAlign w:val="center"/>
                          </w:tcPr>
                          <w:p w14:paraId="54F0C47A" w14:textId="77777777" w:rsidR="000851E8" w:rsidRPr="00580CB8" w:rsidRDefault="000851E8" w:rsidP="000238E4">
                            <w:pPr>
                              <w:jc w:val="center"/>
                              <w:rPr>
                                <w:rFonts w:ascii="Menlo Regular" w:eastAsia="Times New Roman" w:hAnsi="Menlo Regular" w:cs="Menlo Regular"/>
                                <w:color w:val="222222"/>
                                <w:sz w:val="40"/>
                                <w:szCs w:val="40"/>
                                <w:shd w:val="clear" w:color="auto" w:fill="FFFFFF"/>
                              </w:rPr>
                            </w:pPr>
                            <w:r w:rsidRPr="00580CB8">
                              <w:rPr>
                                <w:rFonts w:ascii="Menlo Regular" w:eastAsia="Times New Roman" w:hAnsi="Menlo Regular" w:cs="Menlo Regular"/>
                                <w:color w:val="222222"/>
                                <w:sz w:val="40"/>
                                <w:szCs w:val="40"/>
                                <w:shd w:val="clear" w:color="auto" w:fill="FFFFFF"/>
                              </w:rPr>
                              <w:t>✓</w:t>
                            </w:r>
                          </w:p>
                        </w:tc>
                        <w:tc>
                          <w:tcPr>
                            <w:tcW w:w="674" w:type="dxa"/>
                            <w:vAlign w:val="center"/>
                          </w:tcPr>
                          <w:p w14:paraId="33AE68E4" w14:textId="77777777" w:rsidR="000851E8" w:rsidRDefault="000851E8" w:rsidP="000238E4">
                            <w:pPr>
                              <w:jc w:val="center"/>
                            </w:pPr>
                            <w:r w:rsidRPr="00580CB8">
                              <w:rPr>
                                <w:rFonts w:ascii="Menlo Regular" w:eastAsia="Times New Roman" w:hAnsi="Menlo Regular" w:cs="Menlo Regular"/>
                                <w:color w:val="222222"/>
                                <w:sz w:val="40"/>
                                <w:szCs w:val="40"/>
                                <w:shd w:val="clear" w:color="auto" w:fill="FFFFFF"/>
                              </w:rPr>
                              <w:t>✓</w:t>
                            </w:r>
                          </w:p>
                        </w:tc>
                        <w:tc>
                          <w:tcPr>
                            <w:tcW w:w="674" w:type="dxa"/>
                            <w:vAlign w:val="center"/>
                          </w:tcPr>
                          <w:p w14:paraId="44FAD43C" w14:textId="77777777" w:rsidR="000851E8" w:rsidRDefault="000851E8" w:rsidP="000238E4">
                            <w:pPr>
                              <w:jc w:val="center"/>
                            </w:pPr>
                          </w:p>
                        </w:tc>
                        <w:tc>
                          <w:tcPr>
                            <w:tcW w:w="674" w:type="dxa"/>
                            <w:vAlign w:val="center"/>
                          </w:tcPr>
                          <w:p w14:paraId="65ACE0BB" w14:textId="77777777" w:rsidR="000851E8" w:rsidRDefault="000851E8" w:rsidP="000238E4">
                            <w:pPr>
                              <w:jc w:val="center"/>
                            </w:pPr>
                          </w:p>
                        </w:tc>
                        <w:tc>
                          <w:tcPr>
                            <w:tcW w:w="674" w:type="dxa"/>
                            <w:vAlign w:val="center"/>
                          </w:tcPr>
                          <w:p w14:paraId="34364518" w14:textId="77777777" w:rsidR="000851E8" w:rsidRDefault="000851E8" w:rsidP="000238E4">
                            <w:pPr>
                              <w:jc w:val="center"/>
                            </w:pPr>
                          </w:p>
                        </w:tc>
                        <w:tc>
                          <w:tcPr>
                            <w:tcW w:w="674" w:type="dxa"/>
                            <w:vAlign w:val="center"/>
                          </w:tcPr>
                          <w:p w14:paraId="2105776C" w14:textId="77777777" w:rsidR="000851E8" w:rsidRDefault="000851E8" w:rsidP="000238E4">
                            <w:pPr>
                              <w:jc w:val="center"/>
                            </w:pPr>
                          </w:p>
                        </w:tc>
                        <w:tc>
                          <w:tcPr>
                            <w:tcW w:w="851" w:type="dxa"/>
                            <w:vAlign w:val="center"/>
                          </w:tcPr>
                          <w:p w14:paraId="69C32B92" w14:textId="77777777" w:rsidR="000851E8" w:rsidRDefault="000851E8" w:rsidP="000238E4">
                            <w:pPr>
                              <w:jc w:val="center"/>
                            </w:pPr>
                          </w:p>
                        </w:tc>
                        <w:tc>
                          <w:tcPr>
                            <w:tcW w:w="674" w:type="dxa"/>
                            <w:vAlign w:val="center"/>
                          </w:tcPr>
                          <w:p w14:paraId="7F6B68DC" w14:textId="77777777" w:rsidR="000851E8" w:rsidRDefault="000851E8" w:rsidP="000238E4">
                            <w:pPr>
                              <w:jc w:val="center"/>
                            </w:pPr>
                          </w:p>
                        </w:tc>
                        <w:tc>
                          <w:tcPr>
                            <w:tcW w:w="851" w:type="dxa"/>
                            <w:vAlign w:val="center"/>
                          </w:tcPr>
                          <w:p w14:paraId="56A2C48B" w14:textId="77777777" w:rsidR="000851E8" w:rsidRDefault="000851E8" w:rsidP="000238E4">
                            <w:pPr>
                              <w:jc w:val="center"/>
                            </w:pPr>
                          </w:p>
                        </w:tc>
                        <w:tc>
                          <w:tcPr>
                            <w:tcW w:w="674" w:type="dxa"/>
                            <w:vAlign w:val="center"/>
                          </w:tcPr>
                          <w:p w14:paraId="3D5AF5D1" w14:textId="77777777" w:rsidR="000851E8" w:rsidRDefault="000851E8" w:rsidP="000238E4">
                            <w:pPr>
                              <w:jc w:val="center"/>
                            </w:pPr>
                          </w:p>
                        </w:tc>
                      </w:tr>
                      <w:tr w:rsidR="000851E8" w14:paraId="4401694A" w14:textId="77777777" w:rsidTr="000238E4">
                        <w:trPr>
                          <w:cantSplit/>
                          <w:trHeight w:val="470"/>
                        </w:trPr>
                        <w:tc>
                          <w:tcPr>
                            <w:tcW w:w="862" w:type="dxa"/>
                            <w:vAlign w:val="center"/>
                          </w:tcPr>
                          <w:p w14:paraId="26F74BF9" w14:textId="77777777" w:rsidR="000851E8" w:rsidRDefault="000851E8" w:rsidP="000238E4">
                            <w:r>
                              <w:t>CU4</w:t>
                            </w:r>
                          </w:p>
                        </w:tc>
                        <w:tc>
                          <w:tcPr>
                            <w:tcW w:w="851" w:type="dxa"/>
                            <w:vAlign w:val="center"/>
                          </w:tcPr>
                          <w:p w14:paraId="782A4BFF" w14:textId="77777777" w:rsidR="000851E8" w:rsidRDefault="000851E8" w:rsidP="000238E4">
                            <w:pPr>
                              <w:jc w:val="center"/>
                            </w:pPr>
                          </w:p>
                        </w:tc>
                        <w:tc>
                          <w:tcPr>
                            <w:tcW w:w="674" w:type="dxa"/>
                            <w:vAlign w:val="center"/>
                          </w:tcPr>
                          <w:p w14:paraId="09B26CDA" w14:textId="77777777" w:rsidR="000851E8" w:rsidRDefault="000851E8" w:rsidP="000238E4">
                            <w:pPr>
                              <w:jc w:val="center"/>
                            </w:pPr>
                          </w:p>
                        </w:tc>
                        <w:tc>
                          <w:tcPr>
                            <w:tcW w:w="674" w:type="dxa"/>
                            <w:vAlign w:val="center"/>
                          </w:tcPr>
                          <w:p w14:paraId="1D069A60" w14:textId="77777777" w:rsidR="000851E8" w:rsidRDefault="000851E8" w:rsidP="000238E4">
                            <w:pPr>
                              <w:jc w:val="center"/>
                            </w:pPr>
                          </w:p>
                        </w:tc>
                        <w:tc>
                          <w:tcPr>
                            <w:tcW w:w="851" w:type="dxa"/>
                            <w:vAlign w:val="center"/>
                          </w:tcPr>
                          <w:p w14:paraId="215D0AAD" w14:textId="77777777" w:rsidR="000851E8" w:rsidRDefault="000851E8" w:rsidP="000238E4">
                            <w:pPr>
                              <w:jc w:val="center"/>
                            </w:pPr>
                            <w:r w:rsidRPr="00580CB8">
                              <w:rPr>
                                <w:rFonts w:ascii="Menlo Regular" w:eastAsia="Times New Roman" w:hAnsi="Menlo Regular" w:cs="Menlo Regular"/>
                                <w:color w:val="222222"/>
                                <w:sz w:val="40"/>
                                <w:szCs w:val="40"/>
                                <w:shd w:val="clear" w:color="auto" w:fill="FFFFFF"/>
                              </w:rPr>
                              <w:t>✓</w:t>
                            </w:r>
                          </w:p>
                        </w:tc>
                        <w:tc>
                          <w:tcPr>
                            <w:tcW w:w="851" w:type="dxa"/>
                            <w:vAlign w:val="center"/>
                          </w:tcPr>
                          <w:p w14:paraId="096F525D" w14:textId="77777777" w:rsidR="000851E8" w:rsidRDefault="000851E8" w:rsidP="000238E4">
                            <w:pPr>
                              <w:jc w:val="center"/>
                            </w:pPr>
                            <w:r w:rsidRPr="00580CB8">
                              <w:rPr>
                                <w:rFonts w:ascii="Menlo Regular" w:eastAsia="Times New Roman" w:hAnsi="Menlo Regular" w:cs="Menlo Regular"/>
                                <w:color w:val="222222"/>
                                <w:sz w:val="40"/>
                                <w:szCs w:val="40"/>
                                <w:shd w:val="clear" w:color="auto" w:fill="FFFFFF"/>
                              </w:rPr>
                              <w:t>✓</w:t>
                            </w:r>
                          </w:p>
                        </w:tc>
                        <w:tc>
                          <w:tcPr>
                            <w:tcW w:w="674" w:type="dxa"/>
                            <w:vAlign w:val="center"/>
                          </w:tcPr>
                          <w:p w14:paraId="0EB76027" w14:textId="77777777" w:rsidR="000851E8" w:rsidRDefault="000851E8" w:rsidP="000238E4">
                            <w:pPr>
                              <w:jc w:val="center"/>
                            </w:pPr>
                          </w:p>
                        </w:tc>
                        <w:tc>
                          <w:tcPr>
                            <w:tcW w:w="674" w:type="dxa"/>
                            <w:vAlign w:val="center"/>
                          </w:tcPr>
                          <w:p w14:paraId="2BF06BA5" w14:textId="77777777" w:rsidR="000851E8" w:rsidRDefault="000851E8" w:rsidP="000238E4">
                            <w:pPr>
                              <w:jc w:val="center"/>
                            </w:pPr>
                            <w:r w:rsidRPr="00580CB8">
                              <w:rPr>
                                <w:rFonts w:ascii="Menlo Regular" w:eastAsia="Times New Roman" w:hAnsi="Menlo Regular" w:cs="Menlo Regular"/>
                                <w:color w:val="222222"/>
                                <w:sz w:val="40"/>
                                <w:szCs w:val="40"/>
                                <w:shd w:val="clear" w:color="auto" w:fill="FFFFFF"/>
                              </w:rPr>
                              <w:t>✓</w:t>
                            </w:r>
                          </w:p>
                        </w:tc>
                        <w:tc>
                          <w:tcPr>
                            <w:tcW w:w="674" w:type="dxa"/>
                            <w:vAlign w:val="center"/>
                          </w:tcPr>
                          <w:p w14:paraId="415E6A9D" w14:textId="77777777" w:rsidR="000851E8" w:rsidRDefault="000851E8" w:rsidP="000238E4">
                            <w:pPr>
                              <w:jc w:val="center"/>
                            </w:pPr>
                          </w:p>
                        </w:tc>
                        <w:tc>
                          <w:tcPr>
                            <w:tcW w:w="674" w:type="dxa"/>
                            <w:vAlign w:val="center"/>
                          </w:tcPr>
                          <w:p w14:paraId="5E2CE26C" w14:textId="77777777" w:rsidR="000851E8" w:rsidRDefault="000851E8" w:rsidP="000238E4">
                            <w:pPr>
                              <w:jc w:val="center"/>
                            </w:pPr>
                          </w:p>
                        </w:tc>
                        <w:tc>
                          <w:tcPr>
                            <w:tcW w:w="674" w:type="dxa"/>
                            <w:vAlign w:val="center"/>
                          </w:tcPr>
                          <w:p w14:paraId="7AF73DD2" w14:textId="77777777" w:rsidR="000851E8" w:rsidRDefault="000851E8" w:rsidP="000238E4">
                            <w:pPr>
                              <w:jc w:val="center"/>
                            </w:pPr>
                          </w:p>
                        </w:tc>
                        <w:tc>
                          <w:tcPr>
                            <w:tcW w:w="851" w:type="dxa"/>
                            <w:vAlign w:val="center"/>
                          </w:tcPr>
                          <w:p w14:paraId="7A0B9367" w14:textId="77777777" w:rsidR="000851E8" w:rsidRDefault="000851E8" w:rsidP="000238E4">
                            <w:pPr>
                              <w:jc w:val="center"/>
                            </w:pPr>
                          </w:p>
                        </w:tc>
                        <w:tc>
                          <w:tcPr>
                            <w:tcW w:w="674" w:type="dxa"/>
                            <w:vAlign w:val="center"/>
                          </w:tcPr>
                          <w:p w14:paraId="2922C8D6" w14:textId="77777777" w:rsidR="000851E8" w:rsidRDefault="000851E8" w:rsidP="000238E4">
                            <w:pPr>
                              <w:jc w:val="center"/>
                            </w:pPr>
                          </w:p>
                        </w:tc>
                        <w:tc>
                          <w:tcPr>
                            <w:tcW w:w="851" w:type="dxa"/>
                            <w:vAlign w:val="center"/>
                          </w:tcPr>
                          <w:p w14:paraId="367F7B4E" w14:textId="77777777" w:rsidR="000851E8" w:rsidRDefault="000851E8" w:rsidP="000238E4">
                            <w:pPr>
                              <w:jc w:val="center"/>
                            </w:pPr>
                          </w:p>
                        </w:tc>
                        <w:tc>
                          <w:tcPr>
                            <w:tcW w:w="674" w:type="dxa"/>
                            <w:vAlign w:val="center"/>
                          </w:tcPr>
                          <w:p w14:paraId="53AA36B4" w14:textId="77777777" w:rsidR="000851E8" w:rsidRDefault="000851E8" w:rsidP="000238E4">
                            <w:pPr>
                              <w:jc w:val="center"/>
                            </w:pPr>
                          </w:p>
                        </w:tc>
                      </w:tr>
                      <w:tr w:rsidR="000851E8" w14:paraId="007ADA24" w14:textId="77777777" w:rsidTr="000238E4">
                        <w:trPr>
                          <w:cantSplit/>
                          <w:trHeight w:val="490"/>
                        </w:trPr>
                        <w:tc>
                          <w:tcPr>
                            <w:tcW w:w="862" w:type="dxa"/>
                            <w:vAlign w:val="center"/>
                          </w:tcPr>
                          <w:p w14:paraId="053103D1" w14:textId="77777777" w:rsidR="000851E8" w:rsidRDefault="000851E8" w:rsidP="000238E4">
                            <w:r>
                              <w:t>CU5</w:t>
                            </w:r>
                          </w:p>
                        </w:tc>
                        <w:tc>
                          <w:tcPr>
                            <w:tcW w:w="851" w:type="dxa"/>
                            <w:vAlign w:val="center"/>
                          </w:tcPr>
                          <w:p w14:paraId="446C2ACA" w14:textId="77777777" w:rsidR="000851E8" w:rsidRDefault="000851E8" w:rsidP="000238E4">
                            <w:pPr>
                              <w:jc w:val="center"/>
                            </w:pPr>
                          </w:p>
                        </w:tc>
                        <w:tc>
                          <w:tcPr>
                            <w:tcW w:w="674" w:type="dxa"/>
                            <w:vAlign w:val="center"/>
                          </w:tcPr>
                          <w:p w14:paraId="04B25443" w14:textId="77777777" w:rsidR="000851E8" w:rsidRDefault="000851E8" w:rsidP="000238E4">
                            <w:pPr>
                              <w:jc w:val="center"/>
                            </w:pPr>
                          </w:p>
                        </w:tc>
                        <w:tc>
                          <w:tcPr>
                            <w:tcW w:w="674" w:type="dxa"/>
                            <w:vAlign w:val="center"/>
                          </w:tcPr>
                          <w:p w14:paraId="48574FC1" w14:textId="77777777" w:rsidR="000851E8" w:rsidRDefault="000851E8" w:rsidP="000238E4">
                            <w:pPr>
                              <w:jc w:val="center"/>
                            </w:pPr>
                          </w:p>
                        </w:tc>
                        <w:tc>
                          <w:tcPr>
                            <w:tcW w:w="851" w:type="dxa"/>
                            <w:vAlign w:val="center"/>
                          </w:tcPr>
                          <w:p w14:paraId="589B688B" w14:textId="77777777" w:rsidR="000851E8" w:rsidRDefault="000851E8" w:rsidP="000238E4">
                            <w:pPr>
                              <w:jc w:val="center"/>
                            </w:pPr>
                          </w:p>
                        </w:tc>
                        <w:tc>
                          <w:tcPr>
                            <w:tcW w:w="851" w:type="dxa"/>
                            <w:vAlign w:val="center"/>
                          </w:tcPr>
                          <w:p w14:paraId="5D0676A2" w14:textId="77777777" w:rsidR="000851E8" w:rsidRDefault="000851E8" w:rsidP="000238E4">
                            <w:pPr>
                              <w:jc w:val="center"/>
                            </w:pPr>
                          </w:p>
                        </w:tc>
                        <w:tc>
                          <w:tcPr>
                            <w:tcW w:w="674" w:type="dxa"/>
                            <w:vAlign w:val="center"/>
                          </w:tcPr>
                          <w:p w14:paraId="5C021265" w14:textId="77777777" w:rsidR="000851E8" w:rsidRDefault="000851E8" w:rsidP="000238E4">
                            <w:pPr>
                              <w:jc w:val="center"/>
                            </w:pPr>
                          </w:p>
                        </w:tc>
                        <w:tc>
                          <w:tcPr>
                            <w:tcW w:w="674" w:type="dxa"/>
                            <w:vAlign w:val="center"/>
                          </w:tcPr>
                          <w:p w14:paraId="56889BF5" w14:textId="77777777" w:rsidR="000851E8" w:rsidRDefault="000851E8" w:rsidP="000238E4">
                            <w:pPr>
                              <w:jc w:val="center"/>
                            </w:pPr>
                          </w:p>
                        </w:tc>
                        <w:tc>
                          <w:tcPr>
                            <w:tcW w:w="674" w:type="dxa"/>
                            <w:vAlign w:val="center"/>
                          </w:tcPr>
                          <w:p w14:paraId="51D3FC17" w14:textId="77777777" w:rsidR="000851E8" w:rsidRDefault="000851E8" w:rsidP="000238E4">
                            <w:pPr>
                              <w:jc w:val="center"/>
                            </w:pPr>
                            <w:r w:rsidRPr="00580CB8">
                              <w:rPr>
                                <w:rFonts w:ascii="Menlo Regular" w:eastAsia="Times New Roman" w:hAnsi="Menlo Regular" w:cs="Menlo Regular"/>
                                <w:color w:val="222222"/>
                                <w:sz w:val="40"/>
                                <w:szCs w:val="40"/>
                                <w:shd w:val="clear" w:color="auto" w:fill="FFFFFF"/>
                              </w:rPr>
                              <w:t>✓</w:t>
                            </w:r>
                          </w:p>
                        </w:tc>
                        <w:tc>
                          <w:tcPr>
                            <w:tcW w:w="674" w:type="dxa"/>
                            <w:vAlign w:val="center"/>
                          </w:tcPr>
                          <w:p w14:paraId="4C7AE262" w14:textId="77777777" w:rsidR="000851E8" w:rsidRDefault="000851E8" w:rsidP="000238E4">
                            <w:pPr>
                              <w:jc w:val="center"/>
                            </w:pPr>
                          </w:p>
                        </w:tc>
                        <w:tc>
                          <w:tcPr>
                            <w:tcW w:w="674" w:type="dxa"/>
                            <w:vAlign w:val="center"/>
                          </w:tcPr>
                          <w:p w14:paraId="214BB640" w14:textId="77777777" w:rsidR="000851E8" w:rsidRDefault="000851E8" w:rsidP="000238E4">
                            <w:pPr>
                              <w:jc w:val="center"/>
                            </w:pPr>
                          </w:p>
                        </w:tc>
                        <w:tc>
                          <w:tcPr>
                            <w:tcW w:w="851" w:type="dxa"/>
                            <w:vAlign w:val="center"/>
                          </w:tcPr>
                          <w:p w14:paraId="709B7742" w14:textId="77777777" w:rsidR="000851E8" w:rsidRDefault="000851E8" w:rsidP="000238E4">
                            <w:pPr>
                              <w:jc w:val="center"/>
                            </w:pPr>
                          </w:p>
                        </w:tc>
                        <w:tc>
                          <w:tcPr>
                            <w:tcW w:w="674" w:type="dxa"/>
                            <w:vAlign w:val="center"/>
                          </w:tcPr>
                          <w:p w14:paraId="173B2028" w14:textId="77777777" w:rsidR="000851E8" w:rsidRDefault="000851E8" w:rsidP="000238E4">
                            <w:pPr>
                              <w:jc w:val="center"/>
                            </w:pPr>
                          </w:p>
                        </w:tc>
                        <w:tc>
                          <w:tcPr>
                            <w:tcW w:w="851" w:type="dxa"/>
                            <w:vAlign w:val="center"/>
                          </w:tcPr>
                          <w:p w14:paraId="524D57B3" w14:textId="77777777" w:rsidR="000851E8" w:rsidRDefault="000851E8" w:rsidP="000238E4">
                            <w:pPr>
                              <w:jc w:val="center"/>
                            </w:pPr>
                          </w:p>
                        </w:tc>
                        <w:tc>
                          <w:tcPr>
                            <w:tcW w:w="674" w:type="dxa"/>
                            <w:vAlign w:val="center"/>
                          </w:tcPr>
                          <w:p w14:paraId="7C2A5E91" w14:textId="77777777" w:rsidR="000851E8" w:rsidRDefault="000851E8" w:rsidP="000238E4">
                            <w:pPr>
                              <w:jc w:val="center"/>
                            </w:pPr>
                          </w:p>
                        </w:tc>
                      </w:tr>
                      <w:tr w:rsidR="000851E8" w14:paraId="616C6A87" w14:textId="77777777" w:rsidTr="000238E4">
                        <w:trPr>
                          <w:cantSplit/>
                          <w:trHeight w:val="470"/>
                        </w:trPr>
                        <w:tc>
                          <w:tcPr>
                            <w:tcW w:w="862" w:type="dxa"/>
                            <w:vAlign w:val="center"/>
                          </w:tcPr>
                          <w:p w14:paraId="040F3521" w14:textId="77777777" w:rsidR="000851E8" w:rsidRDefault="000851E8" w:rsidP="000238E4">
                            <w:r>
                              <w:t>CU6</w:t>
                            </w:r>
                          </w:p>
                        </w:tc>
                        <w:tc>
                          <w:tcPr>
                            <w:tcW w:w="851" w:type="dxa"/>
                            <w:vAlign w:val="center"/>
                          </w:tcPr>
                          <w:p w14:paraId="5675E03F" w14:textId="77777777" w:rsidR="000851E8" w:rsidRDefault="000851E8" w:rsidP="000238E4">
                            <w:pPr>
                              <w:jc w:val="center"/>
                            </w:pPr>
                          </w:p>
                        </w:tc>
                        <w:tc>
                          <w:tcPr>
                            <w:tcW w:w="674" w:type="dxa"/>
                            <w:vAlign w:val="center"/>
                          </w:tcPr>
                          <w:p w14:paraId="0328AB23" w14:textId="77777777" w:rsidR="000851E8" w:rsidRDefault="000851E8" w:rsidP="000238E4">
                            <w:pPr>
                              <w:jc w:val="center"/>
                            </w:pPr>
                          </w:p>
                        </w:tc>
                        <w:tc>
                          <w:tcPr>
                            <w:tcW w:w="674" w:type="dxa"/>
                            <w:vAlign w:val="center"/>
                          </w:tcPr>
                          <w:p w14:paraId="4A3A1490" w14:textId="77777777" w:rsidR="000851E8" w:rsidRDefault="000851E8" w:rsidP="000238E4">
                            <w:pPr>
                              <w:jc w:val="center"/>
                            </w:pPr>
                          </w:p>
                        </w:tc>
                        <w:tc>
                          <w:tcPr>
                            <w:tcW w:w="851" w:type="dxa"/>
                            <w:vAlign w:val="center"/>
                          </w:tcPr>
                          <w:p w14:paraId="3133B0A8" w14:textId="77777777" w:rsidR="000851E8" w:rsidRDefault="000851E8" w:rsidP="000238E4">
                            <w:pPr>
                              <w:jc w:val="center"/>
                            </w:pPr>
                            <w:r w:rsidRPr="00580CB8">
                              <w:rPr>
                                <w:rFonts w:ascii="Menlo Regular" w:eastAsia="Times New Roman" w:hAnsi="Menlo Regular" w:cs="Menlo Regular"/>
                                <w:color w:val="222222"/>
                                <w:sz w:val="40"/>
                                <w:szCs w:val="40"/>
                                <w:shd w:val="clear" w:color="auto" w:fill="FFFFFF"/>
                              </w:rPr>
                              <w:t>✓</w:t>
                            </w:r>
                          </w:p>
                        </w:tc>
                        <w:tc>
                          <w:tcPr>
                            <w:tcW w:w="851" w:type="dxa"/>
                            <w:vAlign w:val="center"/>
                          </w:tcPr>
                          <w:p w14:paraId="270CED6E" w14:textId="77777777" w:rsidR="000851E8" w:rsidRDefault="000851E8" w:rsidP="000238E4">
                            <w:pPr>
                              <w:jc w:val="center"/>
                            </w:pPr>
                            <w:r w:rsidRPr="00580CB8">
                              <w:rPr>
                                <w:rFonts w:ascii="Menlo Regular" w:eastAsia="Times New Roman" w:hAnsi="Menlo Regular" w:cs="Menlo Regular"/>
                                <w:color w:val="222222"/>
                                <w:sz w:val="40"/>
                                <w:szCs w:val="40"/>
                                <w:shd w:val="clear" w:color="auto" w:fill="FFFFFF"/>
                              </w:rPr>
                              <w:t>✓</w:t>
                            </w:r>
                          </w:p>
                        </w:tc>
                        <w:tc>
                          <w:tcPr>
                            <w:tcW w:w="674" w:type="dxa"/>
                            <w:vAlign w:val="center"/>
                          </w:tcPr>
                          <w:p w14:paraId="35FD6AFB" w14:textId="77777777" w:rsidR="000851E8" w:rsidRDefault="000851E8" w:rsidP="000238E4">
                            <w:pPr>
                              <w:jc w:val="center"/>
                            </w:pPr>
                          </w:p>
                        </w:tc>
                        <w:tc>
                          <w:tcPr>
                            <w:tcW w:w="674" w:type="dxa"/>
                            <w:vAlign w:val="center"/>
                          </w:tcPr>
                          <w:p w14:paraId="55FDE6BD" w14:textId="77777777" w:rsidR="000851E8" w:rsidRDefault="000851E8" w:rsidP="000238E4">
                            <w:pPr>
                              <w:jc w:val="center"/>
                            </w:pPr>
                          </w:p>
                        </w:tc>
                        <w:tc>
                          <w:tcPr>
                            <w:tcW w:w="674" w:type="dxa"/>
                            <w:vAlign w:val="center"/>
                          </w:tcPr>
                          <w:p w14:paraId="0889CC69" w14:textId="77777777" w:rsidR="000851E8" w:rsidRDefault="000851E8" w:rsidP="000238E4">
                            <w:pPr>
                              <w:jc w:val="center"/>
                            </w:pPr>
                          </w:p>
                        </w:tc>
                        <w:tc>
                          <w:tcPr>
                            <w:tcW w:w="674" w:type="dxa"/>
                            <w:vAlign w:val="center"/>
                          </w:tcPr>
                          <w:p w14:paraId="29739344" w14:textId="77777777" w:rsidR="000851E8" w:rsidRDefault="000851E8" w:rsidP="000238E4">
                            <w:pPr>
                              <w:jc w:val="center"/>
                            </w:pPr>
                            <w:r w:rsidRPr="00580CB8">
                              <w:rPr>
                                <w:rFonts w:ascii="Menlo Regular" w:eastAsia="Times New Roman" w:hAnsi="Menlo Regular" w:cs="Menlo Regular"/>
                                <w:color w:val="222222"/>
                                <w:sz w:val="40"/>
                                <w:szCs w:val="40"/>
                                <w:shd w:val="clear" w:color="auto" w:fill="FFFFFF"/>
                              </w:rPr>
                              <w:t>✓</w:t>
                            </w:r>
                          </w:p>
                        </w:tc>
                        <w:tc>
                          <w:tcPr>
                            <w:tcW w:w="674" w:type="dxa"/>
                            <w:vAlign w:val="center"/>
                          </w:tcPr>
                          <w:p w14:paraId="51E5573E" w14:textId="77777777" w:rsidR="000851E8" w:rsidRDefault="000851E8" w:rsidP="000238E4">
                            <w:pPr>
                              <w:jc w:val="center"/>
                            </w:pPr>
                          </w:p>
                        </w:tc>
                        <w:tc>
                          <w:tcPr>
                            <w:tcW w:w="851" w:type="dxa"/>
                            <w:vAlign w:val="center"/>
                          </w:tcPr>
                          <w:p w14:paraId="6650C08F" w14:textId="77777777" w:rsidR="000851E8" w:rsidRDefault="000851E8" w:rsidP="000238E4">
                            <w:pPr>
                              <w:jc w:val="center"/>
                            </w:pPr>
                          </w:p>
                        </w:tc>
                        <w:tc>
                          <w:tcPr>
                            <w:tcW w:w="674" w:type="dxa"/>
                            <w:vAlign w:val="center"/>
                          </w:tcPr>
                          <w:p w14:paraId="42F82263" w14:textId="77777777" w:rsidR="000851E8" w:rsidRDefault="000851E8" w:rsidP="000238E4">
                            <w:pPr>
                              <w:jc w:val="center"/>
                            </w:pPr>
                          </w:p>
                        </w:tc>
                        <w:tc>
                          <w:tcPr>
                            <w:tcW w:w="851" w:type="dxa"/>
                            <w:vAlign w:val="center"/>
                          </w:tcPr>
                          <w:p w14:paraId="444C1425" w14:textId="77777777" w:rsidR="000851E8" w:rsidRDefault="000851E8" w:rsidP="000238E4">
                            <w:pPr>
                              <w:jc w:val="center"/>
                            </w:pPr>
                          </w:p>
                        </w:tc>
                        <w:tc>
                          <w:tcPr>
                            <w:tcW w:w="674" w:type="dxa"/>
                            <w:vAlign w:val="center"/>
                          </w:tcPr>
                          <w:p w14:paraId="35ADA3A9" w14:textId="77777777" w:rsidR="000851E8" w:rsidRDefault="000851E8" w:rsidP="000238E4">
                            <w:pPr>
                              <w:jc w:val="center"/>
                            </w:pPr>
                          </w:p>
                        </w:tc>
                      </w:tr>
                      <w:tr w:rsidR="000851E8" w14:paraId="5BF88DE4" w14:textId="77777777" w:rsidTr="000238E4">
                        <w:trPr>
                          <w:cantSplit/>
                          <w:trHeight w:val="490"/>
                        </w:trPr>
                        <w:tc>
                          <w:tcPr>
                            <w:tcW w:w="862" w:type="dxa"/>
                            <w:vAlign w:val="center"/>
                          </w:tcPr>
                          <w:p w14:paraId="173F989C" w14:textId="77777777" w:rsidR="000851E8" w:rsidRDefault="000851E8" w:rsidP="000238E4">
                            <w:r>
                              <w:t>CU7</w:t>
                            </w:r>
                          </w:p>
                        </w:tc>
                        <w:tc>
                          <w:tcPr>
                            <w:tcW w:w="851" w:type="dxa"/>
                            <w:vAlign w:val="center"/>
                          </w:tcPr>
                          <w:p w14:paraId="7DCE4ACC" w14:textId="77777777" w:rsidR="000851E8" w:rsidRDefault="000851E8" w:rsidP="000238E4">
                            <w:pPr>
                              <w:jc w:val="center"/>
                            </w:pPr>
                          </w:p>
                        </w:tc>
                        <w:tc>
                          <w:tcPr>
                            <w:tcW w:w="674" w:type="dxa"/>
                            <w:vAlign w:val="center"/>
                          </w:tcPr>
                          <w:p w14:paraId="6E1861CD" w14:textId="77777777" w:rsidR="000851E8" w:rsidRDefault="000851E8" w:rsidP="000238E4">
                            <w:pPr>
                              <w:jc w:val="center"/>
                            </w:pPr>
                          </w:p>
                        </w:tc>
                        <w:tc>
                          <w:tcPr>
                            <w:tcW w:w="674" w:type="dxa"/>
                            <w:vAlign w:val="center"/>
                          </w:tcPr>
                          <w:p w14:paraId="386CF2AE" w14:textId="77777777" w:rsidR="000851E8" w:rsidRDefault="000851E8" w:rsidP="000238E4">
                            <w:pPr>
                              <w:jc w:val="center"/>
                            </w:pPr>
                          </w:p>
                        </w:tc>
                        <w:tc>
                          <w:tcPr>
                            <w:tcW w:w="851" w:type="dxa"/>
                            <w:vAlign w:val="center"/>
                          </w:tcPr>
                          <w:p w14:paraId="46A6C4C4" w14:textId="77777777" w:rsidR="000851E8" w:rsidRDefault="000851E8" w:rsidP="000238E4">
                            <w:pPr>
                              <w:jc w:val="center"/>
                            </w:pPr>
                            <w:r w:rsidRPr="00580CB8">
                              <w:rPr>
                                <w:rFonts w:ascii="Menlo Regular" w:eastAsia="Times New Roman" w:hAnsi="Menlo Regular" w:cs="Menlo Regular"/>
                                <w:color w:val="222222"/>
                                <w:sz w:val="40"/>
                                <w:szCs w:val="40"/>
                                <w:shd w:val="clear" w:color="auto" w:fill="FFFFFF"/>
                              </w:rPr>
                              <w:t>✓</w:t>
                            </w:r>
                          </w:p>
                        </w:tc>
                        <w:tc>
                          <w:tcPr>
                            <w:tcW w:w="851" w:type="dxa"/>
                            <w:vAlign w:val="center"/>
                          </w:tcPr>
                          <w:p w14:paraId="06D77EF4" w14:textId="77777777" w:rsidR="000851E8" w:rsidRDefault="000851E8" w:rsidP="000238E4">
                            <w:pPr>
                              <w:jc w:val="center"/>
                            </w:pPr>
                            <w:r w:rsidRPr="00580CB8">
                              <w:rPr>
                                <w:rFonts w:ascii="Menlo Regular" w:eastAsia="Times New Roman" w:hAnsi="Menlo Regular" w:cs="Menlo Regular"/>
                                <w:color w:val="222222"/>
                                <w:sz w:val="40"/>
                                <w:szCs w:val="40"/>
                                <w:shd w:val="clear" w:color="auto" w:fill="FFFFFF"/>
                              </w:rPr>
                              <w:t>✓</w:t>
                            </w:r>
                          </w:p>
                        </w:tc>
                        <w:tc>
                          <w:tcPr>
                            <w:tcW w:w="674" w:type="dxa"/>
                            <w:vAlign w:val="center"/>
                          </w:tcPr>
                          <w:p w14:paraId="142E11C3" w14:textId="77777777" w:rsidR="000851E8" w:rsidRDefault="000851E8" w:rsidP="000238E4">
                            <w:pPr>
                              <w:jc w:val="center"/>
                            </w:pPr>
                          </w:p>
                        </w:tc>
                        <w:tc>
                          <w:tcPr>
                            <w:tcW w:w="674" w:type="dxa"/>
                            <w:vAlign w:val="center"/>
                          </w:tcPr>
                          <w:p w14:paraId="466C2561" w14:textId="77777777" w:rsidR="000851E8" w:rsidRDefault="000851E8" w:rsidP="000238E4">
                            <w:pPr>
                              <w:jc w:val="center"/>
                            </w:pPr>
                          </w:p>
                        </w:tc>
                        <w:tc>
                          <w:tcPr>
                            <w:tcW w:w="674" w:type="dxa"/>
                            <w:vAlign w:val="center"/>
                          </w:tcPr>
                          <w:p w14:paraId="3DE2D547" w14:textId="77777777" w:rsidR="000851E8" w:rsidRDefault="000851E8" w:rsidP="000238E4">
                            <w:pPr>
                              <w:jc w:val="center"/>
                            </w:pPr>
                          </w:p>
                        </w:tc>
                        <w:tc>
                          <w:tcPr>
                            <w:tcW w:w="674" w:type="dxa"/>
                            <w:vAlign w:val="center"/>
                          </w:tcPr>
                          <w:p w14:paraId="421CD2DE" w14:textId="77777777" w:rsidR="000851E8" w:rsidRDefault="000851E8" w:rsidP="000238E4">
                            <w:pPr>
                              <w:jc w:val="center"/>
                            </w:pPr>
                          </w:p>
                        </w:tc>
                        <w:tc>
                          <w:tcPr>
                            <w:tcW w:w="674" w:type="dxa"/>
                            <w:vAlign w:val="center"/>
                          </w:tcPr>
                          <w:p w14:paraId="66D272D3" w14:textId="77777777" w:rsidR="000851E8" w:rsidRDefault="000851E8" w:rsidP="000238E4">
                            <w:pPr>
                              <w:jc w:val="center"/>
                            </w:pPr>
                            <w:r w:rsidRPr="00580CB8">
                              <w:rPr>
                                <w:rFonts w:ascii="Menlo Regular" w:eastAsia="Times New Roman" w:hAnsi="Menlo Regular" w:cs="Menlo Regular"/>
                                <w:color w:val="222222"/>
                                <w:sz w:val="40"/>
                                <w:szCs w:val="40"/>
                                <w:shd w:val="clear" w:color="auto" w:fill="FFFFFF"/>
                              </w:rPr>
                              <w:t>✓</w:t>
                            </w:r>
                          </w:p>
                        </w:tc>
                        <w:tc>
                          <w:tcPr>
                            <w:tcW w:w="851" w:type="dxa"/>
                            <w:vAlign w:val="center"/>
                          </w:tcPr>
                          <w:p w14:paraId="328C033C" w14:textId="77777777" w:rsidR="000851E8" w:rsidRDefault="000851E8" w:rsidP="000238E4">
                            <w:pPr>
                              <w:jc w:val="center"/>
                            </w:pPr>
                            <w:r w:rsidRPr="00580CB8">
                              <w:rPr>
                                <w:rFonts w:ascii="Menlo Regular" w:eastAsia="Times New Roman" w:hAnsi="Menlo Regular" w:cs="Menlo Regular"/>
                                <w:color w:val="222222"/>
                                <w:sz w:val="40"/>
                                <w:szCs w:val="40"/>
                                <w:shd w:val="clear" w:color="auto" w:fill="FFFFFF"/>
                              </w:rPr>
                              <w:t>✓</w:t>
                            </w:r>
                          </w:p>
                        </w:tc>
                        <w:tc>
                          <w:tcPr>
                            <w:tcW w:w="674" w:type="dxa"/>
                            <w:vAlign w:val="center"/>
                          </w:tcPr>
                          <w:p w14:paraId="4064F4EE" w14:textId="77777777" w:rsidR="000851E8" w:rsidRDefault="000851E8" w:rsidP="000238E4">
                            <w:pPr>
                              <w:jc w:val="center"/>
                            </w:pPr>
                          </w:p>
                        </w:tc>
                        <w:tc>
                          <w:tcPr>
                            <w:tcW w:w="851" w:type="dxa"/>
                            <w:vAlign w:val="center"/>
                          </w:tcPr>
                          <w:p w14:paraId="7C152A05" w14:textId="77777777" w:rsidR="000851E8" w:rsidRDefault="000851E8" w:rsidP="000238E4">
                            <w:pPr>
                              <w:jc w:val="center"/>
                            </w:pPr>
                          </w:p>
                        </w:tc>
                        <w:tc>
                          <w:tcPr>
                            <w:tcW w:w="674" w:type="dxa"/>
                            <w:vAlign w:val="center"/>
                          </w:tcPr>
                          <w:p w14:paraId="52FA00AB" w14:textId="77777777" w:rsidR="000851E8" w:rsidRDefault="000851E8" w:rsidP="000238E4">
                            <w:pPr>
                              <w:jc w:val="center"/>
                            </w:pPr>
                          </w:p>
                        </w:tc>
                      </w:tr>
                      <w:tr w:rsidR="000851E8" w14:paraId="6E05F460" w14:textId="77777777" w:rsidTr="000238E4">
                        <w:trPr>
                          <w:cantSplit/>
                          <w:trHeight w:val="490"/>
                        </w:trPr>
                        <w:tc>
                          <w:tcPr>
                            <w:tcW w:w="862" w:type="dxa"/>
                            <w:vAlign w:val="center"/>
                          </w:tcPr>
                          <w:p w14:paraId="696841A3" w14:textId="77777777" w:rsidR="000851E8" w:rsidRDefault="000851E8" w:rsidP="000238E4">
                            <w:r>
                              <w:t>CU8</w:t>
                            </w:r>
                          </w:p>
                        </w:tc>
                        <w:tc>
                          <w:tcPr>
                            <w:tcW w:w="851" w:type="dxa"/>
                            <w:vAlign w:val="center"/>
                          </w:tcPr>
                          <w:p w14:paraId="5FAAF3F0" w14:textId="77777777" w:rsidR="000851E8" w:rsidRDefault="000851E8" w:rsidP="000238E4">
                            <w:pPr>
                              <w:jc w:val="center"/>
                            </w:pPr>
                          </w:p>
                        </w:tc>
                        <w:tc>
                          <w:tcPr>
                            <w:tcW w:w="674" w:type="dxa"/>
                            <w:vAlign w:val="center"/>
                          </w:tcPr>
                          <w:p w14:paraId="3C5D2357" w14:textId="77777777" w:rsidR="000851E8" w:rsidRDefault="000851E8" w:rsidP="000238E4">
                            <w:pPr>
                              <w:jc w:val="center"/>
                            </w:pPr>
                          </w:p>
                        </w:tc>
                        <w:tc>
                          <w:tcPr>
                            <w:tcW w:w="674" w:type="dxa"/>
                            <w:vAlign w:val="center"/>
                          </w:tcPr>
                          <w:p w14:paraId="5C21A2AF" w14:textId="77777777" w:rsidR="000851E8" w:rsidRDefault="000851E8" w:rsidP="000238E4">
                            <w:pPr>
                              <w:jc w:val="center"/>
                            </w:pPr>
                          </w:p>
                        </w:tc>
                        <w:tc>
                          <w:tcPr>
                            <w:tcW w:w="851" w:type="dxa"/>
                            <w:vAlign w:val="center"/>
                          </w:tcPr>
                          <w:p w14:paraId="116B0ADD" w14:textId="77777777" w:rsidR="000851E8" w:rsidRDefault="000851E8" w:rsidP="000238E4">
                            <w:pPr>
                              <w:jc w:val="center"/>
                            </w:pPr>
                          </w:p>
                        </w:tc>
                        <w:tc>
                          <w:tcPr>
                            <w:tcW w:w="851" w:type="dxa"/>
                            <w:vAlign w:val="center"/>
                          </w:tcPr>
                          <w:p w14:paraId="528C7A5B" w14:textId="77777777" w:rsidR="000851E8" w:rsidRDefault="000851E8" w:rsidP="000238E4">
                            <w:pPr>
                              <w:jc w:val="center"/>
                            </w:pPr>
                          </w:p>
                        </w:tc>
                        <w:tc>
                          <w:tcPr>
                            <w:tcW w:w="674" w:type="dxa"/>
                            <w:vAlign w:val="center"/>
                          </w:tcPr>
                          <w:p w14:paraId="723EC621" w14:textId="77777777" w:rsidR="000851E8" w:rsidRDefault="000851E8" w:rsidP="000238E4">
                            <w:pPr>
                              <w:jc w:val="center"/>
                            </w:pPr>
                          </w:p>
                        </w:tc>
                        <w:tc>
                          <w:tcPr>
                            <w:tcW w:w="674" w:type="dxa"/>
                            <w:vAlign w:val="center"/>
                          </w:tcPr>
                          <w:p w14:paraId="6D43CE5B" w14:textId="77777777" w:rsidR="000851E8" w:rsidRDefault="000851E8" w:rsidP="000238E4">
                            <w:pPr>
                              <w:jc w:val="center"/>
                            </w:pPr>
                          </w:p>
                        </w:tc>
                        <w:tc>
                          <w:tcPr>
                            <w:tcW w:w="674" w:type="dxa"/>
                            <w:vAlign w:val="center"/>
                          </w:tcPr>
                          <w:p w14:paraId="5D506853" w14:textId="77777777" w:rsidR="000851E8" w:rsidRDefault="000851E8" w:rsidP="000238E4">
                            <w:pPr>
                              <w:jc w:val="center"/>
                            </w:pPr>
                          </w:p>
                        </w:tc>
                        <w:tc>
                          <w:tcPr>
                            <w:tcW w:w="674" w:type="dxa"/>
                            <w:vAlign w:val="center"/>
                          </w:tcPr>
                          <w:p w14:paraId="70BF2E50" w14:textId="77777777" w:rsidR="000851E8" w:rsidRDefault="000851E8" w:rsidP="000238E4">
                            <w:pPr>
                              <w:jc w:val="center"/>
                            </w:pPr>
                          </w:p>
                        </w:tc>
                        <w:tc>
                          <w:tcPr>
                            <w:tcW w:w="674" w:type="dxa"/>
                            <w:vAlign w:val="center"/>
                          </w:tcPr>
                          <w:p w14:paraId="71609E0F" w14:textId="77777777" w:rsidR="000851E8" w:rsidRDefault="000851E8" w:rsidP="000238E4">
                            <w:pPr>
                              <w:jc w:val="center"/>
                            </w:pPr>
                          </w:p>
                        </w:tc>
                        <w:tc>
                          <w:tcPr>
                            <w:tcW w:w="851" w:type="dxa"/>
                            <w:vAlign w:val="center"/>
                          </w:tcPr>
                          <w:p w14:paraId="229C8DFA" w14:textId="77777777" w:rsidR="000851E8" w:rsidRPr="00580CB8" w:rsidRDefault="000851E8" w:rsidP="000238E4">
                            <w:pPr>
                              <w:jc w:val="center"/>
                              <w:rPr>
                                <w:rFonts w:ascii="Menlo Regular" w:eastAsia="Times New Roman" w:hAnsi="Menlo Regular" w:cs="Menlo Regular"/>
                                <w:color w:val="222222"/>
                                <w:sz w:val="40"/>
                                <w:szCs w:val="40"/>
                                <w:shd w:val="clear" w:color="auto" w:fill="FFFFFF"/>
                              </w:rPr>
                            </w:pPr>
                          </w:p>
                        </w:tc>
                        <w:tc>
                          <w:tcPr>
                            <w:tcW w:w="674" w:type="dxa"/>
                            <w:vAlign w:val="center"/>
                          </w:tcPr>
                          <w:p w14:paraId="6AFF7248" w14:textId="77777777" w:rsidR="000851E8" w:rsidRDefault="000851E8" w:rsidP="000238E4">
                            <w:pPr>
                              <w:jc w:val="center"/>
                            </w:pPr>
                            <w:r w:rsidRPr="00580CB8">
                              <w:rPr>
                                <w:rFonts w:ascii="Menlo Regular" w:eastAsia="Times New Roman" w:hAnsi="Menlo Regular" w:cs="Menlo Regular"/>
                                <w:color w:val="222222"/>
                                <w:sz w:val="40"/>
                                <w:szCs w:val="40"/>
                                <w:shd w:val="clear" w:color="auto" w:fill="FFFFFF"/>
                              </w:rPr>
                              <w:t>✓</w:t>
                            </w:r>
                          </w:p>
                        </w:tc>
                        <w:tc>
                          <w:tcPr>
                            <w:tcW w:w="851" w:type="dxa"/>
                            <w:vAlign w:val="center"/>
                          </w:tcPr>
                          <w:p w14:paraId="64D0126A" w14:textId="77777777" w:rsidR="000851E8" w:rsidRDefault="000851E8" w:rsidP="000238E4">
                            <w:pPr>
                              <w:jc w:val="center"/>
                            </w:pPr>
                          </w:p>
                        </w:tc>
                        <w:tc>
                          <w:tcPr>
                            <w:tcW w:w="674" w:type="dxa"/>
                            <w:vAlign w:val="center"/>
                          </w:tcPr>
                          <w:p w14:paraId="1D5F59D5" w14:textId="77777777" w:rsidR="000851E8" w:rsidRDefault="000851E8" w:rsidP="000238E4">
                            <w:pPr>
                              <w:jc w:val="center"/>
                            </w:pPr>
                          </w:p>
                        </w:tc>
                      </w:tr>
                      <w:tr w:rsidR="000851E8" w14:paraId="40FE2905" w14:textId="77777777" w:rsidTr="000238E4">
                        <w:trPr>
                          <w:cantSplit/>
                          <w:trHeight w:val="490"/>
                        </w:trPr>
                        <w:tc>
                          <w:tcPr>
                            <w:tcW w:w="862" w:type="dxa"/>
                            <w:vAlign w:val="center"/>
                          </w:tcPr>
                          <w:p w14:paraId="757D0952" w14:textId="77777777" w:rsidR="000851E8" w:rsidRDefault="000851E8" w:rsidP="000238E4">
                            <w:r>
                              <w:t>CU9</w:t>
                            </w:r>
                          </w:p>
                        </w:tc>
                        <w:tc>
                          <w:tcPr>
                            <w:tcW w:w="851" w:type="dxa"/>
                            <w:vAlign w:val="center"/>
                          </w:tcPr>
                          <w:p w14:paraId="58DB9822" w14:textId="77777777" w:rsidR="000851E8" w:rsidRDefault="000851E8" w:rsidP="000238E4">
                            <w:pPr>
                              <w:jc w:val="center"/>
                            </w:pPr>
                          </w:p>
                        </w:tc>
                        <w:tc>
                          <w:tcPr>
                            <w:tcW w:w="674" w:type="dxa"/>
                            <w:vAlign w:val="center"/>
                          </w:tcPr>
                          <w:p w14:paraId="7B68283D" w14:textId="77777777" w:rsidR="000851E8" w:rsidRDefault="000851E8" w:rsidP="000238E4">
                            <w:pPr>
                              <w:jc w:val="center"/>
                            </w:pPr>
                          </w:p>
                        </w:tc>
                        <w:tc>
                          <w:tcPr>
                            <w:tcW w:w="674" w:type="dxa"/>
                            <w:vAlign w:val="center"/>
                          </w:tcPr>
                          <w:p w14:paraId="65DCAED5" w14:textId="77777777" w:rsidR="000851E8" w:rsidRDefault="000851E8" w:rsidP="000238E4">
                            <w:pPr>
                              <w:jc w:val="center"/>
                            </w:pPr>
                          </w:p>
                        </w:tc>
                        <w:tc>
                          <w:tcPr>
                            <w:tcW w:w="851" w:type="dxa"/>
                            <w:vAlign w:val="center"/>
                          </w:tcPr>
                          <w:p w14:paraId="5E2C1930" w14:textId="77777777" w:rsidR="000851E8" w:rsidRDefault="000851E8" w:rsidP="000238E4">
                            <w:pPr>
                              <w:jc w:val="center"/>
                            </w:pPr>
                          </w:p>
                        </w:tc>
                        <w:tc>
                          <w:tcPr>
                            <w:tcW w:w="851" w:type="dxa"/>
                            <w:vAlign w:val="center"/>
                          </w:tcPr>
                          <w:p w14:paraId="5CCF3149" w14:textId="77777777" w:rsidR="000851E8" w:rsidRDefault="000851E8" w:rsidP="000238E4">
                            <w:pPr>
                              <w:jc w:val="center"/>
                            </w:pPr>
                          </w:p>
                        </w:tc>
                        <w:tc>
                          <w:tcPr>
                            <w:tcW w:w="674" w:type="dxa"/>
                            <w:vAlign w:val="center"/>
                          </w:tcPr>
                          <w:p w14:paraId="13A2981C" w14:textId="77777777" w:rsidR="000851E8" w:rsidRDefault="000851E8" w:rsidP="000238E4">
                            <w:pPr>
                              <w:jc w:val="center"/>
                            </w:pPr>
                          </w:p>
                        </w:tc>
                        <w:tc>
                          <w:tcPr>
                            <w:tcW w:w="674" w:type="dxa"/>
                            <w:vAlign w:val="center"/>
                          </w:tcPr>
                          <w:p w14:paraId="5FB234CD" w14:textId="77777777" w:rsidR="000851E8" w:rsidRDefault="000851E8" w:rsidP="000238E4">
                            <w:pPr>
                              <w:jc w:val="center"/>
                            </w:pPr>
                          </w:p>
                        </w:tc>
                        <w:tc>
                          <w:tcPr>
                            <w:tcW w:w="674" w:type="dxa"/>
                            <w:vAlign w:val="center"/>
                          </w:tcPr>
                          <w:p w14:paraId="52A07304" w14:textId="77777777" w:rsidR="000851E8" w:rsidRDefault="000851E8" w:rsidP="000238E4">
                            <w:pPr>
                              <w:jc w:val="center"/>
                            </w:pPr>
                          </w:p>
                        </w:tc>
                        <w:tc>
                          <w:tcPr>
                            <w:tcW w:w="674" w:type="dxa"/>
                            <w:vAlign w:val="center"/>
                          </w:tcPr>
                          <w:p w14:paraId="7069326C" w14:textId="77777777" w:rsidR="000851E8" w:rsidRDefault="000851E8" w:rsidP="000238E4">
                            <w:pPr>
                              <w:jc w:val="center"/>
                            </w:pPr>
                          </w:p>
                        </w:tc>
                        <w:tc>
                          <w:tcPr>
                            <w:tcW w:w="674" w:type="dxa"/>
                            <w:vAlign w:val="center"/>
                          </w:tcPr>
                          <w:p w14:paraId="0EC04E80" w14:textId="77777777" w:rsidR="000851E8" w:rsidRDefault="000851E8" w:rsidP="000238E4">
                            <w:pPr>
                              <w:jc w:val="center"/>
                            </w:pPr>
                          </w:p>
                        </w:tc>
                        <w:tc>
                          <w:tcPr>
                            <w:tcW w:w="851" w:type="dxa"/>
                            <w:vAlign w:val="center"/>
                          </w:tcPr>
                          <w:p w14:paraId="02904252" w14:textId="77777777" w:rsidR="000851E8" w:rsidRDefault="000851E8" w:rsidP="000238E4">
                            <w:pPr>
                              <w:jc w:val="center"/>
                            </w:pPr>
                          </w:p>
                        </w:tc>
                        <w:tc>
                          <w:tcPr>
                            <w:tcW w:w="674" w:type="dxa"/>
                            <w:vAlign w:val="center"/>
                          </w:tcPr>
                          <w:p w14:paraId="734CF1A4" w14:textId="77777777" w:rsidR="000851E8" w:rsidRDefault="000851E8" w:rsidP="000238E4">
                            <w:pPr>
                              <w:jc w:val="center"/>
                            </w:pPr>
                          </w:p>
                        </w:tc>
                        <w:tc>
                          <w:tcPr>
                            <w:tcW w:w="851" w:type="dxa"/>
                            <w:vAlign w:val="center"/>
                          </w:tcPr>
                          <w:p w14:paraId="69DF2713" w14:textId="77777777" w:rsidR="000851E8" w:rsidRPr="00580CB8" w:rsidRDefault="000851E8" w:rsidP="000238E4">
                            <w:pPr>
                              <w:jc w:val="center"/>
                              <w:rPr>
                                <w:rFonts w:ascii="Menlo Regular" w:eastAsia="Times New Roman" w:hAnsi="Menlo Regular" w:cs="Menlo Regular"/>
                                <w:color w:val="222222"/>
                                <w:sz w:val="40"/>
                                <w:szCs w:val="40"/>
                                <w:shd w:val="clear" w:color="auto" w:fill="FFFFFF"/>
                              </w:rPr>
                            </w:pPr>
                            <w:r w:rsidRPr="00580CB8">
                              <w:rPr>
                                <w:rFonts w:ascii="Menlo Regular" w:eastAsia="Times New Roman" w:hAnsi="Menlo Regular" w:cs="Menlo Regular"/>
                                <w:color w:val="222222"/>
                                <w:sz w:val="40"/>
                                <w:szCs w:val="40"/>
                                <w:shd w:val="clear" w:color="auto" w:fill="FFFFFF"/>
                              </w:rPr>
                              <w:t>✓</w:t>
                            </w:r>
                          </w:p>
                        </w:tc>
                        <w:tc>
                          <w:tcPr>
                            <w:tcW w:w="674" w:type="dxa"/>
                            <w:vAlign w:val="center"/>
                          </w:tcPr>
                          <w:p w14:paraId="30EAF678" w14:textId="77777777" w:rsidR="000851E8" w:rsidRDefault="000851E8" w:rsidP="000238E4">
                            <w:pPr>
                              <w:jc w:val="center"/>
                            </w:pPr>
                            <w:r w:rsidRPr="00580CB8">
                              <w:rPr>
                                <w:rFonts w:ascii="Menlo Regular" w:eastAsia="Times New Roman" w:hAnsi="Menlo Regular" w:cs="Menlo Regular"/>
                                <w:color w:val="222222"/>
                                <w:sz w:val="40"/>
                                <w:szCs w:val="40"/>
                                <w:shd w:val="clear" w:color="auto" w:fill="FFFFFF"/>
                              </w:rPr>
                              <w:t>✓</w:t>
                            </w:r>
                          </w:p>
                        </w:tc>
                      </w:tr>
                    </w:tbl>
                    <w:p w14:paraId="2F227816" w14:textId="77777777" w:rsidR="000851E8" w:rsidRDefault="000851E8"/>
                  </w:txbxContent>
                </v:textbox>
                <w10:wrap type="square"/>
              </v:shape>
            </w:pict>
          </mc:Fallback>
        </mc:AlternateContent>
      </w:r>
    </w:p>
    <w:p w14:paraId="697681E7" w14:textId="45D64040" w:rsidR="00532ADB" w:rsidRDefault="00532ADB" w:rsidP="00E671BF"/>
    <w:p w14:paraId="02626685" w14:textId="3DC5D012" w:rsidR="00532ADB" w:rsidRDefault="00532ADB" w:rsidP="00E671BF"/>
    <w:p w14:paraId="1403A980" w14:textId="0092CFA4" w:rsidR="00532ADB" w:rsidRDefault="00532ADB" w:rsidP="00E671BF"/>
    <w:p w14:paraId="6B8A5B48" w14:textId="77777777" w:rsidR="00532ADB" w:rsidRDefault="00532ADB" w:rsidP="00E671BF"/>
    <w:p w14:paraId="35DCCA73" w14:textId="5BA1A850" w:rsidR="00532ADB" w:rsidRDefault="00532ADB" w:rsidP="00E671BF"/>
    <w:p w14:paraId="724F69D4" w14:textId="77777777" w:rsidR="00532ADB" w:rsidRDefault="00532ADB" w:rsidP="00E671BF"/>
    <w:p w14:paraId="6B9BD1DD" w14:textId="77777777" w:rsidR="00532ADB" w:rsidRDefault="00532ADB" w:rsidP="00E671BF"/>
    <w:p w14:paraId="53CF0232" w14:textId="77777777" w:rsidR="00532ADB" w:rsidRDefault="00532ADB" w:rsidP="00E671BF"/>
    <w:p w14:paraId="47941C31" w14:textId="77777777" w:rsidR="00532ADB" w:rsidRDefault="00532ADB" w:rsidP="00E671BF"/>
    <w:p w14:paraId="180A7073" w14:textId="77777777" w:rsidR="00532ADB" w:rsidRDefault="00532ADB" w:rsidP="00E671BF"/>
    <w:p w14:paraId="6388ADCA" w14:textId="77777777" w:rsidR="00532ADB" w:rsidRDefault="00532ADB" w:rsidP="00E671BF"/>
    <w:p w14:paraId="0D7FF933" w14:textId="77777777" w:rsidR="00532ADB" w:rsidRDefault="00532ADB" w:rsidP="00E671BF"/>
    <w:p w14:paraId="0187D2B4" w14:textId="77777777" w:rsidR="00532ADB" w:rsidRDefault="00532ADB" w:rsidP="00E671BF"/>
    <w:p w14:paraId="52AAE735" w14:textId="77777777" w:rsidR="00532ADB" w:rsidRDefault="00532ADB" w:rsidP="00E671BF"/>
    <w:p w14:paraId="0174AF5B" w14:textId="77777777" w:rsidR="00532ADB" w:rsidRDefault="00532ADB" w:rsidP="00E671BF"/>
    <w:p w14:paraId="7477DF7E" w14:textId="77777777" w:rsidR="00532ADB" w:rsidRDefault="00532ADB" w:rsidP="00E671BF"/>
    <w:p w14:paraId="35C5CFC6" w14:textId="77777777" w:rsidR="00532ADB" w:rsidRDefault="00532ADB" w:rsidP="00E671BF"/>
    <w:p w14:paraId="00C0ACA2" w14:textId="77777777" w:rsidR="00532ADB" w:rsidRDefault="00532ADB" w:rsidP="00E671BF"/>
    <w:p w14:paraId="7AAB8430" w14:textId="77777777" w:rsidR="00532ADB" w:rsidRDefault="00532ADB" w:rsidP="00E671BF"/>
    <w:p w14:paraId="20FB0E44" w14:textId="77777777" w:rsidR="00532ADB" w:rsidRDefault="00532ADB" w:rsidP="00E671BF"/>
    <w:p w14:paraId="5A5F0A36" w14:textId="77777777" w:rsidR="00532ADB" w:rsidRDefault="00532ADB" w:rsidP="00E671BF"/>
    <w:p w14:paraId="0B17ACB6" w14:textId="77777777" w:rsidR="00532ADB" w:rsidRDefault="00532ADB" w:rsidP="00E671BF"/>
    <w:p w14:paraId="26497598" w14:textId="77777777" w:rsidR="00532ADB" w:rsidRDefault="00532ADB" w:rsidP="00E671BF"/>
    <w:p w14:paraId="6B3119E3" w14:textId="77777777" w:rsidR="00532ADB" w:rsidRDefault="00532ADB" w:rsidP="00E671BF"/>
    <w:p w14:paraId="55BB1937" w14:textId="77777777" w:rsidR="00532ADB" w:rsidRDefault="00532ADB" w:rsidP="00E671BF"/>
    <w:p w14:paraId="05C347A6" w14:textId="77777777" w:rsidR="00532ADB" w:rsidRDefault="00532ADB" w:rsidP="00E671BF"/>
    <w:p w14:paraId="2FA057AA" w14:textId="77777777" w:rsidR="00532ADB" w:rsidRDefault="00532ADB" w:rsidP="00E671BF"/>
    <w:p w14:paraId="354FDC9D" w14:textId="77777777" w:rsidR="00532ADB" w:rsidRDefault="00532ADB" w:rsidP="00E671BF"/>
    <w:p w14:paraId="53CF544B" w14:textId="77777777" w:rsidR="00532ADB" w:rsidRDefault="00532ADB" w:rsidP="00E671BF"/>
    <w:p w14:paraId="53E1923E" w14:textId="77777777" w:rsidR="00532ADB" w:rsidRDefault="00532ADB" w:rsidP="00E671BF"/>
    <w:p w14:paraId="0FB43BEE" w14:textId="77777777" w:rsidR="00532ADB" w:rsidRDefault="00532ADB" w:rsidP="00E671BF"/>
    <w:p w14:paraId="106BC00D" w14:textId="77777777" w:rsidR="00532ADB" w:rsidRDefault="00532ADB" w:rsidP="00E671BF"/>
    <w:p w14:paraId="10B37B1B" w14:textId="77777777" w:rsidR="00532ADB" w:rsidRDefault="00532ADB" w:rsidP="00E671BF"/>
    <w:p w14:paraId="76D46831" w14:textId="77777777" w:rsidR="00E671BF" w:rsidRDefault="00E671BF" w:rsidP="00E671BF"/>
    <w:p w14:paraId="5EDF520F" w14:textId="77777777" w:rsidR="00E671BF" w:rsidRPr="00E671BF" w:rsidRDefault="00E671BF" w:rsidP="00E671BF"/>
    <w:p w14:paraId="0F164F2D" w14:textId="76FC6054" w:rsidR="00D51A6F" w:rsidRDefault="00BE7488" w:rsidP="00D51A6F">
      <w:pPr>
        <w:pStyle w:val="Heading2"/>
      </w:pPr>
      <w:bookmarkStart w:id="698" w:name="_Toc368246707"/>
      <w:r>
        <w:lastRenderedPageBreak/>
        <w:t xml:space="preserve">3.5.  </w:t>
      </w:r>
      <w:r w:rsidR="00D51A6F" w:rsidRPr="0040221C">
        <w:t>Arquitectura del sistema</w:t>
      </w:r>
      <w:bookmarkEnd w:id="493"/>
      <w:bookmarkEnd w:id="494"/>
      <w:bookmarkEnd w:id="698"/>
    </w:p>
    <w:p w14:paraId="24E7DA5F" w14:textId="77777777" w:rsidR="008A1614" w:rsidRDefault="008A1614" w:rsidP="0028735F"/>
    <w:p w14:paraId="6DB130E5" w14:textId="46CDB017" w:rsidR="008A1614" w:rsidRDefault="00BE7488" w:rsidP="0028735F">
      <w:pPr>
        <w:pStyle w:val="Heading3"/>
      </w:pPr>
      <w:bookmarkStart w:id="699" w:name="_Toc368246708"/>
      <w:r>
        <w:t xml:space="preserve">3.5.1.  </w:t>
      </w:r>
      <w:r w:rsidR="00726AE6">
        <w:t xml:space="preserve">Diseño visual (Storyboard) </w:t>
      </w:r>
      <w:r w:rsidR="008A1614">
        <w:t>de la aplicación web</w:t>
      </w:r>
      <w:bookmarkEnd w:id="699"/>
    </w:p>
    <w:p w14:paraId="3F6B593D" w14:textId="77777777" w:rsidR="008A1614" w:rsidRDefault="008A1614" w:rsidP="0028735F"/>
    <w:p w14:paraId="144B479D" w14:textId="2029724C" w:rsidR="008A1614" w:rsidRDefault="00BE7488" w:rsidP="0028735F">
      <w:pPr>
        <w:pStyle w:val="Heading4"/>
      </w:pPr>
      <w:r>
        <w:t xml:space="preserve">3.5.1.1  </w:t>
      </w:r>
      <w:r w:rsidR="00065470">
        <w:t>Sección de Inicio</w:t>
      </w:r>
    </w:p>
    <w:p w14:paraId="38915077" w14:textId="77777777" w:rsidR="00065470" w:rsidRPr="008A1614" w:rsidRDefault="00065470" w:rsidP="0028735F">
      <w:pPr>
        <w:rPr>
          <w:ins w:id="700" w:author="Borja Gonzalez" w:date="2017-09-08T10:44:00Z"/>
        </w:rPr>
      </w:pPr>
    </w:p>
    <w:p w14:paraId="254E275E" w14:textId="74CC9108" w:rsidR="008A1614" w:rsidRDefault="003B170A" w:rsidP="0028735F">
      <w:pPr>
        <w:rPr>
          <w:ins w:id="701" w:author="Borja Gonzalez" w:date="2017-09-08T10:44:00Z"/>
        </w:rPr>
      </w:pPr>
      <w:r w:rsidRPr="00052B1B">
        <w:rPr>
          <w:noProof/>
          <w:lang w:val="en-US"/>
        </w:rPr>
        <w:drawing>
          <wp:inline distT="0" distB="0" distL="0" distR="0" wp14:anchorId="21D491D1" wp14:editId="0DBB44C8">
            <wp:extent cx="4457700" cy="3347751"/>
            <wp:effectExtent l="0" t="0" r="0" b="5080"/>
            <wp:docPr id="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7">
                      <a:extLst>
                        <a:ext uri="{28A0092B-C50C-407E-A947-70E740481C1C}">
                          <a14:useLocalDpi xmlns:a14="http://schemas.microsoft.com/office/drawing/2010/main" val="0"/>
                        </a:ext>
                      </a:extLst>
                    </a:blip>
                    <a:srcRect r="-161" b="43842"/>
                    <a:stretch/>
                  </pic:blipFill>
                  <pic:spPr bwMode="auto">
                    <a:xfrm>
                      <a:off x="0" y="0"/>
                      <a:ext cx="4458915" cy="3348663"/>
                    </a:xfrm>
                    <a:prstGeom prst="rect">
                      <a:avLst/>
                    </a:prstGeom>
                    <a:noFill/>
                    <a:ln>
                      <a:noFill/>
                    </a:ln>
                    <a:extLst>
                      <a:ext uri="{53640926-AAD7-44d8-BBD7-CCE9431645EC}">
                        <a14:shadowObscured xmlns:a14="http://schemas.microsoft.com/office/drawing/2010/main"/>
                      </a:ext>
                    </a:extLst>
                  </pic:spPr>
                </pic:pic>
              </a:graphicData>
            </a:graphic>
          </wp:inline>
        </w:drawing>
      </w:r>
    </w:p>
    <w:p w14:paraId="0505827B" w14:textId="77777777" w:rsidR="008A1614" w:rsidRDefault="008A1614" w:rsidP="0028735F">
      <w:pPr>
        <w:rPr>
          <w:ins w:id="702" w:author="Borja Gonzalez" w:date="2017-09-08T11:09:00Z"/>
        </w:rPr>
      </w:pPr>
    </w:p>
    <w:p w14:paraId="76136A52" w14:textId="66017977" w:rsidR="00065470" w:rsidRDefault="00065470" w:rsidP="0028735F">
      <w:pPr>
        <w:rPr>
          <w:ins w:id="703" w:author="Borja Gonzalez" w:date="2017-09-28T15:56:00Z"/>
        </w:rPr>
      </w:pPr>
      <w:r>
        <w:t>En la sección de inicio encontramos una breve descripción de cómo funciona la página web.</w:t>
      </w:r>
      <w:r w:rsidR="003B170A">
        <w:t xml:space="preserve"> Desde esta sección podemos navegar a la sección de pacientes o de datos, simplemente haciendo clic en la pestaña correspondiente.</w:t>
      </w:r>
    </w:p>
    <w:p w14:paraId="397A783E" w14:textId="77777777" w:rsidR="000238E4" w:rsidRDefault="000238E4" w:rsidP="0028735F">
      <w:pPr>
        <w:rPr>
          <w:ins w:id="704" w:author="Borja Gonzalez" w:date="2017-09-28T15:56:00Z"/>
        </w:rPr>
      </w:pPr>
    </w:p>
    <w:p w14:paraId="2A63B279" w14:textId="77777777" w:rsidR="000238E4" w:rsidRDefault="000238E4" w:rsidP="0028735F">
      <w:pPr>
        <w:rPr>
          <w:ins w:id="705" w:author="Borja Gonzalez" w:date="2017-09-28T15:56:00Z"/>
        </w:rPr>
      </w:pPr>
    </w:p>
    <w:p w14:paraId="4DC29E87" w14:textId="77777777" w:rsidR="000238E4" w:rsidRDefault="000238E4" w:rsidP="0028735F">
      <w:pPr>
        <w:rPr>
          <w:ins w:id="706" w:author="Borja Gonzalez" w:date="2017-09-28T15:56:00Z"/>
        </w:rPr>
      </w:pPr>
    </w:p>
    <w:p w14:paraId="3E488154" w14:textId="77777777" w:rsidR="000238E4" w:rsidRDefault="000238E4" w:rsidP="0028735F">
      <w:pPr>
        <w:rPr>
          <w:ins w:id="707" w:author="Borja Gonzalez" w:date="2017-09-28T15:56:00Z"/>
        </w:rPr>
      </w:pPr>
    </w:p>
    <w:p w14:paraId="7E9636A6" w14:textId="77777777" w:rsidR="000238E4" w:rsidRDefault="000238E4" w:rsidP="0028735F">
      <w:pPr>
        <w:rPr>
          <w:ins w:id="708" w:author="Borja Gonzalez" w:date="2017-09-28T15:56:00Z"/>
        </w:rPr>
      </w:pPr>
    </w:p>
    <w:p w14:paraId="63BB74EA" w14:textId="77777777" w:rsidR="000238E4" w:rsidRDefault="000238E4" w:rsidP="0028735F">
      <w:pPr>
        <w:rPr>
          <w:ins w:id="709" w:author="Borja Gonzalez" w:date="2017-09-28T15:56:00Z"/>
        </w:rPr>
      </w:pPr>
    </w:p>
    <w:p w14:paraId="29812387" w14:textId="77777777" w:rsidR="000238E4" w:rsidRDefault="000238E4" w:rsidP="0028735F">
      <w:pPr>
        <w:rPr>
          <w:ins w:id="710" w:author="Borja Gonzalez" w:date="2017-09-28T15:56:00Z"/>
        </w:rPr>
      </w:pPr>
    </w:p>
    <w:p w14:paraId="5A3CC8CF" w14:textId="77777777" w:rsidR="000238E4" w:rsidRDefault="000238E4" w:rsidP="0028735F">
      <w:pPr>
        <w:rPr>
          <w:ins w:id="711" w:author="Borja Gonzalez" w:date="2017-09-28T15:56:00Z"/>
        </w:rPr>
      </w:pPr>
    </w:p>
    <w:p w14:paraId="68F09413" w14:textId="77777777" w:rsidR="000238E4" w:rsidRDefault="000238E4" w:rsidP="0028735F">
      <w:pPr>
        <w:rPr>
          <w:ins w:id="712" w:author="Borja Gonzalez" w:date="2017-09-28T15:56:00Z"/>
        </w:rPr>
      </w:pPr>
    </w:p>
    <w:p w14:paraId="706D85CD" w14:textId="77777777" w:rsidR="000238E4" w:rsidRDefault="000238E4" w:rsidP="0028735F">
      <w:pPr>
        <w:rPr>
          <w:ins w:id="713" w:author="Borja Gonzalez" w:date="2017-09-28T15:56:00Z"/>
        </w:rPr>
      </w:pPr>
    </w:p>
    <w:p w14:paraId="34B2EEB4" w14:textId="77777777" w:rsidR="000238E4" w:rsidRDefault="000238E4" w:rsidP="0028735F">
      <w:pPr>
        <w:rPr>
          <w:ins w:id="714" w:author="Borja Gonzalez" w:date="2017-09-28T15:56:00Z"/>
        </w:rPr>
      </w:pPr>
    </w:p>
    <w:p w14:paraId="4F7C3227" w14:textId="77777777" w:rsidR="000238E4" w:rsidRDefault="000238E4" w:rsidP="0028735F">
      <w:pPr>
        <w:rPr>
          <w:ins w:id="715" w:author="Borja Gonzalez" w:date="2017-09-28T15:56:00Z"/>
        </w:rPr>
      </w:pPr>
    </w:p>
    <w:p w14:paraId="6A9CD5EF" w14:textId="77777777" w:rsidR="000238E4" w:rsidRDefault="000238E4" w:rsidP="0028735F"/>
    <w:p w14:paraId="1FB08E84" w14:textId="77777777" w:rsidR="00065470" w:rsidRDefault="00065470" w:rsidP="0028735F"/>
    <w:p w14:paraId="75FA6B1C" w14:textId="7112996F" w:rsidR="00065470" w:rsidRDefault="00BE7488" w:rsidP="0028735F">
      <w:pPr>
        <w:pStyle w:val="Heading4"/>
        <w:rPr>
          <w:ins w:id="716" w:author="Borja Gonzalez" w:date="2017-09-28T15:56:00Z"/>
        </w:rPr>
      </w:pPr>
      <w:r>
        <w:lastRenderedPageBreak/>
        <w:t xml:space="preserve">3.5.1.2  </w:t>
      </w:r>
      <w:r w:rsidR="00065470">
        <w:t>Sección de Pacientes</w:t>
      </w:r>
    </w:p>
    <w:p w14:paraId="3569DE1B" w14:textId="77777777" w:rsidR="000238E4" w:rsidRPr="000238E4" w:rsidRDefault="000238E4">
      <w:pPr>
        <w:pPrChange w:id="717" w:author="Borja Gonzalez" w:date="2017-09-28T15:56:00Z">
          <w:pPr>
            <w:pStyle w:val="Heading4"/>
          </w:pPr>
        </w:pPrChange>
      </w:pPr>
    </w:p>
    <w:p w14:paraId="657935D7" w14:textId="2FAD0089" w:rsidR="00065470" w:rsidRDefault="003B170A" w:rsidP="00D51A6F">
      <w:pPr>
        <w:pStyle w:val="Heading2"/>
      </w:pPr>
      <w:bookmarkStart w:id="718" w:name="_Toc364792197"/>
      <w:bookmarkStart w:id="719" w:name="_Toc366229219"/>
      <w:ins w:id="720" w:author="Borja Gonzalez" w:date="2017-09-26T13:04:00Z">
        <w:r>
          <w:rPr>
            <w:noProof/>
            <w:lang w:val="en-US"/>
            <w:rPrChange w:id="721" w:author="Unknown">
              <w:rPr>
                <w:i/>
                <w:iCs/>
                <w:noProof/>
                <w:sz w:val="24"/>
                <w:szCs w:val="24"/>
                <w:lang w:val="en-US"/>
              </w:rPr>
            </w:rPrChange>
          </w:rPr>
          <w:drawing>
            <wp:inline distT="0" distB="0" distL="0" distR="0" wp14:anchorId="7B5D0AFB" wp14:editId="72F2A17E">
              <wp:extent cx="4457700" cy="5958763"/>
              <wp:effectExtent l="0" t="0" r="0" b="10795"/>
              <wp:docPr id="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458482" cy="5959808"/>
                      </a:xfrm>
                      <a:prstGeom prst="rect">
                        <a:avLst/>
                      </a:prstGeom>
                      <a:noFill/>
                      <a:ln>
                        <a:noFill/>
                      </a:ln>
                    </pic:spPr>
                  </pic:pic>
                </a:graphicData>
              </a:graphic>
            </wp:inline>
          </w:drawing>
        </w:r>
      </w:ins>
    </w:p>
    <w:p w14:paraId="43BF5FCB" w14:textId="77777777" w:rsidR="00065470" w:rsidRDefault="00065470" w:rsidP="0028735F"/>
    <w:p w14:paraId="1FCABC4D" w14:textId="2999C99B" w:rsidR="00065470" w:rsidRDefault="00065470" w:rsidP="0028735F">
      <w:r>
        <w:t xml:space="preserve">En la sección de pacientes encontramos un listado de pacientes con el </w:t>
      </w:r>
      <w:r w:rsidR="00726AE6">
        <w:t xml:space="preserve">nombre, </w:t>
      </w:r>
      <w:r>
        <w:t>apellido</w:t>
      </w:r>
      <w:r w:rsidR="00726AE6">
        <w:t>s,</w:t>
      </w:r>
      <w:r>
        <w:t xml:space="preserve"> un botón para acceder a los datos del paciente y otro botón para borrar al paciente. También existe la posibilidad de añadir pacientes, introduciendo su nombre, apellidos y sexo.</w:t>
      </w:r>
    </w:p>
    <w:p w14:paraId="1960ED5B" w14:textId="77777777" w:rsidR="00065470" w:rsidRDefault="00065470" w:rsidP="0028735F"/>
    <w:p w14:paraId="2D4178A8" w14:textId="1D69A2E0" w:rsidR="00065470" w:rsidRDefault="00BE7488" w:rsidP="0028735F">
      <w:pPr>
        <w:pStyle w:val="Heading4"/>
      </w:pPr>
      <w:r>
        <w:t xml:space="preserve">3.5.1.3  </w:t>
      </w:r>
      <w:r w:rsidR="00065470">
        <w:t>Sección de Datos</w:t>
      </w:r>
    </w:p>
    <w:p w14:paraId="078DCF87" w14:textId="77777777" w:rsidR="00065470" w:rsidRDefault="00065470" w:rsidP="0028735F"/>
    <w:p w14:paraId="665F22A1" w14:textId="4F0ADCAC" w:rsidR="00065470" w:rsidRDefault="003B170A" w:rsidP="0028735F">
      <w:r w:rsidRPr="00E333DA">
        <w:rPr>
          <w:noProof/>
          <w:lang w:val="en-US"/>
        </w:rPr>
        <w:lastRenderedPageBreak/>
        <w:drawing>
          <wp:inline distT="0" distB="0" distL="0" distR="0" wp14:anchorId="6FB1753C" wp14:editId="34767667">
            <wp:extent cx="4455431" cy="5943600"/>
            <wp:effectExtent l="0" t="0" r="0" b="0"/>
            <wp:docPr id="6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456473" cy="5944990"/>
                    </a:xfrm>
                    <a:prstGeom prst="rect">
                      <a:avLst/>
                    </a:prstGeom>
                    <a:noFill/>
                    <a:ln>
                      <a:noFill/>
                    </a:ln>
                  </pic:spPr>
                </pic:pic>
              </a:graphicData>
            </a:graphic>
          </wp:inline>
        </w:drawing>
      </w:r>
    </w:p>
    <w:p w14:paraId="5ECCFE35" w14:textId="77777777" w:rsidR="00065470" w:rsidRDefault="00065470" w:rsidP="0028735F"/>
    <w:p w14:paraId="7941258C" w14:textId="65E0937A" w:rsidR="00065470" w:rsidRPr="00065470" w:rsidRDefault="00065470" w:rsidP="0028735F">
      <w:r>
        <w:t>En la sección de datos tenemos un listado de conjuntos de movimientos (movimientos en los planos Coronal, Transversal y Sagital) con una fecha de medición asociada a cada conjunto. A demás es posible añadir un conjunto de datos con su fecha asociada y borrar un conjunto de datos.</w:t>
      </w:r>
    </w:p>
    <w:p w14:paraId="67E957FB" w14:textId="131CA241" w:rsidR="00850FEB" w:rsidRDefault="00BE7488" w:rsidP="0028735F">
      <w:pPr>
        <w:pStyle w:val="Heading3"/>
      </w:pPr>
      <w:bookmarkStart w:id="722" w:name="_Toc368246709"/>
      <w:r>
        <w:t xml:space="preserve">3.5.2  </w:t>
      </w:r>
      <w:r w:rsidR="003022BA">
        <w:t>Esquema del modelo de datos</w:t>
      </w:r>
      <w:bookmarkEnd w:id="722"/>
    </w:p>
    <w:p w14:paraId="238E9047" w14:textId="50A3490F" w:rsidR="00A2322F" w:rsidRDefault="00BE7488" w:rsidP="00A2322F">
      <w:pPr>
        <w:pStyle w:val="Heading4"/>
        <w:rPr>
          <w:ins w:id="723" w:author="Borja Gonzalez" w:date="2017-09-08T18:13:00Z"/>
        </w:rPr>
      </w:pPr>
      <w:r>
        <w:t xml:space="preserve">3.5.2.1  </w:t>
      </w:r>
      <w:r w:rsidR="00A2322F">
        <w:t>EER – Enhanced Entity-relationship model</w:t>
      </w:r>
    </w:p>
    <w:p w14:paraId="1D79ED7B" w14:textId="77777777" w:rsidR="006C174E" w:rsidRPr="006C174E" w:rsidRDefault="006C174E" w:rsidP="006C174E"/>
    <w:p w14:paraId="59BF1588" w14:textId="4A112F86" w:rsidR="006F3764" w:rsidRDefault="006F3764" w:rsidP="006F3764">
      <w:r w:rsidRPr="006F3764">
        <w:t>El modelo de Entidad-Relación es una herramienta de análisis usada para crear bases de datos que permite representar las entidades de una base de datos así como la relación entre estas entidades y sus propiedades</w:t>
      </w:r>
      <w:r>
        <w:t>.</w:t>
      </w:r>
    </w:p>
    <w:p w14:paraId="105916CD" w14:textId="3DCE6241" w:rsidR="006F3764" w:rsidRDefault="006F3764" w:rsidP="006F3764">
      <w:r>
        <w:lastRenderedPageBreak/>
        <w:t>Una entidad es un tipo de objeto que existe en el mundo real y cada entidad esta compuesta por una o más propiedades. La relación denota como dos entidades están relacionadas y existen tres tipos de relaciones:</w:t>
      </w:r>
    </w:p>
    <w:p w14:paraId="5CDA4D25" w14:textId="05EFC7DA" w:rsidR="006F3764" w:rsidRDefault="006F3764">
      <w:pPr>
        <w:pStyle w:val="ListParagraph"/>
        <w:numPr>
          <w:ilvl w:val="0"/>
          <w:numId w:val="8"/>
        </w:numPr>
        <w:pPrChange w:id="724" w:author="Borja Gonzalez" w:date="2017-09-27T18:37:00Z">
          <w:pPr/>
        </w:pPrChange>
      </w:pPr>
      <w:r>
        <w:t>Uno a uno.</w:t>
      </w:r>
    </w:p>
    <w:p w14:paraId="319C1AFA" w14:textId="5E7C2063" w:rsidR="006F3764" w:rsidRDefault="006F3764">
      <w:pPr>
        <w:pStyle w:val="ListParagraph"/>
        <w:numPr>
          <w:ilvl w:val="0"/>
          <w:numId w:val="8"/>
        </w:numPr>
        <w:pPrChange w:id="725" w:author="Borja Gonzalez" w:date="2017-09-27T18:37:00Z">
          <w:pPr/>
        </w:pPrChange>
      </w:pPr>
      <w:r>
        <w:t>Uno a muchos.</w:t>
      </w:r>
    </w:p>
    <w:p w14:paraId="5AD2A7CC" w14:textId="13E8D095" w:rsidR="006F3764" w:rsidRPr="006F3764" w:rsidRDefault="006F3764">
      <w:pPr>
        <w:pStyle w:val="ListParagraph"/>
        <w:numPr>
          <w:ilvl w:val="0"/>
          <w:numId w:val="8"/>
        </w:numPr>
        <w:pPrChange w:id="726" w:author="Borja Gonzalez" w:date="2017-09-27T18:37:00Z">
          <w:pPr/>
        </w:pPrChange>
      </w:pPr>
      <w:r>
        <w:t>Muchos a much</w:t>
      </w:r>
      <w:r w:rsidR="00280E5F">
        <w:t>o</w:t>
      </w:r>
      <w:r>
        <w:t>s.</w:t>
      </w:r>
    </w:p>
    <w:p w14:paraId="0B62F8D5" w14:textId="77777777" w:rsidR="00DE7CD9" w:rsidRPr="00DE7CD9" w:rsidRDefault="00DE7CD9" w:rsidP="0028735F"/>
    <w:p w14:paraId="3D958D56" w14:textId="2B25205A" w:rsidR="00FB5B11" w:rsidRPr="00FB5B11" w:rsidRDefault="00BA2FE4" w:rsidP="0028735F">
      <w:r w:rsidRPr="00DE7CD9">
        <w:rPr>
          <w:noProof/>
          <w:lang w:val="en-US"/>
        </w:rPr>
        <w:drawing>
          <wp:inline distT="0" distB="0" distL="0" distR="0" wp14:anchorId="5F680C10" wp14:editId="2E270CDC">
            <wp:extent cx="5757333" cy="51816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BEBA8EAE-BF5A-486C-A8C5-ECC9F3942E4B}">
                          <a14:imgProps xmlns:a14="http://schemas.microsoft.com/office/drawing/2010/main">
                            <a14:imgLayer r:embed="rId21">
                              <a14:imgEffect>
                                <a14:backgroundRemoval t="3673" b="89929" l="7005" r="89976">
                                  <a14:foregroundMark x1="47705" y1="78081" x2="47705" y2="86611"/>
                                  <a14:foregroundMark x1="47464" y1="45616" x2="45531" y2="46682"/>
                                  <a14:foregroundMark x1="44565" y1="46327" x2="42271" y2="46327"/>
                                  <a14:foregroundMark x1="42391" y1="45853" x2="42271" y2="35071"/>
                                  <a14:foregroundMark x1="42271" y1="34716" x2="42150" y2="23460"/>
                                  <a14:foregroundMark x1="41787" y1="23460" x2="38043" y2="23460"/>
                                  <a14:foregroundMark x1="37923" y1="23223" x2="37802" y2="22393"/>
                                  <a14:foregroundMark x1="47464" y1="49171" x2="45531" y2="48223"/>
                                  <a14:foregroundMark x1="44686" y1="48341" x2="40821" y2="48223"/>
                                  <a14:foregroundMark x1="40821" y1="47749" x2="40700" y2="33175"/>
                                  <a14:foregroundMark x1="40459" y1="32820" x2="40338" y2="24645"/>
                                  <a14:foregroundMark x1="39614" y1="24408" x2="35628" y2="25829"/>
                                  <a14:foregroundMark x1="35507" y1="25948" x2="35507" y2="39692"/>
                                  <a14:foregroundMark x1="9541" y1="12204" x2="9420" y2="30924"/>
                                  <a14:foregroundMark x1="9300" y1="31043" x2="9300" y2="39455"/>
                                  <a14:foregroundMark x1="35386" y1="11967" x2="35507" y2="21801"/>
                                  <a14:foregroundMark x1="35507" y1="15995" x2="35507" y2="15995"/>
                                  <a14:foregroundMark x1="83092" y1="11611" x2="83092" y2="86611"/>
                                  <a14:foregroundMark x1="47585" y1="7464" x2="47585" y2="45379"/>
                                  <a14:foregroundMark x1="42512" y1="30332" x2="42512" y2="30332"/>
                                  <a14:foregroundMark x1="47585" y1="49526" x2="47585" y2="77844"/>
                                  <a14:backgroundMark x1="47464" y1="78199" x2="47464" y2="78199"/>
                                  <a14:backgroundMark x1="47343" y1="79147" x2="47343" y2="79147"/>
                                  <a14:backgroundMark x1="47464" y1="79976" x2="47464" y2="79976"/>
                                  <a14:backgroundMark x1="47343" y1="80687" x2="47343" y2="80687"/>
                                  <a14:backgroundMark x1="47343" y1="81161" x2="47343" y2="81161"/>
                                  <a14:backgroundMark x1="47343" y1="81754" x2="47343" y2="81754"/>
                                  <a14:backgroundMark x1="47343" y1="82583" x2="47343" y2="82583"/>
                                  <a14:backgroundMark x1="47464" y1="83175" x2="47464" y2="83175"/>
                                  <a14:backgroundMark x1="47343" y1="83768" x2="47343" y2="83768"/>
                                  <a14:backgroundMark x1="45531" y1="45972" x2="45531" y2="45972"/>
                                  <a14:backgroundMark x1="43841" y1="41825" x2="43841" y2="41825"/>
                                  <a14:backgroundMark x1="43237" y1="44668" x2="43237" y2="44668"/>
                                  <a14:backgroundMark x1="42874" y1="45616" x2="42874" y2="45616"/>
                                  <a14:backgroundMark x1="36473" y1="21919" x2="36473" y2="21919"/>
                                  <a14:backgroundMark x1="39614" y1="42654" x2="39614" y2="42654"/>
                                  <a14:backgroundMark x1="37923" y1="34123" x2="37923" y2="34123"/>
                                  <a14:backgroundMark x1="38527" y1="29621" x2="38527" y2="29621"/>
                                  <a14:backgroundMark x1="40217" y1="27370" x2="40217" y2="27370"/>
                                  <a14:backgroundMark x1="37560" y1="25829" x2="37560" y2="25829"/>
                                  <a14:backgroundMark x1="36594" y1="30687" x2="36594" y2="30687"/>
                                  <a14:backgroundMark x1="38406" y1="31754" x2="38406" y2="31754"/>
                                  <a14:backgroundMark x1="36715" y1="42180" x2="36715" y2="42180"/>
                                  <a14:backgroundMark x1="38043" y1="40284" x2="38043" y2="40284"/>
                                  <a14:backgroundMark x1="39855" y1="37559" x2="39855" y2="37559"/>
                                  <a14:backgroundMark x1="39855" y1="39573" x2="39855" y2="39573"/>
                                  <a14:backgroundMark x1="39372" y1="40640" x2="39372" y2="40640"/>
                                  <a14:backgroundMark x1="38647" y1="36374" x2="38647" y2="36374"/>
                                  <a14:backgroundMark x1="38527" y1="24882" x2="38527" y2="24882"/>
                                  <a14:backgroundMark x1="37198" y1="37204" x2="37198" y2="37204"/>
                                  <a14:backgroundMark x1="39372" y1="35308" x2="39372" y2="35308"/>
                                  <a14:backgroundMark x1="35990" y1="26896" x2="35990" y2="26896"/>
                                  <a14:backgroundMark x1="38164" y1="29028" x2="38164" y2="29028"/>
                                  <a14:backgroundMark x1="36232" y1="28791" x2="36232" y2="28791"/>
                                  <a14:backgroundMark x1="36232" y1="36256" x2="36232" y2="36256"/>
                                  <a14:backgroundMark x1="35990" y1="34479" x2="35990" y2="34479"/>
                                  <a14:backgroundMark x1="35990" y1="31635" x2="35990" y2="31635"/>
                                  <a14:backgroundMark x1="37560" y1="26422" x2="37560" y2="26422"/>
                                  <a14:backgroundMark x1="39614" y1="25118" x2="39614" y2="25118"/>
                                  <a14:backgroundMark x1="39976" y1="25948" x2="39976" y2="25948"/>
                                  <a14:backgroundMark x1="40097" y1="30806" x2="40097" y2="30806"/>
                                  <a14:backgroundMark x1="40097" y1="33294" x2="40097" y2="33294"/>
                                  <a14:backgroundMark x1="40217" y1="36256" x2="40217" y2="36256"/>
                                  <a14:backgroundMark x1="40097" y1="40284" x2="40097" y2="40284"/>
                                  <a14:backgroundMark x1="45894" y1="51185" x2="45894" y2="51185"/>
                                  <a14:backgroundMark x1="46618" y1="49289" x2="46618" y2="49289"/>
                                  <a14:backgroundMark x1="36232" y1="25948" x2="36232" y2="25948"/>
                                  <a14:backgroundMark x1="35628" y1="25948" x2="35628" y2="25948"/>
                                  <a14:backgroundMark x1="8937" y1="13152" x2="8937" y2="13152"/>
                                  <a14:backgroundMark x1="8937" y1="14100" x2="8937" y2="14100"/>
                                  <a14:backgroundMark x1="9058" y1="15166" x2="9058" y2="15166"/>
                                  <a14:backgroundMark x1="8937" y1="17654" x2="8937" y2="17654"/>
                                  <a14:backgroundMark x1="8937" y1="19787" x2="8937" y2="19787"/>
                                  <a14:backgroundMark x1="8937" y1="21445" x2="8937" y2="21445"/>
                                  <a14:backgroundMark x1="9058" y1="23223" x2="9058" y2="23223"/>
                                  <a14:backgroundMark x1="8937" y1="25355" x2="8937" y2="25355"/>
                                  <a14:backgroundMark x1="9058" y1="26659" x2="9058" y2="26659"/>
                                  <a14:backgroundMark x1="8696" y1="32346" x2="8696" y2="32346"/>
                                  <a14:backgroundMark x1="9058" y1="38744" x2="9058" y2="38744"/>
                                  <a14:backgroundMark x1="9058" y1="36848" x2="9058" y2="36848"/>
                                  <a14:backgroundMark x1="9058" y1="35071" x2="9058" y2="35071"/>
                                  <a14:backgroundMark x1="9058" y1="32938" x2="9058" y2="32938"/>
                                  <a14:backgroundMark x1="8937" y1="30332" x2="8937" y2="30332"/>
                                  <a14:backgroundMark x1="35749" y1="20972" x2="35749" y2="20972"/>
                                  <a14:backgroundMark x1="35507" y1="19431" x2="35507" y2="19431"/>
                                  <a14:backgroundMark x1="35507" y1="18009" x2="35507" y2="18009"/>
                                  <a14:backgroundMark x1="35507" y1="17299" x2="35507" y2="17299"/>
                                  <a14:backgroundMark x1="35507" y1="18483" x2="35507" y2="18483"/>
                                  <a14:backgroundMark x1="35507" y1="20024" x2="35507" y2="20024"/>
                                  <a14:backgroundMark x1="35507" y1="20498" x2="35507" y2="20498"/>
                                  <a14:backgroundMark x1="35628" y1="21445" x2="35628" y2="21445"/>
                                  <a14:backgroundMark x1="35386" y1="12559" x2="35386" y2="12559"/>
                                  <a14:backgroundMark x1="35386" y1="11967" x2="35386" y2="11967"/>
                                  <a14:backgroundMark x1="35386" y1="13152" x2="35386" y2="13152"/>
                                  <a14:backgroundMark x1="35386" y1="13744" x2="35386" y2="13744"/>
                                  <a14:backgroundMark x1="35386" y1="14455" x2="35386" y2="14455"/>
                                  <a14:backgroundMark x1="35507" y1="18839" x2="35507" y2="18839"/>
                                  <a14:backgroundMark x1="35386" y1="14929" x2="35386" y2="14929"/>
                                  <a14:backgroundMark x1="35507" y1="16232" x2="35507" y2="16232"/>
                                  <a14:backgroundMark x1="35507" y1="16825" x2="35507" y2="16825"/>
                                  <a14:backgroundMark x1="84300" y1="82938" x2="84300" y2="82938"/>
                                  <a14:backgroundMark x1="83937" y1="79384" x2="83937" y2="79384"/>
                                  <a14:backgroundMark x1="83937" y1="74289" x2="83937" y2="74289"/>
                                  <a14:backgroundMark x1="45773" y1="41706" x2="45773" y2="41706"/>
                                  <a14:backgroundMark x1="38527" y1="8531" x2="38527" y2="8531"/>
                                  <a14:backgroundMark x1="43237" y1="8649" x2="43237" y2="8649"/>
                                  <a14:backgroundMark x1="45652" y1="8768" x2="45652" y2="8768"/>
                                  <a14:backgroundMark x1="35507" y1="8886" x2="35507" y2="8886"/>
                                  <a14:backgroundMark x1="36111" y1="10190" x2="36111" y2="10190"/>
                                  <a14:backgroundMark x1="39614" y1="10900" x2="39614" y2="10900"/>
                                  <a14:backgroundMark x1="46256" y1="10782" x2="46256" y2="10782"/>
                                  <a14:backgroundMark x1="47222" y1="11137" x2="47222" y2="11137"/>
                                  <a14:backgroundMark x1="47222" y1="8057" x2="47222" y2="8057"/>
                                  <a14:backgroundMark x1="47222" y1="9123" x2="47222" y2="9123"/>
                                  <a14:backgroundMark x1="47343" y1="8531" x2="47343" y2="8531"/>
                                  <a14:backgroundMark x1="47343" y1="10071" x2="47343" y2="10071"/>
                                  <a14:backgroundMark x1="47464" y1="10664" x2="47464" y2="10664"/>
                                  <a14:backgroundMark x1="47343" y1="12085" x2="47343" y2="12085"/>
                                  <a14:backgroundMark x1="47343" y1="13389" x2="47343" y2="13389"/>
                                  <a14:backgroundMark x1="47343" y1="12678" x2="47343" y2="12678"/>
                                  <a14:backgroundMark x1="47343" y1="14218" x2="47343" y2="14218"/>
                                  <a14:backgroundMark x1="47343" y1="17773" x2="47343" y2="17773"/>
                                  <a14:backgroundMark x1="47343" y1="19194" x2="47343" y2="19194"/>
                                  <a14:backgroundMark x1="47343" y1="15877" x2="47343" y2="15877"/>
                                  <a14:backgroundMark x1="47343" y1="14692" x2="47343" y2="14692"/>
                                  <a14:backgroundMark x1="47343" y1="16943" x2="47343" y2="16943"/>
                                  <a14:backgroundMark x1="37802" y1="21445" x2="37802" y2="21445"/>
                                  <a14:backgroundMark x1="38043" y1="22156" x2="38043" y2="22156"/>
                                  <a14:backgroundMark x1="38768" y1="22986" x2="38768" y2="22986"/>
                                  <a14:backgroundMark x1="38043" y1="23104" x2="38043" y2="23104"/>
                                  <a14:backgroundMark x1="37923" y1="22393" x2="37923" y2="22393"/>
                                  <a14:backgroundMark x1="38043" y1="22749" x2="38043" y2="22749"/>
                                  <a14:backgroundMark x1="41908" y1="20853" x2="41908" y2="20853"/>
                                  <a14:backgroundMark x1="41908" y1="22749" x2="41908" y2="22749"/>
                                  <a14:backgroundMark x1="44686" y1="23460" x2="44686" y2="23460"/>
                                  <a14:backgroundMark x1="47343" y1="19668" x2="47343" y2="19668"/>
                                  <a14:backgroundMark x1="47343" y1="21090" x2="47343" y2="21090"/>
                                  <a14:backgroundMark x1="47343" y1="22275" x2="47343" y2="22275"/>
                                  <a14:backgroundMark x1="42633" y1="24526" x2="42633" y2="24526"/>
                                  <a14:backgroundMark x1="42512" y1="26777" x2="42512" y2="26777"/>
                                  <a14:backgroundMark x1="42633" y1="25118" x2="42633" y2="25118"/>
                                  <a14:backgroundMark x1="43237" y1="27607" x2="43237" y2="27607"/>
                                  <a14:backgroundMark x1="42512" y1="25829" x2="42512" y2="25829"/>
                                  <a14:backgroundMark x1="46256" y1="27370" x2="46256" y2="27370"/>
                                  <a14:backgroundMark x1="44928" y1="31872" x2="44928" y2="31872"/>
                                  <a14:backgroundMark x1="43116" y1="30806" x2="43116" y2="30806"/>
                                  <a14:backgroundMark x1="46014" y1="29384" x2="46014" y2="29384"/>
                                  <a14:backgroundMark x1="42633" y1="28081" x2="42633" y2="28081"/>
                                  <a14:backgroundMark x1="42633" y1="29739" x2="42633" y2="29739"/>
                                  <a14:backgroundMark x1="42633" y1="31991" x2="42633" y2="31991"/>
                                  <a14:backgroundMark x1="42754" y1="34123" x2="42754" y2="34123"/>
                                  <a14:backgroundMark x1="42995" y1="32701" x2="42995" y2="32701"/>
                                  <a14:backgroundMark x1="47343" y1="23223" x2="47343" y2="23223"/>
                                  <a14:backgroundMark x1="47343" y1="24645" x2="47343" y2="24645"/>
                                  <a14:backgroundMark x1="47343" y1="25474" x2="47343" y2="25474"/>
                                  <a14:backgroundMark x1="47222" y1="27251" x2="47222" y2="27251"/>
                                  <a14:backgroundMark x1="47222" y1="26185" x2="47222" y2="26185"/>
                                  <a14:backgroundMark x1="47222" y1="26659" x2="47222" y2="26659"/>
                                  <a14:backgroundMark x1="47343" y1="27962" x2="47343" y2="27962"/>
                                  <a14:backgroundMark x1="47343" y1="30213" x2="47343" y2="30213"/>
                                  <a14:backgroundMark x1="47343" y1="29147" x2="47343" y2="29147"/>
                                  <a14:backgroundMark x1="46739" y1="31754" x2="46739" y2="31754"/>
                                  <a14:backgroundMark x1="42874" y1="33294" x2="42874" y2="33294"/>
                                  <a14:backgroundMark x1="47222" y1="31398" x2="47222" y2="31398"/>
                                  <a14:backgroundMark x1="47343" y1="32464" x2="47343" y2="32464"/>
                                  <a14:backgroundMark x1="47343" y1="34123" x2="47343" y2="34123"/>
                                  <a14:backgroundMark x1="42633" y1="34597" x2="42633" y2="34597"/>
                                  <a14:backgroundMark x1="42512" y1="36137" x2="42512" y2="36137"/>
                                  <a14:backgroundMark x1="42391" y1="34953" x2="42391" y2="34953"/>
                                  <a14:backgroundMark x1="42391" y1="32583" x2="42391" y2="32583"/>
                                  <a14:backgroundMark x1="42391" y1="33531" x2="42391" y2="33531"/>
                                  <a14:backgroundMark x1="42512" y1="35308" x2="42512" y2="35308"/>
                                  <a14:backgroundMark x1="42512" y1="36730" x2="42512" y2="36730"/>
                                  <a14:backgroundMark x1="47222" y1="35071" x2="47222" y2="35071"/>
                                  <a14:backgroundMark x1="47222" y1="36848" x2="47222" y2="36848"/>
                                  <a14:backgroundMark x1="47343" y1="36019" x2="47343" y2="36019"/>
                                  <a14:backgroundMark x1="47343" y1="38507" x2="47343" y2="38507"/>
                                  <a14:backgroundMark x1="46618" y1="37322" x2="46618" y2="37322"/>
                                  <a14:backgroundMark x1="42754" y1="37796" x2="42754" y2="37796"/>
                                  <a14:backgroundMark x1="42271" y1="38152" x2="42271" y2="38152"/>
                                  <a14:backgroundMark x1="42512" y1="38744" x2="42512" y2="38744"/>
                                  <a14:backgroundMark x1="42633" y1="39455" x2="42633" y2="39455"/>
                                  <a14:backgroundMark x1="43841" y1="38744" x2="43841" y2="38744"/>
                                  <a14:backgroundMark x1="44807" y1="39100" x2="44807" y2="39100"/>
                                  <a14:backgroundMark x1="46135" y1="39692" x2="46135" y2="39692"/>
                                  <a14:backgroundMark x1="47101" y1="39810" x2="47101" y2="39810"/>
                                  <a14:backgroundMark x1="47343" y1="37559" x2="47343" y2="37559"/>
                                  <a14:backgroundMark x1="42512" y1="41588" x2="42512" y2="41588"/>
                                  <a14:backgroundMark x1="42633" y1="43957" x2="42633" y2="43957"/>
                                  <a14:backgroundMark x1="42512" y1="44787" x2="42512" y2="44787"/>
                                  <a14:backgroundMark x1="45531" y1="44313" x2="45531" y2="44313"/>
                                  <a14:backgroundMark x1="47222" y1="43128" x2="47222" y2="43128"/>
                                  <a14:backgroundMark x1="47343" y1="39100" x2="47343" y2="39100"/>
                                  <a14:backgroundMark x1="47343" y1="40640" x2="47343" y2="40640"/>
                                  <a14:backgroundMark x1="47464" y1="42062" x2="47464" y2="42062"/>
                                  <a14:backgroundMark x1="47343" y1="43957" x2="47343" y2="43957"/>
                                  <a14:backgroundMark x1="47222" y1="44787" x2="47222" y2="44787"/>
                                  <a14:backgroundMark x1="46981" y1="45261" x2="46981" y2="45261"/>
                                  <a14:backgroundMark x1="46498" y1="45498" x2="46498" y2="45498"/>
                                  <a14:backgroundMark x1="42512" y1="45853" x2="42512" y2="45853"/>
                                  <a14:backgroundMark x1="42391" y1="42773" x2="42391" y2="42773"/>
                                  <a14:backgroundMark x1="42391" y1="39810" x2="42391" y2="39810"/>
                                  <a14:backgroundMark x1="42391" y1="37441" x2="42391" y2="37441"/>
                                  <a14:backgroundMark x1="40338" y1="43128" x2="40338" y2="43128"/>
                                  <a14:backgroundMark x1="42391" y1="31161" x2="42391" y2="31161"/>
                                  <a14:backgroundMark x1="83454" y1="13389" x2="83454" y2="13389"/>
                                  <a14:backgroundMark x1="84300" y1="13389" x2="84300" y2="13389"/>
                                  <a14:backgroundMark x1="83454" y1="14573" x2="83454" y2="14573"/>
                                  <a14:backgroundMark x1="83333" y1="19194" x2="83333" y2="19194"/>
                                  <a14:backgroundMark x1="83333" y1="26303" x2="83333" y2="26303"/>
                                  <a14:backgroundMark x1="46981" y1="65521" x2="46981" y2="65521"/>
                                  <a14:backgroundMark x1="47222" y1="84716" x2="47222" y2="84716"/>
                                  <a14:backgroundMark x1="47343" y1="85900" x2="47343" y2="85900"/>
                                  <a14:backgroundMark x1="47101" y1="76896" x2="47101" y2="76896"/>
                                  <a14:backgroundMark x1="47222" y1="74763" x2="47222" y2="74763"/>
                                  <a14:backgroundMark x1="47222" y1="76185" x2="47222" y2="76185"/>
                                  <a14:backgroundMark x1="47343" y1="73341" x2="47343" y2="73341"/>
                                  <a14:backgroundMark x1="47343" y1="75355" x2="47343" y2="75355"/>
                                  <a14:backgroundMark x1="47222" y1="71445" x2="47222" y2="71445"/>
                                  <a14:backgroundMark x1="47343" y1="71919" x2="47343" y2="71919"/>
                                  <a14:backgroundMark x1="47343" y1="69194" x2="47343" y2="69194"/>
                                  <a14:backgroundMark x1="47343" y1="67180" x2="47343" y2="67180"/>
                                  <a14:backgroundMark x1="47343" y1="70379" x2="47343" y2="70379"/>
                                  <a14:backgroundMark x1="47343" y1="67891" x2="47343" y2="67891"/>
                                  <a14:backgroundMark x1="47343" y1="65047" x2="47343" y2="65047"/>
                                  <a14:backgroundMark x1="47343" y1="66232" x2="47343" y2="66232"/>
                                  <a14:backgroundMark x1="47343" y1="64218" x2="47343" y2="64218"/>
                                  <a14:backgroundMark x1="47343" y1="62915" x2="47343" y2="62915"/>
                                  <a14:backgroundMark x1="47343" y1="61611" x2="47343" y2="61611"/>
                                  <a14:backgroundMark x1="47343" y1="59953" x2="47343" y2="59953"/>
                                  <a14:backgroundMark x1="47343" y1="58294" x2="47343" y2="58294"/>
                                  <a14:backgroundMark x1="47222" y1="56280" x2="47222" y2="56280"/>
                                  <a14:backgroundMark x1="47343" y1="57227" x2="47343" y2="57227"/>
                                  <a14:backgroundMark x1="47343" y1="54976" x2="47343" y2="54976"/>
                                  <a14:backgroundMark x1="47464" y1="53673" x2="47464" y2="53673"/>
                                  <a14:backgroundMark x1="47464" y1="52370" x2="47464" y2="52370"/>
                                  <a14:backgroundMark x1="47343" y1="51066" x2="47343" y2="51066"/>
                                  <a14:backgroundMark x1="47343" y1="50118" x2="47343" y2="50118"/>
                                  <a14:backgroundMark x1="47222" y1="49408" x2="47222" y2="49408"/>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5757738" cy="5181965"/>
                    </a:xfrm>
                    <a:prstGeom prst="rect">
                      <a:avLst/>
                    </a:prstGeom>
                    <a:noFill/>
                    <a:ln>
                      <a:noFill/>
                    </a:ln>
                    <a:extLst>
                      <a:ext uri="{FAA26D3D-D897-4be2-8F04-BA451C77F1D7}">
                        <ma14:placeholderFlag xmlns:ma14="http://schemas.microsoft.com/office/mac/drawingml/2011/main"/>
                      </a:ext>
                    </a:extLst>
                  </pic:spPr>
                </pic:pic>
              </a:graphicData>
            </a:graphic>
          </wp:inline>
        </w:drawing>
      </w:r>
    </w:p>
    <w:p w14:paraId="27A0BF69" w14:textId="77777777" w:rsidR="00A562AB" w:rsidRDefault="00A562AB" w:rsidP="0028735F">
      <w:pPr>
        <w:rPr>
          <w:ins w:id="727" w:author="Borja Gonzalez" w:date="2017-09-08T18:30:00Z"/>
        </w:rPr>
      </w:pPr>
    </w:p>
    <w:p w14:paraId="43BBA575" w14:textId="07DF2C48" w:rsidR="00850FEB" w:rsidRDefault="0036703B" w:rsidP="0028735F">
      <w:r>
        <w:t>La base de datos está formada por dos tablas</w:t>
      </w:r>
      <w:r w:rsidR="006972A5">
        <w:t xml:space="preserve"> o entidades</w:t>
      </w:r>
      <w:r w:rsidR="003F7C6A">
        <w:t xml:space="preserve"> relacionadas (</w:t>
      </w:r>
      <w:r w:rsidR="006972A5">
        <w:t>Uno a muchos</w:t>
      </w:r>
      <w:del w:id="728" w:author="Borja Gonzalez" w:date="2017-09-27T18:57:00Z">
        <w:r w:rsidR="003F7C6A" w:rsidDel="006972A5">
          <w:delText>1…n</w:delText>
        </w:r>
      </w:del>
      <w:r w:rsidR="003F7C6A">
        <w:t xml:space="preserve">) , lo que quiere decir que por cada paciente podrán existir varios sets de datos. En este tipo de relaciones siempre existe un Foreign Key, que </w:t>
      </w:r>
      <w:r w:rsidR="00A562AB">
        <w:t>es la clave</w:t>
      </w:r>
      <w:r w:rsidR="003F7C6A">
        <w:t xml:space="preserve"> que relaciona el set de datos con el paciente.</w:t>
      </w:r>
      <w:r w:rsidR="00E333DA">
        <w:t xml:space="preserve"> </w:t>
      </w:r>
    </w:p>
    <w:p w14:paraId="0B7FACF4" w14:textId="77777777" w:rsidR="004357C6" w:rsidRDefault="004357C6" w:rsidP="0028735F"/>
    <w:p w14:paraId="6BE6D26F" w14:textId="29F96B95" w:rsidR="004357C6" w:rsidRDefault="004357C6" w:rsidP="00A9060F">
      <w:pPr>
        <w:pStyle w:val="Heading4"/>
      </w:pPr>
      <w:r>
        <w:t>3.5.2.2. Tabla de pacientes</w:t>
      </w:r>
    </w:p>
    <w:p w14:paraId="60A0FDE8" w14:textId="77777777" w:rsidR="004357C6" w:rsidRDefault="004357C6" w:rsidP="00A9060F"/>
    <w:p w14:paraId="1B3991C3" w14:textId="366C7C74" w:rsidR="004357C6" w:rsidRDefault="004357C6" w:rsidP="00A9060F">
      <w:r>
        <w:t>La tabla de pacientes consiste de los siguientes elementos</w:t>
      </w:r>
      <w:r w:rsidR="006972A5">
        <w:t xml:space="preserve"> o propiedades</w:t>
      </w:r>
      <w:r>
        <w:t>:</w:t>
      </w:r>
    </w:p>
    <w:p w14:paraId="44F143B0" w14:textId="77777777" w:rsidR="004357C6" w:rsidRDefault="004357C6" w:rsidP="00A9060F"/>
    <w:p w14:paraId="08408E68" w14:textId="50FF2B08" w:rsidR="004357C6" w:rsidRDefault="004357C6" w:rsidP="00A9060F">
      <w:pPr>
        <w:rPr>
          <w:ins w:id="729" w:author="Borja Gonzalez" w:date="2017-09-26T15:52:00Z"/>
        </w:rPr>
      </w:pPr>
      <w:r w:rsidRPr="00A9060F">
        <w:rPr>
          <w:b/>
          <w:u w:val="single"/>
        </w:rPr>
        <w:t>Id</w:t>
      </w:r>
      <w:r>
        <w:t xml:space="preserve">: Identificador único </w:t>
      </w:r>
      <w:r w:rsidR="00A9060F">
        <w:t xml:space="preserve">(“PRIMARY KEY”) </w:t>
      </w:r>
      <w:r>
        <w:t>para distinguir a cada paciente que consiste en un tipo de dato entero. Este dato también es del tipo “AUTOINCREMENT” que permite que al introducir un paciente en la base de datos se le asigne id automáticamente que no exista y se le asignará el valor más alto de id existente mas uno. Este dato tiene asignada la característica “NOT NULL” para que no se permita que el campo esté vacío.</w:t>
      </w:r>
    </w:p>
    <w:p w14:paraId="6D7802B9" w14:textId="77777777" w:rsidR="0087181C" w:rsidRDefault="0087181C" w:rsidP="00A9060F"/>
    <w:p w14:paraId="4DE0D0D6" w14:textId="44B8701E" w:rsidR="004357C6" w:rsidRDefault="004357C6" w:rsidP="00A9060F">
      <w:pPr>
        <w:rPr>
          <w:ins w:id="730" w:author="Borja Gonzalez" w:date="2017-09-26T15:52:00Z"/>
        </w:rPr>
      </w:pPr>
      <w:r w:rsidRPr="00A9060F">
        <w:rPr>
          <w:b/>
          <w:u w:val="single"/>
        </w:rPr>
        <w:t>Nombre:</w:t>
      </w:r>
      <w:r>
        <w:t xml:space="preserve"> Campo de tipo texto que corresponde al nombre del paciente. Este dato tiene asignada la característica “NOT NULL” para que no se permita que el campo esté vacío.</w:t>
      </w:r>
    </w:p>
    <w:p w14:paraId="300D5F1B" w14:textId="77777777" w:rsidR="0087181C" w:rsidRDefault="0087181C" w:rsidP="00A9060F"/>
    <w:p w14:paraId="24F070E2" w14:textId="58FF1BF8" w:rsidR="004357C6" w:rsidRDefault="004357C6" w:rsidP="00A9060F">
      <w:pPr>
        <w:rPr>
          <w:ins w:id="731" w:author="Borja Gonzalez" w:date="2017-09-26T15:52:00Z"/>
        </w:rPr>
      </w:pPr>
      <w:r w:rsidRPr="00A9060F">
        <w:rPr>
          <w:b/>
          <w:u w:val="single"/>
        </w:rPr>
        <w:t>Apellido:</w:t>
      </w:r>
      <w:r>
        <w:t xml:space="preserve"> Campo de tipo texto que corresponde a los apellidos del paciente. Este dato tiene asignada la característica “NOT NULL” para que no se permita que el campo esté vacío.</w:t>
      </w:r>
    </w:p>
    <w:p w14:paraId="2AD2A105" w14:textId="77777777" w:rsidR="0087181C" w:rsidRDefault="0087181C" w:rsidP="00A9060F"/>
    <w:p w14:paraId="33004C97" w14:textId="4B1CBA40" w:rsidR="004357C6" w:rsidRDefault="004357C6" w:rsidP="00A9060F">
      <w:r w:rsidRPr="00A9060F">
        <w:rPr>
          <w:b/>
          <w:u w:val="single"/>
        </w:rPr>
        <w:t>Sexo:</w:t>
      </w:r>
      <w:r>
        <w:t xml:space="preserve"> Campo de tipo texto que corresponde al sexo del paciente. Contiene uno de dos valores posibles (h o m). </w:t>
      </w:r>
      <w:r w:rsidR="00A9060F">
        <w:t>Este dato tiene asignada la característica “NOT NULL” para que no se permita que el campo esté vacío.</w:t>
      </w:r>
    </w:p>
    <w:p w14:paraId="282210CD" w14:textId="77777777" w:rsidR="00A9060F" w:rsidRDefault="00A9060F" w:rsidP="00A9060F"/>
    <w:p w14:paraId="66B10A00" w14:textId="20FB7BA5" w:rsidR="00A9060F" w:rsidRDefault="00A9060F" w:rsidP="00A9060F">
      <w:pPr>
        <w:pStyle w:val="Heading4"/>
      </w:pPr>
      <w:r>
        <w:t>3.5.2.3. Tabla de datos de pacientes</w:t>
      </w:r>
    </w:p>
    <w:p w14:paraId="3D943212" w14:textId="77777777" w:rsidR="00A9060F" w:rsidRDefault="00A9060F" w:rsidP="009370C0"/>
    <w:p w14:paraId="7951BAA5" w14:textId="7AEF40A2" w:rsidR="00A9060F" w:rsidRPr="00A9060F" w:rsidRDefault="00A9060F" w:rsidP="009370C0">
      <w:r>
        <w:t>La tabla de datos de los pacientes consiste de los siguientes elementos</w:t>
      </w:r>
      <w:r w:rsidR="006972A5">
        <w:t xml:space="preserve"> o propiedades</w:t>
      </w:r>
      <w:r>
        <w:t>:</w:t>
      </w:r>
    </w:p>
    <w:p w14:paraId="72EA48E5" w14:textId="77777777" w:rsidR="00A9060F" w:rsidRDefault="00A9060F" w:rsidP="009370C0"/>
    <w:p w14:paraId="6AC3258E" w14:textId="77DF2703" w:rsidR="00A9060F" w:rsidRDefault="00A9060F" w:rsidP="009370C0">
      <w:r w:rsidRPr="009370C0">
        <w:rPr>
          <w:b/>
          <w:u w:val="single"/>
        </w:rPr>
        <w:t>Id_datos:</w:t>
      </w:r>
      <w:r>
        <w:t xml:space="preserve"> </w:t>
      </w:r>
      <w:r w:rsidR="002168F5">
        <w:t>Identificador único (“PRIMARY KEY”) para distinguir a cada sesión de datos que consiste en un tipo de dato entero. Este dato también es del tipo “AUTOINCREMENT” que permite que al introducir un paciente en la base de datos se le asigne id automáticamente que no exista y se le asignará el valor más alto de id existente mas uno. Este dato tiene asignada la característica “NOT NULL” para que no se permita que el campo esté vacío.</w:t>
      </w:r>
    </w:p>
    <w:p w14:paraId="46E88F9B" w14:textId="77777777" w:rsidR="002168F5" w:rsidRDefault="002168F5" w:rsidP="009370C0"/>
    <w:p w14:paraId="62DA0E57" w14:textId="3BFD7EA1" w:rsidR="002168F5" w:rsidRDefault="002168F5" w:rsidP="009370C0">
      <w:r w:rsidRPr="009370C0">
        <w:rPr>
          <w:b/>
          <w:u w:val="single"/>
        </w:rPr>
        <w:t>Time_ms:</w:t>
      </w:r>
      <w:r>
        <w:t xml:space="preserve"> Campo de tipo texto que corresponde a un array de valores de instantes de tiempo en milisegundos</w:t>
      </w:r>
      <w:r w:rsidR="0087181C">
        <w:t>, que corresponden a una sesión de movimiento. Para la base de datos, este campo es una cadena de texto muy larga, pero cuando la aplicación extrae estos datos de la base de datos</w:t>
      </w:r>
      <w:r w:rsidR="00FC0B72">
        <w:t>,</w:t>
      </w:r>
      <w:r w:rsidR="0087181C">
        <w:t xml:space="preserve"> los separa y los almacena en un array. Este dato tiene asignada la característica “NOT NULL” para que no se permita que el campo esté vacío.</w:t>
      </w:r>
    </w:p>
    <w:p w14:paraId="565C9DB3" w14:textId="77777777" w:rsidR="0087181C" w:rsidRDefault="0087181C" w:rsidP="009370C0"/>
    <w:p w14:paraId="3DEF9276" w14:textId="2CFC3EFF" w:rsidR="0087181C" w:rsidRDefault="0087181C" w:rsidP="009370C0">
      <w:r w:rsidRPr="009370C0">
        <w:rPr>
          <w:b/>
          <w:u w:val="single"/>
        </w:rPr>
        <w:t>Coronal:</w:t>
      </w:r>
      <w:r>
        <w:t xml:space="preserve"> </w:t>
      </w:r>
      <w:r w:rsidR="00FC0B72">
        <w:t>Campo de tipo texto que corresponde a un array de valores que corresponden a una medida en grados del movimiento cervical en el plano coronal, que corresponden a una sesión de movimiento. Para la base de datos, este campo es una cadena de texto muy larga, pero cuando la aplicación extrae estos datos de la base de datos, los separa y los almacena en un array. Este dato tiene asignada la característica “NOT NULL” para que no se permita que el campo esté vacío.</w:t>
      </w:r>
    </w:p>
    <w:p w14:paraId="64098BFC" w14:textId="77777777" w:rsidR="00FC0B72" w:rsidRDefault="00FC0B72" w:rsidP="009370C0"/>
    <w:p w14:paraId="03FD76A5" w14:textId="32A5AB75" w:rsidR="00FC0B72" w:rsidRDefault="00FC0B72" w:rsidP="00FC0B72">
      <w:r w:rsidRPr="00B41153">
        <w:rPr>
          <w:b/>
          <w:u w:val="single"/>
        </w:rPr>
        <w:t>Sagital:</w:t>
      </w:r>
      <w:r>
        <w:t xml:space="preserve"> Campo de tipo texto que corresponde a un array de valores que corresponden a una medida en grados del movimiento cervical en el plano sagital, que corresponden a una sesión de movimiento. Para la base de datos, este campo es una cadena de texto muy larga, pero cuando la aplicación extrae estos datos de la base de datos, los separa y los almacena en un array. Este dato tiene asignada la característica “NOT NULL” para que no se permita que el campo esté vacío.</w:t>
      </w:r>
    </w:p>
    <w:p w14:paraId="18AF6BB1" w14:textId="77777777" w:rsidR="00FC0B72" w:rsidRDefault="00FC0B72" w:rsidP="00FC0B72"/>
    <w:p w14:paraId="05498892" w14:textId="0E5EFCF3" w:rsidR="00FC0B72" w:rsidRDefault="00FC0B72" w:rsidP="00FC0B72">
      <w:r w:rsidRPr="00B41153">
        <w:rPr>
          <w:b/>
          <w:u w:val="single"/>
        </w:rPr>
        <w:t>Transversal:</w:t>
      </w:r>
      <w:r>
        <w:t xml:space="preserve"> Campo de tipo texto que corresponde a un array de valores que corresponden a una medida en grados del movimiento cervical en el plano transversal, que corresponden a una sesión de movimiento. Para la base de datos, este campo es una cadena de texto muy larga, pero cuando la aplicación extrae estos datos de la base de datos, los separa y los almacena en un array. Este dato tiene asignada la característica “NOT NULL” para que no se permita que el campo esté vacío.</w:t>
      </w:r>
    </w:p>
    <w:p w14:paraId="1CC32405" w14:textId="77777777" w:rsidR="00FC0B72" w:rsidRDefault="00FC0B72" w:rsidP="00FC0B72"/>
    <w:p w14:paraId="5D4C2A19" w14:textId="2C2E24A6" w:rsidR="00FC0B72" w:rsidRDefault="009370C0" w:rsidP="00B41153">
      <w:r>
        <w:rPr>
          <w:b/>
          <w:u w:val="single"/>
        </w:rPr>
        <w:t xml:space="preserve">N_Paciente: </w:t>
      </w:r>
      <w:r w:rsidR="000F4647">
        <w:t xml:space="preserve">Este dato corresponde al mismo que id en la tabla de pacientes, por lo tanto es del mismo tipo y tiene los mismos atributos, excepto “AUTOINCREMENT” y “PRIMARY KEY” ya que para la tabla en cuestión este datos se puede repetir </w:t>
      </w:r>
      <w:r w:rsidR="00F56CA6">
        <w:t>debido a</w:t>
      </w:r>
      <w:r w:rsidR="000F4647">
        <w:t xml:space="preserve"> que para cada paciente único pueden existir varias sesiones de movimientos.</w:t>
      </w:r>
    </w:p>
    <w:p w14:paraId="0140B0C7" w14:textId="77777777" w:rsidR="00F56CA6" w:rsidRDefault="00F56CA6" w:rsidP="00B41153"/>
    <w:p w14:paraId="29CA65D0" w14:textId="11047D83" w:rsidR="00F56CA6" w:rsidRDefault="00F56CA6" w:rsidP="00B41153">
      <w:r w:rsidRPr="00B41153">
        <w:rPr>
          <w:b/>
          <w:u w:val="single"/>
        </w:rPr>
        <w:t>Fecha:</w:t>
      </w:r>
      <w:r>
        <w:t xml:space="preserve"> Campo de tipo texto que corresponde a la fecha de una sesión de movimiento. Este dato tiene asignada la característica “NOT NULL” para que no se permita que el campo esté vacío.</w:t>
      </w:r>
    </w:p>
    <w:p w14:paraId="744FD344" w14:textId="77777777" w:rsidR="00F56CA6" w:rsidRDefault="00F56CA6" w:rsidP="00B41153"/>
    <w:p w14:paraId="281B64CE" w14:textId="77777777" w:rsidR="00F56CA6" w:rsidRDefault="00F56CA6" w:rsidP="00F56CA6">
      <w:r w:rsidRPr="00B41153">
        <w:rPr>
          <w:b/>
          <w:u w:val="single"/>
        </w:rPr>
        <w:t>Max_c:</w:t>
      </w:r>
      <w:r>
        <w:t xml:space="preserve"> Campo de tipo punto flotante que corresponde al ángulo máximo alcanzado para el rango de movimiento en el plano coronal. Este dato tiene asignada la característica “NOT NULL” para que no se permita que el campo esté vacío.</w:t>
      </w:r>
    </w:p>
    <w:p w14:paraId="3568DF40" w14:textId="06143C29" w:rsidR="00F56CA6" w:rsidRDefault="00F56CA6" w:rsidP="00B41153"/>
    <w:p w14:paraId="38CC6706" w14:textId="2519E7F7" w:rsidR="00F56CA6" w:rsidRDefault="00F56CA6" w:rsidP="00F56CA6">
      <w:r w:rsidRPr="00B41153">
        <w:rPr>
          <w:b/>
          <w:u w:val="single"/>
        </w:rPr>
        <w:t>Min_c:</w:t>
      </w:r>
      <w:r>
        <w:t xml:space="preserve"> Campo de tipo punto flotante que corresponde al ángulo mínimo alcanzado para el rango de movimiento en el plano coronal. Este dato tiene asignada la característica “NOT NULL” para que no se permita que el campo esté vacío.</w:t>
      </w:r>
    </w:p>
    <w:p w14:paraId="6DE4B0D1" w14:textId="77777777" w:rsidR="00F56CA6" w:rsidRDefault="00F56CA6" w:rsidP="00F56CA6"/>
    <w:p w14:paraId="7846B23D" w14:textId="657CDF00" w:rsidR="00F56CA6" w:rsidRDefault="00F56CA6" w:rsidP="00F56CA6">
      <w:r w:rsidRPr="00B41153">
        <w:rPr>
          <w:b/>
          <w:u w:val="single"/>
        </w:rPr>
        <w:t>Max_s:</w:t>
      </w:r>
      <w:r>
        <w:t xml:space="preserve"> Campo de tipo punto flotante que corresponde al ángulo máximo alcanzado para el rango de movimiento en el plano sagital. Este dato tiene asignada la característica “NOT NULL” para que no se permita que el campo esté vacío.</w:t>
      </w:r>
    </w:p>
    <w:p w14:paraId="0283F93E" w14:textId="77777777" w:rsidR="00F56CA6" w:rsidRDefault="00F56CA6" w:rsidP="00F56CA6"/>
    <w:p w14:paraId="630F713F" w14:textId="0D99CE2D" w:rsidR="00F56CA6" w:rsidRDefault="00F56CA6" w:rsidP="00F56CA6">
      <w:r w:rsidRPr="00B41153">
        <w:rPr>
          <w:b/>
          <w:u w:val="single"/>
        </w:rPr>
        <w:t>Min_s:</w:t>
      </w:r>
      <w:r>
        <w:t xml:space="preserve"> Campo de tipo punto flotante que corresponde al ángulo mínimo alcanzado para el rango de movimiento en el plano sagital. Este dato tiene asignada la característica “NOT NULL” para que no se permita que el campo esté vacío.</w:t>
      </w:r>
    </w:p>
    <w:p w14:paraId="60873ADC" w14:textId="77777777" w:rsidR="00F56CA6" w:rsidRDefault="00F56CA6" w:rsidP="00F56CA6"/>
    <w:p w14:paraId="2FEA2975" w14:textId="4AFDA121" w:rsidR="00F56CA6" w:rsidRDefault="00F56CA6" w:rsidP="00F56CA6">
      <w:r w:rsidRPr="00B41153">
        <w:rPr>
          <w:b/>
          <w:u w:val="single"/>
        </w:rPr>
        <w:t>Max_t:</w:t>
      </w:r>
      <w:r>
        <w:t xml:space="preserve"> Campo de tipo punto flotante que corresponde al ángulo máximo alcanzado para el rango de movimiento en el plano transversal. Este dato tiene asignada la característica “NOT NULL” para que no se permita que el campo esté vacío.</w:t>
      </w:r>
    </w:p>
    <w:p w14:paraId="3EE9F1B3" w14:textId="77777777" w:rsidR="00F56CA6" w:rsidRDefault="00F56CA6" w:rsidP="00F56CA6"/>
    <w:p w14:paraId="7F1B5304" w14:textId="48DE06B7" w:rsidR="00F56CA6" w:rsidRDefault="00F56CA6" w:rsidP="00F56CA6">
      <w:r w:rsidRPr="00B41153">
        <w:rPr>
          <w:b/>
          <w:u w:val="single"/>
        </w:rPr>
        <w:lastRenderedPageBreak/>
        <w:t>Min_t:</w:t>
      </w:r>
      <w:r>
        <w:t xml:space="preserve"> Campo de tipo punto flotante que corresponde al ángulo mínimo alcanzado para el rango de movimiento en el plano transversal. Este dato tiene asignada la característica “NOT NULL” para que no se permita que el campo esté vacío.</w:t>
      </w:r>
    </w:p>
    <w:p w14:paraId="1BFD64C4" w14:textId="77777777" w:rsidR="00F56CA6" w:rsidRDefault="00F56CA6" w:rsidP="00F56CA6"/>
    <w:p w14:paraId="796023B4" w14:textId="77777777" w:rsidR="00F56CA6" w:rsidRDefault="00F56CA6" w:rsidP="00F56CA6"/>
    <w:p w14:paraId="2D0A04DC" w14:textId="77777777" w:rsidR="00252FD8" w:rsidRPr="009370C0" w:rsidRDefault="00252FD8" w:rsidP="00252FD8"/>
    <w:p w14:paraId="1123EAF5" w14:textId="77777777" w:rsidR="004357C6" w:rsidRDefault="004357C6" w:rsidP="0028735F"/>
    <w:p w14:paraId="10C74C9A" w14:textId="23369D3E" w:rsidR="00850FEB" w:rsidRDefault="00BE7488" w:rsidP="0028735F">
      <w:pPr>
        <w:pStyle w:val="Heading3"/>
        <w:rPr>
          <w:ins w:id="732" w:author="Borja Gonzalez" w:date="2017-09-26T16:27:00Z"/>
        </w:rPr>
      </w:pPr>
      <w:bookmarkStart w:id="733" w:name="_Toc368246710"/>
      <w:r>
        <w:t xml:space="preserve">3.5.3  </w:t>
      </w:r>
      <w:r w:rsidR="003B3448">
        <w:t>Estructura del archivo CSV</w:t>
      </w:r>
      <w:bookmarkEnd w:id="733"/>
    </w:p>
    <w:p w14:paraId="4292E54F" w14:textId="77777777" w:rsidR="00B41153" w:rsidRDefault="00B41153" w:rsidP="00B41153">
      <w:pPr>
        <w:rPr>
          <w:ins w:id="734" w:author="Borja Gonzalez" w:date="2017-09-26T16:27:00Z"/>
        </w:rPr>
      </w:pPr>
    </w:p>
    <w:p w14:paraId="604626C0" w14:textId="77777777" w:rsidR="00B41153" w:rsidRDefault="00B41153" w:rsidP="00B41153">
      <w:r>
        <w:fldChar w:fldCharType="begin"/>
      </w:r>
      <w:r>
        <w:instrText xml:space="preserve"> LINK Excel.Sheet.8 "Macintosh HD:Users:Borja:Desktop:TFG:Pruebas_csv:Eloy_Prueba_1.csv" "Eloy_Prueba_1.csv!R1C1:R4C6" \a \f 5 \h </w:instrText>
      </w:r>
      <w:r>
        <w:fldChar w:fldCharType="separate"/>
      </w:r>
    </w:p>
    <w:tbl>
      <w:tblPr>
        <w:tblStyle w:val="TableGrid"/>
        <w:tblW w:w="8670" w:type="dxa"/>
        <w:tblLook w:val="04A0" w:firstRow="1" w:lastRow="0" w:firstColumn="1" w:lastColumn="0" w:noHBand="0" w:noVBand="1"/>
      </w:tblPr>
      <w:tblGrid>
        <w:gridCol w:w="716"/>
        <w:gridCol w:w="1545"/>
        <w:gridCol w:w="1545"/>
        <w:gridCol w:w="1545"/>
        <w:gridCol w:w="1742"/>
        <w:gridCol w:w="1763"/>
      </w:tblGrid>
      <w:tr w:rsidR="00B41153" w:rsidRPr="00B41153" w14:paraId="45C5E900" w14:textId="77777777" w:rsidTr="00073B4F">
        <w:trPr>
          <w:trHeight w:val="300"/>
        </w:trPr>
        <w:tc>
          <w:tcPr>
            <w:tcW w:w="561" w:type="dxa"/>
            <w:shd w:val="clear" w:color="auto" w:fill="auto"/>
            <w:noWrap/>
            <w:vAlign w:val="center"/>
            <w:hideMark/>
          </w:tcPr>
          <w:p w14:paraId="13ACF88E" w14:textId="77777777" w:rsidR="00B41153" w:rsidRPr="00073B4F" w:rsidRDefault="00B41153">
            <w:pPr>
              <w:rPr>
                <w:sz w:val="20"/>
                <w:szCs w:val="20"/>
              </w:rPr>
            </w:pPr>
            <w:r w:rsidRPr="00073B4F">
              <w:rPr>
                <w:sz w:val="20"/>
                <w:szCs w:val="20"/>
              </w:rPr>
              <w:t>Time_ms</w:t>
            </w:r>
          </w:p>
        </w:tc>
        <w:tc>
          <w:tcPr>
            <w:tcW w:w="1001" w:type="dxa"/>
            <w:shd w:val="clear" w:color="auto" w:fill="auto"/>
            <w:noWrap/>
            <w:vAlign w:val="center"/>
            <w:hideMark/>
          </w:tcPr>
          <w:p w14:paraId="6DC82172" w14:textId="77777777" w:rsidR="00B41153" w:rsidRPr="00073B4F" w:rsidRDefault="00B41153">
            <w:pPr>
              <w:rPr>
                <w:sz w:val="20"/>
                <w:szCs w:val="20"/>
              </w:rPr>
            </w:pPr>
            <w:r w:rsidRPr="00073B4F">
              <w:rPr>
                <w:sz w:val="20"/>
                <w:szCs w:val="20"/>
              </w:rPr>
              <w:t>Coronal</w:t>
            </w:r>
          </w:p>
        </w:tc>
        <w:tc>
          <w:tcPr>
            <w:tcW w:w="970" w:type="dxa"/>
            <w:shd w:val="clear" w:color="auto" w:fill="auto"/>
            <w:noWrap/>
            <w:vAlign w:val="center"/>
            <w:hideMark/>
          </w:tcPr>
          <w:p w14:paraId="31B805A8" w14:textId="77777777" w:rsidR="00B41153" w:rsidRPr="00073B4F" w:rsidRDefault="00B41153">
            <w:pPr>
              <w:rPr>
                <w:sz w:val="20"/>
                <w:szCs w:val="20"/>
              </w:rPr>
            </w:pPr>
            <w:r w:rsidRPr="00073B4F">
              <w:rPr>
                <w:sz w:val="20"/>
                <w:szCs w:val="20"/>
              </w:rPr>
              <w:t>Sagital</w:t>
            </w:r>
          </w:p>
        </w:tc>
        <w:tc>
          <w:tcPr>
            <w:tcW w:w="1001" w:type="dxa"/>
            <w:shd w:val="clear" w:color="auto" w:fill="auto"/>
            <w:noWrap/>
            <w:vAlign w:val="center"/>
            <w:hideMark/>
          </w:tcPr>
          <w:p w14:paraId="7BBDBF97" w14:textId="77777777" w:rsidR="00B41153" w:rsidRPr="00073B4F" w:rsidRDefault="00B41153">
            <w:pPr>
              <w:rPr>
                <w:sz w:val="20"/>
                <w:szCs w:val="20"/>
              </w:rPr>
            </w:pPr>
            <w:r w:rsidRPr="00073B4F">
              <w:rPr>
                <w:sz w:val="20"/>
                <w:szCs w:val="20"/>
              </w:rPr>
              <w:t>Transversal</w:t>
            </w:r>
          </w:p>
        </w:tc>
        <w:tc>
          <w:tcPr>
            <w:tcW w:w="2553" w:type="dxa"/>
            <w:shd w:val="clear" w:color="auto" w:fill="auto"/>
            <w:noWrap/>
            <w:vAlign w:val="center"/>
            <w:hideMark/>
          </w:tcPr>
          <w:p w14:paraId="396C0196" w14:textId="77777777" w:rsidR="00B41153" w:rsidRPr="00073B4F" w:rsidRDefault="00B41153" w:rsidP="00B41153">
            <w:pPr>
              <w:rPr>
                <w:sz w:val="20"/>
                <w:szCs w:val="20"/>
              </w:rPr>
            </w:pPr>
            <w:r w:rsidRPr="00073B4F">
              <w:rPr>
                <w:sz w:val="20"/>
                <w:szCs w:val="20"/>
              </w:rPr>
              <w:t>1</w:t>
            </w:r>
          </w:p>
        </w:tc>
        <w:tc>
          <w:tcPr>
            <w:tcW w:w="2584" w:type="dxa"/>
            <w:shd w:val="clear" w:color="auto" w:fill="auto"/>
            <w:noWrap/>
            <w:vAlign w:val="center"/>
            <w:hideMark/>
          </w:tcPr>
          <w:p w14:paraId="7F85A989" w14:textId="77777777" w:rsidR="00B41153" w:rsidRPr="00073B4F" w:rsidRDefault="00B41153" w:rsidP="00B41153">
            <w:pPr>
              <w:rPr>
                <w:sz w:val="20"/>
                <w:szCs w:val="20"/>
              </w:rPr>
            </w:pPr>
            <w:r w:rsidRPr="00073B4F">
              <w:rPr>
                <w:sz w:val="20"/>
                <w:szCs w:val="20"/>
              </w:rPr>
              <w:t>2</w:t>
            </w:r>
          </w:p>
        </w:tc>
      </w:tr>
      <w:tr w:rsidR="00B41153" w:rsidRPr="00B41153" w14:paraId="70B82837" w14:textId="77777777" w:rsidTr="00073B4F">
        <w:trPr>
          <w:trHeight w:val="300"/>
        </w:trPr>
        <w:tc>
          <w:tcPr>
            <w:tcW w:w="561" w:type="dxa"/>
            <w:shd w:val="clear" w:color="auto" w:fill="auto"/>
            <w:noWrap/>
            <w:vAlign w:val="center"/>
            <w:hideMark/>
          </w:tcPr>
          <w:p w14:paraId="54888522" w14:textId="77777777" w:rsidR="00B41153" w:rsidRPr="00073B4F" w:rsidRDefault="00B41153" w:rsidP="00B41153">
            <w:pPr>
              <w:rPr>
                <w:sz w:val="20"/>
                <w:szCs w:val="20"/>
              </w:rPr>
            </w:pPr>
            <w:r w:rsidRPr="00073B4F">
              <w:rPr>
                <w:sz w:val="20"/>
                <w:szCs w:val="20"/>
              </w:rPr>
              <w:t>266</w:t>
            </w:r>
          </w:p>
        </w:tc>
        <w:tc>
          <w:tcPr>
            <w:tcW w:w="1001" w:type="dxa"/>
            <w:shd w:val="clear" w:color="auto" w:fill="auto"/>
            <w:noWrap/>
            <w:vAlign w:val="center"/>
            <w:hideMark/>
          </w:tcPr>
          <w:p w14:paraId="146844EB" w14:textId="01067EB9" w:rsidR="00B41153" w:rsidRPr="00073B4F" w:rsidRDefault="00B41153">
            <w:pPr>
              <w:rPr>
                <w:sz w:val="20"/>
                <w:szCs w:val="20"/>
              </w:rPr>
            </w:pPr>
            <w:r w:rsidRPr="00073B4F">
              <w:rPr>
                <w:sz w:val="20"/>
                <w:szCs w:val="20"/>
              </w:rPr>
              <w:t>-0.09740291299729731</w:t>
            </w:r>
          </w:p>
        </w:tc>
        <w:tc>
          <w:tcPr>
            <w:tcW w:w="970" w:type="dxa"/>
            <w:shd w:val="clear" w:color="auto" w:fill="auto"/>
            <w:noWrap/>
            <w:vAlign w:val="center"/>
            <w:hideMark/>
          </w:tcPr>
          <w:p w14:paraId="7F289D7F" w14:textId="77777777" w:rsidR="00B41153" w:rsidRPr="00073B4F" w:rsidRDefault="00B41153">
            <w:pPr>
              <w:rPr>
                <w:sz w:val="20"/>
                <w:szCs w:val="20"/>
              </w:rPr>
            </w:pPr>
            <w:r w:rsidRPr="00073B4F">
              <w:rPr>
                <w:sz w:val="20"/>
                <w:szCs w:val="20"/>
              </w:rPr>
              <w:t>0.16478853427653659</w:t>
            </w:r>
          </w:p>
        </w:tc>
        <w:tc>
          <w:tcPr>
            <w:tcW w:w="1001" w:type="dxa"/>
            <w:shd w:val="clear" w:color="auto" w:fill="auto"/>
            <w:noWrap/>
            <w:vAlign w:val="center"/>
            <w:hideMark/>
          </w:tcPr>
          <w:p w14:paraId="542EFED5" w14:textId="77777777" w:rsidR="00B41153" w:rsidRPr="00073B4F" w:rsidRDefault="00B41153">
            <w:pPr>
              <w:rPr>
                <w:sz w:val="20"/>
                <w:szCs w:val="20"/>
              </w:rPr>
            </w:pPr>
            <w:r w:rsidRPr="00073B4F">
              <w:rPr>
                <w:sz w:val="20"/>
                <w:szCs w:val="20"/>
              </w:rPr>
              <w:t>0.17688254772586492</w:t>
            </w:r>
          </w:p>
        </w:tc>
        <w:tc>
          <w:tcPr>
            <w:tcW w:w="2553" w:type="dxa"/>
            <w:shd w:val="clear" w:color="auto" w:fill="auto"/>
            <w:noWrap/>
            <w:vAlign w:val="center"/>
            <w:hideMark/>
          </w:tcPr>
          <w:p w14:paraId="29F30839" w14:textId="77777777" w:rsidR="00B41153" w:rsidRPr="00073B4F" w:rsidRDefault="00B41153">
            <w:pPr>
              <w:rPr>
                <w:sz w:val="20"/>
                <w:szCs w:val="20"/>
              </w:rPr>
            </w:pPr>
            <w:r w:rsidRPr="00073B4F">
              <w:rPr>
                <w:sz w:val="20"/>
                <w:szCs w:val="20"/>
              </w:rPr>
              <w:t>#DCM=0.38,0.43,-0.82,-0.13,0.90,0.41,0.92,-0.05,0.40,303081</w:t>
            </w:r>
          </w:p>
        </w:tc>
        <w:tc>
          <w:tcPr>
            <w:tcW w:w="2584" w:type="dxa"/>
            <w:shd w:val="clear" w:color="auto" w:fill="auto"/>
            <w:noWrap/>
            <w:vAlign w:val="center"/>
            <w:hideMark/>
          </w:tcPr>
          <w:p w14:paraId="6B8F3A30" w14:textId="77777777" w:rsidR="00B41153" w:rsidRPr="00073B4F" w:rsidRDefault="00B41153">
            <w:pPr>
              <w:rPr>
                <w:sz w:val="20"/>
                <w:szCs w:val="20"/>
              </w:rPr>
            </w:pPr>
            <w:r w:rsidRPr="00073B4F">
              <w:rPr>
                <w:sz w:val="20"/>
                <w:szCs w:val="20"/>
              </w:rPr>
              <w:t>#DCM=-0.31,0.01,0.95,-0.02,-1.00,0.01,0.95,-0.02,0.31,240617</w:t>
            </w:r>
          </w:p>
        </w:tc>
      </w:tr>
      <w:tr w:rsidR="00B41153" w:rsidRPr="00B41153" w14:paraId="7EFF1F0F" w14:textId="77777777" w:rsidTr="00073B4F">
        <w:trPr>
          <w:trHeight w:val="300"/>
        </w:trPr>
        <w:tc>
          <w:tcPr>
            <w:tcW w:w="561" w:type="dxa"/>
            <w:shd w:val="clear" w:color="auto" w:fill="auto"/>
            <w:noWrap/>
            <w:vAlign w:val="center"/>
            <w:hideMark/>
          </w:tcPr>
          <w:p w14:paraId="63EBABA8" w14:textId="77777777" w:rsidR="00B41153" w:rsidRPr="00073B4F" w:rsidRDefault="00B41153" w:rsidP="00B41153">
            <w:pPr>
              <w:rPr>
                <w:sz w:val="20"/>
                <w:szCs w:val="20"/>
              </w:rPr>
            </w:pPr>
            <w:r w:rsidRPr="00073B4F">
              <w:rPr>
                <w:sz w:val="20"/>
                <w:szCs w:val="20"/>
              </w:rPr>
              <w:t>287</w:t>
            </w:r>
          </w:p>
        </w:tc>
        <w:tc>
          <w:tcPr>
            <w:tcW w:w="1001" w:type="dxa"/>
            <w:shd w:val="clear" w:color="auto" w:fill="auto"/>
            <w:noWrap/>
            <w:vAlign w:val="center"/>
            <w:hideMark/>
          </w:tcPr>
          <w:p w14:paraId="6325389A" w14:textId="77777777" w:rsidR="00B41153" w:rsidRPr="00073B4F" w:rsidRDefault="00B41153">
            <w:pPr>
              <w:rPr>
                <w:sz w:val="20"/>
                <w:szCs w:val="20"/>
              </w:rPr>
            </w:pPr>
            <w:r w:rsidRPr="00073B4F">
              <w:rPr>
                <w:sz w:val="20"/>
                <w:szCs w:val="20"/>
              </w:rPr>
              <w:t>-0.2750210837754741</w:t>
            </w:r>
          </w:p>
        </w:tc>
        <w:tc>
          <w:tcPr>
            <w:tcW w:w="970" w:type="dxa"/>
            <w:shd w:val="clear" w:color="auto" w:fill="auto"/>
            <w:noWrap/>
            <w:vAlign w:val="center"/>
            <w:hideMark/>
          </w:tcPr>
          <w:p w14:paraId="25F94D5B" w14:textId="77777777" w:rsidR="00B41153" w:rsidRPr="00073B4F" w:rsidRDefault="00B41153">
            <w:pPr>
              <w:rPr>
                <w:sz w:val="20"/>
                <w:szCs w:val="20"/>
              </w:rPr>
            </w:pPr>
            <w:r w:rsidRPr="00073B4F">
              <w:rPr>
                <w:sz w:val="20"/>
                <w:szCs w:val="20"/>
              </w:rPr>
              <w:t>0.16478853427653659</w:t>
            </w:r>
          </w:p>
        </w:tc>
        <w:tc>
          <w:tcPr>
            <w:tcW w:w="1001" w:type="dxa"/>
            <w:shd w:val="clear" w:color="auto" w:fill="auto"/>
            <w:noWrap/>
            <w:vAlign w:val="center"/>
            <w:hideMark/>
          </w:tcPr>
          <w:p w14:paraId="681954A1" w14:textId="77777777" w:rsidR="00B41153" w:rsidRPr="00073B4F" w:rsidRDefault="00B41153">
            <w:pPr>
              <w:rPr>
                <w:sz w:val="20"/>
                <w:szCs w:val="20"/>
              </w:rPr>
            </w:pPr>
            <w:r w:rsidRPr="00073B4F">
              <w:rPr>
                <w:sz w:val="20"/>
                <w:szCs w:val="20"/>
              </w:rPr>
              <w:t>-0.36713315963460835</w:t>
            </w:r>
          </w:p>
        </w:tc>
        <w:tc>
          <w:tcPr>
            <w:tcW w:w="2553" w:type="dxa"/>
            <w:shd w:val="clear" w:color="auto" w:fill="auto"/>
            <w:noWrap/>
            <w:vAlign w:val="center"/>
            <w:hideMark/>
          </w:tcPr>
          <w:p w14:paraId="2ED083A6" w14:textId="77777777" w:rsidR="00B41153" w:rsidRPr="00073B4F" w:rsidRDefault="00B41153">
            <w:pPr>
              <w:rPr>
                <w:sz w:val="20"/>
                <w:szCs w:val="20"/>
              </w:rPr>
            </w:pPr>
            <w:r w:rsidRPr="00073B4F">
              <w:rPr>
                <w:sz w:val="20"/>
                <w:szCs w:val="20"/>
              </w:rPr>
              <w:t>#DCM=0.38,0.43,-0.82,-0.13,0.90,0.41,0.92,-0.05,0.40,303081</w:t>
            </w:r>
          </w:p>
        </w:tc>
        <w:tc>
          <w:tcPr>
            <w:tcW w:w="2584" w:type="dxa"/>
            <w:shd w:val="clear" w:color="auto" w:fill="auto"/>
            <w:noWrap/>
            <w:vAlign w:val="center"/>
            <w:hideMark/>
          </w:tcPr>
          <w:p w14:paraId="10574502" w14:textId="77777777" w:rsidR="00B41153" w:rsidRPr="00073B4F" w:rsidRDefault="00B41153">
            <w:pPr>
              <w:rPr>
                <w:sz w:val="20"/>
                <w:szCs w:val="20"/>
              </w:rPr>
            </w:pPr>
            <w:r w:rsidRPr="00073B4F">
              <w:rPr>
                <w:sz w:val="20"/>
                <w:szCs w:val="20"/>
              </w:rPr>
              <w:t>#DCM=-0.31,0.02,0.95,-0.02,-1.00,0.01,0.95,-0.02,0.31,240658</w:t>
            </w:r>
          </w:p>
        </w:tc>
      </w:tr>
      <w:tr w:rsidR="00B41153" w:rsidRPr="00B41153" w14:paraId="6FE5DC6D" w14:textId="77777777" w:rsidTr="00073B4F">
        <w:trPr>
          <w:trHeight w:val="300"/>
        </w:trPr>
        <w:tc>
          <w:tcPr>
            <w:tcW w:w="561" w:type="dxa"/>
            <w:shd w:val="clear" w:color="auto" w:fill="auto"/>
            <w:noWrap/>
            <w:vAlign w:val="center"/>
            <w:hideMark/>
          </w:tcPr>
          <w:p w14:paraId="1C5791A4" w14:textId="77777777" w:rsidR="00B41153" w:rsidRPr="00073B4F" w:rsidRDefault="00B41153" w:rsidP="00B41153">
            <w:pPr>
              <w:rPr>
                <w:sz w:val="20"/>
                <w:szCs w:val="20"/>
              </w:rPr>
            </w:pPr>
            <w:r w:rsidRPr="00073B4F">
              <w:rPr>
                <w:sz w:val="20"/>
                <w:szCs w:val="20"/>
              </w:rPr>
              <w:t>307</w:t>
            </w:r>
          </w:p>
        </w:tc>
        <w:tc>
          <w:tcPr>
            <w:tcW w:w="1001" w:type="dxa"/>
            <w:shd w:val="clear" w:color="auto" w:fill="auto"/>
            <w:noWrap/>
            <w:vAlign w:val="center"/>
            <w:hideMark/>
          </w:tcPr>
          <w:p w14:paraId="667AF88C" w14:textId="77777777" w:rsidR="00B41153" w:rsidRPr="00073B4F" w:rsidRDefault="00B41153">
            <w:pPr>
              <w:rPr>
                <w:sz w:val="20"/>
                <w:szCs w:val="20"/>
              </w:rPr>
            </w:pPr>
            <w:r w:rsidRPr="00073B4F">
              <w:rPr>
                <w:sz w:val="20"/>
                <w:szCs w:val="20"/>
              </w:rPr>
              <w:t>-0.2750210837754741</w:t>
            </w:r>
          </w:p>
        </w:tc>
        <w:tc>
          <w:tcPr>
            <w:tcW w:w="970" w:type="dxa"/>
            <w:shd w:val="clear" w:color="auto" w:fill="auto"/>
            <w:noWrap/>
            <w:vAlign w:val="center"/>
            <w:hideMark/>
          </w:tcPr>
          <w:p w14:paraId="169E0700" w14:textId="77777777" w:rsidR="00B41153" w:rsidRPr="00073B4F" w:rsidRDefault="00B41153">
            <w:pPr>
              <w:rPr>
                <w:sz w:val="20"/>
                <w:szCs w:val="20"/>
              </w:rPr>
            </w:pPr>
            <w:r w:rsidRPr="00073B4F">
              <w:rPr>
                <w:sz w:val="20"/>
                <w:szCs w:val="20"/>
              </w:rPr>
              <w:t>0.16478853427653659</w:t>
            </w:r>
          </w:p>
        </w:tc>
        <w:tc>
          <w:tcPr>
            <w:tcW w:w="1001" w:type="dxa"/>
            <w:shd w:val="clear" w:color="auto" w:fill="auto"/>
            <w:noWrap/>
            <w:vAlign w:val="center"/>
            <w:hideMark/>
          </w:tcPr>
          <w:p w14:paraId="477F534E" w14:textId="77777777" w:rsidR="00B41153" w:rsidRPr="00073B4F" w:rsidRDefault="00B41153">
            <w:pPr>
              <w:rPr>
                <w:sz w:val="20"/>
                <w:szCs w:val="20"/>
              </w:rPr>
            </w:pPr>
            <w:r w:rsidRPr="00073B4F">
              <w:rPr>
                <w:sz w:val="20"/>
                <w:szCs w:val="20"/>
              </w:rPr>
              <w:t>-0.36713315963460835</w:t>
            </w:r>
          </w:p>
        </w:tc>
        <w:tc>
          <w:tcPr>
            <w:tcW w:w="2553" w:type="dxa"/>
            <w:shd w:val="clear" w:color="auto" w:fill="auto"/>
            <w:noWrap/>
            <w:vAlign w:val="center"/>
            <w:hideMark/>
          </w:tcPr>
          <w:p w14:paraId="7AABBC09" w14:textId="77777777" w:rsidR="00B41153" w:rsidRPr="00073B4F" w:rsidRDefault="00B41153">
            <w:pPr>
              <w:rPr>
                <w:sz w:val="20"/>
                <w:szCs w:val="20"/>
              </w:rPr>
            </w:pPr>
            <w:r w:rsidRPr="00073B4F">
              <w:rPr>
                <w:sz w:val="20"/>
                <w:szCs w:val="20"/>
              </w:rPr>
              <w:t>#DCM=0.38,0.43,-0.82,-0.13,0.90,0.41,0.92,-0.05,0.40,303081</w:t>
            </w:r>
          </w:p>
        </w:tc>
        <w:tc>
          <w:tcPr>
            <w:tcW w:w="2584" w:type="dxa"/>
            <w:shd w:val="clear" w:color="auto" w:fill="auto"/>
            <w:noWrap/>
            <w:vAlign w:val="center"/>
            <w:hideMark/>
          </w:tcPr>
          <w:p w14:paraId="2959AA45" w14:textId="3E8B58BD" w:rsidR="00B41153" w:rsidRPr="00073B4F" w:rsidRDefault="00B41153">
            <w:pPr>
              <w:rPr>
                <w:sz w:val="20"/>
                <w:szCs w:val="20"/>
              </w:rPr>
            </w:pPr>
            <w:r w:rsidRPr="00073B4F">
              <w:rPr>
                <w:sz w:val="20"/>
                <w:szCs w:val="20"/>
              </w:rPr>
              <w:t>#DCM=-0.31,0.02,0.95,-0.02,-1.00,0.01,0.95,-0.02,0.31,240699</w:t>
            </w:r>
          </w:p>
        </w:tc>
      </w:tr>
    </w:tbl>
    <w:p w14:paraId="1873E67C" w14:textId="7A0BF730" w:rsidR="00B41153" w:rsidRPr="00B41153" w:rsidRDefault="00B41153" w:rsidP="00B41153">
      <w:r>
        <w:fldChar w:fldCharType="end"/>
      </w:r>
    </w:p>
    <w:p w14:paraId="0316EB9C" w14:textId="1C3A298D" w:rsidR="003B3448" w:rsidRDefault="003F141D" w:rsidP="0028735F">
      <w:r>
        <w:t>La primera</w:t>
      </w:r>
      <w:r w:rsidR="004E1EED">
        <w:t xml:space="preserve"> tabla muestra el contenido original </w:t>
      </w:r>
      <w:r>
        <w:t>del archivo CSV. La tabla siguiente muestra como se almacenarían los datos en la base de datos, donde se guardan los números redondeados a dos números decimales para que la sesión de movimiento no ocupe mucho espacio.</w:t>
      </w:r>
      <w:r w:rsidR="00403458">
        <w:t xml:space="preserve"> Aunque pueda parecer que se pierde exactitud, no ocurre así ya que a la hora de mostrar los gráficos, nos encontramos valores de </w:t>
      </w:r>
      <w:r w:rsidR="00FB6C2E">
        <w:t>entre 50 y -50 grados en los distintos rangos de movimientos, por lo que un cambio de 0.001 grados no se aprecia en absoluto en los gráficos.</w:t>
      </w:r>
    </w:p>
    <w:p w14:paraId="3226676E" w14:textId="6EFAB2BB" w:rsidR="00E333DA" w:rsidRDefault="00E333DA" w:rsidP="0028735F">
      <w:r>
        <w:fldChar w:fldCharType="begin"/>
      </w:r>
      <w:r>
        <w:instrText xml:space="preserve"> LINK </w:instrText>
      </w:r>
      <w:r w:rsidR="00FA29E8">
        <w:instrText xml:space="preserve">Excel.Sheet.8 "Macintosh HD:Users:Borja:Desktop:TFG:Pruebas_csv:Eloy_prueba_1.xlsx" Sheet1!R1C1:R16C4 </w:instrText>
      </w:r>
      <w:r>
        <w:instrText xml:space="preserve">\a \f 5 \h </w:instrText>
      </w:r>
      <w:r>
        <w:fldChar w:fldCharType="separate"/>
      </w:r>
    </w:p>
    <w:tbl>
      <w:tblPr>
        <w:tblStyle w:val="TableGrid"/>
        <w:tblW w:w="4820" w:type="dxa"/>
        <w:tblLook w:val="04A0" w:firstRow="1" w:lastRow="0" w:firstColumn="1" w:lastColumn="0" w:noHBand="0" w:noVBand="1"/>
      </w:tblPr>
      <w:tblGrid>
        <w:gridCol w:w="1134"/>
        <w:gridCol w:w="1140"/>
        <w:gridCol w:w="1320"/>
        <w:gridCol w:w="1435"/>
      </w:tblGrid>
      <w:tr w:rsidR="00E333DA" w:rsidRPr="00E333DA" w14:paraId="21C8C383" w14:textId="77777777" w:rsidTr="00E333DA">
        <w:trPr>
          <w:trHeight w:val="300"/>
        </w:trPr>
        <w:tc>
          <w:tcPr>
            <w:tcW w:w="1040" w:type="dxa"/>
            <w:noWrap/>
            <w:hideMark/>
          </w:tcPr>
          <w:p w14:paraId="09A153F7" w14:textId="77777777" w:rsidR="00E333DA" w:rsidRPr="00E333DA" w:rsidRDefault="00E333DA">
            <w:r w:rsidRPr="00E333DA">
              <w:t>Time_ms</w:t>
            </w:r>
          </w:p>
        </w:tc>
        <w:tc>
          <w:tcPr>
            <w:tcW w:w="1140" w:type="dxa"/>
            <w:noWrap/>
            <w:hideMark/>
          </w:tcPr>
          <w:p w14:paraId="0D1EE21B" w14:textId="77777777" w:rsidR="00E333DA" w:rsidRPr="00E333DA" w:rsidRDefault="00E333DA">
            <w:r w:rsidRPr="00E333DA">
              <w:t>Coronal</w:t>
            </w:r>
          </w:p>
        </w:tc>
        <w:tc>
          <w:tcPr>
            <w:tcW w:w="1320" w:type="dxa"/>
            <w:noWrap/>
            <w:hideMark/>
          </w:tcPr>
          <w:p w14:paraId="74D4EDB3" w14:textId="77777777" w:rsidR="00E333DA" w:rsidRPr="00E333DA" w:rsidRDefault="00E333DA">
            <w:r w:rsidRPr="00E333DA">
              <w:t>Sagital</w:t>
            </w:r>
          </w:p>
        </w:tc>
        <w:tc>
          <w:tcPr>
            <w:tcW w:w="1320" w:type="dxa"/>
            <w:noWrap/>
            <w:hideMark/>
          </w:tcPr>
          <w:p w14:paraId="27AFE3F4" w14:textId="77777777" w:rsidR="00E333DA" w:rsidRPr="00E333DA" w:rsidRDefault="00E333DA">
            <w:r w:rsidRPr="00E333DA">
              <w:t>Transversal</w:t>
            </w:r>
          </w:p>
        </w:tc>
      </w:tr>
      <w:tr w:rsidR="00E333DA" w:rsidRPr="00E333DA" w14:paraId="06BC7D4E" w14:textId="77777777" w:rsidTr="00E333DA">
        <w:trPr>
          <w:trHeight w:val="300"/>
        </w:trPr>
        <w:tc>
          <w:tcPr>
            <w:tcW w:w="1040" w:type="dxa"/>
            <w:noWrap/>
            <w:hideMark/>
          </w:tcPr>
          <w:p w14:paraId="2E013116" w14:textId="77777777" w:rsidR="00E333DA" w:rsidRPr="00E333DA" w:rsidRDefault="00E333DA" w:rsidP="00E333DA">
            <w:r w:rsidRPr="00E333DA">
              <w:t>266</w:t>
            </w:r>
          </w:p>
        </w:tc>
        <w:tc>
          <w:tcPr>
            <w:tcW w:w="1140" w:type="dxa"/>
            <w:noWrap/>
            <w:hideMark/>
          </w:tcPr>
          <w:p w14:paraId="7EC4F12E" w14:textId="77777777" w:rsidR="00E333DA" w:rsidRPr="00E333DA" w:rsidRDefault="00E333DA" w:rsidP="00E333DA">
            <w:bookmarkStart w:id="735" w:name="RANGE!B2:B12"/>
            <w:r w:rsidRPr="00E333DA">
              <w:t>-0,10</w:t>
            </w:r>
            <w:bookmarkEnd w:id="735"/>
          </w:p>
        </w:tc>
        <w:tc>
          <w:tcPr>
            <w:tcW w:w="1320" w:type="dxa"/>
            <w:noWrap/>
            <w:hideMark/>
          </w:tcPr>
          <w:p w14:paraId="646569E5" w14:textId="77777777" w:rsidR="00E333DA" w:rsidRPr="00E333DA" w:rsidRDefault="00E333DA" w:rsidP="00E333DA">
            <w:r w:rsidRPr="00E333DA">
              <w:t>0,16</w:t>
            </w:r>
          </w:p>
        </w:tc>
        <w:tc>
          <w:tcPr>
            <w:tcW w:w="1320" w:type="dxa"/>
            <w:noWrap/>
            <w:hideMark/>
          </w:tcPr>
          <w:p w14:paraId="219C5D85" w14:textId="77777777" w:rsidR="00E333DA" w:rsidRPr="00E333DA" w:rsidRDefault="00E333DA" w:rsidP="00E333DA">
            <w:r w:rsidRPr="00E333DA">
              <w:t>0,18</w:t>
            </w:r>
          </w:p>
        </w:tc>
      </w:tr>
      <w:tr w:rsidR="00E333DA" w:rsidRPr="00E333DA" w14:paraId="73DC74D4" w14:textId="77777777" w:rsidTr="00E333DA">
        <w:trPr>
          <w:trHeight w:val="300"/>
        </w:trPr>
        <w:tc>
          <w:tcPr>
            <w:tcW w:w="1040" w:type="dxa"/>
            <w:noWrap/>
            <w:hideMark/>
          </w:tcPr>
          <w:p w14:paraId="081FBF7A" w14:textId="77777777" w:rsidR="00E333DA" w:rsidRPr="00E333DA" w:rsidRDefault="00E333DA" w:rsidP="00E333DA">
            <w:r w:rsidRPr="00E333DA">
              <w:t>287</w:t>
            </w:r>
          </w:p>
        </w:tc>
        <w:tc>
          <w:tcPr>
            <w:tcW w:w="1140" w:type="dxa"/>
            <w:noWrap/>
            <w:hideMark/>
          </w:tcPr>
          <w:p w14:paraId="45017041" w14:textId="77777777" w:rsidR="00E333DA" w:rsidRPr="00E333DA" w:rsidRDefault="00E333DA" w:rsidP="00E333DA">
            <w:r w:rsidRPr="00E333DA">
              <w:t>-</w:t>
            </w:r>
            <w:r w:rsidRPr="00073B4F">
              <w:t>0,10</w:t>
            </w:r>
          </w:p>
        </w:tc>
        <w:tc>
          <w:tcPr>
            <w:tcW w:w="1320" w:type="dxa"/>
            <w:noWrap/>
            <w:hideMark/>
          </w:tcPr>
          <w:p w14:paraId="633C4BA5" w14:textId="77777777" w:rsidR="00E333DA" w:rsidRPr="00E333DA" w:rsidRDefault="00E333DA" w:rsidP="00E333DA">
            <w:r w:rsidRPr="00E333DA">
              <w:t>0,16</w:t>
            </w:r>
          </w:p>
        </w:tc>
        <w:tc>
          <w:tcPr>
            <w:tcW w:w="1320" w:type="dxa"/>
            <w:noWrap/>
            <w:hideMark/>
          </w:tcPr>
          <w:p w14:paraId="1B2EF793" w14:textId="77777777" w:rsidR="00E333DA" w:rsidRPr="00E333DA" w:rsidRDefault="00E333DA" w:rsidP="00E333DA">
            <w:r w:rsidRPr="00E333DA">
              <w:t>-0,37</w:t>
            </w:r>
          </w:p>
        </w:tc>
      </w:tr>
      <w:tr w:rsidR="00E333DA" w:rsidRPr="00E333DA" w14:paraId="3FA31382" w14:textId="77777777" w:rsidTr="00E333DA">
        <w:trPr>
          <w:trHeight w:val="300"/>
        </w:trPr>
        <w:tc>
          <w:tcPr>
            <w:tcW w:w="1040" w:type="dxa"/>
            <w:noWrap/>
            <w:hideMark/>
          </w:tcPr>
          <w:p w14:paraId="6B7ACC38" w14:textId="77777777" w:rsidR="00E333DA" w:rsidRPr="00E333DA" w:rsidRDefault="00E333DA" w:rsidP="00E333DA">
            <w:r w:rsidRPr="00E333DA">
              <w:t>307</w:t>
            </w:r>
          </w:p>
        </w:tc>
        <w:tc>
          <w:tcPr>
            <w:tcW w:w="1140" w:type="dxa"/>
            <w:noWrap/>
            <w:hideMark/>
          </w:tcPr>
          <w:p w14:paraId="60F96D10" w14:textId="77777777" w:rsidR="00E333DA" w:rsidRPr="00E333DA" w:rsidRDefault="00E333DA" w:rsidP="00E333DA">
            <w:r w:rsidRPr="00E333DA">
              <w:t>-0,10</w:t>
            </w:r>
          </w:p>
        </w:tc>
        <w:tc>
          <w:tcPr>
            <w:tcW w:w="1320" w:type="dxa"/>
            <w:noWrap/>
            <w:hideMark/>
          </w:tcPr>
          <w:p w14:paraId="5BD9EE3B" w14:textId="77777777" w:rsidR="00E333DA" w:rsidRPr="00E333DA" w:rsidRDefault="00E333DA" w:rsidP="00E333DA">
            <w:r w:rsidRPr="00E333DA">
              <w:t>0,16</w:t>
            </w:r>
          </w:p>
        </w:tc>
        <w:tc>
          <w:tcPr>
            <w:tcW w:w="1320" w:type="dxa"/>
            <w:noWrap/>
            <w:hideMark/>
          </w:tcPr>
          <w:p w14:paraId="52952B18" w14:textId="77777777" w:rsidR="00E333DA" w:rsidRPr="00E333DA" w:rsidRDefault="00E333DA" w:rsidP="00E333DA">
            <w:r w:rsidRPr="00E333DA">
              <w:t>-0,37</w:t>
            </w:r>
          </w:p>
        </w:tc>
      </w:tr>
      <w:tr w:rsidR="00E333DA" w:rsidRPr="00E333DA" w14:paraId="0F137001" w14:textId="77777777" w:rsidTr="00E333DA">
        <w:trPr>
          <w:trHeight w:val="300"/>
        </w:trPr>
        <w:tc>
          <w:tcPr>
            <w:tcW w:w="1040" w:type="dxa"/>
            <w:noWrap/>
            <w:hideMark/>
          </w:tcPr>
          <w:p w14:paraId="6E302942" w14:textId="77777777" w:rsidR="00E333DA" w:rsidRPr="00E333DA" w:rsidRDefault="00E333DA" w:rsidP="00E333DA">
            <w:r w:rsidRPr="00E333DA">
              <w:t>328</w:t>
            </w:r>
          </w:p>
        </w:tc>
        <w:tc>
          <w:tcPr>
            <w:tcW w:w="1140" w:type="dxa"/>
            <w:noWrap/>
            <w:hideMark/>
          </w:tcPr>
          <w:p w14:paraId="48ABAA4F" w14:textId="77777777" w:rsidR="00E333DA" w:rsidRPr="00E333DA" w:rsidRDefault="00E333DA" w:rsidP="00E333DA">
            <w:r w:rsidRPr="00E333DA">
              <w:t>-0,10</w:t>
            </w:r>
          </w:p>
        </w:tc>
        <w:tc>
          <w:tcPr>
            <w:tcW w:w="1320" w:type="dxa"/>
            <w:noWrap/>
            <w:hideMark/>
          </w:tcPr>
          <w:p w14:paraId="7CB170BD" w14:textId="77777777" w:rsidR="00E333DA" w:rsidRPr="00E333DA" w:rsidRDefault="00E333DA" w:rsidP="00E333DA">
            <w:r w:rsidRPr="00E333DA">
              <w:t>0,16</w:t>
            </w:r>
          </w:p>
        </w:tc>
        <w:tc>
          <w:tcPr>
            <w:tcW w:w="1320" w:type="dxa"/>
            <w:noWrap/>
            <w:hideMark/>
          </w:tcPr>
          <w:p w14:paraId="3E3EECE9" w14:textId="77777777" w:rsidR="00E333DA" w:rsidRPr="00E333DA" w:rsidRDefault="00E333DA" w:rsidP="00E333DA">
            <w:r w:rsidRPr="00E333DA">
              <w:t>-0,37</w:t>
            </w:r>
          </w:p>
        </w:tc>
      </w:tr>
      <w:tr w:rsidR="00E333DA" w:rsidRPr="00E333DA" w14:paraId="2B71E247" w14:textId="77777777" w:rsidTr="00E333DA">
        <w:trPr>
          <w:trHeight w:val="300"/>
        </w:trPr>
        <w:tc>
          <w:tcPr>
            <w:tcW w:w="1040" w:type="dxa"/>
            <w:noWrap/>
            <w:hideMark/>
          </w:tcPr>
          <w:p w14:paraId="77BC832B" w14:textId="77777777" w:rsidR="00E333DA" w:rsidRPr="00E333DA" w:rsidRDefault="00E333DA" w:rsidP="00E333DA">
            <w:r w:rsidRPr="00E333DA">
              <w:t>348</w:t>
            </w:r>
          </w:p>
        </w:tc>
        <w:tc>
          <w:tcPr>
            <w:tcW w:w="1140" w:type="dxa"/>
            <w:noWrap/>
            <w:hideMark/>
          </w:tcPr>
          <w:p w14:paraId="1600FA4A" w14:textId="77777777" w:rsidR="00E333DA" w:rsidRPr="00E333DA" w:rsidRDefault="00E333DA" w:rsidP="00E333DA">
            <w:r w:rsidRPr="00E333DA">
              <w:t>-0,10</w:t>
            </w:r>
          </w:p>
        </w:tc>
        <w:tc>
          <w:tcPr>
            <w:tcW w:w="1320" w:type="dxa"/>
            <w:noWrap/>
            <w:hideMark/>
          </w:tcPr>
          <w:p w14:paraId="3E8EB17D" w14:textId="77777777" w:rsidR="00E333DA" w:rsidRPr="00E333DA" w:rsidRDefault="00E333DA" w:rsidP="00E333DA">
            <w:r w:rsidRPr="00E333DA">
              <w:t>0,16</w:t>
            </w:r>
          </w:p>
        </w:tc>
        <w:tc>
          <w:tcPr>
            <w:tcW w:w="1320" w:type="dxa"/>
            <w:noWrap/>
            <w:hideMark/>
          </w:tcPr>
          <w:p w14:paraId="033BE2A1" w14:textId="77777777" w:rsidR="00E333DA" w:rsidRPr="00E333DA" w:rsidRDefault="00E333DA" w:rsidP="00E333DA">
            <w:r w:rsidRPr="00E333DA">
              <w:t>-0,37</w:t>
            </w:r>
          </w:p>
        </w:tc>
      </w:tr>
      <w:tr w:rsidR="00E333DA" w:rsidRPr="00E333DA" w14:paraId="0BAC0F85" w14:textId="77777777" w:rsidTr="00E333DA">
        <w:trPr>
          <w:trHeight w:val="300"/>
        </w:trPr>
        <w:tc>
          <w:tcPr>
            <w:tcW w:w="1040" w:type="dxa"/>
            <w:noWrap/>
            <w:hideMark/>
          </w:tcPr>
          <w:p w14:paraId="4B028294" w14:textId="77777777" w:rsidR="00E333DA" w:rsidRPr="00E333DA" w:rsidRDefault="00E333DA" w:rsidP="00E333DA">
            <w:r w:rsidRPr="00E333DA">
              <w:t>369</w:t>
            </w:r>
          </w:p>
        </w:tc>
        <w:tc>
          <w:tcPr>
            <w:tcW w:w="1140" w:type="dxa"/>
            <w:noWrap/>
            <w:hideMark/>
          </w:tcPr>
          <w:p w14:paraId="3A584EDE" w14:textId="77777777" w:rsidR="00E333DA" w:rsidRPr="00E333DA" w:rsidRDefault="00E333DA" w:rsidP="00E333DA">
            <w:r w:rsidRPr="00E333DA">
              <w:t>-0,10</w:t>
            </w:r>
          </w:p>
        </w:tc>
        <w:tc>
          <w:tcPr>
            <w:tcW w:w="1320" w:type="dxa"/>
            <w:noWrap/>
            <w:hideMark/>
          </w:tcPr>
          <w:p w14:paraId="68D67216" w14:textId="77777777" w:rsidR="00E333DA" w:rsidRPr="00E333DA" w:rsidRDefault="00E333DA" w:rsidP="00E333DA">
            <w:r w:rsidRPr="00E333DA">
              <w:t>0,16</w:t>
            </w:r>
          </w:p>
        </w:tc>
        <w:tc>
          <w:tcPr>
            <w:tcW w:w="1320" w:type="dxa"/>
            <w:noWrap/>
            <w:hideMark/>
          </w:tcPr>
          <w:p w14:paraId="05E3B539" w14:textId="77777777" w:rsidR="00E333DA" w:rsidRPr="00E333DA" w:rsidRDefault="00E333DA" w:rsidP="00E333DA">
            <w:r w:rsidRPr="00E333DA">
              <w:t>-0,37</w:t>
            </w:r>
          </w:p>
        </w:tc>
      </w:tr>
      <w:tr w:rsidR="00E333DA" w:rsidRPr="00E333DA" w14:paraId="0304B120" w14:textId="77777777" w:rsidTr="00E333DA">
        <w:trPr>
          <w:trHeight w:val="300"/>
        </w:trPr>
        <w:tc>
          <w:tcPr>
            <w:tcW w:w="1040" w:type="dxa"/>
            <w:noWrap/>
            <w:hideMark/>
          </w:tcPr>
          <w:p w14:paraId="62DC238D" w14:textId="77777777" w:rsidR="00E333DA" w:rsidRPr="00E333DA" w:rsidRDefault="00E333DA" w:rsidP="00E333DA">
            <w:r w:rsidRPr="00E333DA">
              <w:t>389</w:t>
            </w:r>
          </w:p>
        </w:tc>
        <w:tc>
          <w:tcPr>
            <w:tcW w:w="1140" w:type="dxa"/>
            <w:noWrap/>
            <w:hideMark/>
          </w:tcPr>
          <w:p w14:paraId="324CC7F1" w14:textId="77777777" w:rsidR="00E333DA" w:rsidRPr="00E333DA" w:rsidRDefault="00E333DA" w:rsidP="00E333DA">
            <w:r w:rsidRPr="00E333DA">
              <w:t>-0,10</w:t>
            </w:r>
          </w:p>
        </w:tc>
        <w:tc>
          <w:tcPr>
            <w:tcW w:w="1320" w:type="dxa"/>
            <w:noWrap/>
            <w:hideMark/>
          </w:tcPr>
          <w:p w14:paraId="469F3BB9" w14:textId="77777777" w:rsidR="00E333DA" w:rsidRPr="00E333DA" w:rsidRDefault="00E333DA" w:rsidP="00E333DA">
            <w:r w:rsidRPr="00E333DA">
              <w:t>0,16</w:t>
            </w:r>
          </w:p>
        </w:tc>
        <w:tc>
          <w:tcPr>
            <w:tcW w:w="1320" w:type="dxa"/>
            <w:noWrap/>
            <w:hideMark/>
          </w:tcPr>
          <w:p w14:paraId="65C2F382" w14:textId="77777777" w:rsidR="00E333DA" w:rsidRPr="00E333DA" w:rsidRDefault="00E333DA" w:rsidP="00E333DA">
            <w:r w:rsidRPr="00E333DA">
              <w:t>-0,37</w:t>
            </w:r>
          </w:p>
        </w:tc>
      </w:tr>
      <w:tr w:rsidR="00E333DA" w:rsidRPr="00E333DA" w14:paraId="267B59E3" w14:textId="77777777" w:rsidTr="00E333DA">
        <w:trPr>
          <w:trHeight w:val="300"/>
        </w:trPr>
        <w:tc>
          <w:tcPr>
            <w:tcW w:w="1040" w:type="dxa"/>
            <w:noWrap/>
            <w:hideMark/>
          </w:tcPr>
          <w:p w14:paraId="660BC581" w14:textId="77777777" w:rsidR="00E333DA" w:rsidRPr="00E333DA" w:rsidRDefault="00E333DA" w:rsidP="00E333DA">
            <w:r w:rsidRPr="00E333DA">
              <w:t>410</w:t>
            </w:r>
          </w:p>
        </w:tc>
        <w:tc>
          <w:tcPr>
            <w:tcW w:w="1140" w:type="dxa"/>
            <w:noWrap/>
            <w:hideMark/>
          </w:tcPr>
          <w:p w14:paraId="6CA4DE7F" w14:textId="77777777" w:rsidR="00E333DA" w:rsidRPr="00E333DA" w:rsidRDefault="00E333DA" w:rsidP="00E333DA">
            <w:r w:rsidRPr="00E333DA">
              <w:t>-0,10</w:t>
            </w:r>
          </w:p>
        </w:tc>
        <w:tc>
          <w:tcPr>
            <w:tcW w:w="1320" w:type="dxa"/>
            <w:noWrap/>
            <w:hideMark/>
          </w:tcPr>
          <w:p w14:paraId="0BF8AFEB" w14:textId="77777777" w:rsidR="00E333DA" w:rsidRPr="00E333DA" w:rsidRDefault="00E333DA" w:rsidP="00E333DA">
            <w:r w:rsidRPr="00E333DA">
              <w:t>0,16</w:t>
            </w:r>
          </w:p>
        </w:tc>
        <w:tc>
          <w:tcPr>
            <w:tcW w:w="1320" w:type="dxa"/>
            <w:noWrap/>
            <w:hideMark/>
          </w:tcPr>
          <w:p w14:paraId="5E816E8F" w14:textId="77777777" w:rsidR="00E333DA" w:rsidRPr="00E333DA" w:rsidRDefault="00E333DA" w:rsidP="00E333DA">
            <w:r w:rsidRPr="00E333DA">
              <w:t>-0,37</w:t>
            </w:r>
          </w:p>
        </w:tc>
      </w:tr>
      <w:tr w:rsidR="00E333DA" w:rsidRPr="00E333DA" w14:paraId="55EC82ED" w14:textId="77777777" w:rsidTr="00E333DA">
        <w:trPr>
          <w:trHeight w:val="300"/>
        </w:trPr>
        <w:tc>
          <w:tcPr>
            <w:tcW w:w="1040" w:type="dxa"/>
            <w:noWrap/>
            <w:hideMark/>
          </w:tcPr>
          <w:p w14:paraId="65342F8E" w14:textId="77777777" w:rsidR="00E333DA" w:rsidRPr="00E333DA" w:rsidRDefault="00E333DA" w:rsidP="00E333DA">
            <w:r w:rsidRPr="00E333DA">
              <w:t>430</w:t>
            </w:r>
          </w:p>
        </w:tc>
        <w:tc>
          <w:tcPr>
            <w:tcW w:w="1140" w:type="dxa"/>
            <w:noWrap/>
            <w:hideMark/>
          </w:tcPr>
          <w:p w14:paraId="1E114F7A" w14:textId="77777777" w:rsidR="00E333DA" w:rsidRPr="00E333DA" w:rsidRDefault="00E333DA" w:rsidP="00E333DA">
            <w:r w:rsidRPr="00E333DA">
              <w:t>-0,10</w:t>
            </w:r>
          </w:p>
        </w:tc>
        <w:tc>
          <w:tcPr>
            <w:tcW w:w="1320" w:type="dxa"/>
            <w:noWrap/>
            <w:hideMark/>
          </w:tcPr>
          <w:p w14:paraId="1922BC96" w14:textId="77777777" w:rsidR="00E333DA" w:rsidRPr="00E333DA" w:rsidRDefault="00E333DA" w:rsidP="00E333DA">
            <w:r w:rsidRPr="00E333DA">
              <w:t>0,16</w:t>
            </w:r>
          </w:p>
        </w:tc>
        <w:tc>
          <w:tcPr>
            <w:tcW w:w="1320" w:type="dxa"/>
            <w:noWrap/>
            <w:hideMark/>
          </w:tcPr>
          <w:p w14:paraId="64A981FC" w14:textId="77777777" w:rsidR="00E333DA" w:rsidRPr="00E333DA" w:rsidRDefault="00E333DA" w:rsidP="00E333DA">
            <w:r w:rsidRPr="00E333DA">
              <w:t>-0,37</w:t>
            </w:r>
          </w:p>
        </w:tc>
      </w:tr>
      <w:tr w:rsidR="00E333DA" w:rsidRPr="00E333DA" w14:paraId="11442BE3" w14:textId="77777777" w:rsidTr="00E333DA">
        <w:trPr>
          <w:trHeight w:val="300"/>
        </w:trPr>
        <w:tc>
          <w:tcPr>
            <w:tcW w:w="1040" w:type="dxa"/>
            <w:noWrap/>
            <w:hideMark/>
          </w:tcPr>
          <w:p w14:paraId="6D67AAE4" w14:textId="77777777" w:rsidR="00E333DA" w:rsidRPr="00E333DA" w:rsidRDefault="00E333DA" w:rsidP="00E333DA">
            <w:r w:rsidRPr="00E333DA">
              <w:lastRenderedPageBreak/>
              <w:t>451</w:t>
            </w:r>
          </w:p>
        </w:tc>
        <w:tc>
          <w:tcPr>
            <w:tcW w:w="1140" w:type="dxa"/>
            <w:noWrap/>
            <w:hideMark/>
          </w:tcPr>
          <w:p w14:paraId="3D13E324" w14:textId="77777777" w:rsidR="00E333DA" w:rsidRPr="00E333DA" w:rsidRDefault="00E333DA" w:rsidP="00E333DA">
            <w:r w:rsidRPr="00E333DA">
              <w:t>-0,10</w:t>
            </w:r>
          </w:p>
        </w:tc>
        <w:tc>
          <w:tcPr>
            <w:tcW w:w="1320" w:type="dxa"/>
            <w:noWrap/>
            <w:hideMark/>
          </w:tcPr>
          <w:p w14:paraId="3EFDAEB9" w14:textId="77777777" w:rsidR="00E333DA" w:rsidRPr="00E333DA" w:rsidRDefault="00E333DA" w:rsidP="00E333DA">
            <w:r w:rsidRPr="00E333DA">
              <w:t>0,16</w:t>
            </w:r>
          </w:p>
        </w:tc>
        <w:tc>
          <w:tcPr>
            <w:tcW w:w="1320" w:type="dxa"/>
            <w:noWrap/>
            <w:hideMark/>
          </w:tcPr>
          <w:p w14:paraId="2524D676" w14:textId="77777777" w:rsidR="00E333DA" w:rsidRPr="00E333DA" w:rsidRDefault="00E333DA" w:rsidP="00E333DA">
            <w:r w:rsidRPr="00E333DA">
              <w:t>-0,37</w:t>
            </w:r>
          </w:p>
        </w:tc>
      </w:tr>
      <w:tr w:rsidR="00E333DA" w:rsidRPr="00E333DA" w14:paraId="30C92FF5" w14:textId="77777777" w:rsidTr="00E333DA">
        <w:trPr>
          <w:trHeight w:val="300"/>
        </w:trPr>
        <w:tc>
          <w:tcPr>
            <w:tcW w:w="1040" w:type="dxa"/>
            <w:noWrap/>
            <w:hideMark/>
          </w:tcPr>
          <w:p w14:paraId="7F544DB9" w14:textId="77777777" w:rsidR="00E333DA" w:rsidRPr="00E333DA" w:rsidRDefault="00E333DA" w:rsidP="00E333DA">
            <w:r w:rsidRPr="00E333DA">
              <w:t>471</w:t>
            </w:r>
          </w:p>
        </w:tc>
        <w:tc>
          <w:tcPr>
            <w:tcW w:w="1140" w:type="dxa"/>
            <w:noWrap/>
            <w:hideMark/>
          </w:tcPr>
          <w:p w14:paraId="60369D21" w14:textId="77777777" w:rsidR="00E333DA" w:rsidRPr="00E333DA" w:rsidRDefault="00E333DA" w:rsidP="00E333DA">
            <w:r w:rsidRPr="00E333DA">
              <w:t>-0,10</w:t>
            </w:r>
          </w:p>
        </w:tc>
        <w:tc>
          <w:tcPr>
            <w:tcW w:w="1320" w:type="dxa"/>
            <w:noWrap/>
            <w:hideMark/>
          </w:tcPr>
          <w:p w14:paraId="2A36DC9F" w14:textId="77777777" w:rsidR="00E333DA" w:rsidRPr="00E333DA" w:rsidRDefault="00E333DA" w:rsidP="00E333DA">
            <w:r w:rsidRPr="00E333DA">
              <w:t>0,16</w:t>
            </w:r>
          </w:p>
        </w:tc>
        <w:tc>
          <w:tcPr>
            <w:tcW w:w="1320" w:type="dxa"/>
            <w:noWrap/>
            <w:hideMark/>
          </w:tcPr>
          <w:p w14:paraId="15BA8D3E" w14:textId="77777777" w:rsidR="00E333DA" w:rsidRPr="00E333DA" w:rsidRDefault="00E333DA" w:rsidP="00E333DA">
            <w:r w:rsidRPr="00E333DA">
              <w:t>-0,37</w:t>
            </w:r>
          </w:p>
        </w:tc>
      </w:tr>
      <w:tr w:rsidR="00E333DA" w:rsidRPr="00E333DA" w14:paraId="187B4ECD" w14:textId="77777777" w:rsidTr="00E333DA">
        <w:trPr>
          <w:trHeight w:val="300"/>
        </w:trPr>
        <w:tc>
          <w:tcPr>
            <w:tcW w:w="1040" w:type="dxa"/>
            <w:noWrap/>
            <w:hideMark/>
          </w:tcPr>
          <w:p w14:paraId="314198D4" w14:textId="77777777" w:rsidR="00E333DA" w:rsidRPr="00E333DA" w:rsidRDefault="00E333DA" w:rsidP="00E333DA">
            <w:r w:rsidRPr="00E333DA">
              <w:t>492</w:t>
            </w:r>
          </w:p>
        </w:tc>
        <w:tc>
          <w:tcPr>
            <w:tcW w:w="1140" w:type="dxa"/>
            <w:noWrap/>
            <w:hideMark/>
          </w:tcPr>
          <w:p w14:paraId="3C90DA27" w14:textId="77777777" w:rsidR="00E333DA" w:rsidRPr="00E333DA" w:rsidRDefault="00E333DA" w:rsidP="00E333DA">
            <w:r w:rsidRPr="00E333DA">
              <w:t>-0,10</w:t>
            </w:r>
          </w:p>
        </w:tc>
        <w:tc>
          <w:tcPr>
            <w:tcW w:w="1320" w:type="dxa"/>
            <w:noWrap/>
            <w:hideMark/>
          </w:tcPr>
          <w:p w14:paraId="1C0DDB8B" w14:textId="77777777" w:rsidR="00E333DA" w:rsidRPr="00E333DA" w:rsidRDefault="00E333DA" w:rsidP="00E333DA">
            <w:r w:rsidRPr="00E333DA">
              <w:t>0,16</w:t>
            </w:r>
          </w:p>
        </w:tc>
        <w:tc>
          <w:tcPr>
            <w:tcW w:w="1320" w:type="dxa"/>
            <w:noWrap/>
            <w:hideMark/>
          </w:tcPr>
          <w:p w14:paraId="5AAC2103" w14:textId="77777777" w:rsidR="00E333DA" w:rsidRPr="00E333DA" w:rsidRDefault="00E333DA" w:rsidP="00E333DA">
            <w:r w:rsidRPr="00E333DA">
              <w:t>-0,37</w:t>
            </w:r>
          </w:p>
        </w:tc>
      </w:tr>
      <w:tr w:rsidR="00E333DA" w:rsidRPr="00E333DA" w14:paraId="21852B43" w14:textId="77777777" w:rsidTr="00E333DA">
        <w:trPr>
          <w:trHeight w:val="300"/>
        </w:trPr>
        <w:tc>
          <w:tcPr>
            <w:tcW w:w="1040" w:type="dxa"/>
            <w:noWrap/>
            <w:hideMark/>
          </w:tcPr>
          <w:p w14:paraId="4D8AD8BA" w14:textId="77777777" w:rsidR="00E333DA" w:rsidRPr="00E333DA" w:rsidRDefault="00E333DA" w:rsidP="00E333DA">
            <w:r w:rsidRPr="00E333DA">
              <w:t>512</w:t>
            </w:r>
          </w:p>
        </w:tc>
        <w:tc>
          <w:tcPr>
            <w:tcW w:w="1140" w:type="dxa"/>
            <w:noWrap/>
            <w:hideMark/>
          </w:tcPr>
          <w:p w14:paraId="62A931A2" w14:textId="77777777" w:rsidR="00E333DA" w:rsidRPr="00E333DA" w:rsidRDefault="00E333DA" w:rsidP="00E333DA">
            <w:r w:rsidRPr="00E333DA">
              <w:t>-0,10</w:t>
            </w:r>
          </w:p>
        </w:tc>
        <w:tc>
          <w:tcPr>
            <w:tcW w:w="1320" w:type="dxa"/>
            <w:noWrap/>
            <w:hideMark/>
          </w:tcPr>
          <w:p w14:paraId="0FE1FA6F" w14:textId="77777777" w:rsidR="00E333DA" w:rsidRPr="00E333DA" w:rsidRDefault="00E333DA" w:rsidP="00E333DA">
            <w:r w:rsidRPr="00E333DA">
              <w:t>0,17</w:t>
            </w:r>
          </w:p>
        </w:tc>
        <w:tc>
          <w:tcPr>
            <w:tcW w:w="1320" w:type="dxa"/>
            <w:noWrap/>
            <w:hideMark/>
          </w:tcPr>
          <w:p w14:paraId="6B511AFC" w14:textId="77777777" w:rsidR="00E333DA" w:rsidRPr="00E333DA" w:rsidRDefault="00E333DA" w:rsidP="00E333DA">
            <w:r w:rsidRPr="00E333DA">
              <w:t>-0,60</w:t>
            </w:r>
          </w:p>
        </w:tc>
      </w:tr>
      <w:tr w:rsidR="00E333DA" w:rsidRPr="00E333DA" w14:paraId="705BF838" w14:textId="77777777" w:rsidTr="00E333DA">
        <w:trPr>
          <w:trHeight w:val="300"/>
        </w:trPr>
        <w:tc>
          <w:tcPr>
            <w:tcW w:w="1040" w:type="dxa"/>
            <w:noWrap/>
            <w:hideMark/>
          </w:tcPr>
          <w:p w14:paraId="0CD96A9B" w14:textId="77777777" w:rsidR="00E333DA" w:rsidRPr="00E333DA" w:rsidRDefault="00E333DA" w:rsidP="00E333DA">
            <w:r w:rsidRPr="00E333DA">
              <w:t>533</w:t>
            </w:r>
          </w:p>
        </w:tc>
        <w:tc>
          <w:tcPr>
            <w:tcW w:w="1140" w:type="dxa"/>
            <w:noWrap/>
            <w:hideMark/>
          </w:tcPr>
          <w:p w14:paraId="0BDB77CE" w14:textId="77777777" w:rsidR="00E333DA" w:rsidRPr="00E333DA" w:rsidRDefault="00E333DA" w:rsidP="00E333DA">
            <w:r w:rsidRPr="00E333DA">
              <w:t>-0,10</w:t>
            </w:r>
          </w:p>
        </w:tc>
        <w:tc>
          <w:tcPr>
            <w:tcW w:w="1320" w:type="dxa"/>
            <w:noWrap/>
            <w:hideMark/>
          </w:tcPr>
          <w:p w14:paraId="7D8FD5DA" w14:textId="77777777" w:rsidR="00E333DA" w:rsidRPr="00E333DA" w:rsidRDefault="00E333DA" w:rsidP="00E333DA">
            <w:r w:rsidRPr="00E333DA">
              <w:t>0,17</w:t>
            </w:r>
          </w:p>
        </w:tc>
        <w:tc>
          <w:tcPr>
            <w:tcW w:w="1320" w:type="dxa"/>
            <w:noWrap/>
            <w:hideMark/>
          </w:tcPr>
          <w:p w14:paraId="120BF8FF" w14:textId="77777777" w:rsidR="00E333DA" w:rsidRPr="00E333DA" w:rsidRDefault="00E333DA" w:rsidP="00E333DA">
            <w:r w:rsidRPr="00E333DA">
              <w:t>-0,60</w:t>
            </w:r>
          </w:p>
        </w:tc>
      </w:tr>
      <w:tr w:rsidR="00E333DA" w:rsidRPr="00E333DA" w14:paraId="72AB569B" w14:textId="77777777" w:rsidTr="00E333DA">
        <w:trPr>
          <w:trHeight w:val="300"/>
        </w:trPr>
        <w:tc>
          <w:tcPr>
            <w:tcW w:w="1040" w:type="dxa"/>
            <w:noWrap/>
            <w:hideMark/>
          </w:tcPr>
          <w:p w14:paraId="134E7548" w14:textId="77777777" w:rsidR="00E333DA" w:rsidRPr="00E333DA" w:rsidRDefault="00E333DA" w:rsidP="00E333DA">
            <w:r w:rsidRPr="00E333DA">
              <w:t>553</w:t>
            </w:r>
          </w:p>
        </w:tc>
        <w:tc>
          <w:tcPr>
            <w:tcW w:w="1140" w:type="dxa"/>
            <w:noWrap/>
            <w:hideMark/>
          </w:tcPr>
          <w:p w14:paraId="43F6053A" w14:textId="77777777" w:rsidR="00E333DA" w:rsidRPr="00E333DA" w:rsidRDefault="00E333DA" w:rsidP="00E333DA">
            <w:r w:rsidRPr="00E333DA">
              <w:t>-0,10</w:t>
            </w:r>
          </w:p>
        </w:tc>
        <w:tc>
          <w:tcPr>
            <w:tcW w:w="1320" w:type="dxa"/>
            <w:noWrap/>
            <w:hideMark/>
          </w:tcPr>
          <w:p w14:paraId="50335324" w14:textId="77777777" w:rsidR="00E333DA" w:rsidRPr="00E333DA" w:rsidRDefault="00E333DA" w:rsidP="00E333DA">
            <w:r w:rsidRPr="00E333DA">
              <w:t>0,17</w:t>
            </w:r>
          </w:p>
        </w:tc>
        <w:tc>
          <w:tcPr>
            <w:tcW w:w="1320" w:type="dxa"/>
            <w:noWrap/>
            <w:hideMark/>
          </w:tcPr>
          <w:p w14:paraId="5C097A72" w14:textId="77777777" w:rsidR="00E333DA" w:rsidRPr="00E333DA" w:rsidRDefault="00E333DA" w:rsidP="00E333DA">
            <w:r w:rsidRPr="00E333DA">
              <w:t>-0,05</w:t>
            </w:r>
          </w:p>
        </w:tc>
      </w:tr>
    </w:tbl>
    <w:p w14:paraId="524FAAB9" w14:textId="40B2FF89" w:rsidR="002F10CA" w:rsidRDefault="00E333DA" w:rsidP="0028735F">
      <w:r>
        <w:fldChar w:fldCharType="end"/>
      </w:r>
    </w:p>
    <w:p w14:paraId="0201CF32" w14:textId="77777777" w:rsidR="003B3448" w:rsidRDefault="003B3448" w:rsidP="0028735F"/>
    <w:p w14:paraId="1060ADA3" w14:textId="227D7691" w:rsidR="002F10CA" w:rsidRDefault="00FB6C2E" w:rsidP="0028735F">
      <w:r>
        <w:t>El</w:t>
      </w:r>
      <w:r w:rsidR="002F10CA">
        <w:t xml:space="preserve"> archivo CSV </w:t>
      </w:r>
      <w:r w:rsidR="003F141D">
        <w:t>es</w:t>
      </w:r>
      <w:r w:rsidR="002F10CA">
        <w:t xml:space="preserve"> </w:t>
      </w:r>
      <w:r w:rsidR="003D22AD">
        <w:t>un documento de texto delimitado por un punto y coma (semicolon) que divide los datos en tiempo, movimiento coronal, movimiento sagital, movimiento transversal y datos adicionales que ayudan a calcular los previamente dichos. Éstos últimos datos no serán utilizados ya que no son necesarios.</w:t>
      </w:r>
      <w:r w:rsidR="00073B4F">
        <w:t xml:space="preserve"> </w:t>
      </w:r>
      <w:r>
        <w:t>De un forma simplificada podemos ver este archivo como un listado de columnas donde se encuentran los datos de tiempo (valores enteros) y valores del rango de movimiento en los planos coronal, sagital y transversal (valores de punto flotante). La primera fila contiene los nombres de cada columna.</w:t>
      </w:r>
    </w:p>
    <w:p w14:paraId="17F9EA13" w14:textId="77777777" w:rsidR="00FB6C2E" w:rsidRPr="003B3448" w:rsidRDefault="00FB6C2E" w:rsidP="0028735F"/>
    <w:p w14:paraId="147AD41B" w14:textId="51EFAC81" w:rsidR="00D51A6F" w:rsidRDefault="00BE7488" w:rsidP="00D51A6F">
      <w:pPr>
        <w:pStyle w:val="Heading1"/>
      </w:pPr>
      <w:bookmarkStart w:id="736" w:name="_Toc364792198"/>
      <w:bookmarkStart w:id="737" w:name="_Toc366229220"/>
      <w:bookmarkStart w:id="738" w:name="_Toc368246711"/>
      <w:bookmarkEnd w:id="718"/>
      <w:bookmarkEnd w:id="719"/>
      <w:r>
        <w:t xml:space="preserve">4.  </w:t>
      </w:r>
      <w:r w:rsidR="00D51A6F" w:rsidRPr="0040221C">
        <w:t>Implementación</w:t>
      </w:r>
      <w:bookmarkEnd w:id="736"/>
      <w:bookmarkEnd w:id="737"/>
      <w:bookmarkEnd w:id="738"/>
    </w:p>
    <w:p w14:paraId="4F6B079D" w14:textId="77777777" w:rsidR="00932FA0" w:rsidRPr="00932FA0" w:rsidRDefault="00932FA0" w:rsidP="00932FA0"/>
    <w:p w14:paraId="7918E0CA" w14:textId="16E0D412" w:rsidR="00932FA0" w:rsidRDefault="00932FA0" w:rsidP="00932FA0">
      <w:r w:rsidRPr="00932FA0">
        <w:t xml:space="preserve">En este capitulo se explica paso a paso el proceso de implementación que se ha llevado a cabo para el sistema de acuerdo a los requisitos funcionales y no funcionales establecidos. A continuación se va a poder visualizar algunos extractos de código y ficheros para que el lector pueda comprender en detalle los procesos y funcionalidades implementadas. </w:t>
      </w:r>
    </w:p>
    <w:p w14:paraId="4A34794D" w14:textId="77777777" w:rsidR="00932FA0" w:rsidRDefault="00932FA0" w:rsidP="00932FA0"/>
    <w:p w14:paraId="42AA643D" w14:textId="330B3A2D" w:rsidR="003100B2" w:rsidRDefault="003100B2" w:rsidP="00B8172C">
      <w:pPr>
        <w:pStyle w:val="Heading2"/>
      </w:pPr>
      <w:bookmarkStart w:id="739" w:name="_Toc368246712"/>
      <w:r>
        <w:t>4.1.  Comunicación Cliente-Servidor</w:t>
      </w:r>
      <w:bookmarkEnd w:id="739"/>
    </w:p>
    <w:p w14:paraId="6428B3B9" w14:textId="77777777" w:rsidR="003100B2" w:rsidRPr="003100B2" w:rsidRDefault="003100B2" w:rsidP="00A51E6E"/>
    <w:p w14:paraId="20A4F491" w14:textId="6609A9F6" w:rsidR="003100B2" w:rsidRDefault="00FB6C2E" w:rsidP="00A51E6E">
      <w:r>
        <w:t>Para la comunicación entre el cliente/navegador y el servidor hemos utilizado</w:t>
      </w:r>
      <w:r w:rsidR="003100B2">
        <w:t xml:space="preserve"> sockets.io para establecer una comunicación bidireccional</w:t>
      </w:r>
      <w:ins w:id="740" w:author="Borja Gonzalez" w:date="2017-09-26T22:11:00Z">
        <w:r>
          <w:t xml:space="preserve">. </w:t>
        </w:r>
      </w:ins>
      <w:r w:rsidR="003100B2">
        <w:t>A continuación podremos  ver como he implementado estos sockets en mi aplicación web.</w:t>
      </w:r>
    </w:p>
    <w:p w14:paraId="239A4A89" w14:textId="77777777" w:rsidR="003100B2" w:rsidRDefault="003100B2" w:rsidP="00A51E6E"/>
    <w:p w14:paraId="712A3825" w14:textId="50172382" w:rsidR="003100B2" w:rsidRDefault="00B77AF4" w:rsidP="00A51E6E">
      <w:pPr>
        <w:pStyle w:val="Heading3"/>
      </w:pPr>
      <w:bookmarkStart w:id="741" w:name="_Toc368246713"/>
      <w:r>
        <w:t>4.1.1.  Servidor</w:t>
      </w:r>
      <w:bookmarkEnd w:id="741"/>
      <w:r>
        <w:t xml:space="preserve"> </w:t>
      </w:r>
    </w:p>
    <w:p w14:paraId="41074CB9" w14:textId="77777777" w:rsidR="00B77AF4" w:rsidRDefault="00B77AF4" w:rsidP="00A51E6E"/>
    <w:p w14:paraId="5E599E5C" w14:textId="77777777" w:rsidR="00EA3329" w:rsidRDefault="00556E25" w:rsidP="00A51E6E">
      <w:r>
        <w:t>Para establecer una conexión entre el cliente y el servidor, la parte del servid</w:t>
      </w:r>
      <w:r w:rsidR="00EA3329">
        <w:t>or realiza los siguientes pasos:</w:t>
      </w:r>
    </w:p>
    <w:p w14:paraId="0CEFA7DA" w14:textId="77777777" w:rsidR="00EA3329" w:rsidRDefault="00EA3329" w:rsidP="00A51E6E"/>
    <w:p w14:paraId="74CDE233" w14:textId="25279C0A" w:rsidR="000668F5" w:rsidRDefault="000668F5" w:rsidP="00A51E6E">
      <w:r>
        <w:t>1.  Solicitar las librerías correspondientes para que el servidor haga uso de sus funcionalidades (expr</w:t>
      </w:r>
      <w:r w:rsidR="00F265D5">
        <w:t>ess, socket.io, http</w:t>
      </w:r>
      <w:r>
        <w:t>):</w:t>
      </w:r>
    </w:p>
    <w:p w14:paraId="52C65D08" w14:textId="24A1434D" w:rsidR="000668F5" w:rsidRDefault="000238E4" w:rsidP="00A51E6E">
      <w:ins w:id="742" w:author="Borja Gonzalez" w:date="2017-09-28T15:59:00Z">
        <w:r>
          <w:rPr>
            <w:noProof/>
            <w:lang w:val="en-US"/>
          </w:rPr>
          <mc:AlternateContent>
            <mc:Choice Requires="wps">
              <w:drawing>
                <wp:anchor distT="0" distB="0" distL="114300" distR="114300" simplePos="0" relativeHeight="251665408" behindDoc="0" locked="0" layoutInCell="1" allowOverlap="1" wp14:anchorId="599FB737" wp14:editId="0AEAB2AD">
                  <wp:simplePos x="0" y="0"/>
                  <wp:positionH relativeFrom="column">
                    <wp:posOffset>0</wp:posOffset>
                  </wp:positionH>
                  <wp:positionV relativeFrom="paragraph">
                    <wp:posOffset>208915</wp:posOffset>
                  </wp:positionV>
                  <wp:extent cx="4800600" cy="800100"/>
                  <wp:effectExtent l="0" t="0" r="0" b="12700"/>
                  <wp:wrapSquare wrapText="bothSides"/>
                  <wp:docPr id="68" name="Text Box 68"/>
                  <wp:cNvGraphicFramePr/>
                  <a:graphic xmlns:a="http://schemas.openxmlformats.org/drawingml/2006/main">
                    <a:graphicData uri="http://schemas.microsoft.com/office/word/2010/wordprocessingShape">
                      <wps:wsp>
                        <wps:cNvSpPr txBox="1"/>
                        <wps:spPr>
                          <a:xfrm>
                            <a:off x="0" y="0"/>
                            <a:ext cx="4800600" cy="8001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1845CBD" w14:textId="77777777" w:rsidR="000851E8" w:rsidRPr="003E7E71" w:rsidRDefault="000851E8" w:rsidP="003E7E71">
                              <w:pPr>
                                <w:widowControl w:val="0"/>
                                <w:autoSpaceDE w:val="0"/>
                                <w:autoSpaceDN w:val="0"/>
                                <w:adjustRightInd w:val="0"/>
                                <w:rPr>
                                  <w:ins w:id="743" w:author="Borja Gonzalez" w:date="2017-09-28T17:22:00Z"/>
                                  <w:rFonts w:ascii="Monaco" w:hAnsi="Monaco" w:cs="Monaco"/>
                                  <w:lang w:val="en-US"/>
                                  <w:rPrChange w:id="744" w:author="Borja Gonzalez" w:date="2017-09-28T17:22:00Z">
                                    <w:rPr>
                                      <w:ins w:id="745" w:author="Borja Gonzalez" w:date="2017-09-28T17:22:00Z"/>
                                      <w:rFonts w:ascii="Monaco" w:hAnsi="Monaco" w:cs="Monaco"/>
                                      <w:sz w:val="32"/>
                                      <w:szCs w:val="32"/>
                                      <w:lang w:val="en-US"/>
                                    </w:rPr>
                                  </w:rPrChange>
                                </w:rPr>
                              </w:pPr>
                              <w:ins w:id="746" w:author="Borja Gonzalez" w:date="2017-09-28T17:22:00Z">
                                <w:r w:rsidRPr="003E7E71">
                                  <w:rPr>
                                    <w:rFonts w:ascii="Monaco" w:hAnsi="Monaco" w:cs="Monaco"/>
                                    <w:b/>
                                    <w:bCs/>
                                    <w:color w:val="204A87"/>
                                    <w:lang w:val="en-US"/>
                                    <w:rPrChange w:id="747" w:author="Borja Gonzalez" w:date="2017-09-28T17:22:00Z">
                                      <w:rPr>
                                        <w:rFonts w:ascii="Monaco" w:hAnsi="Monaco" w:cs="Monaco"/>
                                        <w:b/>
                                        <w:bCs/>
                                        <w:color w:val="204A87"/>
                                        <w:sz w:val="32"/>
                                        <w:szCs w:val="32"/>
                                        <w:lang w:val="en-US"/>
                                      </w:rPr>
                                    </w:rPrChange>
                                  </w:rPr>
                                  <w:t>var</w:t>
                                </w:r>
                                <w:r w:rsidRPr="003E7E71">
                                  <w:rPr>
                                    <w:rFonts w:ascii="Monaco" w:hAnsi="Monaco" w:cs="Monaco"/>
                                    <w:lang w:val="en-US"/>
                                    <w:rPrChange w:id="748" w:author="Borja Gonzalez" w:date="2017-09-28T17:22:00Z">
                                      <w:rPr>
                                        <w:rFonts w:ascii="Monaco" w:hAnsi="Monaco" w:cs="Monaco"/>
                                        <w:sz w:val="32"/>
                                        <w:szCs w:val="32"/>
                                        <w:lang w:val="en-US"/>
                                      </w:rPr>
                                    </w:rPrChange>
                                  </w:rPr>
                                  <w:t xml:space="preserve"> </w:t>
                                </w:r>
                                <w:r w:rsidRPr="003E7E71">
                                  <w:rPr>
                                    <w:rFonts w:ascii="Monaco" w:hAnsi="Monaco" w:cs="Monaco"/>
                                    <w:color w:val="000000"/>
                                    <w:lang w:val="en-US"/>
                                    <w:rPrChange w:id="749" w:author="Borja Gonzalez" w:date="2017-09-28T17:22:00Z">
                                      <w:rPr>
                                        <w:rFonts w:ascii="Monaco" w:hAnsi="Monaco" w:cs="Monaco"/>
                                        <w:color w:val="000000"/>
                                        <w:sz w:val="32"/>
                                        <w:szCs w:val="32"/>
                                        <w:lang w:val="en-US"/>
                                      </w:rPr>
                                    </w:rPrChange>
                                  </w:rPr>
                                  <w:t>express</w:t>
                                </w:r>
                                <w:r w:rsidRPr="003E7E71">
                                  <w:rPr>
                                    <w:rFonts w:ascii="Monaco" w:hAnsi="Monaco" w:cs="Monaco"/>
                                    <w:lang w:val="en-US"/>
                                    <w:rPrChange w:id="750" w:author="Borja Gonzalez" w:date="2017-09-28T17:22:00Z">
                                      <w:rPr>
                                        <w:rFonts w:ascii="Monaco" w:hAnsi="Monaco" w:cs="Monaco"/>
                                        <w:sz w:val="32"/>
                                        <w:szCs w:val="32"/>
                                        <w:lang w:val="en-US"/>
                                      </w:rPr>
                                    </w:rPrChange>
                                  </w:rPr>
                                  <w:t xml:space="preserve"> </w:t>
                                </w:r>
                                <w:r w:rsidRPr="003E7E71">
                                  <w:rPr>
                                    <w:rFonts w:ascii="Monaco" w:hAnsi="Monaco" w:cs="Monaco"/>
                                    <w:b/>
                                    <w:bCs/>
                                    <w:color w:val="CE5C00"/>
                                    <w:lang w:val="en-US"/>
                                    <w:rPrChange w:id="751" w:author="Borja Gonzalez" w:date="2017-09-28T17:22:00Z">
                                      <w:rPr>
                                        <w:rFonts w:ascii="Monaco" w:hAnsi="Monaco" w:cs="Monaco"/>
                                        <w:b/>
                                        <w:bCs/>
                                        <w:color w:val="CE5C00"/>
                                        <w:sz w:val="32"/>
                                        <w:szCs w:val="32"/>
                                        <w:lang w:val="en-US"/>
                                      </w:rPr>
                                    </w:rPrChange>
                                  </w:rPr>
                                  <w:t>=</w:t>
                                </w:r>
                                <w:r w:rsidRPr="003E7E71">
                                  <w:rPr>
                                    <w:rFonts w:ascii="Monaco" w:hAnsi="Monaco" w:cs="Monaco"/>
                                    <w:lang w:val="en-US"/>
                                    <w:rPrChange w:id="752" w:author="Borja Gonzalez" w:date="2017-09-28T17:22:00Z">
                                      <w:rPr>
                                        <w:rFonts w:ascii="Monaco" w:hAnsi="Monaco" w:cs="Monaco"/>
                                        <w:sz w:val="32"/>
                                        <w:szCs w:val="32"/>
                                        <w:lang w:val="en-US"/>
                                      </w:rPr>
                                    </w:rPrChange>
                                  </w:rPr>
                                  <w:t xml:space="preserve"> </w:t>
                                </w:r>
                                <w:r w:rsidRPr="003E7E71">
                                  <w:rPr>
                                    <w:rFonts w:ascii="Monaco" w:hAnsi="Monaco" w:cs="Monaco"/>
                                    <w:color w:val="000000"/>
                                    <w:lang w:val="en-US"/>
                                    <w:rPrChange w:id="753" w:author="Borja Gonzalez" w:date="2017-09-28T17:22:00Z">
                                      <w:rPr>
                                        <w:rFonts w:ascii="Monaco" w:hAnsi="Monaco" w:cs="Monaco"/>
                                        <w:color w:val="000000"/>
                                        <w:sz w:val="32"/>
                                        <w:szCs w:val="32"/>
                                        <w:lang w:val="en-US"/>
                                      </w:rPr>
                                    </w:rPrChange>
                                  </w:rPr>
                                  <w:t>require</w:t>
                                </w:r>
                                <w:r w:rsidRPr="003E7E71">
                                  <w:rPr>
                                    <w:rFonts w:ascii="Monaco" w:hAnsi="Monaco" w:cs="Monaco"/>
                                    <w:b/>
                                    <w:bCs/>
                                    <w:color w:val="000000"/>
                                    <w:lang w:val="en-US"/>
                                    <w:rPrChange w:id="754" w:author="Borja Gonzalez" w:date="2017-09-28T17:22:00Z">
                                      <w:rPr>
                                        <w:rFonts w:ascii="Monaco" w:hAnsi="Monaco" w:cs="Monaco"/>
                                        <w:b/>
                                        <w:bCs/>
                                        <w:color w:val="000000"/>
                                        <w:sz w:val="32"/>
                                        <w:szCs w:val="32"/>
                                        <w:lang w:val="en-US"/>
                                      </w:rPr>
                                    </w:rPrChange>
                                  </w:rPr>
                                  <w:t>(</w:t>
                                </w:r>
                                <w:r w:rsidRPr="003E7E71">
                                  <w:rPr>
                                    <w:rFonts w:ascii="Monaco" w:hAnsi="Monaco" w:cs="Monaco"/>
                                    <w:color w:val="4E9A06"/>
                                    <w:lang w:val="en-US"/>
                                    <w:rPrChange w:id="755" w:author="Borja Gonzalez" w:date="2017-09-28T17:22:00Z">
                                      <w:rPr>
                                        <w:rFonts w:ascii="Monaco" w:hAnsi="Monaco" w:cs="Monaco"/>
                                        <w:color w:val="4E9A06"/>
                                        <w:sz w:val="32"/>
                                        <w:szCs w:val="32"/>
                                        <w:lang w:val="en-US"/>
                                      </w:rPr>
                                    </w:rPrChange>
                                  </w:rPr>
                                  <w:t>'express'</w:t>
                                </w:r>
                                <w:r w:rsidRPr="003E7E71">
                                  <w:rPr>
                                    <w:rFonts w:ascii="Monaco" w:hAnsi="Monaco" w:cs="Monaco"/>
                                    <w:b/>
                                    <w:bCs/>
                                    <w:color w:val="000000"/>
                                    <w:lang w:val="en-US"/>
                                    <w:rPrChange w:id="756" w:author="Borja Gonzalez" w:date="2017-09-28T17:22:00Z">
                                      <w:rPr>
                                        <w:rFonts w:ascii="Monaco" w:hAnsi="Monaco" w:cs="Monaco"/>
                                        <w:b/>
                                        <w:bCs/>
                                        <w:color w:val="000000"/>
                                        <w:sz w:val="32"/>
                                        <w:szCs w:val="32"/>
                                        <w:lang w:val="en-US"/>
                                      </w:rPr>
                                    </w:rPrChange>
                                  </w:rPr>
                                  <w:t>);</w:t>
                                </w:r>
                              </w:ins>
                            </w:p>
                            <w:p w14:paraId="0DE688D8" w14:textId="77777777" w:rsidR="000851E8" w:rsidRPr="003E7E71" w:rsidRDefault="000851E8" w:rsidP="003E7E71">
                              <w:pPr>
                                <w:widowControl w:val="0"/>
                                <w:autoSpaceDE w:val="0"/>
                                <w:autoSpaceDN w:val="0"/>
                                <w:adjustRightInd w:val="0"/>
                                <w:rPr>
                                  <w:ins w:id="757" w:author="Borja Gonzalez" w:date="2017-09-28T17:22:00Z"/>
                                  <w:rFonts w:ascii="Monaco" w:hAnsi="Monaco" w:cs="Monaco"/>
                                  <w:lang w:val="en-US"/>
                                  <w:rPrChange w:id="758" w:author="Borja Gonzalez" w:date="2017-09-28T17:22:00Z">
                                    <w:rPr>
                                      <w:ins w:id="759" w:author="Borja Gonzalez" w:date="2017-09-28T17:22:00Z"/>
                                      <w:rFonts w:ascii="Monaco" w:hAnsi="Monaco" w:cs="Monaco"/>
                                      <w:sz w:val="32"/>
                                      <w:szCs w:val="32"/>
                                      <w:lang w:val="en-US"/>
                                    </w:rPr>
                                  </w:rPrChange>
                                </w:rPr>
                              </w:pPr>
                              <w:ins w:id="760" w:author="Borja Gonzalez" w:date="2017-09-28T17:22:00Z">
                                <w:r w:rsidRPr="003E7E71">
                                  <w:rPr>
                                    <w:rFonts w:ascii="Monaco" w:hAnsi="Monaco" w:cs="Monaco"/>
                                    <w:b/>
                                    <w:bCs/>
                                    <w:color w:val="204A87"/>
                                    <w:lang w:val="en-US"/>
                                    <w:rPrChange w:id="761" w:author="Borja Gonzalez" w:date="2017-09-28T17:22:00Z">
                                      <w:rPr>
                                        <w:rFonts w:ascii="Monaco" w:hAnsi="Monaco" w:cs="Monaco"/>
                                        <w:b/>
                                        <w:bCs/>
                                        <w:color w:val="204A87"/>
                                        <w:sz w:val="32"/>
                                        <w:szCs w:val="32"/>
                                        <w:lang w:val="en-US"/>
                                      </w:rPr>
                                    </w:rPrChange>
                                  </w:rPr>
                                  <w:t>var</w:t>
                                </w:r>
                                <w:r w:rsidRPr="003E7E71">
                                  <w:rPr>
                                    <w:rFonts w:ascii="Monaco" w:hAnsi="Monaco" w:cs="Monaco"/>
                                    <w:lang w:val="en-US"/>
                                    <w:rPrChange w:id="762" w:author="Borja Gonzalez" w:date="2017-09-28T17:22:00Z">
                                      <w:rPr>
                                        <w:rFonts w:ascii="Monaco" w:hAnsi="Monaco" w:cs="Monaco"/>
                                        <w:sz w:val="32"/>
                                        <w:szCs w:val="32"/>
                                        <w:lang w:val="en-US"/>
                                      </w:rPr>
                                    </w:rPrChange>
                                  </w:rPr>
                                  <w:t xml:space="preserve"> </w:t>
                                </w:r>
                                <w:r w:rsidRPr="003E7E71">
                                  <w:rPr>
                                    <w:rFonts w:ascii="Monaco" w:hAnsi="Monaco" w:cs="Monaco"/>
                                    <w:color w:val="000000"/>
                                    <w:lang w:val="en-US"/>
                                    <w:rPrChange w:id="763" w:author="Borja Gonzalez" w:date="2017-09-28T17:22:00Z">
                                      <w:rPr>
                                        <w:rFonts w:ascii="Monaco" w:hAnsi="Monaco" w:cs="Monaco"/>
                                        <w:color w:val="000000"/>
                                        <w:sz w:val="32"/>
                                        <w:szCs w:val="32"/>
                                        <w:lang w:val="en-US"/>
                                      </w:rPr>
                                    </w:rPrChange>
                                  </w:rPr>
                                  <w:t>http</w:t>
                                </w:r>
                                <w:r w:rsidRPr="003E7E71">
                                  <w:rPr>
                                    <w:rFonts w:ascii="Monaco" w:hAnsi="Monaco" w:cs="Monaco"/>
                                    <w:lang w:val="en-US"/>
                                    <w:rPrChange w:id="764" w:author="Borja Gonzalez" w:date="2017-09-28T17:22:00Z">
                                      <w:rPr>
                                        <w:rFonts w:ascii="Monaco" w:hAnsi="Monaco" w:cs="Monaco"/>
                                        <w:sz w:val="32"/>
                                        <w:szCs w:val="32"/>
                                        <w:lang w:val="en-US"/>
                                      </w:rPr>
                                    </w:rPrChange>
                                  </w:rPr>
                                  <w:t xml:space="preserve"> </w:t>
                                </w:r>
                                <w:r w:rsidRPr="003E7E71">
                                  <w:rPr>
                                    <w:rFonts w:ascii="Monaco" w:hAnsi="Monaco" w:cs="Monaco"/>
                                    <w:b/>
                                    <w:bCs/>
                                    <w:color w:val="CE5C00"/>
                                    <w:lang w:val="en-US"/>
                                    <w:rPrChange w:id="765" w:author="Borja Gonzalez" w:date="2017-09-28T17:22:00Z">
                                      <w:rPr>
                                        <w:rFonts w:ascii="Monaco" w:hAnsi="Monaco" w:cs="Monaco"/>
                                        <w:b/>
                                        <w:bCs/>
                                        <w:color w:val="CE5C00"/>
                                        <w:sz w:val="32"/>
                                        <w:szCs w:val="32"/>
                                        <w:lang w:val="en-US"/>
                                      </w:rPr>
                                    </w:rPrChange>
                                  </w:rPr>
                                  <w:t>=</w:t>
                                </w:r>
                                <w:r w:rsidRPr="003E7E71">
                                  <w:rPr>
                                    <w:rFonts w:ascii="Monaco" w:hAnsi="Monaco" w:cs="Monaco"/>
                                    <w:lang w:val="en-US"/>
                                    <w:rPrChange w:id="766" w:author="Borja Gonzalez" w:date="2017-09-28T17:22:00Z">
                                      <w:rPr>
                                        <w:rFonts w:ascii="Monaco" w:hAnsi="Monaco" w:cs="Monaco"/>
                                        <w:sz w:val="32"/>
                                        <w:szCs w:val="32"/>
                                        <w:lang w:val="en-US"/>
                                      </w:rPr>
                                    </w:rPrChange>
                                  </w:rPr>
                                  <w:t xml:space="preserve"> </w:t>
                                </w:r>
                                <w:r w:rsidRPr="003E7E71">
                                  <w:rPr>
                                    <w:rFonts w:ascii="Monaco" w:hAnsi="Monaco" w:cs="Monaco"/>
                                    <w:color w:val="000000"/>
                                    <w:lang w:val="en-US"/>
                                    <w:rPrChange w:id="767" w:author="Borja Gonzalez" w:date="2017-09-28T17:22:00Z">
                                      <w:rPr>
                                        <w:rFonts w:ascii="Monaco" w:hAnsi="Monaco" w:cs="Monaco"/>
                                        <w:color w:val="000000"/>
                                        <w:sz w:val="32"/>
                                        <w:szCs w:val="32"/>
                                        <w:lang w:val="en-US"/>
                                      </w:rPr>
                                    </w:rPrChange>
                                  </w:rPr>
                                  <w:t>require</w:t>
                                </w:r>
                                <w:r w:rsidRPr="003E7E71">
                                  <w:rPr>
                                    <w:rFonts w:ascii="Monaco" w:hAnsi="Monaco" w:cs="Monaco"/>
                                    <w:b/>
                                    <w:bCs/>
                                    <w:color w:val="000000"/>
                                    <w:lang w:val="en-US"/>
                                    <w:rPrChange w:id="768" w:author="Borja Gonzalez" w:date="2017-09-28T17:22:00Z">
                                      <w:rPr>
                                        <w:rFonts w:ascii="Monaco" w:hAnsi="Monaco" w:cs="Monaco"/>
                                        <w:b/>
                                        <w:bCs/>
                                        <w:color w:val="000000"/>
                                        <w:sz w:val="32"/>
                                        <w:szCs w:val="32"/>
                                        <w:lang w:val="en-US"/>
                                      </w:rPr>
                                    </w:rPrChange>
                                  </w:rPr>
                                  <w:t>(</w:t>
                                </w:r>
                                <w:r w:rsidRPr="003E7E71">
                                  <w:rPr>
                                    <w:rFonts w:ascii="Monaco" w:hAnsi="Monaco" w:cs="Monaco"/>
                                    <w:color w:val="4E9A06"/>
                                    <w:lang w:val="en-US"/>
                                    <w:rPrChange w:id="769" w:author="Borja Gonzalez" w:date="2017-09-28T17:22:00Z">
                                      <w:rPr>
                                        <w:rFonts w:ascii="Monaco" w:hAnsi="Monaco" w:cs="Monaco"/>
                                        <w:color w:val="4E9A06"/>
                                        <w:sz w:val="32"/>
                                        <w:szCs w:val="32"/>
                                        <w:lang w:val="en-US"/>
                                      </w:rPr>
                                    </w:rPrChange>
                                  </w:rPr>
                                  <w:t>'http'</w:t>
                                </w:r>
                                <w:r w:rsidRPr="003E7E71">
                                  <w:rPr>
                                    <w:rFonts w:ascii="Monaco" w:hAnsi="Monaco" w:cs="Monaco"/>
                                    <w:b/>
                                    <w:bCs/>
                                    <w:color w:val="000000"/>
                                    <w:lang w:val="en-US"/>
                                    <w:rPrChange w:id="770" w:author="Borja Gonzalez" w:date="2017-09-28T17:22:00Z">
                                      <w:rPr>
                                        <w:rFonts w:ascii="Monaco" w:hAnsi="Monaco" w:cs="Monaco"/>
                                        <w:b/>
                                        <w:bCs/>
                                        <w:color w:val="000000"/>
                                        <w:sz w:val="32"/>
                                        <w:szCs w:val="32"/>
                                        <w:lang w:val="en-US"/>
                                      </w:rPr>
                                    </w:rPrChange>
                                  </w:rPr>
                                  <w:t>);</w:t>
                                </w:r>
                              </w:ins>
                            </w:p>
                            <w:p w14:paraId="601C7333" w14:textId="77777777" w:rsidR="000851E8" w:rsidRPr="003E7E71" w:rsidRDefault="000851E8" w:rsidP="003E7E71">
                              <w:pPr>
                                <w:widowControl w:val="0"/>
                                <w:autoSpaceDE w:val="0"/>
                                <w:autoSpaceDN w:val="0"/>
                                <w:adjustRightInd w:val="0"/>
                                <w:rPr>
                                  <w:ins w:id="771" w:author="Borja Gonzalez" w:date="2017-09-28T17:22:00Z"/>
                                  <w:rFonts w:ascii="Monaco" w:hAnsi="Monaco" w:cs="Monaco"/>
                                  <w:lang w:val="en-US"/>
                                  <w:rPrChange w:id="772" w:author="Borja Gonzalez" w:date="2017-09-28T17:22:00Z">
                                    <w:rPr>
                                      <w:ins w:id="773" w:author="Borja Gonzalez" w:date="2017-09-28T17:22:00Z"/>
                                      <w:rFonts w:ascii="Monaco" w:hAnsi="Monaco" w:cs="Monaco"/>
                                      <w:sz w:val="32"/>
                                      <w:szCs w:val="32"/>
                                      <w:lang w:val="en-US"/>
                                    </w:rPr>
                                  </w:rPrChange>
                                </w:rPr>
                              </w:pPr>
                              <w:ins w:id="774" w:author="Borja Gonzalez" w:date="2017-09-28T17:22:00Z">
                                <w:r w:rsidRPr="003E7E71">
                                  <w:rPr>
                                    <w:rFonts w:ascii="Monaco" w:hAnsi="Monaco" w:cs="Monaco"/>
                                    <w:b/>
                                    <w:bCs/>
                                    <w:color w:val="204A87"/>
                                    <w:lang w:val="en-US"/>
                                    <w:rPrChange w:id="775" w:author="Borja Gonzalez" w:date="2017-09-28T17:22:00Z">
                                      <w:rPr>
                                        <w:rFonts w:ascii="Monaco" w:hAnsi="Monaco" w:cs="Monaco"/>
                                        <w:b/>
                                        <w:bCs/>
                                        <w:color w:val="204A87"/>
                                        <w:sz w:val="32"/>
                                        <w:szCs w:val="32"/>
                                        <w:lang w:val="en-US"/>
                                      </w:rPr>
                                    </w:rPrChange>
                                  </w:rPr>
                                  <w:t>var</w:t>
                                </w:r>
                                <w:r w:rsidRPr="003E7E71">
                                  <w:rPr>
                                    <w:rFonts w:ascii="Monaco" w:hAnsi="Monaco" w:cs="Monaco"/>
                                    <w:lang w:val="en-US"/>
                                    <w:rPrChange w:id="776" w:author="Borja Gonzalez" w:date="2017-09-28T17:22:00Z">
                                      <w:rPr>
                                        <w:rFonts w:ascii="Monaco" w:hAnsi="Monaco" w:cs="Monaco"/>
                                        <w:sz w:val="32"/>
                                        <w:szCs w:val="32"/>
                                        <w:lang w:val="en-US"/>
                                      </w:rPr>
                                    </w:rPrChange>
                                  </w:rPr>
                                  <w:t xml:space="preserve"> </w:t>
                                </w:r>
                                <w:r w:rsidRPr="003E7E71">
                                  <w:rPr>
                                    <w:rFonts w:ascii="Monaco" w:hAnsi="Monaco" w:cs="Monaco"/>
                                    <w:color w:val="000000"/>
                                    <w:lang w:val="en-US"/>
                                    <w:rPrChange w:id="777" w:author="Borja Gonzalez" w:date="2017-09-28T17:22:00Z">
                                      <w:rPr>
                                        <w:rFonts w:ascii="Monaco" w:hAnsi="Monaco" w:cs="Monaco"/>
                                        <w:color w:val="000000"/>
                                        <w:sz w:val="32"/>
                                        <w:szCs w:val="32"/>
                                        <w:lang w:val="en-US"/>
                                      </w:rPr>
                                    </w:rPrChange>
                                  </w:rPr>
                                  <w:t>io</w:t>
                                </w:r>
                                <w:r w:rsidRPr="003E7E71">
                                  <w:rPr>
                                    <w:rFonts w:ascii="Monaco" w:hAnsi="Monaco" w:cs="Monaco"/>
                                    <w:lang w:val="en-US"/>
                                    <w:rPrChange w:id="778" w:author="Borja Gonzalez" w:date="2017-09-28T17:22:00Z">
                                      <w:rPr>
                                        <w:rFonts w:ascii="Monaco" w:hAnsi="Monaco" w:cs="Monaco"/>
                                        <w:sz w:val="32"/>
                                        <w:szCs w:val="32"/>
                                        <w:lang w:val="en-US"/>
                                      </w:rPr>
                                    </w:rPrChange>
                                  </w:rPr>
                                  <w:t xml:space="preserve"> </w:t>
                                </w:r>
                                <w:r w:rsidRPr="003E7E71">
                                  <w:rPr>
                                    <w:rFonts w:ascii="Monaco" w:hAnsi="Monaco" w:cs="Monaco"/>
                                    <w:b/>
                                    <w:bCs/>
                                    <w:color w:val="CE5C00"/>
                                    <w:lang w:val="en-US"/>
                                    <w:rPrChange w:id="779" w:author="Borja Gonzalez" w:date="2017-09-28T17:22:00Z">
                                      <w:rPr>
                                        <w:rFonts w:ascii="Monaco" w:hAnsi="Monaco" w:cs="Monaco"/>
                                        <w:b/>
                                        <w:bCs/>
                                        <w:color w:val="CE5C00"/>
                                        <w:sz w:val="32"/>
                                        <w:szCs w:val="32"/>
                                        <w:lang w:val="en-US"/>
                                      </w:rPr>
                                    </w:rPrChange>
                                  </w:rPr>
                                  <w:t>=</w:t>
                                </w:r>
                                <w:r w:rsidRPr="003E7E71">
                                  <w:rPr>
                                    <w:rFonts w:ascii="Monaco" w:hAnsi="Monaco" w:cs="Monaco"/>
                                    <w:lang w:val="en-US"/>
                                    <w:rPrChange w:id="780" w:author="Borja Gonzalez" w:date="2017-09-28T17:22:00Z">
                                      <w:rPr>
                                        <w:rFonts w:ascii="Monaco" w:hAnsi="Monaco" w:cs="Monaco"/>
                                        <w:sz w:val="32"/>
                                        <w:szCs w:val="32"/>
                                        <w:lang w:val="en-US"/>
                                      </w:rPr>
                                    </w:rPrChange>
                                  </w:rPr>
                                  <w:t xml:space="preserve"> </w:t>
                                </w:r>
                                <w:r w:rsidRPr="003E7E71">
                                  <w:rPr>
                                    <w:rFonts w:ascii="Monaco" w:hAnsi="Monaco" w:cs="Monaco"/>
                                    <w:color w:val="000000"/>
                                    <w:lang w:val="en-US"/>
                                    <w:rPrChange w:id="781" w:author="Borja Gonzalez" w:date="2017-09-28T17:22:00Z">
                                      <w:rPr>
                                        <w:rFonts w:ascii="Monaco" w:hAnsi="Monaco" w:cs="Monaco"/>
                                        <w:color w:val="000000"/>
                                        <w:sz w:val="32"/>
                                        <w:szCs w:val="32"/>
                                        <w:lang w:val="en-US"/>
                                      </w:rPr>
                                    </w:rPrChange>
                                  </w:rPr>
                                  <w:t>require</w:t>
                                </w:r>
                                <w:r w:rsidRPr="003E7E71">
                                  <w:rPr>
                                    <w:rFonts w:ascii="Monaco" w:hAnsi="Monaco" w:cs="Monaco"/>
                                    <w:b/>
                                    <w:bCs/>
                                    <w:color w:val="000000"/>
                                    <w:lang w:val="en-US"/>
                                    <w:rPrChange w:id="782" w:author="Borja Gonzalez" w:date="2017-09-28T17:22:00Z">
                                      <w:rPr>
                                        <w:rFonts w:ascii="Monaco" w:hAnsi="Monaco" w:cs="Monaco"/>
                                        <w:b/>
                                        <w:bCs/>
                                        <w:color w:val="000000"/>
                                        <w:sz w:val="32"/>
                                        <w:szCs w:val="32"/>
                                        <w:lang w:val="en-US"/>
                                      </w:rPr>
                                    </w:rPrChange>
                                  </w:rPr>
                                  <w:t>(</w:t>
                                </w:r>
                                <w:r w:rsidRPr="003E7E71">
                                  <w:rPr>
                                    <w:rFonts w:ascii="Monaco" w:hAnsi="Monaco" w:cs="Monaco"/>
                                    <w:color w:val="4E9A06"/>
                                    <w:lang w:val="en-US"/>
                                    <w:rPrChange w:id="783" w:author="Borja Gonzalez" w:date="2017-09-28T17:22:00Z">
                                      <w:rPr>
                                        <w:rFonts w:ascii="Monaco" w:hAnsi="Monaco" w:cs="Monaco"/>
                                        <w:color w:val="4E9A06"/>
                                        <w:sz w:val="32"/>
                                        <w:szCs w:val="32"/>
                                        <w:lang w:val="en-US"/>
                                      </w:rPr>
                                    </w:rPrChange>
                                  </w:rPr>
                                  <w:t>'socket.io'</w:t>
                                </w:r>
                                <w:r w:rsidRPr="003E7E71">
                                  <w:rPr>
                                    <w:rFonts w:ascii="Monaco" w:hAnsi="Monaco" w:cs="Monaco"/>
                                    <w:b/>
                                    <w:bCs/>
                                    <w:color w:val="000000"/>
                                    <w:lang w:val="en-US"/>
                                    <w:rPrChange w:id="784" w:author="Borja Gonzalez" w:date="2017-09-28T17:22:00Z">
                                      <w:rPr>
                                        <w:rFonts w:ascii="Monaco" w:hAnsi="Monaco" w:cs="Monaco"/>
                                        <w:b/>
                                        <w:bCs/>
                                        <w:color w:val="000000"/>
                                        <w:sz w:val="32"/>
                                        <w:szCs w:val="32"/>
                                        <w:lang w:val="en-US"/>
                                      </w:rPr>
                                    </w:rPrChange>
                                  </w:rPr>
                                  <w:t>);</w:t>
                                </w:r>
                              </w:ins>
                            </w:p>
                            <w:p w14:paraId="7B5F57ED" w14:textId="5E24B6C4" w:rsidR="000851E8" w:rsidRDefault="000851E8" w:rsidP="00BA6F6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68" o:spid="_x0000_s1027" type="#_x0000_t202" style="position:absolute;margin-left:0;margin-top:16.45pt;width:378pt;height:63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" filled="f" stroked="f">
                  <v:textbox>
                    <w:txbxContent>
                      <w:p w14:paraId="41845CBD" w14:textId="77777777" w:rsidR="0079781C" w:rsidRPr="003E7E71" w:rsidRDefault="0079781C" w:rsidP="003E7E71">
                        <w:pPr>
                          <w:widowControl w:val="0"/>
                          <w:autoSpaceDE w:val="0"/>
                          <w:autoSpaceDN w:val="0"/>
                          <w:adjustRightInd w:val="0"/>
                          <w:rPr>
                            <w:ins w:id="762" w:author="Borja Gonzalez" w:date="2017-09-28T17:22:00Z"/>
                            <w:rFonts w:ascii="Monaco" w:hAnsi="Monaco" w:cs="Monaco"/>
                            <w:lang w:val="en-US"/>
                            <w:rPrChange w:id="763" w:author="Borja Gonzalez" w:date="2017-09-28T17:22:00Z">
                              <w:rPr>
                                <w:ins w:id="764" w:author="Borja Gonzalez" w:date="2017-09-28T17:22:00Z"/>
                                <w:rFonts w:ascii="Monaco" w:hAnsi="Monaco" w:cs="Monaco"/>
                                <w:sz w:val="32"/>
                                <w:szCs w:val="32"/>
                                <w:lang w:val="en-US"/>
                              </w:rPr>
                            </w:rPrChange>
                          </w:rPr>
                        </w:pPr>
                        <w:ins w:id="765" w:author="Borja Gonzalez" w:date="2017-09-28T17:22:00Z">
                          <w:r w:rsidRPr="003E7E71">
                            <w:rPr>
                              <w:rFonts w:ascii="Monaco" w:hAnsi="Monaco" w:cs="Monaco"/>
                              <w:b/>
                              <w:bCs/>
                              <w:color w:val="204A87"/>
                              <w:lang w:val="en-US"/>
                              <w:rPrChange w:id="766" w:author="Borja Gonzalez" w:date="2017-09-28T17:22:00Z">
                                <w:rPr>
                                  <w:rFonts w:ascii="Monaco" w:hAnsi="Monaco" w:cs="Monaco"/>
                                  <w:b/>
                                  <w:bCs/>
                                  <w:color w:val="204A87"/>
                                  <w:sz w:val="32"/>
                                  <w:szCs w:val="32"/>
                                  <w:lang w:val="en-US"/>
                                </w:rPr>
                              </w:rPrChange>
                            </w:rPr>
                            <w:t>var</w:t>
                          </w:r>
                          <w:r w:rsidRPr="003E7E71">
                            <w:rPr>
                              <w:rFonts w:ascii="Monaco" w:hAnsi="Monaco" w:cs="Monaco"/>
                              <w:lang w:val="en-US"/>
                              <w:rPrChange w:id="767" w:author="Borja Gonzalez" w:date="2017-09-28T17:22:00Z">
                                <w:rPr>
                                  <w:rFonts w:ascii="Monaco" w:hAnsi="Monaco" w:cs="Monaco"/>
                                  <w:sz w:val="32"/>
                                  <w:szCs w:val="32"/>
                                  <w:lang w:val="en-US"/>
                                </w:rPr>
                              </w:rPrChange>
                            </w:rPr>
                            <w:t xml:space="preserve"> </w:t>
                          </w:r>
                          <w:r w:rsidRPr="003E7E71">
                            <w:rPr>
                              <w:rFonts w:ascii="Monaco" w:hAnsi="Monaco" w:cs="Monaco"/>
                              <w:color w:val="000000"/>
                              <w:lang w:val="en-US"/>
                              <w:rPrChange w:id="768" w:author="Borja Gonzalez" w:date="2017-09-28T17:22:00Z">
                                <w:rPr>
                                  <w:rFonts w:ascii="Monaco" w:hAnsi="Monaco" w:cs="Monaco"/>
                                  <w:color w:val="000000"/>
                                  <w:sz w:val="32"/>
                                  <w:szCs w:val="32"/>
                                  <w:lang w:val="en-US"/>
                                </w:rPr>
                              </w:rPrChange>
                            </w:rPr>
                            <w:t>express</w:t>
                          </w:r>
                          <w:r w:rsidRPr="003E7E71">
                            <w:rPr>
                              <w:rFonts w:ascii="Monaco" w:hAnsi="Monaco" w:cs="Monaco"/>
                              <w:lang w:val="en-US"/>
                              <w:rPrChange w:id="769" w:author="Borja Gonzalez" w:date="2017-09-28T17:22:00Z">
                                <w:rPr>
                                  <w:rFonts w:ascii="Monaco" w:hAnsi="Monaco" w:cs="Monaco"/>
                                  <w:sz w:val="32"/>
                                  <w:szCs w:val="32"/>
                                  <w:lang w:val="en-US"/>
                                </w:rPr>
                              </w:rPrChange>
                            </w:rPr>
                            <w:t xml:space="preserve"> </w:t>
                          </w:r>
                          <w:r w:rsidRPr="003E7E71">
                            <w:rPr>
                              <w:rFonts w:ascii="Monaco" w:hAnsi="Monaco" w:cs="Monaco"/>
                              <w:b/>
                              <w:bCs/>
                              <w:color w:val="CE5C00"/>
                              <w:lang w:val="en-US"/>
                              <w:rPrChange w:id="770" w:author="Borja Gonzalez" w:date="2017-09-28T17:22:00Z">
                                <w:rPr>
                                  <w:rFonts w:ascii="Monaco" w:hAnsi="Monaco" w:cs="Monaco"/>
                                  <w:b/>
                                  <w:bCs/>
                                  <w:color w:val="CE5C00"/>
                                  <w:sz w:val="32"/>
                                  <w:szCs w:val="32"/>
                                  <w:lang w:val="en-US"/>
                                </w:rPr>
                              </w:rPrChange>
                            </w:rPr>
                            <w:t>=</w:t>
                          </w:r>
                          <w:r w:rsidRPr="003E7E71">
                            <w:rPr>
                              <w:rFonts w:ascii="Monaco" w:hAnsi="Monaco" w:cs="Monaco"/>
                              <w:lang w:val="en-US"/>
                              <w:rPrChange w:id="771" w:author="Borja Gonzalez" w:date="2017-09-28T17:22:00Z">
                                <w:rPr>
                                  <w:rFonts w:ascii="Monaco" w:hAnsi="Monaco" w:cs="Monaco"/>
                                  <w:sz w:val="32"/>
                                  <w:szCs w:val="32"/>
                                  <w:lang w:val="en-US"/>
                                </w:rPr>
                              </w:rPrChange>
                            </w:rPr>
                            <w:t xml:space="preserve"> </w:t>
                          </w:r>
                          <w:r w:rsidRPr="003E7E71">
                            <w:rPr>
                              <w:rFonts w:ascii="Monaco" w:hAnsi="Monaco" w:cs="Monaco"/>
                              <w:color w:val="000000"/>
                              <w:lang w:val="en-US"/>
                              <w:rPrChange w:id="772" w:author="Borja Gonzalez" w:date="2017-09-28T17:22:00Z">
                                <w:rPr>
                                  <w:rFonts w:ascii="Monaco" w:hAnsi="Monaco" w:cs="Monaco"/>
                                  <w:color w:val="000000"/>
                                  <w:sz w:val="32"/>
                                  <w:szCs w:val="32"/>
                                  <w:lang w:val="en-US"/>
                                </w:rPr>
                              </w:rPrChange>
                            </w:rPr>
                            <w:t>require</w:t>
                          </w:r>
                          <w:r w:rsidRPr="003E7E71">
                            <w:rPr>
                              <w:rFonts w:ascii="Monaco" w:hAnsi="Monaco" w:cs="Monaco"/>
                              <w:b/>
                              <w:bCs/>
                              <w:color w:val="000000"/>
                              <w:lang w:val="en-US"/>
                              <w:rPrChange w:id="773" w:author="Borja Gonzalez" w:date="2017-09-28T17:22:00Z">
                                <w:rPr>
                                  <w:rFonts w:ascii="Monaco" w:hAnsi="Monaco" w:cs="Monaco"/>
                                  <w:b/>
                                  <w:bCs/>
                                  <w:color w:val="000000"/>
                                  <w:sz w:val="32"/>
                                  <w:szCs w:val="32"/>
                                  <w:lang w:val="en-US"/>
                                </w:rPr>
                              </w:rPrChange>
                            </w:rPr>
                            <w:t>(</w:t>
                          </w:r>
                          <w:r w:rsidRPr="003E7E71">
                            <w:rPr>
                              <w:rFonts w:ascii="Monaco" w:hAnsi="Monaco" w:cs="Monaco"/>
                              <w:color w:val="4E9A06"/>
                              <w:lang w:val="en-US"/>
                              <w:rPrChange w:id="774" w:author="Borja Gonzalez" w:date="2017-09-28T17:22:00Z">
                                <w:rPr>
                                  <w:rFonts w:ascii="Monaco" w:hAnsi="Monaco" w:cs="Monaco"/>
                                  <w:color w:val="4E9A06"/>
                                  <w:sz w:val="32"/>
                                  <w:szCs w:val="32"/>
                                  <w:lang w:val="en-US"/>
                                </w:rPr>
                              </w:rPrChange>
                            </w:rPr>
                            <w:t>'express'</w:t>
                          </w:r>
                          <w:r w:rsidRPr="003E7E71">
                            <w:rPr>
                              <w:rFonts w:ascii="Monaco" w:hAnsi="Monaco" w:cs="Monaco"/>
                              <w:b/>
                              <w:bCs/>
                              <w:color w:val="000000"/>
                              <w:lang w:val="en-US"/>
                              <w:rPrChange w:id="775" w:author="Borja Gonzalez" w:date="2017-09-28T17:22:00Z">
                                <w:rPr>
                                  <w:rFonts w:ascii="Monaco" w:hAnsi="Monaco" w:cs="Monaco"/>
                                  <w:b/>
                                  <w:bCs/>
                                  <w:color w:val="000000"/>
                                  <w:sz w:val="32"/>
                                  <w:szCs w:val="32"/>
                                  <w:lang w:val="en-US"/>
                                </w:rPr>
                              </w:rPrChange>
                            </w:rPr>
                            <w:t>);</w:t>
                          </w:r>
                        </w:ins>
                      </w:p>
                      <w:p w14:paraId="0DE688D8" w14:textId="77777777" w:rsidR="0079781C" w:rsidRPr="003E7E71" w:rsidRDefault="0079781C" w:rsidP="003E7E71">
                        <w:pPr>
                          <w:widowControl w:val="0"/>
                          <w:autoSpaceDE w:val="0"/>
                          <w:autoSpaceDN w:val="0"/>
                          <w:adjustRightInd w:val="0"/>
                          <w:rPr>
                            <w:ins w:id="776" w:author="Borja Gonzalez" w:date="2017-09-28T17:22:00Z"/>
                            <w:rFonts w:ascii="Monaco" w:hAnsi="Monaco" w:cs="Monaco"/>
                            <w:lang w:val="en-US"/>
                            <w:rPrChange w:id="777" w:author="Borja Gonzalez" w:date="2017-09-28T17:22:00Z">
                              <w:rPr>
                                <w:ins w:id="778" w:author="Borja Gonzalez" w:date="2017-09-28T17:22:00Z"/>
                                <w:rFonts w:ascii="Monaco" w:hAnsi="Monaco" w:cs="Monaco"/>
                                <w:sz w:val="32"/>
                                <w:szCs w:val="32"/>
                                <w:lang w:val="en-US"/>
                              </w:rPr>
                            </w:rPrChange>
                          </w:rPr>
                        </w:pPr>
                        <w:ins w:id="779" w:author="Borja Gonzalez" w:date="2017-09-28T17:22:00Z">
                          <w:r w:rsidRPr="003E7E71">
                            <w:rPr>
                              <w:rFonts w:ascii="Monaco" w:hAnsi="Monaco" w:cs="Monaco"/>
                              <w:b/>
                              <w:bCs/>
                              <w:color w:val="204A87"/>
                              <w:lang w:val="en-US"/>
                              <w:rPrChange w:id="780" w:author="Borja Gonzalez" w:date="2017-09-28T17:22:00Z">
                                <w:rPr>
                                  <w:rFonts w:ascii="Monaco" w:hAnsi="Monaco" w:cs="Monaco"/>
                                  <w:b/>
                                  <w:bCs/>
                                  <w:color w:val="204A87"/>
                                  <w:sz w:val="32"/>
                                  <w:szCs w:val="32"/>
                                  <w:lang w:val="en-US"/>
                                </w:rPr>
                              </w:rPrChange>
                            </w:rPr>
                            <w:t>var</w:t>
                          </w:r>
                          <w:r w:rsidRPr="003E7E71">
                            <w:rPr>
                              <w:rFonts w:ascii="Monaco" w:hAnsi="Monaco" w:cs="Monaco"/>
                              <w:lang w:val="en-US"/>
                              <w:rPrChange w:id="781" w:author="Borja Gonzalez" w:date="2017-09-28T17:22:00Z">
                                <w:rPr>
                                  <w:rFonts w:ascii="Monaco" w:hAnsi="Monaco" w:cs="Monaco"/>
                                  <w:sz w:val="32"/>
                                  <w:szCs w:val="32"/>
                                  <w:lang w:val="en-US"/>
                                </w:rPr>
                              </w:rPrChange>
                            </w:rPr>
                            <w:t xml:space="preserve"> </w:t>
                          </w:r>
                          <w:r w:rsidRPr="003E7E71">
                            <w:rPr>
                              <w:rFonts w:ascii="Monaco" w:hAnsi="Monaco" w:cs="Monaco"/>
                              <w:color w:val="000000"/>
                              <w:lang w:val="en-US"/>
                              <w:rPrChange w:id="782" w:author="Borja Gonzalez" w:date="2017-09-28T17:22:00Z">
                                <w:rPr>
                                  <w:rFonts w:ascii="Monaco" w:hAnsi="Monaco" w:cs="Monaco"/>
                                  <w:color w:val="000000"/>
                                  <w:sz w:val="32"/>
                                  <w:szCs w:val="32"/>
                                  <w:lang w:val="en-US"/>
                                </w:rPr>
                              </w:rPrChange>
                            </w:rPr>
                            <w:t>http</w:t>
                          </w:r>
                          <w:r w:rsidRPr="003E7E71">
                            <w:rPr>
                              <w:rFonts w:ascii="Monaco" w:hAnsi="Monaco" w:cs="Monaco"/>
                              <w:lang w:val="en-US"/>
                              <w:rPrChange w:id="783" w:author="Borja Gonzalez" w:date="2017-09-28T17:22:00Z">
                                <w:rPr>
                                  <w:rFonts w:ascii="Monaco" w:hAnsi="Monaco" w:cs="Monaco"/>
                                  <w:sz w:val="32"/>
                                  <w:szCs w:val="32"/>
                                  <w:lang w:val="en-US"/>
                                </w:rPr>
                              </w:rPrChange>
                            </w:rPr>
                            <w:t xml:space="preserve"> </w:t>
                          </w:r>
                          <w:r w:rsidRPr="003E7E71">
                            <w:rPr>
                              <w:rFonts w:ascii="Monaco" w:hAnsi="Monaco" w:cs="Monaco"/>
                              <w:b/>
                              <w:bCs/>
                              <w:color w:val="CE5C00"/>
                              <w:lang w:val="en-US"/>
                              <w:rPrChange w:id="784" w:author="Borja Gonzalez" w:date="2017-09-28T17:22:00Z">
                                <w:rPr>
                                  <w:rFonts w:ascii="Monaco" w:hAnsi="Monaco" w:cs="Monaco"/>
                                  <w:b/>
                                  <w:bCs/>
                                  <w:color w:val="CE5C00"/>
                                  <w:sz w:val="32"/>
                                  <w:szCs w:val="32"/>
                                  <w:lang w:val="en-US"/>
                                </w:rPr>
                              </w:rPrChange>
                            </w:rPr>
                            <w:t>=</w:t>
                          </w:r>
                          <w:r w:rsidRPr="003E7E71">
                            <w:rPr>
                              <w:rFonts w:ascii="Monaco" w:hAnsi="Monaco" w:cs="Monaco"/>
                              <w:lang w:val="en-US"/>
                              <w:rPrChange w:id="785" w:author="Borja Gonzalez" w:date="2017-09-28T17:22:00Z">
                                <w:rPr>
                                  <w:rFonts w:ascii="Monaco" w:hAnsi="Monaco" w:cs="Monaco"/>
                                  <w:sz w:val="32"/>
                                  <w:szCs w:val="32"/>
                                  <w:lang w:val="en-US"/>
                                </w:rPr>
                              </w:rPrChange>
                            </w:rPr>
                            <w:t xml:space="preserve"> </w:t>
                          </w:r>
                          <w:r w:rsidRPr="003E7E71">
                            <w:rPr>
                              <w:rFonts w:ascii="Monaco" w:hAnsi="Monaco" w:cs="Monaco"/>
                              <w:color w:val="000000"/>
                              <w:lang w:val="en-US"/>
                              <w:rPrChange w:id="786" w:author="Borja Gonzalez" w:date="2017-09-28T17:22:00Z">
                                <w:rPr>
                                  <w:rFonts w:ascii="Monaco" w:hAnsi="Monaco" w:cs="Monaco"/>
                                  <w:color w:val="000000"/>
                                  <w:sz w:val="32"/>
                                  <w:szCs w:val="32"/>
                                  <w:lang w:val="en-US"/>
                                </w:rPr>
                              </w:rPrChange>
                            </w:rPr>
                            <w:t>require</w:t>
                          </w:r>
                          <w:r w:rsidRPr="003E7E71">
                            <w:rPr>
                              <w:rFonts w:ascii="Monaco" w:hAnsi="Monaco" w:cs="Monaco"/>
                              <w:b/>
                              <w:bCs/>
                              <w:color w:val="000000"/>
                              <w:lang w:val="en-US"/>
                              <w:rPrChange w:id="787" w:author="Borja Gonzalez" w:date="2017-09-28T17:22:00Z">
                                <w:rPr>
                                  <w:rFonts w:ascii="Monaco" w:hAnsi="Monaco" w:cs="Monaco"/>
                                  <w:b/>
                                  <w:bCs/>
                                  <w:color w:val="000000"/>
                                  <w:sz w:val="32"/>
                                  <w:szCs w:val="32"/>
                                  <w:lang w:val="en-US"/>
                                </w:rPr>
                              </w:rPrChange>
                            </w:rPr>
                            <w:t>(</w:t>
                          </w:r>
                          <w:r w:rsidRPr="003E7E71">
                            <w:rPr>
                              <w:rFonts w:ascii="Monaco" w:hAnsi="Monaco" w:cs="Monaco"/>
                              <w:color w:val="4E9A06"/>
                              <w:lang w:val="en-US"/>
                              <w:rPrChange w:id="788" w:author="Borja Gonzalez" w:date="2017-09-28T17:22:00Z">
                                <w:rPr>
                                  <w:rFonts w:ascii="Monaco" w:hAnsi="Monaco" w:cs="Monaco"/>
                                  <w:color w:val="4E9A06"/>
                                  <w:sz w:val="32"/>
                                  <w:szCs w:val="32"/>
                                  <w:lang w:val="en-US"/>
                                </w:rPr>
                              </w:rPrChange>
                            </w:rPr>
                            <w:t>'http'</w:t>
                          </w:r>
                          <w:r w:rsidRPr="003E7E71">
                            <w:rPr>
                              <w:rFonts w:ascii="Monaco" w:hAnsi="Monaco" w:cs="Monaco"/>
                              <w:b/>
                              <w:bCs/>
                              <w:color w:val="000000"/>
                              <w:lang w:val="en-US"/>
                              <w:rPrChange w:id="789" w:author="Borja Gonzalez" w:date="2017-09-28T17:22:00Z">
                                <w:rPr>
                                  <w:rFonts w:ascii="Monaco" w:hAnsi="Monaco" w:cs="Monaco"/>
                                  <w:b/>
                                  <w:bCs/>
                                  <w:color w:val="000000"/>
                                  <w:sz w:val="32"/>
                                  <w:szCs w:val="32"/>
                                  <w:lang w:val="en-US"/>
                                </w:rPr>
                              </w:rPrChange>
                            </w:rPr>
                            <w:t>);</w:t>
                          </w:r>
                        </w:ins>
                      </w:p>
                      <w:p w14:paraId="601C7333" w14:textId="77777777" w:rsidR="0079781C" w:rsidRPr="003E7E71" w:rsidRDefault="0079781C" w:rsidP="003E7E71">
                        <w:pPr>
                          <w:widowControl w:val="0"/>
                          <w:autoSpaceDE w:val="0"/>
                          <w:autoSpaceDN w:val="0"/>
                          <w:adjustRightInd w:val="0"/>
                          <w:rPr>
                            <w:ins w:id="790" w:author="Borja Gonzalez" w:date="2017-09-28T17:22:00Z"/>
                            <w:rFonts w:ascii="Monaco" w:hAnsi="Monaco" w:cs="Monaco"/>
                            <w:lang w:val="en-US"/>
                            <w:rPrChange w:id="791" w:author="Borja Gonzalez" w:date="2017-09-28T17:22:00Z">
                              <w:rPr>
                                <w:ins w:id="792" w:author="Borja Gonzalez" w:date="2017-09-28T17:22:00Z"/>
                                <w:rFonts w:ascii="Monaco" w:hAnsi="Monaco" w:cs="Monaco"/>
                                <w:sz w:val="32"/>
                                <w:szCs w:val="32"/>
                                <w:lang w:val="en-US"/>
                              </w:rPr>
                            </w:rPrChange>
                          </w:rPr>
                        </w:pPr>
                        <w:ins w:id="793" w:author="Borja Gonzalez" w:date="2017-09-28T17:22:00Z">
                          <w:r w:rsidRPr="003E7E71">
                            <w:rPr>
                              <w:rFonts w:ascii="Monaco" w:hAnsi="Monaco" w:cs="Monaco"/>
                              <w:b/>
                              <w:bCs/>
                              <w:color w:val="204A87"/>
                              <w:lang w:val="en-US"/>
                              <w:rPrChange w:id="794" w:author="Borja Gonzalez" w:date="2017-09-28T17:22:00Z">
                                <w:rPr>
                                  <w:rFonts w:ascii="Monaco" w:hAnsi="Monaco" w:cs="Monaco"/>
                                  <w:b/>
                                  <w:bCs/>
                                  <w:color w:val="204A87"/>
                                  <w:sz w:val="32"/>
                                  <w:szCs w:val="32"/>
                                  <w:lang w:val="en-US"/>
                                </w:rPr>
                              </w:rPrChange>
                            </w:rPr>
                            <w:t>var</w:t>
                          </w:r>
                          <w:r w:rsidRPr="003E7E71">
                            <w:rPr>
                              <w:rFonts w:ascii="Monaco" w:hAnsi="Monaco" w:cs="Monaco"/>
                              <w:lang w:val="en-US"/>
                              <w:rPrChange w:id="795" w:author="Borja Gonzalez" w:date="2017-09-28T17:22:00Z">
                                <w:rPr>
                                  <w:rFonts w:ascii="Monaco" w:hAnsi="Monaco" w:cs="Monaco"/>
                                  <w:sz w:val="32"/>
                                  <w:szCs w:val="32"/>
                                  <w:lang w:val="en-US"/>
                                </w:rPr>
                              </w:rPrChange>
                            </w:rPr>
                            <w:t xml:space="preserve"> </w:t>
                          </w:r>
                          <w:r w:rsidRPr="003E7E71">
                            <w:rPr>
                              <w:rFonts w:ascii="Monaco" w:hAnsi="Monaco" w:cs="Monaco"/>
                              <w:color w:val="000000"/>
                              <w:lang w:val="en-US"/>
                              <w:rPrChange w:id="796" w:author="Borja Gonzalez" w:date="2017-09-28T17:22:00Z">
                                <w:rPr>
                                  <w:rFonts w:ascii="Monaco" w:hAnsi="Monaco" w:cs="Monaco"/>
                                  <w:color w:val="000000"/>
                                  <w:sz w:val="32"/>
                                  <w:szCs w:val="32"/>
                                  <w:lang w:val="en-US"/>
                                </w:rPr>
                              </w:rPrChange>
                            </w:rPr>
                            <w:t>io</w:t>
                          </w:r>
                          <w:r w:rsidRPr="003E7E71">
                            <w:rPr>
                              <w:rFonts w:ascii="Monaco" w:hAnsi="Monaco" w:cs="Monaco"/>
                              <w:lang w:val="en-US"/>
                              <w:rPrChange w:id="797" w:author="Borja Gonzalez" w:date="2017-09-28T17:22:00Z">
                                <w:rPr>
                                  <w:rFonts w:ascii="Monaco" w:hAnsi="Monaco" w:cs="Monaco"/>
                                  <w:sz w:val="32"/>
                                  <w:szCs w:val="32"/>
                                  <w:lang w:val="en-US"/>
                                </w:rPr>
                              </w:rPrChange>
                            </w:rPr>
                            <w:t xml:space="preserve"> </w:t>
                          </w:r>
                          <w:r w:rsidRPr="003E7E71">
                            <w:rPr>
                              <w:rFonts w:ascii="Monaco" w:hAnsi="Monaco" w:cs="Monaco"/>
                              <w:b/>
                              <w:bCs/>
                              <w:color w:val="CE5C00"/>
                              <w:lang w:val="en-US"/>
                              <w:rPrChange w:id="798" w:author="Borja Gonzalez" w:date="2017-09-28T17:22:00Z">
                                <w:rPr>
                                  <w:rFonts w:ascii="Monaco" w:hAnsi="Monaco" w:cs="Monaco"/>
                                  <w:b/>
                                  <w:bCs/>
                                  <w:color w:val="CE5C00"/>
                                  <w:sz w:val="32"/>
                                  <w:szCs w:val="32"/>
                                  <w:lang w:val="en-US"/>
                                </w:rPr>
                              </w:rPrChange>
                            </w:rPr>
                            <w:t>=</w:t>
                          </w:r>
                          <w:r w:rsidRPr="003E7E71">
                            <w:rPr>
                              <w:rFonts w:ascii="Monaco" w:hAnsi="Monaco" w:cs="Monaco"/>
                              <w:lang w:val="en-US"/>
                              <w:rPrChange w:id="799" w:author="Borja Gonzalez" w:date="2017-09-28T17:22:00Z">
                                <w:rPr>
                                  <w:rFonts w:ascii="Monaco" w:hAnsi="Monaco" w:cs="Monaco"/>
                                  <w:sz w:val="32"/>
                                  <w:szCs w:val="32"/>
                                  <w:lang w:val="en-US"/>
                                </w:rPr>
                              </w:rPrChange>
                            </w:rPr>
                            <w:t xml:space="preserve"> </w:t>
                          </w:r>
                          <w:r w:rsidRPr="003E7E71">
                            <w:rPr>
                              <w:rFonts w:ascii="Monaco" w:hAnsi="Monaco" w:cs="Monaco"/>
                              <w:color w:val="000000"/>
                              <w:lang w:val="en-US"/>
                              <w:rPrChange w:id="800" w:author="Borja Gonzalez" w:date="2017-09-28T17:22:00Z">
                                <w:rPr>
                                  <w:rFonts w:ascii="Monaco" w:hAnsi="Monaco" w:cs="Monaco"/>
                                  <w:color w:val="000000"/>
                                  <w:sz w:val="32"/>
                                  <w:szCs w:val="32"/>
                                  <w:lang w:val="en-US"/>
                                </w:rPr>
                              </w:rPrChange>
                            </w:rPr>
                            <w:t>require</w:t>
                          </w:r>
                          <w:r w:rsidRPr="003E7E71">
                            <w:rPr>
                              <w:rFonts w:ascii="Monaco" w:hAnsi="Monaco" w:cs="Monaco"/>
                              <w:b/>
                              <w:bCs/>
                              <w:color w:val="000000"/>
                              <w:lang w:val="en-US"/>
                              <w:rPrChange w:id="801" w:author="Borja Gonzalez" w:date="2017-09-28T17:22:00Z">
                                <w:rPr>
                                  <w:rFonts w:ascii="Monaco" w:hAnsi="Monaco" w:cs="Monaco"/>
                                  <w:b/>
                                  <w:bCs/>
                                  <w:color w:val="000000"/>
                                  <w:sz w:val="32"/>
                                  <w:szCs w:val="32"/>
                                  <w:lang w:val="en-US"/>
                                </w:rPr>
                              </w:rPrChange>
                            </w:rPr>
                            <w:t>(</w:t>
                          </w:r>
                          <w:r w:rsidRPr="003E7E71">
                            <w:rPr>
                              <w:rFonts w:ascii="Monaco" w:hAnsi="Monaco" w:cs="Monaco"/>
                              <w:color w:val="4E9A06"/>
                              <w:lang w:val="en-US"/>
                              <w:rPrChange w:id="802" w:author="Borja Gonzalez" w:date="2017-09-28T17:22:00Z">
                                <w:rPr>
                                  <w:rFonts w:ascii="Monaco" w:hAnsi="Monaco" w:cs="Monaco"/>
                                  <w:color w:val="4E9A06"/>
                                  <w:sz w:val="32"/>
                                  <w:szCs w:val="32"/>
                                  <w:lang w:val="en-US"/>
                                </w:rPr>
                              </w:rPrChange>
                            </w:rPr>
                            <w:t>'socket.io'</w:t>
                          </w:r>
                          <w:r w:rsidRPr="003E7E71">
                            <w:rPr>
                              <w:rFonts w:ascii="Monaco" w:hAnsi="Monaco" w:cs="Monaco"/>
                              <w:b/>
                              <w:bCs/>
                              <w:color w:val="000000"/>
                              <w:lang w:val="en-US"/>
                              <w:rPrChange w:id="803" w:author="Borja Gonzalez" w:date="2017-09-28T17:22:00Z">
                                <w:rPr>
                                  <w:rFonts w:ascii="Monaco" w:hAnsi="Monaco" w:cs="Monaco"/>
                                  <w:b/>
                                  <w:bCs/>
                                  <w:color w:val="000000"/>
                                  <w:sz w:val="32"/>
                                  <w:szCs w:val="32"/>
                                  <w:lang w:val="en-US"/>
                                </w:rPr>
                              </w:rPrChange>
                            </w:rPr>
                            <w:t>);</w:t>
                          </w:r>
                        </w:ins>
                      </w:p>
                      <w:p w14:paraId="7B5F57ED" w14:textId="5E24B6C4" w:rsidR="0079781C" w:rsidRDefault="0079781C" w:rsidP="00BA6F60"/>
                    </w:txbxContent>
                  </v:textbox>
                  <w10:wrap type="square"/>
                </v:shape>
              </w:pict>
            </mc:Fallback>
          </mc:AlternateContent>
        </w:r>
      </w:ins>
    </w:p>
    <w:p w14:paraId="0997ECAC" w14:textId="68D550B1" w:rsidR="00556E25" w:rsidRDefault="000668F5" w:rsidP="00A51E6E">
      <w:del w:id="785" w:author="Borja Gonzalez" w:date="2017-09-28T17:22:00Z">
        <w:r w:rsidDel="003E7E71">
          <w:rPr>
            <w:noProof/>
            <w:lang w:val="en-US"/>
          </w:rPr>
          <w:drawing>
            <wp:inline distT="0" distB="0" distL="0" distR="0" wp14:anchorId="2D3BD3B4" wp14:editId="5A8578D5">
              <wp:extent cx="4465824" cy="698500"/>
              <wp:effectExtent l="0" t="0" r="5080" b="0"/>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467427" cy="698751"/>
                      </a:xfrm>
                      <a:prstGeom prst="rect">
                        <a:avLst/>
                      </a:prstGeom>
                      <a:noFill/>
                      <a:ln>
                        <a:noFill/>
                      </a:ln>
                    </pic:spPr>
                  </pic:pic>
                </a:graphicData>
              </a:graphic>
            </wp:inline>
          </w:drawing>
        </w:r>
      </w:del>
      <w:r w:rsidR="00556E25">
        <w:t xml:space="preserve"> </w:t>
      </w:r>
    </w:p>
    <w:p w14:paraId="2A249980" w14:textId="77777777" w:rsidR="000668F5" w:rsidRDefault="000668F5" w:rsidP="00A51E6E"/>
    <w:p w14:paraId="59219D0A" w14:textId="0008DE8F" w:rsidR="000668F5" w:rsidRDefault="000668F5" w:rsidP="00A51E6E">
      <w:r>
        <w:lastRenderedPageBreak/>
        <w:t xml:space="preserve">2.  </w:t>
      </w:r>
      <w:r w:rsidR="00F265D5">
        <w:t>Utilizando el middleware estático, especificamos la carpeta pública del servidor para disponer de l</w:t>
      </w:r>
      <w:r w:rsidR="00447BFC">
        <w:t>as páginas</w:t>
      </w:r>
      <w:ins w:id="786" w:author="Borja Gonzalez" w:date="2017-09-26T22:12:00Z">
        <w:r w:rsidR="00FB6C2E">
          <w:t xml:space="preserve"> </w:t>
        </w:r>
      </w:ins>
      <w:r w:rsidR="00F265D5">
        <w:t>HTML. Ést</w:t>
      </w:r>
      <w:r w:rsidR="00447BFC">
        <w:t>as páginas</w:t>
      </w:r>
      <w:ins w:id="787" w:author="Borja Gonzalez" w:date="2017-09-26T13:21:00Z">
        <w:r w:rsidR="00FF498F">
          <w:t xml:space="preserve"> </w:t>
        </w:r>
      </w:ins>
      <w:r w:rsidR="00FB6C2E">
        <w:t xml:space="preserve">corresponden al código que </w:t>
      </w:r>
      <w:r w:rsidR="00F137C1">
        <w:t>muestra el diseño visual de la aplicación web al usuario. Este diseño se ha mostrado en el apartado 3.5</w:t>
      </w:r>
      <w:r w:rsidR="00F265D5">
        <w:t>. En mi caso las códigos HTML (index.html, paciente.html y evolución.html) se encuentran en la carpeta pagina_</w:t>
      </w:r>
      <w:r w:rsidR="00F137C1">
        <w:t>web.</w:t>
      </w:r>
    </w:p>
    <w:p w14:paraId="46510B9E" w14:textId="2EC4EEE5" w:rsidR="00F265D5" w:rsidRDefault="003E7E71" w:rsidP="00A51E6E">
      <w:ins w:id="788" w:author="Borja Gonzalez" w:date="2017-09-28T17:23:00Z">
        <w:r>
          <w:rPr>
            <w:noProof/>
            <w:lang w:val="en-US"/>
          </w:rPr>
          <mc:AlternateContent>
            <mc:Choice Requires="wps">
              <w:drawing>
                <wp:anchor distT="0" distB="0" distL="114300" distR="114300" simplePos="0" relativeHeight="251666432" behindDoc="0" locked="0" layoutInCell="1" allowOverlap="1" wp14:anchorId="540D878E" wp14:editId="14106F44">
                  <wp:simplePos x="0" y="0"/>
                  <wp:positionH relativeFrom="column">
                    <wp:posOffset>0</wp:posOffset>
                  </wp:positionH>
                  <wp:positionV relativeFrom="paragraph">
                    <wp:posOffset>135255</wp:posOffset>
                  </wp:positionV>
                  <wp:extent cx="4457700" cy="571500"/>
                  <wp:effectExtent l="0" t="0" r="0" b="12700"/>
                  <wp:wrapSquare wrapText="bothSides"/>
                  <wp:docPr id="69" name="Text Box 69"/>
                  <wp:cNvGraphicFramePr/>
                  <a:graphic xmlns:a="http://schemas.openxmlformats.org/drawingml/2006/main">
                    <a:graphicData uri="http://schemas.microsoft.com/office/word/2010/wordprocessingShape">
                      <wps:wsp>
                        <wps:cNvSpPr txBox="1"/>
                        <wps:spPr>
                          <a:xfrm>
                            <a:off x="0" y="0"/>
                            <a:ext cx="4457700" cy="5715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2E29731" w14:textId="77777777" w:rsidR="000851E8" w:rsidRPr="003E7E71" w:rsidRDefault="000851E8" w:rsidP="003E7E71">
                              <w:pPr>
                                <w:widowControl w:val="0"/>
                                <w:autoSpaceDE w:val="0"/>
                                <w:autoSpaceDN w:val="0"/>
                                <w:adjustRightInd w:val="0"/>
                                <w:rPr>
                                  <w:ins w:id="789" w:author="Borja Gonzalez" w:date="2017-09-28T17:23:00Z"/>
                                  <w:rFonts w:ascii="Monaco" w:hAnsi="Monaco" w:cs="Monaco"/>
                                  <w:lang w:val="en-US"/>
                                  <w:rPrChange w:id="790" w:author="Borja Gonzalez" w:date="2017-09-28T17:23:00Z">
                                    <w:rPr>
                                      <w:ins w:id="791" w:author="Borja Gonzalez" w:date="2017-09-28T17:23:00Z"/>
                                      <w:rFonts w:ascii="Monaco" w:hAnsi="Monaco" w:cs="Monaco"/>
                                      <w:sz w:val="32"/>
                                      <w:szCs w:val="32"/>
                                      <w:lang w:val="en-US"/>
                                    </w:rPr>
                                  </w:rPrChange>
                                </w:rPr>
                              </w:pPr>
                              <w:ins w:id="792" w:author="Borja Gonzalez" w:date="2017-09-28T17:23:00Z">
                                <w:r w:rsidRPr="003E7E71">
                                  <w:rPr>
                                    <w:rFonts w:ascii="Monaco" w:hAnsi="Monaco" w:cs="Monaco"/>
                                    <w:b/>
                                    <w:bCs/>
                                    <w:color w:val="204A87"/>
                                    <w:lang w:val="en-US"/>
                                    <w:rPrChange w:id="793" w:author="Borja Gonzalez" w:date="2017-09-28T17:23:00Z">
                                      <w:rPr>
                                        <w:rFonts w:ascii="Monaco" w:hAnsi="Monaco" w:cs="Monaco"/>
                                        <w:b/>
                                        <w:bCs/>
                                        <w:color w:val="204A87"/>
                                        <w:sz w:val="32"/>
                                        <w:szCs w:val="32"/>
                                        <w:lang w:val="en-US"/>
                                      </w:rPr>
                                    </w:rPrChange>
                                  </w:rPr>
                                  <w:t>var</w:t>
                                </w:r>
                                <w:r w:rsidRPr="003E7E71">
                                  <w:rPr>
                                    <w:rFonts w:ascii="Monaco" w:hAnsi="Monaco" w:cs="Monaco"/>
                                    <w:lang w:val="en-US"/>
                                    <w:rPrChange w:id="794" w:author="Borja Gonzalez" w:date="2017-09-28T17:23:00Z">
                                      <w:rPr>
                                        <w:rFonts w:ascii="Monaco" w:hAnsi="Monaco" w:cs="Monaco"/>
                                        <w:sz w:val="32"/>
                                        <w:szCs w:val="32"/>
                                        <w:lang w:val="en-US"/>
                                      </w:rPr>
                                    </w:rPrChange>
                                  </w:rPr>
                                  <w:t xml:space="preserve"> </w:t>
                                </w:r>
                                <w:r w:rsidRPr="003E7E71">
                                  <w:rPr>
                                    <w:rFonts w:ascii="Monaco" w:hAnsi="Monaco" w:cs="Monaco"/>
                                    <w:color w:val="000000"/>
                                    <w:lang w:val="en-US"/>
                                    <w:rPrChange w:id="795" w:author="Borja Gonzalez" w:date="2017-09-28T17:23:00Z">
                                      <w:rPr>
                                        <w:rFonts w:ascii="Monaco" w:hAnsi="Monaco" w:cs="Monaco"/>
                                        <w:color w:val="000000"/>
                                        <w:sz w:val="32"/>
                                        <w:szCs w:val="32"/>
                                        <w:lang w:val="en-US"/>
                                      </w:rPr>
                                    </w:rPrChange>
                                  </w:rPr>
                                  <w:t>app</w:t>
                                </w:r>
                                <w:r w:rsidRPr="003E7E71">
                                  <w:rPr>
                                    <w:rFonts w:ascii="Monaco" w:hAnsi="Monaco" w:cs="Monaco"/>
                                    <w:lang w:val="en-US"/>
                                    <w:rPrChange w:id="796" w:author="Borja Gonzalez" w:date="2017-09-28T17:23:00Z">
                                      <w:rPr>
                                        <w:rFonts w:ascii="Monaco" w:hAnsi="Monaco" w:cs="Monaco"/>
                                        <w:sz w:val="32"/>
                                        <w:szCs w:val="32"/>
                                        <w:lang w:val="en-US"/>
                                      </w:rPr>
                                    </w:rPrChange>
                                  </w:rPr>
                                  <w:t xml:space="preserve"> </w:t>
                                </w:r>
                                <w:r w:rsidRPr="003E7E71">
                                  <w:rPr>
                                    <w:rFonts w:ascii="Monaco" w:hAnsi="Monaco" w:cs="Monaco"/>
                                    <w:b/>
                                    <w:bCs/>
                                    <w:color w:val="CE5C00"/>
                                    <w:lang w:val="en-US"/>
                                    <w:rPrChange w:id="797" w:author="Borja Gonzalez" w:date="2017-09-28T17:23:00Z">
                                      <w:rPr>
                                        <w:rFonts w:ascii="Monaco" w:hAnsi="Monaco" w:cs="Monaco"/>
                                        <w:b/>
                                        <w:bCs/>
                                        <w:color w:val="CE5C00"/>
                                        <w:sz w:val="32"/>
                                        <w:szCs w:val="32"/>
                                        <w:lang w:val="en-US"/>
                                      </w:rPr>
                                    </w:rPrChange>
                                  </w:rPr>
                                  <w:t>=</w:t>
                                </w:r>
                                <w:r w:rsidRPr="003E7E71">
                                  <w:rPr>
                                    <w:rFonts w:ascii="Monaco" w:hAnsi="Monaco" w:cs="Monaco"/>
                                    <w:lang w:val="en-US"/>
                                    <w:rPrChange w:id="798" w:author="Borja Gonzalez" w:date="2017-09-28T17:23:00Z">
                                      <w:rPr>
                                        <w:rFonts w:ascii="Monaco" w:hAnsi="Monaco" w:cs="Monaco"/>
                                        <w:sz w:val="32"/>
                                        <w:szCs w:val="32"/>
                                        <w:lang w:val="en-US"/>
                                      </w:rPr>
                                    </w:rPrChange>
                                  </w:rPr>
                                  <w:t xml:space="preserve"> </w:t>
                                </w:r>
                                <w:r w:rsidRPr="003E7E71">
                                  <w:rPr>
                                    <w:rFonts w:ascii="Monaco" w:hAnsi="Monaco" w:cs="Monaco"/>
                                    <w:color w:val="000000"/>
                                    <w:lang w:val="en-US"/>
                                    <w:rPrChange w:id="799" w:author="Borja Gonzalez" w:date="2017-09-28T17:23:00Z">
                                      <w:rPr>
                                        <w:rFonts w:ascii="Monaco" w:hAnsi="Monaco" w:cs="Monaco"/>
                                        <w:color w:val="000000"/>
                                        <w:sz w:val="32"/>
                                        <w:szCs w:val="32"/>
                                        <w:lang w:val="en-US"/>
                                      </w:rPr>
                                    </w:rPrChange>
                                  </w:rPr>
                                  <w:t>express</w:t>
                                </w:r>
                                <w:r w:rsidRPr="003E7E71">
                                  <w:rPr>
                                    <w:rFonts w:ascii="Monaco" w:hAnsi="Monaco" w:cs="Monaco"/>
                                    <w:b/>
                                    <w:bCs/>
                                    <w:color w:val="000000"/>
                                    <w:lang w:val="en-US"/>
                                    <w:rPrChange w:id="800" w:author="Borja Gonzalez" w:date="2017-09-28T17:23:00Z">
                                      <w:rPr>
                                        <w:rFonts w:ascii="Monaco" w:hAnsi="Monaco" w:cs="Monaco"/>
                                        <w:b/>
                                        <w:bCs/>
                                        <w:color w:val="000000"/>
                                        <w:sz w:val="32"/>
                                        <w:szCs w:val="32"/>
                                        <w:lang w:val="en-US"/>
                                      </w:rPr>
                                    </w:rPrChange>
                                  </w:rPr>
                                  <w:t>();</w:t>
                                </w:r>
                              </w:ins>
                            </w:p>
                            <w:p w14:paraId="29CF23F2" w14:textId="77777777" w:rsidR="000851E8" w:rsidRPr="003E7E71" w:rsidRDefault="000851E8" w:rsidP="003E7E71">
                              <w:pPr>
                                <w:widowControl w:val="0"/>
                                <w:autoSpaceDE w:val="0"/>
                                <w:autoSpaceDN w:val="0"/>
                                <w:adjustRightInd w:val="0"/>
                                <w:rPr>
                                  <w:ins w:id="801" w:author="Borja Gonzalez" w:date="2017-09-28T17:23:00Z"/>
                                  <w:rFonts w:ascii="Monaco" w:hAnsi="Monaco" w:cs="Monaco"/>
                                  <w:lang w:val="en-US"/>
                                  <w:rPrChange w:id="802" w:author="Borja Gonzalez" w:date="2017-09-28T17:23:00Z">
                                    <w:rPr>
                                      <w:ins w:id="803" w:author="Borja Gonzalez" w:date="2017-09-28T17:23:00Z"/>
                                      <w:rFonts w:ascii="Monaco" w:hAnsi="Monaco" w:cs="Monaco"/>
                                      <w:sz w:val="32"/>
                                      <w:szCs w:val="32"/>
                                      <w:lang w:val="en-US"/>
                                    </w:rPr>
                                  </w:rPrChange>
                                </w:rPr>
                              </w:pPr>
                              <w:ins w:id="804" w:author="Borja Gonzalez" w:date="2017-09-28T17:23:00Z">
                                <w:r w:rsidRPr="003E7E71">
                                  <w:rPr>
                                    <w:rFonts w:ascii="Monaco" w:hAnsi="Monaco" w:cs="Monaco"/>
                                    <w:color w:val="000000"/>
                                    <w:lang w:val="en-US"/>
                                    <w:rPrChange w:id="805" w:author="Borja Gonzalez" w:date="2017-09-28T17:23:00Z">
                                      <w:rPr>
                                        <w:rFonts w:ascii="Monaco" w:hAnsi="Monaco" w:cs="Monaco"/>
                                        <w:color w:val="000000"/>
                                        <w:sz w:val="32"/>
                                        <w:szCs w:val="32"/>
                                        <w:lang w:val="en-US"/>
                                      </w:rPr>
                                    </w:rPrChange>
                                  </w:rPr>
                                  <w:t>app</w:t>
                                </w:r>
                                <w:r w:rsidRPr="003E7E71">
                                  <w:rPr>
                                    <w:rFonts w:ascii="Monaco" w:hAnsi="Monaco" w:cs="Monaco"/>
                                    <w:b/>
                                    <w:bCs/>
                                    <w:color w:val="000000"/>
                                    <w:lang w:val="en-US"/>
                                    <w:rPrChange w:id="806" w:author="Borja Gonzalez" w:date="2017-09-28T17:23:00Z">
                                      <w:rPr>
                                        <w:rFonts w:ascii="Monaco" w:hAnsi="Monaco" w:cs="Monaco"/>
                                        <w:b/>
                                        <w:bCs/>
                                        <w:color w:val="000000"/>
                                        <w:sz w:val="32"/>
                                        <w:szCs w:val="32"/>
                                        <w:lang w:val="en-US"/>
                                      </w:rPr>
                                    </w:rPrChange>
                                  </w:rPr>
                                  <w:t>.</w:t>
                                </w:r>
                                <w:r w:rsidRPr="003E7E71">
                                  <w:rPr>
                                    <w:rFonts w:ascii="Monaco" w:hAnsi="Monaco" w:cs="Monaco"/>
                                    <w:color w:val="000000"/>
                                    <w:lang w:val="en-US"/>
                                    <w:rPrChange w:id="807" w:author="Borja Gonzalez" w:date="2017-09-28T17:23:00Z">
                                      <w:rPr>
                                        <w:rFonts w:ascii="Monaco" w:hAnsi="Monaco" w:cs="Monaco"/>
                                        <w:color w:val="000000"/>
                                        <w:sz w:val="32"/>
                                        <w:szCs w:val="32"/>
                                        <w:lang w:val="en-US"/>
                                      </w:rPr>
                                    </w:rPrChange>
                                  </w:rPr>
                                  <w:t>use</w:t>
                                </w:r>
                                <w:r w:rsidRPr="003E7E71">
                                  <w:rPr>
                                    <w:rFonts w:ascii="Monaco" w:hAnsi="Monaco" w:cs="Monaco"/>
                                    <w:b/>
                                    <w:bCs/>
                                    <w:color w:val="000000"/>
                                    <w:lang w:val="en-US"/>
                                    <w:rPrChange w:id="808" w:author="Borja Gonzalez" w:date="2017-09-28T17:23:00Z">
                                      <w:rPr>
                                        <w:rFonts w:ascii="Monaco" w:hAnsi="Monaco" w:cs="Monaco"/>
                                        <w:b/>
                                        <w:bCs/>
                                        <w:color w:val="000000"/>
                                        <w:sz w:val="32"/>
                                        <w:szCs w:val="32"/>
                                        <w:lang w:val="en-US"/>
                                      </w:rPr>
                                    </w:rPrChange>
                                  </w:rPr>
                                  <w:t>(</w:t>
                                </w:r>
                                <w:r w:rsidRPr="003E7E71">
                                  <w:rPr>
                                    <w:rFonts w:ascii="Monaco" w:hAnsi="Monaco" w:cs="Monaco"/>
                                    <w:color w:val="000000"/>
                                    <w:lang w:val="en-US"/>
                                    <w:rPrChange w:id="809" w:author="Borja Gonzalez" w:date="2017-09-28T17:23:00Z">
                                      <w:rPr>
                                        <w:rFonts w:ascii="Monaco" w:hAnsi="Monaco" w:cs="Monaco"/>
                                        <w:color w:val="000000"/>
                                        <w:sz w:val="32"/>
                                        <w:szCs w:val="32"/>
                                        <w:lang w:val="en-US"/>
                                      </w:rPr>
                                    </w:rPrChange>
                                  </w:rPr>
                                  <w:t>express</w:t>
                                </w:r>
                                <w:r w:rsidRPr="003E7E71">
                                  <w:rPr>
                                    <w:rFonts w:ascii="Monaco" w:hAnsi="Monaco" w:cs="Monaco"/>
                                    <w:b/>
                                    <w:bCs/>
                                    <w:color w:val="000000"/>
                                    <w:lang w:val="en-US"/>
                                    <w:rPrChange w:id="810" w:author="Borja Gonzalez" w:date="2017-09-28T17:23:00Z">
                                      <w:rPr>
                                        <w:rFonts w:ascii="Monaco" w:hAnsi="Monaco" w:cs="Monaco"/>
                                        <w:b/>
                                        <w:bCs/>
                                        <w:color w:val="000000"/>
                                        <w:sz w:val="32"/>
                                        <w:szCs w:val="32"/>
                                        <w:lang w:val="en-US"/>
                                      </w:rPr>
                                    </w:rPrChange>
                                  </w:rPr>
                                  <w:t>.</w:t>
                                </w:r>
                                <w:r w:rsidRPr="003E7E71">
                                  <w:rPr>
                                    <w:rFonts w:ascii="Monaco" w:hAnsi="Monaco" w:cs="Monaco"/>
                                    <w:b/>
                                    <w:bCs/>
                                    <w:color w:val="204A87"/>
                                    <w:lang w:val="en-US"/>
                                    <w:rPrChange w:id="811" w:author="Borja Gonzalez" w:date="2017-09-28T17:23:00Z">
                                      <w:rPr>
                                        <w:rFonts w:ascii="Monaco" w:hAnsi="Monaco" w:cs="Monaco"/>
                                        <w:b/>
                                        <w:bCs/>
                                        <w:color w:val="204A87"/>
                                        <w:sz w:val="32"/>
                                        <w:szCs w:val="32"/>
                                        <w:lang w:val="en-US"/>
                                      </w:rPr>
                                    </w:rPrChange>
                                  </w:rPr>
                                  <w:t>static</w:t>
                                </w:r>
                                <w:r w:rsidRPr="003E7E71">
                                  <w:rPr>
                                    <w:rFonts w:ascii="Monaco" w:hAnsi="Monaco" w:cs="Monaco"/>
                                    <w:b/>
                                    <w:bCs/>
                                    <w:color w:val="000000"/>
                                    <w:lang w:val="en-US"/>
                                    <w:rPrChange w:id="812" w:author="Borja Gonzalez" w:date="2017-09-28T17:23:00Z">
                                      <w:rPr>
                                        <w:rFonts w:ascii="Monaco" w:hAnsi="Monaco" w:cs="Monaco"/>
                                        <w:b/>
                                        <w:bCs/>
                                        <w:color w:val="000000"/>
                                        <w:sz w:val="32"/>
                                        <w:szCs w:val="32"/>
                                        <w:lang w:val="en-US"/>
                                      </w:rPr>
                                    </w:rPrChange>
                                  </w:rPr>
                                  <w:t>(</w:t>
                                </w:r>
                                <w:r w:rsidRPr="003E7E71">
                                  <w:rPr>
                                    <w:rFonts w:ascii="Monaco" w:hAnsi="Monaco" w:cs="Monaco"/>
                                    <w:color w:val="4E9A06"/>
                                    <w:lang w:val="en-US"/>
                                    <w:rPrChange w:id="813" w:author="Borja Gonzalez" w:date="2017-09-28T17:23:00Z">
                                      <w:rPr>
                                        <w:rFonts w:ascii="Monaco" w:hAnsi="Monaco" w:cs="Monaco"/>
                                        <w:color w:val="4E9A06"/>
                                        <w:sz w:val="32"/>
                                        <w:szCs w:val="32"/>
                                        <w:lang w:val="en-US"/>
                                      </w:rPr>
                                    </w:rPrChange>
                                  </w:rPr>
                                  <w:t>'./../pagina_web'</w:t>
                                </w:r>
                                <w:r w:rsidRPr="003E7E71">
                                  <w:rPr>
                                    <w:rFonts w:ascii="Monaco" w:hAnsi="Monaco" w:cs="Monaco"/>
                                    <w:b/>
                                    <w:bCs/>
                                    <w:color w:val="000000"/>
                                    <w:lang w:val="en-US"/>
                                    <w:rPrChange w:id="814" w:author="Borja Gonzalez" w:date="2017-09-28T17:23:00Z">
                                      <w:rPr>
                                        <w:rFonts w:ascii="Monaco" w:hAnsi="Monaco" w:cs="Monaco"/>
                                        <w:b/>
                                        <w:bCs/>
                                        <w:color w:val="000000"/>
                                        <w:sz w:val="32"/>
                                        <w:szCs w:val="32"/>
                                        <w:lang w:val="en-US"/>
                                      </w:rPr>
                                    </w:rPrChange>
                                  </w:rPr>
                                  <w:t>));</w:t>
                                </w:r>
                              </w:ins>
                            </w:p>
                            <w:p w14:paraId="587D1BD1" w14:textId="77777777" w:rsidR="000851E8" w:rsidRDefault="000851E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69" o:spid="_x0000_s1028" type="#_x0000_t202" style="position:absolute;margin-left:0;margin-top:10.65pt;width:351pt;height:4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" filled="f" stroked="f">
                  <v:textbox>
                    <w:txbxContent>
                      <w:p w14:paraId="62E29731" w14:textId="77777777" w:rsidR="0079781C" w:rsidRPr="003E7E71" w:rsidRDefault="0079781C" w:rsidP="003E7E71">
                        <w:pPr>
                          <w:widowControl w:val="0"/>
                          <w:autoSpaceDE w:val="0"/>
                          <w:autoSpaceDN w:val="0"/>
                          <w:adjustRightInd w:val="0"/>
                          <w:rPr>
                            <w:ins w:id="834" w:author="Borja Gonzalez" w:date="2017-09-28T17:23:00Z"/>
                            <w:rFonts w:ascii="Monaco" w:hAnsi="Monaco" w:cs="Monaco"/>
                            <w:lang w:val="en-US"/>
                            <w:rPrChange w:id="835" w:author="Borja Gonzalez" w:date="2017-09-28T17:23:00Z">
                              <w:rPr>
                                <w:ins w:id="836" w:author="Borja Gonzalez" w:date="2017-09-28T17:23:00Z"/>
                                <w:rFonts w:ascii="Monaco" w:hAnsi="Monaco" w:cs="Monaco"/>
                                <w:sz w:val="32"/>
                                <w:szCs w:val="32"/>
                                <w:lang w:val="en-US"/>
                              </w:rPr>
                            </w:rPrChange>
                          </w:rPr>
                        </w:pPr>
                        <w:ins w:id="837" w:author="Borja Gonzalez" w:date="2017-09-28T17:23:00Z">
                          <w:r w:rsidRPr="003E7E71">
                            <w:rPr>
                              <w:rFonts w:ascii="Monaco" w:hAnsi="Monaco" w:cs="Monaco"/>
                              <w:b/>
                              <w:bCs/>
                              <w:color w:val="204A87"/>
                              <w:lang w:val="en-US"/>
                              <w:rPrChange w:id="838" w:author="Borja Gonzalez" w:date="2017-09-28T17:23:00Z">
                                <w:rPr>
                                  <w:rFonts w:ascii="Monaco" w:hAnsi="Monaco" w:cs="Monaco"/>
                                  <w:b/>
                                  <w:bCs/>
                                  <w:color w:val="204A87"/>
                                  <w:sz w:val="32"/>
                                  <w:szCs w:val="32"/>
                                  <w:lang w:val="en-US"/>
                                </w:rPr>
                              </w:rPrChange>
                            </w:rPr>
                            <w:t>var</w:t>
                          </w:r>
                          <w:r w:rsidRPr="003E7E71">
                            <w:rPr>
                              <w:rFonts w:ascii="Monaco" w:hAnsi="Monaco" w:cs="Monaco"/>
                              <w:lang w:val="en-US"/>
                              <w:rPrChange w:id="839" w:author="Borja Gonzalez" w:date="2017-09-28T17:23:00Z">
                                <w:rPr>
                                  <w:rFonts w:ascii="Monaco" w:hAnsi="Monaco" w:cs="Monaco"/>
                                  <w:sz w:val="32"/>
                                  <w:szCs w:val="32"/>
                                  <w:lang w:val="en-US"/>
                                </w:rPr>
                              </w:rPrChange>
                            </w:rPr>
                            <w:t xml:space="preserve"> </w:t>
                          </w:r>
                          <w:r w:rsidRPr="003E7E71">
                            <w:rPr>
                              <w:rFonts w:ascii="Monaco" w:hAnsi="Monaco" w:cs="Monaco"/>
                              <w:color w:val="000000"/>
                              <w:lang w:val="en-US"/>
                              <w:rPrChange w:id="840" w:author="Borja Gonzalez" w:date="2017-09-28T17:23:00Z">
                                <w:rPr>
                                  <w:rFonts w:ascii="Monaco" w:hAnsi="Monaco" w:cs="Monaco"/>
                                  <w:color w:val="000000"/>
                                  <w:sz w:val="32"/>
                                  <w:szCs w:val="32"/>
                                  <w:lang w:val="en-US"/>
                                </w:rPr>
                              </w:rPrChange>
                            </w:rPr>
                            <w:t>app</w:t>
                          </w:r>
                          <w:r w:rsidRPr="003E7E71">
                            <w:rPr>
                              <w:rFonts w:ascii="Monaco" w:hAnsi="Monaco" w:cs="Monaco"/>
                              <w:lang w:val="en-US"/>
                              <w:rPrChange w:id="841" w:author="Borja Gonzalez" w:date="2017-09-28T17:23:00Z">
                                <w:rPr>
                                  <w:rFonts w:ascii="Monaco" w:hAnsi="Monaco" w:cs="Monaco"/>
                                  <w:sz w:val="32"/>
                                  <w:szCs w:val="32"/>
                                  <w:lang w:val="en-US"/>
                                </w:rPr>
                              </w:rPrChange>
                            </w:rPr>
                            <w:t xml:space="preserve"> </w:t>
                          </w:r>
                          <w:r w:rsidRPr="003E7E71">
                            <w:rPr>
                              <w:rFonts w:ascii="Monaco" w:hAnsi="Monaco" w:cs="Monaco"/>
                              <w:b/>
                              <w:bCs/>
                              <w:color w:val="CE5C00"/>
                              <w:lang w:val="en-US"/>
                              <w:rPrChange w:id="842" w:author="Borja Gonzalez" w:date="2017-09-28T17:23:00Z">
                                <w:rPr>
                                  <w:rFonts w:ascii="Monaco" w:hAnsi="Monaco" w:cs="Monaco"/>
                                  <w:b/>
                                  <w:bCs/>
                                  <w:color w:val="CE5C00"/>
                                  <w:sz w:val="32"/>
                                  <w:szCs w:val="32"/>
                                  <w:lang w:val="en-US"/>
                                </w:rPr>
                              </w:rPrChange>
                            </w:rPr>
                            <w:t>=</w:t>
                          </w:r>
                          <w:r w:rsidRPr="003E7E71">
                            <w:rPr>
                              <w:rFonts w:ascii="Monaco" w:hAnsi="Monaco" w:cs="Monaco"/>
                              <w:lang w:val="en-US"/>
                              <w:rPrChange w:id="843" w:author="Borja Gonzalez" w:date="2017-09-28T17:23:00Z">
                                <w:rPr>
                                  <w:rFonts w:ascii="Monaco" w:hAnsi="Monaco" w:cs="Monaco"/>
                                  <w:sz w:val="32"/>
                                  <w:szCs w:val="32"/>
                                  <w:lang w:val="en-US"/>
                                </w:rPr>
                              </w:rPrChange>
                            </w:rPr>
                            <w:t xml:space="preserve"> </w:t>
                          </w:r>
                          <w:r w:rsidRPr="003E7E71">
                            <w:rPr>
                              <w:rFonts w:ascii="Monaco" w:hAnsi="Monaco" w:cs="Monaco"/>
                              <w:color w:val="000000"/>
                              <w:lang w:val="en-US"/>
                              <w:rPrChange w:id="844" w:author="Borja Gonzalez" w:date="2017-09-28T17:23:00Z">
                                <w:rPr>
                                  <w:rFonts w:ascii="Monaco" w:hAnsi="Monaco" w:cs="Monaco"/>
                                  <w:color w:val="000000"/>
                                  <w:sz w:val="32"/>
                                  <w:szCs w:val="32"/>
                                  <w:lang w:val="en-US"/>
                                </w:rPr>
                              </w:rPrChange>
                            </w:rPr>
                            <w:t>express</w:t>
                          </w:r>
                          <w:r w:rsidRPr="003E7E71">
                            <w:rPr>
                              <w:rFonts w:ascii="Monaco" w:hAnsi="Monaco" w:cs="Monaco"/>
                              <w:b/>
                              <w:bCs/>
                              <w:color w:val="000000"/>
                              <w:lang w:val="en-US"/>
                              <w:rPrChange w:id="845" w:author="Borja Gonzalez" w:date="2017-09-28T17:23:00Z">
                                <w:rPr>
                                  <w:rFonts w:ascii="Monaco" w:hAnsi="Monaco" w:cs="Monaco"/>
                                  <w:b/>
                                  <w:bCs/>
                                  <w:color w:val="000000"/>
                                  <w:sz w:val="32"/>
                                  <w:szCs w:val="32"/>
                                  <w:lang w:val="en-US"/>
                                </w:rPr>
                              </w:rPrChange>
                            </w:rPr>
                            <w:t>();</w:t>
                          </w:r>
                        </w:ins>
                      </w:p>
                      <w:p w14:paraId="29CF23F2" w14:textId="77777777" w:rsidR="0079781C" w:rsidRPr="003E7E71" w:rsidRDefault="0079781C" w:rsidP="003E7E71">
                        <w:pPr>
                          <w:widowControl w:val="0"/>
                          <w:autoSpaceDE w:val="0"/>
                          <w:autoSpaceDN w:val="0"/>
                          <w:adjustRightInd w:val="0"/>
                          <w:rPr>
                            <w:ins w:id="846" w:author="Borja Gonzalez" w:date="2017-09-28T17:23:00Z"/>
                            <w:rFonts w:ascii="Monaco" w:hAnsi="Monaco" w:cs="Monaco"/>
                            <w:lang w:val="en-US"/>
                            <w:rPrChange w:id="847" w:author="Borja Gonzalez" w:date="2017-09-28T17:23:00Z">
                              <w:rPr>
                                <w:ins w:id="848" w:author="Borja Gonzalez" w:date="2017-09-28T17:23:00Z"/>
                                <w:rFonts w:ascii="Monaco" w:hAnsi="Monaco" w:cs="Monaco"/>
                                <w:sz w:val="32"/>
                                <w:szCs w:val="32"/>
                                <w:lang w:val="en-US"/>
                              </w:rPr>
                            </w:rPrChange>
                          </w:rPr>
                        </w:pPr>
                        <w:ins w:id="849" w:author="Borja Gonzalez" w:date="2017-09-28T17:23:00Z">
                          <w:r w:rsidRPr="003E7E71">
                            <w:rPr>
                              <w:rFonts w:ascii="Monaco" w:hAnsi="Monaco" w:cs="Monaco"/>
                              <w:color w:val="000000"/>
                              <w:lang w:val="en-US"/>
                              <w:rPrChange w:id="850" w:author="Borja Gonzalez" w:date="2017-09-28T17:23:00Z">
                                <w:rPr>
                                  <w:rFonts w:ascii="Monaco" w:hAnsi="Monaco" w:cs="Monaco"/>
                                  <w:color w:val="000000"/>
                                  <w:sz w:val="32"/>
                                  <w:szCs w:val="32"/>
                                  <w:lang w:val="en-US"/>
                                </w:rPr>
                              </w:rPrChange>
                            </w:rPr>
                            <w:t>app</w:t>
                          </w:r>
                          <w:r w:rsidRPr="003E7E71">
                            <w:rPr>
                              <w:rFonts w:ascii="Monaco" w:hAnsi="Monaco" w:cs="Monaco"/>
                              <w:b/>
                              <w:bCs/>
                              <w:color w:val="000000"/>
                              <w:lang w:val="en-US"/>
                              <w:rPrChange w:id="851" w:author="Borja Gonzalez" w:date="2017-09-28T17:23:00Z">
                                <w:rPr>
                                  <w:rFonts w:ascii="Monaco" w:hAnsi="Monaco" w:cs="Monaco"/>
                                  <w:b/>
                                  <w:bCs/>
                                  <w:color w:val="000000"/>
                                  <w:sz w:val="32"/>
                                  <w:szCs w:val="32"/>
                                  <w:lang w:val="en-US"/>
                                </w:rPr>
                              </w:rPrChange>
                            </w:rPr>
                            <w:t>.</w:t>
                          </w:r>
                          <w:r w:rsidRPr="003E7E71">
                            <w:rPr>
                              <w:rFonts w:ascii="Monaco" w:hAnsi="Monaco" w:cs="Monaco"/>
                              <w:color w:val="000000"/>
                              <w:lang w:val="en-US"/>
                              <w:rPrChange w:id="852" w:author="Borja Gonzalez" w:date="2017-09-28T17:23:00Z">
                                <w:rPr>
                                  <w:rFonts w:ascii="Monaco" w:hAnsi="Monaco" w:cs="Monaco"/>
                                  <w:color w:val="000000"/>
                                  <w:sz w:val="32"/>
                                  <w:szCs w:val="32"/>
                                  <w:lang w:val="en-US"/>
                                </w:rPr>
                              </w:rPrChange>
                            </w:rPr>
                            <w:t>use</w:t>
                          </w:r>
                          <w:r w:rsidRPr="003E7E71">
                            <w:rPr>
                              <w:rFonts w:ascii="Monaco" w:hAnsi="Monaco" w:cs="Monaco"/>
                              <w:b/>
                              <w:bCs/>
                              <w:color w:val="000000"/>
                              <w:lang w:val="en-US"/>
                              <w:rPrChange w:id="853" w:author="Borja Gonzalez" w:date="2017-09-28T17:23:00Z">
                                <w:rPr>
                                  <w:rFonts w:ascii="Monaco" w:hAnsi="Monaco" w:cs="Monaco"/>
                                  <w:b/>
                                  <w:bCs/>
                                  <w:color w:val="000000"/>
                                  <w:sz w:val="32"/>
                                  <w:szCs w:val="32"/>
                                  <w:lang w:val="en-US"/>
                                </w:rPr>
                              </w:rPrChange>
                            </w:rPr>
                            <w:t>(</w:t>
                          </w:r>
                          <w:r w:rsidRPr="003E7E71">
                            <w:rPr>
                              <w:rFonts w:ascii="Monaco" w:hAnsi="Monaco" w:cs="Monaco"/>
                              <w:color w:val="000000"/>
                              <w:lang w:val="en-US"/>
                              <w:rPrChange w:id="854" w:author="Borja Gonzalez" w:date="2017-09-28T17:23:00Z">
                                <w:rPr>
                                  <w:rFonts w:ascii="Monaco" w:hAnsi="Monaco" w:cs="Monaco"/>
                                  <w:color w:val="000000"/>
                                  <w:sz w:val="32"/>
                                  <w:szCs w:val="32"/>
                                  <w:lang w:val="en-US"/>
                                </w:rPr>
                              </w:rPrChange>
                            </w:rPr>
                            <w:t>express</w:t>
                          </w:r>
                          <w:r w:rsidRPr="003E7E71">
                            <w:rPr>
                              <w:rFonts w:ascii="Monaco" w:hAnsi="Monaco" w:cs="Monaco"/>
                              <w:b/>
                              <w:bCs/>
                              <w:color w:val="000000"/>
                              <w:lang w:val="en-US"/>
                              <w:rPrChange w:id="855" w:author="Borja Gonzalez" w:date="2017-09-28T17:23:00Z">
                                <w:rPr>
                                  <w:rFonts w:ascii="Monaco" w:hAnsi="Monaco" w:cs="Monaco"/>
                                  <w:b/>
                                  <w:bCs/>
                                  <w:color w:val="000000"/>
                                  <w:sz w:val="32"/>
                                  <w:szCs w:val="32"/>
                                  <w:lang w:val="en-US"/>
                                </w:rPr>
                              </w:rPrChange>
                            </w:rPr>
                            <w:t>.</w:t>
                          </w:r>
                          <w:r w:rsidRPr="003E7E71">
                            <w:rPr>
                              <w:rFonts w:ascii="Monaco" w:hAnsi="Monaco" w:cs="Monaco"/>
                              <w:b/>
                              <w:bCs/>
                              <w:color w:val="204A87"/>
                              <w:lang w:val="en-US"/>
                              <w:rPrChange w:id="856" w:author="Borja Gonzalez" w:date="2017-09-28T17:23:00Z">
                                <w:rPr>
                                  <w:rFonts w:ascii="Monaco" w:hAnsi="Monaco" w:cs="Monaco"/>
                                  <w:b/>
                                  <w:bCs/>
                                  <w:color w:val="204A87"/>
                                  <w:sz w:val="32"/>
                                  <w:szCs w:val="32"/>
                                  <w:lang w:val="en-US"/>
                                </w:rPr>
                              </w:rPrChange>
                            </w:rPr>
                            <w:t>static</w:t>
                          </w:r>
                          <w:r w:rsidRPr="003E7E71">
                            <w:rPr>
                              <w:rFonts w:ascii="Monaco" w:hAnsi="Monaco" w:cs="Monaco"/>
                              <w:b/>
                              <w:bCs/>
                              <w:color w:val="000000"/>
                              <w:lang w:val="en-US"/>
                              <w:rPrChange w:id="857" w:author="Borja Gonzalez" w:date="2017-09-28T17:23:00Z">
                                <w:rPr>
                                  <w:rFonts w:ascii="Monaco" w:hAnsi="Monaco" w:cs="Monaco"/>
                                  <w:b/>
                                  <w:bCs/>
                                  <w:color w:val="000000"/>
                                  <w:sz w:val="32"/>
                                  <w:szCs w:val="32"/>
                                  <w:lang w:val="en-US"/>
                                </w:rPr>
                              </w:rPrChange>
                            </w:rPr>
                            <w:t>(</w:t>
                          </w:r>
                          <w:r w:rsidRPr="003E7E71">
                            <w:rPr>
                              <w:rFonts w:ascii="Monaco" w:hAnsi="Monaco" w:cs="Monaco"/>
                              <w:color w:val="4E9A06"/>
                              <w:lang w:val="en-US"/>
                              <w:rPrChange w:id="858" w:author="Borja Gonzalez" w:date="2017-09-28T17:23:00Z">
                                <w:rPr>
                                  <w:rFonts w:ascii="Monaco" w:hAnsi="Monaco" w:cs="Monaco"/>
                                  <w:color w:val="4E9A06"/>
                                  <w:sz w:val="32"/>
                                  <w:szCs w:val="32"/>
                                  <w:lang w:val="en-US"/>
                                </w:rPr>
                              </w:rPrChange>
                            </w:rPr>
                            <w:t>'./../pagina_web'</w:t>
                          </w:r>
                          <w:r w:rsidRPr="003E7E71">
                            <w:rPr>
                              <w:rFonts w:ascii="Monaco" w:hAnsi="Monaco" w:cs="Monaco"/>
                              <w:b/>
                              <w:bCs/>
                              <w:color w:val="000000"/>
                              <w:lang w:val="en-US"/>
                              <w:rPrChange w:id="859" w:author="Borja Gonzalez" w:date="2017-09-28T17:23:00Z">
                                <w:rPr>
                                  <w:rFonts w:ascii="Monaco" w:hAnsi="Monaco" w:cs="Monaco"/>
                                  <w:b/>
                                  <w:bCs/>
                                  <w:color w:val="000000"/>
                                  <w:sz w:val="32"/>
                                  <w:szCs w:val="32"/>
                                  <w:lang w:val="en-US"/>
                                </w:rPr>
                              </w:rPrChange>
                            </w:rPr>
                            <w:t>));</w:t>
                          </w:r>
                        </w:ins>
                      </w:p>
                      <w:p w14:paraId="587D1BD1" w14:textId="77777777" w:rsidR="0079781C" w:rsidRDefault="0079781C"/>
                    </w:txbxContent>
                  </v:textbox>
                  <w10:wrap type="square"/>
                </v:shape>
              </w:pict>
            </mc:Fallback>
          </mc:AlternateContent>
        </w:r>
      </w:ins>
    </w:p>
    <w:p w14:paraId="4AA5484C" w14:textId="4D7957BF" w:rsidR="00F265D5" w:rsidRDefault="00F137C1" w:rsidP="00EA3329">
      <w:del w:id="815" w:author="Borja Gonzalez" w:date="2017-09-28T17:23:00Z">
        <w:r w:rsidDel="003E7E71">
          <w:rPr>
            <w:noProof/>
            <w:lang w:val="en-US"/>
          </w:rPr>
          <w:drawing>
            <wp:inline distT="0" distB="0" distL="0" distR="0" wp14:anchorId="21576DFF" wp14:editId="43282875">
              <wp:extent cx="4114800" cy="427940"/>
              <wp:effectExtent l="0" t="0" r="0" b="4445"/>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125196" cy="429021"/>
                      </a:xfrm>
                      <a:prstGeom prst="rect">
                        <a:avLst/>
                      </a:prstGeom>
                      <a:noFill/>
                      <a:ln>
                        <a:noFill/>
                      </a:ln>
                    </pic:spPr>
                  </pic:pic>
                </a:graphicData>
              </a:graphic>
            </wp:inline>
          </w:drawing>
        </w:r>
      </w:del>
    </w:p>
    <w:p w14:paraId="73C23152" w14:textId="77777777" w:rsidR="00F265D5" w:rsidRPr="00F265D5" w:rsidRDefault="00F265D5" w:rsidP="00F265D5"/>
    <w:p w14:paraId="010D03B1" w14:textId="7BEB0A8D" w:rsidR="00F265D5" w:rsidRDefault="00F265D5" w:rsidP="00F265D5"/>
    <w:p w14:paraId="0300B57E" w14:textId="2B7BA685" w:rsidR="00F265D5" w:rsidDel="003E7E71" w:rsidRDefault="003E7E71" w:rsidP="00A51E6E">
      <w:pPr>
        <w:rPr>
          <w:del w:id="816" w:author="Borja Gonzalez" w:date="2017-09-28T17:25:00Z"/>
        </w:rPr>
      </w:pPr>
      <w:ins w:id="817" w:author="Borja Gonzalez" w:date="2017-09-28T17:25:00Z">
        <w:r>
          <w:rPr>
            <w:noProof/>
            <w:lang w:val="en-US"/>
          </w:rPr>
          <mc:AlternateContent>
            <mc:Choice Requires="wps">
              <w:drawing>
                <wp:anchor distT="0" distB="0" distL="114300" distR="114300" simplePos="0" relativeHeight="251667456" behindDoc="0" locked="0" layoutInCell="1" allowOverlap="1" wp14:anchorId="08AF93F9" wp14:editId="67160B1A">
                  <wp:simplePos x="0" y="0"/>
                  <wp:positionH relativeFrom="column">
                    <wp:posOffset>-4572000</wp:posOffset>
                  </wp:positionH>
                  <wp:positionV relativeFrom="paragraph">
                    <wp:posOffset>1135380</wp:posOffset>
                  </wp:positionV>
                  <wp:extent cx="5943600" cy="800100"/>
                  <wp:effectExtent l="0" t="0" r="0" b="12700"/>
                  <wp:wrapSquare wrapText="bothSides"/>
                  <wp:docPr id="70" name="Text Box 70"/>
                  <wp:cNvGraphicFramePr/>
                  <a:graphic xmlns:a="http://schemas.openxmlformats.org/drawingml/2006/main">
                    <a:graphicData uri="http://schemas.microsoft.com/office/word/2010/wordprocessingShape">
                      <wps:wsp>
                        <wps:cNvSpPr txBox="1"/>
                        <wps:spPr>
                          <a:xfrm>
                            <a:off x="0" y="0"/>
                            <a:ext cx="5943600" cy="8001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AC8E794" w14:textId="77777777" w:rsidR="000851E8" w:rsidRPr="003E7E71" w:rsidRDefault="000851E8" w:rsidP="003E7E71">
                              <w:pPr>
                                <w:widowControl w:val="0"/>
                                <w:autoSpaceDE w:val="0"/>
                                <w:autoSpaceDN w:val="0"/>
                                <w:adjustRightInd w:val="0"/>
                                <w:rPr>
                                  <w:ins w:id="818" w:author="Borja Gonzalez" w:date="2017-09-28T17:25:00Z"/>
                                  <w:rFonts w:ascii="Monaco" w:hAnsi="Monaco" w:cs="Monaco"/>
                                  <w:lang w:val="en-US"/>
                                  <w:rPrChange w:id="819" w:author="Borja Gonzalez" w:date="2017-09-28T17:25:00Z">
                                    <w:rPr>
                                      <w:ins w:id="820" w:author="Borja Gonzalez" w:date="2017-09-28T17:25:00Z"/>
                                      <w:rFonts w:ascii="Monaco" w:hAnsi="Monaco" w:cs="Monaco"/>
                                      <w:sz w:val="32"/>
                                      <w:szCs w:val="32"/>
                                      <w:lang w:val="en-US"/>
                                    </w:rPr>
                                  </w:rPrChange>
                                </w:rPr>
                              </w:pPr>
                              <w:ins w:id="821" w:author="Borja Gonzalez" w:date="2017-09-28T17:25:00Z">
                                <w:r w:rsidRPr="003E7E71">
                                  <w:rPr>
                                    <w:rFonts w:ascii="Monaco" w:hAnsi="Monaco" w:cs="Monaco"/>
                                    <w:b/>
                                    <w:bCs/>
                                    <w:color w:val="204A87"/>
                                    <w:lang w:val="en-US"/>
                                    <w:rPrChange w:id="822" w:author="Borja Gonzalez" w:date="2017-09-28T17:25:00Z">
                                      <w:rPr>
                                        <w:rFonts w:ascii="Monaco" w:hAnsi="Monaco" w:cs="Monaco"/>
                                        <w:b/>
                                        <w:bCs/>
                                        <w:color w:val="204A87"/>
                                        <w:sz w:val="32"/>
                                        <w:szCs w:val="32"/>
                                        <w:lang w:val="en-US"/>
                                      </w:rPr>
                                    </w:rPrChange>
                                  </w:rPr>
                                  <w:t>var</w:t>
                                </w:r>
                                <w:r w:rsidRPr="003E7E71">
                                  <w:rPr>
                                    <w:rFonts w:ascii="Monaco" w:hAnsi="Monaco" w:cs="Monaco"/>
                                    <w:lang w:val="en-US"/>
                                    <w:rPrChange w:id="823" w:author="Borja Gonzalez" w:date="2017-09-28T17:25:00Z">
                                      <w:rPr>
                                        <w:rFonts w:ascii="Monaco" w:hAnsi="Monaco" w:cs="Monaco"/>
                                        <w:sz w:val="32"/>
                                        <w:szCs w:val="32"/>
                                        <w:lang w:val="en-US"/>
                                      </w:rPr>
                                    </w:rPrChange>
                                  </w:rPr>
                                  <w:t xml:space="preserve"> </w:t>
                                </w:r>
                                <w:r w:rsidRPr="003E7E71">
                                  <w:rPr>
                                    <w:rFonts w:ascii="Monaco" w:hAnsi="Monaco" w:cs="Monaco"/>
                                    <w:color w:val="000000"/>
                                    <w:lang w:val="en-US"/>
                                    <w:rPrChange w:id="824" w:author="Borja Gonzalez" w:date="2017-09-28T17:25:00Z">
                                      <w:rPr>
                                        <w:rFonts w:ascii="Monaco" w:hAnsi="Monaco" w:cs="Monaco"/>
                                        <w:color w:val="000000"/>
                                        <w:sz w:val="32"/>
                                        <w:szCs w:val="32"/>
                                        <w:lang w:val="en-US"/>
                                      </w:rPr>
                                    </w:rPrChange>
                                  </w:rPr>
                                  <w:t>server</w:t>
                                </w:r>
                                <w:r w:rsidRPr="003E7E71">
                                  <w:rPr>
                                    <w:rFonts w:ascii="Monaco" w:hAnsi="Monaco" w:cs="Monaco"/>
                                    <w:lang w:val="en-US"/>
                                    <w:rPrChange w:id="825" w:author="Borja Gonzalez" w:date="2017-09-28T17:25:00Z">
                                      <w:rPr>
                                        <w:rFonts w:ascii="Monaco" w:hAnsi="Monaco" w:cs="Monaco"/>
                                        <w:sz w:val="32"/>
                                        <w:szCs w:val="32"/>
                                        <w:lang w:val="en-US"/>
                                      </w:rPr>
                                    </w:rPrChange>
                                  </w:rPr>
                                  <w:t xml:space="preserve"> </w:t>
                                </w:r>
                                <w:r w:rsidRPr="003E7E71">
                                  <w:rPr>
                                    <w:rFonts w:ascii="Monaco" w:hAnsi="Monaco" w:cs="Monaco"/>
                                    <w:b/>
                                    <w:bCs/>
                                    <w:color w:val="CE5C00"/>
                                    <w:lang w:val="en-US"/>
                                    <w:rPrChange w:id="826" w:author="Borja Gonzalez" w:date="2017-09-28T17:25:00Z">
                                      <w:rPr>
                                        <w:rFonts w:ascii="Monaco" w:hAnsi="Monaco" w:cs="Monaco"/>
                                        <w:b/>
                                        <w:bCs/>
                                        <w:color w:val="CE5C00"/>
                                        <w:sz w:val="32"/>
                                        <w:szCs w:val="32"/>
                                        <w:lang w:val="en-US"/>
                                      </w:rPr>
                                    </w:rPrChange>
                                  </w:rPr>
                                  <w:t>=</w:t>
                                </w:r>
                                <w:r w:rsidRPr="003E7E71">
                                  <w:rPr>
                                    <w:rFonts w:ascii="Monaco" w:hAnsi="Monaco" w:cs="Monaco"/>
                                    <w:lang w:val="en-US"/>
                                    <w:rPrChange w:id="827" w:author="Borja Gonzalez" w:date="2017-09-28T17:25:00Z">
                                      <w:rPr>
                                        <w:rFonts w:ascii="Monaco" w:hAnsi="Monaco" w:cs="Monaco"/>
                                        <w:sz w:val="32"/>
                                        <w:szCs w:val="32"/>
                                        <w:lang w:val="en-US"/>
                                      </w:rPr>
                                    </w:rPrChange>
                                  </w:rPr>
                                  <w:t xml:space="preserve"> </w:t>
                                </w:r>
                                <w:r w:rsidRPr="003E7E71">
                                  <w:rPr>
                                    <w:rFonts w:ascii="Monaco" w:hAnsi="Monaco" w:cs="Monaco"/>
                                    <w:color w:val="000000"/>
                                    <w:lang w:val="en-US"/>
                                    <w:rPrChange w:id="828" w:author="Borja Gonzalez" w:date="2017-09-28T17:25:00Z">
                                      <w:rPr>
                                        <w:rFonts w:ascii="Monaco" w:hAnsi="Monaco" w:cs="Monaco"/>
                                        <w:color w:val="000000"/>
                                        <w:sz w:val="32"/>
                                        <w:szCs w:val="32"/>
                                        <w:lang w:val="en-US"/>
                                      </w:rPr>
                                    </w:rPrChange>
                                  </w:rPr>
                                  <w:t>http</w:t>
                                </w:r>
                                <w:r w:rsidRPr="003E7E71">
                                  <w:rPr>
                                    <w:rFonts w:ascii="Monaco" w:hAnsi="Monaco" w:cs="Monaco"/>
                                    <w:b/>
                                    <w:bCs/>
                                    <w:color w:val="000000"/>
                                    <w:lang w:val="en-US"/>
                                    <w:rPrChange w:id="829" w:author="Borja Gonzalez" w:date="2017-09-28T17:25:00Z">
                                      <w:rPr>
                                        <w:rFonts w:ascii="Monaco" w:hAnsi="Monaco" w:cs="Monaco"/>
                                        <w:b/>
                                        <w:bCs/>
                                        <w:color w:val="000000"/>
                                        <w:sz w:val="32"/>
                                        <w:szCs w:val="32"/>
                                        <w:lang w:val="en-US"/>
                                      </w:rPr>
                                    </w:rPrChange>
                                  </w:rPr>
                                  <w:t>.</w:t>
                                </w:r>
                                <w:r w:rsidRPr="003E7E71">
                                  <w:rPr>
                                    <w:rFonts w:ascii="Monaco" w:hAnsi="Monaco" w:cs="Monaco"/>
                                    <w:color w:val="000000"/>
                                    <w:lang w:val="en-US"/>
                                    <w:rPrChange w:id="830" w:author="Borja Gonzalez" w:date="2017-09-28T17:25:00Z">
                                      <w:rPr>
                                        <w:rFonts w:ascii="Monaco" w:hAnsi="Monaco" w:cs="Monaco"/>
                                        <w:color w:val="000000"/>
                                        <w:sz w:val="32"/>
                                        <w:szCs w:val="32"/>
                                        <w:lang w:val="en-US"/>
                                      </w:rPr>
                                    </w:rPrChange>
                                  </w:rPr>
                                  <w:t>createServer</w:t>
                                </w:r>
                                <w:r w:rsidRPr="003E7E71">
                                  <w:rPr>
                                    <w:rFonts w:ascii="Monaco" w:hAnsi="Monaco" w:cs="Monaco"/>
                                    <w:b/>
                                    <w:bCs/>
                                    <w:color w:val="000000"/>
                                    <w:lang w:val="en-US"/>
                                    <w:rPrChange w:id="831" w:author="Borja Gonzalez" w:date="2017-09-28T17:25:00Z">
                                      <w:rPr>
                                        <w:rFonts w:ascii="Monaco" w:hAnsi="Monaco" w:cs="Monaco"/>
                                        <w:b/>
                                        <w:bCs/>
                                        <w:color w:val="000000"/>
                                        <w:sz w:val="32"/>
                                        <w:szCs w:val="32"/>
                                        <w:lang w:val="en-US"/>
                                      </w:rPr>
                                    </w:rPrChange>
                                  </w:rPr>
                                  <w:t>(</w:t>
                                </w:r>
                                <w:r w:rsidRPr="003E7E71">
                                  <w:rPr>
                                    <w:rFonts w:ascii="Monaco" w:hAnsi="Monaco" w:cs="Monaco"/>
                                    <w:color w:val="000000"/>
                                    <w:lang w:val="en-US"/>
                                    <w:rPrChange w:id="832" w:author="Borja Gonzalez" w:date="2017-09-28T17:25:00Z">
                                      <w:rPr>
                                        <w:rFonts w:ascii="Monaco" w:hAnsi="Monaco" w:cs="Monaco"/>
                                        <w:color w:val="000000"/>
                                        <w:sz w:val="32"/>
                                        <w:szCs w:val="32"/>
                                        <w:lang w:val="en-US"/>
                                      </w:rPr>
                                    </w:rPrChange>
                                  </w:rPr>
                                  <w:t>app</w:t>
                                </w:r>
                                <w:r w:rsidRPr="003E7E71">
                                  <w:rPr>
                                    <w:rFonts w:ascii="Monaco" w:hAnsi="Monaco" w:cs="Monaco"/>
                                    <w:b/>
                                    <w:bCs/>
                                    <w:color w:val="000000"/>
                                    <w:lang w:val="en-US"/>
                                    <w:rPrChange w:id="833" w:author="Borja Gonzalez" w:date="2017-09-28T17:25:00Z">
                                      <w:rPr>
                                        <w:rFonts w:ascii="Monaco" w:hAnsi="Monaco" w:cs="Monaco"/>
                                        <w:b/>
                                        <w:bCs/>
                                        <w:color w:val="000000"/>
                                        <w:sz w:val="32"/>
                                        <w:szCs w:val="32"/>
                                        <w:lang w:val="en-US"/>
                                      </w:rPr>
                                    </w:rPrChange>
                                  </w:rPr>
                                  <w:t>).</w:t>
                                </w:r>
                                <w:r w:rsidRPr="003E7E71">
                                  <w:rPr>
                                    <w:rFonts w:ascii="Monaco" w:hAnsi="Monaco" w:cs="Monaco"/>
                                    <w:color w:val="000000"/>
                                    <w:lang w:val="en-US"/>
                                    <w:rPrChange w:id="834" w:author="Borja Gonzalez" w:date="2017-09-28T17:25:00Z">
                                      <w:rPr>
                                        <w:rFonts w:ascii="Monaco" w:hAnsi="Monaco" w:cs="Monaco"/>
                                        <w:color w:val="000000"/>
                                        <w:sz w:val="32"/>
                                        <w:szCs w:val="32"/>
                                        <w:lang w:val="en-US"/>
                                      </w:rPr>
                                    </w:rPrChange>
                                  </w:rPr>
                                  <w:t>listen</w:t>
                                </w:r>
                                <w:r w:rsidRPr="003E7E71">
                                  <w:rPr>
                                    <w:rFonts w:ascii="Monaco" w:hAnsi="Monaco" w:cs="Monaco"/>
                                    <w:b/>
                                    <w:bCs/>
                                    <w:color w:val="000000"/>
                                    <w:lang w:val="en-US"/>
                                    <w:rPrChange w:id="835" w:author="Borja Gonzalez" w:date="2017-09-28T17:25:00Z">
                                      <w:rPr>
                                        <w:rFonts w:ascii="Monaco" w:hAnsi="Monaco" w:cs="Monaco"/>
                                        <w:b/>
                                        <w:bCs/>
                                        <w:color w:val="000000"/>
                                        <w:sz w:val="32"/>
                                        <w:szCs w:val="32"/>
                                        <w:lang w:val="en-US"/>
                                      </w:rPr>
                                    </w:rPrChange>
                                  </w:rPr>
                                  <w:t>(</w:t>
                                </w:r>
                                <w:r w:rsidRPr="003E7E71">
                                  <w:rPr>
                                    <w:rFonts w:ascii="Monaco" w:hAnsi="Monaco" w:cs="Monaco"/>
                                    <w:b/>
                                    <w:bCs/>
                                    <w:color w:val="0000CF"/>
                                    <w:lang w:val="en-US"/>
                                    <w:rPrChange w:id="836" w:author="Borja Gonzalez" w:date="2017-09-28T17:25:00Z">
                                      <w:rPr>
                                        <w:rFonts w:ascii="Monaco" w:hAnsi="Monaco" w:cs="Monaco"/>
                                        <w:b/>
                                        <w:bCs/>
                                        <w:color w:val="0000CF"/>
                                        <w:sz w:val="32"/>
                                        <w:szCs w:val="32"/>
                                        <w:lang w:val="en-US"/>
                                      </w:rPr>
                                    </w:rPrChange>
                                  </w:rPr>
                                  <w:t>8124</w:t>
                                </w:r>
                                <w:r w:rsidRPr="003E7E71">
                                  <w:rPr>
                                    <w:rFonts w:ascii="Monaco" w:hAnsi="Monaco" w:cs="Monaco"/>
                                    <w:b/>
                                    <w:bCs/>
                                    <w:color w:val="000000"/>
                                    <w:lang w:val="en-US"/>
                                    <w:rPrChange w:id="837" w:author="Borja Gonzalez" w:date="2017-09-28T17:25:00Z">
                                      <w:rPr>
                                        <w:rFonts w:ascii="Monaco" w:hAnsi="Monaco" w:cs="Monaco"/>
                                        <w:b/>
                                        <w:bCs/>
                                        <w:color w:val="000000"/>
                                        <w:sz w:val="32"/>
                                        <w:szCs w:val="32"/>
                                        <w:lang w:val="en-US"/>
                                      </w:rPr>
                                    </w:rPrChange>
                                  </w:rPr>
                                  <w:t>,</w:t>
                                </w:r>
                                <w:r w:rsidRPr="003E7E71">
                                  <w:rPr>
                                    <w:rFonts w:ascii="Monaco" w:hAnsi="Monaco" w:cs="Monaco"/>
                                    <w:lang w:val="en-US"/>
                                    <w:rPrChange w:id="838" w:author="Borja Gonzalez" w:date="2017-09-28T17:25:00Z">
                                      <w:rPr>
                                        <w:rFonts w:ascii="Monaco" w:hAnsi="Monaco" w:cs="Monaco"/>
                                        <w:sz w:val="32"/>
                                        <w:szCs w:val="32"/>
                                        <w:lang w:val="en-US"/>
                                      </w:rPr>
                                    </w:rPrChange>
                                  </w:rPr>
                                  <w:t xml:space="preserve"> </w:t>
                                </w:r>
                                <w:r w:rsidRPr="003E7E71">
                                  <w:rPr>
                                    <w:rFonts w:ascii="Monaco" w:hAnsi="Monaco" w:cs="Monaco"/>
                                    <w:color w:val="4E9A06"/>
                                    <w:lang w:val="en-US"/>
                                    <w:rPrChange w:id="839" w:author="Borja Gonzalez" w:date="2017-09-28T17:25:00Z">
                                      <w:rPr>
                                        <w:rFonts w:ascii="Monaco" w:hAnsi="Monaco" w:cs="Monaco"/>
                                        <w:color w:val="4E9A06"/>
                                        <w:sz w:val="32"/>
                                        <w:szCs w:val="32"/>
                                        <w:lang w:val="en-US"/>
                                      </w:rPr>
                                    </w:rPrChange>
                                  </w:rPr>
                                  <w:t>'172.20.10.5'</w:t>
                                </w:r>
                                <w:r w:rsidRPr="003E7E71">
                                  <w:rPr>
                                    <w:rFonts w:ascii="Monaco" w:hAnsi="Monaco" w:cs="Monaco"/>
                                    <w:b/>
                                    <w:bCs/>
                                    <w:color w:val="000000"/>
                                    <w:lang w:val="en-US"/>
                                    <w:rPrChange w:id="840" w:author="Borja Gonzalez" w:date="2017-09-28T17:25:00Z">
                                      <w:rPr>
                                        <w:rFonts w:ascii="Monaco" w:hAnsi="Monaco" w:cs="Monaco"/>
                                        <w:b/>
                                        <w:bCs/>
                                        <w:color w:val="000000"/>
                                        <w:sz w:val="32"/>
                                        <w:szCs w:val="32"/>
                                        <w:lang w:val="en-US"/>
                                      </w:rPr>
                                    </w:rPrChange>
                                  </w:rPr>
                                  <w:t>);</w:t>
                                </w:r>
                              </w:ins>
                            </w:p>
                            <w:p w14:paraId="2868EC03" w14:textId="77777777" w:rsidR="000851E8" w:rsidRPr="003E7E71" w:rsidRDefault="000851E8" w:rsidP="003E7E71">
                              <w:pPr>
                                <w:widowControl w:val="0"/>
                                <w:autoSpaceDE w:val="0"/>
                                <w:autoSpaceDN w:val="0"/>
                                <w:adjustRightInd w:val="0"/>
                                <w:rPr>
                                  <w:ins w:id="841" w:author="Borja Gonzalez" w:date="2017-09-28T17:25:00Z"/>
                                  <w:rFonts w:ascii="Monaco" w:hAnsi="Monaco" w:cs="Monaco"/>
                                  <w:lang w:val="en-US"/>
                                  <w:rPrChange w:id="842" w:author="Borja Gonzalez" w:date="2017-09-28T17:25:00Z">
                                    <w:rPr>
                                      <w:ins w:id="843" w:author="Borja Gonzalez" w:date="2017-09-28T17:25:00Z"/>
                                      <w:rFonts w:ascii="Monaco" w:hAnsi="Monaco" w:cs="Monaco"/>
                                      <w:sz w:val="32"/>
                                      <w:szCs w:val="32"/>
                                      <w:lang w:val="en-US"/>
                                    </w:rPr>
                                  </w:rPrChange>
                                </w:rPr>
                              </w:pPr>
                              <w:ins w:id="844" w:author="Borja Gonzalez" w:date="2017-09-28T17:25:00Z">
                                <w:r w:rsidRPr="003E7E71">
                                  <w:rPr>
                                    <w:rFonts w:ascii="Monaco" w:hAnsi="Monaco" w:cs="Monaco"/>
                                    <w:color w:val="000000"/>
                                    <w:lang w:val="en-US"/>
                                    <w:rPrChange w:id="845" w:author="Borja Gonzalez" w:date="2017-09-28T17:25:00Z">
                                      <w:rPr>
                                        <w:rFonts w:ascii="Monaco" w:hAnsi="Monaco" w:cs="Monaco"/>
                                        <w:color w:val="000000"/>
                                        <w:sz w:val="32"/>
                                        <w:szCs w:val="32"/>
                                        <w:lang w:val="en-US"/>
                                      </w:rPr>
                                    </w:rPrChange>
                                  </w:rPr>
                                  <w:t>io</w:t>
                                </w:r>
                                <w:r w:rsidRPr="003E7E71">
                                  <w:rPr>
                                    <w:rFonts w:ascii="Monaco" w:hAnsi="Monaco" w:cs="Monaco"/>
                                    <w:lang w:val="en-US"/>
                                    <w:rPrChange w:id="846" w:author="Borja Gonzalez" w:date="2017-09-28T17:25:00Z">
                                      <w:rPr>
                                        <w:rFonts w:ascii="Monaco" w:hAnsi="Monaco" w:cs="Monaco"/>
                                        <w:sz w:val="32"/>
                                        <w:szCs w:val="32"/>
                                        <w:lang w:val="en-US"/>
                                      </w:rPr>
                                    </w:rPrChange>
                                  </w:rPr>
                                  <w:t xml:space="preserve"> </w:t>
                                </w:r>
                                <w:r w:rsidRPr="003E7E71">
                                  <w:rPr>
                                    <w:rFonts w:ascii="Monaco" w:hAnsi="Monaco" w:cs="Monaco"/>
                                    <w:b/>
                                    <w:bCs/>
                                    <w:color w:val="CE5C00"/>
                                    <w:lang w:val="en-US"/>
                                    <w:rPrChange w:id="847" w:author="Borja Gonzalez" w:date="2017-09-28T17:25:00Z">
                                      <w:rPr>
                                        <w:rFonts w:ascii="Monaco" w:hAnsi="Monaco" w:cs="Monaco"/>
                                        <w:b/>
                                        <w:bCs/>
                                        <w:color w:val="CE5C00"/>
                                        <w:sz w:val="32"/>
                                        <w:szCs w:val="32"/>
                                        <w:lang w:val="en-US"/>
                                      </w:rPr>
                                    </w:rPrChange>
                                  </w:rPr>
                                  <w:t>=</w:t>
                                </w:r>
                                <w:r w:rsidRPr="003E7E71">
                                  <w:rPr>
                                    <w:rFonts w:ascii="Monaco" w:hAnsi="Monaco" w:cs="Monaco"/>
                                    <w:lang w:val="en-US"/>
                                    <w:rPrChange w:id="848" w:author="Borja Gonzalez" w:date="2017-09-28T17:25:00Z">
                                      <w:rPr>
                                        <w:rFonts w:ascii="Monaco" w:hAnsi="Monaco" w:cs="Monaco"/>
                                        <w:sz w:val="32"/>
                                        <w:szCs w:val="32"/>
                                        <w:lang w:val="en-US"/>
                                      </w:rPr>
                                    </w:rPrChange>
                                  </w:rPr>
                                  <w:t xml:space="preserve"> </w:t>
                                </w:r>
                                <w:r w:rsidRPr="003E7E71">
                                  <w:rPr>
                                    <w:rFonts w:ascii="Monaco" w:hAnsi="Monaco" w:cs="Monaco"/>
                                    <w:color w:val="000000"/>
                                    <w:lang w:val="en-US"/>
                                    <w:rPrChange w:id="849" w:author="Borja Gonzalez" w:date="2017-09-28T17:25:00Z">
                                      <w:rPr>
                                        <w:rFonts w:ascii="Monaco" w:hAnsi="Monaco" w:cs="Monaco"/>
                                        <w:color w:val="000000"/>
                                        <w:sz w:val="32"/>
                                        <w:szCs w:val="32"/>
                                        <w:lang w:val="en-US"/>
                                      </w:rPr>
                                    </w:rPrChange>
                                  </w:rPr>
                                  <w:t>io</w:t>
                                </w:r>
                                <w:r w:rsidRPr="003E7E71">
                                  <w:rPr>
                                    <w:rFonts w:ascii="Monaco" w:hAnsi="Monaco" w:cs="Monaco"/>
                                    <w:b/>
                                    <w:bCs/>
                                    <w:color w:val="000000"/>
                                    <w:lang w:val="en-US"/>
                                    <w:rPrChange w:id="850" w:author="Borja Gonzalez" w:date="2017-09-28T17:25:00Z">
                                      <w:rPr>
                                        <w:rFonts w:ascii="Monaco" w:hAnsi="Monaco" w:cs="Monaco"/>
                                        <w:b/>
                                        <w:bCs/>
                                        <w:color w:val="000000"/>
                                        <w:sz w:val="32"/>
                                        <w:szCs w:val="32"/>
                                        <w:lang w:val="en-US"/>
                                      </w:rPr>
                                    </w:rPrChange>
                                  </w:rPr>
                                  <w:t>.</w:t>
                                </w:r>
                                <w:r w:rsidRPr="003E7E71">
                                  <w:rPr>
                                    <w:rFonts w:ascii="Monaco" w:hAnsi="Monaco" w:cs="Monaco"/>
                                    <w:color w:val="000000"/>
                                    <w:lang w:val="en-US"/>
                                    <w:rPrChange w:id="851" w:author="Borja Gonzalez" w:date="2017-09-28T17:25:00Z">
                                      <w:rPr>
                                        <w:rFonts w:ascii="Monaco" w:hAnsi="Monaco" w:cs="Monaco"/>
                                        <w:color w:val="000000"/>
                                        <w:sz w:val="32"/>
                                        <w:szCs w:val="32"/>
                                        <w:lang w:val="en-US"/>
                                      </w:rPr>
                                    </w:rPrChange>
                                  </w:rPr>
                                  <w:t>listen</w:t>
                                </w:r>
                                <w:r w:rsidRPr="003E7E71">
                                  <w:rPr>
                                    <w:rFonts w:ascii="Monaco" w:hAnsi="Monaco" w:cs="Monaco"/>
                                    <w:b/>
                                    <w:bCs/>
                                    <w:color w:val="000000"/>
                                    <w:lang w:val="en-US"/>
                                    <w:rPrChange w:id="852" w:author="Borja Gonzalez" w:date="2017-09-28T17:25:00Z">
                                      <w:rPr>
                                        <w:rFonts w:ascii="Monaco" w:hAnsi="Monaco" w:cs="Monaco"/>
                                        <w:b/>
                                        <w:bCs/>
                                        <w:color w:val="000000"/>
                                        <w:sz w:val="32"/>
                                        <w:szCs w:val="32"/>
                                        <w:lang w:val="en-US"/>
                                      </w:rPr>
                                    </w:rPrChange>
                                  </w:rPr>
                                  <w:t>(</w:t>
                                </w:r>
                                <w:r w:rsidRPr="003E7E71">
                                  <w:rPr>
                                    <w:rFonts w:ascii="Monaco" w:hAnsi="Monaco" w:cs="Monaco"/>
                                    <w:color w:val="000000"/>
                                    <w:lang w:val="en-US"/>
                                    <w:rPrChange w:id="853" w:author="Borja Gonzalez" w:date="2017-09-28T17:25:00Z">
                                      <w:rPr>
                                        <w:rFonts w:ascii="Monaco" w:hAnsi="Monaco" w:cs="Monaco"/>
                                        <w:color w:val="000000"/>
                                        <w:sz w:val="32"/>
                                        <w:szCs w:val="32"/>
                                        <w:lang w:val="en-US"/>
                                      </w:rPr>
                                    </w:rPrChange>
                                  </w:rPr>
                                  <w:t>server</w:t>
                                </w:r>
                                <w:r w:rsidRPr="003E7E71">
                                  <w:rPr>
                                    <w:rFonts w:ascii="Monaco" w:hAnsi="Monaco" w:cs="Monaco"/>
                                    <w:b/>
                                    <w:bCs/>
                                    <w:color w:val="000000"/>
                                    <w:lang w:val="en-US"/>
                                    <w:rPrChange w:id="854" w:author="Borja Gonzalez" w:date="2017-09-28T17:25:00Z">
                                      <w:rPr>
                                        <w:rFonts w:ascii="Monaco" w:hAnsi="Monaco" w:cs="Monaco"/>
                                        <w:b/>
                                        <w:bCs/>
                                        <w:color w:val="000000"/>
                                        <w:sz w:val="32"/>
                                        <w:szCs w:val="32"/>
                                        <w:lang w:val="en-US"/>
                                      </w:rPr>
                                    </w:rPrChange>
                                  </w:rPr>
                                  <w:t>);</w:t>
                                </w:r>
                                <w:r w:rsidRPr="003E7E71">
                                  <w:rPr>
                                    <w:rFonts w:ascii="Monaco" w:hAnsi="Monaco" w:cs="Monaco"/>
                                    <w:lang w:val="en-US"/>
                                    <w:rPrChange w:id="855" w:author="Borja Gonzalez" w:date="2017-09-28T17:25:00Z">
                                      <w:rPr>
                                        <w:rFonts w:ascii="Monaco" w:hAnsi="Monaco" w:cs="Monaco"/>
                                        <w:sz w:val="32"/>
                                        <w:szCs w:val="32"/>
                                        <w:lang w:val="en-US"/>
                                      </w:rPr>
                                    </w:rPrChange>
                                  </w:rPr>
                                  <w:t xml:space="preserve"> </w:t>
                                </w:r>
                              </w:ins>
                            </w:p>
                            <w:p w14:paraId="1D0494F3" w14:textId="77777777" w:rsidR="000851E8" w:rsidRDefault="000851E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70" o:spid="_x0000_s1029" type="#_x0000_t202" style="position:absolute;margin-left:-359.95pt;margin-top:89.4pt;width:468pt;height:63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" filled="f" stroked="f">
                  <v:textbox>
                    <w:txbxContent>
                      <w:p w14:paraId="1AC8E794" w14:textId="77777777" w:rsidR="0079781C" w:rsidRPr="003E7E71" w:rsidRDefault="0079781C" w:rsidP="003E7E71">
                        <w:pPr>
                          <w:widowControl w:val="0"/>
                          <w:autoSpaceDE w:val="0"/>
                          <w:autoSpaceDN w:val="0"/>
                          <w:adjustRightInd w:val="0"/>
                          <w:rPr>
                            <w:ins w:id="901" w:author="Borja Gonzalez" w:date="2017-09-28T17:25:00Z"/>
                            <w:rFonts w:ascii="Monaco" w:hAnsi="Monaco" w:cs="Monaco"/>
                            <w:lang w:val="en-US"/>
                            <w:rPrChange w:id="902" w:author="Borja Gonzalez" w:date="2017-09-28T17:25:00Z">
                              <w:rPr>
                                <w:ins w:id="903" w:author="Borja Gonzalez" w:date="2017-09-28T17:25:00Z"/>
                                <w:rFonts w:ascii="Monaco" w:hAnsi="Monaco" w:cs="Monaco"/>
                                <w:sz w:val="32"/>
                                <w:szCs w:val="32"/>
                                <w:lang w:val="en-US"/>
                              </w:rPr>
                            </w:rPrChange>
                          </w:rPr>
                        </w:pPr>
                        <w:ins w:id="904" w:author="Borja Gonzalez" w:date="2017-09-28T17:25:00Z">
                          <w:r w:rsidRPr="003E7E71">
                            <w:rPr>
                              <w:rFonts w:ascii="Monaco" w:hAnsi="Monaco" w:cs="Monaco"/>
                              <w:b/>
                              <w:bCs/>
                              <w:color w:val="204A87"/>
                              <w:lang w:val="en-US"/>
                              <w:rPrChange w:id="905" w:author="Borja Gonzalez" w:date="2017-09-28T17:25:00Z">
                                <w:rPr>
                                  <w:rFonts w:ascii="Monaco" w:hAnsi="Monaco" w:cs="Monaco"/>
                                  <w:b/>
                                  <w:bCs/>
                                  <w:color w:val="204A87"/>
                                  <w:sz w:val="32"/>
                                  <w:szCs w:val="32"/>
                                  <w:lang w:val="en-US"/>
                                </w:rPr>
                              </w:rPrChange>
                            </w:rPr>
                            <w:t>var</w:t>
                          </w:r>
                          <w:r w:rsidRPr="003E7E71">
                            <w:rPr>
                              <w:rFonts w:ascii="Monaco" w:hAnsi="Monaco" w:cs="Monaco"/>
                              <w:lang w:val="en-US"/>
                              <w:rPrChange w:id="906" w:author="Borja Gonzalez" w:date="2017-09-28T17:25:00Z">
                                <w:rPr>
                                  <w:rFonts w:ascii="Monaco" w:hAnsi="Monaco" w:cs="Monaco"/>
                                  <w:sz w:val="32"/>
                                  <w:szCs w:val="32"/>
                                  <w:lang w:val="en-US"/>
                                </w:rPr>
                              </w:rPrChange>
                            </w:rPr>
                            <w:t xml:space="preserve"> </w:t>
                          </w:r>
                          <w:r w:rsidRPr="003E7E71">
                            <w:rPr>
                              <w:rFonts w:ascii="Monaco" w:hAnsi="Monaco" w:cs="Monaco"/>
                              <w:color w:val="000000"/>
                              <w:lang w:val="en-US"/>
                              <w:rPrChange w:id="907" w:author="Borja Gonzalez" w:date="2017-09-28T17:25:00Z">
                                <w:rPr>
                                  <w:rFonts w:ascii="Monaco" w:hAnsi="Monaco" w:cs="Monaco"/>
                                  <w:color w:val="000000"/>
                                  <w:sz w:val="32"/>
                                  <w:szCs w:val="32"/>
                                  <w:lang w:val="en-US"/>
                                </w:rPr>
                              </w:rPrChange>
                            </w:rPr>
                            <w:t>server</w:t>
                          </w:r>
                          <w:r w:rsidRPr="003E7E71">
                            <w:rPr>
                              <w:rFonts w:ascii="Monaco" w:hAnsi="Monaco" w:cs="Monaco"/>
                              <w:lang w:val="en-US"/>
                              <w:rPrChange w:id="908" w:author="Borja Gonzalez" w:date="2017-09-28T17:25:00Z">
                                <w:rPr>
                                  <w:rFonts w:ascii="Monaco" w:hAnsi="Monaco" w:cs="Monaco"/>
                                  <w:sz w:val="32"/>
                                  <w:szCs w:val="32"/>
                                  <w:lang w:val="en-US"/>
                                </w:rPr>
                              </w:rPrChange>
                            </w:rPr>
                            <w:t xml:space="preserve"> </w:t>
                          </w:r>
                          <w:r w:rsidRPr="003E7E71">
                            <w:rPr>
                              <w:rFonts w:ascii="Monaco" w:hAnsi="Monaco" w:cs="Monaco"/>
                              <w:b/>
                              <w:bCs/>
                              <w:color w:val="CE5C00"/>
                              <w:lang w:val="en-US"/>
                              <w:rPrChange w:id="909" w:author="Borja Gonzalez" w:date="2017-09-28T17:25:00Z">
                                <w:rPr>
                                  <w:rFonts w:ascii="Monaco" w:hAnsi="Monaco" w:cs="Monaco"/>
                                  <w:b/>
                                  <w:bCs/>
                                  <w:color w:val="CE5C00"/>
                                  <w:sz w:val="32"/>
                                  <w:szCs w:val="32"/>
                                  <w:lang w:val="en-US"/>
                                </w:rPr>
                              </w:rPrChange>
                            </w:rPr>
                            <w:t>=</w:t>
                          </w:r>
                          <w:r w:rsidRPr="003E7E71">
                            <w:rPr>
                              <w:rFonts w:ascii="Monaco" w:hAnsi="Monaco" w:cs="Monaco"/>
                              <w:lang w:val="en-US"/>
                              <w:rPrChange w:id="910" w:author="Borja Gonzalez" w:date="2017-09-28T17:25:00Z">
                                <w:rPr>
                                  <w:rFonts w:ascii="Monaco" w:hAnsi="Monaco" w:cs="Monaco"/>
                                  <w:sz w:val="32"/>
                                  <w:szCs w:val="32"/>
                                  <w:lang w:val="en-US"/>
                                </w:rPr>
                              </w:rPrChange>
                            </w:rPr>
                            <w:t xml:space="preserve"> </w:t>
                          </w:r>
                          <w:r w:rsidRPr="003E7E71">
                            <w:rPr>
                              <w:rFonts w:ascii="Monaco" w:hAnsi="Monaco" w:cs="Monaco"/>
                              <w:color w:val="000000"/>
                              <w:lang w:val="en-US"/>
                              <w:rPrChange w:id="911" w:author="Borja Gonzalez" w:date="2017-09-28T17:25:00Z">
                                <w:rPr>
                                  <w:rFonts w:ascii="Monaco" w:hAnsi="Monaco" w:cs="Monaco"/>
                                  <w:color w:val="000000"/>
                                  <w:sz w:val="32"/>
                                  <w:szCs w:val="32"/>
                                  <w:lang w:val="en-US"/>
                                </w:rPr>
                              </w:rPrChange>
                            </w:rPr>
                            <w:t>http</w:t>
                          </w:r>
                          <w:r w:rsidRPr="003E7E71">
                            <w:rPr>
                              <w:rFonts w:ascii="Monaco" w:hAnsi="Monaco" w:cs="Monaco"/>
                              <w:b/>
                              <w:bCs/>
                              <w:color w:val="000000"/>
                              <w:lang w:val="en-US"/>
                              <w:rPrChange w:id="912" w:author="Borja Gonzalez" w:date="2017-09-28T17:25:00Z">
                                <w:rPr>
                                  <w:rFonts w:ascii="Monaco" w:hAnsi="Monaco" w:cs="Monaco"/>
                                  <w:b/>
                                  <w:bCs/>
                                  <w:color w:val="000000"/>
                                  <w:sz w:val="32"/>
                                  <w:szCs w:val="32"/>
                                  <w:lang w:val="en-US"/>
                                </w:rPr>
                              </w:rPrChange>
                            </w:rPr>
                            <w:t>.</w:t>
                          </w:r>
                          <w:r w:rsidRPr="003E7E71">
                            <w:rPr>
                              <w:rFonts w:ascii="Monaco" w:hAnsi="Monaco" w:cs="Monaco"/>
                              <w:color w:val="000000"/>
                              <w:lang w:val="en-US"/>
                              <w:rPrChange w:id="913" w:author="Borja Gonzalez" w:date="2017-09-28T17:25:00Z">
                                <w:rPr>
                                  <w:rFonts w:ascii="Monaco" w:hAnsi="Monaco" w:cs="Monaco"/>
                                  <w:color w:val="000000"/>
                                  <w:sz w:val="32"/>
                                  <w:szCs w:val="32"/>
                                  <w:lang w:val="en-US"/>
                                </w:rPr>
                              </w:rPrChange>
                            </w:rPr>
                            <w:t>createServer</w:t>
                          </w:r>
                          <w:r w:rsidRPr="003E7E71">
                            <w:rPr>
                              <w:rFonts w:ascii="Monaco" w:hAnsi="Monaco" w:cs="Monaco"/>
                              <w:b/>
                              <w:bCs/>
                              <w:color w:val="000000"/>
                              <w:lang w:val="en-US"/>
                              <w:rPrChange w:id="914" w:author="Borja Gonzalez" w:date="2017-09-28T17:25:00Z">
                                <w:rPr>
                                  <w:rFonts w:ascii="Monaco" w:hAnsi="Monaco" w:cs="Monaco"/>
                                  <w:b/>
                                  <w:bCs/>
                                  <w:color w:val="000000"/>
                                  <w:sz w:val="32"/>
                                  <w:szCs w:val="32"/>
                                  <w:lang w:val="en-US"/>
                                </w:rPr>
                              </w:rPrChange>
                            </w:rPr>
                            <w:t>(</w:t>
                          </w:r>
                          <w:r w:rsidRPr="003E7E71">
                            <w:rPr>
                              <w:rFonts w:ascii="Monaco" w:hAnsi="Monaco" w:cs="Monaco"/>
                              <w:color w:val="000000"/>
                              <w:lang w:val="en-US"/>
                              <w:rPrChange w:id="915" w:author="Borja Gonzalez" w:date="2017-09-28T17:25:00Z">
                                <w:rPr>
                                  <w:rFonts w:ascii="Monaco" w:hAnsi="Monaco" w:cs="Monaco"/>
                                  <w:color w:val="000000"/>
                                  <w:sz w:val="32"/>
                                  <w:szCs w:val="32"/>
                                  <w:lang w:val="en-US"/>
                                </w:rPr>
                              </w:rPrChange>
                            </w:rPr>
                            <w:t>app</w:t>
                          </w:r>
                          <w:r w:rsidRPr="003E7E71">
                            <w:rPr>
                              <w:rFonts w:ascii="Monaco" w:hAnsi="Monaco" w:cs="Monaco"/>
                              <w:b/>
                              <w:bCs/>
                              <w:color w:val="000000"/>
                              <w:lang w:val="en-US"/>
                              <w:rPrChange w:id="916" w:author="Borja Gonzalez" w:date="2017-09-28T17:25:00Z">
                                <w:rPr>
                                  <w:rFonts w:ascii="Monaco" w:hAnsi="Monaco" w:cs="Monaco"/>
                                  <w:b/>
                                  <w:bCs/>
                                  <w:color w:val="000000"/>
                                  <w:sz w:val="32"/>
                                  <w:szCs w:val="32"/>
                                  <w:lang w:val="en-US"/>
                                </w:rPr>
                              </w:rPrChange>
                            </w:rPr>
                            <w:t>).</w:t>
                          </w:r>
                          <w:r w:rsidRPr="003E7E71">
                            <w:rPr>
                              <w:rFonts w:ascii="Monaco" w:hAnsi="Monaco" w:cs="Monaco"/>
                              <w:color w:val="000000"/>
                              <w:lang w:val="en-US"/>
                              <w:rPrChange w:id="917" w:author="Borja Gonzalez" w:date="2017-09-28T17:25:00Z">
                                <w:rPr>
                                  <w:rFonts w:ascii="Monaco" w:hAnsi="Monaco" w:cs="Monaco"/>
                                  <w:color w:val="000000"/>
                                  <w:sz w:val="32"/>
                                  <w:szCs w:val="32"/>
                                  <w:lang w:val="en-US"/>
                                </w:rPr>
                              </w:rPrChange>
                            </w:rPr>
                            <w:t>listen</w:t>
                          </w:r>
                          <w:r w:rsidRPr="003E7E71">
                            <w:rPr>
                              <w:rFonts w:ascii="Monaco" w:hAnsi="Monaco" w:cs="Monaco"/>
                              <w:b/>
                              <w:bCs/>
                              <w:color w:val="000000"/>
                              <w:lang w:val="en-US"/>
                              <w:rPrChange w:id="918" w:author="Borja Gonzalez" w:date="2017-09-28T17:25:00Z">
                                <w:rPr>
                                  <w:rFonts w:ascii="Monaco" w:hAnsi="Monaco" w:cs="Monaco"/>
                                  <w:b/>
                                  <w:bCs/>
                                  <w:color w:val="000000"/>
                                  <w:sz w:val="32"/>
                                  <w:szCs w:val="32"/>
                                  <w:lang w:val="en-US"/>
                                </w:rPr>
                              </w:rPrChange>
                            </w:rPr>
                            <w:t>(</w:t>
                          </w:r>
                          <w:r w:rsidRPr="003E7E71">
                            <w:rPr>
                              <w:rFonts w:ascii="Monaco" w:hAnsi="Monaco" w:cs="Monaco"/>
                              <w:b/>
                              <w:bCs/>
                              <w:color w:val="0000CF"/>
                              <w:lang w:val="en-US"/>
                              <w:rPrChange w:id="919" w:author="Borja Gonzalez" w:date="2017-09-28T17:25:00Z">
                                <w:rPr>
                                  <w:rFonts w:ascii="Monaco" w:hAnsi="Monaco" w:cs="Monaco"/>
                                  <w:b/>
                                  <w:bCs/>
                                  <w:color w:val="0000CF"/>
                                  <w:sz w:val="32"/>
                                  <w:szCs w:val="32"/>
                                  <w:lang w:val="en-US"/>
                                </w:rPr>
                              </w:rPrChange>
                            </w:rPr>
                            <w:t>8124</w:t>
                          </w:r>
                          <w:r w:rsidRPr="003E7E71">
                            <w:rPr>
                              <w:rFonts w:ascii="Monaco" w:hAnsi="Monaco" w:cs="Monaco"/>
                              <w:b/>
                              <w:bCs/>
                              <w:color w:val="000000"/>
                              <w:lang w:val="en-US"/>
                              <w:rPrChange w:id="920" w:author="Borja Gonzalez" w:date="2017-09-28T17:25:00Z">
                                <w:rPr>
                                  <w:rFonts w:ascii="Monaco" w:hAnsi="Monaco" w:cs="Monaco"/>
                                  <w:b/>
                                  <w:bCs/>
                                  <w:color w:val="000000"/>
                                  <w:sz w:val="32"/>
                                  <w:szCs w:val="32"/>
                                  <w:lang w:val="en-US"/>
                                </w:rPr>
                              </w:rPrChange>
                            </w:rPr>
                            <w:t>,</w:t>
                          </w:r>
                          <w:r w:rsidRPr="003E7E71">
                            <w:rPr>
                              <w:rFonts w:ascii="Monaco" w:hAnsi="Monaco" w:cs="Monaco"/>
                              <w:lang w:val="en-US"/>
                              <w:rPrChange w:id="921" w:author="Borja Gonzalez" w:date="2017-09-28T17:25:00Z">
                                <w:rPr>
                                  <w:rFonts w:ascii="Monaco" w:hAnsi="Monaco" w:cs="Monaco"/>
                                  <w:sz w:val="32"/>
                                  <w:szCs w:val="32"/>
                                  <w:lang w:val="en-US"/>
                                </w:rPr>
                              </w:rPrChange>
                            </w:rPr>
                            <w:t xml:space="preserve"> </w:t>
                          </w:r>
                          <w:r w:rsidRPr="003E7E71">
                            <w:rPr>
                              <w:rFonts w:ascii="Monaco" w:hAnsi="Monaco" w:cs="Monaco"/>
                              <w:color w:val="4E9A06"/>
                              <w:lang w:val="en-US"/>
                              <w:rPrChange w:id="922" w:author="Borja Gonzalez" w:date="2017-09-28T17:25:00Z">
                                <w:rPr>
                                  <w:rFonts w:ascii="Monaco" w:hAnsi="Monaco" w:cs="Monaco"/>
                                  <w:color w:val="4E9A06"/>
                                  <w:sz w:val="32"/>
                                  <w:szCs w:val="32"/>
                                  <w:lang w:val="en-US"/>
                                </w:rPr>
                              </w:rPrChange>
                            </w:rPr>
                            <w:t>'172.20.10.5'</w:t>
                          </w:r>
                          <w:r w:rsidRPr="003E7E71">
                            <w:rPr>
                              <w:rFonts w:ascii="Monaco" w:hAnsi="Monaco" w:cs="Monaco"/>
                              <w:b/>
                              <w:bCs/>
                              <w:color w:val="000000"/>
                              <w:lang w:val="en-US"/>
                              <w:rPrChange w:id="923" w:author="Borja Gonzalez" w:date="2017-09-28T17:25:00Z">
                                <w:rPr>
                                  <w:rFonts w:ascii="Monaco" w:hAnsi="Monaco" w:cs="Monaco"/>
                                  <w:b/>
                                  <w:bCs/>
                                  <w:color w:val="000000"/>
                                  <w:sz w:val="32"/>
                                  <w:szCs w:val="32"/>
                                  <w:lang w:val="en-US"/>
                                </w:rPr>
                              </w:rPrChange>
                            </w:rPr>
                            <w:t>);</w:t>
                          </w:r>
                        </w:ins>
                      </w:p>
                      <w:p w14:paraId="2868EC03" w14:textId="77777777" w:rsidR="0079781C" w:rsidRPr="003E7E71" w:rsidRDefault="0079781C" w:rsidP="003E7E71">
                        <w:pPr>
                          <w:widowControl w:val="0"/>
                          <w:autoSpaceDE w:val="0"/>
                          <w:autoSpaceDN w:val="0"/>
                          <w:adjustRightInd w:val="0"/>
                          <w:rPr>
                            <w:ins w:id="924" w:author="Borja Gonzalez" w:date="2017-09-28T17:25:00Z"/>
                            <w:rFonts w:ascii="Monaco" w:hAnsi="Monaco" w:cs="Monaco"/>
                            <w:lang w:val="en-US"/>
                            <w:rPrChange w:id="925" w:author="Borja Gonzalez" w:date="2017-09-28T17:25:00Z">
                              <w:rPr>
                                <w:ins w:id="926" w:author="Borja Gonzalez" w:date="2017-09-28T17:25:00Z"/>
                                <w:rFonts w:ascii="Monaco" w:hAnsi="Monaco" w:cs="Monaco"/>
                                <w:sz w:val="32"/>
                                <w:szCs w:val="32"/>
                                <w:lang w:val="en-US"/>
                              </w:rPr>
                            </w:rPrChange>
                          </w:rPr>
                        </w:pPr>
                        <w:ins w:id="927" w:author="Borja Gonzalez" w:date="2017-09-28T17:25:00Z">
                          <w:r w:rsidRPr="003E7E71">
                            <w:rPr>
                              <w:rFonts w:ascii="Monaco" w:hAnsi="Monaco" w:cs="Monaco"/>
                              <w:color w:val="000000"/>
                              <w:lang w:val="en-US"/>
                              <w:rPrChange w:id="928" w:author="Borja Gonzalez" w:date="2017-09-28T17:25:00Z">
                                <w:rPr>
                                  <w:rFonts w:ascii="Monaco" w:hAnsi="Monaco" w:cs="Monaco"/>
                                  <w:color w:val="000000"/>
                                  <w:sz w:val="32"/>
                                  <w:szCs w:val="32"/>
                                  <w:lang w:val="en-US"/>
                                </w:rPr>
                              </w:rPrChange>
                            </w:rPr>
                            <w:t>io</w:t>
                          </w:r>
                          <w:r w:rsidRPr="003E7E71">
                            <w:rPr>
                              <w:rFonts w:ascii="Monaco" w:hAnsi="Monaco" w:cs="Monaco"/>
                              <w:lang w:val="en-US"/>
                              <w:rPrChange w:id="929" w:author="Borja Gonzalez" w:date="2017-09-28T17:25:00Z">
                                <w:rPr>
                                  <w:rFonts w:ascii="Monaco" w:hAnsi="Monaco" w:cs="Monaco"/>
                                  <w:sz w:val="32"/>
                                  <w:szCs w:val="32"/>
                                  <w:lang w:val="en-US"/>
                                </w:rPr>
                              </w:rPrChange>
                            </w:rPr>
                            <w:t xml:space="preserve"> </w:t>
                          </w:r>
                          <w:r w:rsidRPr="003E7E71">
                            <w:rPr>
                              <w:rFonts w:ascii="Monaco" w:hAnsi="Monaco" w:cs="Monaco"/>
                              <w:b/>
                              <w:bCs/>
                              <w:color w:val="CE5C00"/>
                              <w:lang w:val="en-US"/>
                              <w:rPrChange w:id="930" w:author="Borja Gonzalez" w:date="2017-09-28T17:25:00Z">
                                <w:rPr>
                                  <w:rFonts w:ascii="Monaco" w:hAnsi="Monaco" w:cs="Monaco"/>
                                  <w:b/>
                                  <w:bCs/>
                                  <w:color w:val="CE5C00"/>
                                  <w:sz w:val="32"/>
                                  <w:szCs w:val="32"/>
                                  <w:lang w:val="en-US"/>
                                </w:rPr>
                              </w:rPrChange>
                            </w:rPr>
                            <w:t>=</w:t>
                          </w:r>
                          <w:r w:rsidRPr="003E7E71">
                            <w:rPr>
                              <w:rFonts w:ascii="Monaco" w:hAnsi="Monaco" w:cs="Monaco"/>
                              <w:lang w:val="en-US"/>
                              <w:rPrChange w:id="931" w:author="Borja Gonzalez" w:date="2017-09-28T17:25:00Z">
                                <w:rPr>
                                  <w:rFonts w:ascii="Monaco" w:hAnsi="Monaco" w:cs="Monaco"/>
                                  <w:sz w:val="32"/>
                                  <w:szCs w:val="32"/>
                                  <w:lang w:val="en-US"/>
                                </w:rPr>
                              </w:rPrChange>
                            </w:rPr>
                            <w:t xml:space="preserve"> </w:t>
                          </w:r>
                          <w:r w:rsidRPr="003E7E71">
                            <w:rPr>
                              <w:rFonts w:ascii="Monaco" w:hAnsi="Monaco" w:cs="Monaco"/>
                              <w:color w:val="000000"/>
                              <w:lang w:val="en-US"/>
                              <w:rPrChange w:id="932" w:author="Borja Gonzalez" w:date="2017-09-28T17:25:00Z">
                                <w:rPr>
                                  <w:rFonts w:ascii="Monaco" w:hAnsi="Monaco" w:cs="Monaco"/>
                                  <w:color w:val="000000"/>
                                  <w:sz w:val="32"/>
                                  <w:szCs w:val="32"/>
                                  <w:lang w:val="en-US"/>
                                </w:rPr>
                              </w:rPrChange>
                            </w:rPr>
                            <w:t>io</w:t>
                          </w:r>
                          <w:r w:rsidRPr="003E7E71">
                            <w:rPr>
                              <w:rFonts w:ascii="Monaco" w:hAnsi="Monaco" w:cs="Monaco"/>
                              <w:b/>
                              <w:bCs/>
                              <w:color w:val="000000"/>
                              <w:lang w:val="en-US"/>
                              <w:rPrChange w:id="933" w:author="Borja Gonzalez" w:date="2017-09-28T17:25:00Z">
                                <w:rPr>
                                  <w:rFonts w:ascii="Monaco" w:hAnsi="Monaco" w:cs="Monaco"/>
                                  <w:b/>
                                  <w:bCs/>
                                  <w:color w:val="000000"/>
                                  <w:sz w:val="32"/>
                                  <w:szCs w:val="32"/>
                                  <w:lang w:val="en-US"/>
                                </w:rPr>
                              </w:rPrChange>
                            </w:rPr>
                            <w:t>.</w:t>
                          </w:r>
                          <w:r w:rsidRPr="003E7E71">
                            <w:rPr>
                              <w:rFonts w:ascii="Monaco" w:hAnsi="Monaco" w:cs="Monaco"/>
                              <w:color w:val="000000"/>
                              <w:lang w:val="en-US"/>
                              <w:rPrChange w:id="934" w:author="Borja Gonzalez" w:date="2017-09-28T17:25:00Z">
                                <w:rPr>
                                  <w:rFonts w:ascii="Monaco" w:hAnsi="Monaco" w:cs="Monaco"/>
                                  <w:color w:val="000000"/>
                                  <w:sz w:val="32"/>
                                  <w:szCs w:val="32"/>
                                  <w:lang w:val="en-US"/>
                                </w:rPr>
                              </w:rPrChange>
                            </w:rPr>
                            <w:t>listen</w:t>
                          </w:r>
                          <w:r w:rsidRPr="003E7E71">
                            <w:rPr>
                              <w:rFonts w:ascii="Monaco" w:hAnsi="Monaco" w:cs="Monaco"/>
                              <w:b/>
                              <w:bCs/>
                              <w:color w:val="000000"/>
                              <w:lang w:val="en-US"/>
                              <w:rPrChange w:id="935" w:author="Borja Gonzalez" w:date="2017-09-28T17:25:00Z">
                                <w:rPr>
                                  <w:rFonts w:ascii="Monaco" w:hAnsi="Monaco" w:cs="Monaco"/>
                                  <w:b/>
                                  <w:bCs/>
                                  <w:color w:val="000000"/>
                                  <w:sz w:val="32"/>
                                  <w:szCs w:val="32"/>
                                  <w:lang w:val="en-US"/>
                                </w:rPr>
                              </w:rPrChange>
                            </w:rPr>
                            <w:t>(</w:t>
                          </w:r>
                          <w:r w:rsidRPr="003E7E71">
                            <w:rPr>
                              <w:rFonts w:ascii="Monaco" w:hAnsi="Monaco" w:cs="Monaco"/>
                              <w:color w:val="000000"/>
                              <w:lang w:val="en-US"/>
                              <w:rPrChange w:id="936" w:author="Borja Gonzalez" w:date="2017-09-28T17:25:00Z">
                                <w:rPr>
                                  <w:rFonts w:ascii="Monaco" w:hAnsi="Monaco" w:cs="Monaco"/>
                                  <w:color w:val="000000"/>
                                  <w:sz w:val="32"/>
                                  <w:szCs w:val="32"/>
                                  <w:lang w:val="en-US"/>
                                </w:rPr>
                              </w:rPrChange>
                            </w:rPr>
                            <w:t>server</w:t>
                          </w:r>
                          <w:r w:rsidRPr="003E7E71">
                            <w:rPr>
                              <w:rFonts w:ascii="Monaco" w:hAnsi="Monaco" w:cs="Monaco"/>
                              <w:b/>
                              <w:bCs/>
                              <w:color w:val="000000"/>
                              <w:lang w:val="en-US"/>
                              <w:rPrChange w:id="937" w:author="Borja Gonzalez" w:date="2017-09-28T17:25:00Z">
                                <w:rPr>
                                  <w:rFonts w:ascii="Monaco" w:hAnsi="Monaco" w:cs="Monaco"/>
                                  <w:b/>
                                  <w:bCs/>
                                  <w:color w:val="000000"/>
                                  <w:sz w:val="32"/>
                                  <w:szCs w:val="32"/>
                                  <w:lang w:val="en-US"/>
                                </w:rPr>
                              </w:rPrChange>
                            </w:rPr>
                            <w:t>);</w:t>
                          </w:r>
                          <w:r w:rsidRPr="003E7E71">
                            <w:rPr>
                              <w:rFonts w:ascii="Monaco" w:hAnsi="Monaco" w:cs="Monaco"/>
                              <w:lang w:val="en-US"/>
                              <w:rPrChange w:id="938" w:author="Borja Gonzalez" w:date="2017-09-28T17:25:00Z">
                                <w:rPr>
                                  <w:rFonts w:ascii="Monaco" w:hAnsi="Monaco" w:cs="Monaco"/>
                                  <w:sz w:val="32"/>
                                  <w:szCs w:val="32"/>
                                  <w:lang w:val="en-US"/>
                                </w:rPr>
                              </w:rPrChange>
                            </w:rPr>
                            <w:t xml:space="preserve"> </w:t>
                          </w:r>
                        </w:ins>
                      </w:p>
                      <w:p w14:paraId="1D0494F3" w14:textId="77777777" w:rsidR="0079781C" w:rsidRDefault="0079781C"/>
                    </w:txbxContent>
                  </v:textbox>
                  <w10:wrap type="square"/>
                </v:shape>
              </w:pict>
            </mc:Fallback>
          </mc:AlternateContent>
        </w:r>
      </w:ins>
      <w:r w:rsidR="00F265D5">
        <w:t xml:space="preserve">3.  Creamos una instancia “server” con un puerto asociado (8124) y una dirección IP que corresponde a la dirección que se asocia a mi terminal. La combinación de dirección IP y puerto será la que el usuario tendrá que introducir en su navegador (192.168.1.41:8124) para acceder a la aplicación web. </w:t>
      </w:r>
      <w:r w:rsidR="001837C3">
        <w:t>Con la instancia creada se iniciara una comunicación websocket pasando la instancia como parámetro.</w:t>
      </w:r>
    </w:p>
    <w:p w14:paraId="5A8A73A4" w14:textId="001E7503" w:rsidR="00F265D5" w:rsidDel="003E7E71" w:rsidRDefault="00F265D5" w:rsidP="00A51E6E">
      <w:pPr>
        <w:rPr>
          <w:del w:id="856" w:author="Borja Gonzalez" w:date="2017-09-28T17:25:00Z"/>
        </w:rPr>
      </w:pPr>
    </w:p>
    <w:p w14:paraId="3B59C731" w14:textId="5589347B" w:rsidR="001837C3" w:rsidRDefault="001837C3" w:rsidP="00A51E6E">
      <w:del w:id="857" w:author="Borja Gonzalez" w:date="2017-09-28T17:25:00Z">
        <w:r w:rsidDel="003E7E71">
          <w:rPr>
            <w:noProof/>
            <w:lang w:val="en-US"/>
          </w:rPr>
          <w:drawing>
            <wp:inline distT="0" distB="0" distL="0" distR="0" wp14:anchorId="1EE1E540" wp14:editId="0BAF360B">
              <wp:extent cx="5486400" cy="394108"/>
              <wp:effectExtent l="0" t="0" r="0" b="12700"/>
              <wp:docPr id="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86400" cy="394108"/>
                      </a:xfrm>
                      <a:prstGeom prst="rect">
                        <a:avLst/>
                      </a:prstGeom>
                      <a:noFill/>
                      <a:ln>
                        <a:noFill/>
                      </a:ln>
                    </pic:spPr>
                  </pic:pic>
                </a:graphicData>
              </a:graphic>
            </wp:inline>
          </w:drawing>
        </w:r>
      </w:del>
    </w:p>
    <w:p w14:paraId="60581F0E" w14:textId="77777777" w:rsidR="00F265D5" w:rsidRDefault="00F265D5" w:rsidP="00A51E6E"/>
    <w:p w14:paraId="2AE53E43" w14:textId="1F0E300A" w:rsidR="001837C3" w:rsidRDefault="003E7E71" w:rsidP="00A51E6E">
      <w:ins w:id="858" w:author="Borja Gonzalez" w:date="2017-09-28T17:25:00Z">
        <w:r>
          <w:rPr>
            <w:noProof/>
            <w:lang w:val="en-US"/>
          </w:rPr>
          <mc:AlternateContent>
            <mc:Choice Requires="wps">
              <w:drawing>
                <wp:anchor distT="0" distB="0" distL="114300" distR="114300" simplePos="0" relativeHeight="251668480" behindDoc="0" locked="0" layoutInCell="1" allowOverlap="1" wp14:anchorId="6A5227F2" wp14:editId="481F372B">
                  <wp:simplePos x="0" y="0"/>
                  <wp:positionH relativeFrom="column">
                    <wp:posOffset>0</wp:posOffset>
                  </wp:positionH>
                  <wp:positionV relativeFrom="paragraph">
                    <wp:posOffset>837565</wp:posOffset>
                  </wp:positionV>
                  <wp:extent cx="4686300" cy="342900"/>
                  <wp:effectExtent l="0" t="0" r="0" b="12700"/>
                  <wp:wrapSquare wrapText="bothSides"/>
                  <wp:docPr id="71" name="Text Box 71"/>
                  <wp:cNvGraphicFramePr/>
                  <a:graphic xmlns:a="http://schemas.openxmlformats.org/drawingml/2006/main">
                    <a:graphicData uri="http://schemas.microsoft.com/office/word/2010/wordprocessingShape">
                      <wps:wsp>
                        <wps:cNvSpPr txBox="1"/>
                        <wps:spPr>
                          <a:xfrm>
                            <a:off x="0" y="0"/>
                            <a:ext cx="46863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DC11F6A" w14:textId="77777777" w:rsidR="000851E8" w:rsidRPr="003E7E71" w:rsidRDefault="000851E8" w:rsidP="003E7E71">
                              <w:pPr>
                                <w:widowControl w:val="0"/>
                                <w:autoSpaceDE w:val="0"/>
                                <w:autoSpaceDN w:val="0"/>
                                <w:adjustRightInd w:val="0"/>
                                <w:rPr>
                                  <w:ins w:id="859" w:author="Borja Gonzalez" w:date="2017-09-28T17:25:00Z"/>
                                  <w:rFonts w:ascii="Monaco" w:hAnsi="Monaco" w:cs="Monaco"/>
                                  <w:lang w:val="en-US"/>
                                  <w:rPrChange w:id="860" w:author="Borja Gonzalez" w:date="2017-09-28T17:26:00Z">
                                    <w:rPr>
                                      <w:ins w:id="861" w:author="Borja Gonzalez" w:date="2017-09-28T17:25:00Z"/>
                                      <w:rFonts w:ascii="Monaco" w:hAnsi="Monaco" w:cs="Monaco"/>
                                      <w:sz w:val="32"/>
                                      <w:szCs w:val="32"/>
                                      <w:lang w:val="en-US"/>
                                    </w:rPr>
                                  </w:rPrChange>
                                </w:rPr>
                              </w:pPr>
                              <w:ins w:id="862" w:author="Borja Gonzalez" w:date="2017-09-28T17:25:00Z">
                                <w:r w:rsidRPr="003E7E71">
                                  <w:rPr>
                                    <w:rFonts w:ascii="Monaco" w:hAnsi="Monaco" w:cs="Monaco"/>
                                    <w:color w:val="000000"/>
                                    <w:lang w:val="en-US"/>
                                    <w:rPrChange w:id="863" w:author="Borja Gonzalez" w:date="2017-09-28T17:26:00Z">
                                      <w:rPr>
                                        <w:rFonts w:ascii="Monaco" w:hAnsi="Monaco" w:cs="Monaco"/>
                                        <w:color w:val="000000"/>
                                        <w:sz w:val="32"/>
                                        <w:szCs w:val="32"/>
                                        <w:lang w:val="en-US"/>
                                      </w:rPr>
                                    </w:rPrChange>
                                  </w:rPr>
                                  <w:t>io</w:t>
                                </w:r>
                                <w:r w:rsidRPr="003E7E71">
                                  <w:rPr>
                                    <w:rFonts w:ascii="Monaco" w:hAnsi="Monaco" w:cs="Monaco"/>
                                    <w:b/>
                                    <w:bCs/>
                                    <w:color w:val="000000"/>
                                    <w:lang w:val="en-US"/>
                                    <w:rPrChange w:id="864" w:author="Borja Gonzalez" w:date="2017-09-28T17:26:00Z">
                                      <w:rPr>
                                        <w:rFonts w:ascii="Monaco" w:hAnsi="Monaco" w:cs="Monaco"/>
                                        <w:b/>
                                        <w:bCs/>
                                        <w:color w:val="000000"/>
                                        <w:sz w:val="32"/>
                                        <w:szCs w:val="32"/>
                                        <w:lang w:val="en-US"/>
                                      </w:rPr>
                                    </w:rPrChange>
                                  </w:rPr>
                                  <w:t>.</w:t>
                                </w:r>
                                <w:r w:rsidRPr="003E7E71">
                                  <w:rPr>
                                    <w:rFonts w:ascii="Monaco" w:hAnsi="Monaco" w:cs="Monaco"/>
                                    <w:color w:val="000000"/>
                                    <w:lang w:val="en-US"/>
                                    <w:rPrChange w:id="865" w:author="Borja Gonzalez" w:date="2017-09-28T17:26:00Z">
                                      <w:rPr>
                                        <w:rFonts w:ascii="Monaco" w:hAnsi="Monaco" w:cs="Monaco"/>
                                        <w:color w:val="000000"/>
                                        <w:sz w:val="32"/>
                                        <w:szCs w:val="32"/>
                                        <w:lang w:val="en-US"/>
                                      </w:rPr>
                                    </w:rPrChange>
                                  </w:rPr>
                                  <w:t>sockets</w:t>
                                </w:r>
                                <w:r w:rsidRPr="003E7E71">
                                  <w:rPr>
                                    <w:rFonts w:ascii="Monaco" w:hAnsi="Monaco" w:cs="Monaco"/>
                                    <w:b/>
                                    <w:bCs/>
                                    <w:color w:val="000000"/>
                                    <w:lang w:val="en-US"/>
                                    <w:rPrChange w:id="866" w:author="Borja Gonzalez" w:date="2017-09-28T17:26:00Z">
                                      <w:rPr>
                                        <w:rFonts w:ascii="Monaco" w:hAnsi="Monaco" w:cs="Monaco"/>
                                        <w:b/>
                                        <w:bCs/>
                                        <w:color w:val="000000"/>
                                        <w:sz w:val="32"/>
                                        <w:szCs w:val="32"/>
                                        <w:lang w:val="en-US"/>
                                      </w:rPr>
                                    </w:rPrChange>
                                  </w:rPr>
                                  <w:t>.</w:t>
                                </w:r>
                                <w:r w:rsidRPr="003E7E71">
                                  <w:rPr>
                                    <w:rFonts w:ascii="Monaco" w:hAnsi="Monaco" w:cs="Monaco"/>
                                    <w:color w:val="000000"/>
                                    <w:lang w:val="en-US"/>
                                    <w:rPrChange w:id="867" w:author="Borja Gonzalez" w:date="2017-09-28T17:26:00Z">
                                      <w:rPr>
                                        <w:rFonts w:ascii="Monaco" w:hAnsi="Monaco" w:cs="Monaco"/>
                                        <w:color w:val="000000"/>
                                        <w:sz w:val="32"/>
                                        <w:szCs w:val="32"/>
                                        <w:lang w:val="en-US"/>
                                      </w:rPr>
                                    </w:rPrChange>
                                  </w:rPr>
                                  <w:t>on</w:t>
                                </w:r>
                                <w:r w:rsidRPr="003E7E71">
                                  <w:rPr>
                                    <w:rFonts w:ascii="Monaco" w:hAnsi="Monaco" w:cs="Monaco"/>
                                    <w:b/>
                                    <w:bCs/>
                                    <w:color w:val="000000"/>
                                    <w:lang w:val="en-US"/>
                                    <w:rPrChange w:id="868" w:author="Borja Gonzalez" w:date="2017-09-28T17:26:00Z">
                                      <w:rPr>
                                        <w:rFonts w:ascii="Monaco" w:hAnsi="Monaco" w:cs="Monaco"/>
                                        <w:b/>
                                        <w:bCs/>
                                        <w:color w:val="000000"/>
                                        <w:sz w:val="32"/>
                                        <w:szCs w:val="32"/>
                                        <w:lang w:val="en-US"/>
                                      </w:rPr>
                                    </w:rPrChange>
                                  </w:rPr>
                                  <w:t>(</w:t>
                                </w:r>
                                <w:r w:rsidRPr="003E7E71">
                                  <w:rPr>
                                    <w:rFonts w:ascii="Monaco" w:hAnsi="Monaco" w:cs="Monaco"/>
                                    <w:color w:val="4E9A06"/>
                                    <w:lang w:val="en-US"/>
                                    <w:rPrChange w:id="869" w:author="Borja Gonzalez" w:date="2017-09-28T17:26:00Z">
                                      <w:rPr>
                                        <w:rFonts w:ascii="Monaco" w:hAnsi="Monaco" w:cs="Monaco"/>
                                        <w:color w:val="4E9A06"/>
                                        <w:sz w:val="32"/>
                                        <w:szCs w:val="32"/>
                                        <w:lang w:val="en-US"/>
                                      </w:rPr>
                                    </w:rPrChange>
                                  </w:rPr>
                                  <w:t>"connection"</w:t>
                                </w:r>
                                <w:r w:rsidRPr="003E7E71">
                                  <w:rPr>
                                    <w:rFonts w:ascii="Monaco" w:hAnsi="Monaco" w:cs="Monaco"/>
                                    <w:b/>
                                    <w:bCs/>
                                    <w:color w:val="000000"/>
                                    <w:lang w:val="en-US"/>
                                    <w:rPrChange w:id="870" w:author="Borja Gonzalez" w:date="2017-09-28T17:26:00Z">
                                      <w:rPr>
                                        <w:rFonts w:ascii="Monaco" w:hAnsi="Monaco" w:cs="Monaco"/>
                                        <w:b/>
                                        <w:bCs/>
                                        <w:color w:val="000000"/>
                                        <w:sz w:val="32"/>
                                        <w:szCs w:val="32"/>
                                        <w:lang w:val="en-US"/>
                                      </w:rPr>
                                    </w:rPrChange>
                                  </w:rPr>
                                  <w:t>,</w:t>
                                </w:r>
                                <w:r w:rsidRPr="003E7E71">
                                  <w:rPr>
                                    <w:rFonts w:ascii="Monaco" w:hAnsi="Monaco" w:cs="Monaco"/>
                                    <w:b/>
                                    <w:bCs/>
                                    <w:color w:val="204A87"/>
                                    <w:lang w:val="en-US"/>
                                    <w:rPrChange w:id="871" w:author="Borja Gonzalez" w:date="2017-09-28T17:26:00Z">
                                      <w:rPr>
                                        <w:rFonts w:ascii="Monaco" w:hAnsi="Monaco" w:cs="Monaco"/>
                                        <w:b/>
                                        <w:bCs/>
                                        <w:color w:val="204A87"/>
                                        <w:sz w:val="32"/>
                                        <w:szCs w:val="32"/>
                                        <w:lang w:val="en-US"/>
                                      </w:rPr>
                                    </w:rPrChange>
                                  </w:rPr>
                                  <w:t>function</w:t>
                                </w:r>
                                <w:r w:rsidRPr="003E7E71">
                                  <w:rPr>
                                    <w:rFonts w:ascii="Monaco" w:hAnsi="Monaco" w:cs="Monaco"/>
                                    <w:b/>
                                    <w:bCs/>
                                    <w:color w:val="000000"/>
                                    <w:lang w:val="en-US"/>
                                    <w:rPrChange w:id="872" w:author="Borja Gonzalez" w:date="2017-09-28T17:26:00Z">
                                      <w:rPr>
                                        <w:rFonts w:ascii="Monaco" w:hAnsi="Monaco" w:cs="Monaco"/>
                                        <w:b/>
                                        <w:bCs/>
                                        <w:color w:val="000000"/>
                                        <w:sz w:val="32"/>
                                        <w:szCs w:val="32"/>
                                        <w:lang w:val="en-US"/>
                                      </w:rPr>
                                    </w:rPrChange>
                                  </w:rPr>
                                  <w:t>(</w:t>
                                </w:r>
                                <w:r w:rsidRPr="003E7E71">
                                  <w:rPr>
                                    <w:rFonts w:ascii="Monaco" w:hAnsi="Monaco" w:cs="Monaco"/>
                                    <w:color w:val="000000"/>
                                    <w:lang w:val="en-US"/>
                                    <w:rPrChange w:id="873" w:author="Borja Gonzalez" w:date="2017-09-28T17:26:00Z">
                                      <w:rPr>
                                        <w:rFonts w:ascii="Monaco" w:hAnsi="Monaco" w:cs="Monaco"/>
                                        <w:color w:val="000000"/>
                                        <w:sz w:val="32"/>
                                        <w:szCs w:val="32"/>
                                        <w:lang w:val="en-US"/>
                                      </w:rPr>
                                    </w:rPrChange>
                                  </w:rPr>
                                  <w:t>socket</w:t>
                                </w:r>
                                <w:r w:rsidRPr="003E7E71">
                                  <w:rPr>
                                    <w:rFonts w:ascii="Monaco" w:hAnsi="Monaco" w:cs="Monaco"/>
                                    <w:b/>
                                    <w:bCs/>
                                    <w:color w:val="000000"/>
                                    <w:lang w:val="en-US"/>
                                    <w:rPrChange w:id="874" w:author="Borja Gonzalez" w:date="2017-09-28T17:26:00Z">
                                      <w:rPr>
                                        <w:rFonts w:ascii="Monaco" w:hAnsi="Monaco" w:cs="Monaco"/>
                                        <w:b/>
                                        <w:bCs/>
                                        <w:color w:val="000000"/>
                                        <w:sz w:val="32"/>
                                        <w:szCs w:val="32"/>
                                        <w:lang w:val="en-US"/>
                                      </w:rPr>
                                    </w:rPrChange>
                                  </w:rPr>
                                  <w:t>){</w:t>
                                </w:r>
                              </w:ins>
                            </w:p>
                            <w:p w14:paraId="2D404EB3" w14:textId="77777777" w:rsidR="000851E8" w:rsidRDefault="000851E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71" o:spid="_x0000_s1030" type="#_x0000_t202" style="position:absolute;margin-left:0;margin-top:65.95pt;width:369pt;height:27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" filled="f" stroked="f">
                  <v:textbox>
                    <w:txbxContent>
                      <w:p w14:paraId="1DC11F6A" w14:textId="77777777" w:rsidR="0079781C" w:rsidRPr="003E7E71" w:rsidRDefault="0079781C" w:rsidP="003E7E71">
                        <w:pPr>
                          <w:widowControl w:val="0"/>
                          <w:autoSpaceDE w:val="0"/>
                          <w:autoSpaceDN w:val="0"/>
                          <w:adjustRightInd w:val="0"/>
                          <w:rPr>
                            <w:ins w:id="958" w:author="Borja Gonzalez" w:date="2017-09-28T17:25:00Z"/>
                            <w:rFonts w:ascii="Monaco" w:hAnsi="Monaco" w:cs="Monaco"/>
                            <w:lang w:val="en-US"/>
                            <w:rPrChange w:id="959" w:author="Borja Gonzalez" w:date="2017-09-28T17:26:00Z">
                              <w:rPr>
                                <w:ins w:id="960" w:author="Borja Gonzalez" w:date="2017-09-28T17:25:00Z"/>
                                <w:rFonts w:ascii="Monaco" w:hAnsi="Monaco" w:cs="Monaco"/>
                                <w:sz w:val="32"/>
                                <w:szCs w:val="32"/>
                                <w:lang w:val="en-US"/>
                              </w:rPr>
                            </w:rPrChange>
                          </w:rPr>
                        </w:pPr>
                        <w:ins w:id="961" w:author="Borja Gonzalez" w:date="2017-09-28T17:25:00Z">
                          <w:r w:rsidRPr="003E7E71">
                            <w:rPr>
                              <w:rFonts w:ascii="Monaco" w:hAnsi="Monaco" w:cs="Monaco"/>
                              <w:color w:val="000000"/>
                              <w:lang w:val="en-US"/>
                              <w:rPrChange w:id="962" w:author="Borja Gonzalez" w:date="2017-09-28T17:26:00Z">
                                <w:rPr>
                                  <w:rFonts w:ascii="Monaco" w:hAnsi="Monaco" w:cs="Monaco"/>
                                  <w:color w:val="000000"/>
                                  <w:sz w:val="32"/>
                                  <w:szCs w:val="32"/>
                                  <w:lang w:val="en-US"/>
                                </w:rPr>
                              </w:rPrChange>
                            </w:rPr>
                            <w:t>io</w:t>
                          </w:r>
                          <w:r w:rsidRPr="003E7E71">
                            <w:rPr>
                              <w:rFonts w:ascii="Monaco" w:hAnsi="Monaco" w:cs="Monaco"/>
                              <w:b/>
                              <w:bCs/>
                              <w:color w:val="000000"/>
                              <w:lang w:val="en-US"/>
                              <w:rPrChange w:id="963" w:author="Borja Gonzalez" w:date="2017-09-28T17:26:00Z">
                                <w:rPr>
                                  <w:rFonts w:ascii="Monaco" w:hAnsi="Monaco" w:cs="Monaco"/>
                                  <w:b/>
                                  <w:bCs/>
                                  <w:color w:val="000000"/>
                                  <w:sz w:val="32"/>
                                  <w:szCs w:val="32"/>
                                  <w:lang w:val="en-US"/>
                                </w:rPr>
                              </w:rPrChange>
                            </w:rPr>
                            <w:t>.</w:t>
                          </w:r>
                          <w:r w:rsidRPr="003E7E71">
                            <w:rPr>
                              <w:rFonts w:ascii="Monaco" w:hAnsi="Monaco" w:cs="Monaco"/>
                              <w:color w:val="000000"/>
                              <w:lang w:val="en-US"/>
                              <w:rPrChange w:id="964" w:author="Borja Gonzalez" w:date="2017-09-28T17:26:00Z">
                                <w:rPr>
                                  <w:rFonts w:ascii="Monaco" w:hAnsi="Monaco" w:cs="Monaco"/>
                                  <w:color w:val="000000"/>
                                  <w:sz w:val="32"/>
                                  <w:szCs w:val="32"/>
                                  <w:lang w:val="en-US"/>
                                </w:rPr>
                              </w:rPrChange>
                            </w:rPr>
                            <w:t>sockets</w:t>
                          </w:r>
                          <w:r w:rsidRPr="003E7E71">
                            <w:rPr>
                              <w:rFonts w:ascii="Monaco" w:hAnsi="Monaco" w:cs="Monaco"/>
                              <w:b/>
                              <w:bCs/>
                              <w:color w:val="000000"/>
                              <w:lang w:val="en-US"/>
                              <w:rPrChange w:id="965" w:author="Borja Gonzalez" w:date="2017-09-28T17:26:00Z">
                                <w:rPr>
                                  <w:rFonts w:ascii="Monaco" w:hAnsi="Monaco" w:cs="Monaco"/>
                                  <w:b/>
                                  <w:bCs/>
                                  <w:color w:val="000000"/>
                                  <w:sz w:val="32"/>
                                  <w:szCs w:val="32"/>
                                  <w:lang w:val="en-US"/>
                                </w:rPr>
                              </w:rPrChange>
                            </w:rPr>
                            <w:t>.</w:t>
                          </w:r>
                          <w:r w:rsidRPr="003E7E71">
                            <w:rPr>
                              <w:rFonts w:ascii="Monaco" w:hAnsi="Monaco" w:cs="Monaco"/>
                              <w:color w:val="000000"/>
                              <w:lang w:val="en-US"/>
                              <w:rPrChange w:id="966" w:author="Borja Gonzalez" w:date="2017-09-28T17:26:00Z">
                                <w:rPr>
                                  <w:rFonts w:ascii="Monaco" w:hAnsi="Monaco" w:cs="Monaco"/>
                                  <w:color w:val="000000"/>
                                  <w:sz w:val="32"/>
                                  <w:szCs w:val="32"/>
                                  <w:lang w:val="en-US"/>
                                </w:rPr>
                              </w:rPrChange>
                            </w:rPr>
                            <w:t>on</w:t>
                          </w:r>
                          <w:r w:rsidRPr="003E7E71">
                            <w:rPr>
                              <w:rFonts w:ascii="Monaco" w:hAnsi="Monaco" w:cs="Monaco"/>
                              <w:b/>
                              <w:bCs/>
                              <w:color w:val="000000"/>
                              <w:lang w:val="en-US"/>
                              <w:rPrChange w:id="967" w:author="Borja Gonzalez" w:date="2017-09-28T17:26:00Z">
                                <w:rPr>
                                  <w:rFonts w:ascii="Monaco" w:hAnsi="Monaco" w:cs="Monaco"/>
                                  <w:b/>
                                  <w:bCs/>
                                  <w:color w:val="000000"/>
                                  <w:sz w:val="32"/>
                                  <w:szCs w:val="32"/>
                                  <w:lang w:val="en-US"/>
                                </w:rPr>
                              </w:rPrChange>
                            </w:rPr>
                            <w:t>(</w:t>
                          </w:r>
                          <w:r w:rsidRPr="003E7E71">
                            <w:rPr>
                              <w:rFonts w:ascii="Monaco" w:hAnsi="Monaco" w:cs="Monaco"/>
                              <w:color w:val="4E9A06"/>
                              <w:lang w:val="en-US"/>
                              <w:rPrChange w:id="968" w:author="Borja Gonzalez" w:date="2017-09-28T17:26:00Z">
                                <w:rPr>
                                  <w:rFonts w:ascii="Monaco" w:hAnsi="Monaco" w:cs="Monaco"/>
                                  <w:color w:val="4E9A06"/>
                                  <w:sz w:val="32"/>
                                  <w:szCs w:val="32"/>
                                  <w:lang w:val="en-US"/>
                                </w:rPr>
                              </w:rPrChange>
                            </w:rPr>
                            <w:t>"connection"</w:t>
                          </w:r>
                          <w:r w:rsidRPr="003E7E71">
                            <w:rPr>
                              <w:rFonts w:ascii="Monaco" w:hAnsi="Monaco" w:cs="Monaco"/>
                              <w:b/>
                              <w:bCs/>
                              <w:color w:val="000000"/>
                              <w:lang w:val="en-US"/>
                              <w:rPrChange w:id="969" w:author="Borja Gonzalez" w:date="2017-09-28T17:26:00Z">
                                <w:rPr>
                                  <w:rFonts w:ascii="Monaco" w:hAnsi="Monaco" w:cs="Monaco"/>
                                  <w:b/>
                                  <w:bCs/>
                                  <w:color w:val="000000"/>
                                  <w:sz w:val="32"/>
                                  <w:szCs w:val="32"/>
                                  <w:lang w:val="en-US"/>
                                </w:rPr>
                              </w:rPrChange>
                            </w:rPr>
                            <w:t>,</w:t>
                          </w:r>
                          <w:r w:rsidRPr="003E7E71">
                            <w:rPr>
                              <w:rFonts w:ascii="Monaco" w:hAnsi="Monaco" w:cs="Monaco"/>
                              <w:b/>
                              <w:bCs/>
                              <w:color w:val="204A87"/>
                              <w:lang w:val="en-US"/>
                              <w:rPrChange w:id="970" w:author="Borja Gonzalez" w:date="2017-09-28T17:26:00Z">
                                <w:rPr>
                                  <w:rFonts w:ascii="Monaco" w:hAnsi="Monaco" w:cs="Monaco"/>
                                  <w:b/>
                                  <w:bCs/>
                                  <w:color w:val="204A87"/>
                                  <w:sz w:val="32"/>
                                  <w:szCs w:val="32"/>
                                  <w:lang w:val="en-US"/>
                                </w:rPr>
                              </w:rPrChange>
                            </w:rPr>
                            <w:t>function</w:t>
                          </w:r>
                          <w:r w:rsidRPr="003E7E71">
                            <w:rPr>
                              <w:rFonts w:ascii="Monaco" w:hAnsi="Monaco" w:cs="Monaco"/>
                              <w:b/>
                              <w:bCs/>
                              <w:color w:val="000000"/>
                              <w:lang w:val="en-US"/>
                              <w:rPrChange w:id="971" w:author="Borja Gonzalez" w:date="2017-09-28T17:26:00Z">
                                <w:rPr>
                                  <w:rFonts w:ascii="Monaco" w:hAnsi="Monaco" w:cs="Monaco"/>
                                  <w:b/>
                                  <w:bCs/>
                                  <w:color w:val="000000"/>
                                  <w:sz w:val="32"/>
                                  <w:szCs w:val="32"/>
                                  <w:lang w:val="en-US"/>
                                </w:rPr>
                              </w:rPrChange>
                            </w:rPr>
                            <w:t>(</w:t>
                          </w:r>
                          <w:r w:rsidRPr="003E7E71">
                            <w:rPr>
                              <w:rFonts w:ascii="Monaco" w:hAnsi="Monaco" w:cs="Monaco"/>
                              <w:color w:val="000000"/>
                              <w:lang w:val="en-US"/>
                              <w:rPrChange w:id="972" w:author="Borja Gonzalez" w:date="2017-09-28T17:26:00Z">
                                <w:rPr>
                                  <w:rFonts w:ascii="Monaco" w:hAnsi="Monaco" w:cs="Monaco"/>
                                  <w:color w:val="000000"/>
                                  <w:sz w:val="32"/>
                                  <w:szCs w:val="32"/>
                                  <w:lang w:val="en-US"/>
                                </w:rPr>
                              </w:rPrChange>
                            </w:rPr>
                            <w:t>socket</w:t>
                          </w:r>
                          <w:r w:rsidRPr="003E7E71">
                            <w:rPr>
                              <w:rFonts w:ascii="Monaco" w:hAnsi="Monaco" w:cs="Monaco"/>
                              <w:b/>
                              <w:bCs/>
                              <w:color w:val="000000"/>
                              <w:lang w:val="en-US"/>
                              <w:rPrChange w:id="973" w:author="Borja Gonzalez" w:date="2017-09-28T17:26:00Z">
                                <w:rPr>
                                  <w:rFonts w:ascii="Monaco" w:hAnsi="Monaco" w:cs="Monaco"/>
                                  <w:b/>
                                  <w:bCs/>
                                  <w:color w:val="000000"/>
                                  <w:sz w:val="32"/>
                                  <w:szCs w:val="32"/>
                                  <w:lang w:val="en-US"/>
                                </w:rPr>
                              </w:rPrChange>
                            </w:rPr>
                            <w:t>){</w:t>
                          </w:r>
                        </w:ins>
                      </w:p>
                      <w:p w14:paraId="2D404EB3" w14:textId="77777777" w:rsidR="0079781C" w:rsidRDefault="0079781C"/>
                    </w:txbxContent>
                  </v:textbox>
                  <w10:wrap type="square"/>
                </v:shape>
              </w:pict>
            </mc:Fallback>
          </mc:AlternateContent>
        </w:r>
      </w:ins>
      <w:r w:rsidR="001837C3">
        <w:t>4.  Asociamos una función callback que se ejecutará cuando el cliente visite la página y establezca un websocket. A partir de aquí el servidor estará escuchando permanentemente a peticiones del cliente y mandará respuestas según lo que se solicite.</w:t>
      </w:r>
    </w:p>
    <w:p w14:paraId="2C911B72" w14:textId="4FD7A628" w:rsidR="001837C3" w:rsidRDefault="001837C3" w:rsidP="00A51E6E"/>
    <w:p w14:paraId="7996D471" w14:textId="53B4C10E" w:rsidR="001837C3" w:rsidRDefault="001837C3" w:rsidP="00A51E6E">
      <w:del w:id="875" w:author="Borja Gonzalez" w:date="2017-09-28T17:25:00Z">
        <w:r w:rsidDel="003E7E71">
          <w:rPr>
            <w:noProof/>
            <w:lang w:val="en-US"/>
          </w:rPr>
          <w:drawing>
            <wp:inline distT="0" distB="0" distL="0" distR="0" wp14:anchorId="3E8F6341" wp14:editId="585F2368">
              <wp:extent cx="4229100" cy="346116"/>
              <wp:effectExtent l="0" t="0" r="0" b="9525"/>
              <wp:docPr id="1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256693" cy="348374"/>
                      </a:xfrm>
                      <a:prstGeom prst="rect">
                        <a:avLst/>
                      </a:prstGeom>
                      <a:noFill/>
                      <a:ln>
                        <a:noFill/>
                      </a:ln>
                    </pic:spPr>
                  </pic:pic>
                </a:graphicData>
              </a:graphic>
            </wp:inline>
          </w:drawing>
        </w:r>
      </w:del>
    </w:p>
    <w:p w14:paraId="2922FCD4" w14:textId="77777777" w:rsidR="001837C3" w:rsidRDefault="001837C3" w:rsidP="00A51E6E"/>
    <w:p w14:paraId="3E4A295B" w14:textId="22989C03" w:rsidR="001837C3" w:rsidRDefault="001837C3" w:rsidP="00A51E6E">
      <w:pPr>
        <w:pStyle w:val="Heading3"/>
      </w:pPr>
      <w:bookmarkStart w:id="876" w:name="_Toc368246714"/>
      <w:r>
        <w:t>4.1.2.  Cliente</w:t>
      </w:r>
      <w:bookmarkEnd w:id="876"/>
    </w:p>
    <w:p w14:paraId="135B3BA0" w14:textId="77777777" w:rsidR="00A51E6E" w:rsidRDefault="00A51E6E" w:rsidP="00A51E6E"/>
    <w:p w14:paraId="0911C9CB" w14:textId="137D6F4C" w:rsidR="00A51E6E" w:rsidRDefault="003E7E71" w:rsidP="00A51E6E">
      <w:pPr>
        <w:rPr>
          <w:ins w:id="877" w:author="Borja Gonzalez" w:date="2017-09-28T17:27:00Z"/>
        </w:rPr>
      </w:pPr>
      <w:ins w:id="878" w:author="Borja Gonzalez" w:date="2017-09-28T17:27:00Z">
        <w:r>
          <w:rPr>
            <w:noProof/>
            <w:lang w:val="en-US"/>
          </w:rPr>
          <mc:AlternateContent>
            <mc:Choice Requires="wps">
              <w:drawing>
                <wp:anchor distT="0" distB="0" distL="114300" distR="114300" simplePos="0" relativeHeight="251669504" behindDoc="0" locked="0" layoutInCell="1" allowOverlap="1" wp14:anchorId="3F1B371A" wp14:editId="71656610">
                  <wp:simplePos x="0" y="0"/>
                  <wp:positionH relativeFrom="column">
                    <wp:posOffset>0</wp:posOffset>
                  </wp:positionH>
                  <wp:positionV relativeFrom="paragraph">
                    <wp:posOffset>466725</wp:posOffset>
                  </wp:positionV>
                  <wp:extent cx="5715000" cy="342900"/>
                  <wp:effectExtent l="0" t="0" r="0" b="12700"/>
                  <wp:wrapSquare wrapText="bothSides"/>
                  <wp:docPr id="72" name="Text Box 72"/>
                  <wp:cNvGraphicFramePr/>
                  <a:graphic xmlns:a="http://schemas.openxmlformats.org/drawingml/2006/main">
                    <a:graphicData uri="http://schemas.microsoft.com/office/word/2010/wordprocessingShape">
                      <wps:wsp>
                        <wps:cNvSpPr txBox="1"/>
                        <wps:spPr>
                          <a:xfrm>
                            <a:off x="0" y="0"/>
                            <a:ext cx="57150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98ABA99" w14:textId="77777777" w:rsidR="000851E8" w:rsidRPr="003E7E71" w:rsidRDefault="000851E8" w:rsidP="003E7E71">
                              <w:pPr>
                                <w:widowControl w:val="0"/>
                                <w:autoSpaceDE w:val="0"/>
                                <w:autoSpaceDN w:val="0"/>
                                <w:adjustRightInd w:val="0"/>
                                <w:rPr>
                                  <w:ins w:id="879" w:author="Borja Gonzalez" w:date="2017-09-28T17:27:00Z"/>
                                  <w:rFonts w:ascii="Monaco" w:hAnsi="Monaco" w:cs="Monaco"/>
                                  <w:lang w:val="en-US"/>
                                  <w:rPrChange w:id="880" w:author="Borja Gonzalez" w:date="2017-09-28T17:27:00Z">
                                    <w:rPr>
                                      <w:ins w:id="881" w:author="Borja Gonzalez" w:date="2017-09-28T17:27:00Z"/>
                                      <w:rFonts w:ascii="Monaco" w:hAnsi="Monaco" w:cs="Monaco"/>
                                      <w:sz w:val="32"/>
                                      <w:szCs w:val="32"/>
                                      <w:lang w:val="en-US"/>
                                    </w:rPr>
                                  </w:rPrChange>
                                </w:rPr>
                              </w:pPr>
                              <w:ins w:id="882" w:author="Borja Gonzalez" w:date="2017-09-28T17:27:00Z">
                                <w:r w:rsidRPr="003E7E71">
                                  <w:rPr>
                                    <w:rFonts w:ascii="Monaco" w:hAnsi="Monaco" w:cs="Monaco"/>
                                    <w:b/>
                                    <w:bCs/>
                                    <w:color w:val="204A87"/>
                                    <w:lang w:val="en-US"/>
                                    <w:rPrChange w:id="883" w:author="Borja Gonzalez" w:date="2017-09-28T17:27:00Z">
                                      <w:rPr>
                                        <w:rFonts w:ascii="Monaco" w:hAnsi="Monaco" w:cs="Monaco"/>
                                        <w:b/>
                                        <w:bCs/>
                                        <w:color w:val="204A87"/>
                                        <w:sz w:val="32"/>
                                        <w:szCs w:val="32"/>
                                        <w:lang w:val="en-US"/>
                                      </w:rPr>
                                    </w:rPrChange>
                                  </w:rPr>
                                  <w:t>var</w:t>
                                </w:r>
                                <w:r w:rsidRPr="003E7E71">
                                  <w:rPr>
                                    <w:rFonts w:ascii="Monaco" w:hAnsi="Monaco" w:cs="Monaco"/>
                                    <w:lang w:val="en-US"/>
                                    <w:rPrChange w:id="884" w:author="Borja Gonzalez" w:date="2017-09-28T17:27:00Z">
                                      <w:rPr>
                                        <w:rFonts w:ascii="Monaco" w:hAnsi="Monaco" w:cs="Monaco"/>
                                        <w:sz w:val="32"/>
                                        <w:szCs w:val="32"/>
                                        <w:lang w:val="en-US"/>
                                      </w:rPr>
                                    </w:rPrChange>
                                  </w:rPr>
                                  <w:t xml:space="preserve"> </w:t>
                                </w:r>
                                <w:r w:rsidRPr="003E7E71">
                                  <w:rPr>
                                    <w:rFonts w:ascii="Monaco" w:hAnsi="Monaco" w:cs="Monaco"/>
                                    <w:color w:val="000000"/>
                                    <w:lang w:val="en-US"/>
                                    <w:rPrChange w:id="885" w:author="Borja Gonzalez" w:date="2017-09-28T17:27:00Z">
                                      <w:rPr>
                                        <w:rFonts w:ascii="Monaco" w:hAnsi="Monaco" w:cs="Monaco"/>
                                        <w:color w:val="000000"/>
                                        <w:sz w:val="32"/>
                                        <w:szCs w:val="32"/>
                                        <w:lang w:val="en-US"/>
                                      </w:rPr>
                                    </w:rPrChange>
                                  </w:rPr>
                                  <w:t>socket</w:t>
                                </w:r>
                                <w:r w:rsidRPr="003E7E71">
                                  <w:rPr>
                                    <w:rFonts w:ascii="Monaco" w:hAnsi="Monaco" w:cs="Monaco"/>
                                    <w:lang w:val="en-US"/>
                                    <w:rPrChange w:id="886" w:author="Borja Gonzalez" w:date="2017-09-28T17:27:00Z">
                                      <w:rPr>
                                        <w:rFonts w:ascii="Monaco" w:hAnsi="Monaco" w:cs="Monaco"/>
                                        <w:sz w:val="32"/>
                                        <w:szCs w:val="32"/>
                                        <w:lang w:val="en-US"/>
                                      </w:rPr>
                                    </w:rPrChange>
                                  </w:rPr>
                                  <w:t xml:space="preserve"> </w:t>
                                </w:r>
                                <w:r w:rsidRPr="003E7E71">
                                  <w:rPr>
                                    <w:rFonts w:ascii="Monaco" w:hAnsi="Monaco" w:cs="Monaco"/>
                                    <w:b/>
                                    <w:bCs/>
                                    <w:color w:val="CE5C00"/>
                                    <w:lang w:val="en-US"/>
                                    <w:rPrChange w:id="887" w:author="Borja Gonzalez" w:date="2017-09-28T17:27:00Z">
                                      <w:rPr>
                                        <w:rFonts w:ascii="Monaco" w:hAnsi="Monaco" w:cs="Monaco"/>
                                        <w:b/>
                                        <w:bCs/>
                                        <w:color w:val="CE5C00"/>
                                        <w:sz w:val="32"/>
                                        <w:szCs w:val="32"/>
                                        <w:lang w:val="en-US"/>
                                      </w:rPr>
                                    </w:rPrChange>
                                  </w:rPr>
                                  <w:t>=</w:t>
                                </w:r>
                                <w:r w:rsidRPr="003E7E71">
                                  <w:rPr>
                                    <w:rFonts w:ascii="Monaco" w:hAnsi="Monaco" w:cs="Monaco"/>
                                    <w:lang w:val="en-US"/>
                                    <w:rPrChange w:id="888" w:author="Borja Gonzalez" w:date="2017-09-28T17:27:00Z">
                                      <w:rPr>
                                        <w:rFonts w:ascii="Monaco" w:hAnsi="Monaco" w:cs="Monaco"/>
                                        <w:sz w:val="32"/>
                                        <w:szCs w:val="32"/>
                                        <w:lang w:val="en-US"/>
                                      </w:rPr>
                                    </w:rPrChange>
                                  </w:rPr>
                                  <w:t xml:space="preserve"> </w:t>
                                </w:r>
                                <w:r w:rsidRPr="003E7E71">
                                  <w:rPr>
                                    <w:rFonts w:ascii="Monaco" w:hAnsi="Monaco" w:cs="Monaco"/>
                                    <w:color w:val="000000"/>
                                    <w:lang w:val="en-US"/>
                                    <w:rPrChange w:id="889" w:author="Borja Gonzalez" w:date="2017-09-28T17:27:00Z">
                                      <w:rPr>
                                        <w:rFonts w:ascii="Monaco" w:hAnsi="Monaco" w:cs="Monaco"/>
                                        <w:color w:val="000000"/>
                                        <w:sz w:val="32"/>
                                        <w:szCs w:val="32"/>
                                        <w:lang w:val="en-US"/>
                                      </w:rPr>
                                    </w:rPrChange>
                                  </w:rPr>
                                  <w:t>io</w:t>
                                </w:r>
                                <w:r w:rsidRPr="003E7E71">
                                  <w:rPr>
                                    <w:rFonts w:ascii="Monaco" w:hAnsi="Monaco" w:cs="Monaco"/>
                                    <w:b/>
                                    <w:bCs/>
                                    <w:color w:val="000000"/>
                                    <w:lang w:val="en-US"/>
                                    <w:rPrChange w:id="890" w:author="Borja Gonzalez" w:date="2017-09-28T17:27:00Z">
                                      <w:rPr>
                                        <w:rFonts w:ascii="Monaco" w:hAnsi="Monaco" w:cs="Monaco"/>
                                        <w:b/>
                                        <w:bCs/>
                                        <w:color w:val="000000"/>
                                        <w:sz w:val="32"/>
                                        <w:szCs w:val="32"/>
                                        <w:lang w:val="en-US"/>
                                      </w:rPr>
                                    </w:rPrChange>
                                  </w:rPr>
                                  <w:t>.</w:t>
                                </w:r>
                                <w:r w:rsidRPr="003E7E71">
                                  <w:rPr>
                                    <w:rFonts w:ascii="Monaco" w:hAnsi="Monaco" w:cs="Monaco"/>
                                    <w:color w:val="000000"/>
                                    <w:lang w:val="en-US"/>
                                    <w:rPrChange w:id="891" w:author="Borja Gonzalez" w:date="2017-09-28T17:27:00Z">
                                      <w:rPr>
                                        <w:rFonts w:ascii="Monaco" w:hAnsi="Monaco" w:cs="Monaco"/>
                                        <w:color w:val="000000"/>
                                        <w:sz w:val="32"/>
                                        <w:szCs w:val="32"/>
                                        <w:lang w:val="en-US"/>
                                      </w:rPr>
                                    </w:rPrChange>
                                  </w:rPr>
                                  <w:t>connect</w:t>
                                </w:r>
                                <w:r w:rsidRPr="003E7E71">
                                  <w:rPr>
                                    <w:rFonts w:ascii="Monaco" w:hAnsi="Monaco" w:cs="Monaco"/>
                                    <w:b/>
                                    <w:bCs/>
                                    <w:color w:val="000000"/>
                                    <w:lang w:val="en-US"/>
                                    <w:rPrChange w:id="892" w:author="Borja Gonzalez" w:date="2017-09-28T17:27:00Z">
                                      <w:rPr>
                                        <w:rFonts w:ascii="Monaco" w:hAnsi="Monaco" w:cs="Monaco"/>
                                        <w:b/>
                                        <w:bCs/>
                                        <w:color w:val="000000"/>
                                        <w:sz w:val="32"/>
                                        <w:szCs w:val="32"/>
                                        <w:lang w:val="en-US"/>
                                      </w:rPr>
                                    </w:rPrChange>
                                  </w:rPr>
                                  <w:t>(</w:t>
                                </w:r>
                                <w:r w:rsidRPr="003E7E71">
                                  <w:rPr>
                                    <w:rFonts w:ascii="Monaco" w:hAnsi="Monaco" w:cs="Monaco"/>
                                    <w:color w:val="4E9A06"/>
                                    <w:lang w:val="en-US"/>
                                    <w:rPrChange w:id="893" w:author="Borja Gonzalez" w:date="2017-09-28T17:27:00Z">
                                      <w:rPr>
                                        <w:rFonts w:ascii="Monaco" w:hAnsi="Monaco" w:cs="Monaco"/>
                                        <w:color w:val="4E9A06"/>
                                        <w:sz w:val="32"/>
                                        <w:szCs w:val="32"/>
                                        <w:lang w:val="en-US"/>
                                      </w:rPr>
                                    </w:rPrChange>
                                  </w:rPr>
                                  <w:t>"http://172.20.10.5:8124"</w:t>
                                </w:r>
                                <w:r w:rsidRPr="003E7E71">
                                  <w:rPr>
                                    <w:rFonts w:ascii="Monaco" w:hAnsi="Monaco" w:cs="Monaco"/>
                                    <w:b/>
                                    <w:bCs/>
                                    <w:color w:val="000000"/>
                                    <w:lang w:val="en-US"/>
                                    <w:rPrChange w:id="894" w:author="Borja Gonzalez" w:date="2017-09-28T17:27:00Z">
                                      <w:rPr>
                                        <w:rFonts w:ascii="Monaco" w:hAnsi="Monaco" w:cs="Monaco"/>
                                        <w:b/>
                                        <w:bCs/>
                                        <w:color w:val="000000"/>
                                        <w:sz w:val="32"/>
                                        <w:szCs w:val="32"/>
                                        <w:lang w:val="en-US"/>
                                      </w:rPr>
                                    </w:rPrChange>
                                  </w:rPr>
                                  <w:t>);</w:t>
                                </w:r>
                                <w:r w:rsidRPr="003E7E71">
                                  <w:rPr>
                                    <w:rFonts w:ascii="Monaco" w:hAnsi="Monaco" w:cs="Monaco"/>
                                    <w:lang w:val="en-US"/>
                                    <w:rPrChange w:id="895" w:author="Borja Gonzalez" w:date="2017-09-28T17:27:00Z">
                                      <w:rPr>
                                        <w:rFonts w:ascii="Monaco" w:hAnsi="Monaco" w:cs="Monaco"/>
                                        <w:sz w:val="32"/>
                                        <w:szCs w:val="32"/>
                                        <w:lang w:val="en-US"/>
                                      </w:rPr>
                                    </w:rPrChange>
                                  </w:rPr>
                                  <w:t xml:space="preserve"> </w:t>
                                </w:r>
                              </w:ins>
                            </w:p>
                            <w:p w14:paraId="5419CA36" w14:textId="77777777" w:rsidR="000851E8" w:rsidRDefault="000851E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72" o:spid="_x0000_s1031" type="#_x0000_t202" style="position:absolute;margin-left:0;margin-top:36.75pt;width:450pt;height:27pt;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" filled="f" stroked="f">
                  <v:textbox>
                    <w:txbxContent>
                      <w:p w14:paraId="598ABA99" w14:textId="77777777" w:rsidR="0079781C" w:rsidRPr="003E7E71" w:rsidRDefault="0079781C" w:rsidP="003E7E71">
                        <w:pPr>
                          <w:widowControl w:val="0"/>
                          <w:autoSpaceDE w:val="0"/>
                          <w:autoSpaceDN w:val="0"/>
                          <w:adjustRightInd w:val="0"/>
                          <w:rPr>
                            <w:ins w:id="995" w:author="Borja Gonzalez" w:date="2017-09-28T17:27:00Z"/>
                            <w:rFonts w:ascii="Monaco" w:hAnsi="Monaco" w:cs="Monaco"/>
                            <w:lang w:val="en-US"/>
                            <w:rPrChange w:id="996" w:author="Borja Gonzalez" w:date="2017-09-28T17:27:00Z">
                              <w:rPr>
                                <w:ins w:id="997" w:author="Borja Gonzalez" w:date="2017-09-28T17:27:00Z"/>
                                <w:rFonts w:ascii="Monaco" w:hAnsi="Monaco" w:cs="Monaco"/>
                                <w:sz w:val="32"/>
                                <w:szCs w:val="32"/>
                                <w:lang w:val="en-US"/>
                              </w:rPr>
                            </w:rPrChange>
                          </w:rPr>
                        </w:pPr>
                        <w:ins w:id="998" w:author="Borja Gonzalez" w:date="2017-09-28T17:27:00Z">
                          <w:r w:rsidRPr="003E7E71">
                            <w:rPr>
                              <w:rFonts w:ascii="Monaco" w:hAnsi="Monaco" w:cs="Monaco"/>
                              <w:b/>
                              <w:bCs/>
                              <w:color w:val="204A87"/>
                              <w:lang w:val="en-US"/>
                              <w:rPrChange w:id="999" w:author="Borja Gonzalez" w:date="2017-09-28T17:27:00Z">
                                <w:rPr>
                                  <w:rFonts w:ascii="Monaco" w:hAnsi="Monaco" w:cs="Monaco"/>
                                  <w:b/>
                                  <w:bCs/>
                                  <w:color w:val="204A87"/>
                                  <w:sz w:val="32"/>
                                  <w:szCs w:val="32"/>
                                  <w:lang w:val="en-US"/>
                                </w:rPr>
                              </w:rPrChange>
                            </w:rPr>
                            <w:t>var</w:t>
                          </w:r>
                          <w:r w:rsidRPr="003E7E71">
                            <w:rPr>
                              <w:rFonts w:ascii="Monaco" w:hAnsi="Monaco" w:cs="Monaco"/>
                              <w:lang w:val="en-US"/>
                              <w:rPrChange w:id="1000" w:author="Borja Gonzalez" w:date="2017-09-28T17:27:00Z">
                                <w:rPr>
                                  <w:rFonts w:ascii="Monaco" w:hAnsi="Monaco" w:cs="Monaco"/>
                                  <w:sz w:val="32"/>
                                  <w:szCs w:val="32"/>
                                  <w:lang w:val="en-US"/>
                                </w:rPr>
                              </w:rPrChange>
                            </w:rPr>
                            <w:t xml:space="preserve"> </w:t>
                          </w:r>
                          <w:r w:rsidRPr="003E7E71">
                            <w:rPr>
                              <w:rFonts w:ascii="Monaco" w:hAnsi="Monaco" w:cs="Monaco"/>
                              <w:color w:val="000000"/>
                              <w:lang w:val="en-US"/>
                              <w:rPrChange w:id="1001" w:author="Borja Gonzalez" w:date="2017-09-28T17:27:00Z">
                                <w:rPr>
                                  <w:rFonts w:ascii="Monaco" w:hAnsi="Monaco" w:cs="Monaco"/>
                                  <w:color w:val="000000"/>
                                  <w:sz w:val="32"/>
                                  <w:szCs w:val="32"/>
                                  <w:lang w:val="en-US"/>
                                </w:rPr>
                              </w:rPrChange>
                            </w:rPr>
                            <w:t>socket</w:t>
                          </w:r>
                          <w:r w:rsidRPr="003E7E71">
                            <w:rPr>
                              <w:rFonts w:ascii="Monaco" w:hAnsi="Monaco" w:cs="Monaco"/>
                              <w:lang w:val="en-US"/>
                              <w:rPrChange w:id="1002" w:author="Borja Gonzalez" w:date="2017-09-28T17:27:00Z">
                                <w:rPr>
                                  <w:rFonts w:ascii="Monaco" w:hAnsi="Monaco" w:cs="Monaco"/>
                                  <w:sz w:val="32"/>
                                  <w:szCs w:val="32"/>
                                  <w:lang w:val="en-US"/>
                                </w:rPr>
                              </w:rPrChange>
                            </w:rPr>
                            <w:t xml:space="preserve"> </w:t>
                          </w:r>
                          <w:r w:rsidRPr="003E7E71">
                            <w:rPr>
                              <w:rFonts w:ascii="Monaco" w:hAnsi="Monaco" w:cs="Monaco"/>
                              <w:b/>
                              <w:bCs/>
                              <w:color w:val="CE5C00"/>
                              <w:lang w:val="en-US"/>
                              <w:rPrChange w:id="1003" w:author="Borja Gonzalez" w:date="2017-09-28T17:27:00Z">
                                <w:rPr>
                                  <w:rFonts w:ascii="Monaco" w:hAnsi="Monaco" w:cs="Monaco"/>
                                  <w:b/>
                                  <w:bCs/>
                                  <w:color w:val="CE5C00"/>
                                  <w:sz w:val="32"/>
                                  <w:szCs w:val="32"/>
                                  <w:lang w:val="en-US"/>
                                </w:rPr>
                              </w:rPrChange>
                            </w:rPr>
                            <w:t>=</w:t>
                          </w:r>
                          <w:r w:rsidRPr="003E7E71">
                            <w:rPr>
                              <w:rFonts w:ascii="Monaco" w:hAnsi="Monaco" w:cs="Monaco"/>
                              <w:lang w:val="en-US"/>
                              <w:rPrChange w:id="1004" w:author="Borja Gonzalez" w:date="2017-09-28T17:27:00Z">
                                <w:rPr>
                                  <w:rFonts w:ascii="Monaco" w:hAnsi="Monaco" w:cs="Monaco"/>
                                  <w:sz w:val="32"/>
                                  <w:szCs w:val="32"/>
                                  <w:lang w:val="en-US"/>
                                </w:rPr>
                              </w:rPrChange>
                            </w:rPr>
                            <w:t xml:space="preserve"> </w:t>
                          </w:r>
                          <w:r w:rsidRPr="003E7E71">
                            <w:rPr>
                              <w:rFonts w:ascii="Monaco" w:hAnsi="Monaco" w:cs="Monaco"/>
                              <w:color w:val="000000"/>
                              <w:lang w:val="en-US"/>
                              <w:rPrChange w:id="1005" w:author="Borja Gonzalez" w:date="2017-09-28T17:27:00Z">
                                <w:rPr>
                                  <w:rFonts w:ascii="Monaco" w:hAnsi="Monaco" w:cs="Monaco"/>
                                  <w:color w:val="000000"/>
                                  <w:sz w:val="32"/>
                                  <w:szCs w:val="32"/>
                                  <w:lang w:val="en-US"/>
                                </w:rPr>
                              </w:rPrChange>
                            </w:rPr>
                            <w:t>io</w:t>
                          </w:r>
                          <w:r w:rsidRPr="003E7E71">
                            <w:rPr>
                              <w:rFonts w:ascii="Monaco" w:hAnsi="Monaco" w:cs="Monaco"/>
                              <w:b/>
                              <w:bCs/>
                              <w:color w:val="000000"/>
                              <w:lang w:val="en-US"/>
                              <w:rPrChange w:id="1006" w:author="Borja Gonzalez" w:date="2017-09-28T17:27:00Z">
                                <w:rPr>
                                  <w:rFonts w:ascii="Monaco" w:hAnsi="Monaco" w:cs="Monaco"/>
                                  <w:b/>
                                  <w:bCs/>
                                  <w:color w:val="000000"/>
                                  <w:sz w:val="32"/>
                                  <w:szCs w:val="32"/>
                                  <w:lang w:val="en-US"/>
                                </w:rPr>
                              </w:rPrChange>
                            </w:rPr>
                            <w:t>.</w:t>
                          </w:r>
                          <w:r w:rsidRPr="003E7E71">
                            <w:rPr>
                              <w:rFonts w:ascii="Monaco" w:hAnsi="Monaco" w:cs="Monaco"/>
                              <w:color w:val="000000"/>
                              <w:lang w:val="en-US"/>
                              <w:rPrChange w:id="1007" w:author="Borja Gonzalez" w:date="2017-09-28T17:27:00Z">
                                <w:rPr>
                                  <w:rFonts w:ascii="Monaco" w:hAnsi="Monaco" w:cs="Monaco"/>
                                  <w:color w:val="000000"/>
                                  <w:sz w:val="32"/>
                                  <w:szCs w:val="32"/>
                                  <w:lang w:val="en-US"/>
                                </w:rPr>
                              </w:rPrChange>
                            </w:rPr>
                            <w:t>connect</w:t>
                          </w:r>
                          <w:r w:rsidRPr="003E7E71">
                            <w:rPr>
                              <w:rFonts w:ascii="Monaco" w:hAnsi="Monaco" w:cs="Monaco"/>
                              <w:b/>
                              <w:bCs/>
                              <w:color w:val="000000"/>
                              <w:lang w:val="en-US"/>
                              <w:rPrChange w:id="1008" w:author="Borja Gonzalez" w:date="2017-09-28T17:27:00Z">
                                <w:rPr>
                                  <w:rFonts w:ascii="Monaco" w:hAnsi="Monaco" w:cs="Monaco"/>
                                  <w:b/>
                                  <w:bCs/>
                                  <w:color w:val="000000"/>
                                  <w:sz w:val="32"/>
                                  <w:szCs w:val="32"/>
                                  <w:lang w:val="en-US"/>
                                </w:rPr>
                              </w:rPrChange>
                            </w:rPr>
                            <w:t>(</w:t>
                          </w:r>
                          <w:r w:rsidRPr="003E7E71">
                            <w:rPr>
                              <w:rFonts w:ascii="Monaco" w:hAnsi="Monaco" w:cs="Monaco"/>
                              <w:color w:val="4E9A06"/>
                              <w:lang w:val="en-US"/>
                              <w:rPrChange w:id="1009" w:author="Borja Gonzalez" w:date="2017-09-28T17:27:00Z">
                                <w:rPr>
                                  <w:rFonts w:ascii="Monaco" w:hAnsi="Monaco" w:cs="Monaco"/>
                                  <w:color w:val="4E9A06"/>
                                  <w:sz w:val="32"/>
                                  <w:szCs w:val="32"/>
                                  <w:lang w:val="en-US"/>
                                </w:rPr>
                              </w:rPrChange>
                            </w:rPr>
                            <w:t>"http://172.20.10.5:8124"</w:t>
                          </w:r>
                          <w:r w:rsidRPr="003E7E71">
                            <w:rPr>
                              <w:rFonts w:ascii="Monaco" w:hAnsi="Monaco" w:cs="Monaco"/>
                              <w:b/>
                              <w:bCs/>
                              <w:color w:val="000000"/>
                              <w:lang w:val="en-US"/>
                              <w:rPrChange w:id="1010" w:author="Borja Gonzalez" w:date="2017-09-28T17:27:00Z">
                                <w:rPr>
                                  <w:rFonts w:ascii="Monaco" w:hAnsi="Monaco" w:cs="Monaco"/>
                                  <w:b/>
                                  <w:bCs/>
                                  <w:color w:val="000000"/>
                                  <w:sz w:val="32"/>
                                  <w:szCs w:val="32"/>
                                  <w:lang w:val="en-US"/>
                                </w:rPr>
                              </w:rPrChange>
                            </w:rPr>
                            <w:t>);</w:t>
                          </w:r>
                          <w:r w:rsidRPr="003E7E71">
                            <w:rPr>
                              <w:rFonts w:ascii="Monaco" w:hAnsi="Monaco" w:cs="Monaco"/>
                              <w:lang w:val="en-US"/>
                              <w:rPrChange w:id="1011" w:author="Borja Gonzalez" w:date="2017-09-28T17:27:00Z">
                                <w:rPr>
                                  <w:rFonts w:ascii="Monaco" w:hAnsi="Monaco" w:cs="Monaco"/>
                                  <w:sz w:val="32"/>
                                  <w:szCs w:val="32"/>
                                  <w:lang w:val="en-US"/>
                                </w:rPr>
                              </w:rPrChange>
                            </w:rPr>
                            <w:t xml:space="preserve"> </w:t>
                          </w:r>
                        </w:ins>
                      </w:p>
                      <w:p w14:paraId="5419CA36" w14:textId="77777777" w:rsidR="0079781C" w:rsidRDefault="0079781C"/>
                    </w:txbxContent>
                  </v:textbox>
                  <w10:wrap type="square"/>
                </v:shape>
              </w:pict>
            </mc:Fallback>
          </mc:AlternateContent>
        </w:r>
      </w:ins>
      <w:r w:rsidR="00A51E6E">
        <w:t>La parte del cliente es muy sencilla ya que solo tiene que inicializar una conexión que activará la función callback del servidor.</w:t>
      </w:r>
    </w:p>
    <w:p w14:paraId="4A5CC567" w14:textId="77777777" w:rsidR="003E7E71" w:rsidRDefault="003E7E71" w:rsidP="00A51E6E"/>
    <w:p w14:paraId="6802DC8C" w14:textId="5A0971B1" w:rsidR="00A51E6E" w:rsidDel="003E7E71" w:rsidRDefault="00A51E6E" w:rsidP="00A51E6E">
      <w:pPr>
        <w:rPr>
          <w:del w:id="896" w:author="Borja Gonzalez" w:date="2017-09-28T17:27:00Z"/>
        </w:rPr>
      </w:pPr>
    </w:p>
    <w:p w14:paraId="6AD8B38E" w14:textId="70944F00" w:rsidR="00A51E6E" w:rsidDel="003E7E71" w:rsidRDefault="00A51E6E" w:rsidP="00A51E6E">
      <w:pPr>
        <w:rPr>
          <w:del w:id="897" w:author="Borja Gonzalez" w:date="2017-09-28T17:27:00Z"/>
        </w:rPr>
      </w:pPr>
      <w:del w:id="898" w:author="Borja Gonzalez" w:date="2017-09-28T17:26:00Z">
        <w:r w:rsidDel="003E7E71">
          <w:rPr>
            <w:noProof/>
            <w:lang w:val="en-US"/>
          </w:rPr>
          <w:drawing>
            <wp:inline distT="0" distB="0" distL="0" distR="0" wp14:anchorId="05A48910" wp14:editId="04A79FCD">
              <wp:extent cx="5154515" cy="195580"/>
              <wp:effectExtent l="0" t="0" r="1905" b="7620"/>
              <wp:docPr id="1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6">
                        <a:extLst>
                          <a:ext uri="{28A0092B-C50C-407E-A947-70E740481C1C}">
                            <a14:useLocalDpi xmlns:a14="http://schemas.microsoft.com/office/drawing/2010/main" val="0"/>
                          </a:ext>
                        </a:extLst>
                      </a:blip>
                      <a:srcRect l="6020" t="6098"/>
                      <a:stretch/>
                    </pic:blipFill>
                    <pic:spPr bwMode="auto">
                      <a:xfrm>
                        <a:off x="0" y="0"/>
                        <a:ext cx="5156099" cy="195640"/>
                      </a:xfrm>
                      <a:prstGeom prst="rect">
                        <a:avLst/>
                      </a:prstGeom>
                      <a:noFill/>
                      <a:ln>
                        <a:noFill/>
                      </a:ln>
                      <a:extLst>
                        <a:ext uri="{53640926-AAD7-44d8-BBD7-CCE9431645EC}">
                          <a14:shadowObscured xmlns:a14="http://schemas.microsoft.com/office/drawing/2010/main"/>
                        </a:ext>
                      </a:extLst>
                    </pic:spPr>
                  </pic:pic>
                </a:graphicData>
              </a:graphic>
            </wp:inline>
          </w:drawing>
        </w:r>
      </w:del>
    </w:p>
    <w:p w14:paraId="27F4C57C" w14:textId="375B7323" w:rsidR="00A51E6E" w:rsidDel="003E7E71" w:rsidRDefault="00A51E6E" w:rsidP="00A51E6E">
      <w:pPr>
        <w:rPr>
          <w:del w:id="899" w:author="Borja Gonzalez" w:date="2017-09-28T17:27:00Z"/>
        </w:rPr>
      </w:pPr>
    </w:p>
    <w:p w14:paraId="7448DB65" w14:textId="444F2036" w:rsidR="00A51E6E" w:rsidRDefault="00A51E6E" w:rsidP="00A51E6E">
      <w:pPr>
        <w:rPr>
          <w:ins w:id="900" w:author="Borja Gonzalez" w:date="2017-09-15T23:51:00Z"/>
        </w:rPr>
      </w:pPr>
      <w:r>
        <w:t>A partir de aquí el cliente utilizará la instancia creada “socket” para enviar datos al servidor o recibir datos del servidor.</w:t>
      </w:r>
    </w:p>
    <w:p w14:paraId="3CEFF653" w14:textId="77777777" w:rsidR="00A51E6E" w:rsidRDefault="00A51E6E" w:rsidP="00A51E6E">
      <w:pPr>
        <w:rPr>
          <w:ins w:id="901" w:author="Borja Gonzalez" w:date="2017-09-15T23:51:00Z"/>
        </w:rPr>
      </w:pPr>
    </w:p>
    <w:p w14:paraId="5CC9AB49" w14:textId="5FD0066B" w:rsidR="00A51E6E" w:rsidRDefault="00A51E6E" w:rsidP="00DF6FC4">
      <w:pPr>
        <w:pStyle w:val="Heading3"/>
      </w:pPr>
      <w:bookmarkStart w:id="902" w:name="_Toc368246715"/>
      <w:r>
        <w:t xml:space="preserve">4.1.3  </w:t>
      </w:r>
      <w:r w:rsidR="007D3431">
        <w:t xml:space="preserve">Despliegue </w:t>
      </w:r>
      <w:r>
        <w:t>del servidor</w:t>
      </w:r>
      <w:bookmarkEnd w:id="902"/>
    </w:p>
    <w:p w14:paraId="75F2AB4C" w14:textId="77777777" w:rsidR="00A51E6E" w:rsidRDefault="00A51E6E" w:rsidP="00A51E6E"/>
    <w:p w14:paraId="1AEF358E" w14:textId="6392F872" w:rsidR="00A51E6E" w:rsidRDefault="00A51E6E" w:rsidP="00A51E6E">
      <w:r>
        <w:t>Para que la comunicación entre el cliente y el servidor funcione es necesario ejecutar el código del servidor para que empiece a escuchar peticiones de clientes.</w:t>
      </w:r>
    </w:p>
    <w:p w14:paraId="51F29D8D" w14:textId="63483C06" w:rsidR="00A51E6E" w:rsidRDefault="00A51E6E" w:rsidP="00A51E6E">
      <w:r>
        <w:lastRenderedPageBreak/>
        <w:t xml:space="preserve">Es un paso muy sencillo que requiere posicionarse en el terminal de la máquina donde se encuentre el código del servidor y </w:t>
      </w:r>
      <w:r w:rsidR="00DF6FC4">
        <w:t xml:space="preserve">cambiar al directorio donde se encuentre el fichero JavaScript ejecutable. </w:t>
      </w:r>
    </w:p>
    <w:p w14:paraId="381460A8" w14:textId="77777777" w:rsidR="00DF6FC4" w:rsidRDefault="00DF6FC4" w:rsidP="00A51E6E"/>
    <w:p w14:paraId="653392D6" w14:textId="17855A62" w:rsidR="00DF6FC4" w:rsidRDefault="00DF6FC4" w:rsidP="00A51E6E">
      <w:r>
        <w:rPr>
          <w:noProof/>
          <w:lang w:val="en-US"/>
        </w:rPr>
        <w:drawing>
          <wp:inline distT="0" distB="0" distL="0" distR="0" wp14:anchorId="65D26226" wp14:editId="15B3065C">
            <wp:extent cx="5486400" cy="687710"/>
            <wp:effectExtent l="0" t="0" r="0" b="0"/>
            <wp:docPr id="1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86400" cy="687710"/>
                    </a:xfrm>
                    <a:prstGeom prst="rect">
                      <a:avLst/>
                    </a:prstGeom>
                    <a:noFill/>
                    <a:ln>
                      <a:noFill/>
                    </a:ln>
                  </pic:spPr>
                </pic:pic>
              </a:graphicData>
            </a:graphic>
          </wp:inline>
        </w:drawing>
      </w:r>
    </w:p>
    <w:p w14:paraId="50D2DE66" w14:textId="77777777" w:rsidR="00DF6FC4" w:rsidRPr="00A51E6E" w:rsidRDefault="00DF6FC4" w:rsidP="00A51E6E"/>
    <w:p w14:paraId="5A1E52BE" w14:textId="57A80730" w:rsidR="00932FA0" w:rsidRDefault="00BE7488" w:rsidP="00B8172C">
      <w:pPr>
        <w:pStyle w:val="Heading2"/>
      </w:pPr>
      <w:bookmarkStart w:id="903" w:name="_Toc368246716"/>
      <w:r>
        <w:t>4.</w:t>
      </w:r>
      <w:r w:rsidR="003100B2">
        <w:t>2</w:t>
      </w:r>
      <w:r>
        <w:t xml:space="preserve">.  </w:t>
      </w:r>
      <w:r w:rsidR="00932FA0">
        <w:t>SQLite</w:t>
      </w:r>
      <w:bookmarkEnd w:id="903"/>
    </w:p>
    <w:p w14:paraId="0E2BF142" w14:textId="77777777" w:rsidR="002D59F7" w:rsidRDefault="002D59F7" w:rsidP="00932FA0"/>
    <w:p w14:paraId="46D32C8B" w14:textId="421E8432" w:rsidR="002D59F7" w:rsidRDefault="00BE7488" w:rsidP="00B60C6A">
      <w:pPr>
        <w:pStyle w:val="Heading3"/>
      </w:pPr>
      <w:bookmarkStart w:id="904" w:name="_Toc368246717"/>
      <w:r>
        <w:t>4.</w:t>
      </w:r>
      <w:r w:rsidR="00B77AF4">
        <w:t>2</w:t>
      </w:r>
      <w:r>
        <w:t>.</w:t>
      </w:r>
      <w:r w:rsidR="00F137C1">
        <w:t>1.</w:t>
      </w:r>
      <w:r>
        <w:t xml:space="preserve">  </w:t>
      </w:r>
      <w:r w:rsidR="002D59F7">
        <w:t>Compatibilidad con el Servidor</w:t>
      </w:r>
      <w:bookmarkEnd w:id="904"/>
    </w:p>
    <w:p w14:paraId="4A1EEA9E" w14:textId="77777777" w:rsidR="002D59F7" w:rsidRDefault="002D59F7" w:rsidP="00B60C6A"/>
    <w:p w14:paraId="1F1B838C" w14:textId="5B2B61E7" w:rsidR="002D59F7" w:rsidRDefault="002D59F7" w:rsidP="00B60C6A">
      <w:r>
        <w:t xml:space="preserve">Para que el servidor pueda hacer un uso adecuado de SQLite necesitará un script </w:t>
      </w:r>
      <w:r w:rsidR="001A4546">
        <w:t xml:space="preserve">llamado </w:t>
      </w:r>
      <w:r>
        <w:t>sql.js</w:t>
      </w:r>
      <w:r w:rsidR="001A4546">
        <w:t>, que es el que le permitirá manejar la base de datos de los pacientes.</w:t>
      </w:r>
    </w:p>
    <w:p w14:paraId="59DBAA91" w14:textId="77777777" w:rsidR="001A4546" w:rsidRDefault="001A4546" w:rsidP="00B60C6A"/>
    <w:p w14:paraId="2A57C3F8" w14:textId="27C24D81" w:rsidR="001A4546" w:rsidRDefault="00BE7488" w:rsidP="00B60C6A">
      <w:pPr>
        <w:pStyle w:val="Heading4"/>
      </w:pPr>
      <w:r>
        <w:t>4</w:t>
      </w:r>
      <w:r w:rsidR="00B77AF4">
        <w:t>.2</w:t>
      </w:r>
      <w:r>
        <w:t>.</w:t>
      </w:r>
      <w:r w:rsidR="00F137C1">
        <w:t>1</w:t>
      </w:r>
      <w:r>
        <w:t xml:space="preserve">.1.  </w:t>
      </w:r>
      <w:r w:rsidR="001A4546">
        <w:t>Sql.js</w:t>
      </w:r>
    </w:p>
    <w:p w14:paraId="0042B27D" w14:textId="77777777" w:rsidR="001A4546" w:rsidRDefault="001A4546" w:rsidP="00B60C6A"/>
    <w:p w14:paraId="19C61870" w14:textId="297D0612" w:rsidR="001A4546" w:rsidRDefault="001A4546" w:rsidP="00B60C6A">
      <w:r>
        <w:t xml:space="preserve">Sql.js es un puerto de SQLite a JavaScript. Utiliza una base de datos virtual que se almacena en memoria y por los tanto los cambios realizados a la base de datos no se persisten. Lo interesante y que es muy funcional para este desarrollo es que permite importar cualquier fichero </w:t>
      </w:r>
      <w:r w:rsidR="00925B9A">
        <w:t>SQL</w:t>
      </w:r>
      <w:r>
        <w:t xml:space="preserve">ite y exportar la base de datos creada como un array escrito en </w:t>
      </w:r>
      <w:r w:rsidR="00B60C6A">
        <w:t>JavaScript</w:t>
      </w:r>
      <w:r>
        <w:t>.</w:t>
      </w:r>
      <w:r w:rsidR="00925B9A">
        <w:t xml:space="preserve"> Usaremos el array exportado para poder persistir los cambios realizados con la ayuda de node.js.</w:t>
      </w:r>
      <w:r w:rsidR="00F137C1">
        <w:t xml:space="preserve"> Cada vez que se realiza un cambio en la base de datos (añadir/borrar paciente, añadir/borrar sesión de movimiento) se persistirán los cambios, y no se esperará a que el usuario cierre la sesión, si no que al realizar cualquiera de las operaciones mencionadas se persistirán los cambios.</w:t>
      </w:r>
    </w:p>
    <w:p w14:paraId="0B07BC31" w14:textId="77777777" w:rsidR="00343E12" w:rsidRDefault="00343E12" w:rsidP="00B60C6A"/>
    <w:p w14:paraId="42CB64C4" w14:textId="64241172" w:rsidR="00343E12" w:rsidRDefault="00BE7488" w:rsidP="00B60C6A">
      <w:pPr>
        <w:pStyle w:val="Heading4"/>
      </w:pPr>
      <w:r>
        <w:t>4.</w:t>
      </w:r>
      <w:r w:rsidR="00B77AF4">
        <w:t>2.</w:t>
      </w:r>
      <w:r w:rsidR="00F137C1">
        <w:t>1</w:t>
      </w:r>
      <w:r>
        <w:t xml:space="preserve">.2.  </w:t>
      </w:r>
      <w:r w:rsidR="00343E12">
        <w:t>Uso de sql.js con node.js</w:t>
      </w:r>
    </w:p>
    <w:p w14:paraId="62E6C4FE" w14:textId="77777777" w:rsidR="00B60C6A" w:rsidRDefault="00B60C6A" w:rsidP="00B60C6A"/>
    <w:p w14:paraId="4A2028FA" w14:textId="6AD7312D" w:rsidR="00B60C6A" w:rsidRPr="00B60C6A" w:rsidRDefault="00B60C6A" w:rsidP="00B60C6A">
      <w:r>
        <w:t>Todas las operaciones que se realizan para manejar la base de datos (consultar, borrar, ordenar o insertar) requieren de una lectura de la base de datos y/o de una operación para guardar los cambios realizados en la base de datos.</w:t>
      </w:r>
    </w:p>
    <w:p w14:paraId="7166F2F0" w14:textId="77777777" w:rsidR="00343E12" w:rsidRDefault="00343E12" w:rsidP="00B60C6A"/>
    <w:p w14:paraId="3C43A3A6" w14:textId="27E773E5" w:rsidR="00343E12" w:rsidRDefault="00343E12" w:rsidP="00B60C6A">
      <w:pPr>
        <w:pStyle w:val="ListParagraph"/>
        <w:numPr>
          <w:ilvl w:val="0"/>
          <w:numId w:val="28"/>
        </w:numPr>
      </w:pPr>
      <w:r>
        <w:t>Lectura de una base de datos de memoria:</w:t>
      </w:r>
    </w:p>
    <w:p w14:paraId="55EB8F15" w14:textId="77777777" w:rsidR="00343E12" w:rsidRDefault="00343E12" w:rsidP="00343E12"/>
    <w:p w14:paraId="5F1259FB" w14:textId="017458EF" w:rsidR="00343E12" w:rsidRPr="00343E12" w:rsidRDefault="00343E12" w:rsidP="00343E12">
      <w:r>
        <w:rPr>
          <w:noProof/>
          <w:lang w:val="en-US"/>
        </w:rPr>
        <w:lastRenderedPageBreak/>
        <w:drawing>
          <wp:inline distT="0" distB="0" distL="0" distR="0" wp14:anchorId="4212DFEB" wp14:editId="15A9C8AB">
            <wp:extent cx="5486400" cy="1627094"/>
            <wp:effectExtent l="0" t="0" r="0" b="0"/>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86400" cy="1627094"/>
                    </a:xfrm>
                    <a:prstGeom prst="rect">
                      <a:avLst/>
                    </a:prstGeom>
                    <a:noFill/>
                    <a:ln>
                      <a:noFill/>
                    </a:ln>
                  </pic:spPr>
                </pic:pic>
              </a:graphicData>
            </a:graphic>
          </wp:inline>
        </w:drawing>
      </w:r>
    </w:p>
    <w:p w14:paraId="2FAD6302" w14:textId="77777777" w:rsidR="00343E12" w:rsidRDefault="00343E12" w:rsidP="00B60C6A"/>
    <w:p w14:paraId="29BC1361" w14:textId="1972C470" w:rsidR="00343E12" w:rsidRDefault="00343E12" w:rsidP="00B60C6A">
      <w:pPr>
        <w:pStyle w:val="ListParagraph"/>
        <w:numPr>
          <w:ilvl w:val="0"/>
          <w:numId w:val="28"/>
        </w:numPr>
      </w:pPr>
      <w:r>
        <w:t>Escritura de una base de datos en memoria</w:t>
      </w:r>
      <w:r w:rsidR="00B60C6A">
        <w:t>:</w:t>
      </w:r>
    </w:p>
    <w:p w14:paraId="7308DDCB" w14:textId="77777777" w:rsidR="00343E12" w:rsidRDefault="00343E12" w:rsidP="00B60C6A">
      <w:pPr>
        <w:pStyle w:val="ListParagraph"/>
      </w:pPr>
    </w:p>
    <w:p w14:paraId="1A08FD5F" w14:textId="2AC71E57" w:rsidR="00343E12" w:rsidRDefault="00B60C6A" w:rsidP="00B60C6A">
      <w:pPr>
        <w:ind w:firstLine="360"/>
      </w:pPr>
      <w:r>
        <w:t>Hace falta convertir el resultado de db.export a un buffer</w:t>
      </w:r>
    </w:p>
    <w:p w14:paraId="5C46FF90" w14:textId="77777777" w:rsidR="00B60C6A" w:rsidRDefault="00B60C6A" w:rsidP="00B60C6A"/>
    <w:p w14:paraId="434C9C40" w14:textId="5B3C19B8" w:rsidR="00B60C6A" w:rsidRDefault="00B60C6A" w:rsidP="00B60C6A">
      <w:r>
        <w:rPr>
          <w:noProof/>
          <w:lang w:val="en-US"/>
        </w:rPr>
        <w:drawing>
          <wp:inline distT="0" distB="0" distL="0" distR="0" wp14:anchorId="7E0F79B7" wp14:editId="130DF4BD">
            <wp:extent cx="5486400" cy="1308683"/>
            <wp:effectExtent l="0" t="0" r="0" b="12700"/>
            <wp:docPr id="1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86400" cy="1308683"/>
                    </a:xfrm>
                    <a:prstGeom prst="rect">
                      <a:avLst/>
                    </a:prstGeom>
                    <a:noFill/>
                    <a:ln>
                      <a:noFill/>
                    </a:ln>
                  </pic:spPr>
                </pic:pic>
              </a:graphicData>
            </a:graphic>
          </wp:inline>
        </w:drawing>
      </w:r>
    </w:p>
    <w:p w14:paraId="1577AFFB" w14:textId="1EF69283" w:rsidR="00E25939" w:rsidRDefault="00B77AF4" w:rsidP="004D7DA0">
      <w:pPr>
        <w:pStyle w:val="Heading2"/>
      </w:pPr>
      <w:bookmarkStart w:id="905" w:name="_Toc368246718"/>
      <w:r>
        <w:t>4.3</w:t>
      </w:r>
      <w:r w:rsidR="00E25939">
        <w:t>.  Funciones</w:t>
      </w:r>
      <w:bookmarkEnd w:id="905"/>
    </w:p>
    <w:p w14:paraId="3D3093CA" w14:textId="77777777" w:rsidR="00E25939" w:rsidRPr="00E25939" w:rsidRDefault="00E25939" w:rsidP="004D7DA0"/>
    <w:p w14:paraId="40DCA23B" w14:textId="523E7F67" w:rsidR="00E25939" w:rsidRDefault="00E25939" w:rsidP="004D7DA0">
      <w:r>
        <w:t>A continuación expondré el funcionamiento de las distintas funciones que piden, añaden, borran u organizan la base de datos. Todas estas funciones se realizan gracias a la comunicación entre el navegador y el servidor, que utilizan sockets para establecer una comunicación bidireccional</w:t>
      </w:r>
      <w:r w:rsidR="003100B2">
        <w:t>,</w:t>
      </w:r>
      <w:r>
        <w:t xml:space="preserve"> as</w:t>
      </w:r>
      <w:r w:rsidR="003100B2">
        <w:t>í como node.js para pedir datos a la base de datos o para</w:t>
      </w:r>
      <w:r>
        <w:t xml:space="preserve"> persistir </w:t>
      </w:r>
      <w:r w:rsidR="003100B2">
        <w:t>cambios en</w:t>
      </w:r>
      <w:r>
        <w:t xml:space="preserve"> la base de datos</w:t>
      </w:r>
      <w:r w:rsidR="003100B2">
        <w:t xml:space="preserve">. </w:t>
      </w:r>
    </w:p>
    <w:p w14:paraId="0F78C35C" w14:textId="77777777" w:rsidR="00E25939" w:rsidRDefault="00E25939" w:rsidP="004D7DA0"/>
    <w:p w14:paraId="2D9C891D" w14:textId="122AC17F" w:rsidR="00E25939" w:rsidRDefault="00B77AF4" w:rsidP="004D7DA0">
      <w:pPr>
        <w:pStyle w:val="Heading3"/>
      </w:pPr>
      <w:bookmarkStart w:id="906" w:name="_Toc368246719"/>
      <w:r>
        <w:t>4.3</w:t>
      </w:r>
      <w:r w:rsidR="00E25939">
        <w:t xml:space="preserve">.1.  </w:t>
      </w:r>
      <w:r w:rsidR="00477276">
        <w:t>Obtener</w:t>
      </w:r>
      <w:r w:rsidR="00480183">
        <w:t xml:space="preserve"> pacientes</w:t>
      </w:r>
      <w:bookmarkEnd w:id="906"/>
    </w:p>
    <w:p w14:paraId="7CEC6233" w14:textId="77777777" w:rsidR="00480183" w:rsidRDefault="00480183" w:rsidP="004D7DA0"/>
    <w:p w14:paraId="4DC79F30" w14:textId="6F8E4DB4" w:rsidR="00480183" w:rsidRDefault="004D7DA0" w:rsidP="004D7DA0">
      <w:r>
        <w:t>Para que el navegador obtenga la lista de pacientes de la base de datos es necesario que se realizar una conexión bidireccional con el servidor y que desde el servidor se  haga una consulta a la base de datos, enviando el resultado de la consulta al navegador mediante el websocket establecido. Todo esto ha sido explicado en los apartados anteriores. En este apartado veremos como se realizan todas las operaciones en conjunto, además de las consultas de SQL.</w:t>
      </w:r>
    </w:p>
    <w:p w14:paraId="1B859ABF" w14:textId="77777777" w:rsidR="004D7DA0" w:rsidRDefault="004D7DA0" w:rsidP="004D7DA0"/>
    <w:p w14:paraId="4147D4B2" w14:textId="4172B7D1" w:rsidR="004D7DA0" w:rsidRDefault="00B64D14" w:rsidP="00B60BF4">
      <w:pPr>
        <w:pStyle w:val="Heading4"/>
      </w:pPr>
      <w:r>
        <w:t>4.3.1.1.  Funcionalidad en el lado del cliente</w:t>
      </w:r>
    </w:p>
    <w:p w14:paraId="6902984D" w14:textId="77777777" w:rsidR="00B64D14" w:rsidRDefault="00B64D14" w:rsidP="00B60BF4"/>
    <w:p w14:paraId="51667743" w14:textId="4843BCDA" w:rsidR="00B64D14" w:rsidRDefault="00F93134" w:rsidP="00B60BF4">
      <w:r>
        <w:t>Cuando el usuario entra en la sección de pacientes, se genera una tabla y se llama a una función que devuelve un array de pacientes. Utilizando un bucle for que recorre el array rellenamos la tabla.</w:t>
      </w:r>
    </w:p>
    <w:p w14:paraId="69B0C8A4" w14:textId="2E39B900" w:rsidR="00F93134" w:rsidRDefault="00F93134" w:rsidP="00B60BF4"/>
    <w:tbl>
      <w:tblPr>
        <w:tblStyle w:val="TableGrid"/>
        <w:tblW w:w="0" w:type="auto"/>
        <w:tblLook w:val="04A0" w:firstRow="1" w:lastRow="0" w:firstColumn="1" w:lastColumn="0" w:noHBand="0" w:noVBand="1"/>
      </w:tblPr>
      <w:tblGrid>
        <w:gridCol w:w="8856"/>
      </w:tblGrid>
      <w:tr w:rsidR="0050601B" w14:paraId="4781E518" w14:textId="77777777" w:rsidTr="0050601B">
        <w:trPr>
          <w:ins w:id="907" w:author="Borja Gonzalez" w:date="2017-09-28T17:51:00Z"/>
        </w:trPr>
        <w:tc>
          <w:tcPr>
            <w:tcW w:w="8856" w:type="dxa"/>
          </w:tcPr>
          <w:p w14:paraId="5D3E95B2" w14:textId="77777777" w:rsidR="0050601B" w:rsidRPr="00557475" w:rsidRDefault="0050601B" w:rsidP="0050601B">
            <w:pPr>
              <w:widowControl w:val="0"/>
              <w:autoSpaceDE w:val="0"/>
              <w:autoSpaceDN w:val="0"/>
              <w:adjustRightInd w:val="0"/>
              <w:rPr>
                <w:ins w:id="908" w:author="Borja Gonzalez" w:date="2017-09-28T17:51:00Z"/>
                <w:rFonts w:ascii="Monaco" w:hAnsi="Monaco" w:cs="Monaco"/>
                <w:noProof/>
                <w:sz w:val="20"/>
                <w:szCs w:val="20"/>
                <w:lang w:val="en-US"/>
              </w:rPr>
            </w:pPr>
            <w:ins w:id="909" w:author="Borja Gonzalez" w:date="2017-09-28T17:51:00Z">
              <w:r w:rsidRPr="00557475">
                <w:rPr>
                  <w:rFonts w:ascii="Monaco" w:hAnsi="Monaco" w:cs="Monaco"/>
                  <w:b/>
                  <w:bCs/>
                  <w:noProof/>
                  <w:color w:val="204A87"/>
                  <w:sz w:val="20"/>
                  <w:szCs w:val="20"/>
                  <w:lang w:val="en-US"/>
                </w:rPr>
                <w:t xml:space="preserve">&lt;script </w:t>
              </w:r>
              <w:r w:rsidRPr="00557475">
                <w:rPr>
                  <w:rFonts w:ascii="Monaco" w:hAnsi="Monaco" w:cs="Monaco"/>
                  <w:noProof/>
                  <w:color w:val="C4A000"/>
                  <w:sz w:val="20"/>
                  <w:szCs w:val="20"/>
                  <w:lang w:val="en-US"/>
                </w:rPr>
                <w:t>type=</w:t>
              </w:r>
              <w:r w:rsidRPr="00557475">
                <w:rPr>
                  <w:rFonts w:ascii="Monaco" w:hAnsi="Monaco" w:cs="Monaco"/>
                  <w:noProof/>
                  <w:color w:val="4E9A06"/>
                  <w:sz w:val="20"/>
                  <w:szCs w:val="20"/>
                  <w:lang w:val="en-US"/>
                </w:rPr>
                <w:t>"text/javascript"</w:t>
              </w:r>
              <w:r w:rsidRPr="00557475">
                <w:rPr>
                  <w:rFonts w:ascii="Monaco" w:hAnsi="Monaco" w:cs="Monaco"/>
                  <w:b/>
                  <w:bCs/>
                  <w:noProof/>
                  <w:color w:val="204A87"/>
                  <w:sz w:val="20"/>
                  <w:szCs w:val="20"/>
                  <w:lang w:val="en-US"/>
                </w:rPr>
                <w:t>&gt;</w:t>
              </w:r>
            </w:ins>
          </w:p>
          <w:p w14:paraId="4501AE8C" w14:textId="77777777" w:rsidR="0050601B" w:rsidRPr="00557475" w:rsidRDefault="0050601B" w:rsidP="0050601B">
            <w:pPr>
              <w:widowControl w:val="0"/>
              <w:autoSpaceDE w:val="0"/>
              <w:autoSpaceDN w:val="0"/>
              <w:adjustRightInd w:val="0"/>
              <w:ind w:firstLine="720"/>
              <w:rPr>
                <w:ins w:id="910" w:author="Borja Gonzalez" w:date="2017-09-28T17:51:00Z"/>
                <w:rFonts w:ascii="Monaco" w:hAnsi="Monaco" w:cs="Monaco"/>
                <w:noProof/>
                <w:sz w:val="20"/>
                <w:szCs w:val="20"/>
                <w:lang w:val="en-US"/>
              </w:rPr>
            </w:pPr>
            <w:ins w:id="911" w:author="Borja Gonzalez" w:date="2017-09-28T17:51:00Z">
              <w:r w:rsidRPr="00557475">
                <w:rPr>
                  <w:rFonts w:ascii="Monaco" w:hAnsi="Monaco" w:cs="Monaco"/>
                  <w:b/>
                  <w:bCs/>
                  <w:noProof/>
                  <w:color w:val="204A87"/>
                  <w:sz w:val="20"/>
                  <w:szCs w:val="20"/>
                  <w:lang w:val="en-US"/>
                </w:rPr>
                <w:t>var</w:t>
              </w:r>
              <w:r w:rsidRPr="00557475">
                <w:rPr>
                  <w:rFonts w:ascii="Monaco" w:hAnsi="Monaco" w:cs="Monaco"/>
                  <w:noProof/>
                  <w:sz w:val="20"/>
                  <w:szCs w:val="20"/>
                  <w:lang w:val="en-US"/>
                </w:rPr>
                <w:t xml:space="preserve"> </w:t>
              </w:r>
              <w:r w:rsidRPr="00557475">
                <w:rPr>
                  <w:rFonts w:ascii="Monaco" w:hAnsi="Monaco" w:cs="Monaco"/>
                  <w:noProof/>
                  <w:color w:val="000000"/>
                  <w:sz w:val="20"/>
                  <w:szCs w:val="20"/>
                  <w:lang w:val="en-US"/>
                </w:rPr>
                <w:t>tabla</w:t>
              </w:r>
              <w:r w:rsidRPr="00557475">
                <w:rPr>
                  <w:rFonts w:ascii="Monaco" w:hAnsi="Monaco" w:cs="Monaco"/>
                  <w:noProof/>
                  <w:sz w:val="20"/>
                  <w:szCs w:val="20"/>
                  <w:lang w:val="en-US"/>
                </w:rPr>
                <w:t xml:space="preserve"> </w:t>
              </w:r>
              <w:r w:rsidRPr="00557475">
                <w:rPr>
                  <w:rFonts w:ascii="Monaco" w:hAnsi="Monaco" w:cs="Monaco"/>
                  <w:b/>
                  <w:bCs/>
                  <w:noProof/>
                  <w:color w:val="CE5C00"/>
                  <w:sz w:val="20"/>
                  <w:szCs w:val="20"/>
                  <w:lang w:val="en-US"/>
                </w:rPr>
                <w:t>=</w:t>
              </w:r>
              <w:r w:rsidRPr="00557475">
                <w:rPr>
                  <w:rFonts w:ascii="Monaco" w:hAnsi="Monaco" w:cs="Monaco"/>
                  <w:noProof/>
                  <w:sz w:val="20"/>
                  <w:szCs w:val="20"/>
                  <w:lang w:val="en-US"/>
                </w:rPr>
                <w:t xml:space="preserve"> </w:t>
              </w:r>
              <w:r w:rsidRPr="00557475">
                <w:rPr>
                  <w:rFonts w:ascii="Monaco" w:hAnsi="Monaco" w:cs="Monaco"/>
                  <w:noProof/>
                  <w:color w:val="204A87"/>
                  <w:sz w:val="20"/>
                  <w:szCs w:val="20"/>
                  <w:lang w:val="en-US"/>
                </w:rPr>
                <w:t>document</w:t>
              </w:r>
              <w:r w:rsidRPr="00557475">
                <w:rPr>
                  <w:rFonts w:ascii="Monaco" w:hAnsi="Monaco" w:cs="Monaco"/>
                  <w:b/>
                  <w:bCs/>
                  <w:noProof/>
                  <w:color w:val="000000"/>
                  <w:sz w:val="20"/>
                  <w:szCs w:val="20"/>
                  <w:lang w:val="en-US"/>
                </w:rPr>
                <w:t>.</w:t>
              </w:r>
              <w:r w:rsidRPr="00557475">
                <w:rPr>
                  <w:rFonts w:ascii="Monaco" w:hAnsi="Monaco" w:cs="Monaco"/>
                  <w:noProof/>
                  <w:color w:val="000000"/>
                  <w:sz w:val="20"/>
                  <w:szCs w:val="20"/>
                  <w:lang w:val="en-US"/>
                </w:rPr>
                <w:t>getElementById</w:t>
              </w:r>
              <w:r w:rsidRPr="00557475">
                <w:rPr>
                  <w:rFonts w:ascii="Monaco" w:hAnsi="Monaco" w:cs="Monaco"/>
                  <w:b/>
                  <w:bCs/>
                  <w:noProof/>
                  <w:color w:val="000000"/>
                  <w:sz w:val="20"/>
                  <w:szCs w:val="20"/>
                  <w:lang w:val="en-US"/>
                </w:rPr>
                <w:t>(</w:t>
              </w:r>
              <w:r w:rsidRPr="00557475">
                <w:rPr>
                  <w:rFonts w:ascii="Monaco" w:hAnsi="Monaco" w:cs="Monaco"/>
                  <w:noProof/>
                  <w:color w:val="4E9A06"/>
                  <w:sz w:val="20"/>
                  <w:szCs w:val="20"/>
                  <w:lang w:val="en-US"/>
                </w:rPr>
                <w:t>"miTabla"</w:t>
              </w:r>
              <w:r w:rsidRPr="00557475">
                <w:rPr>
                  <w:rFonts w:ascii="Monaco" w:hAnsi="Monaco" w:cs="Monaco"/>
                  <w:b/>
                  <w:bCs/>
                  <w:noProof/>
                  <w:color w:val="000000"/>
                  <w:sz w:val="20"/>
                  <w:szCs w:val="20"/>
                  <w:lang w:val="en-US"/>
                </w:rPr>
                <w:t>);</w:t>
              </w:r>
            </w:ins>
          </w:p>
          <w:p w14:paraId="6C920560" w14:textId="77777777" w:rsidR="0050601B" w:rsidRPr="00557475" w:rsidRDefault="0050601B" w:rsidP="0050601B">
            <w:pPr>
              <w:widowControl w:val="0"/>
              <w:autoSpaceDE w:val="0"/>
              <w:autoSpaceDN w:val="0"/>
              <w:adjustRightInd w:val="0"/>
              <w:ind w:firstLine="720"/>
              <w:rPr>
                <w:ins w:id="912" w:author="Borja Gonzalez" w:date="2017-09-28T17:51:00Z"/>
                <w:rFonts w:ascii="Monaco" w:hAnsi="Monaco" w:cs="Monaco"/>
                <w:noProof/>
                <w:sz w:val="20"/>
                <w:szCs w:val="20"/>
                <w:lang w:val="en-US"/>
              </w:rPr>
            </w:pPr>
            <w:ins w:id="913" w:author="Borja Gonzalez" w:date="2017-09-28T17:51:00Z">
              <w:r w:rsidRPr="00557475">
                <w:rPr>
                  <w:rFonts w:ascii="Monaco" w:hAnsi="Monaco" w:cs="Monaco"/>
                  <w:noProof/>
                  <w:color w:val="000000"/>
                  <w:sz w:val="20"/>
                  <w:szCs w:val="20"/>
                  <w:lang w:val="en-US"/>
                </w:rPr>
                <w:t>get_paciente_node</w:t>
              </w:r>
              <w:r w:rsidRPr="00557475">
                <w:rPr>
                  <w:rFonts w:ascii="Monaco" w:hAnsi="Monaco" w:cs="Monaco"/>
                  <w:b/>
                  <w:bCs/>
                  <w:noProof/>
                  <w:color w:val="000000"/>
                  <w:sz w:val="20"/>
                  <w:szCs w:val="20"/>
                  <w:lang w:val="en-US"/>
                </w:rPr>
                <w:t>(</w:t>
              </w:r>
              <w:r w:rsidRPr="00557475">
                <w:rPr>
                  <w:rFonts w:ascii="Monaco" w:hAnsi="Monaco" w:cs="Monaco"/>
                  <w:b/>
                  <w:bCs/>
                  <w:noProof/>
                  <w:color w:val="204A87"/>
                  <w:sz w:val="20"/>
                  <w:szCs w:val="20"/>
                  <w:lang w:val="en-US"/>
                </w:rPr>
                <w:t>function</w:t>
              </w:r>
              <w:r w:rsidRPr="00557475">
                <w:rPr>
                  <w:rFonts w:ascii="Monaco" w:hAnsi="Monaco" w:cs="Monaco"/>
                  <w:b/>
                  <w:bCs/>
                  <w:noProof/>
                  <w:color w:val="000000"/>
                  <w:sz w:val="20"/>
                  <w:szCs w:val="20"/>
                  <w:lang w:val="en-US"/>
                </w:rPr>
                <w:t>(</w:t>
              </w:r>
              <w:r w:rsidRPr="00557475">
                <w:rPr>
                  <w:rFonts w:ascii="Monaco" w:hAnsi="Monaco" w:cs="Monaco"/>
                  <w:noProof/>
                  <w:color w:val="000000"/>
                  <w:sz w:val="20"/>
                  <w:szCs w:val="20"/>
                  <w:lang w:val="en-US"/>
                </w:rPr>
                <w:t>paciente</w:t>
              </w:r>
              <w:r w:rsidRPr="00557475">
                <w:rPr>
                  <w:rFonts w:ascii="Monaco" w:hAnsi="Monaco" w:cs="Monaco"/>
                  <w:b/>
                  <w:bCs/>
                  <w:noProof/>
                  <w:color w:val="000000"/>
                  <w:sz w:val="20"/>
                  <w:szCs w:val="20"/>
                  <w:lang w:val="en-US"/>
                </w:rPr>
                <w:t>){</w:t>
              </w:r>
            </w:ins>
          </w:p>
          <w:p w14:paraId="38E52FE2" w14:textId="77777777" w:rsidR="0050601B" w:rsidRPr="00557475" w:rsidRDefault="0050601B" w:rsidP="0050601B">
            <w:pPr>
              <w:widowControl w:val="0"/>
              <w:autoSpaceDE w:val="0"/>
              <w:autoSpaceDN w:val="0"/>
              <w:adjustRightInd w:val="0"/>
              <w:ind w:firstLine="720"/>
              <w:rPr>
                <w:ins w:id="914" w:author="Borja Gonzalez" w:date="2017-09-28T17:51:00Z"/>
                <w:rFonts w:ascii="Monaco" w:hAnsi="Monaco" w:cs="Monaco"/>
                <w:noProof/>
                <w:sz w:val="20"/>
                <w:szCs w:val="20"/>
                <w:lang w:val="en-US"/>
              </w:rPr>
            </w:pPr>
            <w:ins w:id="915" w:author="Borja Gonzalez" w:date="2017-09-28T17:51:00Z">
              <w:r w:rsidRPr="00557475">
                <w:rPr>
                  <w:rFonts w:ascii="Monaco" w:hAnsi="Monaco" w:cs="Monaco"/>
                  <w:b/>
                  <w:bCs/>
                  <w:noProof/>
                  <w:color w:val="204A87"/>
                  <w:sz w:val="20"/>
                  <w:szCs w:val="20"/>
                  <w:lang w:val="en-US"/>
                </w:rPr>
                <w:t>var</w:t>
              </w:r>
              <w:r w:rsidRPr="00557475">
                <w:rPr>
                  <w:rFonts w:ascii="Monaco" w:hAnsi="Monaco" w:cs="Monaco"/>
                  <w:noProof/>
                  <w:sz w:val="20"/>
                  <w:szCs w:val="20"/>
                  <w:lang w:val="en-US"/>
                </w:rPr>
                <w:t xml:space="preserve"> </w:t>
              </w:r>
              <w:r w:rsidRPr="00557475">
                <w:rPr>
                  <w:rFonts w:ascii="Monaco" w:hAnsi="Monaco" w:cs="Monaco"/>
                  <w:noProof/>
                  <w:color w:val="000000"/>
                  <w:sz w:val="20"/>
                  <w:szCs w:val="20"/>
                  <w:lang w:val="en-US"/>
                </w:rPr>
                <w:t>tabla</w:t>
              </w:r>
              <w:r w:rsidRPr="00557475">
                <w:rPr>
                  <w:rFonts w:ascii="Monaco" w:hAnsi="Monaco" w:cs="Monaco"/>
                  <w:noProof/>
                  <w:sz w:val="20"/>
                  <w:szCs w:val="20"/>
                  <w:lang w:val="en-US"/>
                </w:rPr>
                <w:t xml:space="preserve"> </w:t>
              </w:r>
              <w:r w:rsidRPr="00557475">
                <w:rPr>
                  <w:rFonts w:ascii="Monaco" w:hAnsi="Monaco" w:cs="Monaco"/>
                  <w:b/>
                  <w:bCs/>
                  <w:noProof/>
                  <w:color w:val="CE5C00"/>
                  <w:sz w:val="20"/>
                  <w:szCs w:val="20"/>
                  <w:lang w:val="en-US"/>
                </w:rPr>
                <w:t>=</w:t>
              </w:r>
              <w:r w:rsidRPr="00557475">
                <w:rPr>
                  <w:rFonts w:ascii="Monaco" w:hAnsi="Monaco" w:cs="Monaco"/>
                  <w:noProof/>
                  <w:sz w:val="20"/>
                  <w:szCs w:val="20"/>
                  <w:lang w:val="en-US"/>
                </w:rPr>
                <w:t xml:space="preserve"> </w:t>
              </w:r>
              <w:r w:rsidRPr="00557475">
                <w:rPr>
                  <w:rFonts w:ascii="Monaco" w:hAnsi="Monaco" w:cs="Monaco"/>
                  <w:noProof/>
                  <w:color w:val="204A87"/>
                  <w:sz w:val="20"/>
                  <w:szCs w:val="20"/>
                  <w:lang w:val="en-US"/>
                </w:rPr>
                <w:t>document</w:t>
              </w:r>
              <w:r w:rsidRPr="00557475">
                <w:rPr>
                  <w:rFonts w:ascii="Monaco" w:hAnsi="Monaco" w:cs="Monaco"/>
                  <w:b/>
                  <w:bCs/>
                  <w:noProof/>
                  <w:color w:val="000000"/>
                  <w:sz w:val="20"/>
                  <w:szCs w:val="20"/>
                  <w:lang w:val="en-US"/>
                </w:rPr>
                <w:t>.</w:t>
              </w:r>
              <w:r w:rsidRPr="00557475">
                <w:rPr>
                  <w:rFonts w:ascii="Monaco" w:hAnsi="Monaco" w:cs="Monaco"/>
                  <w:noProof/>
                  <w:color w:val="000000"/>
                  <w:sz w:val="20"/>
                  <w:szCs w:val="20"/>
                  <w:lang w:val="en-US"/>
                </w:rPr>
                <w:t>getElementById</w:t>
              </w:r>
              <w:r w:rsidRPr="00557475">
                <w:rPr>
                  <w:rFonts w:ascii="Monaco" w:hAnsi="Monaco" w:cs="Monaco"/>
                  <w:b/>
                  <w:bCs/>
                  <w:noProof/>
                  <w:color w:val="000000"/>
                  <w:sz w:val="20"/>
                  <w:szCs w:val="20"/>
                  <w:lang w:val="en-US"/>
                </w:rPr>
                <w:t>(</w:t>
              </w:r>
              <w:r w:rsidRPr="00557475">
                <w:rPr>
                  <w:rFonts w:ascii="Monaco" w:hAnsi="Monaco" w:cs="Monaco"/>
                  <w:noProof/>
                  <w:color w:val="4E9A06"/>
                  <w:sz w:val="20"/>
                  <w:szCs w:val="20"/>
                  <w:lang w:val="en-US"/>
                </w:rPr>
                <w:t>"miTabla"</w:t>
              </w:r>
              <w:r w:rsidRPr="00557475">
                <w:rPr>
                  <w:rFonts w:ascii="Monaco" w:hAnsi="Monaco" w:cs="Monaco"/>
                  <w:b/>
                  <w:bCs/>
                  <w:noProof/>
                  <w:color w:val="000000"/>
                  <w:sz w:val="20"/>
                  <w:szCs w:val="20"/>
                  <w:lang w:val="en-US"/>
                </w:rPr>
                <w:t>);</w:t>
              </w:r>
            </w:ins>
          </w:p>
          <w:p w14:paraId="4B6ABC41" w14:textId="77777777" w:rsidR="0050601B" w:rsidRPr="00557475" w:rsidRDefault="0050601B" w:rsidP="0050601B">
            <w:pPr>
              <w:widowControl w:val="0"/>
              <w:autoSpaceDE w:val="0"/>
              <w:autoSpaceDN w:val="0"/>
              <w:adjustRightInd w:val="0"/>
              <w:ind w:firstLine="720"/>
              <w:rPr>
                <w:ins w:id="916" w:author="Borja Gonzalez" w:date="2017-09-28T17:51:00Z"/>
                <w:rFonts w:ascii="Monaco" w:hAnsi="Monaco" w:cs="Monaco"/>
                <w:noProof/>
                <w:sz w:val="20"/>
                <w:szCs w:val="20"/>
                <w:lang w:val="en-US"/>
              </w:rPr>
            </w:pPr>
            <w:ins w:id="917" w:author="Borja Gonzalez" w:date="2017-09-28T17:51:00Z">
              <w:r w:rsidRPr="00557475">
                <w:rPr>
                  <w:rFonts w:ascii="Monaco" w:hAnsi="Monaco" w:cs="Monaco"/>
                  <w:b/>
                  <w:bCs/>
                  <w:noProof/>
                  <w:color w:val="204A87"/>
                  <w:sz w:val="20"/>
                  <w:szCs w:val="20"/>
                  <w:lang w:val="en-US"/>
                </w:rPr>
                <w:t>for</w:t>
              </w:r>
              <w:r w:rsidRPr="00557475">
                <w:rPr>
                  <w:rFonts w:ascii="Monaco" w:hAnsi="Monaco" w:cs="Monaco"/>
                  <w:b/>
                  <w:bCs/>
                  <w:noProof/>
                  <w:color w:val="000000"/>
                  <w:sz w:val="20"/>
                  <w:szCs w:val="20"/>
                  <w:lang w:val="en-US"/>
                </w:rPr>
                <w:t>(</w:t>
              </w:r>
              <w:r w:rsidRPr="00557475">
                <w:rPr>
                  <w:rFonts w:ascii="Monaco" w:hAnsi="Monaco" w:cs="Monaco"/>
                  <w:noProof/>
                  <w:color w:val="000000"/>
                  <w:sz w:val="20"/>
                  <w:szCs w:val="20"/>
                  <w:lang w:val="en-US"/>
                </w:rPr>
                <w:t>i</w:t>
              </w:r>
              <w:r w:rsidRPr="00557475">
                <w:rPr>
                  <w:rFonts w:ascii="Monaco" w:hAnsi="Monaco" w:cs="Monaco"/>
                  <w:b/>
                  <w:bCs/>
                  <w:noProof/>
                  <w:color w:val="CE5C00"/>
                  <w:sz w:val="20"/>
                  <w:szCs w:val="20"/>
                  <w:lang w:val="en-US"/>
                </w:rPr>
                <w:t>=</w:t>
              </w:r>
              <w:r w:rsidRPr="00557475">
                <w:rPr>
                  <w:rFonts w:ascii="Monaco" w:hAnsi="Monaco" w:cs="Monaco"/>
                  <w:b/>
                  <w:bCs/>
                  <w:noProof/>
                  <w:color w:val="0000CF"/>
                  <w:sz w:val="20"/>
                  <w:szCs w:val="20"/>
                  <w:lang w:val="en-US"/>
                </w:rPr>
                <w:t>0</w:t>
              </w:r>
              <w:r w:rsidRPr="00557475">
                <w:rPr>
                  <w:rFonts w:ascii="Monaco" w:hAnsi="Monaco" w:cs="Monaco"/>
                  <w:b/>
                  <w:bCs/>
                  <w:noProof/>
                  <w:color w:val="000000"/>
                  <w:sz w:val="20"/>
                  <w:szCs w:val="20"/>
                  <w:lang w:val="en-US"/>
                </w:rPr>
                <w:t>;</w:t>
              </w:r>
              <w:r w:rsidRPr="00557475">
                <w:rPr>
                  <w:rFonts w:ascii="Monaco" w:hAnsi="Monaco" w:cs="Monaco"/>
                  <w:noProof/>
                  <w:sz w:val="20"/>
                  <w:szCs w:val="20"/>
                  <w:lang w:val="en-US"/>
                </w:rPr>
                <w:t xml:space="preserve"> </w:t>
              </w:r>
              <w:r w:rsidRPr="00557475">
                <w:rPr>
                  <w:rFonts w:ascii="Monaco" w:hAnsi="Monaco" w:cs="Monaco"/>
                  <w:noProof/>
                  <w:color w:val="000000"/>
                  <w:sz w:val="20"/>
                  <w:szCs w:val="20"/>
                  <w:lang w:val="en-US"/>
                </w:rPr>
                <w:t>i</w:t>
              </w:r>
              <w:r w:rsidRPr="00557475">
                <w:rPr>
                  <w:rFonts w:ascii="Monaco" w:hAnsi="Monaco" w:cs="Monaco"/>
                  <w:b/>
                  <w:bCs/>
                  <w:noProof/>
                  <w:color w:val="CE5C00"/>
                  <w:sz w:val="20"/>
                  <w:szCs w:val="20"/>
                  <w:lang w:val="en-US"/>
                </w:rPr>
                <w:t>&lt;</w:t>
              </w:r>
              <w:r w:rsidRPr="00557475">
                <w:rPr>
                  <w:rFonts w:ascii="Monaco" w:hAnsi="Monaco" w:cs="Monaco"/>
                  <w:b/>
                  <w:bCs/>
                  <w:noProof/>
                  <w:color w:val="000000"/>
                  <w:sz w:val="20"/>
                  <w:szCs w:val="20"/>
                  <w:lang w:val="en-US"/>
                </w:rPr>
                <w:t>(</w:t>
              </w:r>
              <w:r w:rsidRPr="00557475">
                <w:rPr>
                  <w:rFonts w:ascii="Monaco" w:hAnsi="Monaco" w:cs="Monaco"/>
                  <w:noProof/>
                  <w:color w:val="000000"/>
                  <w:sz w:val="20"/>
                  <w:szCs w:val="20"/>
                  <w:lang w:val="en-US"/>
                </w:rPr>
                <w:t>paciente</w:t>
              </w:r>
              <w:r w:rsidRPr="00557475">
                <w:rPr>
                  <w:rFonts w:ascii="Monaco" w:hAnsi="Monaco" w:cs="Monaco"/>
                  <w:b/>
                  <w:bCs/>
                  <w:noProof/>
                  <w:color w:val="000000"/>
                  <w:sz w:val="20"/>
                  <w:szCs w:val="20"/>
                  <w:lang w:val="en-US"/>
                </w:rPr>
                <w:t>.</w:t>
              </w:r>
              <w:r w:rsidRPr="00557475">
                <w:rPr>
                  <w:rFonts w:ascii="Monaco" w:hAnsi="Monaco" w:cs="Monaco"/>
                  <w:noProof/>
                  <w:color w:val="000000"/>
                  <w:sz w:val="20"/>
                  <w:szCs w:val="20"/>
                  <w:lang w:val="en-US"/>
                </w:rPr>
                <w:t>length</w:t>
              </w:r>
              <w:r w:rsidRPr="00557475">
                <w:rPr>
                  <w:rFonts w:ascii="Monaco" w:hAnsi="Monaco" w:cs="Monaco"/>
                  <w:b/>
                  <w:bCs/>
                  <w:noProof/>
                  <w:color w:val="000000"/>
                  <w:sz w:val="20"/>
                  <w:szCs w:val="20"/>
                  <w:lang w:val="en-US"/>
                </w:rPr>
                <w:t>);</w:t>
              </w:r>
              <w:r w:rsidRPr="00557475">
                <w:rPr>
                  <w:rFonts w:ascii="Monaco" w:hAnsi="Monaco" w:cs="Monaco"/>
                  <w:noProof/>
                  <w:sz w:val="20"/>
                  <w:szCs w:val="20"/>
                  <w:lang w:val="en-US"/>
                </w:rPr>
                <w:t xml:space="preserve"> </w:t>
              </w:r>
              <w:r w:rsidRPr="00557475">
                <w:rPr>
                  <w:rFonts w:ascii="Monaco" w:hAnsi="Monaco" w:cs="Monaco"/>
                  <w:noProof/>
                  <w:color w:val="000000"/>
                  <w:sz w:val="20"/>
                  <w:szCs w:val="20"/>
                  <w:lang w:val="en-US"/>
                </w:rPr>
                <w:t>i</w:t>
              </w:r>
              <w:r w:rsidRPr="00557475">
                <w:rPr>
                  <w:rFonts w:ascii="Monaco" w:hAnsi="Monaco" w:cs="Monaco"/>
                  <w:b/>
                  <w:bCs/>
                  <w:noProof/>
                  <w:color w:val="CE5C00"/>
                  <w:sz w:val="20"/>
                  <w:szCs w:val="20"/>
                  <w:lang w:val="en-US"/>
                </w:rPr>
                <w:t>++</w:t>
              </w:r>
              <w:r w:rsidRPr="00557475">
                <w:rPr>
                  <w:rFonts w:ascii="Monaco" w:hAnsi="Monaco" w:cs="Monaco"/>
                  <w:b/>
                  <w:bCs/>
                  <w:noProof/>
                  <w:color w:val="000000"/>
                  <w:sz w:val="20"/>
                  <w:szCs w:val="20"/>
                  <w:lang w:val="en-US"/>
                </w:rPr>
                <w:t>){</w:t>
              </w:r>
            </w:ins>
          </w:p>
          <w:p w14:paraId="58C4EA92" w14:textId="77777777" w:rsidR="0050601B" w:rsidRPr="00557475" w:rsidRDefault="0050601B" w:rsidP="0050601B">
            <w:pPr>
              <w:widowControl w:val="0"/>
              <w:autoSpaceDE w:val="0"/>
              <w:autoSpaceDN w:val="0"/>
              <w:adjustRightInd w:val="0"/>
              <w:ind w:left="720" w:firstLine="720"/>
              <w:rPr>
                <w:ins w:id="918" w:author="Borja Gonzalez" w:date="2017-09-28T17:51:00Z"/>
                <w:rFonts w:ascii="Monaco" w:hAnsi="Monaco" w:cs="Monaco"/>
                <w:noProof/>
                <w:sz w:val="20"/>
                <w:szCs w:val="20"/>
                <w:lang w:val="en-US"/>
              </w:rPr>
            </w:pPr>
            <w:ins w:id="919" w:author="Borja Gonzalez" w:date="2017-09-28T17:51:00Z">
              <w:r w:rsidRPr="00557475">
                <w:rPr>
                  <w:rFonts w:ascii="Monaco" w:hAnsi="Monaco" w:cs="Monaco"/>
                  <w:b/>
                  <w:bCs/>
                  <w:noProof/>
                  <w:color w:val="204A87"/>
                  <w:sz w:val="20"/>
                  <w:szCs w:val="20"/>
                  <w:lang w:val="en-US"/>
                </w:rPr>
                <w:t>var</w:t>
              </w:r>
              <w:r w:rsidRPr="00557475">
                <w:rPr>
                  <w:rFonts w:ascii="Monaco" w:hAnsi="Monaco" w:cs="Monaco"/>
                  <w:noProof/>
                  <w:sz w:val="20"/>
                  <w:szCs w:val="20"/>
                  <w:lang w:val="en-US"/>
                </w:rPr>
                <w:t xml:space="preserve"> </w:t>
              </w:r>
              <w:r w:rsidRPr="00557475">
                <w:rPr>
                  <w:rFonts w:ascii="Monaco" w:hAnsi="Monaco" w:cs="Monaco"/>
                  <w:noProof/>
                  <w:color w:val="000000"/>
                  <w:sz w:val="20"/>
                  <w:szCs w:val="20"/>
                  <w:lang w:val="en-US"/>
                </w:rPr>
                <w:t>filas</w:t>
              </w:r>
              <w:r w:rsidRPr="00557475">
                <w:rPr>
                  <w:rFonts w:ascii="Monaco" w:hAnsi="Monaco" w:cs="Monaco"/>
                  <w:noProof/>
                  <w:sz w:val="20"/>
                  <w:szCs w:val="20"/>
                  <w:lang w:val="en-US"/>
                </w:rPr>
                <w:t xml:space="preserve"> </w:t>
              </w:r>
              <w:r w:rsidRPr="00557475">
                <w:rPr>
                  <w:rFonts w:ascii="Monaco" w:hAnsi="Monaco" w:cs="Monaco"/>
                  <w:b/>
                  <w:bCs/>
                  <w:noProof/>
                  <w:color w:val="CE5C00"/>
                  <w:sz w:val="20"/>
                  <w:szCs w:val="20"/>
                  <w:lang w:val="en-US"/>
                </w:rPr>
                <w:t>=</w:t>
              </w:r>
              <w:r w:rsidRPr="00557475">
                <w:rPr>
                  <w:rFonts w:ascii="Monaco" w:hAnsi="Monaco" w:cs="Monaco"/>
                  <w:noProof/>
                  <w:sz w:val="20"/>
                  <w:szCs w:val="20"/>
                  <w:lang w:val="en-US"/>
                </w:rPr>
                <w:t xml:space="preserve"> </w:t>
              </w:r>
              <w:r w:rsidRPr="00557475">
                <w:rPr>
                  <w:rFonts w:ascii="Monaco" w:hAnsi="Monaco" w:cs="Monaco"/>
                  <w:noProof/>
                  <w:color w:val="000000"/>
                  <w:sz w:val="20"/>
                  <w:szCs w:val="20"/>
                  <w:lang w:val="en-US"/>
                </w:rPr>
                <w:t>tabla</w:t>
              </w:r>
              <w:r w:rsidRPr="00557475">
                <w:rPr>
                  <w:rFonts w:ascii="Monaco" w:hAnsi="Monaco" w:cs="Monaco"/>
                  <w:b/>
                  <w:bCs/>
                  <w:noProof/>
                  <w:color w:val="000000"/>
                  <w:sz w:val="20"/>
                  <w:szCs w:val="20"/>
                  <w:lang w:val="en-US"/>
                </w:rPr>
                <w:t>.</w:t>
              </w:r>
              <w:r w:rsidRPr="00557475">
                <w:rPr>
                  <w:rFonts w:ascii="Monaco" w:hAnsi="Monaco" w:cs="Monaco"/>
                  <w:noProof/>
                  <w:color w:val="000000"/>
                  <w:sz w:val="20"/>
                  <w:szCs w:val="20"/>
                  <w:lang w:val="en-US"/>
                </w:rPr>
                <w:t>rows</w:t>
              </w:r>
              <w:r w:rsidRPr="00557475">
                <w:rPr>
                  <w:rFonts w:ascii="Monaco" w:hAnsi="Monaco" w:cs="Monaco"/>
                  <w:b/>
                  <w:bCs/>
                  <w:noProof/>
                  <w:color w:val="000000"/>
                  <w:sz w:val="20"/>
                  <w:szCs w:val="20"/>
                  <w:lang w:val="en-US"/>
                </w:rPr>
                <w:t>.</w:t>
              </w:r>
              <w:r w:rsidRPr="00557475">
                <w:rPr>
                  <w:rFonts w:ascii="Monaco" w:hAnsi="Monaco" w:cs="Monaco"/>
                  <w:noProof/>
                  <w:color w:val="000000"/>
                  <w:sz w:val="20"/>
                  <w:szCs w:val="20"/>
                  <w:lang w:val="en-US"/>
                </w:rPr>
                <w:t>length</w:t>
              </w:r>
              <w:r w:rsidRPr="00557475">
                <w:rPr>
                  <w:rFonts w:ascii="Monaco" w:hAnsi="Monaco" w:cs="Monaco"/>
                  <w:b/>
                  <w:bCs/>
                  <w:noProof/>
                  <w:color w:val="000000"/>
                  <w:sz w:val="20"/>
                  <w:szCs w:val="20"/>
                  <w:lang w:val="en-US"/>
                </w:rPr>
                <w:t>;</w:t>
              </w:r>
            </w:ins>
          </w:p>
          <w:p w14:paraId="1567BE88" w14:textId="77777777" w:rsidR="0050601B" w:rsidRPr="00557475" w:rsidRDefault="0050601B" w:rsidP="0050601B">
            <w:pPr>
              <w:widowControl w:val="0"/>
              <w:autoSpaceDE w:val="0"/>
              <w:autoSpaceDN w:val="0"/>
              <w:adjustRightInd w:val="0"/>
              <w:ind w:left="720" w:firstLine="720"/>
              <w:rPr>
                <w:ins w:id="920" w:author="Borja Gonzalez" w:date="2017-09-28T17:51:00Z"/>
                <w:rFonts w:ascii="Monaco" w:hAnsi="Monaco" w:cs="Monaco"/>
                <w:noProof/>
                <w:sz w:val="20"/>
                <w:szCs w:val="20"/>
                <w:lang w:val="en-US"/>
              </w:rPr>
            </w:pPr>
            <w:ins w:id="921" w:author="Borja Gonzalez" w:date="2017-09-28T17:51:00Z">
              <w:r w:rsidRPr="00557475">
                <w:rPr>
                  <w:rFonts w:ascii="Monaco" w:hAnsi="Monaco" w:cs="Monaco"/>
                  <w:b/>
                  <w:bCs/>
                  <w:noProof/>
                  <w:color w:val="204A87"/>
                  <w:sz w:val="20"/>
                  <w:szCs w:val="20"/>
                  <w:lang w:val="en-US"/>
                </w:rPr>
                <w:t>var</w:t>
              </w:r>
              <w:r w:rsidRPr="00557475">
                <w:rPr>
                  <w:rFonts w:ascii="Monaco" w:hAnsi="Monaco" w:cs="Monaco"/>
                  <w:noProof/>
                  <w:sz w:val="20"/>
                  <w:szCs w:val="20"/>
                  <w:lang w:val="en-US"/>
                </w:rPr>
                <w:t xml:space="preserve"> </w:t>
              </w:r>
              <w:r w:rsidRPr="00557475">
                <w:rPr>
                  <w:rFonts w:ascii="Monaco" w:hAnsi="Monaco" w:cs="Monaco"/>
                  <w:noProof/>
                  <w:color w:val="000000"/>
                  <w:sz w:val="20"/>
                  <w:szCs w:val="20"/>
                  <w:lang w:val="en-US"/>
                </w:rPr>
                <w:t>fila</w:t>
              </w:r>
              <w:r w:rsidRPr="00557475">
                <w:rPr>
                  <w:rFonts w:ascii="Monaco" w:hAnsi="Monaco" w:cs="Monaco"/>
                  <w:noProof/>
                  <w:sz w:val="20"/>
                  <w:szCs w:val="20"/>
                  <w:lang w:val="en-US"/>
                </w:rPr>
                <w:t xml:space="preserve"> </w:t>
              </w:r>
              <w:r w:rsidRPr="00557475">
                <w:rPr>
                  <w:rFonts w:ascii="Monaco" w:hAnsi="Monaco" w:cs="Monaco"/>
                  <w:b/>
                  <w:bCs/>
                  <w:noProof/>
                  <w:color w:val="CE5C00"/>
                  <w:sz w:val="20"/>
                  <w:szCs w:val="20"/>
                  <w:lang w:val="en-US"/>
                </w:rPr>
                <w:t>=</w:t>
              </w:r>
              <w:r w:rsidRPr="00557475">
                <w:rPr>
                  <w:rFonts w:ascii="Monaco" w:hAnsi="Monaco" w:cs="Monaco"/>
                  <w:noProof/>
                  <w:sz w:val="20"/>
                  <w:szCs w:val="20"/>
                  <w:lang w:val="en-US"/>
                </w:rPr>
                <w:t xml:space="preserve"> </w:t>
              </w:r>
              <w:r w:rsidRPr="00557475">
                <w:rPr>
                  <w:rFonts w:ascii="Monaco" w:hAnsi="Monaco" w:cs="Monaco"/>
                  <w:noProof/>
                  <w:color w:val="000000"/>
                  <w:sz w:val="20"/>
                  <w:szCs w:val="20"/>
                  <w:lang w:val="en-US"/>
                </w:rPr>
                <w:t>tabla</w:t>
              </w:r>
              <w:r w:rsidRPr="00557475">
                <w:rPr>
                  <w:rFonts w:ascii="Monaco" w:hAnsi="Monaco" w:cs="Monaco"/>
                  <w:b/>
                  <w:bCs/>
                  <w:noProof/>
                  <w:color w:val="000000"/>
                  <w:sz w:val="20"/>
                  <w:szCs w:val="20"/>
                  <w:lang w:val="en-US"/>
                </w:rPr>
                <w:t>.</w:t>
              </w:r>
              <w:r w:rsidRPr="00557475">
                <w:rPr>
                  <w:rFonts w:ascii="Monaco" w:hAnsi="Monaco" w:cs="Monaco"/>
                  <w:noProof/>
                  <w:color w:val="000000"/>
                  <w:sz w:val="20"/>
                  <w:szCs w:val="20"/>
                  <w:lang w:val="en-US"/>
                </w:rPr>
                <w:t>insertRow</w:t>
              </w:r>
              <w:r w:rsidRPr="00557475">
                <w:rPr>
                  <w:rFonts w:ascii="Monaco" w:hAnsi="Monaco" w:cs="Monaco"/>
                  <w:b/>
                  <w:bCs/>
                  <w:noProof/>
                  <w:color w:val="000000"/>
                  <w:sz w:val="20"/>
                  <w:szCs w:val="20"/>
                  <w:lang w:val="en-US"/>
                </w:rPr>
                <w:t>(</w:t>
              </w:r>
              <w:r w:rsidRPr="00557475">
                <w:rPr>
                  <w:rFonts w:ascii="Monaco" w:hAnsi="Monaco" w:cs="Monaco"/>
                  <w:noProof/>
                  <w:color w:val="000000"/>
                  <w:sz w:val="20"/>
                  <w:szCs w:val="20"/>
                  <w:lang w:val="en-US"/>
                </w:rPr>
                <w:t>filas</w:t>
              </w:r>
              <w:r w:rsidRPr="00557475">
                <w:rPr>
                  <w:rFonts w:ascii="Monaco" w:hAnsi="Monaco" w:cs="Monaco"/>
                  <w:b/>
                  <w:bCs/>
                  <w:noProof/>
                  <w:color w:val="000000"/>
                  <w:sz w:val="20"/>
                  <w:szCs w:val="20"/>
                  <w:lang w:val="en-US"/>
                </w:rPr>
                <w:t>);</w:t>
              </w:r>
            </w:ins>
          </w:p>
          <w:p w14:paraId="48051291" w14:textId="77777777" w:rsidR="0050601B" w:rsidRPr="00557475" w:rsidRDefault="0050601B" w:rsidP="0050601B">
            <w:pPr>
              <w:widowControl w:val="0"/>
              <w:autoSpaceDE w:val="0"/>
              <w:autoSpaceDN w:val="0"/>
              <w:adjustRightInd w:val="0"/>
              <w:ind w:left="720" w:firstLine="720"/>
              <w:rPr>
                <w:ins w:id="922" w:author="Borja Gonzalez" w:date="2017-09-28T17:51:00Z"/>
                <w:rFonts w:ascii="Monaco" w:hAnsi="Monaco" w:cs="Monaco"/>
                <w:noProof/>
                <w:sz w:val="20"/>
                <w:szCs w:val="20"/>
                <w:lang w:val="en-US"/>
              </w:rPr>
            </w:pPr>
            <w:ins w:id="923" w:author="Borja Gonzalez" w:date="2017-09-28T17:51:00Z">
              <w:r w:rsidRPr="00557475">
                <w:rPr>
                  <w:rFonts w:ascii="Monaco" w:hAnsi="Monaco" w:cs="Monaco"/>
                  <w:noProof/>
                  <w:color w:val="000000"/>
                  <w:sz w:val="20"/>
                  <w:szCs w:val="20"/>
                  <w:lang w:val="en-US"/>
                </w:rPr>
                <w:t>fila</w:t>
              </w:r>
              <w:r w:rsidRPr="00557475">
                <w:rPr>
                  <w:rFonts w:ascii="Monaco" w:hAnsi="Monaco" w:cs="Monaco"/>
                  <w:b/>
                  <w:bCs/>
                  <w:noProof/>
                  <w:color w:val="000000"/>
                  <w:sz w:val="20"/>
                  <w:szCs w:val="20"/>
                  <w:lang w:val="en-US"/>
                </w:rPr>
                <w:t>.</w:t>
              </w:r>
              <w:r w:rsidRPr="00557475">
                <w:rPr>
                  <w:rFonts w:ascii="Monaco" w:hAnsi="Monaco" w:cs="Monaco"/>
                  <w:noProof/>
                  <w:color w:val="000000"/>
                  <w:sz w:val="20"/>
                  <w:szCs w:val="20"/>
                  <w:lang w:val="en-US"/>
                </w:rPr>
                <w:t>insertCell</w:t>
              </w:r>
              <w:r w:rsidRPr="00557475">
                <w:rPr>
                  <w:rFonts w:ascii="Monaco" w:hAnsi="Monaco" w:cs="Monaco"/>
                  <w:b/>
                  <w:bCs/>
                  <w:noProof/>
                  <w:color w:val="000000"/>
                  <w:sz w:val="20"/>
                  <w:szCs w:val="20"/>
                  <w:lang w:val="en-US"/>
                </w:rPr>
                <w:t>(</w:t>
              </w:r>
              <w:r w:rsidRPr="00557475">
                <w:rPr>
                  <w:rFonts w:ascii="Monaco" w:hAnsi="Monaco" w:cs="Monaco"/>
                  <w:b/>
                  <w:bCs/>
                  <w:noProof/>
                  <w:color w:val="0000CF"/>
                  <w:sz w:val="20"/>
                  <w:szCs w:val="20"/>
                  <w:lang w:val="en-US"/>
                </w:rPr>
                <w:t>0</w:t>
              </w:r>
              <w:r w:rsidRPr="00557475">
                <w:rPr>
                  <w:rFonts w:ascii="Monaco" w:hAnsi="Monaco" w:cs="Monaco"/>
                  <w:b/>
                  <w:bCs/>
                  <w:noProof/>
                  <w:color w:val="000000"/>
                  <w:sz w:val="20"/>
                  <w:szCs w:val="20"/>
                  <w:lang w:val="en-US"/>
                </w:rPr>
                <w:t>).</w:t>
              </w:r>
              <w:r w:rsidRPr="00557475">
                <w:rPr>
                  <w:rFonts w:ascii="Monaco" w:hAnsi="Monaco" w:cs="Monaco"/>
                  <w:noProof/>
                  <w:color w:val="000000"/>
                  <w:sz w:val="20"/>
                  <w:szCs w:val="20"/>
                  <w:lang w:val="en-US"/>
                </w:rPr>
                <w:t>innerHTML</w:t>
              </w:r>
              <w:r w:rsidRPr="00557475">
                <w:rPr>
                  <w:rFonts w:ascii="Monaco" w:hAnsi="Monaco" w:cs="Monaco"/>
                  <w:noProof/>
                  <w:sz w:val="20"/>
                  <w:szCs w:val="20"/>
                  <w:lang w:val="en-US"/>
                </w:rPr>
                <w:t xml:space="preserve"> </w:t>
              </w:r>
              <w:r w:rsidRPr="00557475">
                <w:rPr>
                  <w:rFonts w:ascii="Monaco" w:hAnsi="Monaco" w:cs="Monaco"/>
                  <w:b/>
                  <w:bCs/>
                  <w:noProof/>
                  <w:color w:val="CE5C00"/>
                  <w:sz w:val="20"/>
                  <w:szCs w:val="20"/>
                  <w:lang w:val="en-US"/>
                </w:rPr>
                <w:t>=</w:t>
              </w:r>
              <w:r w:rsidRPr="00557475">
                <w:rPr>
                  <w:rFonts w:ascii="Monaco" w:hAnsi="Monaco" w:cs="Monaco"/>
                  <w:noProof/>
                  <w:sz w:val="20"/>
                  <w:szCs w:val="20"/>
                  <w:lang w:val="en-US"/>
                </w:rPr>
                <w:t xml:space="preserve"> </w:t>
              </w:r>
              <w:r w:rsidRPr="00557475">
                <w:rPr>
                  <w:rFonts w:ascii="Monaco" w:hAnsi="Monaco" w:cs="Monaco"/>
                  <w:noProof/>
                  <w:color w:val="4E9A06"/>
                  <w:sz w:val="20"/>
                  <w:szCs w:val="20"/>
                  <w:lang w:val="en-US"/>
                </w:rPr>
                <w:t>'&lt;button class="btn_borrar" type="button" onClick="borrar_paciente('</w:t>
              </w:r>
              <w:r w:rsidRPr="00557475">
                <w:rPr>
                  <w:rFonts w:ascii="Monaco" w:hAnsi="Monaco" w:cs="Monaco"/>
                  <w:b/>
                  <w:bCs/>
                  <w:noProof/>
                  <w:color w:val="CE5C00"/>
                  <w:sz w:val="20"/>
                  <w:szCs w:val="20"/>
                  <w:lang w:val="en-US"/>
                </w:rPr>
                <w:t>+</w:t>
              </w:r>
              <w:r w:rsidRPr="00557475">
                <w:rPr>
                  <w:rFonts w:ascii="Monaco" w:hAnsi="Monaco" w:cs="Monaco"/>
                  <w:noProof/>
                  <w:color w:val="000000"/>
                  <w:sz w:val="20"/>
                  <w:szCs w:val="20"/>
                  <w:lang w:val="en-US"/>
                </w:rPr>
                <w:t>paciente</w:t>
              </w:r>
              <w:r w:rsidRPr="00557475">
                <w:rPr>
                  <w:rFonts w:ascii="Monaco" w:hAnsi="Monaco" w:cs="Monaco"/>
                  <w:b/>
                  <w:bCs/>
                  <w:noProof/>
                  <w:color w:val="000000"/>
                  <w:sz w:val="20"/>
                  <w:szCs w:val="20"/>
                  <w:lang w:val="en-US"/>
                </w:rPr>
                <w:t>[</w:t>
              </w:r>
              <w:r w:rsidRPr="00557475">
                <w:rPr>
                  <w:rFonts w:ascii="Monaco" w:hAnsi="Monaco" w:cs="Monaco"/>
                  <w:noProof/>
                  <w:color w:val="000000"/>
                  <w:sz w:val="20"/>
                  <w:szCs w:val="20"/>
                  <w:lang w:val="en-US"/>
                </w:rPr>
                <w:t>i</w:t>
              </w:r>
              <w:r w:rsidRPr="00557475">
                <w:rPr>
                  <w:rFonts w:ascii="Monaco" w:hAnsi="Monaco" w:cs="Monaco"/>
                  <w:b/>
                  <w:bCs/>
                  <w:noProof/>
                  <w:color w:val="000000"/>
                  <w:sz w:val="20"/>
                  <w:szCs w:val="20"/>
                  <w:lang w:val="en-US"/>
                </w:rPr>
                <w:t>][</w:t>
              </w:r>
              <w:r w:rsidRPr="00557475">
                <w:rPr>
                  <w:rFonts w:ascii="Monaco" w:hAnsi="Monaco" w:cs="Monaco"/>
                  <w:b/>
                  <w:bCs/>
                  <w:noProof/>
                  <w:color w:val="0000CF"/>
                  <w:sz w:val="20"/>
                  <w:szCs w:val="20"/>
                  <w:lang w:val="en-US"/>
                </w:rPr>
                <w:t>0</w:t>
              </w:r>
              <w:r w:rsidRPr="00557475">
                <w:rPr>
                  <w:rFonts w:ascii="Monaco" w:hAnsi="Monaco" w:cs="Monaco"/>
                  <w:b/>
                  <w:bCs/>
                  <w:noProof/>
                  <w:color w:val="000000"/>
                  <w:sz w:val="20"/>
                  <w:szCs w:val="20"/>
                  <w:lang w:val="en-US"/>
                </w:rPr>
                <w:t>]</w:t>
              </w:r>
              <w:r w:rsidRPr="00557475">
                <w:rPr>
                  <w:rFonts w:ascii="Monaco" w:hAnsi="Monaco" w:cs="Monaco"/>
                  <w:b/>
                  <w:bCs/>
                  <w:noProof/>
                  <w:color w:val="CE5C00"/>
                  <w:sz w:val="20"/>
                  <w:szCs w:val="20"/>
                  <w:lang w:val="en-US"/>
                </w:rPr>
                <w:t>+</w:t>
              </w:r>
              <w:r w:rsidRPr="00557475">
                <w:rPr>
                  <w:rFonts w:ascii="Monaco" w:hAnsi="Monaco" w:cs="Monaco"/>
                  <w:noProof/>
                  <w:color w:val="4E9A06"/>
                  <w:sz w:val="20"/>
                  <w:szCs w:val="20"/>
                  <w:lang w:val="en-US"/>
                </w:rPr>
                <w:t>',\''</w:t>
              </w:r>
              <w:r w:rsidRPr="00557475">
                <w:rPr>
                  <w:rFonts w:ascii="Monaco" w:hAnsi="Monaco" w:cs="Monaco"/>
                  <w:noProof/>
                  <w:sz w:val="20"/>
                  <w:szCs w:val="20"/>
                  <w:lang w:val="en-US"/>
                </w:rPr>
                <w:t xml:space="preserve"> </w:t>
              </w:r>
              <w:r w:rsidRPr="00557475">
                <w:rPr>
                  <w:rFonts w:ascii="Monaco" w:hAnsi="Monaco" w:cs="Monaco"/>
                  <w:b/>
                  <w:bCs/>
                  <w:noProof/>
                  <w:color w:val="CE5C00"/>
                  <w:sz w:val="20"/>
                  <w:szCs w:val="20"/>
                  <w:lang w:val="en-US"/>
                </w:rPr>
                <w:t>+</w:t>
              </w:r>
              <w:r w:rsidRPr="00557475">
                <w:rPr>
                  <w:rFonts w:ascii="Monaco" w:hAnsi="Monaco" w:cs="Monaco"/>
                  <w:noProof/>
                  <w:sz w:val="20"/>
                  <w:szCs w:val="20"/>
                  <w:lang w:val="en-US"/>
                </w:rPr>
                <w:t xml:space="preserve"> </w:t>
              </w:r>
              <w:r w:rsidRPr="00557475">
                <w:rPr>
                  <w:rFonts w:ascii="Monaco" w:hAnsi="Monaco" w:cs="Monaco"/>
                  <w:noProof/>
                  <w:color w:val="000000"/>
                  <w:sz w:val="20"/>
                  <w:szCs w:val="20"/>
                  <w:lang w:val="en-US"/>
                </w:rPr>
                <w:t>paciente</w:t>
              </w:r>
              <w:r w:rsidRPr="00557475">
                <w:rPr>
                  <w:rFonts w:ascii="Monaco" w:hAnsi="Monaco" w:cs="Monaco"/>
                  <w:b/>
                  <w:bCs/>
                  <w:noProof/>
                  <w:color w:val="000000"/>
                  <w:sz w:val="20"/>
                  <w:szCs w:val="20"/>
                  <w:lang w:val="en-US"/>
                </w:rPr>
                <w:t>[</w:t>
              </w:r>
              <w:r w:rsidRPr="00557475">
                <w:rPr>
                  <w:rFonts w:ascii="Monaco" w:hAnsi="Monaco" w:cs="Monaco"/>
                  <w:noProof/>
                  <w:color w:val="000000"/>
                  <w:sz w:val="20"/>
                  <w:szCs w:val="20"/>
                  <w:lang w:val="en-US"/>
                </w:rPr>
                <w:t>i</w:t>
              </w:r>
              <w:r w:rsidRPr="00557475">
                <w:rPr>
                  <w:rFonts w:ascii="Monaco" w:hAnsi="Monaco" w:cs="Monaco"/>
                  <w:b/>
                  <w:bCs/>
                  <w:noProof/>
                  <w:color w:val="000000"/>
                  <w:sz w:val="20"/>
                  <w:szCs w:val="20"/>
                  <w:lang w:val="en-US"/>
                </w:rPr>
                <w:t>][</w:t>
              </w:r>
              <w:r w:rsidRPr="00557475">
                <w:rPr>
                  <w:rFonts w:ascii="Monaco" w:hAnsi="Monaco" w:cs="Monaco"/>
                  <w:b/>
                  <w:bCs/>
                  <w:noProof/>
                  <w:color w:val="0000CF"/>
                  <w:sz w:val="20"/>
                  <w:szCs w:val="20"/>
                  <w:lang w:val="en-US"/>
                </w:rPr>
                <w:t>1</w:t>
              </w:r>
              <w:r w:rsidRPr="00557475">
                <w:rPr>
                  <w:rFonts w:ascii="Monaco" w:hAnsi="Monaco" w:cs="Monaco"/>
                  <w:b/>
                  <w:bCs/>
                  <w:noProof/>
                  <w:color w:val="000000"/>
                  <w:sz w:val="20"/>
                  <w:szCs w:val="20"/>
                  <w:lang w:val="en-US"/>
                </w:rPr>
                <w:t>]</w:t>
              </w:r>
              <w:r w:rsidRPr="00557475">
                <w:rPr>
                  <w:rFonts w:ascii="Monaco" w:hAnsi="Monaco" w:cs="Monaco"/>
                  <w:noProof/>
                  <w:sz w:val="20"/>
                  <w:szCs w:val="20"/>
                  <w:lang w:val="en-US"/>
                </w:rPr>
                <w:t xml:space="preserve"> </w:t>
              </w:r>
              <w:r w:rsidRPr="00557475">
                <w:rPr>
                  <w:rFonts w:ascii="Monaco" w:hAnsi="Monaco" w:cs="Monaco"/>
                  <w:b/>
                  <w:bCs/>
                  <w:noProof/>
                  <w:color w:val="CE5C00"/>
                  <w:sz w:val="20"/>
                  <w:szCs w:val="20"/>
                  <w:lang w:val="en-US"/>
                </w:rPr>
                <w:t>+</w:t>
              </w:r>
              <w:r w:rsidRPr="00557475">
                <w:rPr>
                  <w:rFonts w:ascii="Monaco" w:hAnsi="Monaco" w:cs="Monaco"/>
                  <w:noProof/>
                  <w:sz w:val="20"/>
                  <w:szCs w:val="20"/>
                  <w:lang w:val="en-US"/>
                </w:rPr>
                <w:t xml:space="preserve"> </w:t>
              </w:r>
              <w:r w:rsidRPr="00557475">
                <w:rPr>
                  <w:rFonts w:ascii="Monaco" w:hAnsi="Monaco" w:cs="Monaco"/>
                  <w:noProof/>
                  <w:color w:val="4E9A06"/>
                  <w:sz w:val="20"/>
                  <w:szCs w:val="20"/>
                  <w:lang w:val="en-US"/>
                </w:rPr>
                <w:t>'\')"&gt;&lt;/button&gt;'</w:t>
              </w:r>
              <w:r w:rsidRPr="00557475">
                <w:rPr>
                  <w:rFonts w:ascii="Monaco" w:hAnsi="Monaco" w:cs="Monaco"/>
                  <w:b/>
                  <w:bCs/>
                  <w:noProof/>
                  <w:color w:val="000000"/>
                  <w:sz w:val="20"/>
                  <w:szCs w:val="20"/>
                  <w:lang w:val="en-US"/>
                </w:rPr>
                <w:t>;</w:t>
              </w:r>
            </w:ins>
          </w:p>
          <w:p w14:paraId="05A61022" w14:textId="77777777" w:rsidR="0050601B" w:rsidRPr="00557475" w:rsidRDefault="0050601B" w:rsidP="0050601B">
            <w:pPr>
              <w:widowControl w:val="0"/>
              <w:autoSpaceDE w:val="0"/>
              <w:autoSpaceDN w:val="0"/>
              <w:adjustRightInd w:val="0"/>
              <w:ind w:left="720" w:firstLine="720"/>
              <w:rPr>
                <w:ins w:id="924" w:author="Borja Gonzalez" w:date="2017-09-28T17:51:00Z"/>
                <w:rFonts w:ascii="Monaco" w:hAnsi="Monaco" w:cs="Monaco"/>
                <w:noProof/>
                <w:sz w:val="20"/>
                <w:szCs w:val="20"/>
                <w:lang w:val="en-US"/>
              </w:rPr>
            </w:pPr>
            <w:ins w:id="925" w:author="Borja Gonzalez" w:date="2017-09-28T17:51:00Z">
              <w:r w:rsidRPr="00557475">
                <w:rPr>
                  <w:rFonts w:ascii="Monaco" w:hAnsi="Monaco" w:cs="Monaco"/>
                  <w:noProof/>
                  <w:color w:val="000000"/>
                  <w:sz w:val="20"/>
                  <w:szCs w:val="20"/>
                  <w:lang w:val="en-US"/>
                </w:rPr>
                <w:t>fila</w:t>
              </w:r>
              <w:r w:rsidRPr="00557475">
                <w:rPr>
                  <w:rFonts w:ascii="Monaco" w:hAnsi="Monaco" w:cs="Monaco"/>
                  <w:b/>
                  <w:bCs/>
                  <w:noProof/>
                  <w:color w:val="000000"/>
                  <w:sz w:val="20"/>
                  <w:szCs w:val="20"/>
                  <w:lang w:val="en-US"/>
                </w:rPr>
                <w:t>.</w:t>
              </w:r>
              <w:r w:rsidRPr="00557475">
                <w:rPr>
                  <w:rFonts w:ascii="Monaco" w:hAnsi="Monaco" w:cs="Monaco"/>
                  <w:noProof/>
                  <w:color w:val="000000"/>
                  <w:sz w:val="20"/>
                  <w:szCs w:val="20"/>
                  <w:lang w:val="en-US"/>
                </w:rPr>
                <w:t>insertCell</w:t>
              </w:r>
              <w:r w:rsidRPr="00557475">
                <w:rPr>
                  <w:rFonts w:ascii="Monaco" w:hAnsi="Monaco" w:cs="Monaco"/>
                  <w:b/>
                  <w:bCs/>
                  <w:noProof/>
                  <w:color w:val="000000"/>
                  <w:sz w:val="20"/>
                  <w:szCs w:val="20"/>
                  <w:lang w:val="en-US"/>
                </w:rPr>
                <w:t>(</w:t>
              </w:r>
              <w:r w:rsidRPr="00557475">
                <w:rPr>
                  <w:rFonts w:ascii="Monaco" w:hAnsi="Monaco" w:cs="Monaco"/>
                  <w:b/>
                  <w:bCs/>
                  <w:noProof/>
                  <w:color w:val="0000CF"/>
                  <w:sz w:val="20"/>
                  <w:szCs w:val="20"/>
                  <w:lang w:val="en-US"/>
                </w:rPr>
                <w:t>0</w:t>
              </w:r>
              <w:r w:rsidRPr="00557475">
                <w:rPr>
                  <w:rFonts w:ascii="Monaco" w:hAnsi="Monaco" w:cs="Monaco"/>
                  <w:b/>
                  <w:bCs/>
                  <w:noProof/>
                  <w:color w:val="000000"/>
                  <w:sz w:val="20"/>
                  <w:szCs w:val="20"/>
                  <w:lang w:val="en-US"/>
                </w:rPr>
                <w:t>).</w:t>
              </w:r>
              <w:r w:rsidRPr="00557475">
                <w:rPr>
                  <w:rFonts w:ascii="Monaco" w:hAnsi="Monaco" w:cs="Monaco"/>
                  <w:noProof/>
                  <w:color w:val="000000"/>
                  <w:sz w:val="20"/>
                  <w:szCs w:val="20"/>
                  <w:lang w:val="en-US"/>
                </w:rPr>
                <w:t>innerHTML</w:t>
              </w:r>
              <w:r w:rsidRPr="00557475">
                <w:rPr>
                  <w:rFonts w:ascii="Monaco" w:hAnsi="Monaco" w:cs="Monaco"/>
                  <w:noProof/>
                  <w:sz w:val="20"/>
                  <w:szCs w:val="20"/>
                  <w:lang w:val="en-US"/>
                </w:rPr>
                <w:t xml:space="preserve"> </w:t>
              </w:r>
              <w:r w:rsidRPr="00557475">
                <w:rPr>
                  <w:rFonts w:ascii="Monaco" w:hAnsi="Monaco" w:cs="Monaco"/>
                  <w:b/>
                  <w:bCs/>
                  <w:noProof/>
                  <w:color w:val="CE5C00"/>
                  <w:sz w:val="20"/>
                  <w:szCs w:val="20"/>
                  <w:lang w:val="en-US"/>
                </w:rPr>
                <w:t>=</w:t>
              </w:r>
              <w:r w:rsidRPr="00557475">
                <w:rPr>
                  <w:rFonts w:ascii="Monaco" w:hAnsi="Monaco" w:cs="Monaco"/>
                  <w:noProof/>
                  <w:sz w:val="20"/>
                  <w:szCs w:val="20"/>
                  <w:lang w:val="en-US"/>
                </w:rPr>
                <w:t xml:space="preserve"> </w:t>
              </w:r>
              <w:r w:rsidRPr="00557475">
                <w:rPr>
                  <w:rFonts w:ascii="Monaco" w:hAnsi="Monaco" w:cs="Monaco"/>
                  <w:noProof/>
                  <w:color w:val="4E9A06"/>
                  <w:sz w:val="20"/>
                  <w:szCs w:val="20"/>
                  <w:lang w:val="en-US"/>
                </w:rPr>
                <w:t>'&lt;button class="btn" type="button" onClick="datos('</w:t>
              </w:r>
              <w:r w:rsidRPr="00557475">
                <w:rPr>
                  <w:rFonts w:ascii="Monaco" w:hAnsi="Monaco" w:cs="Monaco"/>
                  <w:b/>
                  <w:bCs/>
                  <w:noProof/>
                  <w:color w:val="CE5C00"/>
                  <w:sz w:val="20"/>
                  <w:szCs w:val="20"/>
                  <w:lang w:val="en-US"/>
                </w:rPr>
                <w:t>+</w:t>
              </w:r>
              <w:r w:rsidRPr="00557475">
                <w:rPr>
                  <w:rFonts w:ascii="Monaco" w:hAnsi="Monaco" w:cs="Monaco"/>
                  <w:noProof/>
                  <w:color w:val="000000"/>
                  <w:sz w:val="20"/>
                  <w:szCs w:val="20"/>
                  <w:lang w:val="en-US"/>
                </w:rPr>
                <w:t>paciente</w:t>
              </w:r>
              <w:r w:rsidRPr="00557475">
                <w:rPr>
                  <w:rFonts w:ascii="Monaco" w:hAnsi="Monaco" w:cs="Monaco"/>
                  <w:b/>
                  <w:bCs/>
                  <w:noProof/>
                  <w:color w:val="000000"/>
                  <w:sz w:val="20"/>
                  <w:szCs w:val="20"/>
                  <w:lang w:val="en-US"/>
                </w:rPr>
                <w:t>[</w:t>
              </w:r>
              <w:r w:rsidRPr="00557475">
                <w:rPr>
                  <w:rFonts w:ascii="Monaco" w:hAnsi="Monaco" w:cs="Monaco"/>
                  <w:noProof/>
                  <w:color w:val="000000"/>
                  <w:sz w:val="20"/>
                  <w:szCs w:val="20"/>
                  <w:lang w:val="en-US"/>
                </w:rPr>
                <w:t>i</w:t>
              </w:r>
              <w:r w:rsidRPr="00557475">
                <w:rPr>
                  <w:rFonts w:ascii="Monaco" w:hAnsi="Monaco" w:cs="Monaco"/>
                  <w:b/>
                  <w:bCs/>
                  <w:noProof/>
                  <w:color w:val="000000"/>
                  <w:sz w:val="20"/>
                  <w:szCs w:val="20"/>
                  <w:lang w:val="en-US"/>
                </w:rPr>
                <w:t>][</w:t>
              </w:r>
              <w:r w:rsidRPr="00557475">
                <w:rPr>
                  <w:rFonts w:ascii="Monaco" w:hAnsi="Monaco" w:cs="Monaco"/>
                  <w:b/>
                  <w:bCs/>
                  <w:noProof/>
                  <w:color w:val="0000CF"/>
                  <w:sz w:val="20"/>
                  <w:szCs w:val="20"/>
                  <w:lang w:val="en-US"/>
                </w:rPr>
                <w:t>0</w:t>
              </w:r>
              <w:r w:rsidRPr="00557475">
                <w:rPr>
                  <w:rFonts w:ascii="Monaco" w:hAnsi="Monaco" w:cs="Monaco"/>
                  <w:b/>
                  <w:bCs/>
                  <w:noProof/>
                  <w:color w:val="000000"/>
                  <w:sz w:val="20"/>
                  <w:szCs w:val="20"/>
                  <w:lang w:val="en-US"/>
                </w:rPr>
                <w:t>]</w:t>
              </w:r>
              <w:r w:rsidRPr="00557475">
                <w:rPr>
                  <w:rFonts w:ascii="Monaco" w:hAnsi="Monaco" w:cs="Monaco"/>
                  <w:b/>
                  <w:bCs/>
                  <w:noProof/>
                  <w:color w:val="CE5C00"/>
                  <w:sz w:val="20"/>
                  <w:szCs w:val="20"/>
                  <w:lang w:val="en-US"/>
                </w:rPr>
                <w:t>+</w:t>
              </w:r>
              <w:r w:rsidRPr="00557475">
                <w:rPr>
                  <w:rFonts w:ascii="Monaco" w:hAnsi="Monaco" w:cs="Monaco"/>
                  <w:noProof/>
                  <w:color w:val="4E9A06"/>
                  <w:sz w:val="20"/>
                  <w:szCs w:val="20"/>
                  <w:lang w:val="en-US"/>
                </w:rPr>
                <w:t>',\''</w:t>
              </w:r>
              <w:r w:rsidRPr="00557475">
                <w:rPr>
                  <w:rFonts w:ascii="Monaco" w:hAnsi="Monaco" w:cs="Monaco"/>
                  <w:noProof/>
                  <w:sz w:val="20"/>
                  <w:szCs w:val="20"/>
                  <w:lang w:val="en-US"/>
                </w:rPr>
                <w:t xml:space="preserve"> </w:t>
              </w:r>
              <w:r w:rsidRPr="00557475">
                <w:rPr>
                  <w:rFonts w:ascii="Monaco" w:hAnsi="Monaco" w:cs="Monaco"/>
                  <w:b/>
                  <w:bCs/>
                  <w:noProof/>
                  <w:color w:val="CE5C00"/>
                  <w:sz w:val="20"/>
                  <w:szCs w:val="20"/>
                  <w:lang w:val="en-US"/>
                </w:rPr>
                <w:t>+</w:t>
              </w:r>
              <w:r w:rsidRPr="00557475">
                <w:rPr>
                  <w:rFonts w:ascii="Monaco" w:hAnsi="Monaco" w:cs="Monaco"/>
                  <w:noProof/>
                  <w:sz w:val="20"/>
                  <w:szCs w:val="20"/>
                  <w:lang w:val="en-US"/>
                </w:rPr>
                <w:t xml:space="preserve"> </w:t>
              </w:r>
              <w:r w:rsidRPr="00557475">
                <w:rPr>
                  <w:rFonts w:ascii="Monaco" w:hAnsi="Monaco" w:cs="Monaco"/>
                  <w:noProof/>
                  <w:color w:val="000000"/>
                  <w:sz w:val="20"/>
                  <w:szCs w:val="20"/>
                  <w:lang w:val="en-US"/>
                </w:rPr>
                <w:t>paciente</w:t>
              </w:r>
              <w:r w:rsidRPr="00557475">
                <w:rPr>
                  <w:rFonts w:ascii="Monaco" w:hAnsi="Monaco" w:cs="Monaco"/>
                  <w:b/>
                  <w:bCs/>
                  <w:noProof/>
                  <w:color w:val="000000"/>
                  <w:sz w:val="20"/>
                  <w:szCs w:val="20"/>
                  <w:lang w:val="en-US"/>
                </w:rPr>
                <w:t>[</w:t>
              </w:r>
              <w:r w:rsidRPr="00557475">
                <w:rPr>
                  <w:rFonts w:ascii="Monaco" w:hAnsi="Monaco" w:cs="Monaco"/>
                  <w:noProof/>
                  <w:color w:val="000000"/>
                  <w:sz w:val="20"/>
                  <w:szCs w:val="20"/>
                  <w:lang w:val="en-US"/>
                </w:rPr>
                <w:t>i</w:t>
              </w:r>
              <w:r w:rsidRPr="00557475">
                <w:rPr>
                  <w:rFonts w:ascii="Monaco" w:hAnsi="Monaco" w:cs="Monaco"/>
                  <w:b/>
                  <w:bCs/>
                  <w:noProof/>
                  <w:color w:val="000000"/>
                  <w:sz w:val="20"/>
                  <w:szCs w:val="20"/>
                  <w:lang w:val="en-US"/>
                </w:rPr>
                <w:t>][</w:t>
              </w:r>
              <w:r w:rsidRPr="00557475">
                <w:rPr>
                  <w:rFonts w:ascii="Monaco" w:hAnsi="Monaco" w:cs="Monaco"/>
                  <w:b/>
                  <w:bCs/>
                  <w:noProof/>
                  <w:color w:val="0000CF"/>
                  <w:sz w:val="20"/>
                  <w:szCs w:val="20"/>
                  <w:lang w:val="en-US"/>
                </w:rPr>
                <w:t>1</w:t>
              </w:r>
              <w:r w:rsidRPr="00557475">
                <w:rPr>
                  <w:rFonts w:ascii="Monaco" w:hAnsi="Monaco" w:cs="Monaco"/>
                  <w:b/>
                  <w:bCs/>
                  <w:noProof/>
                  <w:color w:val="000000"/>
                  <w:sz w:val="20"/>
                  <w:szCs w:val="20"/>
                  <w:lang w:val="en-US"/>
                </w:rPr>
                <w:t>]</w:t>
              </w:r>
              <w:r w:rsidRPr="00557475">
                <w:rPr>
                  <w:rFonts w:ascii="Monaco" w:hAnsi="Monaco" w:cs="Monaco"/>
                  <w:noProof/>
                  <w:sz w:val="20"/>
                  <w:szCs w:val="20"/>
                  <w:lang w:val="en-US"/>
                </w:rPr>
                <w:t xml:space="preserve"> </w:t>
              </w:r>
              <w:r w:rsidRPr="00557475">
                <w:rPr>
                  <w:rFonts w:ascii="Monaco" w:hAnsi="Monaco" w:cs="Monaco"/>
                  <w:b/>
                  <w:bCs/>
                  <w:noProof/>
                  <w:color w:val="CE5C00"/>
                  <w:sz w:val="20"/>
                  <w:szCs w:val="20"/>
                  <w:lang w:val="en-US"/>
                </w:rPr>
                <w:t>+</w:t>
              </w:r>
              <w:r w:rsidRPr="00557475">
                <w:rPr>
                  <w:rFonts w:ascii="Monaco" w:hAnsi="Monaco" w:cs="Monaco"/>
                  <w:noProof/>
                  <w:sz w:val="20"/>
                  <w:szCs w:val="20"/>
                  <w:lang w:val="en-US"/>
                </w:rPr>
                <w:t xml:space="preserve"> </w:t>
              </w:r>
              <w:r w:rsidRPr="00557475">
                <w:rPr>
                  <w:rFonts w:ascii="Monaco" w:hAnsi="Monaco" w:cs="Monaco"/>
                  <w:noProof/>
                  <w:color w:val="4E9A06"/>
                  <w:sz w:val="20"/>
                  <w:szCs w:val="20"/>
                  <w:lang w:val="en-US"/>
                </w:rPr>
                <w:t>'\',\''</w:t>
              </w:r>
              <w:r w:rsidRPr="00557475">
                <w:rPr>
                  <w:rFonts w:ascii="Monaco" w:hAnsi="Monaco" w:cs="Monaco"/>
                  <w:noProof/>
                  <w:sz w:val="20"/>
                  <w:szCs w:val="20"/>
                  <w:lang w:val="en-US"/>
                </w:rPr>
                <w:t xml:space="preserve"> </w:t>
              </w:r>
              <w:r w:rsidRPr="00557475">
                <w:rPr>
                  <w:rFonts w:ascii="Monaco" w:hAnsi="Monaco" w:cs="Monaco"/>
                  <w:b/>
                  <w:bCs/>
                  <w:noProof/>
                  <w:color w:val="CE5C00"/>
                  <w:sz w:val="20"/>
                  <w:szCs w:val="20"/>
                  <w:lang w:val="en-US"/>
                </w:rPr>
                <w:t>+</w:t>
              </w:r>
              <w:r w:rsidRPr="00557475">
                <w:rPr>
                  <w:rFonts w:ascii="Monaco" w:hAnsi="Monaco" w:cs="Monaco"/>
                  <w:noProof/>
                  <w:sz w:val="20"/>
                  <w:szCs w:val="20"/>
                  <w:lang w:val="en-US"/>
                </w:rPr>
                <w:t xml:space="preserve"> </w:t>
              </w:r>
              <w:r w:rsidRPr="00557475">
                <w:rPr>
                  <w:rFonts w:ascii="Monaco" w:hAnsi="Monaco" w:cs="Monaco"/>
                  <w:noProof/>
                  <w:color w:val="000000"/>
                  <w:sz w:val="20"/>
                  <w:szCs w:val="20"/>
                  <w:lang w:val="en-US"/>
                </w:rPr>
                <w:t>paciente</w:t>
              </w:r>
              <w:r w:rsidRPr="00557475">
                <w:rPr>
                  <w:rFonts w:ascii="Monaco" w:hAnsi="Monaco" w:cs="Monaco"/>
                  <w:b/>
                  <w:bCs/>
                  <w:noProof/>
                  <w:color w:val="000000"/>
                  <w:sz w:val="20"/>
                  <w:szCs w:val="20"/>
                  <w:lang w:val="en-US"/>
                </w:rPr>
                <w:t>[</w:t>
              </w:r>
              <w:r w:rsidRPr="00557475">
                <w:rPr>
                  <w:rFonts w:ascii="Monaco" w:hAnsi="Monaco" w:cs="Monaco"/>
                  <w:noProof/>
                  <w:color w:val="000000"/>
                  <w:sz w:val="20"/>
                  <w:szCs w:val="20"/>
                  <w:lang w:val="en-US"/>
                </w:rPr>
                <w:t>i</w:t>
              </w:r>
              <w:r w:rsidRPr="00557475">
                <w:rPr>
                  <w:rFonts w:ascii="Monaco" w:hAnsi="Monaco" w:cs="Monaco"/>
                  <w:b/>
                  <w:bCs/>
                  <w:noProof/>
                  <w:color w:val="000000"/>
                  <w:sz w:val="20"/>
                  <w:szCs w:val="20"/>
                  <w:lang w:val="en-US"/>
                </w:rPr>
                <w:t>][</w:t>
              </w:r>
              <w:r w:rsidRPr="00557475">
                <w:rPr>
                  <w:rFonts w:ascii="Monaco" w:hAnsi="Monaco" w:cs="Monaco"/>
                  <w:b/>
                  <w:bCs/>
                  <w:noProof/>
                  <w:color w:val="0000CF"/>
                  <w:sz w:val="20"/>
                  <w:szCs w:val="20"/>
                  <w:lang w:val="en-US"/>
                </w:rPr>
                <w:t>2</w:t>
              </w:r>
              <w:r w:rsidRPr="00557475">
                <w:rPr>
                  <w:rFonts w:ascii="Monaco" w:hAnsi="Monaco" w:cs="Monaco"/>
                  <w:b/>
                  <w:bCs/>
                  <w:noProof/>
                  <w:color w:val="000000"/>
                  <w:sz w:val="20"/>
                  <w:szCs w:val="20"/>
                  <w:lang w:val="en-US"/>
                </w:rPr>
                <w:t>]</w:t>
              </w:r>
              <w:r w:rsidRPr="00557475">
                <w:rPr>
                  <w:rFonts w:ascii="Monaco" w:hAnsi="Monaco" w:cs="Monaco"/>
                  <w:noProof/>
                  <w:sz w:val="20"/>
                  <w:szCs w:val="20"/>
                  <w:lang w:val="en-US"/>
                </w:rPr>
                <w:t xml:space="preserve"> </w:t>
              </w:r>
              <w:r w:rsidRPr="00557475">
                <w:rPr>
                  <w:rFonts w:ascii="Monaco" w:hAnsi="Monaco" w:cs="Monaco"/>
                  <w:b/>
                  <w:bCs/>
                  <w:noProof/>
                  <w:color w:val="CE5C00"/>
                  <w:sz w:val="20"/>
                  <w:szCs w:val="20"/>
                  <w:lang w:val="en-US"/>
                </w:rPr>
                <w:t>+</w:t>
              </w:r>
              <w:r w:rsidRPr="00557475">
                <w:rPr>
                  <w:rFonts w:ascii="Monaco" w:hAnsi="Monaco" w:cs="Monaco"/>
                  <w:noProof/>
                  <w:sz w:val="20"/>
                  <w:szCs w:val="20"/>
                  <w:lang w:val="en-US"/>
                </w:rPr>
                <w:t xml:space="preserve"> </w:t>
              </w:r>
              <w:r w:rsidRPr="00557475">
                <w:rPr>
                  <w:rFonts w:ascii="Monaco" w:hAnsi="Monaco" w:cs="Monaco"/>
                  <w:noProof/>
                  <w:color w:val="4E9A06"/>
                  <w:sz w:val="20"/>
                  <w:szCs w:val="20"/>
                  <w:lang w:val="en-US"/>
                </w:rPr>
                <w:t>'\',\''</w:t>
              </w:r>
              <w:r w:rsidRPr="00557475">
                <w:rPr>
                  <w:rFonts w:ascii="Monaco" w:hAnsi="Monaco" w:cs="Monaco"/>
                  <w:noProof/>
                  <w:sz w:val="20"/>
                  <w:szCs w:val="20"/>
                  <w:lang w:val="en-US"/>
                </w:rPr>
                <w:t xml:space="preserve"> </w:t>
              </w:r>
              <w:r w:rsidRPr="00557475">
                <w:rPr>
                  <w:rFonts w:ascii="Monaco" w:hAnsi="Monaco" w:cs="Monaco"/>
                  <w:b/>
                  <w:bCs/>
                  <w:noProof/>
                  <w:color w:val="CE5C00"/>
                  <w:sz w:val="20"/>
                  <w:szCs w:val="20"/>
                  <w:lang w:val="en-US"/>
                </w:rPr>
                <w:t>+</w:t>
              </w:r>
              <w:r w:rsidRPr="00557475">
                <w:rPr>
                  <w:rFonts w:ascii="Monaco" w:hAnsi="Monaco" w:cs="Monaco"/>
                  <w:noProof/>
                  <w:sz w:val="20"/>
                  <w:szCs w:val="20"/>
                  <w:lang w:val="en-US"/>
                </w:rPr>
                <w:t xml:space="preserve"> </w:t>
              </w:r>
              <w:r w:rsidRPr="00557475">
                <w:rPr>
                  <w:rFonts w:ascii="Monaco" w:hAnsi="Monaco" w:cs="Monaco"/>
                  <w:noProof/>
                  <w:color w:val="000000"/>
                  <w:sz w:val="20"/>
                  <w:szCs w:val="20"/>
                  <w:lang w:val="en-US"/>
                </w:rPr>
                <w:t>paciente</w:t>
              </w:r>
              <w:r w:rsidRPr="00557475">
                <w:rPr>
                  <w:rFonts w:ascii="Monaco" w:hAnsi="Monaco" w:cs="Monaco"/>
                  <w:b/>
                  <w:bCs/>
                  <w:noProof/>
                  <w:color w:val="000000"/>
                  <w:sz w:val="20"/>
                  <w:szCs w:val="20"/>
                  <w:lang w:val="en-US"/>
                </w:rPr>
                <w:t>[</w:t>
              </w:r>
              <w:r w:rsidRPr="00557475">
                <w:rPr>
                  <w:rFonts w:ascii="Monaco" w:hAnsi="Monaco" w:cs="Monaco"/>
                  <w:noProof/>
                  <w:color w:val="000000"/>
                  <w:sz w:val="20"/>
                  <w:szCs w:val="20"/>
                  <w:lang w:val="en-US"/>
                </w:rPr>
                <w:t>i</w:t>
              </w:r>
              <w:r w:rsidRPr="00557475">
                <w:rPr>
                  <w:rFonts w:ascii="Monaco" w:hAnsi="Monaco" w:cs="Monaco"/>
                  <w:b/>
                  <w:bCs/>
                  <w:noProof/>
                  <w:color w:val="000000"/>
                  <w:sz w:val="20"/>
                  <w:szCs w:val="20"/>
                  <w:lang w:val="en-US"/>
                </w:rPr>
                <w:t>][</w:t>
              </w:r>
              <w:r w:rsidRPr="00557475">
                <w:rPr>
                  <w:rFonts w:ascii="Monaco" w:hAnsi="Monaco" w:cs="Monaco"/>
                  <w:b/>
                  <w:bCs/>
                  <w:noProof/>
                  <w:color w:val="0000CF"/>
                  <w:sz w:val="20"/>
                  <w:szCs w:val="20"/>
                  <w:lang w:val="en-US"/>
                </w:rPr>
                <w:t>3</w:t>
              </w:r>
              <w:r w:rsidRPr="00557475">
                <w:rPr>
                  <w:rFonts w:ascii="Monaco" w:hAnsi="Monaco" w:cs="Monaco"/>
                  <w:b/>
                  <w:bCs/>
                  <w:noProof/>
                  <w:color w:val="000000"/>
                  <w:sz w:val="20"/>
                  <w:szCs w:val="20"/>
                  <w:lang w:val="en-US"/>
                </w:rPr>
                <w:t>]</w:t>
              </w:r>
              <w:r w:rsidRPr="00557475">
                <w:rPr>
                  <w:rFonts w:ascii="Monaco" w:hAnsi="Monaco" w:cs="Monaco"/>
                  <w:noProof/>
                  <w:sz w:val="20"/>
                  <w:szCs w:val="20"/>
                  <w:lang w:val="en-US"/>
                </w:rPr>
                <w:t xml:space="preserve"> </w:t>
              </w:r>
              <w:r w:rsidRPr="00557475">
                <w:rPr>
                  <w:rFonts w:ascii="Monaco" w:hAnsi="Monaco" w:cs="Monaco"/>
                  <w:b/>
                  <w:bCs/>
                  <w:noProof/>
                  <w:color w:val="CE5C00"/>
                  <w:sz w:val="20"/>
                  <w:szCs w:val="20"/>
                  <w:lang w:val="en-US"/>
                </w:rPr>
                <w:t>+</w:t>
              </w:r>
              <w:r w:rsidRPr="00557475">
                <w:rPr>
                  <w:rFonts w:ascii="Monaco" w:hAnsi="Monaco" w:cs="Monaco"/>
                  <w:noProof/>
                  <w:sz w:val="20"/>
                  <w:szCs w:val="20"/>
                  <w:lang w:val="en-US"/>
                </w:rPr>
                <w:t xml:space="preserve"> </w:t>
              </w:r>
              <w:r w:rsidRPr="00557475">
                <w:rPr>
                  <w:rFonts w:ascii="Monaco" w:hAnsi="Monaco" w:cs="Monaco"/>
                  <w:noProof/>
                  <w:color w:val="4E9A06"/>
                  <w:sz w:val="20"/>
                  <w:szCs w:val="20"/>
                  <w:lang w:val="en-US"/>
                </w:rPr>
                <w:t>'\')"&gt;&lt;/button&gt;'</w:t>
              </w:r>
              <w:r w:rsidRPr="00557475">
                <w:rPr>
                  <w:rFonts w:ascii="Monaco" w:hAnsi="Monaco" w:cs="Monaco"/>
                  <w:b/>
                  <w:bCs/>
                  <w:noProof/>
                  <w:color w:val="000000"/>
                  <w:sz w:val="20"/>
                  <w:szCs w:val="20"/>
                  <w:lang w:val="en-US"/>
                </w:rPr>
                <w:t>;</w:t>
              </w:r>
            </w:ins>
          </w:p>
          <w:p w14:paraId="4EC59874" w14:textId="77777777" w:rsidR="0050601B" w:rsidRPr="00557475" w:rsidRDefault="0050601B" w:rsidP="0050601B">
            <w:pPr>
              <w:widowControl w:val="0"/>
              <w:autoSpaceDE w:val="0"/>
              <w:autoSpaceDN w:val="0"/>
              <w:adjustRightInd w:val="0"/>
              <w:ind w:left="720" w:firstLine="720"/>
              <w:rPr>
                <w:ins w:id="926" w:author="Borja Gonzalez" w:date="2017-09-28T17:51:00Z"/>
                <w:rFonts w:ascii="Monaco" w:hAnsi="Monaco" w:cs="Monaco"/>
                <w:noProof/>
                <w:sz w:val="20"/>
                <w:szCs w:val="20"/>
                <w:lang w:val="en-US"/>
              </w:rPr>
            </w:pPr>
            <w:ins w:id="927" w:author="Borja Gonzalez" w:date="2017-09-28T17:51:00Z">
              <w:r w:rsidRPr="00557475">
                <w:rPr>
                  <w:rFonts w:ascii="Monaco" w:hAnsi="Monaco" w:cs="Monaco"/>
                  <w:noProof/>
                  <w:color w:val="000000"/>
                  <w:sz w:val="20"/>
                  <w:szCs w:val="20"/>
                  <w:lang w:val="en-US"/>
                </w:rPr>
                <w:t>fila</w:t>
              </w:r>
              <w:r w:rsidRPr="00557475">
                <w:rPr>
                  <w:rFonts w:ascii="Monaco" w:hAnsi="Monaco" w:cs="Monaco"/>
                  <w:b/>
                  <w:bCs/>
                  <w:noProof/>
                  <w:color w:val="000000"/>
                  <w:sz w:val="20"/>
                  <w:szCs w:val="20"/>
                  <w:lang w:val="en-US"/>
                </w:rPr>
                <w:t>.</w:t>
              </w:r>
              <w:r w:rsidRPr="00557475">
                <w:rPr>
                  <w:rFonts w:ascii="Monaco" w:hAnsi="Monaco" w:cs="Monaco"/>
                  <w:noProof/>
                  <w:color w:val="000000"/>
                  <w:sz w:val="20"/>
                  <w:szCs w:val="20"/>
                  <w:lang w:val="en-US"/>
                </w:rPr>
                <w:t>insertCell</w:t>
              </w:r>
              <w:r w:rsidRPr="00557475">
                <w:rPr>
                  <w:rFonts w:ascii="Monaco" w:hAnsi="Monaco" w:cs="Monaco"/>
                  <w:b/>
                  <w:bCs/>
                  <w:noProof/>
                  <w:color w:val="000000"/>
                  <w:sz w:val="20"/>
                  <w:szCs w:val="20"/>
                  <w:lang w:val="en-US"/>
                </w:rPr>
                <w:t>(</w:t>
              </w:r>
              <w:r w:rsidRPr="00557475">
                <w:rPr>
                  <w:rFonts w:ascii="Monaco" w:hAnsi="Monaco" w:cs="Monaco"/>
                  <w:b/>
                  <w:bCs/>
                  <w:noProof/>
                  <w:color w:val="0000CF"/>
                  <w:sz w:val="20"/>
                  <w:szCs w:val="20"/>
                  <w:lang w:val="en-US"/>
                </w:rPr>
                <w:t>0</w:t>
              </w:r>
              <w:r w:rsidRPr="00557475">
                <w:rPr>
                  <w:rFonts w:ascii="Monaco" w:hAnsi="Monaco" w:cs="Monaco"/>
                  <w:b/>
                  <w:bCs/>
                  <w:noProof/>
                  <w:color w:val="000000"/>
                  <w:sz w:val="20"/>
                  <w:szCs w:val="20"/>
                  <w:lang w:val="en-US"/>
                </w:rPr>
                <w:t>).</w:t>
              </w:r>
              <w:r w:rsidRPr="00557475">
                <w:rPr>
                  <w:rFonts w:ascii="Monaco" w:hAnsi="Monaco" w:cs="Monaco"/>
                  <w:noProof/>
                  <w:color w:val="000000"/>
                  <w:sz w:val="20"/>
                  <w:szCs w:val="20"/>
                  <w:lang w:val="en-US"/>
                </w:rPr>
                <w:t>innerHTML</w:t>
              </w:r>
              <w:r w:rsidRPr="00557475">
                <w:rPr>
                  <w:rFonts w:ascii="Monaco" w:hAnsi="Monaco" w:cs="Monaco"/>
                  <w:noProof/>
                  <w:sz w:val="20"/>
                  <w:szCs w:val="20"/>
                  <w:lang w:val="en-US"/>
                </w:rPr>
                <w:t xml:space="preserve"> </w:t>
              </w:r>
              <w:r w:rsidRPr="00557475">
                <w:rPr>
                  <w:rFonts w:ascii="Monaco" w:hAnsi="Monaco" w:cs="Monaco"/>
                  <w:b/>
                  <w:bCs/>
                  <w:noProof/>
                  <w:color w:val="CE5C00"/>
                  <w:sz w:val="20"/>
                  <w:szCs w:val="20"/>
                  <w:lang w:val="en-US"/>
                </w:rPr>
                <w:t>=</w:t>
              </w:r>
              <w:r w:rsidRPr="00557475">
                <w:rPr>
                  <w:rFonts w:ascii="Monaco" w:hAnsi="Monaco" w:cs="Monaco"/>
                  <w:noProof/>
                  <w:sz w:val="20"/>
                  <w:szCs w:val="20"/>
                  <w:lang w:val="en-US"/>
                </w:rPr>
                <w:t xml:space="preserve"> </w:t>
              </w:r>
              <w:r w:rsidRPr="00557475">
                <w:rPr>
                  <w:rFonts w:ascii="Monaco" w:hAnsi="Monaco" w:cs="Monaco"/>
                  <w:noProof/>
                  <w:color w:val="000000"/>
                  <w:sz w:val="20"/>
                  <w:szCs w:val="20"/>
                  <w:lang w:val="en-US"/>
                </w:rPr>
                <w:t>paciente</w:t>
              </w:r>
              <w:r w:rsidRPr="00557475">
                <w:rPr>
                  <w:rFonts w:ascii="Monaco" w:hAnsi="Monaco" w:cs="Monaco"/>
                  <w:b/>
                  <w:bCs/>
                  <w:noProof/>
                  <w:color w:val="000000"/>
                  <w:sz w:val="20"/>
                  <w:szCs w:val="20"/>
                  <w:lang w:val="en-US"/>
                </w:rPr>
                <w:t>[</w:t>
              </w:r>
              <w:r w:rsidRPr="00557475">
                <w:rPr>
                  <w:rFonts w:ascii="Monaco" w:hAnsi="Monaco" w:cs="Monaco"/>
                  <w:noProof/>
                  <w:color w:val="000000"/>
                  <w:sz w:val="20"/>
                  <w:szCs w:val="20"/>
                  <w:lang w:val="en-US"/>
                </w:rPr>
                <w:t>i</w:t>
              </w:r>
              <w:r w:rsidRPr="00557475">
                <w:rPr>
                  <w:rFonts w:ascii="Monaco" w:hAnsi="Monaco" w:cs="Monaco"/>
                  <w:b/>
                  <w:bCs/>
                  <w:noProof/>
                  <w:color w:val="000000"/>
                  <w:sz w:val="20"/>
                  <w:szCs w:val="20"/>
                  <w:lang w:val="en-US"/>
                </w:rPr>
                <w:t>][</w:t>
              </w:r>
              <w:r w:rsidRPr="00557475">
                <w:rPr>
                  <w:rFonts w:ascii="Monaco" w:hAnsi="Monaco" w:cs="Monaco"/>
                  <w:b/>
                  <w:bCs/>
                  <w:noProof/>
                  <w:color w:val="0000CF"/>
                  <w:sz w:val="20"/>
                  <w:szCs w:val="20"/>
                  <w:lang w:val="en-US"/>
                </w:rPr>
                <w:t>2</w:t>
              </w:r>
              <w:r w:rsidRPr="00557475">
                <w:rPr>
                  <w:rFonts w:ascii="Monaco" w:hAnsi="Monaco" w:cs="Monaco"/>
                  <w:b/>
                  <w:bCs/>
                  <w:noProof/>
                  <w:color w:val="000000"/>
                  <w:sz w:val="20"/>
                  <w:szCs w:val="20"/>
                  <w:lang w:val="en-US"/>
                </w:rPr>
                <w:t>];</w:t>
              </w:r>
            </w:ins>
          </w:p>
          <w:p w14:paraId="0D768B83" w14:textId="77777777" w:rsidR="0050601B" w:rsidRPr="00557475" w:rsidRDefault="0050601B" w:rsidP="0050601B">
            <w:pPr>
              <w:widowControl w:val="0"/>
              <w:autoSpaceDE w:val="0"/>
              <w:autoSpaceDN w:val="0"/>
              <w:adjustRightInd w:val="0"/>
              <w:ind w:left="720" w:firstLine="720"/>
              <w:rPr>
                <w:ins w:id="928" w:author="Borja Gonzalez" w:date="2017-09-28T17:51:00Z"/>
                <w:rFonts w:ascii="Monaco" w:hAnsi="Monaco" w:cs="Monaco"/>
                <w:noProof/>
                <w:sz w:val="20"/>
                <w:szCs w:val="20"/>
                <w:lang w:val="en-US"/>
              </w:rPr>
            </w:pPr>
            <w:ins w:id="929" w:author="Borja Gonzalez" w:date="2017-09-28T17:51:00Z">
              <w:r w:rsidRPr="00557475">
                <w:rPr>
                  <w:rFonts w:ascii="Monaco" w:hAnsi="Monaco" w:cs="Monaco"/>
                  <w:noProof/>
                  <w:color w:val="000000"/>
                  <w:sz w:val="20"/>
                  <w:szCs w:val="20"/>
                  <w:lang w:val="en-US"/>
                </w:rPr>
                <w:t>fila</w:t>
              </w:r>
              <w:r w:rsidRPr="00557475">
                <w:rPr>
                  <w:rFonts w:ascii="Monaco" w:hAnsi="Monaco" w:cs="Monaco"/>
                  <w:b/>
                  <w:bCs/>
                  <w:noProof/>
                  <w:color w:val="000000"/>
                  <w:sz w:val="20"/>
                  <w:szCs w:val="20"/>
                  <w:lang w:val="en-US"/>
                </w:rPr>
                <w:t>.</w:t>
              </w:r>
              <w:r w:rsidRPr="00557475">
                <w:rPr>
                  <w:rFonts w:ascii="Monaco" w:hAnsi="Monaco" w:cs="Monaco"/>
                  <w:noProof/>
                  <w:color w:val="000000"/>
                  <w:sz w:val="20"/>
                  <w:szCs w:val="20"/>
                  <w:lang w:val="en-US"/>
                </w:rPr>
                <w:t>insertCell</w:t>
              </w:r>
              <w:r w:rsidRPr="00557475">
                <w:rPr>
                  <w:rFonts w:ascii="Monaco" w:hAnsi="Monaco" w:cs="Monaco"/>
                  <w:b/>
                  <w:bCs/>
                  <w:noProof/>
                  <w:color w:val="000000"/>
                  <w:sz w:val="20"/>
                  <w:szCs w:val="20"/>
                  <w:lang w:val="en-US"/>
                </w:rPr>
                <w:t>(</w:t>
              </w:r>
              <w:r w:rsidRPr="00557475">
                <w:rPr>
                  <w:rFonts w:ascii="Monaco" w:hAnsi="Monaco" w:cs="Monaco"/>
                  <w:b/>
                  <w:bCs/>
                  <w:noProof/>
                  <w:color w:val="0000CF"/>
                  <w:sz w:val="20"/>
                  <w:szCs w:val="20"/>
                  <w:lang w:val="en-US"/>
                </w:rPr>
                <w:t>0</w:t>
              </w:r>
              <w:r w:rsidRPr="00557475">
                <w:rPr>
                  <w:rFonts w:ascii="Monaco" w:hAnsi="Monaco" w:cs="Monaco"/>
                  <w:b/>
                  <w:bCs/>
                  <w:noProof/>
                  <w:color w:val="000000"/>
                  <w:sz w:val="20"/>
                  <w:szCs w:val="20"/>
                  <w:lang w:val="en-US"/>
                </w:rPr>
                <w:t>).</w:t>
              </w:r>
              <w:r w:rsidRPr="00557475">
                <w:rPr>
                  <w:rFonts w:ascii="Monaco" w:hAnsi="Monaco" w:cs="Monaco"/>
                  <w:noProof/>
                  <w:color w:val="000000"/>
                  <w:sz w:val="20"/>
                  <w:szCs w:val="20"/>
                  <w:lang w:val="en-US"/>
                </w:rPr>
                <w:t>innerHTML</w:t>
              </w:r>
              <w:r w:rsidRPr="00557475">
                <w:rPr>
                  <w:rFonts w:ascii="Monaco" w:hAnsi="Monaco" w:cs="Monaco"/>
                  <w:noProof/>
                  <w:sz w:val="20"/>
                  <w:szCs w:val="20"/>
                  <w:lang w:val="en-US"/>
                </w:rPr>
                <w:t xml:space="preserve"> </w:t>
              </w:r>
              <w:r w:rsidRPr="00557475">
                <w:rPr>
                  <w:rFonts w:ascii="Monaco" w:hAnsi="Monaco" w:cs="Monaco"/>
                  <w:b/>
                  <w:bCs/>
                  <w:noProof/>
                  <w:color w:val="CE5C00"/>
                  <w:sz w:val="20"/>
                  <w:szCs w:val="20"/>
                  <w:lang w:val="en-US"/>
                </w:rPr>
                <w:t>=</w:t>
              </w:r>
              <w:r w:rsidRPr="00557475">
                <w:rPr>
                  <w:rFonts w:ascii="Monaco" w:hAnsi="Monaco" w:cs="Monaco"/>
                  <w:noProof/>
                  <w:sz w:val="20"/>
                  <w:szCs w:val="20"/>
                  <w:lang w:val="en-US"/>
                </w:rPr>
                <w:t xml:space="preserve"> </w:t>
              </w:r>
              <w:r w:rsidRPr="00557475">
                <w:rPr>
                  <w:rFonts w:ascii="Monaco" w:hAnsi="Monaco" w:cs="Monaco"/>
                  <w:noProof/>
                  <w:color w:val="000000"/>
                  <w:sz w:val="20"/>
                  <w:szCs w:val="20"/>
                  <w:lang w:val="en-US"/>
                </w:rPr>
                <w:t>paciente</w:t>
              </w:r>
              <w:r w:rsidRPr="00557475">
                <w:rPr>
                  <w:rFonts w:ascii="Monaco" w:hAnsi="Monaco" w:cs="Monaco"/>
                  <w:b/>
                  <w:bCs/>
                  <w:noProof/>
                  <w:color w:val="000000"/>
                  <w:sz w:val="20"/>
                  <w:szCs w:val="20"/>
                  <w:lang w:val="en-US"/>
                </w:rPr>
                <w:t>[</w:t>
              </w:r>
              <w:r w:rsidRPr="00557475">
                <w:rPr>
                  <w:rFonts w:ascii="Monaco" w:hAnsi="Monaco" w:cs="Monaco"/>
                  <w:noProof/>
                  <w:color w:val="000000"/>
                  <w:sz w:val="20"/>
                  <w:szCs w:val="20"/>
                  <w:lang w:val="en-US"/>
                </w:rPr>
                <w:t>i</w:t>
              </w:r>
              <w:r w:rsidRPr="00557475">
                <w:rPr>
                  <w:rFonts w:ascii="Monaco" w:hAnsi="Monaco" w:cs="Monaco"/>
                  <w:b/>
                  <w:bCs/>
                  <w:noProof/>
                  <w:color w:val="000000"/>
                  <w:sz w:val="20"/>
                  <w:szCs w:val="20"/>
                  <w:lang w:val="en-US"/>
                </w:rPr>
                <w:t>][</w:t>
              </w:r>
              <w:r w:rsidRPr="00557475">
                <w:rPr>
                  <w:rFonts w:ascii="Monaco" w:hAnsi="Monaco" w:cs="Monaco"/>
                  <w:b/>
                  <w:bCs/>
                  <w:noProof/>
                  <w:color w:val="0000CF"/>
                  <w:sz w:val="20"/>
                  <w:szCs w:val="20"/>
                  <w:lang w:val="en-US"/>
                </w:rPr>
                <w:t>1</w:t>
              </w:r>
              <w:r w:rsidRPr="00557475">
                <w:rPr>
                  <w:rFonts w:ascii="Monaco" w:hAnsi="Monaco" w:cs="Monaco"/>
                  <w:b/>
                  <w:bCs/>
                  <w:noProof/>
                  <w:color w:val="000000"/>
                  <w:sz w:val="20"/>
                  <w:szCs w:val="20"/>
                  <w:lang w:val="en-US"/>
                </w:rPr>
                <w:t>];</w:t>
              </w:r>
            </w:ins>
          </w:p>
          <w:p w14:paraId="17D2CD40" w14:textId="77777777" w:rsidR="0050601B" w:rsidRPr="00557475" w:rsidRDefault="0050601B" w:rsidP="0050601B">
            <w:pPr>
              <w:widowControl w:val="0"/>
              <w:autoSpaceDE w:val="0"/>
              <w:autoSpaceDN w:val="0"/>
              <w:adjustRightInd w:val="0"/>
              <w:ind w:firstLine="720"/>
              <w:rPr>
                <w:ins w:id="930" w:author="Borja Gonzalez" w:date="2017-09-28T17:51:00Z"/>
                <w:rFonts w:ascii="Monaco" w:hAnsi="Monaco" w:cs="Monaco"/>
                <w:noProof/>
                <w:sz w:val="20"/>
                <w:szCs w:val="20"/>
                <w:lang w:val="en-US"/>
              </w:rPr>
            </w:pPr>
            <w:ins w:id="931" w:author="Borja Gonzalez" w:date="2017-09-28T17:51:00Z">
              <w:r w:rsidRPr="00557475">
                <w:rPr>
                  <w:rFonts w:ascii="Monaco" w:hAnsi="Monaco" w:cs="Monaco"/>
                  <w:b/>
                  <w:bCs/>
                  <w:noProof/>
                  <w:color w:val="000000"/>
                  <w:sz w:val="20"/>
                  <w:szCs w:val="20"/>
                  <w:lang w:val="en-US"/>
                </w:rPr>
                <w:t>}</w:t>
              </w:r>
            </w:ins>
          </w:p>
          <w:p w14:paraId="0D18CD9F" w14:textId="77777777" w:rsidR="0050601B" w:rsidRPr="00557475" w:rsidRDefault="0050601B" w:rsidP="0050601B">
            <w:pPr>
              <w:widowControl w:val="0"/>
              <w:autoSpaceDE w:val="0"/>
              <w:autoSpaceDN w:val="0"/>
              <w:adjustRightInd w:val="0"/>
              <w:ind w:firstLine="720"/>
              <w:rPr>
                <w:ins w:id="932" w:author="Borja Gonzalez" w:date="2017-09-28T17:51:00Z"/>
                <w:rFonts w:ascii="Monaco" w:hAnsi="Monaco" w:cs="Monaco"/>
                <w:noProof/>
                <w:sz w:val="20"/>
                <w:szCs w:val="20"/>
                <w:lang w:val="en-US"/>
              </w:rPr>
            </w:pPr>
            <w:ins w:id="933" w:author="Borja Gonzalez" w:date="2017-09-28T17:51:00Z">
              <w:r w:rsidRPr="00557475">
                <w:rPr>
                  <w:rFonts w:ascii="Monaco" w:hAnsi="Monaco" w:cs="Monaco"/>
                  <w:noProof/>
                  <w:color w:val="000000"/>
                  <w:sz w:val="20"/>
                  <w:szCs w:val="20"/>
                  <w:lang w:val="en-US"/>
                </w:rPr>
                <w:t>console</w:t>
              </w:r>
              <w:r w:rsidRPr="00557475">
                <w:rPr>
                  <w:rFonts w:ascii="Monaco" w:hAnsi="Monaco" w:cs="Monaco"/>
                  <w:b/>
                  <w:bCs/>
                  <w:noProof/>
                  <w:color w:val="000000"/>
                  <w:sz w:val="20"/>
                  <w:szCs w:val="20"/>
                  <w:lang w:val="en-US"/>
                </w:rPr>
                <w:t>.</w:t>
              </w:r>
              <w:r w:rsidRPr="00557475">
                <w:rPr>
                  <w:rFonts w:ascii="Monaco" w:hAnsi="Monaco" w:cs="Monaco"/>
                  <w:noProof/>
                  <w:color w:val="000000"/>
                  <w:sz w:val="20"/>
                  <w:szCs w:val="20"/>
                  <w:lang w:val="en-US"/>
                </w:rPr>
                <w:t>log</w:t>
              </w:r>
              <w:r w:rsidRPr="00557475">
                <w:rPr>
                  <w:rFonts w:ascii="Monaco" w:hAnsi="Monaco" w:cs="Monaco"/>
                  <w:b/>
                  <w:bCs/>
                  <w:noProof/>
                  <w:color w:val="000000"/>
                  <w:sz w:val="20"/>
                  <w:szCs w:val="20"/>
                  <w:lang w:val="en-US"/>
                </w:rPr>
                <w:t>(</w:t>
              </w:r>
              <w:r w:rsidRPr="00557475">
                <w:rPr>
                  <w:rFonts w:ascii="Monaco" w:hAnsi="Monaco" w:cs="Monaco"/>
                  <w:noProof/>
                  <w:color w:val="4E9A06"/>
                  <w:sz w:val="20"/>
                  <w:szCs w:val="20"/>
                  <w:lang w:val="en-US"/>
                </w:rPr>
                <w:t>"Lista de pacientes disponible en el navegador"</w:t>
              </w:r>
              <w:r w:rsidRPr="00557475">
                <w:rPr>
                  <w:rFonts w:ascii="Monaco" w:hAnsi="Monaco" w:cs="Monaco"/>
                  <w:b/>
                  <w:bCs/>
                  <w:noProof/>
                  <w:color w:val="000000"/>
                  <w:sz w:val="20"/>
                  <w:szCs w:val="20"/>
                  <w:lang w:val="en-US"/>
                </w:rPr>
                <w:t>);</w:t>
              </w:r>
            </w:ins>
          </w:p>
          <w:p w14:paraId="0B94F72D" w14:textId="77777777" w:rsidR="0050601B" w:rsidRPr="00557475" w:rsidRDefault="0050601B" w:rsidP="0050601B">
            <w:pPr>
              <w:widowControl w:val="0"/>
              <w:autoSpaceDE w:val="0"/>
              <w:autoSpaceDN w:val="0"/>
              <w:adjustRightInd w:val="0"/>
              <w:ind w:firstLine="720"/>
              <w:rPr>
                <w:ins w:id="934" w:author="Borja Gonzalez" w:date="2017-09-28T17:51:00Z"/>
                <w:rFonts w:ascii="Monaco" w:hAnsi="Monaco" w:cs="Monaco"/>
                <w:noProof/>
                <w:sz w:val="20"/>
                <w:szCs w:val="20"/>
                <w:lang w:val="en-US"/>
              </w:rPr>
            </w:pPr>
            <w:ins w:id="935" w:author="Borja Gonzalez" w:date="2017-09-28T17:51:00Z">
              <w:r w:rsidRPr="00557475">
                <w:rPr>
                  <w:rFonts w:ascii="Monaco" w:hAnsi="Monaco" w:cs="Monaco"/>
                  <w:b/>
                  <w:bCs/>
                  <w:noProof/>
                  <w:color w:val="000000"/>
                  <w:sz w:val="20"/>
                  <w:szCs w:val="20"/>
                  <w:lang w:val="en-US"/>
                </w:rPr>
                <w:t>});</w:t>
              </w:r>
            </w:ins>
          </w:p>
          <w:p w14:paraId="6CDB257A" w14:textId="77777777" w:rsidR="0050601B" w:rsidRPr="00557475" w:rsidRDefault="0050601B" w:rsidP="0050601B">
            <w:pPr>
              <w:widowControl w:val="0"/>
              <w:autoSpaceDE w:val="0"/>
              <w:autoSpaceDN w:val="0"/>
              <w:adjustRightInd w:val="0"/>
              <w:rPr>
                <w:ins w:id="936" w:author="Borja Gonzalez" w:date="2017-09-28T17:51:00Z"/>
                <w:rFonts w:ascii="Monaco" w:hAnsi="Monaco" w:cs="Monaco"/>
                <w:noProof/>
                <w:sz w:val="20"/>
                <w:szCs w:val="20"/>
                <w:lang w:val="en-US"/>
              </w:rPr>
            </w:pPr>
            <w:ins w:id="937" w:author="Borja Gonzalez" w:date="2017-09-28T17:51:00Z">
              <w:r w:rsidRPr="00557475">
                <w:rPr>
                  <w:rFonts w:ascii="Monaco" w:hAnsi="Monaco" w:cs="Monaco"/>
                  <w:b/>
                  <w:bCs/>
                  <w:noProof/>
                  <w:color w:val="204A87"/>
                  <w:sz w:val="20"/>
                  <w:szCs w:val="20"/>
                  <w:lang w:val="en-US"/>
                </w:rPr>
                <w:t>&lt;/script&gt;</w:t>
              </w:r>
            </w:ins>
          </w:p>
          <w:p w14:paraId="1D685B43" w14:textId="77777777" w:rsidR="0050601B" w:rsidRDefault="0050601B" w:rsidP="00B60BF4">
            <w:pPr>
              <w:rPr>
                <w:ins w:id="938" w:author="Borja Gonzalez" w:date="2017-09-28T17:51:00Z"/>
              </w:rPr>
            </w:pPr>
          </w:p>
        </w:tc>
      </w:tr>
    </w:tbl>
    <w:p w14:paraId="3E0E266D" w14:textId="640DE964" w:rsidR="00F93134" w:rsidRDefault="00F93134" w:rsidP="00B60BF4">
      <w:del w:id="939" w:author="Borja Gonzalez" w:date="2017-09-28T17:29:00Z">
        <w:r w:rsidDel="003E7E71">
          <w:rPr>
            <w:noProof/>
            <w:lang w:val="en-US"/>
          </w:rPr>
          <w:drawing>
            <wp:inline distT="0" distB="0" distL="0" distR="0" wp14:anchorId="250B5CB8" wp14:editId="04BF8D87">
              <wp:extent cx="6286500" cy="2224570"/>
              <wp:effectExtent l="0" t="0" r="0" b="10795"/>
              <wp:docPr id="1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287303" cy="2224854"/>
                      </a:xfrm>
                      <a:prstGeom prst="rect">
                        <a:avLst/>
                      </a:prstGeom>
                      <a:noFill/>
                      <a:ln>
                        <a:noFill/>
                      </a:ln>
                    </pic:spPr>
                  </pic:pic>
                </a:graphicData>
              </a:graphic>
            </wp:inline>
          </w:drawing>
        </w:r>
      </w:del>
    </w:p>
    <w:p w14:paraId="6064CEAE" w14:textId="77777777" w:rsidR="00F93134" w:rsidRDefault="00F93134" w:rsidP="00B60BF4"/>
    <w:p w14:paraId="1659D1D0" w14:textId="71C52AF9" w:rsidR="00F93134" w:rsidRDefault="00F93134" w:rsidP="00F93134">
      <w:r>
        <w:t xml:space="preserve">La función </w:t>
      </w:r>
      <w:r w:rsidR="007E5FBE">
        <w:t>“</w:t>
      </w:r>
      <w:r>
        <w:t>get_paciente_node()</w:t>
      </w:r>
      <w:r w:rsidR="007E5FBE">
        <w:t>”</w:t>
      </w:r>
      <w:r>
        <w:t xml:space="preserve"> es la que se encarga de establecer la conexión con el servidor a través de un websocket.</w:t>
      </w:r>
    </w:p>
    <w:p w14:paraId="369BF1A4" w14:textId="131B0041" w:rsidR="00F93134" w:rsidRDefault="00F93134" w:rsidP="00F93134"/>
    <w:tbl>
      <w:tblPr>
        <w:tblStyle w:val="TableGrid"/>
        <w:tblW w:w="0" w:type="auto"/>
        <w:tblLook w:val="04A0" w:firstRow="1" w:lastRow="0" w:firstColumn="1" w:lastColumn="0" w:noHBand="0" w:noVBand="1"/>
        <w:tblPrChange w:id="940" w:author="Borja Gonzalez" w:date="2017-09-28T17:52:00Z">
          <w:tblPr>
            <w:tblStyle w:val="TableGrid"/>
            <w:tblW w:w="0" w:type="auto"/>
            <w:tblLook w:val="04A0" w:firstRow="1" w:lastRow="0" w:firstColumn="1" w:lastColumn="0" w:noHBand="0" w:noVBand="1"/>
          </w:tblPr>
        </w:tblPrChange>
      </w:tblPr>
      <w:tblGrid>
        <w:gridCol w:w="8856"/>
        <w:tblGridChange w:id="941">
          <w:tblGrid>
            <w:gridCol w:w="8856"/>
          </w:tblGrid>
        </w:tblGridChange>
      </w:tblGrid>
      <w:tr w:rsidR="00AE3604" w14:paraId="2D7701B7" w14:textId="77777777" w:rsidTr="0050601B">
        <w:trPr>
          <w:trHeight w:val="90"/>
          <w:ins w:id="942" w:author="Borja Gonzalez" w:date="2017-09-28T17:42:00Z"/>
        </w:trPr>
        <w:tc>
          <w:tcPr>
            <w:tcW w:w="8856" w:type="dxa"/>
            <w:tcPrChange w:id="943" w:author="Borja Gonzalez" w:date="2017-09-28T17:52:00Z">
              <w:tcPr>
                <w:tcW w:w="8856" w:type="dxa"/>
              </w:tcPr>
            </w:tcPrChange>
          </w:tcPr>
          <w:p w14:paraId="34BB8645" w14:textId="77777777" w:rsidR="00AE3604" w:rsidRPr="0050601B" w:rsidRDefault="00AE3604" w:rsidP="00AE3604">
            <w:pPr>
              <w:keepNext/>
              <w:keepLines/>
              <w:widowControl w:val="0"/>
              <w:autoSpaceDE w:val="0"/>
              <w:autoSpaceDN w:val="0"/>
              <w:adjustRightInd w:val="0"/>
              <w:spacing w:before="200"/>
              <w:outlineLvl w:val="4"/>
              <w:rPr>
                <w:ins w:id="944" w:author="Borja Gonzalez" w:date="2017-09-28T17:42:00Z"/>
                <w:rFonts w:ascii="Monaco" w:hAnsi="Monaco" w:cs="Monaco"/>
                <w:noProof/>
                <w:sz w:val="20"/>
                <w:szCs w:val="20"/>
                <w:lang w:val="en-US"/>
                <w:rPrChange w:id="945" w:author="Borja Gonzalez" w:date="2017-09-28T17:52:00Z">
                  <w:rPr>
                    <w:ins w:id="946" w:author="Borja Gonzalez" w:date="2017-09-28T17:42:00Z"/>
                    <w:rFonts w:ascii="Monaco" w:eastAsiaTheme="majorEastAsia" w:hAnsi="Monaco" w:cs="Monaco"/>
                    <w:color w:val="243F60" w:themeColor="accent1" w:themeShade="7F"/>
                    <w:sz w:val="32"/>
                    <w:szCs w:val="32"/>
                    <w:lang w:val="en-US"/>
                  </w:rPr>
                </w:rPrChange>
              </w:rPr>
            </w:pPr>
            <w:ins w:id="947" w:author="Borja Gonzalez" w:date="2017-09-28T17:42:00Z">
              <w:r w:rsidRPr="0050601B">
                <w:rPr>
                  <w:rFonts w:ascii="Monaco" w:hAnsi="Monaco" w:cs="Monaco"/>
                  <w:b/>
                  <w:bCs/>
                  <w:noProof/>
                  <w:color w:val="204A87"/>
                  <w:sz w:val="20"/>
                  <w:szCs w:val="20"/>
                  <w:lang w:val="en-US"/>
                  <w:rPrChange w:id="948" w:author="Borja Gonzalez" w:date="2017-09-28T17:52:00Z">
                    <w:rPr>
                      <w:rFonts w:ascii="Monaco" w:hAnsi="Monaco" w:cs="Monaco"/>
                      <w:b/>
                      <w:bCs/>
                      <w:color w:val="204A87"/>
                      <w:sz w:val="32"/>
                      <w:szCs w:val="32"/>
                      <w:lang w:val="en-US"/>
                    </w:rPr>
                  </w:rPrChange>
                </w:rPr>
                <w:lastRenderedPageBreak/>
                <w:t>function</w:t>
              </w:r>
              <w:r w:rsidRPr="0050601B">
                <w:rPr>
                  <w:rFonts w:ascii="Monaco" w:hAnsi="Monaco" w:cs="Monaco"/>
                  <w:noProof/>
                  <w:sz w:val="20"/>
                  <w:szCs w:val="20"/>
                  <w:lang w:val="en-US"/>
                  <w:rPrChange w:id="949" w:author="Borja Gonzalez" w:date="2017-09-28T17:52:00Z">
                    <w:rPr>
                      <w:rFonts w:ascii="Monaco" w:hAnsi="Monaco" w:cs="Monaco"/>
                      <w:sz w:val="32"/>
                      <w:szCs w:val="32"/>
                      <w:lang w:val="en-US"/>
                    </w:rPr>
                  </w:rPrChange>
                </w:rPr>
                <w:t xml:space="preserve"> </w:t>
              </w:r>
              <w:r w:rsidRPr="0050601B">
                <w:rPr>
                  <w:rFonts w:ascii="Monaco" w:hAnsi="Monaco" w:cs="Monaco"/>
                  <w:noProof/>
                  <w:color w:val="000000"/>
                  <w:sz w:val="20"/>
                  <w:szCs w:val="20"/>
                  <w:lang w:val="en-US"/>
                  <w:rPrChange w:id="950" w:author="Borja Gonzalez" w:date="2017-09-28T17:52:00Z">
                    <w:rPr>
                      <w:rFonts w:ascii="Monaco" w:hAnsi="Monaco" w:cs="Monaco"/>
                      <w:color w:val="000000"/>
                      <w:sz w:val="32"/>
                      <w:szCs w:val="32"/>
                      <w:lang w:val="en-US"/>
                    </w:rPr>
                  </w:rPrChange>
                </w:rPr>
                <w:t>get_paciente_node</w:t>
              </w:r>
              <w:r w:rsidRPr="0050601B">
                <w:rPr>
                  <w:rFonts w:ascii="Monaco" w:hAnsi="Monaco" w:cs="Monaco"/>
                  <w:b/>
                  <w:bCs/>
                  <w:noProof/>
                  <w:color w:val="000000"/>
                  <w:sz w:val="20"/>
                  <w:szCs w:val="20"/>
                  <w:lang w:val="en-US"/>
                  <w:rPrChange w:id="951" w:author="Borja Gonzalez" w:date="2017-09-28T17:52:00Z">
                    <w:rPr>
                      <w:rFonts w:ascii="Monaco" w:hAnsi="Monaco" w:cs="Monaco"/>
                      <w:b/>
                      <w:bCs/>
                      <w:color w:val="000000"/>
                      <w:sz w:val="32"/>
                      <w:szCs w:val="32"/>
                      <w:lang w:val="en-US"/>
                    </w:rPr>
                  </w:rPrChange>
                </w:rPr>
                <w:t>(</w:t>
              </w:r>
              <w:r w:rsidRPr="0050601B">
                <w:rPr>
                  <w:rFonts w:ascii="Monaco" w:hAnsi="Monaco" w:cs="Monaco"/>
                  <w:noProof/>
                  <w:color w:val="000000"/>
                  <w:sz w:val="20"/>
                  <w:szCs w:val="20"/>
                  <w:lang w:val="en-US"/>
                  <w:rPrChange w:id="952" w:author="Borja Gonzalez" w:date="2017-09-28T17:52:00Z">
                    <w:rPr>
                      <w:rFonts w:ascii="Monaco" w:hAnsi="Monaco" w:cs="Monaco"/>
                      <w:color w:val="000000"/>
                      <w:sz w:val="32"/>
                      <w:szCs w:val="32"/>
                      <w:lang w:val="en-US"/>
                    </w:rPr>
                  </w:rPrChange>
                </w:rPr>
                <w:t>callback</w:t>
              </w:r>
              <w:r w:rsidRPr="0050601B">
                <w:rPr>
                  <w:rFonts w:ascii="Monaco" w:hAnsi="Monaco" w:cs="Monaco"/>
                  <w:b/>
                  <w:bCs/>
                  <w:noProof/>
                  <w:color w:val="000000"/>
                  <w:sz w:val="20"/>
                  <w:szCs w:val="20"/>
                  <w:lang w:val="en-US"/>
                  <w:rPrChange w:id="953" w:author="Borja Gonzalez" w:date="2017-09-28T17:52:00Z">
                    <w:rPr>
                      <w:rFonts w:ascii="Monaco" w:hAnsi="Monaco" w:cs="Monaco"/>
                      <w:b/>
                      <w:bCs/>
                      <w:color w:val="000000"/>
                      <w:sz w:val="32"/>
                      <w:szCs w:val="32"/>
                      <w:lang w:val="en-US"/>
                    </w:rPr>
                  </w:rPrChange>
                </w:rPr>
                <w:t>){</w:t>
              </w:r>
            </w:ins>
          </w:p>
          <w:p w14:paraId="191AD2EB" w14:textId="77777777" w:rsidR="00AE3604" w:rsidRPr="0050601B" w:rsidRDefault="00AE3604" w:rsidP="00AE3604">
            <w:pPr>
              <w:widowControl w:val="0"/>
              <w:autoSpaceDE w:val="0"/>
              <w:autoSpaceDN w:val="0"/>
              <w:adjustRightInd w:val="0"/>
              <w:rPr>
                <w:ins w:id="954" w:author="Borja Gonzalez" w:date="2017-09-28T17:42:00Z"/>
                <w:rFonts w:ascii="Monaco" w:hAnsi="Monaco" w:cs="Monaco"/>
                <w:noProof/>
                <w:sz w:val="20"/>
                <w:szCs w:val="20"/>
                <w:lang w:val="en-US"/>
                <w:rPrChange w:id="955" w:author="Borja Gonzalez" w:date="2017-09-28T17:52:00Z">
                  <w:rPr>
                    <w:ins w:id="956" w:author="Borja Gonzalez" w:date="2017-09-28T17:42:00Z"/>
                    <w:rFonts w:ascii="Monaco" w:hAnsi="Monaco" w:cs="Monaco"/>
                    <w:sz w:val="32"/>
                    <w:szCs w:val="32"/>
                    <w:lang w:val="en-US"/>
                  </w:rPr>
                </w:rPrChange>
              </w:rPr>
            </w:pPr>
          </w:p>
          <w:p w14:paraId="351A50A5" w14:textId="77777777" w:rsidR="00AE3604" w:rsidRPr="0050601B" w:rsidRDefault="00AE3604" w:rsidP="00AE3604">
            <w:pPr>
              <w:keepNext/>
              <w:keepLines/>
              <w:widowControl w:val="0"/>
              <w:autoSpaceDE w:val="0"/>
              <w:autoSpaceDN w:val="0"/>
              <w:adjustRightInd w:val="0"/>
              <w:spacing w:before="200"/>
              <w:outlineLvl w:val="4"/>
              <w:rPr>
                <w:ins w:id="957" w:author="Borja Gonzalez" w:date="2017-09-28T17:42:00Z"/>
                <w:rFonts w:ascii="Monaco" w:hAnsi="Monaco" w:cs="Monaco"/>
                <w:noProof/>
                <w:sz w:val="20"/>
                <w:szCs w:val="20"/>
                <w:lang w:val="en-US"/>
                <w:rPrChange w:id="958" w:author="Borja Gonzalez" w:date="2017-09-28T17:52:00Z">
                  <w:rPr>
                    <w:ins w:id="959" w:author="Borja Gonzalez" w:date="2017-09-28T17:42:00Z"/>
                    <w:rFonts w:ascii="Monaco" w:eastAsiaTheme="majorEastAsia" w:hAnsi="Monaco" w:cs="Monaco"/>
                    <w:color w:val="243F60" w:themeColor="accent1" w:themeShade="7F"/>
                    <w:sz w:val="32"/>
                    <w:szCs w:val="32"/>
                    <w:lang w:val="en-US"/>
                  </w:rPr>
                </w:rPrChange>
              </w:rPr>
            </w:pPr>
            <w:ins w:id="960" w:author="Borja Gonzalez" w:date="2017-09-28T17:42:00Z">
              <w:r w:rsidRPr="0050601B">
                <w:rPr>
                  <w:rFonts w:ascii="Monaco" w:hAnsi="Monaco" w:cs="Monaco"/>
                  <w:noProof/>
                  <w:sz w:val="20"/>
                  <w:szCs w:val="20"/>
                  <w:lang w:val="en-US"/>
                  <w:rPrChange w:id="961" w:author="Borja Gonzalez" w:date="2017-09-28T17:52:00Z">
                    <w:rPr>
                      <w:rFonts w:ascii="Monaco" w:hAnsi="Monaco" w:cs="Monaco"/>
                      <w:sz w:val="32"/>
                      <w:szCs w:val="32"/>
                      <w:lang w:val="en-US"/>
                    </w:rPr>
                  </w:rPrChange>
                </w:rPr>
                <w:t xml:space="preserve">    </w:t>
              </w:r>
              <w:r w:rsidRPr="0050601B">
                <w:rPr>
                  <w:rFonts w:ascii="Monaco" w:hAnsi="Monaco" w:cs="Monaco"/>
                  <w:b/>
                  <w:bCs/>
                  <w:noProof/>
                  <w:color w:val="204A87"/>
                  <w:sz w:val="20"/>
                  <w:szCs w:val="20"/>
                  <w:lang w:val="en-US"/>
                  <w:rPrChange w:id="962" w:author="Borja Gonzalez" w:date="2017-09-28T17:52:00Z">
                    <w:rPr>
                      <w:rFonts w:ascii="Monaco" w:hAnsi="Monaco" w:cs="Monaco"/>
                      <w:b/>
                      <w:bCs/>
                      <w:color w:val="204A87"/>
                      <w:sz w:val="32"/>
                      <w:szCs w:val="32"/>
                      <w:lang w:val="en-US"/>
                    </w:rPr>
                  </w:rPrChange>
                </w:rPr>
                <w:t>var</w:t>
              </w:r>
              <w:r w:rsidRPr="0050601B">
                <w:rPr>
                  <w:rFonts w:ascii="Monaco" w:hAnsi="Monaco" w:cs="Monaco"/>
                  <w:noProof/>
                  <w:sz w:val="20"/>
                  <w:szCs w:val="20"/>
                  <w:lang w:val="en-US"/>
                  <w:rPrChange w:id="963" w:author="Borja Gonzalez" w:date="2017-09-28T17:52:00Z">
                    <w:rPr>
                      <w:rFonts w:ascii="Monaco" w:hAnsi="Monaco" w:cs="Monaco"/>
                      <w:sz w:val="32"/>
                      <w:szCs w:val="32"/>
                      <w:lang w:val="en-US"/>
                    </w:rPr>
                  </w:rPrChange>
                </w:rPr>
                <w:t xml:space="preserve"> </w:t>
              </w:r>
              <w:r w:rsidRPr="0050601B">
                <w:rPr>
                  <w:rFonts w:ascii="Monaco" w:hAnsi="Monaco" w:cs="Monaco"/>
                  <w:noProof/>
                  <w:color w:val="000000"/>
                  <w:sz w:val="20"/>
                  <w:szCs w:val="20"/>
                  <w:lang w:val="en-US"/>
                  <w:rPrChange w:id="964" w:author="Borja Gonzalez" w:date="2017-09-28T17:52:00Z">
                    <w:rPr>
                      <w:rFonts w:ascii="Monaco" w:hAnsi="Monaco" w:cs="Monaco"/>
                      <w:color w:val="000000"/>
                      <w:sz w:val="32"/>
                      <w:szCs w:val="32"/>
                      <w:lang w:val="en-US"/>
                    </w:rPr>
                  </w:rPrChange>
                </w:rPr>
                <w:t>socket</w:t>
              </w:r>
              <w:r w:rsidRPr="0050601B">
                <w:rPr>
                  <w:rFonts w:ascii="Monaco" w:hAnsi="Monaco" w:cs="Monaco"/>
                  <w:noProof/>
                  <w:sz w:val="20"/>
                  <w:szCs w:val="20"/>
                  <w:lang w:val="en-US"/>
                  <w:rPrChange w:id="965" w:author="Borja Gonzalez" w:date="2017-09-28T17:52:00Z">
                    <w:rPr>
                      <w:rFonts w:ascii="Monaco" w:hAnsi="Monaco" w:cs="Monaco"/>
                      <w:sz w:val="32"/>
                      <w:szCs w:val="32"/>
                      <w:lang w:val="en-US"/>
                    </w:rPr>
                  </w:rPrChange>
                </w:rPr>
                <w:t xml:space="preserve"> </w:t>
              </w:r>
              <w:r w:rsidRPr="0050601B">
                <w:rPr>
                  <w:rFonts w:ascii="Monaco" w:hAnsi="Monaco" w:cs="Monaco"/>
                  <w:b/>
                  <w:bCs/>
                  <w:noProof/>
                  <w:color w:val="CE5C00"/>
                  <w:sz w:val="20"/>
                  <w:szCs w:val="20"/>
                  <w:lang w:val="en-US"/>
                  <w:rPrChange w:id="966" w:author="Borja Gonzalez" w:date="2017-09-28T17:52:00Z">
                    <w:rPr>
                      <w:rFonts w:ascii="Monaco" w:hAnsi="Monaco" w:cs="Monaco"/>
                      <w:b/>
                      <w:bCs/>
                      <w:color w:val="CE5C00"/>
                      <w:sz w:val="32"/>
                      <w:szCs w:val="32"/>
                      <w:lang w:val="en-US"/>
                    </w:rPr>
                  </w:rPrChange>
                </w:rPr>
                <w:t>=</w:t>
              </w:r>
              <w:r w:rsidRPr="0050601B">
                <w:rPr>
                  <w:rFonts w:ascii="Monaco" w:hAnsi="Monaco" w:cs="Monaco"/>
                  <w:noProof/>
                  <w:sz w:val="20"/>
                  <w:szCs w:val="20"/>
                  <w:lang w:val="en-US"/>
                  <w:rPrChange w:id="967" w:author="Borja Gonzalez" w:date="2017-09-28T17:52:00Z">
                    <w:rPr>
                      <w:rFonts w:ascii="Monaco" w:hAnsi="Monaco" w:cs="Monaco"/>
                      <w:sz w:val="32"/>
                      <w:szCs w:val="32"/>
                      <w:lang w:val="en-US"/>
                    </w:rPr>
                  </w:rPrChange>
                </w:rPr>
                <w:t xml:space="preserve"> </w:t>
              </w:r>
              <w:r w:rsidRPr="0050601B">
                <w:rPr>
                  <w:rFonts w:ascii="Monaco" w:hAnsi="Monaco" w:cs="Monaco"/>
                  <w:noProof/>
                  <w:color w:val="000000"/>
                  <w:sz w:val="20"/>
                  <w:szCs w:val="20"/>
                  <w:lang w:val="en-US"/>
                  <w:rPrChange w:id="968" w:author="Borja Gonzalez" w:date="2017-09-28T17:52:00Z">
                    <w:rPr>
                      <w:rFonts w:ascii="Monaco" w:hAnsi="Monaco" w:cs="Monaco"/>
                      <w:color w:val="000000"/>
                      <w:sz w:val="32"/>
                      <w:szCs w:val="32"/>
                      <w:lang w:val="en-US"/>
                    </w:rPr>
                  </w:rPrChange>
                </w:rPr>
                <w:t>io</w:t>
              </w:r>
              <w:r w:rsidRPr="0050601B">
                <w:rPr>
                  <w:rFonts w:ascii="Monaco" w:hAnsi="Monaco" w:cs="Monaco"/>
                  <w:b/>
                  <w:bCs/>
                  <w:noProof/>
                  <w:color w:val="000000"/>
                  <w:sz w:val="20"/>
                  <w:szCs w:val="20"/>
                  <w:lang w:val="en-US"/>
                  <w:rPrChange w:id="969" w:author="Borja Gonzalez" w:date="2017-09-28T17:52:00Z">
                    <w:rPr>
                      <w:rFonts w:ascii="Monaco" w:hAnsi="Monaco" w:cs="Monaco"/>
                      <w:b/>
                      <w:bCs/>
                      <w:color w:val="000000"/>
                      <w:sz w:val="32"/>
                      <w:szCs w:val="32"/>
                      <w:lang w:val="en-US"/>
                    </w:rPr>
                  </w:rPrChange>
                </w:rPr>
                <w:t>.</w:t>
              </w:r>
              <w:r w:rsidRPr="0050601B">
                <w:rPr>
                  <w:rFonts w:ascii="Monaco" w:hAnsi="Monaco" w:cs="Monaco"/>
                  <w:noProof/>
                  <w:color w:val="000000"/>
                  <w:sz w:val="20"/>
                  <w:szCs w:val="20"/>
                  <w:lang w:val="en-US"/>
                  <w:rPrChange w:id="970" w:author="Borja Gonzalez" w:date="2017-09-28T17:52:00Z">
                    <w:rPr>
                      <w:rFonts w:ascii="Monaco" w:hAnsi="Monaco" w:cs="Monaco"/>
                      <w:color w:val="000000"/>
                      <w:sz w:val="32"/>
                      <w:szCs w:val="32"/>
                      <w:lang w:val="en-US"/>
                    </w:rPr>
                  </w:rPrChange>
                </w:rPr>
                <w:t>connect</w:t>
              </w:r>
              <w:r w:rsidRPr="0050601B">
                <w:rPr>
                  <w:rFonts w:ascii="Monaco" w:hAnsi="Monaco" w:cs="Monaco"/>
                  <w:b/>
                  <w:bCs/>
                  <w:noProof/>
                  <w:color w:val="000000"/>
                  <w:sz w:val="20"/>
                  <w:szCs w:val="20"/>
                  <w:lang w:val="en-US"/>
                  <w:rPrChange w:id="971" w:author="Borja Gonzalez" w:date="2017-09-28T17:52:00Z">
                    <w:rPr>
                      <w:rFonts w:ascii="Monaco" w:hAnsi="Monaco" w:cs="Monaco"/>
                      <w:b/>
                      <w:bCs/>
                      <w:color w:val="000000"/>
                      <w:sz w:val="32"/>
                      <w:szCs w:val="32"/>
                      <w:lang w:val="en-US"/>
                    </w:rPr>
                  </w:rPrChange>
                </w:rPr>
                <w:t>(</w:t>
              </w:r>
              <w:r w:rsidRPr="0050601B">
                <w:rPr>
                  <w:rFonts w:ascii="Monaco" w:hAnsi="Monaco" w:cs="Monaco"/>
                  <w:noProof/>
                  <w:color w:val="4E9A06"/>
                  <w:sz w:val="20"/>
                  <w:szCs w:val="20"/>
                  <w:lang w:val="en-US"/>
                  <w:rPrChange w:id="972" w:author="Borja Gonzalez" w:date="2017-09-28T17:52:00Z">
                    <w:rPr>
                      <w:rFonts w:ascii="Monaco" w:hAnsi="Monaco" w:cs="Monaco"/>
                      <w:color w:val="4E9A06"/>
                      <w:sz w:val="32"/>
                      <w:szCs w:val="32"/>
                      <w:lang w:val="en-US"/>
                    </w:rPr>
                  </w:rPrChange>
                </w:rPr>
                <w:t>"http://172.20.10.5:8124"</w:t>
              </w:r>
              <w:r w:rsidRPr="0050601B">
                <w:rPr>
                  <w:rFonts w:ascii="Monaco" w:hAnsi="Monaco" w:cs="Monaco"/>
                  <w:b/>
                  <w:bCs/>
                  <w:noProof/>
                  <w:color w:val="000000"/>
                  <w:sz w:val="20"/>
                  <w:szCs w:val="20"/>
                  <w:lang w:val="en-US"/>
                  <w:rPrChange w:id="973" w:author="Borja Gonzalez" w:date="2017-09-28T17:52:00Z">
                    <w:rPr>
                      <w:rFonts w:ascii="Monaco" w:hAnsi="Monaco" w:cs="Monaco"/>
                      <w:b/>
                      <w:bCs/>
                      <w:color w:val="000000"/>
                      <w:sz w:val="32"/>
                      <w:szCs w:val="32"/>
                      <w:lang w:val="en-US"/>
                    </w:rPr>
                  </w:rPrChange>
                </w:rPr>
                <w:t>);</w:t>
              </w:r>
            </w:ins>
          </w:p>
          <w:p w14:paraId="4D94AA86" w14:textId="77777777" w:rsidR="00AE3604" w:rsidRPr="0050601B" w:rsidRDefault="00AE3604" w:rsidP="00AE3604">
            <w:pPr>
              <w:keepNext/>
              <w:keepLines/>
              <w:widowControl w:val="0"/>
              <w:autoSpaceDE w:val="0"/>
              <w:autoSpaceDN w:val="0"/>
              <w:adjustRightInd w:val="0"/>
              <w:spacing w:before="200"/>
              <w:outlineLvl w:val="4"/>
              <w:rPr>
                <w:ins w:id="974" w:author="Borja Gonzalez" w:date="2017-09-28T17:42:00Z"/>
                <w:rFonts w:ascii="Monaco" w:hAnsi="Monaco" w:cs="Monaco"/>
                <w:noProof/>
                <w:sz w:val="20"/>
                <w:szCs w:val="20"/>
                <w:lang w:val="en-US"/>
                <w:rPrChange w:id="975" w:author="Borja Gonzalez" w:date="2017-09-28T17:52:00Z">
                  <w:rPr>
                    <w:ins w:id="976" w:author="Borja Gonzalez" w:date="2017-09-28T17:42:00Z"/>
                    <w:rFonts w:ascii="Monaco" w:eastAsiaTheme="majorEastAsia" w:hAnsi="Monaco" w:cs="Monaco"/>
                    <w:color w:val="243F60" w:themeColor="accent1" w:themeShade="7F"/>
                    <w:sz w:val="32"/>
                    <w:szCs w:val="32"/>
                    <w:lang w:val="en-US"/>
                  </w:rPr>
                </w:rPrChange>
              </w:rPr>
            </w:pPr>
            <w:ins w:id="977" w:author="Borja Gonzalez" w:date="2017-09-28T17:42:00Z">
              <w:r w:rsidRPr="0050601B">
                <w:rPr>
                  <w:rFonts w:ascii="Monaco" w:hAnsi="Monaco" w:cs="Monaco"/>
                  <w:noProof/>
                  <w:sz w:val="20"/>
                  <w:szCs w:val="20"/>
                  <w:lang w:val="en-US"/>
                  <w:rPrChange w:id="978" w:author="Borja Gonzalez" w:date="2017-09-28T17:52:00Z">
                    <w:rPr>
                      <w:rFonts w:ascii="Monaco" w:hAnsi="Monaco" w:cs="Monaco"/>
                      <w:sz w:val="32"/>
                      <w:szCs w:val="32"/>
                      <w:lang w:val="en-US"/>
                    </w:rPr>
                  </w:rPrChange>
                </w:rPr>
                <w:t xml:space="preserve">    </w:t>
              </w:r>
              <w:r w:rsidRPr="0050601B">
                <w:rPr>
                  <w:rFonts w:ascii="Monaco" w:hAnsi="Monaco" w:cs="Monaco"/>
                  <w:noProof/>
                  <w:color w:val="000000"/>
                  <w:sz w:val="20"/>
                  <w:szCs w:val="20"/>
                  <w:lang w:val="en-US"/>
                  <w:rPrChange w:id="979" w:author="Borja Gonzalez" w:date="2017-09-28T17:52:00Z">
                    <w:rPr>
                      <w:rFonts w:ascii="Monaco" w:hAnsi="Monaco" w:cs="Monaco"/>
                      <w:color w:val="000000"/>
                      <w:sz w:val="32"/>
                      <w:szCs w:val="32"/>
                      <w:lang w:val="en-US"/>
                    </w:rPr>
                  </w:rPrChange>
                </w:rPr>
                <w:t>console</w:t>
              </w:r>
              <w:r w:rsidRPr="0050601B">
                <w:rPr>
                  <w:rFonts w:ascii="Monaco" w:hAnsi="Monaco" w:cs="Monaco"/>
                  <w:b/>
                  <w:bCs/>
                  <w:noProof/>
                  <w:color w:val="000000"/>
                  <w:sz w:val="20"/>
                  <w:szCs w:val="20"/>
                  <w:lang w:val="en-US"/>
                  <w:rPrChange w:id="980" w:author="Borja Gonzalez" w:date="2017-09-28T17:52:00Z">
                    <w:rPr>
                      <w:rFonts w:ascii="Monaco" w:hAnsi="Monaco" w:cs="Monaco"/>
                      <w:b/>
                      <w:bCs/>
                      <w:color w:val="000000"/>
                      <w:sz w:val="32"/>
                      <w:szCs w:val="32"/>
                      <w:lang w:val="en-US"/>
                    </w:rPr>
                  </w:rPrChange>
                </w:rPr>
                <w:t>.</w:t>
              </w:r>
              <w:r w:rsidRPr="0050601B">
                <w:rPr>
                  <w:rFonts w:ascii="Monaco" w:hAnsi="Monaco" w:cs="Monaco"/>
                  <w:noProof/>
                  <w:color w:val="000000"/>
                  <w:sz w:val="20"/>
                  <w:szCs w:val="20"/>
                  <w:lang w:val="en-US"/>
                  <w:rPrChange w:id="981" w:author="Borja Gonzalez" w:date="2017-09-28T17:52:00Z">
                    <w:rPr>
                      <w:rFonts w:ascii="Monaco" w:hAnsi="Monaco" w:cs="Monaco"/>
                      <w:color w:val="000000"/>
                      <w:sz w:val="32"/>
                      <w:szCs w:val="32"/>
                      <w:lang w:val="en-US"/>
                    </w:rPr>
                  </w:rPrChange>
                </w:rPr>
                <w:t>log</w:t>
              </w:r>
              <w:r w:rsidRPr="0050601B">
                <w:rPr>
                  <w:rFonts w:ascii="Monaco" w:hAnsi="Monaco" w:cs="Monaco"/>
                  <w:b/>
                  <w:bCs/>
                  <w:noProof/>
                  <w:color w:val="000000"/>
                  <w:sz w:val="20"/>
                  <w:szCs w:val="20"/>
                  <w:lang w:val="en-US"/>
                  <w:rPrChange w:id="982" w:author="Borja Gonzalez" w:date="2017-09-28T17:52:00Z">
                    <w:rPr>
                      <w:rFonts w:ascii="Monaco" w:hAnsi="Monaco" w:cs="Monaco"/>
                      <w:b/>
                      <w:bCs/>
                      <w:color w:val="000000"/>
                      <w:sz w:val="32"/>
                      <w:szCs w:val="32"/>
                      <w:lang w:val="en-US"/>
                    </w:rPr>
                  </w:rPrChange>
                </w:rPr>
                <w:t>(</w:t>
              </w:r>
              <w:r w:rsidRPr="0050601B">
                <w:rPr>
                  <w:rFonts w:ascii="Monaco" w:hAnsi="Monaco" w:cs="Monaco"/>
                  <w:noProof/>
                  <w:color w:val="4E9A06"/>
                  <w:sz w:val="20"/>
                  <w:szCs w:val="20"/>
                  <w:lang w:val="en-US"/>
                  <w:rPrChange w:id="983" w:author="Borja Gonzalez" w:date="2017-09-28T17:52:00Z">
                    <w:rPr>
                      <w:rFonts w:ascii="Monaco" w:hAnsi="Monaco" w:cs="Monaco"/>
                      <w:color w:val="4E9A06"/>
                      <w:sz w:val="32"/>
                      <w:szCs w:val="32"/>
                      <w:lang w:val="en-US"/>
                    </w:rPr>
                  </w:rPrChange>
                </w:rPr>
                <w:t>"Conexíon establecida con el servidor"</w:t>
              </w:r>
              <w:r w:rsidRPr="0050601B">
                <w:rPr>
                  <w:rFonts w:ascii="Monaco" w:hAnsi="Monaco" w:cs="Monaco"/>
                  <w:b/>
                  <w:bCs/>
                  <w:noProof/>
                  <w:color w:val="000000"/>
                  <w:sz w:val="20"/>
                  <w:szCs w:val="20"/>
                  <w:lang w:val="en-US"/>
                  <w:rPrChange w:id="984" w:author="Borja Gonzalez" w:date="2017-09-28T17:52:00Z">
                    <w:rPr>
                      <w:rFonts w:ascii="Monaco" w:hAnsi="Monaco" w:cs="Monaco"/>
                      <w:b/>
                      <w:bCs/>
                      <w:color w:val="000000"/>
                      <w:sz w:val="32"/>
                      <w:szCs w:val="32"/>
                      <w:lang w:val="en-US"/>
                    </w:rPr>
                  </w:rPrChange>
                </w:rPr>
                <w:t>);</w:t>
              </w:r>
              <w:r w:rsidRPr="0050601B">
                <w:rPr>
                  <w:rFonts w:ascii="Monaco" w:hAnsi="Monaco" w:cs="Monaco"/>
                  <w:noProof/>
                  <w:sz w:val="20"/>
                  <w:szCs w:val="20"/>
                  <w:lang w:val="en-US"/>
                  <w:rPrChange w:id="985" w:author="Borja Gonzalez" w:date="2017-09-28T17:52:00Z">
                    <w:rPr>
                      <w:rFonts w:ascii="Monaco" w:hAnsi="Monaco" w:cs="Monaco"/>
                      <w:sz w:val="32"/>
                      <w:szCs w:val="32"/>
                      <w:lang w:val="en-US"/>
                    </w:rPr>
                  </w:rPrChange>
                </w:rPr>
                <w:t xml:space="preserve">  </w:t>
              </w:r>
            </w:ins>
          </w:p>
          <w:p w14:paraId="5B5EB5B0" w14:textId="77777777" w:rsidR="00AE3604" w:rsidRPr="0050601B" w:rsidRDefault="00AE3604" w:rsidP="00AE3604">
            <w:pPr>
              <w:widowControl w:val="0"/>
              <w:autoSpaceDE w:val="0"/>
              <w:autoSpaceDN w:val="0"/>
              <w:adjustRightInd w:val="0"/>
              <w:rPr>
                <w:ins w:id="986" w:author="Borja Gonzalez" w:date="2017-09-28T17:42:00Z"/>
                <w:rFonts w:ascii="Monaco" w:hAnsi="Monaco" w:cs="Monaco"/>
                <w:noProof/>
                <w:sz w:val="20"/>
                <w:szCs w:val="20"/>
                <w:lang w:val="en-US"/>
                <w:rPrChange w:id="987" w:author="Borja Gonzalez" w:date="2017-09-28T17:52:00Z">
                  <w:rPr>
                    <w:ins w:id="988" w:author="Borja Gonzalez" w:date="2017-09-28T17:42:00Z"/>
                    <w:rFonts w:ascii="Monaco" w:hAnsi="Monaco" w:cs="Monaco"/>
                    <w:sz w:val="32"/>
                    <w:szCs w:val="32"/>
                    <w:lang w:val="en-US"/>
                  </w:rPr>
                </w:rPrChange>
              </w:rPr>
            </w:pPr>
          </w:p>
          <w:p w14:paraId="5B6D0710" w14:textId="77777777" w:rsidR="00AE3604" w:rsidRPr="0050601B" w:rsidRDefault="00AE3604" w:rsidP="00AE3604">
            <w:pPr>
              <w:keepNext/>
              <w:keepLines/>
              <w:widowControl w:val="0"/>
              <w:autoSpaceDE w:val="0"/>
              <w:autoSpaceDN w:val="0"/>
              <w:adjustRightInd w:val="0"/>
              <w:spacing w:before="200"/>
              <w:outlineLvl w:val="4"/>
              <w:rPr>
                <w:ins w:id="989" w:author="Borja Gonzalez" w:date="2017-09-28T17:42:00Z"/>
                <w:rFonts w:ascii="Monaco" w:hAnsi="Monaco" w:cs="Monaco"/>
                <w:noProof/>
                <w:sz w:val="20"/>
                <w:szCs w:val="20"/>
                <w:lang w:val="en-US"/>
                <w:rPrChange w:id="990" w:author="Borja Gonzalez" w:date="2017-09-28T17:52:00Z">
                  <w:rPr>
                    <w:ins w:id="991" w:author="Borja Gonzalez" w:date="2017-09-28T17:42:00Z"/>
                    <w:rFonts w:ascii="Monaco" w:eastAsiaTheme="majorEastAsia" w:hAnsi="Monaco" w:cs="Monaco"/>
                    <w:color w:val="243F60" w:themeColor="accent1" w:themeShade="7F"/>
                    <w:sz w:val="32"/>
                    <w:szCs w:val="32"/>
                    <w:lang w:val="en-US"/>
                  </w:rPr>
                </w:rPrChange>
              </w:rPr>
            </w:pPr>
            <w:ins w:id="992" w:author="Borja Gonzalez" w:date="2017-09-28T17:42:00Z">
              <w:r w:rsidRPr="0050601B">
                <w:rPr>
                  <w:rFonts w:ascii="Monaco" w:hAnsi="Monaco" w:cs="Monaco"/>
                  <w:noProof/>
                  <w:sz w:val="20"/>
                  <w:szCs w:val="20"/>
                  <w:lang w:val="en-US"/>
                  <w:rPrChange w:id="993" w:author="Borja Gonzalez" w:date="2017-09-28T17:52:00Z">
                    <w:rPr>
                      <w:rFonts w:ascii="Monaco" w:hAnsi="Monaco" w:cs="Monaco"/>
                      <w:sz w:val="32"/>
                      <w:szCs w:val="32"/>
                      <w:lang w:val="en-US"/>
                    </w:rPr>
                  </w:rPrChange>
                </w:rPr>
                <w:t xml:space="preserve">    </w:t>
              </w:r>
              <w:r w:rsidRPr="0050601B">
                <w:rPr>
                  <w:rFonts w:ascii="Monaco" w:hAnsi="Monaco" w:cs="Monaco"/>
                  <w:noProof/>
                  <w:color w:val="000000"/>
                  <w:sz w:val="20"/>
                  <w:szCs w:val="20"/>
                  <w:lang w:val="en-US"/>
                  <w:rPrChange w:id="994" w:author="Borja Gonzalez" w:date="2017-09-28T17:52:00Z">
                    <w:rPr>
                      <w:rFonts w:ascii="Monaco" w:hAnsi="Monaco" w:cs="Monaco"/>
                      <w:color w:val="000000"/>
                      <w:sz w:val="32"/>
                      <w:szCs w:val="32"/>
                      <w:lang w:val="en-US"/>
                    </w:rPr>
                  </w:rPrChange>
                </w:rPr>
                <w:t>socket</w:t>
              </w:r>
              <w:r w:rsidRPr="0050601B">
                <w:rPr>
                  <w:rFonts w:ascii="Monaco" w:hAnsi="Monaco" w:cs="Monaco"/>
                  <w:b/>
                  <w:bCs/>
                  <w:noProof/>
                  <w:color w:val="000000"/>
                  <w:sz w:val="20"/>
                  <w:szCs w:val="20"/>
                  <w:lang w:val="en-US"/>
                  <w:rPrChange w:id="995" w:author="Borja Gonzalez" w:date="2017-09-28T17:52:00Z">
                    <w:rPr>
                      <w:rFonts w:ascii="Monaco" w:hAnsi="Monaco" w:cs="Monaco"/>
                      <w:b/>
                      <w:bCs/>
                      <w:color w:val="000000"/>
                      <w:sz w:val="32"/>
                      <w:szCs w:val="32"/>
                      <w:lang w:val="en-US"/>
                    </w:rPr>
                  </w:rPrChange>
                </w:rPr>
                <w:t>.</w:t>
              </w:r>
              <w:r w:rsidRPr="0050601B">
                <w:rPr>
                  <w:rFonts w:ascii="Monaco" w:hAnsi="Monaco" w:cs="Monaco"/>
                  <w:noProof/>
                  <w:color w:val="000000"/>
                  <w:sz w:val="20"/>
                  <w:szCs w:val="20"/>
                  <w:lang w:val="en-US"/>
                  <w:rPrChange w:id="996" w:author="Borja Gonzalez" w:date="2017-09-28T17:52:00Z">
                    <w:rPr>
                      <w:rFonts w:ascii="Monaco" w:hAnsi="Monaco" w:cs="Monaco"/>
                      <w:color w:val="000000"/>
                      <w:sz w:val="32"/>
                      <w:szCs w:val="32"/>
                      <w:lang w:val="en-US"/>
                    </w:rPr>
                  </w:rPrChange>
                </w:rPr>
                <w:t>on</w:t>
              </w:r>
              <w:r w:rsidRPr="0050601B">
                <w:rPr>
                  <w:rFonts w:ascii="Monaco" w:hAnsi="Monaco" w:cs="Monaco"/>
                  <w:b/>
                  <w:bCs/>
                  <w:noProof/>
                  <w:color w:val="000000"/>
                  <w:sz w:val="20"/>
                  <w:szCs w:val="20"/>
                  <w:lang w:val="en-US"/>
                  <w:rPrChange w:id="997" w:author="Borja Gonzalez" w:date="2017-09-28T17:52:00Z">
                    <w:rPr>
                      <w:rFonts w:ascii="Monaco" w:hAnsi="Monaco" w:cs="Monaco"/>
                      <w:b/>
                      <w:bCs/>
                      <w:color w:val="000000"/>
                      <w:sz w:val="32"/>
                      <w:szCs w:val="32"/>
                      <w:lang w:val="en-US"/>
                    </w:rPr>
                  </w:rPrChange>
                </w:rPr>
                <w:t>(</w:t>
              </w:r>
              <w:r w:rsidRPr="0050601B">
                <w:rPr>
                  <w:rFonts w:ascii="Monaco" w:hAnsi="Monaco" w:cs="Monaco"/>
                  <w:noProof/>
                  <w:color w:val="4E9A06"/>
                  <w:sz w:val="20"/>
                  <w:szCs w:val="20"/>
                  <w:lang w:val="en-US"/>
                  <w:rPrChange w:id="998" w:author="Borja Gonzalez" w:date="2017-09-28T17:52:00Z">
                    <w:rPr>
                      <w:rFonts w:ascii="Monaco" w:hAnsi="Monaco" w:cs="Monaco"/>
                      <w:color w:val="4E9A06"/>
                      <w:sz w:val="32"/>
                      <w:szCs w:val="32"/>
                      <w:lang w:val="en-US"/>
                    </w:rPr>
                  </w:rPrChange>
                </w:rPr>
                <w:t>"message"</w:t>
              </w:r>
              <w:r w:rsidRPr="0050601B">
                <w:rPr>
                  <w:rFonts w:ascii="Monaco" w:hAnsi="Monaco" w:cs="Monaco"/>
                  <w:b/>
                  <w:bCs/>
                  <w:noProof/>
                  <w:color w:val="000000"/>
                  <w:sz w:val="20"/>
                  <w:szCs w:val="20"/>
                  <w:lang w:val="en-US"/>
                  <w:rPrChange w:id="999" w:author="Borja Gonzalez" w:date="2017-09-28T17:52:00Z">
                    <w:rPr>
                      <w:rFonts w:ascii="Monaco" w:hAnsi="Monaco" w:cs="Monaco"/>
                      <w:b/>
                      <w:bCs/>
                      <w:color w:val="000000"/>
                      <w:sz w:val="32"/>
                      <w:szCs w:val="32"/>
                      <w:lang w:val="en-US"/>
                    </w:rPr>
                  </w:rPrChange>
                </w:rPr>
                <w:t>,</w:t>
              </w:r>
              <w:r w:rsidRPr="0050601B">
                <w:rPr>
                  <w:rFonts w:ascii="Monaco" w:hAnsi="Monaco" w:cs="Monaco"/>
                  <w:b/>
                  <w:bCs/>
                  <w:noProof/>
                  <w:color w:val="204A87"/>
                  <w:sz w:val="20"/>
                  <w:szCs w:val="20"/>
                  <w:lang w:val="en-US"/>
                  <w:rPrChange w:id="1000" w:author="Borja Gonzalez" w:date="2017-09-28T17:52:00Z">
                    <w:rPr>
                      <w:rFonts w:ascii="Monaco" w:hAnsi="Monaco" w:cs="Monaco"/>
                      <w:b/>
                      <w:bCs/>
                      <w:color w:val="204A87"/>
                      <w:sz w:val="32"/>
                      <w:szCs w:val="32"/>
                      <w:lang w:val="en-US"/>
                    </w:rPr>
                  </w:rPrChange>
                </w:rPr>
                <w:t>function</w:t>
              </w:r>
              <w:r w:rsidRPr="0050601B">
                <w:rPr>
                  <w:rFonts w:ascii="Monaco" w:hAnsi="Monaco" w:cs="Monaco"/>
                  <w:b/>
                  <w:bCs/>
                  <w:noProof/>
                  <w:color w:val="000000"/>
                  <w:sz w:val="20"/>
                  <w:szCs w:val="20"/>
                  <w:lang w:val="en-US"/>
                  <w:rPrChange w:id="1001" w:author="Borja Gonzalez" w:date="2017-09-28T17:52:00Z">
                    <w:rPr>
                      <w:rFonts w:ascii="Monaco" w:hAnsi="Monaco" w:cs="Monaco"/>
                      <w:b/>
                      <w:bCs/>
                      <w:color w:val="000000"/>
                      <w:sz w:val="32"/>
                      <w:szCs w:val="32"/>
                      <w:lang w:val="en-US"/>
                    </w:rPr>
                  </w:rPrChange>
                </w:rPr>
                <w:t>(</w:t>
              </w:r>
              <w:r w:rsidRPr="0050601B">
                <w:rPr>
                  <w:rFonts w:ascii="Monaco" w:hAnsi="Monaco" w:cs="Monaco"/>
                  <w:noProof/>
                  <w:color w:val="000000"/>
                  <w:sz w:val="20"/>
                  <w:szCs w:val="20"/>
                  <w:lang w:val="en-US"/>
                  <w:rPrChange w:id="1002" w:author="Borja Gonzalez" w:date="2017-09-28T17:52:00Z">
                    <w:rPr>
                      <w:rFonts w:ascii="Monaco" w:hAnsi="Monaco" w:cs="Monaco"/>
                      <w:color w:val="000000"/>
                      <w:sz w:val="32"/>
                      <w:szCs w:val="32"/>
                      <w:lang w:val="en-US"/>
                    </w:rPr>
                  </w:rPrChange>
                </w:rPr>
                <w:t>message</w:t>
              </w:r>
              <w:r w:rsidRPr="0050601B">
                <w:rPr>
                  <w:rFonts w:ascii="Monaco" w:hAnsi="Monaco" w:cs="Monaco"/>
                  <w:b/>
                  <w:bCs/>
                  <w:noProof/>
                  <w:color w:val="000000"/>
                  <w:sz w:val="20"/>
                  <w:szCs w:val="20"/>
                  <w:lang w:val="en-US"/>
                  <w:rPrChange w:id="1003" w:author="Borja Gonzalez" w:date="2017-09-28T17:52:00Z">
                    <w:rPr>
                      <w:rFonts w:ascii="Monaco" w:hAnsi="Monaco" w:cs="Monaco"/>
                      <w:b/>
                      <w:bCs/>
                      <w:color w:val="000000"/>
                      <w:sz w:val="32"/>
                      <w:szCs w:val="32"/>
                      <w:lang w:val="en-US"/>
                    </w:rPr>
                  </w:rPrChange>
                </w:rPr>
                <w:t>){</w:t>
              </w:r>
              <w:r w:rsidRPr="0050601B">
                <w:rPr>
                  <w:rFonts w:ascii="Monaco" w:hAnsi="Monaco" w:cs="Monaco"/>
                  <w:noProof/>
                  <w:sz w:val="20"/>
                  <w:szCs w:val="20"/>
                  <w:lang w:val="en-US"/>
                  <w:rPrChange w:id="1004" w:author="Borja Gonzalez" w:date="2017-09-28T17:52:00Z">
                    <w:rPr>
                      <w:rFonts w:ascii="Monaco" w:hAnsi="Monaco" w:cs="Monaco"/>
                      <w:sz w:val="32"/>
                      <w:szCs w:val="32"/>
                      <w:lang w:val="en-US"/>
                    </w:rPr>
                  </w:rPrChange>
                </w:rPr>
                <w:t xml:space="preserve">  </w:t>
              </w:r>
            </w:ins>
          </w:p>
          <w:p w14:paraId="00B4E0C2" w14:textId="77777777" w:rsidR="00AE3604" w:rsidRPr="0050601B" w:rsidRDefault="00AE3604" w:rsidP="00AE3604">
            <w:pPr>
              <w:keepNext/>
              <w:keepLines/>
              <w:widowControl w:val="0"/>
              <w:autoSpaceDE w:val="0"/>
              <w:autoSpaceDN w:val="0"/>
              <w:adjustRightInd w:val="0"/>
              <w:spacing w:before="200"/>
              <w:outlineLvl w:val="4"/>
              <w:rPr>
                <w:ins w:id="1005" w:author="Borja Gonzalez" w:date="2017-09-28T17:42:00Z"/>
                <w:rFonts w:ascii="Monaco" w:hAnsi="Monaco" w:cs="Monaco"/>
                <w:noProof/>
                <w:sz w:val="20"/>
                <w:szCs w:val="20"/>
                <w:lang w:val="en-US"/>
                <w:rPrChange w:id="1006" w:author="Borja Gonzalez" w:date="2017-09-28T17:52:00Z">
                  <w:rPr>
                    <w:ins w:id="1007" w:author="Borja Gonzalez" w:date="2017-09-28T17:42:00Z"/>
                    <w:rFonts w:ascii="Monaco" w:eastAsiaTheme="majorEastAsia" w:hAnsi="Monaco" w:cs="Monaco"/>
                    <w:color w:val="243F60" w:themeColor="accent1" w:themeShade="7F"/>
                    <w:sz w:val="32"/>
                    <w:szCs w:val="32"/>
                    <w:lang w:val="en-US"/>
                  </w:rPr>
                </w:rPrChange>
              </w:rPr>
            </w:pPr>
            <w:ins w:id="1008" w:author="Borja Gonzalez" w:date="2017-09-28T17:42:00Z">
              <w:r w:rsidRPr="0050601B">
                <w:rPr>
                  <w:rFonts w:ascii="Monaco" w:hAnsi="Monaco" w:cs="Monaco"/>
                  <w:noProof/>
                  <w:sz w:val="20"/>
                  <w:szCs w:val="20"/>
                  <w:lang w:val="en-US"/>
                  <w:rPrChange w:id="1009" w:author="Borja Gonzalez" w:date="2017-09-28T17:52:00Z">
                    <w:rPr>
                      <w:rFonts w:ascii="Monaco" w:hAnsi="Monaco" w:cs="Monaco"/>
                      <w:sz w:val="32"/>
                      <w:szCs w:val="32"/>
                      <w:lang w:val="en-US"/>
                    </w:rPr>
                  </w:rPrChange>
                </w:rPr>
                <w:t xml:space="preserve">        </w:t>
              </w:r>
              <w:r w:rsidRPr="0050601B">
                <w:rPr>
                  <w:rFonts w:ascii="Monaco" w:hAnsi="Monaco" w:cs="Monaco"/>
                  <w:noProof/>
                  <w:color w:val="000000"/>
                  <w:sz w:val="20"/>
                  <w:szCs w:val="20"/>
                  <w:lang w:val="en-US"/>
                  <w:rPrChange w:id="1010" w:author="Borja Gonzalez" w:date="2017-09-28T17:52:00Z">
                    <w:rPr>
                      <w:rFonts w:ascii="Monaco" w:hAnsi="Monaco" w:cs="Monaco"/>
                      <w:color w:val="000000"/>
                      <w:sz w:val="32"/>
                      <w:szCs w:val="32"/>
                      <w:lang w:val="en-US"/>
                    </w:rPr>
                  </w:rPrChange>
                </w:rPr>
                <w:t>message</w:t>
              </w:r>
              <w:r w:rsidRPr="0050601B">
                <w:rPr>
                  <w:rFonts w:ascii="Monaco" w:hAnsi="Monaco" w:cs="Monaco"/>
                  <w:noProof/>
                  <w:sz w:val="20"/>
                  <w:szCs w:val="20"/>
                  <w:lang w:val="en-US"/>
                  <w:rPrChange w:id="1011" w:author="Borja Gonzalez" w:date="2017-09-28T17:52:00Z">
                    <w:rPr>
                      <w:rFonts w:ascii="Monaco" w:hAnsi="Monaco" w:cs="Monaco"/>
                      <w:sz w:val="32"/>
                      <w:szCs w:val="32"/>
                      <w:lang w:val="en-US"/>
                    </w:rPr>
                  </w:rPrChange>
                </w:rPr>
                <w:t xml:space="preserve"> </w:t>
              </w:r>
              <w:r w:rsidRPr="0050601B">
                <w:rPr>
                  <w:rFonts w:ascii="Monaco" w:hAnsi="Monaco" w:cs="Monaco"/>
                  <w:b/>
                  <w:bCs/>
                  <w:noProof/>
                  <w:color w:val="CE5C00"/>
                  <w:sz w:val="20"/>
                  <w:szCs w:val="20"/>
                  <w:lang w:val="en-US"/>
                  <w:rPrChange w:id="1012" w:author="Borja Gonzalez" w:date="2017-09-28T17:52:00Z">
                    <w:rPr>
                      <w:rFonts w:ascii="Monaco" w:hAnsi="Monaco" w:cs="Monaco"/>
                      <w:b/>
                      <w:bCs/>
                      <w:color w:val="CE5C00"/>
                      <w:sz w:val="32"/>
                      <w:szCs w:val="32"/>
                      <w:lang w:val="en-US"/>
                    </w:rPr>
                  </w:rPrChange>
                </w:rPr>
                <w:t>=</w:t>
              </w:r>
              <w:r w:rsidRPr="0050601B">
                <w:rPr>
                  <w:rFonts w:ascii="Monaco" w:hAnsi="Monaco" w:cs="Monaco"/>
                  <w:noProof/>
                  <w:sz w:val="20"/>
                  <w:szCs w:val="20"/>
                  <w:lang w:val="en-US"/>
                  <w:rPrChange w:id="1013" w:author="Borja Gonzalez" w:date="2017-09-28T17:52:00Z">
                    <w:rPr>
                      <w:rFonts w:ascii="Monaco" w:hAnsi="Monaco" w:cs="Monaco"/>
                      <w:sz w:val="32"/>
                      <w:szCs w:val="32"/>
                      <w:lang w:val="en-US"/>
                    </w:rPr>
                  </w:rPrChange>
                </w:rPr>
                <w:t xml:space="preserve"> </w:t>
              </w:r>
              <w:r w:rsidRPr="0050601B">
                <w:rPr>
                  <w:rFonts w:ascii="Monaco" w:hAnsi="Monaco" w:cs="Monaco"/>
                  <w:noProof/>
                  <w:color w:val="000000"/>
                  <w:sz w:val="20"/>
                  <w:szCs w:val="20"/>
                  <w:lang w:val="en-US"/>
                  <w:rPrChange w:id="1014" w:author="Borja Gonzalez" w:date="2017-09-28T17:52:00Z">
                    <w:rPr>
                      <w:rFonts w:ascii="Monaco" w:hAnsi="Monaco" w:cs="Monaco"/>
                      <w:color w:val="000000"/>
                      <w:sz w:val="32"/>
                      <w:szCs w:val="32"/>
                      <w:lang w:val="en-US"/>
                    </w:rPr>
                  </w:rPrChange>
                </w:rPr>
                <w:t>JSON</w:t>
              </w:r>
              <w:r w:rsidRPr="0050601B">
                <w:rPr>
                  <w:rFonts w:ascii="Monaco" w:hAnsi="Monaco" w:cs="Monaco"/>
                  <w:b/>
                  <w:bCs/>
                  <w:noProof/>
                  <w:color w:val="000000"/>
                  <w:sz w:val="20"/>
                  <w:szCs w:val="20"/>
                  <w:lang w:val="en-US"/>
                  <w:rPrChange w:id="1015" w:author="Borja Gonzalez" w:date="2017-09-28T17:52:00Z">
                    <w:rPr>
                      <w:rFonts w:ascii="Monaco" w:hAnsi="Monaco" w:cs="Monaco"/>
                      <w:b/>
                      <w:bCs/>
                      <w:color w:val="000000"/>
                      <w:sz w:val="32"/>
                      <w:szCs w:val="32"/>
                      <w:lang w:val="en-US"/>
                    </w:rPr>
                  </w:rPrChange>
                </w:rPr>
                <w:t>.</w:t>
              </w:r>
              <w:r w:rsidRPr="0050601B">
                <w:rPr>
                  <w:rFonts w:ascii="Monaco" w:hAnsi="Monaco" w:cs="Monaco"/>
                  <w:noProof/>
                  <w:color w:val="000000"/>
                  <w:sz w:val="20"/>
                  <w:szCs w:val="20"/>
                  <w:lang w:val="en-US"/>
                  <w:rPrChange w:id="1016" w:author="Borja Gonzalez" w:date="2017-09-28T17:52:00Z">
                    <w:rPr>
                      <w:rFonts w:ascii="Monaco" w:hAnsi="Monaco" w:cs="Monaco"/>
                      <w:color w:val="000000"/>
                      <w:sz w:val="32"/>
                      <w:szCs w:val="32"/>
                      <w:lang w:val="en-US"/>
                    </w:rPr>
                  </w:rPrChange>
                </w:rPr>
                <w:t>parse</w:t>
              </w:r>
              <w:r w:rsidRPr="0050601B">
                <w:rPr>
                  <w:rFonts w:ascii="Monaco" w:hAnsi="Monaco" w:cs="Monaco"/>
                  <w:b/>
                  <w:bCs/>
                  <w:noProof/>
                  <w:color w:val="000000"/>
                  <w:sz w:val="20"/>
                  <w:szCs w:val="20"/>
                  <w:lang w:val="en-US"/>
                  <w:rPrChange w:id="1017" w:author="Borja Gonzalez" w:date="2017-09-28T17:52:00Z">
                    <w:rPr>
                      <w:rFonts w:ascii="Monaco" w:hAnsi="Monaco" w:cs="Monaco"/>
                      <w:b/>
                      <w:bCs/>
                      <w:color w:val="000000"/>
                      <w:sz w:val="32"/>
                      <w:szCs w:val="32"/>
                      <w:lang w:val="en-US"/>
                    </w:rPr>
                  </w:rPrChange>
                </w:rPr>
                <w:t>(</w:t>
              </w:r>
              <w:r w:rsidRPr="0050601B">
                <w:rPr>
                  <w:rFonts w:ascii="Monaco" w:hAnsi="Monaco" w:cs="Monaco"/>
                  <w:noProof/>
                  <w:color w:val="000000"/>
                  <w:sz w:val="20"/>
                  <w:szCs w:val="20"/>
                  <w:lang w:val="en-US"/>
                  <w:rPrChange w:id="1018" w:author="Borja Gonzalez" w:date="2017-09-28T17:52:00Z">
                    <w:rPr>
                      <w:rFonts w:ascii="Monaco" w:hAnsi="Monaco" w:cs="Monaco"/>
                      <w:color w:val="000000"/>
                      <w:sz w:val="32"/>
                      <w:szCs w:val="32"/>
                      <w:lang w:val="en-US"/>
                    </w:rPr>
                  </w:rPrChange>
                </w:rPr>
                <w:t>message</w:t>
              </w:r>
              <w:r w:rsidRPr="0050601B">
                <w:rPr>
                  <w:rFonts w:ascii="Monaco" w:hAnsi="Monaco" w:cs="Monaco"/>
                  <w:b/>
                  <w:bCs/>
                  <w:noProof/>
                  <w:color w:val="000000"/>
                  <w:sz w:val="20"/>
                  <w:szCs w:val="20"/>
                  <w:lang w:val="en-US"/>
                  <w:rPrChange w:id="1019" w:author="Borja Gonzalez" w:date="2017-09-28T17:52:00Z">
                    <w:rPr>
                      <w:rFonts w:ascii="Monaco" w:hAnsi="Monaco" w:cs="Monaco"/>
                      <w:b/>
                      <w:bCs/>
                      <w:color w:val="000000"/>
                      <w:sz w:val="32"/>
                      <w:szCs w:val="32"/>
                      <w:lang w:val="en-US"/>
                    </w:rPr>
                  </w:rPrChange>
                </w:rPr>
                <w:t>);</w:t>
              </w:r>
            </w:ins>
          </w:p>
          <w:p w14:paraId="361F3431" w14:textId="77777777" w:rsidR="00AE3604" w:rsidRPr="0050601B" w:rsidRDefault="00AE3604" w:rsidP="00AE3604">
            <w:pPr>
              <w:keepNext/>
              <w:keepLines/>
              <w:widowControl w:val="0"/>
              <w:autoSpaceDE w:val="0"/>
              <w:autoSpaceDN w:val="0"/>
              <w:adjustRightInd w:val="0"/>
              <w:spacing w:before="200"/>
              <w:outlineLvl w:val="4"/>
              <w:rPr>
                <w:ins w:id="1020" w:author="Borja Gonzalez" w:date="2017-09-28T17:42:00Z"/>
                <w:rFonts w:ascii="Monaco" w:hAnsi="Monaco" w:cs="Monaco"/>
                <w:i/>
                <w:iCs/>
                <w:noProof/>
                <w:color w:val="8F5902"/>
                <w:sz w:val="20"/>
                <w:szCs w:val="20"/>
                <w:lang w:val="en-US"/>
                <w:rPrChange w:id="1021" w:author="Borja Gonzalez" w:date="2017-09-28T17:52:00Z">
                  <w:rPr>
                    <w:ins w:id="1022" w:author="Borja Gonzalez" w:date="2017-09-28T17:42:00Z"/>
                    <w:rFonts w:ascii="Monaco" w:eastAsiaTheme="majorEastAsia" w:hAnsi="Monaco" w:cs="Monaco"/>
                    <w:i/>
                    <w:iCs/>
                    <w:color w:val="8F5902"/>
                    <w:sz w:val="32"/>
                    <w:szCs w:val="32"/>
                    <w:lang w:val="en-US"/>
                  </w:rPr>
                </w:rPrChange>
              </w:rPr>
            </w:pPr>
            <w:ins w:id="1023" w:author="Borja Gonzalez" w:date="2017-09-28T17:42:00Z">
              <w:r w:rsidRPr="0050601B">
                <w:rPr>
                  <w:rFonts w:ascii="Monaco" w:hAnsi="Monaco" w:cs="Monaco"/>
                  <w:noProof/>
                  <w:sz w:val="20"/>
                  <w:szCs w:val="20"/>
                  <w:lang w:val="en-US"/>
                  <w:rPrChange w:id="1024" w:author="Borja Gonzalez" w:date="2017-09-28T17:52:00Z">
                    <w:rPr>
                      <w:rFonts w:ascii="Monaco" w:hAnsi="Monaco" w:cs="Monaco"/>
                      <w:sz w:val="32"/>
                      <w:szCs w:val="32"/>
                      <w:lang w:val="en-US"/>
                    </w:rPr>
                  </w:rPrChange>
                </w:rPr>
                <w:t xml:space="preserve">        </w:t>
              </w:r>
              <w:r w:rsidRPr="0050601B">
                <w:rPr>
                  <w:rFonts w:ascii="Monaco" w:hAnsi="Monaco" w:cs="Monaco"/>
                  <w:i/>
                  <w:iCs/>
                  <w:noProof/>
                  <w:color w:val="8F5902"/>
                  <w:sz w:val="20"/>
                  <w:szCs w:val="20"/>
                  <w:lang w:val="en-US"/>
                  <w:rPrChange w:id="1025" w:author="Borja Gonzalez" w:date="2017-09-28T17:52:00Z">
                    <w:rPr>
                      <w:rFonts w:ascii="Monaco" w:hAnsi="Monaco" w:cs="Monaco"/>
                      <w:i/>
                      <w:iCs/>
                      <w:color w:val="8F5902"/>
                      <w:sz w:val="32"/>
                      <w:szCs w:val="32"/>
                      <w:lang w:val="en-US"/>
                    </w:rPr>
                  </w:rPrChange>
                </w:rPr>
                <w:t xml:space="preserve">//console.log(message.data); </w:t>
              </w:r>
            </w:ins>
          </w:p>
          <w:p w14:paraId="6621FABD" w14:textId="77777777" w:rsidR="00AE3604" w:rsidRPr="0050601B" w:rsidRDefault="00AE3604" w:rsidP="00AE3604">
            <w:pPr>
              <w:keepNext/>
              <w:keepLines/>
              <w:widowControl w:val="0"/>
              <w:autoSpaceDE w:val="0"/>
              <w:autoSpaceDN w:val="0"/>
              <w:adjustRightInd w:val="0"/>
              <w:spacing w:before="200"/>
              <w:outlineLvl w:val="4"/>
              <w:rPr>
                <w:ins w:id="1026" w:author="Borja Gonzalez" w:date="2017-09-28T17:42:00Z"/>
                <w:rFonts w:ascii="Monaco" w:hAnsi="Monaco" w:cs="Monaco"/>
                <w:noProof/>
                <w:sz w:val="20"/>
                <w:szCs w:val="20"/>
                <w:lang w:val="en-US"/>
                <w:rPrChange w:id="1027" w:author="Borja Gonzalez" w:date="2017-09-28T17:52:00Z">
                  <w:rPr>
                    <w:ins w:id="1028" w:author="Borja Gonzalez" w:date="2017-09-28T17:42:00Z"/>
                    <w:rFonts w:ascii="Monaco" w:eastAsiaTheme="majorEastAsia" w:hAnsi="Monaco" w:cs="Monaco"/>
                    <w:color w:val="243F60" w:themeColor="accent1" w:themeShade="7F"/>
                    <w:sz w:val="32"/>
                    <w:szCs w:val="32"/>
                    <w:lang w:val="en-US"/>
                  </w:rPr>
                </w:rPrChange>
              </w:rPr>
            </w:pPr>
            <w:ins w:id="1029" w:author="Borja Gonzalez" w:date="2017-09-28T17:42:00Z">
              <w:r w:rsidRPr="0050601B">
                <w:rPr>
                  <w:rFonts w:ascii="Monaco" w:hAnsi="Monaco" w:cs="Monaco"/>
                  <w:noProof/>
                  <w:sz w:val="20"/>
                  <w:szCs w:val="20"/>
                  <w:lang w:val="en-US"/>
                  <w:rPrChange w:id="1030" w:author="Borja Gonzalez" w:date="2017-09-28T17:52:00Z">
                    <w:rPr>
                      <w:rFonts w:ascii="Monaco" w:hAnsi="Monaco" w:cs="Monaco"/>
                      <w:sz w:val="32"/>
                      <w:szCs w:val="32"/>
                      <w:lang w:val="en-US"/>
                    </w:rPr>
                  </w:rPrChange>
                </w:rPr>
                <w:t xml:space="preserve">    </w:t>
              </w:r>
              <w:r w:rsidRPr="0050601B">
                <w:rPr>
                  <w:rFonts w:ascii="Monaco" w:hAnsi="Monaco" w:cs="Monaco"/>
                  <w:b/>
                  <w:bCs/>
                  <w:noProof/>
                  <w:color w:val="000000"/>
                  <w:sz w:val="20"/>
                  <w:szCs w:val="20"/>
                  <w:lang w:val="en-US"/>
                  <w:rPrChange w:id="1031" w:author="Borja Gonzalez" w:date="2017-09-28T17:52:00Z">
                    <w:rPr>
                      <w:rFonts w:ascii="Monaco" w:hAnsi="Monaco" w:cs="Monaco"/>
                      <w:b/>
                      <w:bCs/>
                      <w:color w:val="000000"/>
                      <w:sz w:val="32"/>
                      <w:szCs w:val="32"/>
                      <w:lang w:val="en-US"/>
                    </w:rPr>
                  </w:rPrChange>
                </w:rPr>
                <w:t>});</w:t>
              </w:r>
            </w:ins>
          </w:p>
          <w:p w14:paraId="409D2024" w14:textId="77777777" w:rsidR="00AE3604" w:rsidRPr="0050601B" w:rsidRDefault="00AE3604" w:rsidP="00AE3604">
            <w:pPr>
              <w:widowControl w:val="0"/>
              <w:autoSpaceDE w:val="0"/>
              <w:autoSpaceDN w:val="0"/>
              <w:adjustRightInd w:val="0"/>
              <w:rPr>
                <w:ins w:id="1032" w:author="Borja Gonzalez" w:date="2017-09-28T17:42:00Z"/>
                <w:rFonts w:ascii="Monaco" w:hAnsi="Monaco" w:cs="Monaco"/>
                <w:noProof/>
                <w:sz w:val="20"/>
                <w:szCs w:val="20"/>
                <w:lang w:val="en-US"/>
                <w:rPrChange w:id="1033" w:author="Borja Gonzalez" w:date="2017-09-28T17:52:00Z">
                  <w:rPr>
                    <w:ins w:id="1034" w:author="Borja Gonzalez" w:date="2017-09-28T17:42:00Z"/>
                    <w:rFonts w:ascii="Monaco" w:hAnsi="Monaco" w:cs="Monaco"/>
                    <w:sz w:val="32"/>
                    <w:szCs w:val="32"/>
                    <w:lang w:val="en-US"/>
                  </w:rPr>
                </w:rPrChange>
              </w:rPr>
            </w:pPr>
          </w:p>
          <w:p w14:paraId="66E6EC1A" w14:textId="77777777" w:rsidR="00AE3604" w:rsidRPr="0050601B" w:rsidRDefault="00AE3604" w:rsidP="00AE3604">
            <w:pPr>
              <w:keepNext/>
              <w:keepLines/>
              <w:widowControl w:val="0"/>
              <w:autoSpaceDE w:val="0"/>
              <w:autoSpaceDN w:val="0"/>
              <w:adjustRightInd w:val="0"/>
              <w:spacing w:before="200"/>
              <w:outlineLvl w:val="4"/>
              <w:rPr>
                <w:ins w:id="1035" w:author="Borja Gonzalez" w:date="2017-09-28T17:42:00Z"/>
                <w:rFonts w:ascii="Monaco" w:hAnsi="Monaco" w:cs="Monaco"/>
                <w:noProof/>
                <w:sz w:val="20"/>
                <w:szCs w:val="20"/>
                <w:lang w:val="en-US"/>
                <w:rPrChange w:id="1036" w:author="Borja Gonzalez" w:date="2017-09-28T17:52:00Z">
                  <w:rPr>
                    <w:ins w:id="1037" w:author="Borja Gonzalez" w:date="2017-09-28T17:42:00Z"/>
                    <w:rFonts w:ascii="Monaco" w:eastAsiaTheme="majorEastAsia" w:hAnsi="Monaco" w:cs="Monaco"/>
                    <w:color w:val="243F60" w:themeColor="accent1" w:themeShade="7F"/>
                    <w:sz w:val="32"/>
                    <w:szCs w:val="32"/>
                    <w:lang w:val="en-US"/>
                  </w:rPr>
                </w:rPrChange>
              </w:rPr>
            </w:pPr>
            <w:ins w:id="1038" w:author="Borja Gonzalez" w:date="2017-09-28T17:42:00Z">
              <w:r w:rsidRPr="0050601B">
                <w:rPr>
                  <w:rFonts w:ascii="Monaco" w:hAnsi="Monaco" w:cs="Monaco"/>
                  <w:noProof/>
                  <w:sz w:val="20"/>
                  <w:szCs w:val="20"/>
                  <w:lang w:val="en-US"/>
                  <w:rPrChange w:id="1039" w:author="Borja Gonzalez" w:date="2017-09-28T17:52:00Z">
                    <w:rPr>
                      <w:rFonts w:ascii="Monaco" w:hAnsi="Monaco" w:cs="Monaco"/>
                      <w:sz w:val="32"/>
                      <w:szCs w:val="32"/>
                      <w:lang w:val="en-US"/>
                    </w:rPr>
                  </w:rPrChange>
                </w:rPr>
                <w:t xml:space="preserve">     </w:t>
              </w:r>
              <w:r w:rsidRPr="0050601B">
                <w:rPr>
                  <w:rFonts w:ascii="Monaco" w:hAnsi="Monaco" w:cs="Monaco"/>
                  <w:b/>
                  <w:bCs/>
                  <w:noProof/>
                  <w:color w:val="204A87"/>
                  <w:sz w:val="20"/>
                  <w:szCs w:val="20"/>
                  <w:lang w:val="en-US"/>
                  <w:rPrChange w:id="1040" w:author="Borja Gonzalez" w:date="2017-09-28T17:52:00Z">
                    <w:rPr>
                      <w:rFonts w:ascii="Monaco" w:hAnsi="Monaco" w:cs="Monaco"/>
                      <w:b/>
                      <w:bCs/>
                      <w:color w:val="204A87"/>
                      <w:sz w:val="32"/>
                      <w:szCs w:val="32"/>
                      <w:lang w:val="en-US"/>
                    </w:rPr>
                  </w:rPrChange>
                </w:rPr>
                <w:t>var</w:t>
              </w:r>
              <w:r w:rsidRPr="0050601B">
                <w:rPr>
                  <w:rFonts w:ascii="Monaco" w:hAnsi="Monaco" w:cs="Monaco"/>
                  <w:noProof/>
                  <w:sz w:val="20"/>
                  <w:szCs w:val="20"/>
                  <w:lang w:val="en-US"/>
                  <w:rPrChange w:id="1041" w:author="Borja Gonzalez" w:date="2017-09-28T17:52:00Z">
                    <w:rPr>
                      <w:rFonts w:ascii="Monaco" w:hAnsi="Monaco" w:cs="Monaco"/>
                      <w:sz w:val="32"/>
                      <w:szCs w:val="32"/>
                      <w:lang w:val="en-US"/>
                    </w:rPr>
                  </w:rPrChange>
                </w:rPr>
                <w:t xml:space="preserve"> </w:t>
              </w:r>
              <w:r w:rsidRPr="0050601B">
                <w:rPr>
                  <w:rFonts w:ascii="Monaco" w:hAnsi="Monaco" w:cs="Monaco"/>
                  <w:noProof/>
                  <w:color w:val="000000"/>
                  <w:sz w:val="20"/>
                  <w:szCs w:val="20"/>
                  <w:lang w:val="en-US"/>
                  <w:rPrChange w:id="1042" w:author="Borja Gonzalez" w:date="2017-09-28T17:52:00Z">
                    <w:rPr>
                      <w:rFonts w:ascii="Monaco" w:hAnsi="Monaco" w:cs="Monaco"/>
                      <w:color w:val="000000"/>
                      <w:sz w:val="32"/>
                      <w:szCs w:val="32"/>
                      <w:lang w:val="en-US"/>
                    </w:rPr>
                  </w:rPrChange>
                </w:rPr>
                <w:t>datos5</w:t>
              </w:r>
              <w:r w:rsidRPr="0050601B">
                <w:rPr>
                  <w:rFonts w:ascii="Monaco" w:hAnsi="Monaco" w:cs="Monaco"/>
                  <w:noProof/>
                  <w:sz w:val="20"/>
                  <w:szCs w:val="20"/>
                  <w:lang w:val="en-US"/>
                  <w:rPrChange w:id="1043" w:author="Borja Gonzalez" w:date="2017-09-28T17:52:00Z">
                    <w:rPr>
                      <w:rFonts w:ascii="Monaco" w:hAnsi="Monaco" w:cs="Monaco"/>
                      <w:sz w:val="32"/>
                      <w:szCs w:val="32"/>
                      <w:lang w:val="en-US"/>
                    </w:rPr>
                  </w:rPrChange>
                </w:rPr>
                <w:t xml:space="preserve"> </w:t>
              </w:r>
              <w:r w:rsidRPr="0050601B">
                <w:rPr>
                  <w:rFonts w:ascii="Monaco" w:hAnsi="Monaco" w:cs="Monaco"/>
                  <w:b/>
                  <w:bCs/>
                  <w:noProof/>
                  <w:color w:val="CE5C00"/>
                  <w:sz w:val="20"/>
                  <w:szCs w:val="20"/>
                  <w:lang w:val="en-US"/>
                  <w:rPrChange w:id="1044" w:author="Borja Gonzalez" w:date="2017-09-28T17:52:00Z">
                    <w:rPr>
                      <w:rFonts w:ascii="Monaco" w:hAnsi="Monaco" w:cs="Monaco"/>
                      <w:b/>
                      <w:bCs/>
                      <w:color w:val="CE5C00"/>
                      <w:sz w:val="32"/>
                      <w:szCs w:val="32"/>
                      <w:lang w:val="en-US"/>
                    </w:rPr>
                  </w:rPrChange>
                </w:rPr>
                <w:t>=</w:t>
              </w:r>
              <w:r w:rsidRPr="0050601B">
                <w:rPr>
                  <w:rFonts w:ascii="Monaco" w:hAnsi="Monaco" w:cs="Monaco"/>
                  <w:noProof/>
                  <w:sz w:val="20"/>
                  <w:szCs w:val="20"/>
                  <w:lang w:val="en-US"/>
                  <w:rPrChange w:id="1045" w:author="Borja Gonzalez" w:date="2017-09-28T17:52:00Z">
                    <w:rPr>
                      <w:rFonts w:ascii="Monaco" w:hAnsi="Monaco" w:cs="Monaco"/>
                      <w:sz w:val="32"/>
                      <w:szCs w:val="32"/>
                      <w:lang w:val="en-US"/>
                    </w:rPr>
                  </w:rPrChange>
                </w:rPr>
                <w:t xml:space="preserve"> </w:t>
              </w:r>
              <w:r w:rsidRPr="0050601B">
                <w:rPr>
                  <w:rFonts w:ascii="Monaco" w:hAnsi="Monaco" w:cs="Monaco"/>
                  <w:b/>
                  <w:bCs/>
                  <w:noProof/>
                  <w:color w:val="000000"/>
                  <w:sz w:val="20"/>
                  <w:szCs w:val="20"/>
                  <w:lang w:val="en-US"/>
                  <w:rPrChange w:id="1046" w:author="Borja Gonzalez" w:date="2017-09-28T17:52:00Z">
                    <w:rPr>
                      <w:rFonts w:ascii="Monaco" w:hAnsi="Monaco" w:cs="Monaco"/>
                      <w:b/>
                      <w:bCs/>
                      <w:color w:val="000000"/>
                      <w:sz w:val="32"/>
                      <w:szCs w:val="32"/>
                      <w:lang w:val="en-US"/>
                    </w:rPr>
                  </w:rPrChange>
                </w:rPr>
                <w:t>{</w:t>
              </w:r>
            </w:ins>
          </w:p>
          <w:p w14:paraId="43FC9848" w14:textId="77777777" w:rsidR="00AE3604" w:rsidRPr="0050601B" w:rsidRDefault="00AE3604" w:rsidP="00AE3604">
            <w:pPr>
              <w:keepNext/>
              <w:keepLines/>
              <w:widowControl w:val="0"/>
              <w:autoSpaceDE w:val="0"/>
              <w:autoSpaceDN w:val="0"/>
              <w:adjustRightInd w:val="0"/>
              <w:spacing w:before="200"/>
              <w:outlineLvl w:val="4"/>
              <w:rPr>
                <w:ins w:id="1047" w:author="Borja Gonzalez" w:date="2017-09-28T17:42:00Z"/>
                <w:rFonts w:ascii="Monaco" w:hAnsi="Monaco" w:cs="Monaco"/>
                <w:noProof/>
                <w:sz w:val="20"/>
                <w:szCs w:val="20"/>
                <w:lang w:val="en-US"/>
                <w:rPrChange w:id="1048" w:author="Borja Gonzalez" w:date="2017-09-28T17:52:00Z">
                  <w:rPr>
                    <w:ins w:id="1049" w:author="Borja Gonzalez" w:date="2017-09-28T17:42:00Z"/>
                    <w:rFonts w:ascii="Monaco" w:eastAsiaTheme="majorEastAsia" w:hAnsi="Monaco" w:cs="Monaco"/>
                    <w:color w:val="243F60" w:themeColor="accent1" w:themeShade="7F"/>
                    <w:sz w:val="32"/>
                    <w:szCs w:val="32"/>
                    <w:lang w:val="en-US"/>
                  </w:rPr>
                </w:rPrChange>
              </w:rPr>
            </w:pPr>
            <w:ins w:id="1050" w:author="Borja Gonzalez" w:date="2017-09-28T17:42:00Z">
              <w:r w:rsidRPr="0050601B">
                <w:rPr>
                  <w:rFonts w:ascii="Monaco" w:hAnsi="Monaco" w:cs="Monaco"/>
                  <w:noProof/>
                  <w:sz w:val="20"/>
                  <w:szCs w:val="20"/>
                  <w:lang w:val="en-US"/>
                  <w:rPrChange w:id="1051" w:author="Borja Gonzalez" w:date="2017-09-28T17:52:00Z">
                    <w:rPr>
                      <w:rFonts w:ascii="Monaco" w:hAnsi="Monaco" w:cs="Monaco"/>
                      <w:sz w:val="32"/>
                      <w:szCs w:val="32"/>
                      <w:lang w:val="en-US"/>
                    </w:rPr>
                  </w:rPrChange>
                </w:rPr>
                <w:t xml:space="preserve">            </w:t>
              </w:r>
              <w:r w:rsidRPr="0050601B">
                <w:rPr>
                  <w:rFonts w:ascii="Monaco" w:hAnsi="Monaco" w:cs="Monaco"/>
                  <w:noProof/>
                  <w:color w:val="000000"/>
                  <w:sz w:val="20"/>
                  <w:szCs w:val="20"/>
                  <w:lang w:val="en-US"/>
                  <w:rPrChange w:id="1052" w:author="Borja Gonzalez" w:date="2017-09-28T17:52:00Z">
                    <w:rPr>
                      <w:rFonts w:ascii="Monaco" w:hAnsi="Monaco" w:cs="Monaco"/>
                      <w:color w:val="000000"/>
                      <w:sz w:val="32"/>
                      <w:szCs w:val="32"/>
                      <w:lang w:val="en-US"/>
                    </w:rPr>
                  </w:rPrChange>
                </w:rPr>
                <w:t>operacion</w:t>
              </w:r>
              <w:r w:rsidRPr="0050601B">
                <w:rPr>
                  <w:rFonts w:ascii="Monaco" w:hAnsi="Monaco" w:cs="Monaco"/>
                  <w:b/>
                  <w:bCs/>
                  <w:noProof/>
                  <w:color w:val="CE5C00"/>
                  <w:sz w:val="20"/>
                  <w:szCs w:val="20"/>
                  <w:lang w:val="en-US"/>
                  <w:rPrChange w:id="1053" w:author="Borja Gonzalez" w:date="2017-09-28T17:52:00Z">
                    <w:rPr>
                      <w:rFonts w:ascii="Monaco" w:hAnsi="Monaco" w:cs="Monaco"/>
                      <w:b/>
                      <w:bCs/>
                      <w:color w:val="CE5C00"/>
                      <w:sz w:val="32"/>
                      <w:szCs w:val="32"/>
                      <w:lang w:val="en-US"/>
                    </w:rPr>
                  </w:rPrChange>
                </w:rPr>
                <w:t>:</w:t>
              </w:r>
              <w:r w:rsidRPr="0050601B">
                <w:rPr>
                  <w:rFonts w:ascii="Monaco" w:hAnsi="Monaco" w:cs="Monaco"/>
                  <w:noProof/>
                  <w:sz w:val="20"/>
                  <w:szCs w:val="20"/>
                  <w:lang w:val="en-US"/>
                  <w:rPrChange w:id="1054" w:author="Borja Gonzalez" w:date="2017-09-28T17:52:00Z">
                    <w:rPr>
                      <w:rFonts w:ascii="Monaco" w:hAnsi="Monaco" w:cs="Monaco"/>
                      <w:sz w:val="32"/>
                      <w:szCs w:val="32"/>
                      <w:lang w:val="en-US"/>
                    </w:rPr>
                  </w:rPrChange>
                </w:rPr>
                <w:t xml:space="preserve"> </w:t>
              </w:r>
              <w:r w:rsidRPr="0050601B">
                <w:rPr>
                  <w:rFonts w:ascii="Monaco" w:hAnsi="Monaco" w:cs="Monaco"/>
                  <w:noProof/>
                  <w:color w:val="4E9A06"/>
                  <w:sz w:val="20"/>
                  <w:szCs w:val="20"/>
                  <w:lang w:val="en-US"/>
                  <w:rPrChange w:id="1055" w:author="Borja Gonzalez" w:date="2017-09-28T17:52:00Z">
                    <w:rPr>
                      <w:rFonts w:ascii="Monaco" w:hAnsi="Monaco" w:cs="Monaco"/>
                      <w:color w:val="4E9A06"/>
                      <w:sz w:val="32"/>
                      <w:szCs w:val="32"/>
                      <w:lang w:val="en-US"/>
                    </w:rPr>
                  </w:rPrChange>
                </w:rPr>
                <w:t>"Pacientes"</w:t>
              </w:r>
              <w:r w:rsidRPr="0050601B">
                <w:rPr>
                  <w:rFonts w:ascii="Monaco" w:hAnsi="Monaco" w:cs="Monaco"/>
                  <w:noProof/>
                  <w:sz w:val="20"/>
                  <w:szCs w:val="20"/>
                  <w:lang w:val="en-US"/>
                  <w:rPrChange w:id="1056" w:author="Borja Gonzalez" w:date="2017-09-28T17:52:00Z">
                    <w:rPr>
                      <w:rFonts w:ascii="Monaco" w:hAnsi="Monaco" w:cs="Monaco"/>
                      <w:sz w:val="32"/>
                      <w:szCs w:val="32"/>
                      <w:lang w:val="en-US"/>
                    </w:rPr>
                  </w:rPrChange>
                </w:rPr>
                <w:t xml:space="preserve">         </w:t>
              </w:r>
            </w:ins>
          </w:p>
          <w:p w14:paraId="4C6ADF24" w14:textId="77777777" w:rsidR="00AE3604" w:rsidRPr="0050601B" w:rsidRDefault="00AE3604" w:rsidP="00AE3604">
            <w:pPr>
              <w:keepNext/>
              <w:keepLines/>
              <w:widowControl w:val="0"/>
              <w:autoSpaceDE w:val="0"/>
              <w:autoSpaceDN w:val="0"/>
              <w:adjustRightInd w:val="0"/>
              <w:spacing w:before="200"/>
              <w:outlineLvl w:val="4"/>
              <w:rPr>
                <w:ins w:id="1057" w:author="Borja Gonzalez" w:date="2017-09-28T17:42:00Z"/>
                <w:rFonts w:ascii="Monaco" w:hAnsi="Monaco" w:cs="Monaco"/>
                <w:noProof/>
                <w:sz w:val="20"/>
                <w:szCs w:val="20"/>
                <w:lang w:val="en-US"/>
                <w:rPrChange w:id="1058" w:author="Borja Gonzalez" w:date="2017-09-28T17:52:00Z">
                  <w:rPr>
                    <w:ins w:id="1059" w:author="Borja Gonzalez" w:date="2017-09-28T17:42:00Z"/>
                    <w:rFonts w:ascii="Monaco" w:eastAsiaTheme="majorEastAsia" w:hAnsi="Monaco" w:cs="Monaco"/>
                    <w:color w:val="243F60" w:themeColor="accent1" w:themeShade="7F"/>
                    <w:sz w:val="32"/>
                    <w:szCs w:val="32"/>
                    <w:lang w:val="en-US"/>
                  </w:rPr>
                </w:rPrChange>
              </w:rPr>
            </w:pPr>
            <w:ins w:id="1060" w:author="Borja Gonzalez" w:date="2017-09-28T17:42:00Z">
              <w:r w:rsidRPr="0050601B">
                <w:rPr>
                  <w:rFonts w:ascii="Monaco" w:hAnsi="Monaco" w:cs="Monaco"/>
                  <w:noProof/>
                  <w:sz w:val="20"/>
                  <w:szCs w:val="20"/>
                  <w:lang w:val="en-US"/>
                  <w:rPrChange w:id="1061" w:author="Borja Gonzalez" w:date="2017-09-28T17:52:00Z">
                    <w:rPr>
                      <w:rFonts w:ascii="Monaco" w:hAnsi="Monaco" w:cs="Monaco"/>
                      <w:sz w:val="32"/>
                      <w:szCs w:val="32"/>
                      <w:lang w:val="en-US"/>
                    </w:rPr>
                  </w:rPrChange>
                </w:rPr>
                <w:t xml:space="preserve">    </w:t>
              </w:r>
              <w:r w:rsidRPr="0050601B">
                <w:rPr>
                  <w:rFonts w:ascii="Monaco" w:hAnsi="Monaco" w:cs="Monaco"/>
                  <w:b/>
                  <w:bCs/>
                  <w:noProof/>
                  <w:color w:val="000000"/>
                  <w:sz w:val="20"/>
                  <w:szCs w:val="20"/>
                  <w:lang w:val="en-US"/>
                  <w:rPrChange w:id="1062" w:author="Borja Gonzalez" w:date="2017-09-28T17:52:00Z">
                    <w:rPr>
                      <w:rFonts w:ascii="Monaco" w:hAnsi="Monaco" w:cs="Monaco"/>
                      <w:b/>
                      <w:bCs/>
                      <w:color w:val="000000"/>
                      <w:sz w:val="32"/>
                      <w:szCs w:val="32"/>
                      <w:lang w:val="en-US"/>
                    </w:rPr>
                  </w:rPrChange>
                </w:rPr>
                <w:t>}</w:t>
              </w:r>
            </w:ins>
          </w:p>
          <w:p w14:paraId="3AFF51E1" w14:textId="77777777" w:rsidR="00AE3604" w:rsidRPr="0050601B" w:rsidRDefault="00AE3604" w:rsidP="00AE3604">
            <w:pPr>
              <w:keepNext/>
              <w:keepLines/>
              <w:widowControl w:val="0"/>
              <w:autoSpaceDE w:val="0"/>
              <w:autoSpaceDN w:val="0"/>
              <w:adjustRightInd w:val="0"/>
              <w:spacing w:before="200"/>
              <w:outlineLvl w:val="4"/>
              <w:rPr>
                <w:ins w:id="1063" w:author="Borja Gonzalez" w:date="2017-09-28T17:42:00Z"/>
                <w:rFonts w:ascii="Monaco" w:hAnsi="Monaco" w:cs="Monaco"/>
                <w:noProof/>
                <w:sz w:val="20"/>
                <w:szCs w:val="20"/>
                <w:lang w:val="en-US"/>
                <w:rPrChange w:id="1064" w:author="Borja Gonzalez" w:date="2017-09-28T17:52:00Z">
                  <w:rPr>
                    <w:ins w:id="1065" w:author="Borja Gonzalez" w:date="2017-09-28T17:42:00Z"/>
                    <w:rFonts w:ascii="Monaco" w:eastAsiaTheme="majorEastAsia" w:hAnsi="Monaco" w:cs="Monaco"/>
                    <w:color w:val="243F60" w:themeColor="accent1" w:themeShade="7F"/>
                    <w:sz w:val="32"/>
                    <w:szCs w:val="32"/>
                    <w:lang w:val="en-US"/>
                  </w:rPr>
                </w:rPrChange>
              </w:rPr>
            </w:pPr>
            <w:ins w:id="1066" w:author="Borja Gonzalez" w:date="2017-09-28T17:42:00Z">
              <w:r w:rsidRPr="0050601B">
                <w:rPr>
                  <w:rFonts w:ascii="Monaco" w:hAnsi="Monaco" w:cs="Monaco"/>
                  <w:noProof/>
                  <w:sz w:val="20"/>
                  <w:szCs w:val="20"/>
                  <w:lang w:val="en-US"/>
                  <w:rPrChange w:id="1067" w:author="Borja Gonzalez" w:date="2017-09-28T17:52:00Z">
                    <w:rPr>
                      <w:rFonts w:ascii="Monaco" w:hAnsi="Monaco" w:cs="Monaco"/>
                      <w:sz w:val="32"/>
                      <w:szCs w:val="32"/>
                      <w:lang w:val="en-US"/>
                    </w:rPr>
                  </w:rPrChange>
                </w:rPr>
                <w:t xml:space="preserve">    </w:t>
              </w:r>
              <w:r w:rsidRPr="0050601B">
                <w:rPr>
                  <w:rFonts w:ascii="Monaco" w:hAnsi="Monaco" w:cs="Monaco"/>
                  <w:noProof/>
                  <w:color w:val="000000"/>
                  <w:sz w:val="20"/>
                  <w:szCs w:val="20"/>
                  <w:lang w:val="en-US"/>
                  <w:rPrChange w:id="1068" w:author="Borja Gonzalez" w:date="2017-09-28T17:52:00Z">
                    <w:rPr>
                      <w:rFonts w:ascii="Monaco" w:hAnsi="Monaco" w:cs="Monaco"/>
                      <w:color w:val="000000"/>
                      <w:sz w:val="32"/>
                      <w:szCs w:val="32"/>
                      <w:lang w:val="en-US"/>
                    </w:rPr>
                  </w:rPrChange>
                </w:rPr>
                <w:t>socket</w:t>
              </w:r>
              <w:r w:rsidRPr="0050601B">
                <w:rPr>
                  <w:rFonts w:ascii="Monaco" w:hAnsi="Monaco" w:cs="Monaco"/>
                  <w:b/>
                  <w:bCs/>
                  <w:noProof/>
                  <w:color w:val="000000"/>
                  <w:sz w:val="20"/>
                  <w:szCs w:val="20"/>
                  <w:lang w:val="en-US"/>
                  <w:rPrChange w:id="1069" w:author="Borja Gonzalez" w:date="2017-09-28T17:52:00Z">
                    <w:rPr>
                      <w:rFonts w:ascii="Monaco" w:hAnsi="Monaco" w:cs="Monaco"/>
                      <w:b/>
                      <w:bCs/>
                      <w:color w:val="000000"/>
                      <w:sz w:val="32"/>
                      <w:szCs w:val="32"/>
                      <w:lang w:val="en-US"/>
                    </w:rPr>
                  </w:rPrChange>
                </w:rPr>
                <w:t>.</w:t>
              </w:r>
              <w:r w:rsidRPr="0050601B">
                <w:rPr>
                  <w:rFonts w:ascii="Monaco" w:hAnsi="Monaco" w:cs="Monaco"/>
                  <w:noProof/>
                  <w:color w:val="000000"/>
                  <w:sz w:val="20"/>
                  <w:szCs w:val="20"/>
                  <w:lang w:val="en-US"/>
                  <w:rPrChange w:id="1070" w:author="Borja Gonzalez" w:date="2017-09-28T17:52:00Z">
                    <w:rPr>
                      <w:rFonts w:ascii="Monaco" w:hAnsi="Monaco" w:cs="Monaco"/>
                      <w:color w:val="000000"/>
                      <w:sz w:val="32"/>
                      <w:szCs w:val="32"/>
                      <w:lang w:val="en-US"/>
                    </w:rPr>
                  </w:rPrChange>
                </w:rPr>
                <w:t>send</w:t>
              </w:r>
              <w:r w:rsidRPr="0050601B">
                <w:rPr>
                  <w:rFonts w:ascii="Monaco" w:hAnsi="Monaco" w:cs="Monaco"/>
                  <w:b/>
                  <w:bCs/>
                  <w:noProof/>
                  <w:color w:val="000000"/>
                  <w:sz w:val="20"/>
                  <w:szCs w:val="20"/>
                  <w:lang w:val="en-US"/>
                  <w:rPrChange w:id="1071" w:author="Borja Gonzalez" w:date="2017-09-28T17:52:00Z">
                    <w:rPr>
                      <w:rFonts w:ascii="Monaco" w:hAnsi="Monaco" w:cs="Monaco"/>
                      <w:b/>
                      <w:bCs/>
                      <w:color w:val="000000"/>
                      <w:sz w:val="32"/>
                      <w:szCs w:val="32"/>
                      <w:lang w:val="en-US"/>
                    </w:rPr>
                  </w:rPrChange>
                </w:rPr>
                <w:t>(</w:t>
              </w:r>
              <w:r w:rsidRPr="0050601B">
                <w:rPr>
                  <w:rFonts w:ascii="Monaco" w:hAnsi="Monaco" w:cs="Monaco"/>
                  <w:noProof/>
                  <w:color w:val="000000"/>
                  <w:sz w:val="20"/>
                  <w:szCs w:val="20"/>
                  <w:lang w:val="en-US"/>
                  <w:rPrChange w:id="1072" w:author="Borja Gonzalez" w:date="2017-09-28T17:52:00Z">
                    <w:rPr>
                      <w:rFonts w:ascii="Monaco" w:hAnsi="Monaco" w:cs="Monaco"/>
                      <w:color w:val="000000"/>
                      <w:sz w:val="32"/>
                      <w:szCs w:val="32"/>
                      <w:lang w:val="en-US"/>
                    </w:rPr>
                  </w:rPrChange>
                </w:rPr>
                <w:t>JSON</w:t>
              </w:r>
              <w:r w:rsidRPr="0050601B">
                <w:rPr>
                  <w:rFonts w:ascii="Monaco" w:hAnsi="Monaco" w:cs="Monaco"/>
                  <w:b/>
                  <w:bCs/>
                  <w:noProof/>
                  <w:color w:val="000000"/>
                  <w:sz w:val="20"/>
                  <w:szCs w:val="20"/>
                  <w:lang w:val="en-US"/>
                  <w:rPrChange w:id="1073" w:author="Borja Gonzalez" w:date="2017-09-28T17:52:00Z">
                    <w:rPr>
                      <w:rFonts w:ascii="Monaco" w:hAnsi="Monaco" w:cs="Monaco"/>
                      <w:b/>
                      <w:bCs/>
                      <w:color w:val="000000"/>
                      <w:sz w:val="32"/>
                      <w:szCs w:val="32"/>
                      <w:lang w:val="en-US"/>
                    </w:rPr>
                  </w:rPrChange>
                </w:rPr>
                <w:t>.</w:t>
              </w:r>
              <w:r w:rsidRPr="0050601B">
                <w:rPr>
                  <w:rFonts w:ascii="Monaco" w:hAnsi="Monaco" w:cs="Monaco"/>
                  <w:noProof/>
                  <w:color w:val="000000"/>
                  <w:sz w:val="20"/>
                  <w:szCs w:val="20"/>
                  <w:lang w:val="en-US"/>
                  <w:rPrChange w:id="1074" w:author="Borja Gonzalez" w:date="2017-09-28T17:52:00Z">
                    <w:rPr>
                      <w:rFonts w:ascii="Monaco" w:hAnsi="Monaco" w:cs="Monaco"/>
                      <w:color w:val="000000"/>
                      <w:sz w:val="32"/>
                      <w:szCs w:val="32"/>
                      <w:lang w:val="en-US"/>
                    </w:rPr>
                  </w:rPrChange>
                </w:rPr>
                <w:t>stringify</w:t>
              </w:r>
              <w:r w:rsidRPr="0050601B">
                <w:rPr>
                  <w:rFonts w:ascii="Monaco" w:hAnsi="Monaco" w:cs="Monaco"/>
                  <w:b/>
                  <w:bCs/>
                  <w:noProof/>
                  <w:color w:val="000000"/>
                  <w:sz w:val="20"/>
                  <w:szCs w:val="20"/>
                  <w:lang w:val="en-US"/>
                  <w:rPrChange w:id="1075" w:author="Borja Gonzalez" w:date="2017-09-28T17:52:00Z">
                    <w:rPr>
                      <w:rFonts w:ascii="Monaco" w:hAnsi="Monaco" w:cs="Monaco"/>
                      <w:b/>
                      <w:bCs/>
                      <w:color w:val="000000"/>
                      <w:sz w:val="32"/>
                      <w:szCs w:val="32"/>
                      <w:lang w:val="en-US"/>
                    </w:rPr>
                  </w:rPrChange>
                </w:rPr>
                <w:t>(</w:t>
              </w:r>
              <w:r w:rsidRPr="0050601B">
                <w:rPr>
                  <w:rFonts w:ascii="Monaco" w:hAnsi="Monaco" w:cs="Monaco"/>
                  <w:noProof/>
                  <w:color w:val="000000"/>
                  <w:sz w:val="20"/>
                  <w:szCs w:val="20"/>
                  <w:lang w:val="en-US"/>
                  <w:rPrChange w:id="1076" w:author="Borja Gonzalez" w:date="2017-09-28T17:52:00Z">
                    <w:rPr>
                      <w:rFonts w:ascii="Monaco" w:hAnsi="Monaco" w:cs="Monaco"/>
                      <w:color w:val="000000"/>
                      <w:sz w:val="32"/>
                      <w:szCs w:val="32"/>
                      <w:lang w:val="en-US"/>
                    </w:rPr>
                  </w:rPrChange>
                </w:rPr>
                <w:t>datos5</w:t>
              </w:r>
              <w:r w:rsidRPr="0050601B">
                <w:rPr>
                  <w:rFonts w:ascii="Monaco" w:hAnsi="Monaco" w:cs="Monaco"/>
                  <w:b/>
                  <w:bCs/>
                  <w:noProof/>
                  <w:color w:val="000000"/>
                  <w:sz w:val="20"/>
                  <w:szCs w:val="20"/>
                  <w:lang w:val="en-US"/>
                  <w:rPrChange w:id="1077" w:author="Borja Gonzalez" w:date="2017-09-28T17:52:00Z">
                    <w:rPr>
                      <w:rFonts w:ascii="Monaco" w:hAnsi="Monaco" w:cs="Monaco"/>
                      <w:b/>
                      <w:bCs/>
                      <w:color w:val="000000"/>
                      <w:sz w:val="32"/>
                      <w:szCs w:val="32"/>
                      <w:lang w:val="en-US"/>
                    </w:rPr>
                  </w:rPrChange>
                </w:rPr>
                <w:t>));</w:t>
              </w:r>
            </w:ins>
          </w:p>
          <w:p w14:paraId="6FF4EA7E" w14:textId="77777777" w:rsidR="00AE3604" w:rsidRPr="0050601B" w:rsidRDefault="00AE3604" w:rsidP="00AE3604">
            <w:pPr>
              <w:keepNext/>
              <w:keepLines/>
              <w:widowControl w:val="0"/>
              <w:autoSpaceDE w:val="0"/>
              <w:autoSpaceDN w:val="0"/>
              <w:adjustRightInd w:val="0"/>
              <w:spacing w:before="200"/>
              <w:outlineLvl w:val="4"/>
              <w:rPr>
                <w:ins w:id="1078" w:author="Borja Gonzalez" w:date="2017-09-28T17:42:00Z"/>
                <w:rFonts w:ascii="Monaco" w:hAnsi="Monaco" w:cs="Monaco"/>
                <w:noProof/>
                <w:sz w:val="20"/>
                <w:szCs w:val="20"/>
                <w:lang w:val="en-US"/>
                <w:rPrChange w:id="1079" w:author="Borja Gonzalez" w:date="2017-09-28T17:52:00Z">
                  <w:rPr>
                    <w:ins w:id="1080" w:author="Borja Gonzalez" w:date="2017-09-28T17:42:00Z"/>
                    <w:rFonts w:ascii="Monaco" w:eastAsiaTheme="majorEastAsia" w:hAnsi="Monaco" w:cs="Monaco"/>
                    <w:color w:val="243F60" w:themeColor="accent1" w:themeShade="7F"/>
                    <w:sz w:val="32"/>
                    <w:szCs w:val="32"/>
                    <w:lang w:val="en-US"/>
                  </w:rPr>
                </w:rPrChange>
              </w:rPr>
            </w:pPr>
            <w:ins w:id="1081" w:author="Borja Gonzalez" w:date="2017-09-28T17:42:00Z">
              <w:r w:rsidRPr="0050601B">
                <w:rPr>
                  <w:rFonts w:ascii="Monaco" w:hAnsi="Monaco" w:cs="Monaco"/>
                  <w:noProof/>
                  <w:sz w:val="20"/>
                  <w:szCs w:val="20"/>
                  <w:lang w:val="en-US"/>
                  <w:rPrChange w:id="1082" w:author="Borja Gonzalez" w:date="2017-09-28T17:52:00Z">
                    <w:rPr>
                      <w:rFonts w:ascii="Monaco" w:hAnsi="Monaco" w:cs="Monaco"/>
                      <w:sz w:val="32"/>
                      <w:szCs w:val="32"/>
                      <w:lang w:val="en-US"/>
                    </w:rPr>
                  </w:rPrChange>
                </w:rPr>
                <w:t xml:space="preserve">    </w:t>
              </w:r>
              <w:r w:rsidRPr="0050601B">
                <w:rPr>
                  <w:rFonts w:ascii="Monaco" w:hAnsi="Monaco" w:cs="Monaco"/>
                  <w:noProof/>
                  <w:color w:val="000000"/>
                  <w:sz w:val="20"/>
                  <w:szCs w:val="20"/>
                  <w:lang w:val="en-US"/>
                  <w:rPrChange w:id="1083" w:author="Borja Gonzalez" w:date="2017-09-28T17:52:00Z">
                    <w:rPr>
                      <w:rFonts w:ascii="Monaco" w:hAnsi="Monaco" w:cs="Monaco"/>
                      <w:color w:val="000000"/>
                      <w:sz w:val="32"/>
                      <w:szCs w:val="32"/>
                      <w:lang w:val="en-US"/>
                    </w:rPr>
                  </w:rPrChange>
                </w:rPr>
                <w:t>console</w:t>
              </w:r>
              <w:r w:rsidRPr="0050601B">
                <w:rPr>
                  <w:rFonts w:ascii="Monaco" w:hAnsi="Monaco" w:cs="Monaco"/>
                  <w:b/>
                  <w:bCs/>
                  <w:noProof/>
                  <w:color w:val="000000"/>
                  <w:sz w:val="20"/>
                  <w:szCs w:val="20"/>
                  <w:lang w:val="en-US"/>
                  <w:rPrChange w:id="1084" w:author="Borja Gonzalez" w:date="2017-09-28T17:52:00Z">
                    <w:rPr>
                      <w:rFonts w:ascii="Monaco" w:hAnsi="Monaco" w:cs="Monaco"/>
                      <w:b/>
                      <w:bCs/>
                      <w:color w:val="000000"/>
                      <w:sz w:val="32"/>
                      <w:szCs w:val="32"/>
                      <w:lang w:val="en-US"/>
                    </w:rPr>
                  </w:rPrChange>
                </w:rPr>
                <w:t>.</w:t>
              </w:r>
              <w:r w:rsidRPr="0050601B">
                <w:rPr>
                  <w:rFonts w:ascii="Monaco" w:hAnsi="Monaco" w:cs="Monaco"/>
                  <w:noProof/>
                  <w:color w:val="000000"/>
                  <w:sz w:val="20"/>
                  <w:szCs w:val="20"/>
                  <w:lang w:val="en-US"/>
                  <w:rPrChange w:id="1085" w:author="Borja Gonzalez" w:date="2017-09-28T17:52:00Z">
                    <w:rPr>
                      <w:rFonts w:ascii="Monaco" w:hAnsi="Monaco" w:cs="Monaco"/>
                      <w:color w:val="000000"/>
                      <w:sz w:val="32"/>
                      <w:szCs w:val="32"/>
                      <w:lang w:val="en-US"/>
                    </w:rPr>
                  </w:rPrChange>
                </w:rPr>
                <w:t>log</w:t>
              </w:r>
              <w:r w:rsidRPr="0050601B">
                <w:rPr>
                  <w:rFonts w:ascii="Monaco" w:hAnsi="Monaco" w:cs="Monaco"/>
                  <w:b/>
                  <w:bCs/>
                  <w:noProof/>
                  <w:color w:val="000000"/>
                  <w:sz w:val="20"/>
                  <w:szCs w:val="20"/>
                  <w:lang w:val="en-US"/>
                  <w:rPrChange w:id="1086" w:author="Borja Gonzalez" w:date="2017-09-28T17:52:00Z">
                    <w:rPr>
                      <w:rFonts w:ascii="Monaco" w:hAnsi="Monaco" w:cs="Monaco"/>
                      <w:b/>
                      <w:bCs/>
                      <w:color w:val="000000"/>
                      <w:sz w:val="32"/>
                      <w:szCs w:val="32"/>
                      <w:lang w:val="en-US"/>
                    </w:rPr>
                  </w:rPrChange>
                </w:rPr>
                <w:t>(</w:t>
              </w:r>
              <w:r w:rsidRPr="0050601B">
                <w:rPr>
                  <w:rFonts w:ascii="Monaco" w:hAnsi="Monaco" w:cs="Monaco"/>
                  <w:noProof/>
                  <w:color w:val="4E9A06"/>
                  <w:sz w:val="20"/>
                  <w:szCs w:val="20"/>
                  <w:lang w:val="en-US"/>
                  <w:rPrChange w:id="1087" w:author="Borja Gonzalez" w:date="2017-09-28T17:52:00Z">
                    <w:rPr>
                      <w:rFonts w:ascii="Monaco" w:hAnsi="Monaco" w:cs="Monaco"/>
                      <w:color w:val="4E9A06"/>
                      <w:sz w:val="32"/>
                      <w:szCs w:val="32"/>
                      <w:lang w:val="en-US"/>
                    </w:rPr>
                  </w:rPrChange>
                </w:rPr>
                <w:t>"Solicitud de listado de pacientes enviada"</w:t>
              </w:r>
              <w:r w:rsidRPr="0050601B">
                <w:rPr>
                  <w:rFonts w:ascii="Monaco" w:hAnsi="Monaco" w:cs="Monaco"/>
                  <w:b/>
                  <w:bCs/>
                  <w:noProof/>
                  <w:color w:val="000000"/>
                  <w:sz w:val="20"/>
                  <w:szCs w:val="20"/>
                  <w:lang w:val="en-US"/>
                  <w:rPrChange w:id="1088" w:author="Borja Gonzalez" w:date="2017-09-28T17:52:00Z">
                    <w:rPr>
                      <w:rFonts w:ascii="Monaco" w:hAnsi="Monaco" w:cs="Monaco"/>
                      <w:b/>
                      <w:bCs/>
                      <w:color w:val="000000"/>
                      <w:sz w:val="32"/>
                      <w:szCs w:val="32"/>
                      <w:lang w:val="en-US"/>
                    </w:rPr>
                  </w:rPrChange>
                </w:rPr>
                <w:t>);</w:t>
              </w:r>
            </w:ins>
          </w:p>
          <w:p w14:paraId="21D4E819" w14:textId="77777777" w:rsidR="00AE3604" w:rsidRPr="0050601B" w:rsidRDefault="00AE3604" w:rsidP="00AE3604">
            <w:pPr>
              <w:keepNext/>
              <w:keepLines/>
              <w:widowControl w:val="0"/>
              <w:autoSpaceDE w:val="0"/>
              <w:autoSpaceDN w:val="0"/>
              <w:adjustRightInd w:val="0"/>
              <w:spacing w:before="200"/>
              <w:outlineLvl w:val="4"/>
              <w:rPr>
                <w:ins w:id="1089" w:author="Borja Gonzalez" w:date="2017-09-28T17:42:00Z"/>
                <w:rFonts w:ascii="Monaco" w:hAnsi="Monaco" w:cs="Monaco"/>
                <w:noProof/>
                <w:sz w:val="20"/>
                <w:szCs w:val="20"/>
                <w:lang w:val="en-US"/>
                <w:rPrChange w:id="1090" w:author="Borja Gonzalez" w:date="2017-09-28T17:52:00Z">
                  <w:rPr>
                    <w:ins w:id="1091" w:author="Borja Gonzalez" w:date="2017-09-28T17:42:00Z"/>
                    <w:rFonts w:ascii="Monaco" w:eastAsiaTheme="majorEastAsia" w:hAnsi="Monaco" w:cs="Monaco"/>
                    <w:color w:val="243F60" w:themeColor="accent1" w:themeShade="7F"/>
                    <w:sz w:val="32"/>
                    <w:szCs w:val="32"/>
                    <w:lang w:val="en-US"/>
                  </w:rPr>
                </w:rPrChange>
              </w:rPr>
            </w:pPr>
            <w:ins w:id="1092" w:author="Borja Gonzalez" w:date="2017-09-28T17:42:00Z">
              <w:r w:rsidRPr="0050601B">
                <w:rPr>
                  <w:rFonts w:ascii="Monaco" w:hAnsi="Monaco" w:cs="Monaco"/>
                  <w:noProof/>
                  <w:sz w:val="20"/>
                  <w:szCs w:val="20"/>
                  <w:lang w:val="en-US"/>
                  <w:rPrChange w:id="1093" w:author="Borja Gonzalez" w:date="2017-09-28T17:52:00Z">
                    <w:rPr>
                      <w:rFonts w:ascii="Monaco" w:hAnsi="Monaco" w:cs="Monaco"/>
                      <w:sz w:val="32"/>
                      <w:szCs w:val="32"/>
                      <w:lang w:val="en-US"/>
                    </w:rPr>
                  </w:rPrChange>
                </w:rPr>
                <w:t xml:space="preserve">    </w:t>
              </w:r>
              <w:r w:rsidRPr="0050601B">
                <w:rPr>
                  <w:rFonts w:ascii="Monaco" w:hAnsi="Monaco" w:cs="Monaco"/>
                  <w:noProof/>
                  <w:color w:val="000000"/>
                  <w:sz w:val="20"/>
                  <w:szCs w:val="20"/>
                  <w:lang w:val="en-US"/>
                  <w:rPrChange w:id="1094" w:author="Borja Gonzalez" w:date="2017-09-28T17:52:00Z">
                    <w:rPr>
                      <w:rFonts w:ascii="Monaco" w:hAnsi="Monaco" w:cs="Monaco"/>
                      <w:color w:val="000000"/>
                      <w:sz w:val="32"/>
                      <w:szCs w:val="32"/>
                      <w:lang w:val="en-US"/>
                    </w:rPr>
                  </w:rPrChange>
                </w:rPr>
                <w:t>socket</w:t>
              </w:r>
              <w:r w:rsidRPr="0050601B">
                <w:rPr>
                  <w:rFonts w:ascii="Monaco" w:hAnsi="Monaco" w:cs="Monaco"/>
                  <w:b/>
                  <w:bCs/>
                  <w:noProof/>
                  <w:color w:val="000000"/>
                  <w:sz w:val="20"/>
                  <w:szCs w:val="20"/>
                  <w:lang w:val="en-US"/>
                  <w:rPrChange w:id="1095" w:author="Borja Gonzalez" w:date="2017-09-28T17:52:00Z">
                    <w:rPr>
                      <w:rFonts w:ascii="Monaco" w:hAnsi="Monaco" w:cs="Monaco"/>
                      <w:b/>
                      <w:bCs/>
                      <w:color w:val="000000"/>
                      <w:sz w:val="32"/>
                      <w:szCs w:val="32"/>
                      <w:lang w:val="en-US"/>
                    </w:rPr>
                  </w:rPrChange>
                </w:rPr>
                <w:t>.</w:t>
              </w:r>
              <w:r w:rsidRPr="0050601B">
                <w:rPr>
                  <w:rFonts w:ascii="Monaco" w:hAnsi="Monaco" w:cs="Monaco"/>
                  <w:noProof/>
                  <w:color w:val="000000"/>
                  <w:sz w:val="20"/>
                  <w:szCs w:val="20"/>
                  <w:lang w:val="en-US"/>
                  <w:rPrChange w:id="1096" w:author="Borja Gonzalez" w:date="2017-09-28T17:52:00Z">
                    <w:rPr>
                      <w:rFonts w:ascii="Monaco" w:hAnsi="Monaco" w:cs="Monaco"/>
                      <w:color w:val="000000"/>
                      <w:sz w:val="32"/>
                      <w:szCs w:val="32"/>
                      <w:lang w:val="en-US"/>
                    </w:rPr>
                  </w:rPrChange>
                </w:rPr>
                <w:t>on</w:t>
              </w:r>
              <w:r w:rsidRPr="0050601B">
                <w:rPr>
                  <w:rFonts w:ascii="Monaco" w:hAnsi="Monaco" w:cs="Monaco"/>
                  <w:b/>
                  <w:bCs/>
                  <w:noProof/>
                  <w:color w:val="000000"/>
                  <w:sz w:val="20"/>
                  <w:szCs w:val="20"/>
                  <w:lang w:val="en-US"/>
                  <w:rPrChange w:id="1097" w:author="Borja Gonzalez" w:date="2017-09-28T17:52:00Z">
                    <w:rPr>
                      <w:rFonts w:ascii="Monaco" w:hAnsi="Monaco" w:cs="Monaco"/>
                      <w:b/>
                      <w:bCs/>
                      <w:color w:val="000000"/>
                      <w:sz w:val="32"/>
                      <w:szCs w:val="32"/>
                      <w:lang w:val="en-US"/>
                    </w:rPr>
                  </w:rPrChange>
                </w:rPr>
                <w:t>(</w:t>
              </w:r>
              <w:r w:rsidRPr="0050601B">
                <w:rPr>
                  <w:rFonts w:ascii="Monaco" w:hAnsi="Monaco" w:cs="Monaco"/>
                  <w:noProof/>
                  <w:color w:val="4E9A06"/>
                  <w:sz w:val="20"/>
                  <w:szCs w:val="20"/>
                  <w:lang w:val="en-US"/>
                  <w:rPrChange w:id="1098" w:author="Borja Gonzalez" w:date="2017-09-28T17:52:00Z">
                    <w:rPr>
                      <w:rFonts w:ascii="Monaco" w:hAnsi="Monaco" w:cs="Monaco"/>
                      <w:color w:val="4E9A06"/>
                      <w:sz w:val="32"/>
                      <w:szCs w:val="32"/>
                      <w:lang w:val="en-US"/>
                    </w:rPr>
                  </w:rPrChange>
                </w:rPr>
                <w:t>"pacientes"</w:t>
              </w:r>
              <w:r w:rsidRPr="0050601B">
                <w:rPr>
                  <w:rFonts w:ascii="Monaco" w:hAnsi="Monaco" w:cs="Monaco"/>
                  <w:b/>
                  <w:bCs/>
                  <w:noProof/>
                  <w:color w:val="000000"/>
                  <w:sz w:val="20"/>
                  <w:szCs w:val="20"/>
                  <w:lang w:val="en-US"/>
                  <w:rPrChange w:id="1099" w:author="Borja Gonzalez" w:date="2017-09-28T17:52:00Z">
                    <w:rPr>
                      <w:rFonts w:ascii="Monaco" w:hAnsi="Monaco" w:cs="Monaco"/>
                      <w:b/>
                      <w:bCs/>
                      <w:color w:val="000000"/>
                      <w:sz w:val="32"/>
                      <w:szCs w:val="32"/>
                      <w:lang w:val="en-US"/>
                    </w:rPr>
                  </w:rPrChange>
                </w:rPr>
                <w:t>,</w:t>
              </w:r>
              <w:r w:rsidRPr="0050601B">
                <w:rPr>
                  <w:rFonts w:ascii="Monaco" w:hAnsi="Monaco" w:cs="Monaco"/>
                  <w:noProof/>
                  <w:sz w:val="20"/>
                  <w:szCs w:val="20"/>
                  <w:lang w:val="en-US"/>
                  <w:rPrChange w:id="1100" w:author="Borja Gonzalez" w:date="2017-09-28T17:52:00Z">
                    <w:rPr>
                      <w:rFonts w:ascii="Monaco" w:hAnsi="Monaco" w:cs="Monaco"/>
                      <w:sz w:val="32"/>
                      <w:szCs w:val="32"/>
                      <w:lang w:val="en-US"/>
                    </w:rPr>
                  </w:rPrChange>
                </w:rPr>
                <w:t xml:space="preserve"> </w:t>
              </w:r>
              <w:r w:rsidRPr="0050601B">
                <w:rPr>
                  <w:rFonts w:ascii="Monaco" w:hAnsi="Monaco" w:cs="Monaco"/>
                  <w:b/>
                  <w:bCs/>
                  <w:noProof/>
                  <w:color w:val="204A87"/>
                  <w:sz w:val="20"/>
                  <w:szCs w:val="20"/>
                  <w:lang w:val="en-US"/>
                  <w:rPrChange w:id="1101" w:author="Borja Gonzalez" w:date="2017-09-28T17:52:00Z">
                    <w:rPr>
                      <w:rFonts w:ascii="Monaco" w:hAnsi="Monaco" w:cs="Monaco"/>
                      <w:b/>
                      <w:bCs/>
                      <w:color w:val="204A87"/>
                      <w:sz w:val="32"/>
                      <w:szCs w:val="32"/>
                      <w:lang w:val="en-US"/>
                    </w:rPr>
                  </w:rPrChange>
                </w:rPr>
                <w:t>function</w:t>
              </w:r>
              <w:r w:rsidRPr="0050601B">
                <w:rPr>
                  <w:rFonts w:ascii="Monaco" w:hAnsi="Monaco" w:cs="Monaco"/>
                  <w:noProof/>
                  <w:sz w:val="20"/>
                  <w:szCs w:val="20"/>
                  <w:lang w:val="en-US"/>
                  <w:rPrChange w:id="1102" w:author="Borja Gonzalez" w:date="2017-09-28T17:52:00Z">
                    <w:rPr>
                      <w:rFonts w:ascii="Monaco" w:hAnsi="Monaco" w:cs="Monaco"/>
                      <w:sz w:val="32"/>
                      <w:szCs w:val="32"/>
                      <w:lang w:val="en-US"/>
                    </w:rPr>
                  </w:rPrChange>
                </w:rPr>
                <w:t xml:space="preserve"> </w:t>
              </w:r>
              <w:r w:rsidRPr="0050601B">
                <w:rPr>
                  <w:rFonts w:ascii="Monaco" w:hAnsi="Monaco" w:cs="Monaco"/>
                  <w:b/>
                  <w:bCs/>
                  <w:noProof/>
                  <w:color w:val="000000"/>
                  <w:sz w:val="20"/>
                  <w:szCs w:val="20"/>
                  <w:lang w:val="en-US"/>
                  <w:rPrChange w:id="1103" w:author="Borja Gonzalez" w:date="2017-09-28T17:52:00Z">
                    <w:rPr>
                      <w:rFonts w:ascii="Monaco" w:hAnsi="Monaco" w:cs="Monaco"/>
                      <w:b/>
                      <w:bCs/>
                      <w:color w:val="000000"/>
                      <w:sz w:val="32"/>
                      <w:szCs w:val="32"/>
                      <w:lang w:val="en-US"/>
                    </w:rPr>
                  </w:rPrChange>
                </w:rPr>
                <w:t>(</w:t>
              </w:r>
              <w:r w:rsidRPr="0050601B">
                <w:rPr>
                  <w:rFonts w:ascii="Monaco" w:hAnsi="Monaco" w:cs="Monaco"/>
                  <w:noProof/>
                  <w:color w:val="000000"/>
                  <w:sz w:val="20"/>
                  <w:szCs w:val="20"/>
                  <w:lang w:val="en-US"/>
                  <w:rPrChange w:id="1104" w:author="Borja Gonzalez" w:date="2017-09-28T17:52:00Z">
                    <w:rPr>
                      <w:rFonts w:ascii="Monaco" w:hAnsi="Monaco" w:cs="Monaco"/>
                      <w:color w:val="000000"/>
                      <w:sz w:val="32"/>
                      <w:szCs w:val="32"/>
                      <w:lang w:val="en-US"/>
                    </w:rPr>
                  </w:rPrChange>
                </w:rPr>
                <w:t>data</w:t>
              </w:r>
              <w:r w:rsidRPr="0050601B">
                <w:rPr>
                  <w:rFonts w:ascii="Monaco" w:hAnsi="Monaco" w:cs="Monaco"/>
                  <w:b/>
                  <w:bCs/>
                  <w:noProof/>
                  <w:color w:val="000000"/>
                  <w:sz w:val="20"/>
                  <w:szCs w:val="20"/>
                  <w:lang w:val="en-US"/>
                  <w:rPrChange w:id="1105" w:author="Borja Gonzalez" w:date="2017-09-28T17:52:00Z">
                    <w:rPr>
                      <w:rFonts w:ascii="Monaco" w:hAnsi="Monaco" w:cs="Monaco"/>
                      <w:b/>
                      <w:bCs/>
                      <w:color w:val="000000"/>
                      <w:sz w:val="32"/>
                      <w:szCs w:val="32"/>
                      <w:lang w:val="en-US"/>
                    </w:rPr>
                  </w:rPrChange>
                </w:rPr>
                <w:t>)</w:t>
              </w:r>
              <w:r w:rsidRPr="0050601B">
                <w:rPr>
                  <w:rFonts w:ascii="Monaco" w:hAnsi="Monaco" w:cs="Monaco"/>
                  <w:noProof/>
                  <w:sz w:val="20"/>
                  <w:szCs w:val="20"/>
                  <w:lang w:val="en-US"/>
                  <w:rPrChange w:id="1106" w:author="Borja Gonzalez" w:date="2017-09-28T17:52:00Z">
                    <w:rPr>
                      <w:rFonts w:ascii="Monaco" w:hAnsi="Monaco" w:cs="Monaco"/>
                      <w:sz w:val="32"/>
                      <w:szCs w:val="32"/>
                      <w:lang w:val="en-US"/>
                    </w:rPr>
                  </w:rPrChange>
                </w:rPr>
                <w:t xml:space="preserve"> </w:t>
              </w:r>
              <w:r w:rsidRPr="0050601B">
                <w:rPr>
                  <w:rFonts w:ascii="Monaco" w:hAnsi="Monaco" w:cs="Monaco"/>
                  <w:b/>
                  <w:bCs/>
                  <w:noProof/>
                  <w:color w:val="000000"/>
                  <w:sz w:val="20"/>
                  <w:szCs w:val="20"/>
                  <w:lang w:val="en-US"/>
                  <w:rPrChange w:id="1107" w:author="Borja Gonzalez" w:date="2017-09-28T17:52:00Z">
                    <w:rPr>
                      <w:rFonts w:ascii="Monaco" w:hAnsi="Monaco" w:cs="Monaco"/>
                      <w:b/>
                      <w:bCs/>
                      <w:color w:val="000000"/>
                      <w:sz w:val="32"/>
                      <w:szCs w:val="32"/>
                      <w:lang w:val="en-US"/>
                    </w:rPr>
                  </w:rPrChange>
                </w:rPr>
                <w:t>{</w:t>
              </w:r>
            </w:ins>
          </w:p>
          <w:p w14:paraId="7FD8D887" w14:textId="77777777" w:rsidR="00AE3604" w:rsidRPr="0050601B" w:rsidRDefault="00AE3604" w:rsidP="00AE3604">
            <w:pPr>
              <w:keepNext/>
              <w:keepLines/>
              <w:widowControl w:val="0"/>
              <w:autoSpaceDE w:val="0"/>
              <w:autoSpaceDN w:val="0"/>
              <w:adjustRightInd w:val="0"/>
              <w:spacing w:before="200"/>
              <w:outlineLvl w:val="4"/>
              <w:rPr>
                <w:ins w:id="1108" w:author="Borja Gonzalez" w:date="2017-09-28T17:42:00Z"/>
                <w:rFonts w:ascii="Monaco" w:hAnsi="Monaco" w:cs="Monaco"/>
                <w:noProof/>
                <w:sz w:val="20"/>
                <w:szCs w:val="20"/>
                <w:lang w:val="en-US"/>
                <w:rPrChange w:id="1109" w:author="Borja Gonzalez" w:date="2017-09-28T17:52:00Z">
                  <w:rPr>
                    <w:ins w:id="1110" w:author="Borja Gonzalez" w:date="2017-09-28T17:42:00Z"/>
                    <w:rFonts w:ascii="Monaco" w:eastAsiaTheme="majorEastAsia" w:hAnsi="Monaco" w:cs="Monaco"/>
                    <w:color w:val="243F60" w:themeColor="accent1" w:themeShade="7F"/>
                    <w:sz w:val="32"/>
                    <w:szCs w:val="32"/>
                    <w:lang w:val="en-US"/>
                  </w:rPr>
                </w:rPrChange>
              </w:rPr>
            </w:pPr>
            <w:ins w:id="1111" w:author="Borja Gonzalez" w:date="2017-09-28T17:42:00Z">
              <w:r w:rsidRPr="0050601B">
                <w:rPr>
                  <w:rFonts w:ascii="Monaco" w:hAnsi="Monaco" w:cs="Monaco"/>
                  <w:noProof/>
                  <w:sz w:val="20"/>
                  <w:szCs w:val="20"/>
                  <w:lang w:val="en-US"/>
                  <w:rPrChange w:id="1112" w:author="Borja Gonzalez" w:date="2017-09-28T17:52:00Z">
                    <w:rPr>
                      <w:rFonts w:ascii="Monaco" w:hAnsi="Monaco" w:cs="Monaco"/>
                      <w:sz w:val="32"/>
                      <w:szCs w:val="32"/>
                      <w:lang w:val="en-US"/>
                    </w:rPr>
                  </w:rPrChange>
                </w:rPr>
                <w:t xml:space="preserve">        </w:t>
              </w:r>
              <w:r w:rsidRPr="0050601B">
                <w:rPr>
                  <w:rFonts w:ascii="Monaco" w:hAnsi="Monaco" w:cs="Monaco"/>
                  <w:noProof/>
                  <w:color w:val="000000"/>
                  <w:sz w:val="20"/>
                  <w:szCs w:val="20"/>
                  <w:lang w:val="en-US"/>
                  <w:rPrChange w:id="1113" w:author="Borja Gonzalez" w:date="2017-09-28T17:52:00Z">
                    <w:rPr>
                      <w:rFonts w:ascii="Monaco" w:hAnsi="Monaco" w:cs="Monaco"/>
                      <w:color w:val="000000"/>
                      <w:sz w:val="32"/>
                      <w:szCs w:val="32"/>
                      <w:lang w:val="en-US"/>
                    </w:rPr>
                  </w:rPrChange>
                </w:rPr>
                <w:t>console</w:t>
              </w:r>
              <w:r w:rsidRPr="0050601B">
                <w:rPr>
                  <w:rFonts w:ascii="Monaco" w:hAnsi="Monaco" w:cs="Monaco"/>
                  <w:b/>
                  <w:bCs/>
                  <w:noProof/>
                  <w:color w:val="000000"/>
                  <w:sz w:val="20"/>
                  <w:szCs w:val="20"/>
                  <w:lang w:val="en-US"/>
                  <w:rPrChange w:id="1114" w:author="Borja Gonzalez" w:date="2017-09-28T17:52:00Z">
                    <w:rPr>
                      <w:rFonts w:ascii="Monaco" w:hAnsi="Monaco" w:cs="Monaco"/>
                      <w:b/>
                      <w:bCs/>
                      <w:color w:val="000000"/>
                      <w:sz w:val="32"/>
                      <w:szCs w:val="32"/>
                      <w:lang w:val="en-US"/>
                    </w:rPr>
                  </w:rPrChange>
                </w:rPr>
                <w:t>.</w:t>
              </w:r>
              <w:r w:rsidRPr="0050601B">
                <w:rPr>
                  <w:rFonts w:ascii="Monaco" w:hAnsi="Monaco" w:cs="Monaco"/>
                  <w:noProof/>
                  <w:color w:val="000000"/>
                  <w:sz w:val="20"/>
                  <w:szCs w:val="20"/>
                  <w:lang w:val="en-US"/>
                  <w:rPrChange w:id="1115" w:author="Borja Gonzalez" w:date="2017-09-28T17:52:00Z">
                    <w:rPr>
                      <w:rFonts w:ascii="Monaco" w:hAnsi="Monaco" w:cs="Monaco"/>
                      <w:color w:val="000000"/>
                      <w:sz w:val="32"/>
                      <w:szCs w:val="32"/>
                      <w:lang w:val="en-US"/>
                    </w:rPr>
                  </w:rPrChange>
                </w:rPr>
                <w:t>log</w:t>
              </w:r>
              <w:r w:rsidRPr="0050601B">
                <w:rPr>
                  <w:rFonts w:ascii="Monaco" w:hAnsi="Monaco" w:cs="Monaco"/>
                  <w:b/>
                  <w:bCs/>
                  <w:noProof/>
                  <w:color w:val="000000"/>
                  <w:sz w:val="20"/>
                  <w:szCs w:val="20"/>
                  <w:lang w:val="en-US"/>
                  <w:rPrChange w:id="1116" w:author="Borja Gonzalez" w:date="2017-09-28T17:52:00Z">
                    <w:rPr>
                      <w:rFonts w:ascii="Monaco" w:hAnsi="Monaco" w:cs="Monaco"/>
                      <w:b/>
                      <w:bCs/>
                      <w:color w:val="000000"/>
                      <w:sz w:val="32"/>
                      <w:szCs w:val="32"/>
                      <w:lang w:val="en-US"/>
                    </w:rPr>
                  </w:rPrChange>
                </w:rPr>
                <w:t>(</w:t>
              </w:r>
              <w:r w:rsidRPr="0050601B">
                <w:rPr>
                  <w:rFonts w:ascii="Monaco" w:hAnsi="Monaco" w:cs="Monaco"/>
                  <w:noProof/>
                  <w:color w:val="4E9A06"/>
                  <w:sz w:val="20"/>
                  <w:szCs w:val="20"/>
                  <w:lang w:val="en-US"/>
                  <w:rPrChange w:id="1117" w:author="Borja Gonzalez" w:date="2017-09-28T17:52:00Z">
                    <w:rPr>
                      <w:rFonts w:ascii="Monaco" w:hAnsi="Monaco" w:cs="Monaco"/>
                      <w:color w:val="4E9A06"/>
                      <w:sz w:val="32"/>
                      <w:szCs w:val="32"/>
                      <w:lang w:val="en-US"/>
                    </w:rPr>
                  </w:rPrChange>
                </w:rPr>
                <w:t>"Lista de pacientes recibida"</w:t>
              </w:r>
              <w:r w:rsidRPr="0050601B">
                <w:rPr>
                  <w:rFonts w:ascii="Monaco" w:hAnsi="Monaco" w:cs="Monaco"/>
                  <w:b/>
                  <w:bCs/>
                  <w:noProof/>
                  <w:color w:val="000000"/>
                  <w:sz w:val="20"/>
                  <w:szCs w:val="20"/>
                  <w:lang w:val="en-US"/>
                  <w:rPrChange w:id="1118" w:author="Borja Gonzalez" w:date="2017-09-28T17:52:00Z">
                    <w:rPr>
                      <w:rFonts w:ascii="Monaco" w:hAnsi="Monaco" w:cs="Monaco"/>
                      <w:b/>
                      <w:bCs/>
                      <w:color w:val="000000"/>
                      <w:sz w:val="32"/>
                      <w:szCs w:val="32"/>
                      <w:lang w:val="en-US"/>
                    </w:rPr>
                  </w:rPrChange>
                </w:rPr>
                <w:t>);</w:t>
              </w:r>
            </w:ins>
          </w:p>
          <w:p w14:paraId="3CF79DE4" w14:textId="77777777" w:rsidR="00AE3604" w:rsidRPr="0050601B" w:rsidRDefault="00AE3604" w:rsidP="00AE3604">
            <w:pPr>
              <w:keepNext/>
              <w:keepLines/>
              <w:widowControl w:val="0"/>
              <w:autoSpaceDE w:val="0"/>
              <w:autoSpaceDN w:val="0"/>
              <w:adjustRightInd w:val="0"/>
              <w:spacing w:before="200"/>
              <w:outlineLvl w:val="4"/>
              <w:rPr>
                <w:ins w:id="1119" w:author="Borja Gonzalez" w:date="2017-09-28T17:42:00Z"/>
                <w:rFonts w:ascii="Monaco" w:hAnsi="Monaco" w:cs="Monaco"/>
                <w:noProof/>
                <w:sz w:val="20"/>
                <w:szCs w:val="20"/>
                <w:lang w:val="en-US"/>
                <w:rPrChange w:id="1120" w:author="Borja Gonzalez" w:date="2017-09-28T17:52:00Z">
                  <w:rPr>
                    <w:ins w:id="1121" w:author="Borja Gonzalez" w:date="2017-09-28T17:42:00Z"/>
                    <w:rFonts w:ascii="Monaco" w:eastAsiaTheme="majorEastAsia" w:hAnsi="Monaco" w:cs="Monaco"/>
                    <w:color w:val="243F60" w:themeColor="accent1" w:themeShade="7F"/>
                    <w:sz w:val="32"/>
                    <w:szCs w:val="32"/>
                    <w:lang w:val="en-US"/>
                  </w:rPr>
                </w:rPrChange>
              </w:rPr>
            </w:pPr>
            <w:ins w:id="1122" w:author="Borja Gonzalez" w:date="2017-09-28T17:42:00Z">
              <w:r w:rsidRPr="0050601B">
                <w:rPr>
                  <w:rFonts w:ascii="Monaco" w:hAnsi="Monaco" w:cs="Monaco"/>
                  <w:noProof/>
                  <w:sz w:val="20"/>
                  <w:szCs w:val="20"/>
                  <w:lang w:val="en-US"/>
                  <w:rPrChange w:id="1123" w:author="Borja Gonzalez" w:date="2017-09-28T17:52:00Z">
                    <w:rPr>
                      <w:rFonts w:ascii="Monaco" w:hAnsi="Monaco" w:cs="Monaco"/>
                      <w:sz w:val="32"/>
                      <w:szCs w:val="32"/>
                      <w:lang w:val="en-US"/>
                    </w:rPr>
                  </w:rPrChange>
                </w:rPr>
                <w:t xml:space="preserve">        </w:t>
              </w:r>
              <w:r w:rsidRPr="0050601B">
                <w:rPr>
                  <w:rFonts w:ascii="Monaco" w:hAnsi="Monaco" w:cs="Monaco"/>
                  <w:noProof/>
                  <w:color w:val="000000"/>
                  <w:sz w:val="20"/>
                  <w:szCs w:val="20"/>
                  <w:lang w:val="en-US"/>
                  <w:rPrChange w:id="1124" w:author="Borja Gonzalez" w:date="2017-09-28T17:52:00Z">
                    <w:rPr>
                      <w:rFonts w:ascii="Monaco" w:hAnsi="Monaco" w:cs="Monaco"/>
                      <w:color w:val="000000"/>
                      <w:sz w:val="32"/>
                      <w:szCs w:val="32"/>
                      <w:lang w:val="en-US"/>
                    </w:rPr>
                  </w:rPrChange>
                </w:rPr>
                <w:t>callback</w:t>
              </w:r>
              <w:r w:rsidRPr="0050601B">
                <w:rPr>
                  <w:rFonts w:ascii="Monaco" w:hAnsi="Monaco" w:cs="Monaco"/>
                  <w:b/>
                  <w:bCs/>
                  <w:noProof/>
                  <w:color w:val="000000"/>
                  <w:sz w:val="20"/>
                  <w:szCs w:val="20"/>
                  <w:lang w:val="en-US"/>
                  <w:rPrChange w:id="1125" w:author="Borja Gonzalez" w:date="2017-09-28T17:52:00Z">
                    <w:rPr>
                      <w:rFonts w:ascii="Monaco" w:hAnsi="Monaco" w:cs="Monaco"/>
                      <w:b/>
                      <w:bCs/>
                      <w:color w:val="000000"/>
                      <w:sz w:val="32"/>
                      <w:szCs w:val="32"/>
                      <w:lang w:val="en-US"/>
                    </w:rPr>
                  </w:rPrChange>
                </w:rPr>
                <w:t>(</w:t>
              </w:r>
              <w:r w:rsidRPr="0050601B">
                <w:rPr>
                  <w:rFonts w:ascii="Monaco" w:hAnsi="Monaco" w:cs="Monaco"/>
                  <w:noProof/>
                  <w:color w:val="000000"/>
                  <w:sz w:val="20"/>
                  <w:szCs w:val="20"/>
                  <w:lang w:val="en-US"/>
                  <w:rPrChange w:id="1126" w:author="Borja Gonzalez" w:date="2017-09-28T17:52:00Z">
                    <w:rPr>
                      <w:rFonts w:ascii="Monaco" w:hAnsi="Monaco" w:cs="Monaco"/>
                      <w:color w:val="000000"/>
                      <w:sz w:val="32"/>
                      <w:szCs w:val="32"/>
                      <w:lang w:val="en-US"/>
                    </w:rPr>
                  </w:rPrChange>
                </w:rPr>
                <w:t>data</w:t>
              </w:r>
              <w:r w:rsidRPr="0050601B">
                <w:rPr>
                  <w:rFonts w:ascii="Monaco" w:hAnsi="Monaco" w:cs="Monaco"/>
                  <w:b/>
                  <w:bCs/>
                  <w:noProof/>
                  <w:color w:val="000000"/>
                  <w:sz w:val="20"/>
                  <w:szCs w:val="20"/>
                  <w:lang w:val="en-US"/>
                  <w:rPrChange w:id="1127" w:author="Borja Gonzalez" w:date="2017-09-28T17:52:00Z">
                    <w:rPr>
                      <w:rFonts w:ascii="Monaco" w:hAnsi="Monaco" w:cs="Monaco"/>
                      <w:b/>
                      <w:bCs/>
                      <w:color w:val="000000"/>
                      <w:sz w:val="32"/>
                      <w:szCs w:val="32"/>
                      <w:lang w:val="en-US"/>
                    </w:rPr>
                  </w:rPrChange>
                </w:rPr>
                <w:t>);</w:t>
              </w:r>
            </w:ins>
          </w:p>
          <w:p w14:paraId="02710E92" w14:textId="77777777" w:rsidR="00AE3604" w:rsidRPr="0050601B" w:rsidRDefault="00AE3604" w:rsidP="00AE3604">
            <w:pPr>
              <w:keepNext/>
              <w:keepLines/>
              <w:widowControl w:val="0"/>
              <w:autoSpaceDE w:val="0"/>
              <w:autoSpaceDN w:val="0"/>
              <w:adjustRightInd w:val="0"/>
              <w:spacing w:before="200"/>
              <w:outlineLvl w:val="4"/>
              <w:rPr>
                <w:ins w:id="1128" w:author="Borja Gonzalez" w:date="2017-09-28T17:42:00Z"/>
                <w:rFonts w:ascii="Monaco" w:hAnsi="Monaco" w:cs="Monaco"/>
                <w:noProof/>
                <w:sz w:val="20"/>
                <w:szCs w:val="20"/>
                <w:lang w:val="en-US"/>
                <w:rPrChange w:id="1129" w:author="Borja Gonzalez" w:date="2017-09-28T17:52:00Z">
                  <w:rPr>
                    <w:ins w:id="1130" w:author="Borja Gonzalez" w:date="2017-09-28T17:42:00Z"/>
                    <w:rFonts w:ascii="Monaco" w:eastAsiaTheme="majorEastAsia" w:hAnsi="Monaco" w:cs="Monaco"/>
                    <w:color w:val="243F60" w:themeColor="accent1" w:themeShade="7F"/>
                    <w:sz w:val="32"/>
                    <w:szCs w:val="32"/>
                    <w:lang w:val="en-US"/>
                  </w:rPr>
                </w:rPrChange>
              </w:rPr>
            </w:pPr>
            <w:ins w:id="1131" w:author="Borja Gonzalez" w:date="2017-09-28T17:42:00Z">
              <w:r w:rsidRPr="0050601B">
                <w:rPr>
                  <w:rFonts w:ascii="Monaco" w:hAnsi="Monaco" w:cs="Monaco"/>
                  <w:noProof/>
                  <w:sz w:val="20"/>
                  <w:szCs w:val="20"/>
                  <w:lang w:val="en-US"/>
                  <w:rPrChange w:id="1132" w:author="Borja Gonzalez" w:date="2017-09-28T17:52:00Z">
                    <w:rPr>
                      <w:rFonts w:ascii="Monaco" w:hAnsi="Monaco" w:cs="Monaco"/>
                      <w:sz w:val="32"/>
                      <w:szCs w:val="32"/>
                      <w:lang w:val="en-US"/>
                    </w:rPr>
                  </w:rPrChange>
                </w:rPr>
                <w:t xml:space="preserve">    </w:t>
              </w:r>
              <w:r w:rsidRPr="0050601B">
                <w:rPr>
                  <w:rFonts w:ascii="Monaco" w:hAnsi="Monaco" w:cs="Monaco"/>
                  <w:b/>
                  <w:bCs/>
                  <w:noProof/>
                  <w:color w:val="000000"/>
                  <w:sz w:val="20"/>
                  <w:szCs w:val="20"/>
                  <w:lang w:val="en-US"/>
                  <w:rPrChange w:id="1133" w:author="Borja Gonzalez" w:date="2017-09-28T17:52:00Z">
                    <w:rPr>
                      <w:rFonts w:ascii="Monaco" w:hAnsi="Monaco" w:cs="Monaco"/>
                      <w:b/>
                      <w:bCs/>
                      <w:color w:val="000000"/>
                      <w:sz w:val="32"/>
                      <w:szCs w:val="32"/>
                      <w:lang w:val="en-US"/>
                    </w:rPr>
                  </w:rPrChange>
                </w:rPr>
                <w:t>});</w:t>
              </w:r>
            </w:ins>
          </w:p>
          <w:p w14:paraId="4648A93E" w14:textId="77777777" w:rsidR="00AE3604" w:rsidRPr="0050601B" w:rsidRDefault="00AE3604" w:rsidP="00AE3604">
            <w:pPr>
              <w:widowControl w:val="0"/>
              <w:autoSpaceDE w:val="0"/>
              <w:autoSpaceDN w:val="0"/>
              <w:adjustRightInd w:val="0"/>
              <w:rPr>
                <w:ins w:id="1134" w:author="Borja Gonzalez" w:date="2017-09-28T17:42:00Z"/>
                <w:rFonts w:ascii="Monaco" w:hAnsi="Monaco" w:cs="Monaco"/>
                <w:noProof/>
                <w:sz w:val="20"/>
                <w:szCs w:val="20"/>
                <w:lang w:val="en-US"/>
                <w:rPrChange w:id="1135" w:author="Borja Gonzalez" w:date="2017-09-28T17:52:00Z">
                  <w:rPr>
                    <w:ins w:id="1136" w:author="Borja Gonzalez" w:date="2017-09-28T17:42:00Z"/>
                    <w:rFonts w:ascii="Monaco" w:hAnsi="Monaco" w:cs="Monaco"/>
                    <w:sz w:val="32"/>
                    <w:szCs w:val="32"/>
                    <w:lang w:val="en-US"/>
                  </w:rPr>
                </w:rPrChange>
              </w:rPr>
            </w:pPr>
          </w:p>
          <w:p w14:paraId="6C917DD3" w14:textId="77777777" w:rsidR="00AE3604" w:rsidRPr="0050601B" w:rsidRDefault="00AE3604" w:rsidP="00AE3604">
            <w:pPr>
              <w:keepNext/>
              <w:keepLines/>
              <w:widowControl w:val="0"/>
              <w:autoSpaceDE w:val="0"/>
              <w:autoSpaceDN w:val="0"/>
              <w:adjustRightInd w:val="0"/>
              <w:spacing w:before="200"/>
              <w:outlineLvl w:val="4"/>
              <w:rPr>
                <w:ins w:id="1137" w:author="Borja Gonzalez" w:date="2017-09-28T17:42:00Z"/>
                <w:rFonts w:ascii="Monaco" w:hAnsi="Monaco" w:cs="Monaco"/>
                <w:sz w:val="20"/>
                <w:szCs w:val="20"/>
                <w:lang w:val="en-US"/>
                <w:rPrChange w:id="1138" w:author="Borja Gonzalez" w:date="2017-09-28T17:52:00Z">
                  <w:rPr>
                    <w:ins w:id="1139" w:author="Borja Gonzalez" w:date="2017-09-28T17:42:00Z"/>
                    <w:rFonts w:ascii="Monaco" w:eastAsiaTheme="majorEastAsia" w:hAnsi="Monaco" w:cs="Monaco"/>
                    <w:color w:val="243F60" w:themeColor="accent1" w:themeShade="7F"/>
                    <w:sz w:val="32"/>
                    <w:szCs w:val="32"/>
                    <w:lang w:val="en-US"/>
                  </w:rPr>
                </w:rPrChange>
              </w:rPr>
            </w:pPr>
            <w:ins w:id="1140" w:author="Borja Gonzalez" w:date="2017-09-28T17:42:00Z">
              <w:r w:rsidRPr="0050601B">
                <w:rPr>
                  <w:rFonts w:ascii="Monaco" w:hAnsi="Monaco" w:cs="Monaco"/>
                  <w:b/>
                  <w:bCs/>
                  <w:noProof/>
                  <w:color w:val="000000"/>
                  <w:sz w:val="20"/>
                  <w:szCs w:val="20"/>
                  <w:lang w:val="en-US"/>
                  <w:rPrChange w:id="1141" w:author="Borja Gonzalez" w:date="2017-09-28T17:52:00Z">
                    <w:rPr>
                      <w:rFonts w:ascii="Monaco" w:hAnsi="Monaco" w:cs="Monaco"/>
                      <w:b/>
                      <w:bCs/>
                      <w:color w:val="000000"/>
                      <w:sz w:val="32"/>
                      <w:szCs w:val="32"/>
                      <w:lang w:val="en-US"/>
                    </w:rPr>
                  </w:rPrChange>
                </w:rPr>
                <w:t>}</w:t>
              </w:r>
            </w:ins>
          </w:p>
          <w:p w14:paraId="29A8028F" w14:textId="77777777" w:rsidR="00AE3604" w:rsidRDefault="00AE3604" w:rsidP="00F93134">
            <w:pPr>
              <w:rPr>
                <w:ins w:id="1142" w:author="Borja Gonzalez" w:date="2017-09-28T17:42:00Z"/>
              </w:rPr>
            </w:pPr>
          </w:p>
        </w:tc>
      </w:tr>
    </w:tbl>
    <w:p w14:paraId="470F9993" w14:textId="566891B4" w:rsidR="00F93134" w:rsidRDefault="00DF2E7D" w:rsidP="00F93134">
      <w:del w:id="1143" w:author="Borja Gonzalez" w:date="2017-09-28T17:38:00Z">
        <w:r w:rsidRPr="00F137C1" w:rsidDel="00962AC3">
          <w:rPr>
            <w:noProof/>
            <w:lang w:val="en-US"/>
          </w:rPr>
          <w:drawing>
            <wp:inline distT="0" distB="0" distL="0" distR="0" wp14:anchorId="399EC4AA" wp14:editId="04AA9D28">
              <wp:extent cx="6286500" cy="3429000"/>
              <wp:effectExtent l="0" t="0" r="12700" b="0"/>
              <wp:docPr id="2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287159" cy="3429359"/>
                      </a:xfrm>
                      <a:prstGeom prst="rect">
                        <a:avLst/>
                      </a:prstGeom>
                      <a:noFill/>
                      <a:ln>
                        <a:noFill/>
                      </a:ln>
                    </pic:spPr>
                  </pic:pic>
                </a:graphicData>
              </a:graphic>
            </wp:inline>
          </w:drawing>
        </w:r>
      </w:del>
    </w:p>
    <w:p w14:paraId="5A62EBFA" w14:textId="77777777" w:rsidR="00F93134" w:rsidRDefault="00F93134" w:rsidP="00F93134"/>
    <w:p w14:paraId="2003B428" w14:textId="7071EBCA" w:rsidR="00F93134" w:rsidRDefault="00F93134" w:rsidP="00F93134">
      <w:r>
        <w:t>Como se mencionó en la sección 4.1.2, el cliente utiliza la instancia socket para escuchar al servidor a través de socket.on y para enviar mensajes a través de socket.send</w:t>
      </w:r>
      <w:r w:rsidR="007E5FBE">
        <w:t>()</w:t>
      </w:r>
      <w:r>
        <w:t xml:space="preserve">. Todas las </w:t>
      </w:r>
      <w:r w:rsidR="00D25341">
        <w:t>solicitudes al servidor se realizan enviando un JSON con una “cabecera” llamada operación que permitirá al servidor distinguir entre las distintas operaciones, y así devolver unos datos específicos. En este caso la cabecera contiene la operación Pacientes.</w:t>
      </w:r>
    </w:p>
    <w:p w14:paraId="2C7E90F6" w14:textId="77777777" w:rsidR="00D25341" w:rsidRDefault="00D25341" w:rsidP="00F93134"/>
    <w:p w14:paraId="5227C789" w14:textId="6DD6D6FF" w:rsidR="00D25341" w:rsidRDefault="00D25341" w:rsidP="00D25341">
      <w:pPr>
        <w:pStyle w:val="Heading4"/>
      </w:pPr>
      <w:r>
        <w:t>4.3.1.2.  Funcionalidad en el lado del servidor</w:t>
      </w:r>
    </w:p>
    <w:p w14:paraId="6602D96A" w14:textId="77777777" w:rsidR="00D25341" w:rsidRDefault="00D25341" w:rsidP="00CE1853"/>
    <w:p w14:paraId="22E6AFBE" w14:textId="39E1C6FE" w:rsidR="00D25341" w:rsidRDefault="00D25341" w:rsidP="00CE1853">
      <w:r>
        <w:lastRenderedPageBreak/>
        <w:t>Ahora podremos ver como el servidor maneja la solicitud para enviar el listado de pacientes al cliente.</w:t>
      </w:r>
    </w:p>
    <w:p w14:paraId="1682FAF2" w14:textId="77777777" w:rsidR="00D25341" w:rsidRDefault="00D25341" w:rsidP="00CE1853"/>
    <w:p w14:paraId="4992E7F0" w14:textId="77777777" w:rsidR="00AE3604" w:rsidRDefault="00D25341" w:rsidP="00CE1853">
      <w:pPr>
        <w:rPr>
          <w:ins w:id="1144" w:author="Borja Gonzalez" w:date="2017-09-28T17:44:00Z"/>
        </w:rPr>
      </w:pPr>
      <w:del w:id="1145" w:author="Borja Gonzalez" w:date="2017-09-28T17:44:00Z">
        <w:r w:rsidDel="00AE3604">
          <w:rPr>
            <w:noProof/>
            <w:lang w:val="en-US"/>
          </w:rPr>
          <w:drawing>
            <wp:inline distT="0" distB="0" distL="0" distR="0" wp14:anchorId="24160988" wp14:editId="00FCD51B">
              <wp:extent cx="6172200" cy="2686050"/>
              <wp:effectExtent l="0" t="0" r="0" b="6350"/>
              <wp:docPr id="2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172942" cy="2686373"/>
                      </a:xfrm>
                      <a:prstGeom prst="rect">
                        <a:avLst/>
                      </a:prstGeom>
                      <a:noFill/>
                      <a:ln>
                        <a:noFill/>
                      </a:ln>
                    </pic:spPr>
                  </pic:pic>
                </a:graphicData>
              </a:graphic>
            </wp:inline>
          </w:drawing>
        </w:r>
      </w:del>
    </w:p>
    <w:tbl>
      <w:tblPr>
        <w:tblStyle w:val="TableGrid"/>
        <w:tblW w:w="0" w:type="auto"/>
        <w:tblLook w:val="04A0" w:firstRow="1" w:lastRow="0" w:firstColumn="1" w:lastColumn="0" w:noHBand="0" w:noVBand="1"/>
      </w:tblPr>
      <w:tblGrid>
        <w:gridCol w:w="8856"/>
      </w:tblGrid>
      <w:tr w:rsidR="00AE3604" w14:paraId="3E40EE41" w14:textId="77777777" w:rsidTr="00AE3604">
        <w:trPr>
          <w:ins w:id="1146" w:author="Borja Gonzalez" w:date="2017-09-28T17:44:00Z"/>
        </w:trPr>
        <w:tc>
          <w:tcPr>
            <w:tcW w:w="8856" w:type="dxa"/>
          </w:tcPr>
          <w:p w14:paraId="2AE3E30B" w14:textId="77777777" w:rsidR="00AE3604" w:rsidRPr="0050601B" w:rsidRDefault="00AE3604" w:rsidP="00AE3604">
            <w:pPr>
              <w:keepNext/>
              <w:keepLines/>
              <w:widowControl w:val="0"/>
              <w:autoSpaceDE w:val="0"/>
              <w:autoSpaceDN w:val="0"/>
              <w:adjustRightInd w:val="0"/>
              <w:spacing w:before="200"/>
              <w:outlineLvl w:val="4"/>
              <w:rPr>
                <w:ins w:id="1147" w:author="Borja Gonzalez" w:date="2017-09-28T17:46:00Z"/>
                <w:rFonts w:ascii="Monaco" w:hAnsi="Monaco" w:cs="Monaco"/>
                <w:noProof/>
                <w:sz w:val="20"/>
                <w:szCs w:val="20"/>
                <w:lang w:val="en-US"/>
                <w:rPrChange w:id="1148" w:author="Borja Gonzalez" w:date="2017-09-28T17:52:00Z">
                  <w:rPr>
                    <w:ins w:id="1149" w:author="Borja Gonzalez" w:date="2017-09-28T17:46:00Z"/>
                    <w:rFonts w:ascii="Monaco" w:eastAsiaTheme="majorEastAsia" w:hAnsi="Monaco" w:cs="Monaco"/>
                    <w:color w:val="243F60" w:themeColor="accent1" w:themeShade="7F"/>
                    <w:sz w:val="32"/>
                    <w:szCs w:val="32"/>
                    <w:lang w:val="en-US"/>
                  </w:rPr>
                </w:rPrChange>
              </w:rPr>
            </w:pPr>
            <w:ins w:id="1150" w:author="Borja Gonzalez" w:date="2017-09-28T17:46:00Z">
              <w:r w:rsidRPr="0050601B">
                <w:rPr>
                  <w:rFonts w:ascii="Monaco" w:hAnsi="Monaco" w:cs="Monaco"/>
                  <w:noProof/>
                  <w:color w:val="000000"/>
                  <w:sz w:val="20"/>
                  <w:szCs w:val="20"/>
                  <w:lang w:val="en-US"/>
                  <w:rPrChange w:id="1151" w:author="Borja Gonzalez" w:date="2017-09-28T17:52:00Z">
                    <w:rPr>
                      <w:rFonts w:ascii="Monaco" w:hAnsi="Monaco" w:cs="Monaco"/>
                      <w:color w:val="000000"/>
                      <w:sz w:val="32"/>
                      <w:szCs w:val="32"/>
                      <w:lang w:val="en-US"/>
                    </w:rPr>
                  </w:rPrChange>
                </w:rPr>
                <w:t>socket</w:t>
              </w:r>
              <w:r w:rsidRPr="0050601B">
                <w:rPr>
                  <w:rFonts w:ascii="Monaco" w:hAnsi="Monaco" w:cs="Monaco"/>
                  <w:b/>
                  <w:bCs/>
                  <w:noProof/>
                  <w:color w:val="000000"/>
                  <w:sz w:val="20"/>
                  <w:szCs w:val="20"/>
                  <w:lang w:val="en-US"/>
                  <w:rPrChange w:id="1152" w:author="Borja Gonzalez" w:date="2017-09-28T17:52:00Z">
                    <w:rPr>
                      <w:rFonts w:ascii="Monaco" w:hAnsi="Monaco" w:cs="Monaco"/>
                      <w:b/>
                      <w:bCs/>
                      <w:color w:val="000000"/>
                      <w:sz w:val="32"/>
                      <w:szCs w:val="32"/>
                      <w:lang w:val="en-US"/>
                    </w:rPr>
                  </w:rPrChange>
                </w:rPr>
                <w:t>.</w:t>
              </w:r>
              <w:r w:rsidRPr="0050601B">
                <w:rPr>
                  <w:rFonts w:ascii="Monaco" w:hAnsi="Monaco" w:cs="Monaco"/>
                  <w:noProof/>
                  <w:color w:val="000000"/>
                  <w:sz w:val="20"/>
                  <w:szCs w:val="20"/>
                  <w:lang w:val="en-US"/>
                  <w:rPrChange w:id="1153" w:author="Borja Gonzalez" w:date="2017-09-28T17:52:00Z">
                    <w:rPr>
                      <w:rFonts w:ascii="Monaco" w:hAnsi="Monaco" w:cs="Monaco"/>
                      <w:color w:val="000000"/>
                      <w:sz w:val="32"/>
                      <w:szCs w:val="32"/>
                      <w:lang w:val="en-US"/>
                    </w:rPr>
                  </w:rPrChange>
                </w:rPr>
                <w:t>on</w:t>
              </w:r>
              <w:r w:rsidRPr="0050601B">
                <w:rPr>
                  <w:rFonts w:ascii="Monaco" w:hAnsi="Monaco" w:cs="Monaco"/>
                  <w:b/>
                  <w:bCs/>
                  <w:noProof/>
                  <w:color w:val="000000"/>
                  <w:sz w:val="20"/>
                  <w:szCs w:val="20"/>
                  <w:lang w:val="en-US"/>
                  <w:rPrChange w:id="1154" w:author="Borja Gonzalez" w:date="2017-09-28T17:52:00Z">
                    <w:rPr>
                      <w:rFonts w:ascii="Monaco" w:hAnsi="Monaco" w:cs="Monaco"/>
                      <w:b/>
                      <w:bCs/>
                      <w:color w:val="000000"/>
                      <w:sz w:val="32"/>
                      <w:szCs w:val="32"/>
                      <w:lang w:val="en-US"/>
                    </w:rPr>
                  </w:rPrChange>
                </w:rPr>
                <w:t>(</w:t>
              </w:r>
              <w:r w:rsidRPr="0050601B">
                <w:rPr>
                  <w:rFonts w:ascii="Monaco" w:hAnsi="Monaco" w:cs="Monaco"/>
                  <w:noProof/>
                  <w:color w:val="4E9A06"/>
                  <w:sz w:val="20"/>
                  <w:szCs w:val="20"/>
                  <w:lang w:val="en-US"/>
                  <w:rPrChange w:id="1155" w:author="Borja Gonzalez" w:date="2017-09-28T17:52:00Z">
                    <w:rPr>
                      <w:rFonts w:ascii="Monaco" w:hAnsi="Monaco" w:cs="Monaco"/>
                      <w:color w:val="4E9A06"/>
                      <w:sz w:val="32"/>
                      <w:szCs w:val="32"/>
                      <w:lang w:val="en-US"/>
                    </w:rPr>
                  </w:rPrChange>
                </w:rPr>
                <w:t>"message"</w:t>
              </w:r>
              <w:r w:rsidRPr="0050601B">
                <w:rPr>
                  <w:rFonts w:ascii="Monaco" w:hAnsi="Monaco" w:cs="Monaco"/>
                  <w:b/>
                  <w:bCs/>
                  <w:noProof/>
                  <w:color w:val="000000"/>
                  <w:sz w:val="20"/>
                  <w:szCs w:val="20"/>
                  <w:lang w:val="en-US"/>
                  <w:rPrChange w:id="1156" w:author="Borja Gonzalez" w:date="2017-09-28T17:52:00Z">
                    <w:rPr>
                      <w:rFonts w:ascii="Monaco" w:hAnsi="Monaco" w:cs="Monaco"/>
                      <w:b/>
                      <w:bCs/>
                      <w:color w:val="000000"/>
                      <w:sz w:val="32"/>
                      <w:szCs w:val="32"/>
                      <w:lang w:val="en-US"/>
                    </w:rPr>
                  </w:rPrChange>
                </w:rPr>
                <w:t>,</w:t>
              </w:r>
              <w:r w:rsidRPr="0050601B">
                <w:rPr>
                  <w:rFonts w:ascii="Monaco" w:hAnsi="Monaco" w:cs="Monaco"/>
                  <w:b/>
                  <w:bCs/>
                  <w:noProof/>
                  <w:color w:val="204A87"/>
                  <w:sz w:val="20"/>
                  <w:szCs w:val="20"/>
                  <w:lang w:val="en-US"/>
                  <w:rPrChange w:id="1157" w:author="Borja Gonzalez" w:date="2017-09-28T17:52:00Z">
                    <w:rPr>
                      <w:rFonts w:ascii="Monaco" w:hAnsi="Monaco" w:cs="Monaco"/>
                      <w:b/>
                      <w:bCs/>
                      <w:color w:val="204A87"/>
                      <w:sz w:val="32"/>
                      <w:szCs w:val="32"/>
                      <w:lang w:val="en-US"/>
                    </w:rPr>
                  </w:rPrChange>
                </w:rPr>
                <w:t>function</w:t>
              </w:r>
              <w:r w:rsidRPr="0050601B">
                <w:rPr>
                  <w:rFonts w:ascii="Monaco" w:hAnsi="Monaco" w:cs="Monaco"/>
                  <w:b/>
                  <w:bCs/>
                  <w:noProof/>
                  <w:color w:val="000000"/>
                  <w:sz w:val="20"/>
                  <w:szCs w:val="20"/>
                  <w:lang w:val="en-US"/>
                  <w:rPrChange w:id="1158" w:author="Borja Gonzalez" w:date="2017-09-28T17:52:00Z">
                    <w:rPr>
                      <w:rFonts w:ascii="Monaco" w:hAnsi="Monaco" w:cs="Monaco"/>
                      <w:b/>
                      <w:bCs/>
                      <w:color w:val="000000"/>
                      <w:sz w:val="32"/>
                      <w:szCs w:val="32"/>
                      <w:lang w:val="en-US"/>
                    </w:rPr>
                  </w:rPrChange>
                </w:rPr>
                <w:t>(</w:t>
              </w:r>
              <w:r w:rsidRPr="0050601B">
                <w:rPr>
                  <w:rFonts w:ascii="Monaco" w:hAnsi="Monaco" w:cs="Monaco"/>
                  <w:noProof/>
                  <w:color w:val="000000"/>
                  <w:sz w:val="20"/>
                  <w:szCs w:val="20"/>
                  <w:lang w:val="en-US"/>
                  <w:rPrChange w:id="1159" w:author="Borja Gonzalez" w:date="2017-09-28T17:52:00Z">
                    <w:rPr>
                      <w:rFonts w:ascii="Monaco" w:hAnsi="Monaco" w:cs="Monaco"/>
                      <w:color w:val="000000"/>
                      <w:sz w:val="32"/>
                      <w:szCs w:val="32"/>
                      <w:lang w:val="en-US"/>
                    </w:rPr>
                  </w:rPrChange>
                </w:rPr>
                <w:t>info</w:t>
              </w:r>
              <w:r w:rsidRPr="0050601B">
                <w:rPr>
                  <w:rFonts w:ascii="Monaco" w:hAnsi="Monaco" w:cs="Monaco"/>
                  <w:b/>
                  <w:bCs/>
                  <w:noProof/>
                  <w:color w:val="000000"/>
                  <w:sz w:val="20"/>
                  <w:szCs w:val="20"/>
                  <w:lang w:val="en-US"/>
                  <w:rPrChange w:id="1160" w:author="Borja Gonzalez" w:date="2017-09-28T17:52:00Z">
                    <w:rPr>
                      <w:rFonts w:ascii="Monaco" w:hAnsi="Monaco" w:cs="Monaco"/>
                      <w:b/>
                      <w:bCs/>
                      <w:color w:val="000000"/>
                      <w:sz w:val="32"/>
                      <w:szCs w:val="32"/>
                      <w:lang w:val="en-US"/>
                    </w:rPr>
                  </w:rPrChange>
                </w:rPr>
                <w:t>){</w:t>
              </w:r>
            </w:ins>
          </w:p>
          <w:p w14:paraId="0389F3D8" w14:textId="77777777" w:rsidR="00AE3604" w:rsidRPr="0050601B" w:rsidRDefault="00AE3604" w:rsidP="00AE3604">
            <w:pPr>
              <w:keepNext/>
              <w:keepLines/>
              <w:widowControl w:val="0"/>
              <w:autoSpaceDE w:val="0"/>
              <w:autoSpaceDN w:val="0"/>
              <w:adjustRightInd w:val="0"/>
              <w:spacing w:before="200"/>
              <w:outlineLvl w:val="4"/>
              <w:rPr>
                <w:ins w:id="1161" w:author="Borja Gonzalez" w:date="2017-09-28T17:46:00Z"/>
                <w:rFonts w:ascii="Monaco" w:hAnsi="Monaco" w:cs="Monaco"/>
                <w:noProof/>
                <w:sz w:val="20"/>
                <w:szCs w:val="20"/>
                <w:lang w:val="en-US"/>
                <w:rPrChange w:id="1162" w:author="Borja Gonzalez" w:date="2017-09-28T17:52:00Z">
                  <w:rPr>
                    <w:ins w:id="1163" w:author="Borja Gonzalez" w:date="2017-09-28T17:46:00Z"/>
                    <w:rFonts w:ascii="Monaco" w:eastAsiaTheme="majorEastAsia" w:hAnsi="Monaco" w:cs="Monaco"/>
                    <w:color w:val="243F60" w:themeColor="accent1" w:themeShade="7F"/>
                    <w:sz w:val="32"/>
                    <w:szCs w:val="32"/>
                    <w:lang w:val="en-US"/>
                  </w:rPr>
                </w:rPrChange>
              </w:rPr>
            </w:pPr>
            <w:ins w:id="1164" w:author="Borja Gonzalez" w:date="2017-09-28T17:46:00Z">
              <w:r w:rsidRPr="0050601B">
                <w:rPr>
                  <w:rFonts w:ascii="Monaco" w:hAnsi="Monaco" w:cs="Monaco"/>
                  <w:noProof/>
                  <w:sz w:val="20"/>
                  <w:szCs w:val="20"/>
                  <w:lang w:val="en-US"/>
                  <w:rPrChange w:id="1165" w:author="Borja Gonzalez" w:date="2017-09-28T17:52:00Z">
                    <w:rPr>
                      <w:rFonts w:ascii="Monaco" w:hAnsi="Monaco" w:cs="Monaco"/>
                      <w:sz w:val="32"/>
                      <w:szCs w:val="32"/>
                      <w:lang w:val="en-US"/>
                    </w:rPr>
                  </w:rPrChange>
                </w:rPr>
                <w:t xml:space="preserve">    </w:t>
              </w:r>
              <w:r w:rsidRPr="0050601B">
                <w:rPr>
                  <w:rFonts w:ascii="Monaco" w:hAnsi="Monaco" w:cs="Monaco"/>
                  <w:noProof/>
                  <w:color w:val="000000"/>
                  <w:sz w:val="20"/>
                  <w:szCs w:val="20"/>
                  <w:lang w:val="en-US"/>
                  <w:rPrChange w:id="1166" w:author="Borja Gonzalez" w:date="2017-09-28T17:52:00Z">
                    <w:rPr>
                      <w:rFonts w:ascii="Monaco" w:hAnsi="Monaco" w:cs="Monaco"/>
                      <w:color w:val="000000"/>
                      <w:sz w:val="32"/>
                      <w:szCs w:val="32"/>
                      <w:lang w:val="en-US"/>
                    </w:rPr>
                  </w:rPrChange>
                </w:rPr>
                <w:t>datos</w:t>
              </w:r>
              <w:r w:rsidRPr="0050601B">
                <w:rPr>
                  <w:rFonts w:ascii="Monaco" w:hAnsi="Monaco" w:cs="Monaco"/>
                  <w:noProof/>
                  <w:sz w:val="20"/>
                  <w:szCs w:val="20"/>
                  <w:lang w:val="en-US"/>
                  <w:rPrChange w:id="1167" w:author="Borja Gonzalez" w:date="2017-09-28T17:52:00Z">
                    <w:rPr>
                      <w:rFonts w:ascii="Monaco" w:hAnsi="Monaco" w:cs="Monaco"/>
                      <w:sz w:val="32"/>
                      <w:szCs w:val="32"/>
                      <w:lang w:val="en-US"/>
                    </w:rPr>
                  </w:rPrChange>
                </w:rPr>
                <w:t xml:space="preserve"> </w:t>
              </w:r>
              <w:r w:rsidRPr="0050601B">
                <w:rPr>
                  <w:rFonts w:ascii="Monaco" w:hAnsi="Monaco" w:cs="Monaco"/>
                  <w:b/>
                  <w:bCs/>
                  <w:noProof/>
                  <w:color w:val="CE5C00"/>
                  <w:sz w:val="20"/>
                  <w:szCs w:val="20"/>
                  <w:lang w:val="en-US"/>
                  <w:rPrChange w:id="1168" w:author="Borja Gonzalez" w:date="2017-09-28T17:52:00Z">
                    <w:rPr>
                      <w:rFonts w:ascii="Monaco" w:hAnsi="Monaco" w:cs="Monaco"/>
                      <w:b/>
                      <w:bCs/>
                      <w:color w:val="CE5C00"/>
                      <w:sz w:val="32"/>
                      <w:szCs w:val="32"/>
                      <w:lang w:val="en-US"/>
                    </w:rPr>
                  </w:rPrChange>
                </w:rPr>
                <w:t>=</w:t>
              </w:r>
              <w:r w:rsidRPr="0050601B">
                <w:rPr>
                  <w:rFonts w:ascii="Monaco" w:hAnsi="Monaco" w:cs="Monaco"/>
                  <w:noProof/>
                  <w:sz w:val="20"/>
                  <w:szCs w:val="20"/>
                  <w:lang w:val="en-US"/>
                  <w:rPrChange w:id="1169" w:author="Borja Gonzalez" w:date="2017-09-28T17:52:00Z">
                    <w:rPr>
                      <w:rFonts w:ascii="Monaco" w:hAnsi="Monaco" w:cs="Monaco"/>
                      <w:sz w:val="32"/>
                      <w:szCs w:val="32"/>
                      <w:lang w:val="en-US"/>
                    </w:rPr>
                  </w:rPrChange>
                </w:rPr>
                <w:t xml:space="preserve"> </w:t>
              </w:r>
              <w:r w:rsidRPr="0050601B">
                <w:rPr>
                  <w:rFonts w:ascii="Monaco" w:hAnsi="Monaco" w:cs="Monaco"/>
                  <w:noProof/>
                  <w:color w:val="000000"/>
                  <w:sz w:val="20"/>
                  <w:szCs w:val="20"/>
                  <w:lang w:val="en-US"/>
                  <w:rPrChange w:id="1170" w:author="Borja Gonzalez" w:date="2017-09-28T17:52:00Z">
                    <w:rPr>
                      <w:rFonts w:ascii="Monaco" w:hAnsi="Monaco" w:cs="Monaco"/>
                      <w:color w:val="000000"/>
                      <w:sz w:val="32"/>
                      <w:szCs w:val="32"/>
                      <w:lang w:val="en-US"/>
                    </w:rPr>
                  </w:rPrChange>
                </w:rPr>
                <w:t>JSON</w:t>
              </w:r>
              <w:r w:rsidRPr="0050601B">
                <w:rPr>
                  <w:rFonts w:ascii="Monaco" w:hAnsi="Monaco" w:cs="Monaco"/>
                  <w:b/>
                  <w:bCs/>
                  <w:noProof/>
                  <w:color w:val="000000"/>
                  <w:sz w:val="20"/>
                  <w:szCs w:val="20"/>
                  <w:lang w:val="en-US"/>
                  <w:rPrChange w:id="1171" w:author="Borja Gonzalez" w:date="2017-09-28T17:52:00Z">
                    <w:rPr>
                      <w:rFonts w:ascii="Monaco" w:hAnsi="Monaco" w:cs="Monaco"/>
                      <w:b/>
                      <w:bCs/>
                      <w:color w:val="000000"/>
                      <w:sz w:val="32"/>
                      <w:szCs w:val="32"/>
                      <w:lang w:val="en-US"/>
                    </w:rPr>
                  </w:rPrChange>
                </w:rPr>
                <w:t>.</w:t>
              </w:r>
              <w:r w:rsidRPr="0050601B">
                <w:rPr>
                  <w:rFonts w:ascii="Monaco" w:hAnsi="Monaco" w:cs="Monaco"/>
                  <w:noProof/>
                  <w:color w:val="000000"/>
                  <w:sz w:val="20"/>
                  <w:szCs w:val="20"/>
                  <w:lang w:val="en-US"/>
                  <w:rPrChange w:id="1172" w:author="Borja Gonzalez" w:date="2017-09-28T17:52:00Z">
                    <w:rPr>
                      <w:rFonts w:ascii="Monaco" w:hAnsi="Monaco" w:cs="Monaco"/>
                      <w:color w:val="000000"/>
                      <w:sz w:val="32"/>
                      <w:szCs w:val="32"/>
                      <w:lang w:val="en-US"/>
                    </w:rPr>
                  </w:rPrChange>
                </w:rPr>
                <w:t>parse</w:t>
              </w:r>
              <w:r w:rsidRPr="0050601B">
                <w:rPr>
                  <w:rFonts w:ascii="Monaco" w:hAnsi="Monaco" w:cs="Monaco"/>
                  <w:b/>
                  <w:bCs/>
                  <w:noProof/>
                  <w:color w:val="000000"/>
                  <w:sz w:val="20"/>
                  <w:szCs w:val="20"/>
                  <w:lang w:val="en-US"/>
                  <w:rPrChange w:id="1173" w:author="Borja Gonzalez" w:date="2017-09-28T17:52:00Z">
                    <w:rPr>
                      <w:rFonts w:ascii="Monaco" w:hAnsi="Monaco" w:cs="Monaco"/>
                      <w:b/>
                      <w:bCs/>
                      <w:color w:val="000000"/>
                      <w:sz w:val="32"/>
                      <w:szCs w:val="32"/>
                      <w:lang w:val="en-US"/>
                    </w:rPr>
                  </w:rPrChange>
                </w:rPr>
                <w:t>(</w:t>
              </w:r>
              <w:r w:rsidRPr="0050601B">
                <w:rPr>
                  <w:rFonts w:ascii="Monaco" w:hAnsi="Monaco" w:cs="Monaco"/>
                  <w:noProof/>
                  <w:color w:val="000000"/>
                  <w:sz w:val="20"/>
                  <w:szCs w:val="20"/>
                  <w:lang w:val="en-US"/>
                  <w:rPrChange w:id="1174" w:author="Borja Gonzalez" w:date="2017-09-28T17:52:00Z">
                    <w:rPr>
                      <w:rFonts w:ascii="Monaco" w:hAnsi="Monaco" w:cs="Monaco"/>
                      <w:color w:val="000000"/>
                      <w:sz w:val="32"/>
                      <w:szCs w:val="32"/>
                      <w:lang w:val="en-US"/>
                    </w:rPr>
                  </w:rPrChange>
                </w:rPr>
                <w:t>info</w:t>
              </w:r>
              <w:r w:rsidRPr="0050601B">
                <w:rPr>
                  <w:rFonts w:ascii="Monaco" w:hAnsi="Monaco" w:cs="Monaco"/>
                  <w:b/>
                  <w:bCs/>
                  <w:noProof/>
                  <w:color w:val="000000"/>
                  <w:sz w:val="20"/>
                  <w:szCs w:val="20"/>
                  <w:lang w:val="en-US"/>
                  <w:rPrChange w:id="1175" w:author="Borja Gonzalez" w:date="2017-09-28T17:52:00Z">
                    <w:rPr>
                      <w:rFonts w:ascii="Monaco" w:hAnsi="Monaco" w:cs="Monaco"/>
                      <w:b/>
                      <w:bCs/>
                      <w:color w:val="000000"/>
                      <w:sz w:val="32"/>
                      <w:szCs w:val="32"/>
                      <w:lang w:val="en-US"/>
                    </w:rPr>
                  </w:rPrChange>
                </w:rPr>
                <w:t>);</w:t>
              </w:r>
            </w:ins>
          </w:p>
          <w:p w14:paraId="5E5C4696" w14:textId="77777777" w:rsidR="00AE3604" w:rsidRPr="0050601B" w:rsidRDefault="00AE3604" w:rsidP="00AE3604">
            <w:pPr>
              <w:keepNext/>
              <w:keepLines/>
              <w:widowControl w:val="0"/>
              <w:autoSpaceDE w:val="0"/>
              <w:autoSpaceDN w:val="0"/>
              <w:adjustRightInd w:val="0"/>
              <w:spacing w:before="200"/>
              <w:outlineLvl w:val="4"/>
              <w:rPr>
                <w:ins w:id="1176" w:author="Borja Gonzalez" w:date="2017-09-28T17:46:00Z"/>
                <w:rFonts w:ascii="Monaco" w:hAnsi="Monaco" w:cs="Monaco"/>
                <w:noProof/>
                <w:sz w:val="20"/>
                <w:szCs w:val="20"/>
                <w:lang w:val="en-US"/>
                <w:rPrChange w:id="1177" w:author="Borja Gonzalez" w:date="2017-09-28T17:52:00Z">
                  <w:rPr>
                    <w:ins w:id="1178" w:author="Borja Gonzalez" w:date="2017-09-28T17:46:00Z"/>
                    <w:rFonts w:ascii="Monaco" w:eastAsiaTheme="majorEastAsia" w:hAnsi="Monaco" w:cs="Monaco"/>
                    <w:color w:val="243F60" w:themeColor="accent1" w:themeShade="7F"/>
                    <w:sz w:val="32"/>
                    <w:szCs w:val="32"/>
                    <w:lang w:val="en-US"/>
                  </w:rPr>
                </w:rPrChange>
              </w:rPr>
            </w:pPr>
            <w:ins w:id="1179" w:author="Borja Gonzalez" w:date="2017-09-28T17:46:00Z">
              <w:r w:rsidRPr="0050601B">
                <w:rPr>
                  <w:rFonts w:ascii="Monaco" w:hAnsi="Monaco" w:cs="Monaco"/>
                  <w:noProof/>
                  <w:sz w:val="20"/>
                  <w:szCs w:val="20"/>
                  <w:lang w:val="en-US"/>
                  <w:rPrChange w:id="1180" w:author="Borja Gonzalez" w:date="2017-09-28T17:52:00Z">
                    <w:rPr>
                      <w:rFonts w:ascii="Monaco" w:hAnsi="Monaco" w:cs="Monaco"/>
                      <w:sz w:val="32"/>
                      <w:szCs w:val="32"/>
                      <w:lang w:val="en-US"/>
                    </w:rPr>
                  </w:rPrChange>
                </w:rPr>
                <w:t xml:space="preserve">    </w:t>
              </w:r>
              <w:r w:rsidRPr="0050601B">
                <w:rPr>
                  <w:rFonts w:ascii="Monaco" w:hAnsi="Monaco" w:cs="Monaco"/>
                  <w:noProof/>
                  <w:color w:val="000000"/>
                  <w:sz w:val="20"/>
                  <w:szCs w:val="20"/>
                  <w:lang w:val="en-US"/>
                  <w:rPrChange w:id="1181" w:author="Borja Gonzalez" w:date="2017-09-28T17:52:00Z">
                    <w:rPr>
                      <w:rFonts w:ascii="Monaco" w:hAnsi="Monaco" w:cs="Monaco"/>
                      <w:color w:val="000000"/>
                      <w:sz w:val="32"/>
                      <w:szCs w:val="32"/>
                      <w:lang w:val="en-US"/>
                    </w:rPr>
                  </w:rPrChange>
                </w:rPr>
                <w:t>console</w:t>
              </w:r>
              <w:r w:rsidRPr="0050601B">
                <w:rPr>
                  <w:rFonts w:ascii="Monaco" w:hAnsi="Monaco" w:cs="Monaco"/>
                  <w:b/>
                  <w:bCs/>
                  <w:noProof/>
                  <w:color w:val="000000"/>
                  <w:sz w:val="20"/>
                  <w:szCs w:val="20"/>
                  <w:lang w:val="en-US"/>
                  <w:rPrChange w:id="1182" w:author="Borja Gonzalez" w:date="2017-09-28T17:52:00Z">
                    <w:rPr>
                      <w:rFonts w:ascii="Monaco" w:hAnsi="Monaco" w:cs="Monaco"/>
                      <w:b/>
                      <w:bCs/>
                      <w:color w:val="000000"/>
                      <w:sz w:val="32"/>
                      <w:szCs w:val="32"/>
                      <w:lang w:val="en-US"/>
                    </w:rPr>
                  </w:rPrChange>
                </w:rPr>
                <w:t>.</w:t>
              </w:r>
              <w:r w:rsidRPr="0050601B">
                <w:rPr>
                  <w:rFonts w:ascii="Monaco" w:hAnsi="Monaco" w:cs="Monaco"/>
                  <w:noProof/>
                  <w:color w:val="000000"/>
                  <w:sz w:val="20"/>
                  <w:szCs w:val="20"/>
                  <w:lang w:val="en-US"/>
                  <w:rPrChange w:id="1183" w:author="Borja Gonzalez" w:date="2017-09-28T17:52:00Z">
                    <w:rPr>
                      <w:rFonts w:ascii="Monaco" w:hAnsi="Monaco" w:cs="Monaco"/>
                      <w:color w:val="000000"/>
                      <w:sz w:val="32"/>
                      <w:szCs w:val="32"/>
                      <w:lang w:val="en-US"/>
                    </w:rPr>
                  </w:rPrChange>
                </w:rPr>
                <w:t>log</w:t>
              </w:r>
              <w:r w:rsidRPr="0050601B">
                <w:rPr>
                  <w:rFonts w:ascii="Monaco" w:hAnsi="Monaco" w:cs="Monaco"/>
                  <w:b/>
                  <w:bCs/>
                  <w:noProof/>
                  <w:color w:val="000000"/>
                  <w:sz w:val="20"/>
                  <w:szCs w:val="20"/>
                  <w:lang w:val="en-US"/>
                  <w:rPrChange w:id="1184" w:author="Borja Gonzalez" w:date="2017-09-28T17:52:00Z">
                    <w:rPr>
                      <w:rFonts w:ascii="Monaco" w:hAnsi="Monaco" w:cs="Monaco"/>
                      <w:b/>
                      <w:bCs/>
                      <w:color w:val="000000"/>
                      <w:sz w:val="32"/>
                      <w:szCs w:val="32"/>
                      <w:lang w:val="en-US"/>
                    </w:rPr>
                  </w:rPrChange>
                </w:rPr>
                <w:t>(</w:t>
              </w:r>
              <w:r w:rsidRPr="0050601B">
                <w:rPr>
                  <w:rFonts w:ascii="Monaco" w:hAnsi="Monaco" w:cs="Monaco"/>
                  <w:noProof/>
                  <w:color w:val="000000"/>
                  <w:sz w:val="20"/>
                  <w:szCs w:val="20"/>
                  <w:lang w:val="en-US"/>
                  <w:rPrChange w:id="1185" w:author="Borja Gonzalez" w:date="2017-09-28T17:52:00Z">
                    <w:rPr>
                      <w:rFonts w:ascii="Monaco" w:hAnsi="Monaco" w:cs="Monaco"/>
                      <w:color w:val="000000"/>
                      <w:sz w:val="32"/>
                      <w:szCs w:val="32"/>
                      <w:lang w:val="en-US"/>
                    </w:rPr>
                  </w:rPrChange>
                </w:rPr>
                <w:t>timestamp</w:t>
              </w:r>
              <w:r w:rsidRPr="0050601B">
                <w:rPr>
                  <w:rFonts w:ascii="Monaco" w:hAnsi="Monaco" w:cs="Monaco"/>
                  <w:b/>
                  <w:bCs/>
                  <w:noProof/>
                  <w:color w:val="000000"/>
                  <w:sz w:val="20"/>
                  <w:szCs w:val="20"/>
                  <w:lang w:val="en-US"/>
                  <w:rPrChange w:id="1186" w:author="Borja Gonzalez" w:date="2017-09-28T17:52:00Z">
                    <w:rPr>
                      <w:rFonts w:ascii="Monaco" w:hAnsi="Monaco" w:cs="Monaco"/>
                      <w:b/>
                      <w:bCs/>
                      <w:color w:val="000000"/>
                      <w:sz w:val="32"/>
                      <w:szCs w:val="32"/>
                      <w:lang w:val="en-US"/>
                    </w:rPr>
                  </w:rPrChange>
                </w:rPr>
                <w:t>(</w:t>
              </w:r>
              <w:r w:rsidRPr="0050601B">
                <w:rPr>
                  <w:rFonts w:ascii="Monaco" w:hAnsi="Monaco" w:cs="Monaco"/>
                  <w:noProof/>
                  <w:color w:val="4E9A06"/>
                  <w:sz w:val="20"/>
                  <w:szCs w:val="20"/>
                  <w:lang w:val="en-US"/>
                  <w:rPrChange w:id="1187" w:author="Borja Gonzalez" w:date="2017-09-28T17:52:00Z">
                    <w:rPr>
                      <w:rFonts w:ascii="Monaco" w:hAnsi="Monaco" w:cs="Monaco"/>
                      <w:color w:val="4E9A06"/>
                      <w:sz w:val="32"/>
                      <w:szCs w:val="32"/>
                      <w:lang w:val="en-US"/>
                    </w:rPr>
                  </w:rPrChange>
                </w:rPr>
                <w:t>'hh:mm:ss:iii'</w:t>
              </w:r>
              <w:r w:rsidRPr="0050601B">
                <w:rPr>
                  <w:rFonts w:ascii="Monaco" w:hAnsi="Monaco" w:cs="Monaco"/>
                  <w:b/>
                  <w:bCs/>
                  <w:noProof/>
                  <w:color w:val="000000"/>
                  <w:sz w:val="20"/>
                  <w:szCs w:val="20"/>
                  <w:lang w:val="en-US"/>
                  <w:rPrChange w:id="1188" w:author="Borja Gonzalez" w:date="2017-09-28T17:52:00Z">
                    <w:rPr>
                      <w:rFonts w:ascii="Monaco" w:hAnsi="Monaco" w:cs="Monaco"/>
                      <w:b/>
                      <w:bCs/>
                      <w:color w:val="000000"/>
                      <w:sz w:val="32"/>
                      <w:szCs w:val="32"/>
                      <w:lang w:val="en-US"/>
                    </w:rPr>
                  </w:rPrChange>
                </w:rPr>
                <w:t>)</w:t>
              </w:r>
              <w:r w:rsidRPr="0050601B">
                <w:rPr>
                  <w:rFonts w:ascii="Monaco" w:hAnsi="Monaco" w:cs="Monaco"/>
                  <w:b/>
                  <w:bCs/>
                  <w:noProof/>
                  <w:color w:val="CE5C00"/>
                  <w:sz w:val="20"/>
                  <w:szCs w:val="20"/>
                  <w:lang w:val="en-US"/>
                  <w:rPrChange w:id="1189" w:author="Borja Gonzalez" w:date="2017-09-28T17:52:00Z">
                    <w:rPr>
                      <w:rFonts w:ascii="Monaco" w:hAnsi="Monaco" w:cs="Monaco"/>
                      <w:b/>
                      <w:bCs/>
                      <w:color w:val="CE5C00"/>
                      <w:sz w:val="32"/>
                      <w:szCs w:val="32"/>
                      <w:lang w:val="en-US"/>
                    </w:rPr>
                  </w:rPrChange>
                </w:rPr>
                <w:t>+</w:t>
              </w:r>
              <w:r w:rsidRPr="0050601B">
                <w:rPr>
                  <w:rFonts w:ascii="Monaco" w:hAnsi="Monaco" w:cs="Monaco"/>
                  <w:noProof/>
                  <w:color w:val="4E9A06"/>
                  <w:sz w:val="20"/>
                  <w:szCs w:val="20"/>
                  <w:lang w:val="en-US"/>
                  <w:rPrChange w:id="1190" w:author="Borja Gonzalez" w:date="2017-09-28T17:52:00Z">
                    <w:rPr>
                      <w:rFonts w:ascii="Monaco" w:hAnsi="Monaco" w:cs="Monaco"/>
                      <w:color w:val="4E9A06"/>
                      <w:sz w:val="32"/>
                      <w:szCs w:val="32"/>
                      <w:lang w:val="en-US"/>
                    </w:rPr>
                  </w:rPrChange>
                </w:rPr>
                <w:t>" Petición del cliente: "</w:t>
              </w:r>
              <w:r w:rsidRPr="0050601B">
                <w:rPr>
                  <w:rFonts w:ascii="Monaco" w:hAnsi="Monaco" w:cs="Monaco"/>
                  <w:b/>
                  <w:bCs/>
                  <w:noProof/>
                  <w:color w:val="CE5C00"/>
                  <w:sz w:val="20"/>
                  <w:szCs w:val="20"/>
                  <w:lang w:val="en-US"/>
                  <w:rPrChange w:id="1191" w:author="Borja Gonzalez" w:date="2017-09-28T17:52:00Z">
                    <w:rPr>
                      <w:rFonts w:ascii="Monaco" w:hAnsi="Monaco" w:cs="Monaco"/>
                      <w:b/>
                      <w:bCs/>
                      <w:color w:val="CE5C00"/>
                      <w:sz w:val="32"/>
                      <w:szCs w:val="32"/>
                      <w:lang w:val="en-US"/>
                    </w:rPr>
                  </w:rPrChange>
                </w:rPr>
                <w:t>+</w:t>
              </w:r>
              <w:r w:rsidRPr="0050601B">
                <w:rPr>
                  <w:rFonts w:ascii="Monaco" w:hAnsi="Monaco" w:cs="Monaco"/>
                  <w:noProof/>
                  <w:color w:val="000000"/>
                  <w:sz w:val="20"/>
                  <w:szCs w:val="20"/>
                  <w:lang w:val="en-US"/>
                  <w:rPrChange w:id="1192" w:author="Borja Gonzalez" w:date="2017-09-28T17:52:00Z">
                    <w:rPr>
                      <w:rFonts w:ascii="Monaco" w:hAnsi="Monaco" w:cs="Monaco"/>
                      <w:color w:val="000000"/>
                      <w:sz w:val="32"/>
                      <w:szCs w:val="32"/>
                      <w:lang w:val="en-US"/>
                    </w:rPr>
                  </w:rPrChange>
                </w:rPr>
                <w:t>datos</w:t>
              </w:r>
              <w:r w:rsidRPr="0050601B">
                <w:rPr>
                  <w:rFonts w:ascii="Monaco" w:hAnsi="Monaco" w:cs="Monaco"/>
                  <w:b/>
                  <w:bCs/>
                  <w:noProof/>
                  <w:color w:val="000000"/>
                  <w:sz w:val="20"/>
                  <w:szCs w:val="20"/>
                  <w:lang w:val="en-US"/>
                  <w:rPrChange w:id="1193" w:author="Borja Gonzalez" w:date="2017-09-28T17:52:00Z">
                    <w:rPr>
                      <w:rFonts w:ascii="Monaco" w:hAnsi="Monaco" w:cs="Monaco"/>
                      <w:b/>
                      <w:bCs/>
                      <w:color w:val="000000"/>
                      <w:sz w:val="32"/>
                      <w:szCs w:val="32"/>
                      <w:lang w:val="en-US"/>
                    </w:rPr>
                  </w:rPrChange>
                </w:rPr>
                <w:t>.</w:t>
              </w:r>
              <w:r w:rsidRPr="0050601B">
                <w:rPr>
                  <w:rFonts w:ascii="Monaco" w:hAnsi="Monaco" w:cs="Monaco"/>
                  <w:noProof/>
                  <w:color w:val="000000"/>
                  <w:sz w:val="20"/>
                  <w:szCs w:val="20"/>
                  <w:lang w:val="en-US"/>
                  <w:rPrChange w:id="1194" w:author="Borja Gonzalez" w:date="2017-09-28T17:52:00Z">
                    <w:rPr>
                      <w:rFonts w:ascii="Monaco" w:hAnsi="Monaco" w:cs="Monaco"/>
                      <w:color w:val="000000"/>
                      <w:sz w:val="32"/>
                      <w:szCs w:val="32"/>
                      <w:lang w:val="en-US"/>
                    </w:rPr>
                  </w:rPrChange>
                </w:rPr>
                <w:t>operacion</w:t>
              </w:r>
              <w:r w:rsidRPr="0050601B">
                <w:rPr>
                  <w:rFonts w:ascii="Monaco" w:hAnsi="Monaco" w:cs="Monaco"/>
                  <w:b/>
                  <w:bCs/>
                  <w:noProof/>
                  <w:color w:val="000000"/>
                  <w:sz w:val="20"/>
                  <w:szCs w:val="20"/>
                  <w:lang w:val="en-US"/>
                  <w:rPrChange w:id="1195" w:author="Borja Gonzalez" w:date="2017-09-28T17:52:00Z">
                    <w:rPr>
                      <w:rFonts w:ascii="Monaco" w:hAnsi="Monaco" w:cs="Monaco"/>
                      <w:b/>
                      <w:bCs/>
                      <w:color w:val="000000"/>
                      <w:sz w:val="32"/>
                      <w:szCs w:val="32"/>
                      <w:lang w:val="en-US"/>
                    </w:rPr>
                  </w:rPrChange>
                </w:rPr>
                <w:t>);</w:t>
              </w:r>
            </w:ins>
          </w:p>
          <w:p w14:paraId="150CCD46" w14:textId="77777777" w:rsidR="00AE3604" w:rsidRPr="0050601B" w:rsidRDefault="00AE3604" w:rsidP="00AE3604">
            <w:pPr>
              <w:widowControl w:val="0"/>
              <w:autoSpaceDE w:val="0"/>
              <w:autoSpaceDN w:val="0"/>
              <w:adjustRightInd w:val="0"/>
              <w:rPr>
                <w:ins w:id="1196" w:author="Borja Gonzalez" w:date="2017-09-28T17:46:00Z"/>
                <w:rFonts w:ascii="Monaco" w:hAnsi="Monaco" w:cs="Monaco"/>
                <w:noProof/>
                <w:sz w:val="20"/>
                <w:szCs w:val="20"/>
                <w:lang w:val="en-US"/>
                <w:rPrChange w:id="1197" w:author="Borja Gonzalez" w:date="2017-09-28T17:52:00Z">
                  <w:rPr>
                    <w:ins w:id="1198" w:author="Borja Gonzalez" w:date="2017-09-28T17:46:00Z"/>
                    <w:rFonts w:ascii="Monaco" w:hAnsi="Monaco" w:cs="Monaco"/>
                    <w:sz w:val="32"/>
                    <w:szCs w:val="32"/>
                    <w:lang w:val="en-US"/>
                  </w:rPr>
                </w:rPrChange>
              </w:rPr>
            </w:pPr>
          </w:p>
          <w:p w14:paraId="272BB5AC" w14:textId="77777777" w:rsidR="00AE3604" w:rsidRPr="0050601B" w:rsidRDefault="00AE3604" w:rsidP="00AE3604">
            <w:pPr>
              <w:keepNext/>
              <w:keepLines/>
              <w:widowControl w:val="0"/>
              <w:autoSpaceDE w:val="0"/>
              <w:autoSpaceDN w:val="0"/>
              <w:adjustRightInd w:val="0"/>
              <w:spacing w:before="200"/>
              <w:outlineLvl w:val="4"/>
              <w:rPr>
                <w:ins w:id="1199" w:author="Borja Gonzalez" w:date="2017-09-28T17:46:00Z"/>
                <w:rFonts w:ascii="Monaco" w:hAnsi="Monaco" w:cs="Monaco"/>
                <w:noProof/>
                <w:sz w:val="20"/>
                <w:szCs w:val="20"/>
                <w:lang w:val="en-US"/>
                <w:rPrChange w:id="1200" w:author="Borja Gonzalez" w:date="2017-09-28T17:52:00Z">
                  <w:rPr>
                    <w:ins w:id="1201" w:author="Borja Gonzalez" w:date="2017-09-28T17:46:00Z"/>
                    <w:rFonts w:ascii="Monaco" w:eastAsiaTheme="majorEastAsia" w:hAnsi="Monaco" w:cs="Monaco"/>
                    <w:color w:val="243F60" w:themeColor="accent1" w:themeShade="7F"/>
                    <w:sz w:val="32"/>
                    <w:szCs w:val="32"/>
                    <w:lang w:val="en-US"/>
                  </w:rPr>
                </w:rPrChange>
              </w:rPr>
            </w:pPr>
            <w:ins w:id="1202" w:author="Borja Gonzalez" w:date="2017-09-28T17:46:00Z">
              <w:r w:rsidRPr="0050601B">
                <w:rPr>
                  <w:rFonts w:ascii="Monaco" w:hAnsi="Monaco" w:cs="Monaco"/>
                  <w:noProof/>
                  <w:sz w:val="20"/>
                  <w:szCs w:val="20"/>
                  <w:lang w:val="en-US"/>
                  <w:rPrChange w:id="1203" w:author="Borja Gonzalez" w:date="2017-09-28T17:52:00Z">
                    <w:rPr>
                      <w:rFonts w:ascii="Monaco" w:hAnsi="Monaco" w:cs="Monaco"/>
                      <w:sz w:val="32"/>
                      <w:szCs w:val="32"/>
                      <w:lang w:val="en-US"/>
                    </w:rPr>
                  </w:rPrChange>
                </w:rPr>
                <w:t xml:space="preserve">    </w:t>
              </w:r>
              <w:r w:rsidRPr="0050601B">
                <w:rPr>
                  <w:rFonts w:ascii="Monaco" w:hAnsi="Monaco" w:cs="Monaco"/>
                  <w:b/>
                  <w:bCs/>
                  <w:noProof/>
                  <w:color w:val="204A87"/>
                  <w:sz w:val="20"/>
                  <w:szCs w:val="20"/>
                  <w:lang w:val="en-US"/>
                  <w:rPrChange w:id="1204" w:author="Borja Gonzalez" w:date="2017-09-28T17:52:00Z">
                    <w:rPr>
                      <w:rFonts w:ascii="Monaco" w:hAnsi="Monaco" w:cs="Monaco"/>
                      <w:b/>
                      <w:bCs/>
                      <w:color w:val="204A87"/>
                      <w:sz w:val="32"/>
                      <w:szCs w:val="32"/>
                      <w:lang w:val="en-US"/>
                    </w:rPr>
                  </w:rPrChange>
                </w:rPr>
                <w:t>if</w:t>
              </w:r>
              <w:r w:rsidRPr="0050601B">
                <w:rPr>
                  <w:rFonts w:ascii="Monaco" w:hAnsi="Monaco" w:cs="Monaco"/>
                  <w:noProof/>
                  <w:sz w:val="20"/>
                  <w:szCs w:val="20"/>
                  <w:lang w:val="en-US"/>
                  <w:rPrChange w:id="1205" w:author="Borja Gonzalez" w:date="2017-09-28T17:52:00Z">
                    <w:rPr>
                      <w:rFonts w:ascii="Monaco" w:hAnsi="Monaco" w:cs="Monaco"/>
                      <w:sz w:val="32"/>
                      <w:szCs w:val="32"/>
                      <w:lang w:val="en-US"/>
                    </w:rPr>
                  </w:rPrChange>
                </w:rPr>
                <w:t xml:space="preserve"> </w:t>
              </w:r>
              <w:r w:rsidRPr="0050601B">
                <w:rPr>
                  <w:rFonts w:ascii="Monaco" w:hAnsi="Monaco" w:cs="Monaco"/>
                  <w:b/>
                  <w:bCs/>
                  <w:noProof/>
                  <w:color w:val="000000"/>
                  <w:sz w:val="20"/>
                  <w:szCs w:val="20"/>
                  <w:lang w:val="en-US"/>
                  <w:rPrChange w:id="1206" w:author="Borja Gonzalez" w:date="2017-09-28T17:52:00Z">
                    <w:rPr>
                      <w:rFonts w:ascii="Monaco" w:hAnsi="Monaco" w:cs="Monaco"/>
                      <w:b/>
                      <w:bCs/>
                      <w:color w:val="000000"/>
                      <w:sz w:val="32"/>
                      <w:szCs w:val="32"/>
                      <w:lang w:val="en-US"/>
                    </w:rPr>
                  </w:rPrChange>
                </w:rPr>
                <w:t>(</w:t>
              </w:r>
              <w:r w:rsidRPr="0050601B">
                <w:rPr>
                  <w:rFonts w:ascii="Monaco" w:hAnsi="Monaco" w:cs="Monaco"/>
                  <w:noProof/>
                  <w:color w:val="000000"/>
                  <w:sz w:val="20"/>
                  <w:szCs w:val="20"/>
                  <w:lang w:val="en-US"/>
                  <w:rPrChange w:id="1207" w:author="Borja Gonzalez" w:date="2017-09-28T17:52:00Z">
                    <w:rPr>
                      <w:rFonts w:ascii="Monaco" w:hAnsi="Monaco" w:cs="Monaco"/>
                      <w:color w:val="000000"/>
                      <w:sz w:val="32"/>
                      <w:szCs w:val="32"/>
                      <w:lang w:val="en-US"/>
                    </w:rPr>
                  </w:rPrChange>
                </w:rPr>
                <w:t>datos</w:t>
              </w:r>
              <w:r w:rsidRPr="0050601B">
                <w:rPr>
                  <w:rFonts w:ascii="Monaco" w:hAnsi="Monaco" w:cs="Monaco"/>
                  <w:b/>
                  <w:bCs/>
                  <w:noProof/>
                  <w:color w:val="000000"/>
                  <w:sz w:val="20"/>
                  <w:szCs w:val="20"/>
                  <w:lang w:val="en-US"/>
                  <w:rPrChange w:id="1208" w:author="Borja Gonzalez" w:date="2017-09-28T17:52:00Z">
                    <w:rPr>
                      <w:rFonts w:ascii="Monaco" w:hAnsi="Monaco" w:cs="Monaco"/>
                      <w:b/>
                      <w:bCs/>
                      <w:color w:val="000000"/>
                      <w:sz w:val="32"/>
                      <w:szCs w:val="32"/>
                      <w:lang w:val="en-US"/>
                    </w:rPr>
                  </w:rPrChange>
                </w:rPr>
                <w:t>.</w:t>
              </w:r>
              <w:r w:rsidRPr="0050601B">
                <w:rPr>
                  <w:rFonts w:ascii="Monaco" w:hAnsi="Monaco" w:cs="Monaco"/>
                  <w:noProof/>
                  <w:color w:val="000000"/>
                  <w:sz w:val="20"/>
                  <w:szCs w:val="20"/>
                  <w:lang w:val="en-US"/>
                  <w:rPrChange w:id="1209" w:author="Borja Gonzalez" w:date="2017-09-28T17:52:00Z">
                    <w:rPr>
                      <w:rFonts w:ascii="Monaco" w:hAnsi="Monaco" w:cs="Monaco"/>
                      <w:color w:val="000000"/>
                      <w:sz w:val="32"/>
                      <w:szCs w:val="32"/>
                      <w:lang w:val="en-US"/>
                    </w:rPr>
                  </w:rPrChange>
                </w:rPr>
                <w:t>operacion</w:t>
              </w:r>
              <w:r w:rsidRPr="0050601B">
                <w:rPr>
                  <w:rFonts w:ascii="Monaco" w:hAnsi="Monaco" w:cs="Monaco"/>
                  <w:noProof/>
                  <w:sz w:val="20"/>
                  <w:szCs w:val="20"/>
                  <w:lang w:val="en-US"/>
                  <w:rPrChange w:id="1210" w:author="Borja Gonzalez" w:date="2017-09-28T17:52:00Z">
                    <w:rPr>
                      <w:rFonts w:ascii="Monaco" w:hAnsi="Monaco" w:cs="Monaco"/>
                      <w:sz w:val="32"/>
                      <w:szCs w:val="32"/>
                      <w:lang w:val="en-US"/>
                    </w:rPr>
                  </w:rPrChange>
                </w:rPr>
                <w:t xml:space="preserve"> </w:t>
              </w:r>
              <w:r w:rsidRPr="0050601B">
                <w:rPr>
                  <w:rFonts w:ascii="Monaco" w:hAnsi="Monaco" w:cs="Monaco"/>
                  <w:b/>
                  <w:bCs/>
                  <w:noProof/>
                  <w:color w:val="CE5C00"/>
                  <w:sz w:val="20"/>
                  <w:szCs w:val="20"/>
                  <w:lang w:val="en-US"/>
                  <w:rPrChange w:id="1211" w:author="Borja Gonzalez" w:date="2017-09-28T17:52:00Z">
                    <w:rPr>
                      <w:rFonts w:ascii="Monaco" w:hAnsi="Monaco" w:cs="Monaco"/>
                      <w:b/>
                      <w:bCs/>
                      <w:color w:val="CE5C00"/>
                      <w:sz w:val="32"/>
                      <w:szCs w:val="32"/>
                      <w:lang w:val="en-US"/>
                    </w:rPr>
                  </w:rPrChange>
                </w:rPr>
                <w:t>==</w:t>
              </w:r>
              <w:r w:rsidRPr="0050601B">
                <w:rPr>
                  <w:rFonts w:ascii="Monaco" w:hAnsi="Monaco" w:cs="Monaco"/>
                  <w:noProof/>
                  <w:sz w:val="20"/>
                  <w:szCs w:val="20"/>
                  <w:lang w:val="en-US"/>
                  <w:rPrChange w:id="1212" w:author="Borja Gonzalez" w:date="2017-09-28T17:52:00Z">
                    <w:rPr>
                      <w:rFonts w:ascii="Monaco" w:hAnsi="Monaco" w:cs="Monaco"/>
                      <w:sz w:val="32"/>
                      <w:szCs w:val="32"/>
                      <w:lang w:val="en-US"/>
                    </w:rPr>
                  </w:rPrChange>
                </w:rPr>
                <w:t xml:space="preserve"> </w:t>
              </w:r>
              <w:r w:rsidRPr="0050601B">
                <w:rPr>
                  <w:rFonts w:ascii="Monaco" w:hAnsi="Monaco" w:cs="Monaco"/>
                  <w:noProof/>
                  <w:color w:val="4E9A06"/>
                  <w:sz w:val="20"/>
                  <w:szCs w:val="20"/>
                  <w:lang w:val="en-US"/>
                  <w:rPrChange w:id="1213" w:author="Borja Gonzalez" w:date="2017-09-28T17:52:00Z">
                    <w:rPr>
                      <w:rFonts w:ascii="Monaco" w:hAnsi="Monaco" w:cs="Monaco"/>
                      <w:color w:val="4E9A06"/>
                      <w:sz w:val="32"/>
                      <w:szCs w:val="32"/>
                      <w:lang w:val="en-US"/>
                    </w:rPr>
                  </w:rPrChange>
                </w:rPr>
                <w:t>"Pacientes"</w:t>
              </w:r>
              <w:r w:rsidRPr="0050601B">
                <w:rPr>
                  <w:rFonts w:ascii="Monaco" w:hAnsi="Monaco" w:cs="Monaco"/>
                  <w:b/>
                  <w:bCs/>
                  <w:noProof/>
                  <w:color w:val="000000"/>
                  <w:sz w:val="20"/>
                  <w:szCs w:val="20"/>
                  <w:lang w:val="en-US"/>
                  <w:rPrChange w:id="1214" w:author="Borja Gonzalez" w:date="2017-09-28T17:52:00Z">
                    <w:rPr>
                      <w:rFonts w:ascii="Monaco" w:hAnsi="Monaco" w:cs="Monaco"/>
                      <w:b/>
                      <w:bCs/>
                      <w:color w:val="000000"/>
                      <w:sz w:val="32"/>
                      <w:szCs w:val="32"/>
                      <w:lang w:val="en-US"/>
                    </w:rPr>
                  </w:rPrChange>
                </w:rPr>
                <w:t>){</w:t>
              </w:r>
            </w:ins>
          </w:p>
          <w:p w14:paraId="52E546A6" w14:textId="77777777" w:rsidR="00AE3604" w:rsidRPr="0050601B" w:rsidRDefault="00AE3604" w:rsidP="00AE3604">
            <w:pPr>
              <w:keepNext/>
              <w:keepLines/>
              <w:widowControl w:val="0"/>
              <w:autoSpaceDE w:val="0"/>
              <w:autoSpaceDN w:val="0"/>
              <w:adjustRightInd w:val="0"/>
              <w:spacing w:before="200"/>
              <w:outlineLvl w:val="4"/>
              <w:rPr>
                <w:ins w:id="1215" w:author="Borja Gonzalez" w:date="2017-09-28T17:46:00Z"/>
                <w:rFonts w:ascii="Monaco" w:hAnsi="Monaco" w:cs="Monaco"/>
                <w:noProof/>
                <w:sz w:val="20"/>
                <w:szCs w:val="20"/>
                <w:lang w:val="en-US"/>
                <w:rPrChange w:id="1216" w:author="Borja Gonzalez" w:date="2017-09-28T17:52:00Z">
                  <w:rPr>
                    <w:ins w:id="1217" w:author="Borja Gonzalez" w:date="2017-09-28T17:46:00Z"/>
                    <w:rFonts w:ascii="Monaco" w:eastAsiaTheme="majorEastAsia" w:hAnsi="Monaco" w:cs="Monaco"/>
                    <w:color w:val="243F60" w:themeColor="accent1" w:themeShade="7F"/>
                    <w:sz w:val="32"/>
                    <w:szCs w:val="32"/>
                    <w:lang w:val="en-US"/>
                  </w:rPr>
                </w:rPrChange>
              </w:rPr>
            </w:pPr>
            <w:ins w:id="1218" w:author="Borja Gonzalez" w:date="2017-09-28T17:46:00Z">
              <w:r w:rsidRPr="0050601B">
                <w:rPr>
                  <w:rFonts w:ascii="Monaco" w:hAnsi="Monaco" w:cs="Monaco"/>
                  <w:noProof/>
                  <w:sz w:val="20"/>
                  <w:szCs w:val="20"/>
                  <w:lang w:val="en-US"/>
                  <w:rPrChange w:id="1219" w:author="Borja Gonzalez" w:date="2017-09-28T17:52:00Z">
                    <w:rPr>
                      <w:rFonts w:ascii="Monaco" w:hAnsi="Monaco" w:cs="Monaco"/>
                      <w:sz w:val="32"/>
                      <w:szCs w:val="32"/>
                      <w:lang w:val="en-US"/>
                    </w:rPr>
                  </w:rPrChange>
                </w:rPr>
                <w:t xml:space="preserve">        </w:t>
              </w:r>
              <w:r w:rsidRPr="0050601B">
                <w:rPr>
                  <w:rFonts w:ascii="Monaco" w:hAnsi="Monaco" w:cs="Monaco"/>
                  <w:b/>
                  <w:bCs/>
                  <w:noProof/>
                  <w:color w:val="204A87"/>
                  <w:sz w:val="20"/>
                  <w:szCs w:val="20"/>
                  <w:lang w:val="en-US"/>
                  <w:rPrChange w:id="1220" w:author="Borja Gonzalez" w:date="2017-09-28T17:52:00Z">
                    <w:rPr>
                      <w:rFonts w:ascii="Monaco" w:hAnsi="Monaco" w:cs="Monaco"/>
                      <w:b/>
                      <w:bCs/>
                      <w:color w:val="204A87"/>
                      <w:sz w:val="32"/>
                      <w:szCs w:val="32"/>
                      <w:lang w:val="en-US"/>
                    </w:rPr>
                  </w:rPrChange>
                </w:rPr>
                <w:t>var</w:t>
              </w:r>
              <w:r w:rsidRPr="0050601B">
                <w:rPr>
                  <w:rFonts w:ascii="Monaco" w:hAnsi="Monaco" w:cs="Monaco"/>
                  <w:noProof/>
                  <w:sz w:val="20"/>
                  <w:szCs w:val="20"/>
                  <w:lang w:val="en-US"/>
                  <w:rPrChange w:id="1221" w:author="Borja Gonzalez" w:date="2017-09-28T17:52:00Z">
                    <w:rPr>
                      <w:rFonts w:ascii="Monaco" w:hAnsi="Monaco" w:cs="Monaco"/>
                      <w:sz w:val="32"/>
                      <w:szCs w:val="32"/>
                      <w:lang w:val="en-US"/>
                    </w:rPr>
                  </w:rPrChange>
                </w:rPr>
                <w:t xml:space="preserve"> </w:t>
              </w:r>
              <w:r w:rsidRPr="0050601B">
                <w:rPr>
                  <w:rFonts w:ascii="Monaco" w:hAnsi="Monaco" w:cs="Monaco"/>
                  <w:noProof/>
                  <w:color w:val="000000"/>
                  <w:sz w:val="20"/>
                  <w:szCs w:val="20"/>
                  <w:lang w:val="en-US"/>
                  <w:rPrChange w:id="1222" w:author="Borja Gonzalez" w:date="2017-09-28T17:52:00Z">
                    <w:rPr>
                      <w:rFonts w:ascii="Monaco" w:hAnsi="Monaco" w:cs="Monaco"/>
                      <w:color w:val="000000"/>
                      <w:sz w:val="32"/>
                      <w:szCs w:val="32"/>
                      <w:lang w:val="en-US"/>
                    </w:rPr>
                  </w:rPrChange>
                </w:rPr>
                <w:t>filebuffer</w:t>
              </w:r>
              <w:r w:rsidRPr="0050601B">
                <w:rPr>
                  <w:rFonts w:ascii="Monaco" w:hAnsi="Monaco" w:cs="Monaco"/>
                  <w:noProof/>
                  <w:sz w:val="20"/>
                  <w:szCs w:val="20"/>
                  <w:lang w:val="en-US"/>
                  <w:rPrChange w:id="1223" w:author="Borja Gonzalez" w:date="2017-09-28T17:52:00Z">
                    <w:rPr>
                      <w:rFonts w:ascii="Monaco" w:hAnsi="Monaco" w:cs="Monaco"/>
                      <w:sz w:val="32"/>
                      <w:szCs w:val="32"/>
                      <w:lang w:val="en-US"/>
                    </w:rPr>
                  </w:rPrChange>
                </w:rPr>
                <w:t xml:space="preserve"> </w:t>
              </w:r>
              <w:r w:rsidRPr="0050601B">
                <w:rPr>
                  <w:rFonts w:ascii="Monaco" w:hAnsi="Monaco" w:cs="Monaco"/>
                  <w:b/>
                  <w:bCs/>
                  <w:noProof/>
                  <w:color w:val="CE5C00"/>
                  <w:sz w:val="20"/>
                  <w:szCs w:val="20"/>
                  <w:lang w:val="en-US"/>
                  <w:rPrChange w:id="1224" w:author="Borja Gonzalez" w:date="2017-09-28T17:52:00Z">
                    <w:rPr>
                      <w:rFonts w:ascii="Monaco" w:hAnsi="Monaco" w:cs="Monaco"/>
                      <w:b/>
                      <w:bCs/>
                      <w:color w:val="CE5C00"/>
                      <w:sz w:val="32"/>
                      <w:szCs w:val="32"/>
                      <w:lang w:val="en-US"/>
                    </w:rPr>
                  </w:rPrChange>
                </w:rPr>
                <w:t>=</w:t>
              </w:r>
              <w:r w:rsidRPr="0050601B">
                <w:rPr>
                  <w:rFonts w:ascii="Monaco" w:hAnsi="Monaco" w:cs="Monaco"/>
                  <w:noProof/>
                  <w:sz w:val="20"/>
                  <w:szCs w:val="20"/>
                  <w:lang w:val="en-US"/>
                  <w:rPrChange w:id="1225" w:author="Borja Gonzalez" w:date="2017-09-28T17:52:00Z">
                    <w:rPr>
                      <w:rFonts w:ascii="Monaco" w:hAnsi="Monaco" w:cs="Monaco"/>
                      <w:sz w:val="32"/>
                      <w:szCs w:val="32"/>
                      <w:lang w:val="en-US"/>
                    </w:rPr>
                  </w:rPrChange>
                </w:rPr>
                <w:t xml:space="preserve"> </w:t>
              </w:r>
              <w:r w:rsidRPr="0050601B">
                <w:rPr>
                  <w:rFonts w:ascii="Monaco" w:hAnsi="Monaco" w:cs="Monaco"/>
                  <w:noProof/>
                  <w:color w:val="000000"/>
                  <w:sz w:val="20"/>
                  <w:szCs w:val="20"/>
                  <w:lang w:val="en-US"/>
                  <w:rPrChange w:id="1226" w:author="Borja Gonzalez" w:date="2017-09-28T17:52:00Z">
                    <w:rPr>
                      <w:rFonts w:ascii="Monaco" w:hAnsi="Monaco" w:cs="Monaco"/>
                      <w:color w:val="000000"/>
                      <w:sz w:val="32"/>
                      <w:szCs w:val="32"/>
                      <w:lang w:val="en-US"/>
                    </w:rPr>
                  </w:rPrChange>
                </w:rPr>
                <w:t>fs</w:t>
              </w:r>
              <w:r w:rsidRPr="0050601B">
                <w:rPr>
                  <w:rFonts w:ascii="Monaco" w:hAnsi="Monaco" w:cs="Monaco"/>
                  <w:b/>
                  <w:bCs/>
                  <w:noProof/>
                  <w:color w:val="000000"/>
                  <w:sz w:val="20"/>
                  <w:szCs w:val="20"/>
                  <w:lang w:val="en-US"/>
                  <w:rPrChange w:id="1227" w:author="Borja Gonzalez" w:date="2017-09-28T17:52:00Z">
                    <w:rPr>
                      <w:rFonts w:ascii="Monaco" w:hAnsi="Monaco" w:cs="Monaco"/>
                      <w:b/>
                      <w:bCs/>
                      <w:color w:val="000000"/>
                      <w:sz w:val="32"/>
                      <w:szCs w:val="32"/>
                      <w:lang w:val="en-US"/>
                    </w:rPr>
                  </w:rPrChange>
                </w:rPr>
                <w:t>.</w:t>
              </w:r>
              <w:r w:rsidRPr="0050601B">
                <w:rPr>
                  <w:rFonts w:ascii="Monaco" w:hAnsi="Monaco" w:cs="Monaco"/>
                  <w:noProof/>
                  <w:color w:val="000000"/>
                  <w:sz w:val="20"/>
                  <w:szCs w:val="20"/>
                  <w:lang w:val="en-US"/>
                  <w:rPrChange w:id="1228" w:author="Borja Gonzalez" w:date="2017-09-28T17:52:00Z">
                    <w:rPr>
                      <w:rFonts w:ascii="Monaco" w:hAnsi="Monaco" w:cs="Monaco"/>
                      <w:color w:val="000000"/>
                      <w:sz w:val="32"/>
                      <w:szCs w:val="32"/>
                      <w:lang w:val="en-US"/>
                    </w:rPr>
                  </w:rPrChange>
                </w:rPr>
                <w:t>readFileSync</w:t>
              </w:r>
              <w:r w:rsidRPr="0050601B">
                <w:rPr>
                  <w:rFonts w:ascii="Monaco" w:hAnsi="Monaco" w:cs="Monaco"/>
                  <w:b/>
                  <w:bCs/>
                  <w:noProof/>
                  <w:color w:val="000000"/>
                  <w:sz w:val="20"/>
                  <w:szCs w:val="20"/>
                  <w:lang w:val="en-US"/>
                  <w:rPrChange w:id="1229" w:author="Borja Gonzalez" w:date="2017-09-28T17:52:00Z">
                    <w:rPr>
                      <w:rFonts w:ascii="Monaco" w:hAnsi="Monaco" w:cs="Monaco"/>
                      <w:b/>
                      <w:bCs/>
                      <w:color w:val="000000"/>
                      <w:sz w:val="32"/>
                      <w:szCs w:val="32"/>
                      <w:lang w:val="en-US"/>
                    </w:rPr>
                  </w:rPrChange>
                </w:rPr>
                <w:t>(</w:t>
              </w:r>
              <w:r w:rsidRPr="0050601B">
                <w:rPr>
                  <w:rFonts w:ascii="Monaco" w:hAnsi="Monaco" w:cs="Monaco"/>
                  <w:noProof/>
                  <w:color w:val="4E9A06"/>
                  <w:sz w:val="20"/>
                  <w:szCs w:val="20"/>
                  <w:lang w:val="en-US"/>
                  <w:rPrChange w:id="1230" w:author="Borja Gonzalez" w:date="2017-09-28T17:52:00Z">
                    <w:rPr>
                      <w:rFonts w:ascii="Monaco" w:hAnsi="Monaco" w:cs="Monaco"/>
                      <w:color w:val="4E9A06"/>
                      <w:sz w:val="32"/>
                      <w:szCs w:val="32"/>
                      <w:lang w:val="en-US"/>
                    </w:rPr>
                  </w:rPrChange>
                </w:rPr>
                <w:t>'./Pacientes_DB.db'</w:t>
              </w:r>
              <w:r w:rsidRPr="0050601B">
                <w:rPr>
                  <w:rFonts w:ascii="Monaco" w:hAnsi="Monaco" w:cs="Monaco"/>
                  <w:b/>
                  <w:bCs/>
                  <w:noProof/>
                  <w:color w:val="000000"/>
                  <w:sz w:val="20"/>
                  <w:szCs w:val="20"/>
                  <w:lang w:val="en-US"/>
                  <w:rPrChange w:id="1231" w:author="Borja Gonzalez" w:date="2017-09-28T17:52:00Z">
                    <w:rPr>
                      <w:rFonts w:ascii="Monaco" w:hAnsi="Monaco" w:cs="Monaco"/>
                      <w:b/>
                      <w:bCs/>
                      <w:color w:val="000000"/>
                      <w:sz w:val="32"/>
                      <w:szCs w:val="32"/>
                      <w:lang w:val="en-US"/>
                    </w:rPr>
                  </w:rPrChange>
                </w:rPr>
                <w:t>);</w:t>
              </w:r>
            </w:ins>
          </w:p>
          <w:p w14:paraId="40D42CDD" w14:textId="77777777" w:rsidR="00AE3604" w:rsidRPr="0050601B" w:rsidRDefault="00AE3604" w:rsidP="00AE3604">
            <w:pPr>
              <w:keepNext/>
              <w:keepLines/>
              <w:widowControl w:val="0"/>
              <w:autoSpaceDE w:val="0"/>
              <w:autoSpaceDN w:val="0"/>
              <w:adjustRightInd w:val="0"/>
              <w:spacing w:before="200"/>
              <w:outlineLvl w:val="4"/>
              <w:rPr>
                <w:ins w:id="1232" w:author="Borja Gonzalez" w:date="2017-09-28T17:46:00Z"/>
                <w:rFonts w:ascii="Monaco" w:hAnsi="Monaco" w:cs="Monaco"/>
                <w:noProof/>
                <w:sz w:val="20"/>
                <w:szCs w:val="20"/>
                <w:lang w:val="en-US"/>
                <w:rPrChange w:id="1233" w:author="Borja Gonzalez" w:date="2017-09-28T17:52:00Z">
                  <w:rPr>
                    <w:ins w:id="1234" w:author="Borja Gonzalez" w:date="2017-09-28T17:46:00Z"/>
                    <w:rFonts w:ascii="Monaco" w:eastAsiaTheme="majorEastAsia" w:hAnsi="Monaco" w:cs="Monaco"/>
                    <w:color w:val="243F60" w:themeColor="accent1" w:themeShade="7F"/>
                    <w:sz w:val="32"/>
                    <w:szCs w:val="32"/>
                    <w:lang w:val="en-US"/>
                  </w:rPr>
                </w:rPrChange>
              </w:rPr>
            </w:pPr>
            <w:ins w:id="1235" w:author="Borja Gonzalez" w:date="2017-09-28T17:46:00Z">
              <w:r w:rsidRPr="0050601B">
                <w:rPr>
                  <w:rFonts w:ascii="Monaco" w:hAnsi="Monaco" w:cs="Monaco"/>
                  <w:noProof/>
                  <w:sz w:val="20"/>
                  <w:szCs w:val="20"/>
                  <w:lang w:val="en-US"/>
                  <w:rPrChange w:id="1236" w:author="Borja Gonzalez" w:date="2017-09-28T17:52:00Z">
                    <w:rPr>
                      <w:rFonts w:ascii="Monaco" w:hAnsi="Monaco" w:cs="Monaco"/>
                      <w:sz w:val="32"/>
                      <w:szCs w:val="32"/>
                      <w:lang w:val="en-US"/>
                    </w:rPr>
                  </w:rPrChange>
                </w:rPr>
                <w:t xml:space="preserve">        </w:t>
              </w:r>
              <w:r w:rsidRPr="0050601B">
                <w:rPr>
                  <w:rFonts w:ascii="Monaco" w:hAnsi="Monaco" w:cs="Monaco"/>
                  <w:b/>
                  <w:bCs/>
                  <w:noProof/>
                  <w:color w:val="204A87"/>
                  <w:sz w:val="20"/>
                  <w:szCs w:val="20"/>
                  <w:lang w:val="en-US"/>
                  <w:rPrChange w:id="1237" w:author="Borja Gonzalez" w:date="2017-09-28T17:52:00Z">
                    <w:rPr>
                      <w:rFonts w:ascii="Monaco" w:hAnsi="Monaco" w:cs="Monaco"/>
                      <w:b/>
                      <w:bCs/>
                      <w:color w:val="204A87"/>
                      <w:sz w:val="32"/>
                      <w:szCs w:val="32"/>
                      <w:lang w:val="en-US"/>
                    </w:rPr>
                  </w:rPrChange>
                </w:rPr>
                <w:t>var</w:t>
              </w:r>
              <w:r w:rsidRPr="0050601B">
                <w:rPr>
                  <w:rFonts w:ascii="Monaco" w:hAnsi="Monaco" w:cs="Monaco"/>
                  <w:noProof/>
                  <w:sz w:val="20"/>
                  <w:szCs w:val="20"/>
                  <w:lang w:val="en-US"/>
                  <w:rPrChange w:id="1238" w:author="Borja Gonzalez" w:date="2017-09-28T17:52:00Z">
                    <w:rPr>
                      <w:rFonts w:ascii="Monaco" w:hAnsi="Monaco" w:cs="Monaco"/>
                      <w:sz w:val="32"/>
                      <w:szCs w:val="32"/>
                      <w:lang w:val="en-US"/>
                    </w:rPr>
                  </w:rPrChange>
                </w:rPr>
                <w:t xml:space="preserve"> </w:t>
              </w:r>
              <w:r w:rsidRPr="0050601B">
                <w:rPr>
                  <w:rFonts w:ascii="Monaco" w:hAnsi="Monaco" w:cs="Monaco"/>
                  <w:noProof/>
                  <w:color w:val="000000"/>
                  <w:sz w:val="20"/>
                  <w:szCs w:val="20"/>
                  <w:lang w:val="en-US"/>
                  <w:rPrChange w:id="1239" w:author="Borja Gonzalez" w:date="2017-09-28T17:52:00Z">
                    <w:rPr>
                      <w:rFonts w:ascii="Monaco" w:hAnsi="Monaco" w:cs="Monaco"/>
                      <w:color w:val="000000"/>
                      <w:sz w:val="32"/>
                      <w:szCs w:val="32"/>
                      <w:lang w:val="en-US"/>
                    </w:rPr>
                  </w:rPrChange>
                </w:rPr>
                <w:t>db</w:t>
              </w:r>
              <w:r w:rsidRPr="0050601B">
                <w:rPr>
                  <w:rFonts w:ascii="Monaco" w:hAnsi="Monaco" w:cs="Monaco"/>
                  <w:noProof/>
                  <w:sz w:val="20"/>
                  <w:szCs w:val="20"/>
                  <w:lang w:val="en-US"/>
                  <w:rPrChange w:id="1240" w:author="Borja Gonzalez" w:date="2017-09-28T17:52:00Z">
                    <w:rPr>
                      <w:rFonts w:ascii="Monaco" w:hAnsi="Monaco" w:cs="Monaco"/>
                      <w:sz w:val="32"/>
                      <w:szCs w:val="32"/>
                      <w:lang w:val="en-US"/>
                    </w:rPr>
                  </w:rPrChange>
                </w:rPr>
                <w:t xml:space="preserve"> </w:t>
              </w:r>
              <w:r w:rsidRPr="0050601B">
                <w:rPr>
                  <w:rFonts w:ascii="Monaco" w:hAnsi="Monaco" w:cs="Monaco"/>
                  <w:b/>
                  <w:bCs/>
                  <w:noProof/>
                  <w:color w:val="CE5C00"/>
                  <w:sz w:val="20"/>
                  <w:szCs w:val="20"/>
                  <w:lang w:val="en-US"/>
                  <w:rPrChange w:id="1241" w:author="Borja Gonzalez" w:date="2017-09-28T17:52:00Z">
                    <w:rPr>
                      <w:rFonts w:ascii="Monaco" w:hAnsi="Monaco" w:cs="Monaco"/>
                      <w:b/>
                      <w:bCs/>
                      <w:color w:val="CE5C00"/>
                      <w:sz w:val="32"/>
                      <w:szCs w:val="32"/>
                      <w:lang w:val="en-US"/>
                    </w:rPr>
                  </w:rPrChange>
                </w:rPr>
                <w:t>=</w:t>
              </w:r>
              <w:r w:rsidRPr="0050601B">
                <w:rPr>
                  <w:rFonts w:ascii="Monaco" w:hAnsi="Monaco" w:cs="Monaco"/>
                  <w:noProof/>
                  <w:sz w:val="20"/>
                  <w:szCs w:val="20"/>
                  <w:lang w:val="en-US"/>
                  <w:rPrChange w:id="1242" w:author="Borja Gonzalez" w:date="2017-09-28T17:52:00Z">
                    <w:rPr>
                      <w:rFonts w:ascii="Monaco" w:hAnsi="Monaco" w:cs="Monaco"/>
                      <w:sz w:val="32"/>
                      <w:szCs w:val="32"/>
                      <w:lang w:val="en-US"/>
                    </w:rPr>
                  </w:rPrChange>
                </w:rPr>
                <w:t xml:space="preserve"> </w:t>
              </w:r>
              <w:r w:rsidRPr="0050601B">
                <w:rPr>
                  <w:rFonts w:ascii="Monaco" w:hAnsi="Monaco" w:cs="Monaco"/>
                  <w:b/>
                  <w:bCs/>
                  <w:noProof/>
                  <w:color w:val="204A87"/>
                  <w:sz w:val="20"/>
                  <w:szCs w:val="20"/>
                  <w:lang w:val="en-US"/>
                  <w:rPrChange w:id="1243" w:author="Borja Gonzalez" w:date="2017-09-28T17:52:00Z">
                    <w:rPr>
                      <w:rFonts w:ascii="Monaco" w:hAnsi="Monaco" w:cs="Monaco"/>
                      <w:b/>
                      <w:bCs/>
                      <w:color w:val="204A87"/>
                      <w:sz w:val="32"/>
                      <w:szCs w:val="32"/>
                      <w:lang w:val="en-US"/>
                    </w:rPr>
                  </w:rPrChange>
                </w:rPr>
                <w:t>new</w:t>
              </w:r>
              <w:r w:rsidRPr="0050601B">
                <w:rPr>
                  <w:rFonts w:ascii="Monaco" w:hAnsi="Monaco" w:cs="Monaco"/>
                  <w:noProof/>
                  <w:sz w:val="20"/>
                  <w:szCs w:val="20"/>
                  <w:lang w:val="en-US"/>
                  <w:rPrChange w:id="1244" w:author="Borja Gonzalez" w:date="2017-09-28T17:52:00Z">
                    <w:rPr>
                      <w:rFonts w:ascii="Monaco" w:hAnsi="Monaco" w:cs="Monaco"/>
                      <w:sz w:val="32"/>
                      <w:szCs w:val="32"/>
                      <w:lang w:val="en-US"/>
                    </w:rPr>
                  </w:rPrChange>
                </w:rPr>
                <w:t xml:space="preserve"> </w:t>
              </w:r>
              <w:r w:rsidRPr="0050601B">
                <w:rPr>
                  <w:rFonts w:ascii="Monaco" w:hAnsi="Monaco" w:cs="Monaco"/>
                  <w:noProof/>
                  <w:color w:val="000000"/>
                  <w:sz w:val="20"/>
                  <w:szCs w:val="20"/>
                  <w:lang w:val="en-US"/>
                  <w:rPrChange w:id="1245" w:author="Borja Gonzalez" w:date="2017-09-28T17:52:00Z">
                    <w:rPr>
                      <w:rFonts w:ascii="Monaco" w:hAnsi="Monaco" w:cs="Monaco"/>
                      <w:color w:val="000000"/>
                      <w:sz w:val="32"/>
                      <w:szCs w:val="32"/>
                      <w:lang w:val="en-US"/>
                    </w:rPr>
                  </w:rPrChange>
                </w:rPr>
                <w:t>SQL</w:t>
              </w:r>
              <w:r w:rsidRPr="0050601B">
                <w:rPr>
                  <w:rFonts w:ascii="Monaco" w:hAnsi="Monaco" w:cs="Monaco"/>
                  <w:b/>
                  <w:bCs/>
                  <w:noProof/>
                  <w:color w:val="000000"/>
                  <w:sz w:val="20"/>
                  <w:szCs w:val="20"/>
                  <w:lang w:val="en-US"/>
                  <w:rPrChange w:id="1246" w:author="Borja Gonzalez" w:date="2017-09-28T17:52:00Z">
                    <w:rPr>
                      <w:rFonts w:ascii="Monaco" w:hAnsi="Monaco" w:cs="Monaco"/>
                      <w:b/>
                      <w:bCs/>
                      <w:color w:val="000000"/>
                      <w:sz w:val="32"/>
                      <w:szCs w:val="32"/>
                      <w:lang w:val="en-US"/>
                    </w:rPr>
                  </w:rPrChange>
                </w:rPr>
                <w:t>.</w:t>
              </w:r>
              <w:r w:rsidRPr="0050601B">
                <w:rPr>
                  <w:rFonts w:ascii="Monaco" w:hAnsi="Monaco" w:cs="Monaco"/>
                  <w:noProof/>
                  <w:color w:val="000000"/>
                  <w:sz w:val="20"/>
                  <w:szCs w:val="20"/>
                  <w:lang w:val="en-US"/>
                  <w:rPrChange w:id="1247" w:author="Borja Gonzalez" w:date="2017-09-28T17:52:00Z">
                    <w:rPr>
                      <w:rFonts w:ascii="Monaco" w:hAnsi="Monaco" w:cs="Monaco"/>
                      <w:color w:val="000000"/>
                      <w:sz w:val="32"/>
                      <w:szCs w:val="32"/>
                      <w:lang w:val="en-US"/>
                    </w:rPr>
                  </w:rPrChange>
                </w:rPr>
                <w:t>Database</w:t>
              </w:r>
              <w:r w:rsidRPr="0050601B">
                <w:rPr>
                  <w:rFonts w:ascii="Monaco" w:hAnsi="Monaco" w:cs="Monaco"/>
                  <w:b/>
                  <w:bCs/>
                  <w:noProof/>
                  <w:color w:val="000000"/>
                  <w:sz w:val="20"/>
                  <w:szCs w:val="20"/>
                  <w:lang w:val="en-US"/>
                  <w:rPrChange w:id="1248" w:author="Borja Gonzalez" w:date="2017-09-28T17:52:00Z">
                    <w:rPr>
                      <w:rFonts w:ascii="Monaco" w:hAnsi="Monaco" w:cs="Monaco"/>
                      <w:b/>
                      <w:bCs/>
                      <w:color w:val="000000"/>
                      <w:sz w:val="32"/>
                      <w:szCs w:val="32"/>
                      <w:lang w:val="en-US"/>
                    </w:rPr>
                  </w:rPrChange>
                </w:rPr>
                <w:t>(</w:t>
              </w:r>
              <w:r w:rsidRPr="0050601B">
                <w:rPr>
                  <w:rFonts w:ascii="Monaco" w:hAnsi="Monaco" w:cs="Monaco"/>
                  <w:noProof/>
                  <w:color w:val="000000"/>
                  <w:sz w:val="20"/>
                  <w:szCs w:val="20"/>
                  <w:lang w:val="en-US"/>
                  <w:rPrChange w:id="1249" w:author="Borja Gonzalez" w:date="2017-09-28T17:52:00Z">
                    <w:rPr>
                      <w:rFonts w:ascii="Monaco" w:hAnsi="Monaco" w:cs="Monaco"/>
                      <w:color w:val="000000"/>
                      <w:sz w:val="32"/>
                      <w:szCs w:val="32"/>
                      <w:lang w:val="en-US"/>
                    </w:rPr>
                  </w:rPrChange>
                </w:rPr>
                <w:t>filebuffer</w:t>
              </w:r>
              <w:r w:rsidRPr="0050601B">
                <w:rPr>
                  <w:rFonts w:ascii="Monaco" w:hAnsi="Monaco" w:cs="Monaco"/>
                  <w:b/>
                  <w:bCs/>
                  <w:noProof/>
                  <w:color w:val="000000"/>
                  <w:sz w:val="20"/>
                  <w:szCs w:val="20"/>
                  <w:lang w:val="en-US"/>
                  <w:rPrChange w:id="1250" w:author="Borja Gonzalez" w:date="2017-09-28T17:52:00Z">
                    <w:rPr>
                      <w:rFonts w:ascii="Monaco" w:hAnsi="Monaco" w:cs="Monaco"/>
                      <w:b/>
                      <w:bCs/>
                      <w:color w:val="000000"/>
                      <w:sz w:val="32"/>
                      <w:szCs w:val="32"/>
                      <w:lang w:val="en-US"/>
                    </w:rPr>
                  </w:rPrChange>
                </w:rPr>
                <w:t>);</w:t>
              </w:r>
            </w:ins>
          </w:p>
          <w:p w14:paraId="26C9FCF8" w14:textId="77777777" w:rsidR="00AE3604" w:rsidRPr="0050601B" w:rsidRDefault="00AE3604" w:rsidP="00AE3604">
            <w:pPr>
              <w:keepNext/>
              <w:keepLines/>
              <w:widowControl w:val="0"/>
              <w:autoSpaceDE w:val="0"/>
              <w:autoSpaceDN w:val="0"/>
              <w:adjustRightInd w:val="0"/>
              <w:spacing w:before="200"/>
              <w:outlineLvl w:val="4"/>
              <w:rPr>
                <w:ins w:id="1251" w:author="Borja Gonzalez" w:date="2017-09-28T17:46:00Z"/>
                <w:rFonts w:ascii="Monaco" w:hAnsi="Monaco" w:cs="Monaco"/>
                <w:noProof/>
                <w:sz w:val="20"/>
                <w:szCs w:val="20"/>
                <w:lang w:val="en-US"/>
                <w:rPrChange w:id="1252" w:author="Borja Gonzalez" w:date="2017-09-28T17:52:00Z">
                  <w:rPr>
                    <w:ins w:id="1253" w:author="Borja Gonzalez" w:date="2017-09-28T17:46:00Z"/>
                    <w:rFonts w:ascii="Monaco" w:eastAsiaTheme="majorEastAsia" w:hAnsi="Monaco" w:cs="Monaco"/>
                    <w:color w:val="243F60" w:themeColor="accent1" w:themeShade="7F"/>
                    <w:sz w:val="32"/>
                    <w:szCs w:val="32"/>
                    <w:lang w:val="en-US"/>
                  </w:rPr>
                </w:rPrChange>
              </w:rPr>
            </w:pPr>
            <w:ins w:id="1254" w:author="Borja Gonzalez" w:date="2017-09-28T17:46:00Z">
              <w:r w:rsidRPr="0050601B">
                <w:rPr>
                  <w:rFonts w:ascii="Monaco" w:hAnsi="Monaco" w:cs="Monaco"/>
                  <w:noProof/>
                  <w:sz w:val="20"/>
                  <w:szCs w:val="20"/>
                  <w:lang w:val="en-US"/>
                  <w:rPrChange w:id="1255" w:author="Borja Gonzalez" w:date="2017-09-28T17:52:00Z">
                    <w:rPr>
                      <w:rFonts w:ascii="Monaco" w:hAnsi="Monaco" w:cs="Monaco"/>
                      <w:sz w:val="32"/>
                      <w:szCs w:val="32"/>
                      <w:lang w:val="en-US"/>
                    </w:rPr>
                  </w:rPrChange>
                </w:rPr>
                <w:t xml:space="preserve">        </w:t>
              </w:r>
              <w:r w:rsidRPr="0050601B">
                <w:rPr>
                  <w:rFonts w:ascii="Monaco" w:hAnsi="Monaco" w:cs="Monaco"/>
                  <w:noProof/>
                  <w:color w:val="000000"/>
                  <w:sz w:val="20"/>
                  <w:szCs w:val="20"/>
                  <w:lang w:val="en-US"/>
                  <w:rPrChange w:id="1256" w:author="Borja Gonzalez" w:date="2017-09-28T17:52:00Z">
                    <w:rPr>
                      <w:rFonts w:ascii="Monaco" w:hAnsi="Monaco" w:cs="Monaco"/>
                      <w:color w:val="000000"/>
                      <w:sz w:val="32"/>
                      <w:szCs w:val="32"/>
                      <w:lang w:val="en-US"/>
                    </w:rPr>
                  </w:rPrChange>
                </w:rPr>
                <w:t>console</w:t>
              </w:r>
              <w:r w:rsidRPr="0050601B">
                <w:rPr>
                  <w:rFonts w:ascii="Monaco" w:hAnsi="Monaco" w:cs="Monaco"/>
                  <w:b/>
                  <w:bCs/>
                  <w:noProof/>
                  <w:color w:val="000000"/>
                  <w:sz w:val="20"/>
                  <w:szCs w:val="20"/>
                  <w:lang w:val="en-US"/>
                  <w:rPrChange w:id="1257" w:author="Borja Gonzalez" w:date="2017-09-28T17:52:00Z">
                    <w:rPr>
                      <w:rFonts w:ascii="Monaco" w:hAnsi="Monaco" w:cs="Monaco"/>
                      <w:b/>
                      <w:bCs/>
                      <w:color w:val="000000"/>
                      <w:sz w:val="32"/>
                      <w:szCs w:val="32"/>
                      <w:lang w:val="en-US"/>
                    </w:rPr>
                  </w:rPrChange>
                </w:rPr>
                <w:t>.</w:t>
              </w:r>
              <w:r w:rsidRPr="0050601B">
                <w:rPr>
                  <w:rFonts w:ascii="Monaco" w:hAnsi="Monaco" w:cs="Monaco"/>
                  <w:noProof/>
                  <w:color w:val="000000"/>
                  <w:sz w:val="20"/>
                  <w:szCs w:val="20"/>
                  <w:lang w:val="en-US"/>
                  <w:rPrChange w:id="1258" w:author="Borja Gonzalez" w:date="2017-09-28T17:52:00Z">
                    <w:rPr>
                      <w:rFonts w:ascii="Monaco" w:hAnsi="Monaco" w:cs="Monaco"/>
                      <w:color w:val="000000"/>
                      <w:sz w:val="32"/>
                      <w:szCs w:val="32"/>
                      <w:lang w:val="en-US"/>
                    </w:rPr>
                  </w:rPrChange>
                </w:rPr>
                <w:t>log</w:t>
              </w:r>
              <w:r w:rsidRPr="0050601B">
                <w:rPr>
                  <w:rFonts w:ascii="Monaco" w:hAnsi="Monaco" w:cs="Monaco"/>
                  <w:b/>
                  <w:bCs/>
                  <w:noProof/>
                  <w:color w:val="000000"/>
                  <w:sz w:val="20"/>
                  <w:szCs w:val="20"/>
                  <w:lang w:val="en-US"/>
                  <w:rPrChange w:id="1259" w:author="Borja Gonzalez" w:date="2017-09-28T17:52:00Z">
                    <w:rPr>
                      <w:rFonts w:ascii="Monaco" w:hAnsi="Monaco" w:cs="Monaco"/>
                      <w:b/>
                      <w:bCs/>
                      <w:color w:val="000000"/>
                      <w:sz w:val="32"/>
                      <w:szCs w:val="32"/>
                      <w:lang w:val="en-US"/>
                    </w:rPr>
                  </w:rPrChange>
                </w:rPr>
                <w:t>(</w:t>
              </w:r>
              <w:r w:rsidRPr="0050601B">
                <w:rPr>
                  <w:rFonts w:ascii="Monaco" w:hAnsi="Monaco" w:cs="Monaco"/>
                  <w:noProof/>
                  <w:color w:val="000000"/>
                  <w:sz w:val="20"/>
                  <w:szCs w:val="20"/>
                  <w:lang w:val="en-US"/>
                  <w:rPrChange w:id="1260" w:author="Borja Gonzalez" w:date="2017-09-28T17:52:00Z">
                    <w:rPr>
                      <w:rFonts w:ascii="Monaco" w:hAnsi="Monaco" w:cs="Monaco"/>
                      <w:color w:val="000000"/>
                      <w:sz w:val="32"/>
                      <w:szCs w:val="32"/>
                      <w:lang w:val="en-US"/>
                    </w:rPr>
                  </w:rPrChange>
                </w:rPr>
                <w:t>timestamp</w:t>
              </w:r>
              <w:r w:rsidRPr="0050601B">
                <w:rPr>
                  <w:rFonts w:ascii="Monaco" w:hAnsi="Monaco" w:cs="Monaco"/>
                  <w:b/>
                  <w:bCs/>
                  <w:noProof/>
                  <w:color w:val="000000"/>
                  <w:sz w:val="20"/>
                  <w:szCs w:val="20"/>
                  <w:lang w:val="en-US"/>
                  <w:rPrChange w:id="1261" w:author="Borja Gonzalez" w:date="2017-09-28T17:52:00Z">
                    <w:rPr>
                      <w:rFonts w:ascii="Monaco" w:hAnsi="Monaco" w:cs="Monaco"/>
                      <w:b/>
                      <w:bCs/>
                      <w:color w:val="000000"/>
                      <w:sz w:val="32"/>
                      <w:szCs w:val="32"/>
                      <w:lang w:val="en-US"/>
                    </w:rPr>
                  </w:rPrChange>
                </w:rPr>
                <w:t>(</w:t>
              </w:r>
              <w:r w:rsidRPr="0050601B">
                <w:rPr>
                  <w:rFonts w:ascii="Monaco" w:hAnsi="Monaco" w:cs="Monaco"/>
                  <w:noProof/>
                  <w:color w:val="4E9A06"/>
                  <w:sz w:val="20"/>
                  <w:szCs w:val="20"/>
                  <w:lang w:val="en-US"/>
                  <w:rPrChange w:id="1262" w:author="Borja Gonzalez" w:date="2017-09-28T17:52:00Z">
                    <w:rPr>
                      <w:rFonts w:ascii="Monaco" w:hAnsi="Monaco" w:cs="Monaco"/>
                      <w:color w:val="4E9A06"/>
                      <w:sz w:val="32"/>
                      <w:szCs w:val="32"/>
                      <w:lang w:val="en-US"/>
                    </w:rPr>
                  </w:rPrChange>
                </w:rPr>
                <w:t>'hh:mm:ss:iii'</w:t>
              </w:r>
              <w:r w:rsidRPr="0050601B">
                <w:rPr>
                  <w:rFonts w:ascii="Monaco" w:hAnsi="Monaco" w:cs="Monaco"/>
                  <w:b/>
                  <w:bCs/>
                  <w:noProof/>
                  <w:color w:val="000000"/>
                  <w:sz w:val="20"/>
                  <w:szCs w:val="20"/>
                  <w:lang w:val="en-US"/>
                  <w:rPrChange w:id="1263" w:author="Borja Gonzalez" w:date="2017-09-28T17:52:00Z">
                    <w:rPr>
                      <w:rFonts w:ascii="Monaco" w:hAnsi="Monaco" w:cs="Monaco"/>
                      <w:b/>
                      <w:bCs/>
                      <w:color w:val="000000"/>
                      <w:sz w:val="32"/>
                      <w:szCs w:val="32"/>
                      <w:lang w:val="en-US"/>
                    </w:rPr>
                  </w:rPrChange>
                </w:rPr>
                <w:t>)</w:t>
              </w:r>
              <w:r w:rsidRPr="0050601B">
                <w:rPr>
                  <w:rFonts w:ascii="Monaco" w:hAnsi="Monaco" w:cs="Monaco"/>
                  <w:b/>
                  <w:bCs/>
                  <w:noProof/>
                  <w:color w:val="CE5C00"/>
                  <w:sz w:val="20"/>
                  <w:szCs w:val="20"/>
                  <w:lang w:val="en-US"/>
                  <w:rPrChange w:id="1264" w:author="Borja Gonzalez" w:date="2017-09-28T17:52:00Z">
                    <w:rPr>
                      <w:rFonts w:ascii="Monaco" w:hAnsi="Monaco" w:cs="Monaco"/>
                      <w:b/>
                      <w:bCs/>
                      <w:color w:val="CE5C00"/>
                      <w:sz w:val="32"/>
                      <w:szCs w:val="32"/>
                      <w:lang w:val="en-US"/>
                    </w:rPr>
                  </w:rPrChange>
                </w:rPr>
                <w:t>+</w:t>
              </w:r>
              <w:r w:rsidRPr="0050601B">
                <w:rPr>
                  <w:rFonts w:ascii="Monaco" w:hAnsi="Monaco" w:cs="Monaco"/>
                  <w:noProof/>
                  <w:color w:val="4E9A06"/>
                  <w:sz w:val="20"/>
                  <w:szCs w:val="20"/>
                  <w:lang w:val="en-US"/>
                  <w:rPrChange w:id="1265" w:author="Borja Gonzalez" w:date="2017-09-28T17:52:00Z">
                    <w:rPr>
                      <w:rFonts w:ascii="Monaco" w:hAnsi="Monaco" w:cs="Monaco"/>
                      <w:color w:val="4E9A06"/>
                      <w:sz w:val="32"/>
                      <w:szCs w:val="32"/>
                      <w:lang w:val="en-US"/>
                    </w:rPr>
                  </w:rPrChange>
                </w:rPr>
                <w:t>" Base de datos abierta"</w:t>
              </w:r>
              <w:r w:rsidRPr="0050601B">
                <w:rPr>
                  <w:rFonts w:ascii="Monaco" w:hAnsi="Monaco" w:cs="Monaco"/>
                  <w:b/>
                  <w:bCs/>
                  <w:noProof/>
                  <w:color w:val="000000"/>
                  <w:sz w:val="20"/>
                  <w:szCs w:val="20"/>
                  <w:lang w:val="en-US"/>
                  <w:rPrChange w:id="1266" w:author="Borja Gonzalez" w:date="2017-09-28T17:52:00Z">
                    <w:rPr>
                      <w:rFonts w:ascii="Monaco" w:hAnsi="Monaco" w:cs="Monaco"/>
                      <w:b/>
                      <w:bCs/>
                      <w:color w:val="000000"/>
                      <w:sz w:val="32"/>
                      <w:szCs w:val="32"/>
                      <w:lang w:val="en-US"/>
                    </w:rPr>
                  </w:rPrChange>
                </w:rPr>
                <w:t>);</w:t>
              </w:r>
            </w:ins>
          </w:p>
          <w:p w14:paraId="2DFA720A" w14:textId="77777777" w:rsidR="00AE3604" w:rsidRPr="0050601B" w:rsidRDefault="00AE3604" w:rsidP="00AE3604">
            <w:pPr>
              <w:keepNext/>
              <w:keepLines/>
              <w:widowControl w:val="0"/>
              <w:autoSpaceDE w:val="0"/>
              <w:autoSpaceDN w:val="0"/>
              <w:adjustRightInd w:val="0"/>
              <w:spacing w:before="200"/>
              <w:outlineLvl w:val="4"/>
              <w:rPr>
                <w:ins w:id="1267" w:author="Borja Gonzalez" w:date="2017-09-28T17:46:00Z"/>
                <w:rFonts w:ascii="Monaco" w:hAnsi="Monaco" w:cs="Monaco"/>
                <w:noProof/>
                <w:sz w:val="20"/>
                <w:szCs w:val="20"/>
                <w:lang w:val="en-US"/>
                <w:rPrChange w:id="1268" w:author="Borja Gonzalez" w:date="2017-09-28T17:52:00Z">
                  <w:rPr>
                    <w:ins w:id="1269" w:author="Borja Gonzalez" w:date="2017-09-28T17:46:00Z"/>
                    <w:rFonts w:ascii="Monaco" w:eastAsiaTheme="majorEastAsia" w:hAnsi="Monaco" w:cs="Monaco"/>
                    <w:color w:val="243F60" w:themeColor="accent1" w:themeShade="7F"/>
                    <w:sz w:val="32"/>
                    <w:szCs w:val="32"/>
                    <w:lang w:val="en-US"/>
                  </w:rPr>
                </w:rPrChange>
              </w:rPr>
            </w:pPr>
            <w:ins w:id="1270" w:author="Borja Gonzalez" w:date="2017-09-28T17:46:00Z">
              <w:r w:rsidRPr="0050601B">
                <w:rPr>
                  <w:rFonts w:ascii="Monaco" w:hAnsi="Monaco" w:cs="Monaco"/>
                  <w:noProof/>
                  <w:sz w:val="20"/>
                  <w:szCs w:val="20"/>
                  <w:lang w:val="en-US"/>
                  <w:rPrChange w:id="1271" w:author="Borja Gonzalez" w:date="2017-09-28T17:52:00Z">
                    <w:rPr>
                      <w:rFonts w:ascii="Monaco" w:hAnsi="Monaco" w:cs="Monaco"/>
                      <w:sz w:val="32"/>
                      <w:szCs w:val="32"/>
                      <w:lang w:val="en-US"/>
                    </w:rPr>
                  </w:rPrChange>
                </w:rPr>
                <w:t xml:space="preserve">        </w:t>
              </w:r>
              <w:r w:rsidRPr="0050601B">
                <w:rPr>
                  <w:rFonts w:ascii="Monaco" w:hAnsi="Monaco" w:cs="Monaco"/>
                  <w:b/>
                  <w:bCs/>
                  <w:noProof/>
                  <w:color w:val="204A87"/>
                  <w:sz w:val="20"/>
                  <w:szCs w:val="20"/>
                  <w:lang w:val="en-US"/>
                  <w:rPrChange w:id="1272" w:author="Borja Gonzalez" w:date="2017-09-28T17:52:00Z">
                    <w:rPr>
                      <w:rFonts w:ascii="Monaco" w:hAnsi="Monaco" w:cs="Monaco"/>
                      <w:b/>
                      <w:bCs/>
                      <w:color w:val="204A87"/>
                      <w:sz w:val="32"/>
                      <w:szCs w:val="32"/>
                      <w:lang w:val="en-US"/>
                    </w:rPr>
                  </w:rPrChange>
                </w:rPr>
                <w:t>var</w:t>
              </w:r>
              <w:r w:rsidRPr="0050601B">
                <w:rPr>
                  <w:rFonts w:ascii="Monaco" w:hAnsi="Monaco" w:cs="Monaco"/>
                  <w:noProof/>
                  <w:sz w:val="20"/>
                  <w:szCs w:val="20"/>
                  <w:lang w:val="en-US"/>
                  <w:rPrChange w:id="1273" w:author="Borja Gonzalez" w:date="2017-09-28T17:52:00Z">
                    <w:rPr>
                      <w:rFonts w:ascii="Monaco" w:hAnsi="Monaco" w:cs="Monaco"/>
                      <w:sz w:val="32"/>
                      <w:szCs w:val="32"/>
                      <w:lang w:val="en-US"/>
                    </w:rPr>
                  </w:rPrChange>
                </w:rPr>
                <w:t xml:space="preserve"> </w:t>
              </w:r>
              <w:r w:rsidRPr="0050601B">
                <w:rPr>
                  <w:rFonts w:ascii="Monaco" w:hAnsi="Monaco" w:cs="Monaco"/>
                  <w:noProof/>
                  <w:color w:val="000000"/>
                  <w:sz w:val="20"/>
                  <w:szCs w:val="20"/>
                  <w:lang w:val="en-US"/>
                  <w:rPrChange w:id="1274" w:author="Borja Gonzalez" w:date="2017-09-28T17:52:00Z">
                    <w:rPr>
                      <w:rFonts w:ascii="Monaco" w:hAnsi="Monaco" w:cs="Monaco"/>
                      <w:color w:val="000000"/>
                      <w:sz w:val="32"/>
                      <w:szCs w:val="32"/>
                      <w:lang w:val="en-US"/>
                    </w:rPr>
                  </w:rPrChange>
                </w:rPr>
                <w:t>pacientes</w:t>
              </w:r>
              <w:r w:rsidRPr="0050601B">
                <w:rPr>
                  <w:rFonts w:ascii="Monaco" w:hAnsi="Monaco" w:cs="Monaco"/>
                  <w:noProof/>
                  <w:sz w:val="20"/>
                  <w:szCs w:val="20"/>
                  <w:lang w:val="en-US"/>
                  <w:rPrChange w:id="1275" w:author="Borja Gonzalez" w:date="2017-09-28T17:52:00Z">
                    <w:rPr>
                      <w:rFonts w:ascii="Monaco" w:hAnsi="Monaco" w:cs="Monaco"/>
                      <w:sz w:val="32"/>
                      <w:szCs w:val="32"/>
                      <w:lang w:val="en-US"/>
                    </w:rPr>
                  </w:rPrChange>
                </w:rPr>
                <w:t xml:space="preserve"> </w:t>
              </w:r>
              <w:r w:rsidRPr="0050601B">
                <w:rPr>
                  <w:rFonts w:ascii="Monaco" w:hAnsi="Monaco" w:cs="Monaco"/>
                  <w:b/>
                  <w:bCs/>
                  <w:noProof/>
                  <w:color w:val="CE5C00"/>
                  <w:sz w:val="20"/>
                  <w:szCs w:val="20"/>
                  <w:lang w:val="en-US"/>
                  <w:rPrChange w:id="1276" w:author="Borja Gonzalez" w:date="2017-09-28T17:52:00Z">
                    <w:rPr>
                      <w:rFonts w:ascii="Monaco" w:hAnsi="Monaco" w:cs="Monaco"/>
                      <w:b/>
                      <w:bCs/>
                      <w:color w:val="CE5C00"/>
                      <w:sz w:val="32"/>
                      <w:szCs w:val="32"/>
                      <w:lang w:val="en-US"/>
                    </w:rPr>
                  </w:rPrChange>
                </w:rPr>
                <w:t>=</w:t>
              </w:r>
              <w:r w:rsidRPr="0050601B">
                <w:rPr>
                  <w:rFonts w:ascii="Monaco" w:hAnsi="Monaco" w:cs="Monaco"/>
                  <w:noProof/>
                  <w:sz w:val="20"/>
                  <w:szCs w:val="20"/>
                  <w:lang w:val="en-US"/>
                  <w:rPrChange w:id="1277" w:author="Borja Gonzalez" w:date="2017-09-28T17:52:00Z">
                    <w:rPr>
                      <w:rFonts w:ascii="Monaco" w:hAnsi="Monaco" w:cs="Monaco"/>
                      <w:sz w:val="32"/>
                      <w:szCs w:val="32"/>
                      <w:lang w:val="en-US"/>
                    </w:rPr>
                  </w:rPrChange>
                </w:rPr>
                <w:t xml:space="preserve"> </w:t>
              </w:r>
              <w:r w:rsidRPr="0050601B">
                <w:rPr>
                  <w:rFonts w:ascii="Monaco" w:hAnsi="Monaco" w:cs="Monaco"/>
                  <w:noProof/>
                  <w:color w:val="000000"/>
                  <w:sz w:val="20"/>
                  <w:szCs w:val="20"/>
                  <w:lang w:val="en-US"/>
                  <w:rPrChange w:id="1278" w:author="Borja Gonzalez" w:date="2017-09-28T17:52:00Z">
                    <w:rPr>
                      <w:rFonts w:ascii="Monaco" w:hAnsi="Monaco" w:cs="Monaco"/>
                      <w:color w:val="000000"/>
                      <w:sz w:val="32"/>
                      <w:szCs w:val="32"/>
                      <w:lang w:val="en-US"/>
                    </w:rPr>
                  </w:rPrChange>
                </w:rPr>
                <w:t>db</w:t>
              </w:r>
              <w:r w:rsidRPr="0050601B">
                <w:rPr>
                  <w:rFonts w:ascii="Monaco" w:hAnsi="Monaco" w:cs="Monaco"/>
                  <w:b/>
                  <w:bCs/>
                  <w:noProof/>
                  <w:color w:val="000000"/>
                  <w:sz w:val="20"/>
                  <w:szCs w:val="20"/>
                  <w:lang w:val="en-US"/>
                  <w:rPrChange w:id="1279" w:author="Borja Gonzalez" w:date="2017-09-28T17:52:00Z">
                    <w:rPr>
                      <w:rFonts w:ascii="Monaco" w:hAnsi="Monaco" w:cs="Monaco"/>
                      <w:b/>
                      <w:bCs/>
                      <w:color w:val="000000"/>
                      <w:sz w:val="32"/>
                      <w:szCs w:val="32"/>
                      <w:lang w:val="en-US"/>
                    </w:rPr>
                  </w:rPrChange>
                </w:rPr>
                <w:t>.</w:t>
              </w:r>
              <w:r w:rsidRPr="0050601B">
                <w:rPr>
                  <w:rFonts w:ascii="Monaco" w:hAnsi="Monaco" w:cs="Monaco"/>
                  <w:noProof/>
                  <w:color w:val="000000"/>
                  <w:sz w:val="20"/>
                  <w:szCs w:val="20"/>
                  <w:lang w:val="en-US"/>
                  <w:rPrChange w:id="1280" w:author="Borja Gonzalez" w:date="2017-09-28T17:52:00Z">
                    <w:rPr>
                      <w:rFonts w:ascii="Monaco" w:hAnsi="Monaco" w:cs="Monaco"/>
                      <w:color w:val="000000"/>
                      <w:sz w:val="32"/>
                      <w:szCs w:val="32"/>
                      <w:lang w:val="en-US"/>
                    </w:rPr>
                  </w:rPrChange>
                </w:rPr>
                <w:t>exec</w:t>
              </w:r>
              <w:r w:rsidRPr="0050601B">
                <w:rPr>
                  <w:rFonts w:ascii="Monaco" w:hAnsi="Monaco" w:cs="Monaco"/>
                  <w:b/>
                  <w:bCs/>
                  <w:noProof/>
                  <w:color w:val="000000"/>
                  <w:sz w:val="20"/>
                  <w:szCs w:val="20"/>
                  <w:lang w:val="en-US"/>
                  <w:rPrChange w:id="1281" w:author="Borja Gonzalez" w:date="2017-09-28T17:52:00Z">
                    <w:rPr>
                      <w:rFonts w:ascii="Monaco" w:hAnsi="Monaco" w:cs="Monaco"/>
                      <w:b/>
                      <w:bCs/>
                      <w:color w:val="000000"/>
                      <w:sz w:val="32"/>
                      <w:szCs w:val="32"/>
                      <w:lang w:val="en-US"/>
                    </w:rPr>
                  </w:rPrChange>
                </w:rPr>
                <w:t>(</w:t>
              </w:r>
              <w:r w:rsidRPr="0050601B">
                <w:rPr>
                  <w:rFonts w:ascii="Monaco" w:hAnsi="Monaco" w:cs="Monaco"/>
                  <w:noProof/>
                  <w:color w:val="4E9A06"/>
                  <w:sz w:val="20"/>
                  <w:szCs w:val="20"/>
                  <w:lang w:val="en-US"/>
                  <w:rPrChange w:id="1282" w:author="Borja Gonzalez" w:date="2017-09-28T17:52:00Z">
                    <w:rPr>
                      <w:rFonts w:ascii="Monaco" w:hAnsi="Monaco" w:cs="Monaco"/>
                      <w:color w:val="4E9A06"/>
                      <w:sz w:val="32"/>
                      <w:szCs w:val="32"/>
                      <w:lang w:val="en-US"/>
                    </w:rPr>
                  </w:rPrChange>
                </w:rPr>
                <w:t>"SELECT * FROM pacientes"</w:t>
              </w:r>
              <w:r w:rsidRPr="0050601B">
                <w:rPr>
                  <w:rFonts w:ascii="Monaco" w:hAnsi="Monaco" w:cs="Monaco"/>
                  <w:b/>
                  <w:bCs/>
                  <w:noProof/>
                  <w:color w:val="000000"/>
                  <w:sz w:val="20"/>
                  <w:szCs w:val="20"/>
                  <w:lang w:val="en-US"/>
                  <w:rPrChange w:id="1283" w:author="Borja Gonzalez" w:date="2017-09-28T17:52:00Z">
                    <w:rPr>
                      <w:rFonts w:ascii="Monaco" w:hAnsi="Monaco" w:cs="Monaco"/>
                      <w:b/>
                      <w:bCs/>
                      <w:color w:val="000000"/>
                      <w:sz w:val="32"/>
                      <w:szCs w:val="32"/>
                      <w:lang w:val="en-US"/>
                    </w:rPr>
                  </w:rPrChange>
                </w:rPr>
                <w:t>);</w:t>
              </w:r>
            </w:ins>
          </w:p>
          <w:p w14:paraId="7BF5A918" w14:textId="77777777" w:rsidR="00AE3604" w:rsidRPr="0050601B" w:rsidRDefault="00AE3604" w:rsidP="00AE3604">
            <w:pPr>
              <w:keepNext/>
              <w:keepLines/>
              <w:widowControl w:val="0"/>
              <w:autoSpaceDE w:val="0"/>
              <w:autoSpaceDN w:val="0"/>
              <w:adjustRightInd w:val="0"/>
              <w:spacing w:before="200"/>
              <w:outlineLvl w:val="4"/>
              <w:rPr>
                <w:ins w:id="1284" w:author="Borja Gonzalez" w:date="2017-09-28T17:46:00Z"/>
                <w:rFonts w:ascii="Monaco" w:hAnsi="Monaco" w:cs="Monaco"/>
                <w:noProof/>
                <w:sz w:val="20"/>
                <w:szCs w:val="20"/>
                <w:lang w:val="en-US"/>
                <w:rPrChange w:id="1285" w:author="Borja Gonzalez" w:date="2017-09-28T17:52:00Z">
                  <w:rPr>
                    <w:ins w:id="1286" w:author="Borja Gonzalez" w:date="2017-09-28T17:46:00Z"/>
                    <w:rFonts w:ascii="Monaco" w:eastAsiaTheme="majorEastAsia" w:hAnsi="Monaco" w:cs="Monaco"/>
                    <w:color w:val="243F60" w:themeColor="accent1" w:themeShade="7F"/>
                    <w:sz w:val="32"/>
                    <w:szCs w:val="32"/>
                    <w:lang w:val="en-US"/>
                  </w:rPr>
                </w:rPrChange>
              </w:rPr>
            </w:pPr>
            <w:ins w:id="1287" w:author="Borja Gonzalez" w:date="2017-09-28T17:46:00Z">
              <w:r w:rsidRPr="0050601B">
                <w:rPr>
                  <w:rFonts w:ascii="Monaco" w:hAnsi="Monaco" w:cs="Monaco"/>
                  <w:noProof/>
                  <w:sz w:val="20"/>
                  <w:szCs w:val="20"/>
                  <w:lang w:val="en-US"/>
                  <w:rPrChange w:id="1288" w:author="Borja Gonzalez" w:date="2017-09-28T17:52:00Z">
                    <w:rPr>
                      <w:rFonts w:ascii="Monaco" w:hAnsi="Monaco" w:cs="Monaco"/>
                      <w:sz w:val="32"/>
                      <w:szCs w:val="32"/>
                      <w:lang w:val="en-US"/>
                    </w:rPr>
                  </w:rPrChange>
                </w:rPr>
                <w:t xml:space="preserve">        </w:t>
              </w:r>
              <w:r w:rsidRPr="0050601B">
                <w:rPr>
                  <w:rFonts w:ascii="Monaco" w:hAnsi="Monaco" w:cs="Monaco"/>
                  <w:noProof/>
                  <w:color w:val="000000"/>
                  <w:sz w:val="20"/>
                  <w:szCs w:val="20"/>
                  <w:lang w:val="en-US"/>
                  <w:rPrChange w:id="1289" w:author="Borja Gonzalez" w:date="2017-09-28T17:52:00Z">
                    <w:rPr>
                      <w:rFonts w:ascii="Monaco" w:hAnsi="Monaco" w:cs="Monaco"/>
                      <w:color w:val="000000"/>
                      <w:sz w:val="32"/>
                      <w:szCs w:val="32"/>
                      <w:lang w:val="en-US"/>
                    </w:rPr>
                  </w:rPrChange>
                </w:rPr>
                <w:t>socket</w:t>
              </w:r>
              <w:r w:rsidRPr="0050601B">
                <w:rPr>
                  <w:rFonts w:ascii="Monaco" w:hAnsi="Monaco" w:cs="Monaco"/>
                  <w:b/>
                  <w:bCs/>
                  <w:noProof/>
                  <w:color w:val="000000"/>
                  <w:sz w:val="20"/>
                  <w:szCs w:val="20"/>
                  <w:lang w:val="en-US"/>
                  <w:rPrChange w:id="1290" w:author="Borja Gonzalez" w:date="2017-09-28T17:52:00Z">
                    <w:rPr>
                      <w:rFonts w:ascii="Monaco" w:hAnsi="Monaco" w:cs="Monaco"/>
                      <w:b/>
                      <w:bCs/>
                      <w:color w:val="000000"/>
                      <w:sz w:val="32"/>
                      <w:szCs w:val="32"/>
                      <w:lang w:val="en-US"/>
                    </w:rPr>
                  </w:rPrChange>
                </w:rPr>
                <w:t>.</w:t>
              </w:r>
              <w:r w:rsidRPr="0050601B">
                <w:rPr>
                  <w:rFonts w:ascii="Monaco" w:hAnsi="Monaco" w:cs="Monaco"/>
                  <w:noProof/>
                  <w:color w:val="000000"/>
                  <w:sz w:val="20"/>
                  <w:szCs w:val="20"/>
                  <w:lang w:val="en-US"/>
                  <w:rPrChange w:id="1291" w:author="Borja Gonzalez" w:date="2017-09-28T17:52:00Z">
                    <w:rPr>
                      <w:rFonts w:ascii="Monaco" w:hAnsi="Monaco" w:cs="Monaco"/>
                      <w:color w:val="000000"/>
                      <w:sz w:val="32"/>
                      <w:szCs w:val="32"/>
                      <w:lang w:val="en-US"/>
                    </w:rPr>
                  </w:rPrChange>
                </w:rPr>
                <w:t>emit</w:t>
              </w:r>
              <w:r w:rsidRPr="0050601B">
                <w:rPr>
                  <w:rFonts w:ascii="Monaco" w:hAnsi="Monaco" w:cs="Monaco"/>
                  <w:b/>
                  <w:bCs/>
                  <w:noProof/>
                  <w:color w:val="000000"/>
                  <w:sz w:val="20"/>
                  <w:szCs w:val="20"/>
                  <w:lang w:val="en-US"/>
                  <w:rPrChange w:id="1292" w:author="Borja Gonzalez" w:date="2017-09-28T17:52:00Z">
                    <w:rPr>
                      <w:rFonts w:ascii="Monaco" w:hAnsi="Monaco" w:cs="Monaco"/>
                      <w:b/>
                      <w:bCs/>
                      <w:color w:val="000000"/>
                      <w:sz w:val="32"/>
                      <w:szCs w:val="32"/>
                      <w:lang w:val="en-US"/>
                    </w:rPr>
                  </w:rPrChange>
                </w:rPr>
                <w:t>(</w:t>
              </w:r>
              <w:r w:rsidRPr="0050601B">
                <w:rPr>
                  <w:rFonts w:ascii="Monaco" w:hAnsi="Monaco" w:cs="Monaco"/>
                  <w:noProof/>
                  <w:color w:val="4E9A06"/>
                  <w:sz w:val="20"/>
                  <w:szCs w:val="20"/>
                  <w:lang w:val="en-US"/>
                  <w:rPrChange w:id="1293" w:author="Borja Gonzalez" w:date="2017-09-28T17:52:00Z">
                    <w:rPr>
                      <w:rFonts w:ascii="Monaco" w:hAnsi="Monaco" w:cs="Monaco"/>
                      <w:color w:val="4E9A06"/>
                      <w:sz w:val="32"/>
                      <w:szCs w:val="32"/>
                      <w:lang w:val="en-US"/>
                    </w:rPr>
                  </w:rPrChange>
                </w:rPr>
                <w:t>"pacientes"</w:t>
              </w:r>
              <w:r w:rsidRPr="0050601B">
                <w:rPr>
                  <w:rFonts w:ascii="Monaco" w:hAnsi="Monaco" w:cs="Monaco"/>
                  <w:b/>
                  <w:bCs/>
                  <w:noProof/>
                  <w:color w:val="000000"/>
                  <w:sz w:val="20"/>
                  <w:szCs w:val="20"/>
                  <w:lang w:val="en-US"/>
                  <w:rPrChange w:id="1294" w:author="Borja Gonzalez" w:date="2017-09-28T17:52:00Z">
                    <w:rPr>
                      <w:rFonts w:ascii="Monaco" w:hAnsi="Monaco" w:cs="Monaco"/>
                      <w:b/>
                      <w:bCs/>
                      <w:color w:val="000000"/>
                      <w:sz w:val="32"/>
                      <w:szCs w:val="32"/>
                      <w:lang w:val="en-US"/>
                    </w:rPr>
                  </w:rPrChange>
                </w:rPr>
                <w:t>,</w:t>
              </w:r>
              <w:r w:rsidRPr="0050601B">
                <w:rPr>
                  <w:rFonts w:ascii="Monaco" w:hAnsi="Monaco" w:cs="Monaco"/>
                  <w:noProof/>
                  <w:color w:val="000000"/>
                  <w:sz w:val="20"/>
                  <w:szCs w:val="20"/>
                  <w:lang w:val="en-US"/>
                  <w:rPrChange w:id="1295" w:author="Borja Gonzalez" w:date="2017-09-28T17:52:00Z">
                    <w:rPr>
                      <w:rFonts w:ascii="Monaco" w:hAnsi="Monaco" w:cs="Monaco"/>
                      <w:color w:val="000000"/>
                      <w:sz w:val="32"/>
                      <w:szCs w:val="32"/>
                      <w:lang w:val="en-US"/>
                    </w:rPr>
                  </w:rPrChange>
                </w:rPr>
                <w:t>pacientes</w:t>
              </w:r>
              <w:r w:rsidRPr="0050601B">
                <w:rPr>
                  <w:rFonts w:ascii="Monaco" w:hAnsi="Monaco" w:cs="Monaco"/>
                  <w:b/>
                  <w:bCs/>
                  <w:noProof/>
                  <w:color w:val="000000"/>
                  <w:sz w:val="20"/>
                  <w:szCs w:val="20"/>
                  <w:lang w:val="en-US"/>
                  <w:rPrChange w:id="1296" w:author="Borja Gonzalez" w:date="2017-09-28T17:52:00Z">
                    <w:rPr>
                      <w:rFonts w:ascii="Monaco" w:hAnsi="Monaco" w:cs="Monaco"/>
                      <w:b/>
                      <w:bCs/>
                      <w:color w:val="000000"/>
                      <w:sz w:val="32"/>
                      <w:szCs w:val="32"/>
                      <w:lang w:val="en-US"/>
                    </w:rPr>
                  </w:rPrChange>
                </w:rPr>
                <w:t>[</w:t>
              </w:r>
              <w:r w:rsidRPr="0050601B">
                <w:rPr>
                  <w:rFonts w:ascii="Monaco" w:hAnsi="Monaco" w:cs="Monaco"/>
                  <w:b/>
                  <w:bCs/>
                  <w:noProof/>
                  <w:color w:val="0000CF"/>
                  <w:sz w:val="20"/>
                  <w:szCs w:val="20"/>
                  <w:lang w:val="en-US"/>
                  <w:rPrChange w:id="1297" w:author="Borja Gonzalez" w:date="2017-09-28T17:52:00Z">
                    <w:rPr>
                      <w:rFonts w:ascii="Monaco" w:hAnsi="Monaco" w:cs="Monaco"/>
                      <w:b/>
                      <w:bCs/>
                      <w:color w:val="0000CF"/>
                      <w:sz w:val="32"/>
                      <w:szCs w:val="32"/>
                      <w:lang w:val="en-US"/>
                    </w:rPr>
                  </w:rPrChange>
                </w:rPr>
                <w:t>0</w:t>
              </w:r>
              <w:r w:rsidRPr="0050601B">
                <w:rPr>
                  <w:rFonts w:ascii="Monaco" w:hAnsi="Monaco" w:cs="Monaco"/>
                  <w:b/>
                  <w:bCs/>
                  <w:noProof/>
                  <w:color w:val="000000"/>
                  <w:sz w:val="20"/>
                  <w:szCs w:val="20"/>
                  <w:lang w:val="en-US"/>
                  <w:rPrChange w:id="1298" w:author="Borja Gonzalez" w:date="2017-09-28T17:52:00Z">
                    <w:rPr>
                      <w:rFonts w:ascii="Monaco" w:hAnsi="Monaco" w:cs="Monaco"/>
                      <w:b/>
                      <w:bCs/>
                      <w:color w:val="000000"/>
                      <w:sz w:val="32"/>
                      <w:szCs w:val="32"/>
                      <w:lang w:val="en-US"/>
                    </w:rPr>
                  </w:rPrChange>
                </w:rPr>
                <w:t>].</w:t>
              </w:r>
              <w:r w:rsidRPr="0050601B">
                <w:rPr>
                  <w:rFonts w:ascii="Monaco" w:hAnsi="Monaco" w:cs="Monaco"/>
                  <w:noProof/>
                  <w:color w:val="000000"/>
                  <w:sz w:val="20"/>
                  <w:szCs w:val="20"/>
                  <w:lang w:val="en-US"/>
                  <w:rPrChange w:id="1299" w:author="Borja Gonzalez" w:date="2017-09-28T17:52:00Z">
                    <w:rPr>
                      <w:rFonts w:ascii="Monaco" w:hAnsi="Monaco" w:cs="Monaco"/>
                      <w:color w:val="000000"/>
                      <w:sz w:val="32"/>
                      <w:szCs w:val="32"/>
                      <w:lang w:val="en-US"/>
                    </w:rPr>
                  </w:rPrChange>
                </w:rPr>
                <w:t>values</w:t>
              </w:r>
              <w:r w:rsidRPr="0050601B">
                <w:rPr>
                  <w:rFonts w:ascii="Monaco" w:hAnsi="Monaco" w:cs="Monaco"/>
                  <w:b/>
                  <w:bCs/>
                  <w:noProof/>
                  <w:color w:val="000000"/>
                  <w:sz w:val="20"/>
                  <w:szCs w:val="20"/>
                  <w:lang w:val="en-US"/>
                  <w:rPrChange w:id="1300" w:author="Borja Gonzalez" w:date="2017-09-28T17:52:00Z">
                    <w:rPr>
                      <w:rFonts w:ascii="Monaco" w:hAnsi="Monaco" w:cs="Monaco"/>
                      <w:b/>
                      <w:bCs/>
                      <w:color w:val="000000"/>
                      <w:sz w:val="32"/>
                      <w:szCs w:val="32"/>
                      <w:lang w:val="en-US"/>
                    </w:rPr>
                  </w:rPrChange>
                </w:rPr>
                <w:t>);</w:t>
              </w:r>
            </w:ins>
          </w:p>
          <w:p w14:paraId="1A64F827" w14:textId="77777777" w:rsidR="00AE3604" w:rsidRPr="0050601B" w:rsidRDefault="00AE3604" w:rsidP="00AE3604">
            <w:pPr>
              <w:keepNext/>
              <w:keepLines/>
              <w:widowControl w:val="0"/>
              <w:autoSpaceDE w:val="0"/>
              <w:autoSpaceDN w:val="0"/>
              <w:adjustRightInd w:val="0"/>
              <w:spacing w:before="200"/>
              <w:outlineLvl w:val="4"/>
              <w:rPr>
                <w:ins w:id="1301" w:author="Borja Gonzalez" w:date="2017-09-28T17:46:00Z"/>
                <w:rFonts w:ascii="Monaco" w:hAnsi="Monaco" w:cs="Monaco"/>
                <w:noProof/>
                <w:sz w:val="20"/>
                <w:szCs w:val="20"/>
                <w:lang w:val="en-US"/>
                <w:rPrChange w:id="1302" w:author="Borja Gonzalez" w:date="2017-09-28T17:52:00Z">
                  <w:rPr>
                    <w:ins w:id="1303" w:author="Borja Gonzalez" w:date="2017-09-28T17:46:00Z"/>
                    <w:rFonts w:ascii="Monaco" w:eastAsiaTheme="majorEastAsia" w:hAnsi="Monaco" w:cs="Monaco"/>
                    <w:color w:val="243F60" w:themeColor="accent1" w:themeShade="7F"/>
                    <w:sz w:val="32"/>
                    <w:szCs w:val="32"/>
                    <w:lang w:val="en-US"/>
                  </w:rPr>
                </w:rPrChange>
              </w:rPr>
            </w:pPr>
            <w:ins w:id="1304" w:author="Borja Gonzalez" w:date="2017-09-28T17:46:00Z">
              <w:r w:rsidRPr="0050601B">
                <w:rPr>
                  <w:rFonts w:ascii="Monaco" w:hAnsi="Monaco" w:cs="Monaco"/>
                  <w:noProof/>
                  <w:sz w:val="20"/>
                  <w:szCs w:val="20"/>
                  <w:lang w:val="en-US"/>
                  <w:rPrChange w:id="1305" w:author="Borja Gonzalez" w:date="2017-09-28T17:52:00Z">
                    <w:rPr>
                      <w:rFonts w:ascii="Monaco" w:hAnsi="Monaco" w:cs="Monaco"/>
                      <w:sz w:val="32"/>
                      <w:szCs w:val="32"/>
                      <w:lang w:val="en-US"/>
                    </w:rPr>
                  </w:rPrChange>
                </w:rPr>
                <w:t xml:space="preserve">        </w:t>
              </w:r>
              <w:r w:rsidRPr="0050601B">
                <w:rPr>
                  <w:rFonts w:ascii="Monaco" w:hAnsi="Monaco" w:cs="Monaco"/>
                  <w:noProof/>
                  <w:color w:val="000000"/>
                  <w:sz w:val="20"/>
                  <w:szCs w:val="20"/>
                  <w:lang w:val="en-US"/>
                  <w:rPrChange w:id="1306" w:author="Borja Gonzalez" w:date="2017-09-28T17:52:00Z">
                    <w:rPr>
                      <w:rFonts w:ascii="Monaco" w:hAnsi="Monaco" w:cs="Monaco"/>
                      <w:color w:val="000000"/>
                      <w:sz w:val="32"/>
                      <w:szCs w:val="32"/>
                      <w:lang w:val="en-US"/>
                    </w:rPr>
                  </w:rPrChange>
                </w:rPr>
                <w:t>console</w:t>
              </w:r>
              <w:r w:rsidRPr="0050601B">
                <w:rPr>
                  <w:rFonts w:ascii="Monaco" w:hAnsi="Monaco" w:cs="Monaco"/>
                  <w:b/>
                  <w:bCs/>
                  <w:noProof/>
                  <w:color w:val="000000"/>
                  <w:sz w:val="20"/>
                  <w:szCs w:val="20"/>
                  <w:lang w:val="en-US"/>
                  <w:rPrChange w:id="1307" w:author="Borja Gonzalez" w:date="2017-09-28T17:52:00Z">
                    <w:rPr>
                      <w:rFonts w:ascii="Monaco" w:hAnsi="Monaco" w:cs="Monaco"/>
                      <w:b/>
                      <w:bCs/>
                      <w:color w:val="000000"/>
                      <w:sz w:val="32"/>
                      <w:szCs w:val="32"/>
                      <w:lang w:val="en-US"/>
                    </w:rPr>
                  </w:rPrChange>
                </w:rPr>
                <w:t>.</w:t>
              </w:r>
              <w:r w:rsidRPr="0050601B">
                <w:rPr>
                  <w:rFonts w:ascii="Monaco" w:hAnsi="Monaco" w:cs="Monaco"/>
                  <w:noProof/>
                  <w:color w:val="000000"/>
                  <w:sz w:val="20"/>
                  <w:szCs w:val="20"/>
                  <w:lang w:val="en-US"/>
                  <w:rPrChange w:id="1308" w:author="Borja Gonzalez" w:date="2017-09-28T17:52:00Z">
                    <w:rPr>
                      <w:rFonts w:ascii="Monaco" w:hAnsi="Monaco" w:cs="Monaco"/>
                      <w:color w:val="000000"/>
                      <w:sz w:val="32"/>
                      <w:szCs w:val="32"/>
                      <w:lang w:val="en-US"/>
                    </w:rPr>
                  </w:rPrChange>
                </w:rPr>
                <w:t>log</w:t>
              </w:r>
              <w:r w:rsidRPr="0050601B">
                <w:rPr>
                  <w:rFonts w:ascii="Monaco" w:hAnsi="Monaco" w:cs="Monaco"/>
                  <w:b/>
                  <w:bCs/>
                  <w:noProof/>
                  <w:color w:val="000000"/>
                  <w:sz w:val="20"/>
                  <w:szCs w:val="20"/>
                  <w:lang w:val="en-US"/>
                  <w:rPrChange w:id="1309" w:author="Borja Gonzalez" w:date="2017-09-28T17:52:00Z">
                    <w:rPr>
                      <w:rFonts w:ascii="Monaco" w:hAnsi="Monaco" w:cs="Monaco"/>
                      <w:b/>
                      <w:bCs/>
                      <w:color w:val="000000"/>
                      <w:sz w:val="32"/>
                      <w:szCs w:val="32"/>
                      <w:lang w:val="en-US"/>
                    </w:rPr>
                  </w:rPrChange>
                </w:rPr>
                <w:t>(</w:t>
              </w:r>
              <w:r w:rsidRPr="0050601B">
                <w:rPr>
                  <w:rFonts w:ascii="Monaco" w:hAnsi="Monaco" w:cs="Monaco"/>
                  <w:noProof/>
                  <w:color w:val="000000"/>
                  <w:sz w:val="20"/>
                  <w:szCs w:val="20"/>
                  <w:lang w:val="en-US"/>
                  <w:rPrChange w:id="1310" w:author="Borja Gonzalez" w:date="2017-09-28T17:52:00Z">
                    <w:rPr>
                      <w:rFonts w:ascii="Monaco" w:hAnsi="Monaco" w:cs="Monaco"/>
                      <w:color w:val="000000"/>
                      <w:sz w:val="32"/>
                      <w:szCs w:val="32"/>
                      <w:lang w:val="en-US"/>
                    </w:rPr>
                  </w:rPrChange>
                </w:rPr>
                <w:t>timestamp</w:t>
              </w:r>
              <w:r w:rsidRPr="0050601B">
                <w:rPr>
                  <w:rFonts w:ascii="Monaco" w:hAnsi="Monaco" w:cs="Monaco"/>
                  <w:b/>
                  <w:bCs/>
                  <w:noProof/>
                  <w:color w:val="000000"/>
                  <w:sz w:val="20"/>
                  <w:szCs w:val="20"/>
                  <w:lang w:val="en-US"/>
                  <w:rPrChange w:id="1311" w:author="Borja Gonzalez" w:date="2017-09-28T17:52:00Z">
                    <w:rPr>
                      <w:rFonts w:ascii="Monaco" w:hAnsi="Monaco" w:cs="Monaco"/>
                      <w:b/>
                      <w:bCs/>
                      <w:color w:val="000000"/>
                      <w:sz w:val="32"/>
                      <w:szCs w:val="32"/>
                      <w:lang w:val="en-US"/>
                    </w:rPr>
                  </w:rPrChange>
                </w:rPr>
                <w:t>(</w:t>
              </w:r>
              <w:r w:rsidRPr="0050601B">
                <w:rPr>
                  <w:rFonts w:ascii="Monaco" w:hAnsi="Monaco" w:cs="Monaco"/>
                  <w:noProof/>
                  <w:color w:val="4E9A06"/>
                  <w:sz w:val="20"/>
                  <w:szCs w:val="20"/>
                  <w:lang w:val="en-US"/>
                  <w:rPrChange w:id="1312" w:author="Borja Gonzalez" w:date="2017-09-28T17:52:00Z">
                    <w:rPr>
                      <w:rFonts w:ascii="Monaco" w:hAnsi="Monaco" w:cs="Monaco"/>
                      <w:color w:val="4E9A06"/>
                      <w:sz w:val="32"/>
                      <w:szCs w:val="32"/>
                      <w:lang w:val="en-US"/>
                    </w:rPr>
                  </w:rPrChange>
                </w:rPr>
                <w:t>'hh:mm:ss:iii'</w:t>
              </w:r>
              <w:r w:rsidRPr="0050601B">
                <w:rPr>
                  <w:rFonts w:ascii="Monaco" w:hAnsi="Monaco" w:cs="Monaco"/>
                  <w:b/>
                  <w:bCs/>
                  <w:noProof/>
                  <w:color w:val="000000"/>
                  <w:sz w:val="20"/>
                  <w:szCs w:val="20"/>
                  <w:lang w:val="en-US"/>
                  <w:rPrChange w:id="1313" w:author="Borja Gonzalez" w:date="2017-09-28T17:52:00Z">
                    <w:rPr>
                      <w:rFonts w:ascii="Monaco" w:hAnsi="Monaco" w:cs="Monaco"/>
                      <w:b/>
                      <w:bCs/>
                      <w:color w:val="000000"/>
                      <w:sz w:val="32"/>
                      <w:szCs w:val="32"/>
                      <w:lang w:val="en-US"/>
                    </w:rPr>
                  </w:rPrChange>
                </w:rPr>
                <w:t>)</w:t>
              </w:r>
              <w:r w:rsidRPr="0050601B">
                <w:rPr>
                  <w:rFonts w:ascii="Monaco" w:hAnsi="Monaco" w:cs="Monaco"/>
                  <w:b/>
                  <w:bCs/>
                  <w:noProof/>
                  <w:color w:val="CE5C00"/>
                  <w:sz w:val="20"/>
                  <w:szCs w:val="20"/>
                  <w:lang w:val="en-US"/>
                  <w:rPrChange w:id="1314" w:author="Borja Gonzalez" w:date="2017-09-28T17:52:00Z">
                    <w:rPr>
                      <w:rFonts w:ascii="Monaco" w:hAnsi="Monaco" w:cs="Monaco"/>
                      <w:b/>
                      <w:bCs/>
                      <w:color w:val="CE5C00"/>
                      <w:sz w:val="32"/>
                      <w:szCs w:val="32"/>
                      <w:lang w:val="en-US"/>
                    </w:rPr>
                  </w:rPrChange>
                </w:rPr>
                <w:t>+</w:t>
              </w:r>
              <w:r w:rsidRPr="0050601B">
                <w:rPr>
                  <w:rFonts w:ascii="Monaco" w:hAnsi="Monaco" w:cs="Monaco"/>
                  <w:noProof/>
                  <w:color w:val="4E9A06"/>
                  <w:sz w:val="20"/>
                  <w:szCs w:val="20"/>
                  <w:lang w:val="en-US"/>
                  <w:rPrChange w:id="1315" w:author="Borja Gonzalez" w:date="2017-09-28T17:52:00Z">
                    <w:rPr>
                      <w:rFonts w:ascii="Monaco" w:hAnsi="Monaco" w:cs="Monaco"/>
                      <w:color w:val="4E9A06"/>
                      <w:sz w:val="32"/>
                      <w:szCs w:val="32"/>
                      <w:lang w:val="en-US"/>
                    </w:rPr>
                  </w:rPrChange>
                </w:rPr>
                <w:t>" Listado de pacientes enviado al cliente"</w:t>
              </w:r>
              <w:r w:rsidRPr="0050601B">
                <w:rPr>
                  <w:rFonts w:ascii="Monaco" w:hAnsi="Monaco" w:cs="Monaco"/>
                  <w:b/>
                  <w:bCs/>
                  <w:noProof/>
                  <w:color w:val="000000"/>
                  <w:sz w:val="20"/>
                  <w:szCs w:val="20"/>
                  <w:lang w:val="en-US"/>
                  <w:rPrChange w:id="1316" w:author="Borja Gonzalez" w:date="2017-09-28T17:52:00Z">
                    <w:rPr>
                      <w:rFonts w:ascii="Monaco" w:hAnsi="Monaco" w:cs="Monaco"/>
                      <w:b/>
                      <w:bCs/>
                      <w:color w:val="000000"/>
                      <w:sz w:val="32"/>
                      <w:szCs w:val="32"/>
                      <w:lang w:val="en-US"/>
                    </w:rPr>
                  </w:rPrChange>
                </w:rPr>
                <w:t>);</w:t>
              </w:r>
            </w:ins>
          </w:p>
          <w:p w14:paraId="2E90C284" w14:textId="77777777" w:rsidR="00AE3604" w:rsidRPr="0050601B" w:rsidRDefault="00AE3604" w:rsidP="00AE3604">
            <w:pPr>
              <w:keepNext/>
              <w:keepLines/>
              <w:widowControl w:val="0"/>
              <w:autoSpaceDE w:val="0"/>
              <w:autoSpaceDN w:val="0"/>
              <w:adjustRightInd w:val="0"/>
              <w:spacing w:before="200"/>
              <w:outlineLvl w:val="4"/>
              <w:rPr>
                <w:ins w:id="1317" w:author="Borja Gonzalez" w:date="2017-09-28T17:46:00Z"/>
                <w:rFonts w:ascii="Monaco" w:hAnsi="Monaco" w:cs="Monaco"/>
                <w:noProof/>
                <w:sz w:val="20"/>
                <w:szCs w:val="20"/>
                <w:lang w:val="en-US"/>
                <w:rPrChange w:id="1318" w:author="Borja Gonzalez" w:date="2017-09-28T17:52:00Z">
                  <w:rPr>
                    <w:ins w:id="1319" w:author="Borja Gonzalez" w:date="2017-09-28T17:46:00Z"/>
                    <w:rFonts w:ascii="Monaco" w:eastAsiaTheme="majorEastAsia" w:hAnsi="Monaco" w:cs="Monaco"/>
                    <w:color w:val="243F60" w:themeColor="accent1" w:themeShade="7F"/>
                    <w:sz w:val="32"/>
                    <w:szCs w:val="32"/>
                    <w:lang w:val="en-US"/>
                  </w:rPr>
                </w:rPrChange>
              </w:rPr>
            </w:pPr>
            <w:ins w:id="1320" w:author="Borja Gonzalez" w:date="2017-09-28T17:46:00Z">
              <w:r w:rsidRPr="0050601B">
                <w:rPr>
                  <w:rFonts w:ascii="Monaco" w:hAnsi="Monaco" w:cs="Monaco"/>
                  <w:noProof/>
                  <w:sz w:val="20"/>
                  <w:szCs w:val="20"/>
                  <w:lang w:val="en-US"/>
                  <w:rPrChange w:id="1321" w:author="Borja Gonzalez" w:date="2017-09-28T17:52:00Z">
                    <w:rPr>
                      <w:rFonts w:ascii="Monaco" w:hAnsi="Monaco" w:cs="Monaco"/>
                      <w:sz w:val="32"/>
                      <w:szCs w:val="32"/>
                      <w:lang w:val="en-US"/>
                    </w:rPr>
                  </w:rPrChange>
                </w:rPr>
                <w:t xml:space="preserve">        </w:t>
              </w:r>
              <w:r w:rsidRPr="0050601B">
                <w:rPr>
                  <w:rFonts w:ascii="Monaco" w:hAnsi="Monaco" w:cs="Monaco"/>
                  <w:noProof/>
                  <w:color w:val="000000"/>
                  <w:sz w:val="20"/>
                  <w:szCs w:val="20"/>
                  <w:lang w:val="en-US"/>
                  <w:rPrChange w:id="1322" w:author="Borja Gonzalez" w:date="2017-09-28T17:52:00Z">
                    <w:rPr>
                      <w:rFonts w:ascii="Monaco" w:hAnsi="Monaco" w:cs="Monaco"/>
                      <w:color w:val="000000"/>
                      <w:sz w:val="32"/>
                      <w:szCs w:val="32"/>
                      <w:lang w:val="en-US"/>
                    </w:rPr>
                  </w:rPrChange>
                </w:rPr>
                <w:t>db</w:t>
              </w:r>
              <w:r w:rsidRPr="0050601B">
                <w:rPr>
                  <w:rFonts w:ascii="Monaco" w:hAnsi="Monaco" w:cs="Monaco"/>
                  <w:b/>
                  <w:bCs/>
                  <w:noProof/>
                  <w:color w:val="000000"/>
                  <w:sz w:val="20"/>
                  <w:szCs w:val="20"/>
                  <w:lang w:val="en-US"/>
                  <w:rPrChange w:id="1323" w:author="Borja Gonzalez" w:date="2017-09-28T17:52:00Z">
                    <w:rPr>
                      <w:rFonts w:ascii="Monaco" w:hAnsi="Monaco" w:cs="Monaco"/>
                      <w:b/>
                      <w:bCs/>
                      <w:color w:val="000000"/>
                      <w:sz w:val="32"/>
                      <w:szCs w:val="32"/>
                      <w:lang w:val="en-US"/>
                    </w:rPr>
                  </w:rPrChange>
                </w:rPr>
                <w:t>.</w:t>
              </w:r>
              <w:r w:rsidRPr="0050601B">
                <w:rPr>
                  <w:rFonts w:ascii="Monaco" w:hAnsi="Monaco" w:cs="Monaco"/>
                  <w:noProof/>
                  <w:color w:val="000000"/>
                  <w:sz w:val="20"/>
                  <w:szCs w:val="20"/>
                  <w:lang w:val="en-US"/>
                  <w:rPrChange w:id="1324" w:author="Borja Gonzalez" w:date="2017-09-28T17:52:00Z">
                    <w:rPr>
                      <w:rFonts w:ascii="Monaco" w:hAnsi="Monaco" w:cs="Monaco"/>
                      <w:color w:val="000000"/>
                      <w:sz w:val="32"/>
                      <w:szCs w:val="32"/>
                      <w:lang w:val="en-US"/>
                    </w:rPr>
                  </w:rPrChange>
                </w:rPr>
                <w:t>close</w:t>
              </w:r>
              <w:r w:rsidRPr="0050601B">
                <w:rPr>
                  <w:rFonts w:ascii="Monaco" w:hAnsi="Monaco" w:cs="Monaco"/>
                  <w:b/>
                  <w:bCs/>
                  <w:noProof/>
                  <w:color w:val="000000"/>
                  <w:sz w:val="20"/>
                  <w:szCs w:val="20"/>
                  <w:lang w:val="en-US"/>
                  <w:rPrChange w:id="1325" w:author="Borja Gonzalez" w:date="2017-09-28T17:52:00Z">
                    <w:rPr>
                      <w:rFonts w:ascii="Monaco" w:hAnsi="Monaco" w:cs="Monaco"/>
                      <w:b/>
                      <w:bCs/>
                      <w:color w:val="000000"/>
                      <w:sz w:val="32"/>
                      <w:szCs w:val="32"/>
                      <w:lang w:val="en-US"/>
                    </w:rPr>
                  </w:rPrChange>
                </w:rPr>
                <w:t>();</w:t>
              </w:r>
            </w:ins>
          </w:p>
          <w:p w14:paraId="02830D56" w14:textId="77777777" w:rsidR="00AE3604" w:rsidRPr="0050601B" w:rsidRDefault="00AE3604" w:rsidP="00AE3604">
            <w:pPr>
              <w:keepNext/>
              <w:keepLines/>
              <w:widowControl w:val="0"/>
              <w:autoSpaceDE w:val="0"/>
              <w:autoSpaceDN w:val="0"/>
              <w:adjustRightInd w:val="0"/>
              <w:spacing w:before="200"/>
              <w:outlineLvl w:val="4"/>
              <w:rPr>
                <w:ins w:id="1326" w:author="Borja Gonzalez" w:date="2017-09-28T17:46:00Z"/>
                <w:rFonts w:ascii="Monaco" w:hAnsi="Monaco" w:cs="Monaco"/>
                <w:noProof/>
                <w:sz w:val="20"/>
                <w:szCs w:val="20"/>
                <w:lang w:val="en-US"/>
                <w:rPrChange w:id="1327" w:author="Borja Gonzalez" w:date="2017-09-28T17:52:00Z">
                  <w:rPr>
                    <w:ins w:id="1328" w:author="Borja Gonzalez" w:date="2017-09-28T17:46:00Z"/>
                    <w:rFonts w:ascii="Monaco" w:eastAsiaTheme="majorEastAsia" w:hAnsi="Monaco" w:cs="Monaco"/>
                    <w:color w:val="243F60" w:themeColor="accent1" w:themeShade="7F"/>
                    <w:sz w:val="32"/>
                    <w:szCs w:val="32"/>
                    <w:lang w:val="en-US"/>
                  </w:rPr>
                </w:rPrChange>
              </w:rPr>
            </w:pPr>
            <w:ins w:id="1329" w:author="Borja Gonzalez" w:date="2017-09-28T17:46:00Z">
              <w:r w:rsidRPr="0050601B">
                <w:rPr>
                  <w:rFonts w:ascii="Monaco" w:hAnsi="Monaco" w:cs="Monaco"/>
                  <w:noProof/>
                  <w:sz w:val="20"/>
                  <w:szCs w:val="20"/>
                  <w:lang w:val="en-US"/>
                  <w:rPrChange w:id="1330" w:author="Borja Gonzalez" w:date="2017-09-28T17:52:00Z">
                    <w:rPr>
                      <w:rFonts w:ascii="Monaco" w:hAnsi="Monaco" w:cs="Monaco"/>
                      <w:sz w:val="32"/>
                      <w:szCs w:val="32"/>
                      <w:lang w:val="en-US"/>
                    </w:rPr>
                  </w:rPrChange>
                </w:rPr>
                <w:t xml:space="preserve">        </w:t>
              </w:r>
              <w:r w:rsidRPr="0050601B">
                <w:rPr>
                  <w:rFonts w:ascii="Monaco" w:hAnsi="Monaco" w:cs="Monaco"/>
                  <w:noProof/>
                  <w:color w:val="000000"/>
                  <w:sz w:val="20"/>
                  <w:szCs w:val="20"/>
                  <w:lang w:val="en-US"/>
                  <w:rPrChange w:id="1331" w:author="Borja Gonzalez" w:date="2017-09-28T17:52:00Z">
                    <w:rPr>
                      <w:rFonts w:ascii="Monaco" w:hAnsi="Monaco" w:cs="Monaco"/>
                      <w:color w:val="000000"/>
                      <w:sz w:val="32"/>
                      <w:szCs w:val="32"/>
                      <w:lang w:val="en-US"/>
                    </w:rPr>
                  </w:rPrChange>
                </w:rPr>
                <w:t>console</w:t>
              </w:r>
              <w:r w:rsidRPr="0050601B">
                <w:rPr>
                  <w:rFonts w:ascii="Monaco" w:hAnsi="Monaco" w:cs="Monaco"/>
                  <w:b/>
                  <w:bCs/>
                  <w:noProof/>
                  <w:color w:val="000000"/>
                  <w:sz w:val="20"/>
                  <w:szCs w:val="20"/>
                  <w:lang w:val="en-US"/>
                  <w:rPrChange w:id="1332" w:author="Borja Gonzalez" w:date="2017-09-28T17:52:00Z">
                    <w:rPr>
                      <w:rFonts w:ascii="Monaco" w:hAnsi="Monaco" w:cs="Monaco"/>
                      <w:b/>
                      <w:bCs/>
                      <w:color w:val="000000"/>
                      <w:sz w:val="32"/>
                      <w:szCs w:val="32"/>
                      <w:lang w:val="en-US"/>
                    </w:rPr>
                  </w:rPrChange>
                </w:rPr>
                <w:t>.</w:t>
              </w:r>
              <w:r w:rsidRPr="0050601B">
                <w:rPr>
                  <w:rFonts w:ascii="Monaco" w:hAnsi="Monaco" w:cs="Monaco"/>
                  <w:noProof/>
                  <w:color w:val="000000"/>
                  <w:sz w:val="20"/>
                  <w:szCs w:val="20"/>
                  <w:lang w:val="en-US"/>
                  <w:rPrChange w:id="1333" w:author="Borja Gonzalez" w:date="2017-09-28T17:52:00Z">
                    <w:rPr>
                      <w:rFonts w:ascii="Monaco" w:hAnsi="Monaco" w:cs="Monaco"/>
                      <w:color w:val="000000"/>
                      <w:sz w:val="32"/>
                      <w:szCs w:val="32"/>
                      <w:lang w:val="en-US"/>
                    </w:rPr>
                  </w:rPrChange>
                </w:rPr>
                <w:t>log</w:t>
              </w:r>
              <w:r w:rsidRPr="0050601B">
                <w:rPr>
                  <w:rFonts w:ascii="Monaco" w:hAnsi="Monaco" w:cs="Monaco"/>
                  <w:b/>
                  <w:bCs/>
                  <w:noProof/>
                  <w:color w:val="000000"/>
                  <w:sz w:val="20"/>
                  <w:szCs w:val="20"/>
                  <w:lang w:val="en-US"/>
                  <w:rPrChange w:id="1334" w:author="Borja Gonzalez" w:date="2017-09-28T17:52:00Z">
                    <w:rPr>
                      <w:rFonts w:ascii="Monaco" w:hAnsi="Monaco" w:cs="Monaco"/>
                      <w:b/>
                      <w:bCs/>
                      <w:color w:val="000000"/>
                      <w:sz w:val="32"/>
                      <w:szCs w:val="32"/>
                      <w:lang w:val="en-US"/>
                    </w:rPr>
                  </w:rPrChange>
                </w:rPr>
                <w:t>(</w:t>
              </w:r>
              <w:r w:rsidRPr="0050601B">
                <w:rPr>
                  <w:rFonts w:ascii="Monaco" w:hAnsi="Monaco" w:cs="Monaco"/>
                  <w:noProof/>
                  <w:color w:val="000000"/>
                  <w:sz w:val="20"/>
                  <w:szCs w:val="20"/>
                  <w:lang w:val="en-US"/>
                  <w:rPrChange w:id="1335" w:author="Borja Gonzalez" w:date="2017-09-28T17:52:00Z">
                    <w:rPr>
                      <w:rFonts w:ascii="Monaco" w:hAnsi="Monaco" w:cs="Monaco"/>
                      <w:color w:val="000000"/>
                      <w:sz w:val="32"/>
                      <w:szCs w:val="32"/>
                      <w:lang w:val="en-US"/>
                    </w:rPr>
                  </w:rPrChange>
                </w:rPr>
                <w:t>timestamp</w:t>
              </w:r>
              <w:r w:rsidRPr="0050601B">
                <w:rPr>
                  <w:rFonts w:ascii="Monaco" w:hAnsi="Monaco" w:cs="Monaco"/>
                  <w:b/>
                  <w:bCs/>
                  <w:noProof/>
                  <w:color w:val="000000"/>
                  <w:sz w:val="20"/>
                  <w:szCs w:val="20"/>
                  <w:lang w:val="en-US"/>
                  <w:rPrChange w:id="1336" w:author="Borja Gonzalez" w:date="2017-09-28T17:52:00Z">
                    <w:rPr>
                      <w:rFonts w:ascii="Monaco" w:hAnsi="Monaco" w:cs="Monaco"/>
                      <w:b/>
                      <w:bCs/>
                      <w:color w:val="000000"/>
                      <w:sz w:val="32"/>
                      <w:szCs w:val="32"/>
                      <w:lang w:val="en-US"/>
                    </w:rPr>
                  </w:rPrChange>
                </w:rPr>
                <w:t>(</w:t>
              </w:r>
              <w:r w:rsidRPr="0050601B">
                <w:rPr>
                  <w:rFonts w:ascii="Monaco" w:hAnsi="Monaco" w:cs="Monaco"/>
                  <w:noProof/>
                  <w:color w:val="4E9A06"/>
                  <w:sz w:val="20"/>
                  <w:szCs w:val="20"/>
                  <w:lang w:val="en-US"/>
                  <w:rPrChange w:id="1337" w:author="Borja Gonzalez" w:date="2017-09-28T17:52:00Z">
                    <w:rPr>
                      <w:rFonts w:ascii="Monaco" w:hAnsi="Monaco" w:cs="Monaco"/>
                      <w:color w:val="4E9A06"/>
                      <w:sz w:val="32"/>
                      <w:szCs w:val="32"/>
                      <w:lang w:val="en-US"/>
                    </w:rPr>
                  </w:rPrChange>
                </w:rPr>
                <w:t>'hh:mm:ss:iii'</w:t>
              </w:r>
              <w:r w:rsidRPr="0050601B">
                <w:rPr>
                  <w:rFonts w:ascii="Monaco" w:hAnsi="Monaco" w:cs="Monaco"/>
                  <w:b/>
                  <w:bCs/>
                  <w:noProof/>
                  <w:color w:val="000000"/>
                  <w:sz w:val="20"/>
                  <w:szCs w:val="20"/>
                  <w:lang w:val="en-US"/>
                  <w:rPrChange w:id="1338" w:author="Borja Gonzalez" w:date="2017-09-28T17:52:00Z">
                    <w:rPr>
                      <w:rFonts w:ascii="Monaco" w:hAnsi="Monaco" w:cs="Monaco"/>
                      <w:b/>
                      <w:bCs/>
                      <w:color w:val="000000"/>
                      <w:sz w:val="32"/>
                      <w:szCs w:val="32"/>
                      <w:lang w:val="en-US"/>
                    </w:rPr>
                  </w:rPrChange>
                </w:rPr>
                <w:t>)</w:t>
              </w:r>
              <w:r w:rsidRPr="0050601B">
                <w:rPr>
                  <w:rFonts w:ascii="Monaco" w:hAnsi="Monaco" w:cs="Monaco"/>
                  <w:b/>
                  <w:bCs/>
                  <w:noProof/>
                  <w:color w:val="CE5C00"/>
                  <w:sz w:val="20"/>
                  <w:szCs w:val="20"/>
                  <w:lang w:val="en-US"/>
                  <w:rPrChange w:id="1339" w:author="Borja Gonzalez" w:date="2017-09-28T17:52:00Z">
                    <w:rPr>
                      <w:rFonts w:ascii="Monaco" w:hAnsi="Monaco" w:cs="Monaco"/>
                      <w:b/>
                      <w:bCs/>
                      <w:color w:val="CE5C00"/>
                      <w:sz w:val="32"/>
                      <w:szCs w:val="32"/>
                      <w:lang w:val="en-US"/>
                    </w:rPr>
                  </w:rPrChange>
                </w:rPr>
                <w:t>+</w:t>
              </w:r>
              <w:r w:rsidRPr="0050601B">
                <w:rPr>
                  <w:rFonts w:ascii="Monaco" w:hAnsi="Monaco" w:cs="Monaco"/>
                  <w:noProof/>
                  <w:color w:val="4E9A06"/>
                  <w:sz w:val="20"/>
                  <w:szCs w:val="20"/>
                  <w:lang w:val="en-US"/>
                  <w:rPrChange w:id="1340" w:author="Borja Gonzalez" w:date="2017-09-28T17:52:00Z">
                    <w:rPr>
                      <w:rFonts w:ascii="Monaco" w:hAnsi="Monaco" w:cs="Monaco"/>
                      <w:color w:val="4E9A06"/>
                      <w:sz w:val="32"/>
                      <w:szCs w:val="32"/>
                      <w:lang w:val="en-US"/>
                    </w:rPr>
                  </w:rPrChange>
                </w:rPr>
                <w:t>" Base de datos cerrada"</w:t>
              </w:r>
              <w:r w:rsidRPr="0050601B">
                <w:rPr>
                  <w:rFonts w:ascii="Monaco" w:hAnsi="Monaco" w:cs="Monaco"/>
                  <w:b/>
                  <w:bCs/>
                  <w:noProof/>
                  <w:color w:val="000000"/>
                  <w:sz w:val="20"/>
                  <w:szCs w:val="20"/>
                  <w:lang w:val="en-US"/>
                  <w:rPrChange w:id="1341" w:author="Borja Gonzalez" w:date="2017-09-28T17:52:00Z">
                    <w:rPr>
                      <w:rFonts w:ascii="Monaco" w:hAnsi="Monaco" w:cs="Monaco"/>
                      <w:b/>
                      <w:bCs/>
                      <w:color w:val="000000"/>
                      <w:sz w:val="32"/>
                      <w:szCs w:val="32"/>
                      <w:lang w:val="en-US"/>
                    </w:rPr>
                  </w:rPrChange>
                </w:rPr>
                <w:t>);</w:t>
              </w:r>
            </w:ins>
          </w:p>
          <w:p w14:paraId="78A34560" w14:textId="77777777" w:rsidR="00AE3604" w:rsidRPr="0050601B" w:rsidRDefault="00AE3604" w:rsidP="00AE3604">
            <w:pPr>
              <w:keepNext/>
              <w:keepLines/>
              <w:widowControl w:val="0"/>
              <w:autoSpaceDE w:val="0"/>
              <w:autoSpaceDN w:val="0"/>
              <w:adjustRightInd w:val="0"/>
              <w:spacing w:before="200"/>
              <w:outlineLvl w:val="4"/>
              <w:rPr>
                <w:ins w:id="1342" w:author="Borja Gonzalez" w:date="2017-09-28T17:46:00Z"/>
                <w:rFonts w:ascii="Monaco" w:hAnsi="Monaco" w:cs="Monaco"/>
                <w:sz w:val="20"/>
                <w:szCs w:val="20"/>
                <w:lang w:val="en-US"/>
                <w:rPrChange w:id="1343" w:author="Borja Gonzalez" w:date="2017-09-28T17:52:00Z">
                  <w:rPr>
                    <w:ins w:id="1344" w:author="Borja Gonzalez" w:date="2017-09-28T17:46:00Z"/>
                    <w:rFonts w:ascii="Monaco" w:eastAsiaTheme="majorEastAsia" w:hAnsi="Monaco" w:cs="Monaco"/>
                    <w:color w:val="243F60" w:themeColor="accent1" w:themeShade="7F"/>
                    <w:sz w:val="32"/>
                    <w:szCs w:val="32"/>
                    <w:lang w:val="en-US"/>
                  </w:rPr>
                </w:rPrChange>
              </w:rPr>
            </w:pPr>
            <w:ins w:id="1345" w:author="Borja Gonzalez" w:date="2017-09-28T17:46:00Z">
              <w:r w:rsidRPr="0050601B">
                <w:rPr>
                  <w:rFonts w:ascii="Monaco" w:hAnsi="Monaco" w:cs="Monaco"/>
                  <w:noProof/>
                  <w:sz w:val="20"/>
                  <w:szCs w:val="20"/>
                  <w:lang w:val="en-US"/>
                  <w:rPrChange w:id="1346" w:author="Borja Gonzalez" w:date="2017-09-28T17:52:00Z">
                    <w:rPr>
                      <w:rFonts w:ascii="Monaco" w:hAnsi="Monaco" w:cs="Monaco"/>
                      <w:sz w:val="32"/>
                      <w:szCs w:val="32"/>
                      <w:lang w:val="en-US"/>
                    </w:rPr>
                  </w:rPrChange>
                </w:rPr>
                <w:t xml:space="preserve">    </w:t>
              </w:r>
              <w:r w:rsidRPr="0050601B">
                <w:rPr>
                  <w:rFonts w:ascii="Monaco" w:hAnsi="Monaco" w:cs="Monaco"/>
                  <w:b/>
                  <w:bCs/>
                  <w:noProof/>
                  <w:color w:val="000000"/>
                  <w:sz w:val="20"/>
                  <w:szCs w:val="20"/>
                  <w:lang w:val="en-US"/>
                  <w:rPrChange w:id="1347" w:author="Borja Gonzalez" w:date="2017-09-28T17:52:00Z">
                    <w:rPr>
                      <w:rFonts w:ascii="Monaco" w:hAnsi="Monaco" w:cs="Monaco"/>
                      <w:b/>
                      <w:bCs/>
                      <w:color w:val="000000"/>
                      <w:sz w:val="32"/>
                      <w:szCs w:val="32"/>
                      <w:lang w:val="en-US"/>
                    </w:rPr>
                  </w:rPrChange>
                </w:rPr>
                <w:t>}</w:t>
              </w:r>
            </w:ins>
          </w:p>
          <w:p w14:paraId="4F7B0A24" w14:textId="77777777" w:rsidR="00AE3604" w:rsidRDefault="00AE3604" w:rsidP="00CE1853">
            <w:pPr>
              <w:rPr>
                <w:ins w:id="1348" w:author="Borja Gonzalez" w:date="2017-09-28T17:44:00Z"/>
              </w:rPr>
            </w:pPr>
          </w:p>
        </w:tc>
      </w:tr>
    </w:tbl>
    <w:p w14:paraId="259BD724" w14:textId="7E882F7E" w:rsidR="00D25341" w:rsidRDefault="00D25341" w:rsidP="00CE1853"/>
    <w:p w14:paraId="3A1CE8D6" w14:textId="77777777" w:rsidR="00D25341" w:rsidRDefault="00D25341" w:rsidP="00CE1853"/>
    <w:p w14:paraId="63B362EC" w14:textId="17D82C8E" w:rsidR="003066E2" w:rsidRDefault="00D25341" w:rsidP="00CE1853">
      <w:r>
        <w:t>La variable datos es la que contiene el JSON con la cabecera</w:t>
      </w:r>
      <w:r w:rsidR="00DF2E7D">
        <w:t xml:space="preserve"> que ha enviado el navegador</w:t>
      </w:r>
      <w:r>
        <w:t xml:space="preserve">. El servidor comprueba si esta cabecera es equivalente a pacientes y así reconoce la petición del cliente. Podemos observar la operación de lectura de la base de datos descrita en el apartado </w:t>
      </w:r>
      <w:r w:rsidRPr="00D25341">
        <w:t>4.2.2.2</w:t>
      </w:r>
      <w:r>
        <w:t xml:space="preserve">. Al tener acceso a la base de datos se realiza una consulta para obtener los pacientes mediantes db.exec(). El resultado de esta consulta </w:t>
      </w:r>
      <w:r w:rsidR="00B60BF4">
        <w:t xml:space="preserve">(array de pacientes) </w:t>
      </w:r>
      <w:r>
        <w:t>se envía al cliente mediante el websocket con la operación socket.emit()</w:t>
      </w:r>
      <w:r w:rsidR="00B60BF4">
        <w:t xml:space="preserve"> y el cliente muestra los pacientes en la tabla. </w:t>
      </w:r>
    </w:p>
    <w:p w14:paraId="73E6DE62" w14:textId="77777777" w:rsidR="003066E2" w:rsidRDefault="003066E2" w:rsidP="00CE1853"/>
    <w:p w14:paraId="7AEE4FF5" w14:textId="77777777" w:rsidR="003066E2" w:rsidRPr="00D25341" w:rsidRDefault="003066E2" w:rsidP="00CE1853"/>
    <w:p w14:paraId="1BA4603D" w14:textId="0622C1DA" w:rsidR="003066E2" w:rsidRDefault="003066E2" w:rsidP="003066E2">
      <w:pPr>
        <w:pStyle w:val="Heading3"/>
      </w:pPr>
      <w:bookmarkStart w:id="1349" w:name="_Toc368246720"/>
      <w:r>
        <w:t>4.3.2.  Borrar Paciente</w:t>
      </w:r>
      <w:bookmarkEnd w:id="1349"/>
    </w:p>
    <w:p w14:paraId="3DB0B292" w14:textId="77777777" w:rsidR="003066E2" w:rsidRDefault="003066E2" w:rsidP="003066E2"/>
    <w:p w14:paraId="0FB11996" w14:textId="7776CC2E" w:rsidR="003066E2" w:rsidRDefault="003066E2" w:rsidP="003066E2">
      <w:r>
        <w:lastRenderedPageBreak/>
        <w:t xml:space="preserve">Para borrar un paciente seguiremos una dinámica similar a la de añadir un paciente. Cambiará </w:t>
      </w:r>
      <w:r w:rsidR="00DC2D8F">
        <w:t xml:space="preserve">la cabecera de la operación y </w:t>
      </w:r>
      <w:r>
        <w:t>el comando SQL que en vez de extraer datos de la base de datos borrará datos de la tabla de pacientes y de la tabla de datos de paciente, ya que si un paciente tiene datos de movimientos y lo borramos, todos sus datos de movimientos asociados serán eliminados.</w:t>
      </w:r>
    </w:p>
    <w:p w14:paraId="1C519609" w14:textId="665738E0" w:rsidR="003066E2" w:rsidRDefault="003066E2" w:rsidP="003066E2">
      <w:pPr>
        <w:pStyle w:val="Heading4"/>
      </w:pPr>
      <w:r>
        <w:t>4.3.2.1.  Funcionalidad en el lado del cliente</w:t>
      </w:r>
    </w:p>
    <w:p w14:paraId="3B2DE2C3" w14:textId="77777777" w:rsidR="003066E2" w:rsidRDefault="003066E2" w:rsidP="003066E2"/>
    <w:p w14:paraId="357C2526" w14:textId="55C0752C" w:rsidR="003066E2" w:rsidRDefault="003066E2" w:rsidP="003066E2">
      <w:r w:rsidRPr="003066E2">
        <w:t>Cuando el usuario entra en la sección de pacientes, se genera una tabla y se llama a una función que devuelve un array de pacientes. Utilizando un bucle for que recorre el array rellenamos la tabla.</w:t>
      </w:r>
      <w:r>
        <w:t xml:space="preserve"> Dentro de cada fila se rellenan varias elementos, incluyendo nombre, apellidos, botón de acceso a los datos y botón de borrado. El usuario presionara el botón de borrado del paciente que quiera borrar.</w:t>
      </w:r>
    </w:p>
    <w:p w14:paraId="7F5407E9" w14:textId="77777777" w:rsidR="003066E2" w:rsidRDefault="003066E2" w:rsidP="003066E2"/>
    <w:p w14:paraId="09DE769E" w14:textId="77777777" w:rsidR="00AE3604" w:rsidRPr="003066E2" w:rsidRDefault="003066E2" w:rsidP="003066E2">
      <w:pPr>
        <w:rPr>
          <w:ins w:id="1350" w:author="Borja Gonzalez" w:date="2017-09-28T17:48:00Z"/>
        </w:rPr>
      </w:pPr>
      <w:del w:id="1351" w:author="Borja Gonzalez" w:date="2017-09-28T17:48:00Z">
        <w:r w:rsidDel="00AE3604">
          <w:rPr>
            <w:noProof/>
            <w:lang w:val="en-US"/>
          </w:rPr>
          <w:drawing>
            <wp:inline distT="0" distB="0" distL="0" distR="0" wp14:anchorId="5C6FE1F1" wp14:editId="403BFE82">
              <wp:extent cx="6451782" cy="622300"/>
              <wp:effectExtent l="0" t="0" r="0" b="0"/>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454587" cy="622571"/>
                      </a:xfrm>
                      <a:prstGeom prst="rect">
                        <a:avLst/>
                      </a:prstGeom>
                      <a:noFill/>
                      <a:ln>
                        <a:noFill/>
                      </a:ln>
                    </pic:spPr>
                  </pic:pic>
                </a:graphicData>
              </a:graphic>
            </wp:inline>
          </w:drawing>
        </w:r>
      </w:del>
    </w:p>
    <w:tbl>
      <w:tblPr>
        <w:tblStyle w:val="TableGrid"/>
        <w:tblW w:w="0" w:type="auto"/>
        <w:tblLook w:val="04A0" w:firstRow="1" w:lastRow="0" w:firstColumn="1" w:lastColumn="0" w:noHBand="0" w:noVBand="1"/>
      </w:tblPr>
      <w:tblGrid>
        <w:gridCol w:w="8856"/>
      </w:tblGrid>
      <w:tr w:rsidR="00AE3604" w14:paraId="2BF62D97" w14:textId="77777777" w:rsidTr="00AE3604">
        <w:trPr>
          <w:ins w:id="1352" w:author="Borja Gonzalez" w:date="2017-09-28T17:48:00Z"/>
        </w:trPr>
        <w:tc>
          <w:tcPr>
            <w:tcW w:w="8856" w:type="dxa"/>
          </w:tcPr>
          <w:p w14:paraId="313A1824" w14:textId="77777777" w:rsidR="00AE3604" w:rsidRPr="0050601B" w:rsidRDefault="00AE3604" w:rsidP="00AE3604">
            <w:pPr>
              <w:keepNext/>
              <w:keepLines/>
              <w:widowControl w:val="0"/>
              <w:autoSpaceDE w:val="0"/>
              <w:autoSpaceDN w:val="0"/>
              <w:adjustRightInd w:val="0"/>
              <w:spacing w:before="200"/>
              <w:outlineLvl w:val="4"/>
              <w:rPr>
                <w:ins w:id="1353" w:author="Borja Gonzalez" w:date="2017-09-28T17:48:00Z"/>
                <w:rFonts w:ascii="Monaco" w:hAnsi="Monaco" w:cs="Monaco"/>
                <w:noProof/>
                <w:sz w:val="20"/>
                <w:szCs w:val="20"/>
                <w:lang w:val="en-US"/>
                <w:rPrChange w:id="1354" w:author="Borja Gonzalez" w:date="2017-09-28T17:53:00Z">
                  <w:rPr>
                    <w:ins w:id="1355" w:author="Borja Gonzalez" w:date="2017-09-28T17:48:00Z"/>
                    <w:rFonts w:ascii="Monaco" w:eastAsiaTheme="majorEastAsia" w:hAnsi="Monaco" w:cs="Monaco"/>
                    <w:color w:val="243F60" w:themeColor="accent1" w:themeShade="7F"/>
                    <w:sz w:val="32"/>
                    <w:szCs w:val="32"/>
                    <w:lang w:val="en-US"/>
                  </w:rPr>
                </w:rPrChange>
              </w:rPr>
            </w:pPr>
            <w:ins w:id="1356" w:author="Borja Gonzalez" w:date="2017-09-28T17:48:00Z">
              <w:r w:rsidRPr="0050601B">
                <w:rPr>
                  <w:rFonts w:ascii="Monaco" w:hAnsi="Monaco" w:cs="Monaco"/>
                  <w:noProof/>
                  <w:sz w:val="20"/>
                  <w:szCs w:val="20"/>
                  <w:lang w:val="en-US"/>
                  <w:rPrChange w:id="1357" w:author="Borja Gonzalez" w:date="2017-09-28T17:53:00Z">
                    <w:rPr>
                      <w:rFonts w:ascii="Monaco" w:hAnsi="Monaco" w:cs="Monaco"/>
                      <w:sz w:val="32"/>
                      <w:szCs w:val="32"/>
                      <w:lang w:val="en-US"/>
                    </w:rPr>
                  </w:rPrChange>
                </w:rPr>
                <w:t>var filas = tabla.rows.length;</w:t>
              </w:r>
            </w:ins>
          </w:p>
          <w:p w14:paraId="1CBCF8DE" w14:textId="77777777" w:rsidR="00AE3604" w:rsidRPr="0050601B" w:rsidRDefault="00AE3604" w:rsidP="00AE3604">
            <w:pPr>
              <w:keepNext/>
              <w:keepLines/>
              <w:widowControl w:val="0"/>
              <w:autoSpaceDE w:val="0"/>
              <w:autoSpaceDN w:val="0"/>
              <w:adjustRightInd w:val="0"/>
              <w:spacing w:before="200"/>
              <w:outlineLvl w:val="4"/>
              <w:rPr>
                <w:ins w:id="1358" w:author="Borja Gonzalez" w:date="2017-09-28T17:48:00Z"/>
                <w:rFonts w:ascii="Monaco" w:hAnsi="Monaco" w:cs="Monaco"/>
                <w:noProof/>
                <w:sz w:val="20"/>
                <w:szCs w:val="20"/>
                <w:lang w:val="en-US"/>
                <w:rPrChange w:id="1359" w:author="Borja Gonzalez" w:date="2017-09-28T17:53:00Z">
                  <w:rPr>
                    <w:ins w:id="1360" w:author="Borja Gonzalez" w:date="2017-09-28T17:48:00Z"/>
                    <w:rFonts w:ascii="Monaco" w:eastAsiaTheme="majorEastAsia" w:hAnsi="Monaco" w:cs="Monaco"/>
                    <w:color w:val="243F60" w:themeColor="accent1" w:themeShade="7F"/>
                    <w:sz w:val="32"/>
                    <w:szCs w:val="32"/>
                    <w:lang w:val="en-US"/>
                  </w:rPr>
                </w:rPrChange>
              </w:rPr>
            </w:pPr>
            <w:ins w:id="1361" w:author="Borja Gonzalez" w:date="2017-09-28T17:48:00Z">
              <w:r w:rsidRPr="0050601B">
                <w:rPr>
                  <w:rFonts w:ascii="Monaco" w:hAnsi="Monaco" w:cs="Monaco"/>
                  <w:noProof/>
                  <w:sz w:val="20"/>
                  <w:szCs w:val="20"/>
                  <w:lang w:val="en-US"/>
                  <w:rPrChange w:id="1362" w:author="Borja Gonzalez" w:date="2017-09-28T17:53:00Z">
                    <w:rPr>
                      <w:rFonts w:ascii="Monaco" w:hAnsi="Monaco" w:cs="Monaco"/>
                      <w:sz w:val="32"/>
                      <w:szCs w:val="32"/>
                      <w:lang w:val="en-US"/>
                    </w:rPr>
                  </w:rPrChange>
                </w:rPr>
                <w:t>var fila = tabla.insertRow(filas);</w:t>
              </w:r>
            </w:ins>
          </w:p>
          <w:p w14:paraId="18A423AF" w14:textId="77777777" w:rsidR="00AE3604" w:rsidRPr="0050601B" w:rsidRDefault="00AE3604" w:rsidP="00AE3604">
            <w:pPr>
              <w:keepNext/>
              <w:keepLines/>
              <w:widowControl w:val="0"/>
              <w:autoSpaceDE w:val="0"/>
              <w:autoSpaceDN w:val="0"/>
              <w:adjustRightInd w:val="0"/>
              <w:spacing w:before="200"/>
              <w:outlineLvl w:val="4"/>
              <w:rPr>
                <w:ins w:id="1363" w:author="Borja Gonzalez" w:date="2017-09-28T17:48:00Z"/>
                <w:rFonts w:ascii="Monaco" w:hAnsi="Monaco" w:cs="Monaco"/>
                <w:noProof/>
                <w:sz w:val="20"/>
                <w:szCs w:val="20"/>
                <w:lang w:val="en-US"/>
                <w:rPrChange w:id="1364" w:author="Borja Gonzalez" w:date="2017-09-28T17:53:00Z">
                  <w:rPr>
                    <w:ins w:id="1365" w:author="Borja Gonzalez" w:date="2017-09-28T17:48:00Z"/>
                    <w:rFonts w:ascii="Monaco" w:eastAsiaTheme="majorEastAsia" w:hAnsi="Monaco" w:cs="Monaco"/>
                    <w:color w:val="243F60" w:themeColor="accent1" w:themeShade="7F"/>
                    <w:sz w:val="32"/>
                    <w:szCs w:val="32"/>
                    <w:lang w:val="en-US"/>
                  </w:rPr>
                </w:rPrChange>
              </w:rPr>
            </w:pPr>
            <w:ins w:id="1366" w:author="Borja Gonzalez" w:date="2017-09-28T17:48:00Z">
              <w:r w:rsidRPr="0050601B">
                <w:rPr>
                  <w:rFonts w:ascii="Monaco" w:hAnsi="Monaco" w:cs="Monaco"/>
                  <w:noProof/>
                  <w:sz w:val="20"/>
                  <w:szCs w:val="20"/>
                  <w:lang w:val="en-US"/>
                  <w:rPrChange w:id="1367" w:author="Borja Gonzalez" w:date="2017-09-28T17:53:00Z">
                    <w:rPr>
                      <w:rFonts w:ascii="Monaco" w:hAnsi="Monaco" w:cs="Monaco"/>
                      <w:sz w:val="32"/>
                      <w:szCs w:val="32"/>
                      <w:lang w:val="en-US"/>
                    </w:rPr>
                  </w:rPrChange>
                </w:rPr>
                <w:t>fila.insertCell(0).innerHTML = '</w:t>
              </w:r>
              <w:r w:rsidRPr="0050601B">
                <w:rPr>
                  <w:rFonts w:ascii="Monaco" w:hAnsi="Monaco" w:cs="Monaco"/>
                  <w:b/>
                  <w:bCs/>
                  <w:noProof/>
                  <w:color w:val="204A87"/>
                  <w:sz w:val="20"/>
                  <w:szCs w:val="20"/>
                  <w:lang w:val="en-US"/>
                  <w:rPrChange w:id="1368" w:author="Borja Gonzalez" w:date="2017-09-28T17:53:00Z">
                    <w:rPr>
                      <w:rFonts w:ascii="Monaco" w:hAnsi="Monaco" w:cs="Monaco"/>
                      <w:b/>
                      <w:bCs/>
                      <w:color w:val="204A87"/>
                      <w:sz w:val="32"/>
                      <w:szCs w:val="32"/>
                      <w:lang w:val="en-US"/>
                    </w:rPr>
                  </w:rPrChange>
                </w:rPr>
                <w:t>&lt;button</w:t>
              </w:r>
              <w:r w:rsidRPr="0050601B">
                <w:rPr>
                  <w:rFonts w:ascii="Monaco" w:hAnsi="Monaco" w:cs="Monaco"/>
                  <w:noProof/>
                  <w:sz w:val="20"/>
                  <w:szCs w:val="20"/>
                  <w:lang w:val="en-US"/>
                  <w:rPrChange w:id="1369" w:author="Borja Gonzalez" w:date="2017-09-28T17:53:00Z">
                    <w:rPr>
                      <w:rFonts w:ascii="Monaco" w:hAnsi="Monaco" w:cs="Monaco"/>
                      <w:sz w:val="32"/>
                      <w:szCs w:val="32"/>
                      <w:lang w:val="en-US"/>
                    </w:rPr>
                  </w:rPrChange>
                </w:rPr>
                <w:t xml:space="preserve"> </w:t>
              </w:r>
              <w:r w:rsidRPr="0050601B">
                <w:rPr>
                  <w:rFonts w:ascii="Monaco" w:hAnsi="Monaco" w:cs="Monaco"/>
                  <w:noProof/>
                  <w:color w:val="C4A000"/>
                  <w:sz w:val="20"/>
                  <w:szCs w:val="20"/>
                  <w:lang w:val="en-US"/>
                  <w:rPrChange w:id="1370" w:author="Borja Gonzalez" w:date="2017-09-28T17:53:00Z">
                    <w:rPr>
                      <w:rFonts w:ascii="Monaco" w:hAnsi="Monaco" w:cs="Monaco"/>
                      <w:color w:val="C4A000"/>
                      <w:sz w:val="32"/>
                      <w:szCs w:val="32"/>
                      <w:lang w:val="en-US"/>
                    </w:rPr>
                  </w:rPrChange>
                </w:rPr>
                <w:t>class=</w:t>
              </w:r>
              <w:r w:rsidRPr="0050601B">
                <w:rPr>
                  <w:rFonts w:ascii="Monaco" w:hAnsi="Monaco" w:cs="Monaco"/>
                  <w:noProof/>
                  <w:color w:val="4E9A06"/>
                  <w:sz w:val="20"/>
                  <w:szCs w:val="20"/>
                  <w:lang w:val="en-US"/>
                  <w:rPrChange w:id="1371" w:author="Borja Gonzalez" w:date="2017-09-28T17:53:00Z">
                    <w:rPr>
                      <w:rFonts w:ascii="Monaco" w:hAnsi="Monaco" w:cs="Monaco"/>
                      <w:color w:val="4E9A06"/>
                      <w:sz w:val="32"/>
                      <w:szCs w:val="32"/>
                      <w:lang w:val="en-US"/>
                    </w:rPr>
                  </w:rPrChange>
                </w:rPr>
                <w:t>"btn_borrar"</w:t>
              </w:r>
              <w:r w:rsidRPr="0050601B">
                <w:rPr>
                  <w:rFonts w:ascii="Monaco" w:hAnsi="Monaco" w:cs="Monaco"/>
                  <w:noProof/>
                  <w:sz w:val="20"/>
                  <w:szCs w:val="20"/>
                  <w:lang w:val="en-US"/>
                  <w:rPrChange w:id="1372" w:author="Borja Gonzalez" w:date="2017-09-28T17:53:00Z">
                    <w:rPr>
                      <w:rFonts w:ascii="Monaco" w:hAnsi="Monaco" w:cs="Monaco"/>
                      <w:sz w:val="32"/>
                      <w:szCs w:val="32"/>
                      <w:lang w:val="en-US"/>
                    </w:rPr>
                  </w:rPrChange>
                </w:rPr>
                <w:t xml:space="preserve"> </w:t>
              </w:r>
              <w:r w:rsidRPr="0050601B">
                <w:rPr>
                  <w:rFonts w:ascii="Monaco" w:hAnsi="Monaco" w:cs="Monaco"/>
                  <w:noProof/>
                  <w:color w:val="C4A000"/>
                  <w:sz w:val="20"/>
                  <w:szCs w:val="20"/>
                  <w:lang w:val="en-US"/>
                  <w:rPrChange w:id="1373" w:author="Borja Gonzalez" w:date="2017-09-28T17:53:00Z">
                    <w:rPr>
                      <w:rFonts w:ascii="Monaco" w:hAnsi="Monaco" w:cs="Monaco"/>
                      <w:color w:val="C4A000"/>
                      <w:sz w:val="32"/>
                      <w:szCs w:val="32"/>
                      <w:lang w:val="en-US"/>
                    </w:rPr>
                  </w:rPrChange>
                </w:rPr>
                <w:t>type=</w:t>
              </w:r>
              <w:r w:rsidRPr="0050601B">
                <w:rPr>
                  <w:rFonts w:ascii="Monaco" w:hAnsi="Monaco" w:cs="Monaco"/>
                  <w:noProof/>
                  <w:color w:val="4E9A06"/>
                  <w:sz w:val="20"/>
                  <w:szCs w:val="20"/>
                  <w:lang w:val="en-US"/>
                  <w:rPrChange w:id="1374" w:author="Borja Gonzalez" w:date="2017-09-28T17:53:00Z">
                    <w:rPr>
                      <w:rFonts w:ascii="Monaco" w:hAnsi="Monaco" w:cs="Monaco"/>
                      <w:color w:val="4E9A06"/>
                      <w:sz w:val="32"/>
                      <w:szCs w:val="32"/>
                      <w:lang w:val="en-US"/>
                    </w:rPr>
                  </w:rPrChange>
                </w:rPr>
                <w:t>"button"</w:t>
              </w:r>
              <w:r w:rsidRPr="0050601B">
                <w:rPr>
                  <w:rFonts w:ascii="Monaco" w:hAnsi="Monaco" w:cs="Monaco"/>
                  <w:noProof/>
                  <w:sz w:val="20"/>
                  <w:szCs w:val="20"/>
                  <w:lang w:val="en-US"/>
                  <w:rPrChange w:id="1375" w:author="Borja Gonzalez" w:date="2017-09-28T17:53:00Z">
                    <w:rPr>
                      <w:rFonts w:ascii="Monaco" w:hAnsi="Monaco" w:cs="Monaco"/>
                      <w:sz w:val="32"/>
                      <w:szCs w:val="32"/>
                      <w:lang w:val="en-US"/>
                    </w:rPr>
                  </w:rPrChange>
                </w:rPr>
                <w:t xml:space="preserve"> </w:t>
              </w:r>
              <w:r w:rsidRPr="0050601B">
                <w:rPr>
                  <w:rFonts w:ascii="Monaco" w:hAnsi="Monaco" w:cs="Monaco"/>
                  <w:noProof/>
                  <w:color w:val="C4A000"/>
                  <w:sz w:val="20"/>
                  <w:szCs w:val="20"/>
                  <w:lang w:val="en-US"/>
                  <w:rPrChange w:id="1376" w:author="Borja Gonzalez" w:date="2017-09-28T17:53:00Z">
                    <w:rPr>
                      <w:rFonts w:ascii="Monaco" w:hAnsi="Monaco" w:cs="Monaco"/>
                      <w:color w:val="C4A000"/>
                      <w:sz w:val="32"/>
                      <w:szCs w:val="32"/>
                      <w:lang w:val="en-US"/>
                    </w:rPr>
                  </w:rPrChange>
                </w:rPr>
                <w:t>onClick=</w:t>
              </w:r>
              <w:r w:rsidRPr="0050601B">
                <w:rPr>
                  <w:rFonts w:ascii="Monaco" w:hAnsi="Monaco" w:cs="Monaco"/>
                  <w:noProof/>
                  <w:color w:val="4E9A06"/>
                  <w:sz w:val="20"/>
                  <w:szCs w:val="20"/>
                  <w:lang w:val="en-US"/>
                  <w:rPrChange w:id="1377" w:author="Borja Gonzalez" w:date="2017-09-28T17:53:00Z">
                    <w:rPr>
                      <w:rFonts w:ascii="Monaco" w:hAnsi="Monaco" w:cs="Monaco"/>
                      <w:color w:val="4E9A06"/>
                      <w:sz w:val="32"/>
                      <w:szCs w:val="32"/>
                      <w:lang w:val="en-US"/>
                    </w:rPr>
                  </w:rPrChange>
                </w:rPr>
                <w:t>"borrar_paciente('+paciente[i][0]+',\'' + paciente[i][1] + '\')"</w:t>
              </w:r>
              <w:r w:rsidRPr="0050601B">
                <w:rPr>
                  <w:rFonts w:ascii="Monaco" w:hAnsi="Monaco" w:cs="Monaco"/>
                  <w:b/>
                  <w:bCs/>
                  <w:noProof/>
                  <w:color w:val="204A87"/>
                  <w:sz w:val="20"/>
                  <w:szCs w:val="20"/>
                  <w:lang w:val="en-US"/>
                  <w:rPrChange w:id="1378" w:author="Borja Gonzalez" w:date="2017-09-28T17:53:00Z">
                    <w:rPr>
                      <w:rFonts w:ascii="Monaco" w:hAnsi="Monaco" w:cs="Monaco"/>
                      <w:b/>
                      <w:bCs/>
                      <w:color w:val="204A87"/>
                      <w:sz w:val="32"/>
                      <w:szCs w:val="32"/>
                      <w:lang w:val="en-US"/>
                    </w:rPr>
                  </w:rPrChange>
                </w:rPr>
                <w:t>&gt;&lt;/button&gt;</w:t>
              </w:r>
              <w:r w:rsidRPr="0050601B">
                <w:rPr>
                  <w:rFonts w:ascii="Monaco" w:hAnsi="Monaco" w:cs="Monaco"/>
                  <w:noProof/>
                  <w:sz w:val="20"/>
                  <w:szCs w:val="20"/>
                  <w:lang w:val="en-US"/>
                  <w:rPrChange w:id="1379" w:author="Borja Gonzalez" w:date="2017-09-28T17:53:00Z">
                    <w:rPr>
                      <w:rFonts w:ascii="Monaco" w:hAnsi="Monaco" w:cs="Monaco"/>
                      <w:sz w:val="32"/>
                      <w:szCs w:val="32"/>
                      <w:lang w:val="en-US"/>
                    </w:rPr>
                  </w:rPrChange>
                </w:rPr>
                <w:t>';</w:t>
              </w:r>
            </w:ins>
          </w:p>
          <w:p w14:paraId="67A12430" w14:textId="77777777" w:rsidR="00AE3604" w:rsidRDefault="00AE3604" w:rsidP="003066E2">
            <w:pPr>
              <w:rPr>
                <w:ins w:id="1380" w:author="Borja Gonzalez" w:date="2017-09-28T17:48:00Z"/>
              </w:rPr>
            </w:pPr>
          </w:p>
        </w:tc>
      </w:tr>
    </w:tbl>
    <w:p w14:paraId="535BF8D1" w14:textId="1D84C74C" w:rsidR="003066E2" w:rsidRPr="003066E2" w:rsidRDefault="003066E2" w:rsidP="003066E2"/>
    <w:p w14:paraId="1E9C0C01" w14:textId="77777777" w:rsidR="003066E2" w:rsidRDefault="003066E2" w:rsidP="003066E2"/>
    <w:p w14:paraId="0E144822" w14:textId="17EFE5AE" w:rsidR="003066E2" w:rsidRDefault="003066E2" w:rsidP="003066E2">
      <w:r>
        <w:t xml:space="preserve">En este trozo de código vemos que una de las filas insertadas es un botón </w:t>
      </w:r>
      <w:r w:rsidR="00DC2D8F">
        <w:t>y cuando se presiona sobre este botón se llama a una función llamada borrar_paciente() a la que le pasamos el id del paciente y el nombre.</w:t>
      </w:r>
    </w:p>
    <w:p w14:paraId="1B0418AB" w14:textId="77777777" w:rsidR="00DC2D8F" w:rsidRDefault="00DC2D8F" w:rsidP="003066E2"/>
    <w:p w14:paraId="16C3ABE0" w14:textId="77777777" w:rsidR="00AE3604" w:rsidRDefault="00042B13" w:rsidP="003066E2">
      <w:pPr>
        <w:rPr>
          <w:ins w:id="1381" w:author="Borja Gonzalez" w:date="2017-09-28T17:49:00Z"/>
        </w:rPr>
      </w:pPr>
      <w:del w:id="1382" w:author="Borja Gonzalez" w:date="2017-09-28T17:49:00Z">
        <w:r w:rsidDel="00AE3604">
          <w:rPr>
            <w:noProof/>
            <w:lang w:val="en-US"/>
          </w:rPr>
          <w:drawing>
            <wp:inline distT="0" distB="0" distL="0" distR="0" wp14:anchorId="791E4331" wp14:editId="6436CB76">
              <wp:extent cx="6400799" cy="3302000"/>
              <wp:effectExtent l="0" t="0" r="635" b="0"/>
              <wp:docPr id="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400820" cy="3302011"/>
                      </a:xfrm>
                      <a:prstGeom prst="rect">
                        <a:avLst/>
                      </a:prstGeom>
                      <a:noFill/>
                      <a:ln>
                        <a:noFill/>
                      </a:ln>
                    </pic:spPr>
                  </pic:pic>
                </a:graphicData>
              </a:graphic>
            </wp:inline>
          </w:drawing>
        </w:r>
      </w:del>
    </w:p>
    <w:tbl>
      <w:tblPr>
        <w:tblStyle w:val="TableGrid"/>
        <w:tblW w:w="0" w:type="auto"/>
        <w:tblLook w:val="04A0" w:firstRow="1" w:lastRow="0" w:firstColumn="1" w:lastColumn="0" w:noHBand="0" w:noVBand="1"/>
      </w:tblPr>
      <w:tblGrid>
        <w:gridCol w:w="8856"/>
      </w:tblGrid>
      <w:tr w:rsidR="00AE3604" w14:paraId="449C5BB3" w14:textId="77777777" w:rsidTr="00AE3604">
        <w:trPr>
          <w:ins w:id="1383" w:author="Borja Gonzalez" w:date="2017-09-28T17:49:00Z"/>
        </w:trPr>
        <w:tc>
          <w:tcPr>
            <w:tcW w:w="8856" w:type="dxa"/>
          </w:tcPr>
          <w:p w14:paraId="70633F18" w14:textId="77777777" w:rsidR="00AE3604" w:rsidRPr="0050601B" w:rsidRDefault="00AE3604" w:rsidP="00AE3604">
            <w:pPr>
              <w:keepNext/>
              <w:keepLines/>
              <w:widowControl w:val="0"/>
              <w:autoSpaceDE w:val="0"/>
              <w:autoSpaceDN w:val="0"/>
              <w:adjustRightInd w:val="0"/>
              <w:spacing w:before="200"/>
              <w:outlineLvl w:val="4"/>
              <w:rPr>
                <w:ins w:id="1384" w:author="Borja Gonzalez" w:date="2017-09-28T17:49:00Z"/>
                <w:rFonts w:ascii="Monaco" w:hAnsi="Monaco" w:cs="Monaco"/>
                <w:noProof/>
                <w:sz w:val="20"/>
                <w:szCs w:val="20"/>
                <w:lang w:val="en-US"/>
                <w:rPrChange w:id="1385" w:author="Borja Gonzalez" w:date="2017-09-28T17:53:00Z">
                  <w:rPr>
                    <w:ins w:id="1386" w:author="Borja Gonzalez" w:date="2017-09-28T17:49:00Z"/>
                    <w:rFonts w:ascii="Monaco" w:eastAsiaTheme="majorEastAsia" w:hAnsi="Monaco" w:cs="Monaco"/>
                    <w:color w:val="243F60" w:themeColor="accent1" w:themeShade="7F"/>
                    <w:sz w:val="32"/>
                    <w:szCs w:val="32"/>
                    <w:lang w:val="en-US"/>
                  </w:rPr>
                </w:rPrChange>
              </w:rPr>
            </w:pPr>
            <w:ins w:id="1387" w:author="Borja Gonzalez" w:date="2017-09-28T17:49:00Z">
              <w:r w:rsidRPr="0050601B">
                <w:rPr>
                  <w:rFonts w:ascii="Monaco" w:hAnsi="Monaco" w:cs="Monaco"/>
                  <w:b/>
                  <w:bCs/>
                  <w:noProof/>
                  <w:color w:val="204A87"/>
                  <w:sz w:val="20"/>
                  <w:szCs w:val="20"/>
                  <w:lang w:val="en-US"/>
                  <w:rPrChange w:id="1388" w:author="Borja Gonzalez" w:date="2017-09-28T17:53:00Z">
                    <w:rPr>
                      <w:rFonts w:ascii="Monaco" w:hAnsi="Monaco" w:cs="Monaco"/>
                      <w:b/>
                      <w:bCs/>
                      <w:color w:val="204A87"/>
                      <w:sz w:val="32"/>
                      <w:szCs w:val="32"/>
                      <w:lang w:val="en-US"/>
                    </w:rPr>
                  </w:rPrChange>
                </w:rPr>
                <w:lastRenderedPageBreak/>
                <w:t>function</w:t>
              </w:r>
              <w:r w:rsidRPr="0050601B">
                <w:rPr>
                  <w:rFonts w:ascii="Monaco" w:hAnsi="Monaco" w:cs="Monaco"/>
                  <w:noProof/>
                  <w:sz w:val="20"/>
                  <w:szCs w:val="20"/>
                  <w:lang w:val="en-US"/>
                  <w:rPrChange w:id="1389" w:author="Borja Gonzalez" w:date="2017-09-28T17:53:00Z">
                    <w:rPr>
                      <w:rFonts w:ascii="Monaco" w:hAnsi="Monaco" w:cs="Monaco"/>
                      <w:sz w:val="32"/>
                      <w:szCs w:val="32"/>
                      <w:lang w:val="en-US"/>
                    </w:rPr>
                  </w:rPrChange>
                </w:rPr>
                <w:t xml:space="preserve"> </w:t>
              </w:r>
              <w:r w:rsidRPr="0050601B">
                <w:rPr>
                  <w:rFonts w:ascii="Monaco" w:hAnsi="Monaco" w:cs="Monaco"/>
                  <w:noProof/>
                  <w:color w:val="000000"/>
                  <w:sz w:val="20"/>
                  <w:szCs w:val="20"/>
                  <w:lang w:val="en-US"/>
                  <w:rPrChange w:id="1390" w:author="Borja Gonzalez" w:date="2017-09-28T17:53:00Z">
                    <w:rPr>
                      <w:rFonts w:ascii="Monaco" w:hAnsi="Monaco" w:cs="Monaco"/>
                      <w:color w:val="000000"/>
                      <w:sz w:val="32"/>
                      <w:szCs w:val="32"/>
                      <w:lang w:val="en-US"/>
                    </w:rPr>
                  </w:rPrChange>
                </w:rPr>
                <w:t>borrar_paciente</w:t>
              </w:r>
              <w:r w:rsidRPr="0050601B">
                <w:rPr>
                  <w:rFonts w:ascii="Monaco" w:hAnsi="Monaco" w:cs="Monaco"/>
                  <w:b/>
                  <w:bCs/>
                  <w:noProof/>
                  <w:color w:val="000000"/>
                  <w:sz w:val="20"/>
                  <w:szCs w:val="20"/>
                  <w:lang w:val="en-US"/>
                  <w:rPrChange w:id="1391" w:author="Borja Gonzalez" w:date="2017-09-28T17:53:00Z">
                    <w:rPr>
                      <w:rFonts w:ascii="Monaco" w:hAnsi="Monaco" w:cs="Monaco"/>
                      <w:b/>
                      <w:bCs/>
                      <w:color w:val="000000"/>
                      <w:sz w:val="32"/>
                      <w:szCs w:val="32"/>
                      <w:lang w:val="en-US"/>
                    </w:rPr>
                  </w:rPrChange>
                </w:rPr>
                <w:t>(</w:t>
              </w:r>
              <w:r w:rsidRPr="0050601B">
                <w:rPr>
                  <w:rFonts w:ascii="Monaco" w:hAnsi="Monaco" w:cs="Monaco"/>
                  <w:noProof/>
                  <w:color w:val="000000"/>
                  <w:sz w:val="20"/>
                  <w:szCs w:val="20"/>
                  <w:lang w:val="en-US"/>
                  <w:rPrChange w:id="1392" w:author="Borja Gonzalez" w:date="2017-09-28T17:53:00Z">
                    <w:rPr>
                      <w:rFonts w:ascii="Monaco" w:hAnsi="Monaco" w:cs="Monaco"/>
                      <w:color w:val="000000"/>
                      <w:sz w:val="32"/>
                      <w:szCs w:val="32"/>
                      <w:lang w:val="en-US"/>
                    </w:rPr>
                  </w:rPrChange>
                </w:rPr>
                <w:t>N_p</w:t>
              </w:r>
              <w:r w:rsidRPr="0050601B">
                <w:rPr>
                  <w:rFonts w:ascii="Monaco" w:hAnsi="Monaco" w:cs="Monaco"/>
                  <w:b/>
                  <w:bCs/>
                  <w:noProof/>
                  <w:color w:val="000000"/>
                  <w:sz w:val="20"/>
                  <w:szCs w:val="20"/>
                  <w:lang w:val="en-US"/>
                  <w:rPrChange w:id="1393" w:author="Borja Gonzalez" w:date="2017-09-28T17:53:00Z">
                    <w:rPr>
                      <w:rFonts w:ascii="Monaco" w:hAnsi="Monaco" w:cs="Monaco"/>
                      <w:b/>
                      <w:bCs/>
                      <w:color w:val="000000"/>
                      <w:sz w:val="32"/>
                      <w:szCs w:val="32"/>
                      <w:lang w:val="en-US"/>
                    </w:rPr>
                  </w:rPrChange>
                </w:rPr>
                <w:t>,</w:t>
              </w:r>
              <w:r w:rsidRPr="0050601B">
                <w:rPr>
                  <w:rFonts w:ascii="Monaco" w:hAnsi="Monaco" w:cs="Monaco"/>
                  <w:noProof/>
                  <w:color w:val="000000"/>
                  <w:sz w:val="20"/>
                  <w:szCs w:val="20"/>
                  <w:lang w:val="en-US"/>
                  <w:rPrChange w:id="1394" w:author="Borja Gonzalez" w:date="2017-09-28T17:53:00Z">
                    <w:rPr>
                      <w:rFonts w:ascii="Monaco" w:hAnsi="Monaco" w:cs="Monaco"/>
                      <w:color w:val="000000"/>
                      <w:sz w:val="32"/>
                      <w:szCs w:val="32"/>
                      <w:lang w:val="en-US"/>
                    </w:rPr>
                  </w:rPrChange>
                </w:rPr>
                <w:t>nombre</w:t>
              </w:r>
              <w:r w:rsidRPr="0050601B">
                <w:rPr>
                  <w:rFonts w:ascii="Monaco" w:hAnsi="Monaco" w:cs="Monaco"/>
                  <w:b/>
                  <w:bCs/>
                  <w:noProof/>
                  <w:color w:val="000000"/>
                  <w:sz w:val="20"/>
                  <w:szCs w:val="20"/>
                  <w:lang w:val="en-US"/>
                  <w:rPrChange w:id="1395" w:author="Borja Gonzalez" w:date="2017-09-28T17:53:00Z">
                    <w:rPr>
                      <w:rFonts w:ascii="Monaco" w:hAnsi="Monaco" w:cs="Monaco"/>
                      <w:b/>
                      <w:bCs/>
                      <w:color w:val="000000"/>
                      <w:sz w:val="32"/>
                      <w:szCs w:val="32"/>
                      <w:lang w:val="en-US"/>
                    </w:rPr>
                  </w:rPrChange>
                </w:rPr>
                <w:t>){</w:t>
              </w:r>
            </w:ins>
          </w:p>
          <w:p w14:paraId="2A786A8A" w14:textId="77777777" w:rsidR="00AE3604" w:rsidRPr="0050601B" w:rsidRDefault="00AE3604" w:rsidP="00AE3604">
            <w:pPr>
              <w:keepNext/>
              <w:keepLines/>
              <w:widowControl w:val="0"/>
              <w:autoSpaceDE w:val="0"/>
              <w:autoSpaceDN w:val="0"/>
              <w:adjustRightInd w:val="0"/>
              <w:spacing w:before="200"/>
              <w:outlineLvl w:val="4"/>
              <w:rPr>
                <w:ins w:id="1396" w:author="Borja Gonzalez" w:date="2017-09-28T17:49:00Z"/>
                <w:rFonts w:ascii="Monaco" w:hAnsi="Monaco" w:cs="Monaco"/>
                <w:noProof/>
                <w:sz w:val="20"/>
                <w:szCs w:val="20"/>
                <w:lang w:val="en-US"/>
                <w:rPrChange w:id="1397" w:author="Borja Gonzalez" w:date="2017-09-28T17:53:00Z">
                  <w:rPr>
                    <w:ins w:id="1398" w:author="Borja Gonzalez" w:date="2017-09-28T17:49:00Z"/>
                    <w:rFonts w:ascii="Monaco" w:eastAsiaTheme="majorEastAsia" w:hAnsi="Monaco" w:cs="Monaco"/>
                    <w:color w:val="243F60" w:themeColor="accent1" w:themeShade="7F"/>
                    <w:sz w:val="32"/>
                    <w:szCs w:val="32"/>
                    <w:lang w:val="en-US"/>
                  </w:rPr>
                </w:rPrChange>
              </w:rPr>
            </w:pPr>
            <w:ins w:id="1399" w:author="Borja Gonzalez" w:date="2017-09-28T17:49:00Z">
              <w:r w:rsidRPr="0050601B">
                <w:rPr>
                  <w:rFonts w:ascii="Monaco" w:hAnsi="Monaco" w:cs="Monaco"/>
                  <w:noProof/>
                  <w:sz w:val="20"/>
                  <w:szCs w:val="20"/>
                  <w:lang w:val="en-US"/>
                  <w:rPrChange w:id="1400" w:author="Borja Gonzalez" w:date="2017-09-28T17:53:00Z">
                    <w:rPr>
                      <w:rFonts w:ascii="Monaco" w:hAnsi="Monaco" w:cs="Monaco"/>
                      <w:sz w:val="32"/>
                      <w:szCs w:val="32"/>
                      <w:lang w:val="en-US"/>
                    </w:rPr>
                  </w:rPrChange>
                </w:rPr>
                <w:tab/>
              </w:r>
              <w:r w:rsidRPr="0050601B">
                <w:rPr>
                  <w:rFonts w:ascii="Monaco" w:hAnsi="Monaco" w:cs="Monaco"/>
                  <w:b/>
                  <w:bCs/>
                  <w:noProof/>
                  <w:color w:val="204A87"/>
                  <w:sz w:val="20"/>
                  <w:szCs w:val="20"/>
                  <w:lang w:val="en-US"/>
                  <w:rPrChange w:id="1401" w:author="Borja Gonzalez" w:date="2017-09-28T17:53:00Z">
                    <w:rPr>
                      <w:rFonts w:ascii="Monaco" w:hAnsi="Monaco" w:cs="Monaco"/>
                      <w:b/>
                      <w:bCs/>
                      <w:color w:val="204A87"/>
                      <w:sz w:val="32"/>
                      <w:szCs w:val="32"/>
                      <w:lang w:val="en-US"/>
                    </w:rPr>
                  </w:rPrChange>
                </w:rPr>
                <w:t>var</w:t>
              </w:r>
              <w:r w:rsidRPr="0050601B">
                <w:rPr>
                  <w:rFonts w:ascii="Monaco" w:hAnsi="Monaco" w:cs="Monaco"/>
                  <w:noProof/>
                  <w:sz w:val="20"/>
                  <w:szCs w:val="20"/>
                  <w:lang w:val="en-US"/>
                  <w:rPrChange w:id="1402" w:author="Borja Gonzalez" w:date="2017-09-28T17:53:00Z">
                    <w:rPr>
                      <w:rFonts w:ascii="Monaco" w:hAnsi="Monaco" w:cs="Monaco"/>
                      <w:sz w:val="32"/>
                      <w:szCs w:val="32"/>
                      <w:lang w:val="en-US"/>
                    </w:rPr>
                  </w:rPrChange>
                </w:rPr>
                <w:t xml:space="preserve"> </w:t>
              </w:r>
              <w:r w:rsidRPr="0050601B">
                <w:rPr>
                  <w:rFonts w:ascii="Monaco" w:hAnsi="Monaco" w:cs="Monaco"/>
                  <w:noProof/>
                  <w:color w:val="000000"/>
                  <w:sz w:val="20"/>
                  <w:szCs w:val="20"/>
                  <w:lang w:val="en-US"/>
                  <w:rPrChange w:id="1403" w:author="Borja Gonzalez" w:date="2017-09-28T17:53:00Z">
                    <w:rPr>
                      <w:rFonts w:ascii="Monaco" w:hAnsi="Monaco" w:cs="Monaco"/>
                      <w:color w:val="000000"/>
                      <w:sz w:val="32"/>
                      <w:szCs w:val="32"/>
                      <w:lang w:val="en-US"/>
                    </w:rPr>
                  </w:rPrChange>
                </w:rPr>
                <w:t>y</w:t>
              </w:r>
              <w:r w:rsidRPr="0050601B">
                <w:rPr>
                  <w:rFonts w:ascii="Monaco" w:hAnsi="Monaco" w:cs="Monaco"/>
                  <w:noProof/>
                  <w:sz w:val="20"/>
                  <w:szCs w:val="20"/>
                  <w:lang w:val="en-US"/>
                  <w:rPrChange w:id="1404" w:author="Borja Gonzalez" w:date="2017-09-28T17:53:00Z">
                    <w:rPr>
                      <w:rFonts w:ascii="Monaco" w:hAnsi="Monaco" w:cs="Monaco"/>
                      <w:sz w:val="32"/>
                      <w:szCs w:val="32"/>
                      <w:lang w:val="en-US"/>
                    </w:rPr>
                  </w:rPrChange>
                </w:rPr>
                <w:t xml:space="preserve"> </w:t>
              </w:r>
              <w:r w:rsidRPr="0050601B">
                <w:rPr>
                  <w:rFonts w:ascii="Monaco" w:hAnsi="Monaco" w:cs="Monaco"/>
                  <w:b/>
                  <w:bCs/>
                  <w:noProof/>
                  <w:color w:val="CE5C00"/>
                  <w:sz w:val="20"/>
                  <w:szCs w:val="20"/>
                  <w:lang w:val="en-US"/>
                  <w:rPrChange w:id="1405" w:author="Borja Gonzalez" w:date="2017-09-28T17:53:00Z">
                    <w:rPr>
                      <w:rFonts w:ascii="Monaco" w:hAnsi="Monaco" w:cs="Monaco"/>
                      <w:b/>
                      <w:bCs/>
                      <w:color w:val="CE5C00"/>
                      <w:sz w:val="32"/>
                      <w:szCs w:val="32"/>
                      <w:lang w:val="en-US"/>
                    </w:rPr>
                  </w:rPrChange>
                </w:rPr>
                <w:t>=</w:t>
              </w:r>
              <w:r w:rsidRPr="0050601B">
                <w:rPr>
                  <w:rFonts w:ascii="Monaco" w:hAnsi="Monaco" w:cs="Monaco"/>
                  <w:noProof/>
                  <w:sz w:val="20"/>
                  <w:szCs w:val="20"/>
                  <w:lang w:val="en-US"/>
                  <w:rPrChange w:id="1406" w:author="Borja Gonzalez" w:date="2017-09-28T17:53:00Z">
                    <w:rPr>
                      <w:rFonts w:ascii="Monaco" w:hAnsi="Monaco" w:cs="Monaco"/>
                      <w:sz w:val="32"/>
                      <w:szCs w:val="32"/>
                      <w:lang w:val="en-US"/>
                    </w:rPr>
                  </w:rPrChange>
                </w:rPr>
                <w:t xml:space="preserve"> </w:t>
              </w:r>
              <w:r w:rsidRPr="0050601B">
                <w:rPr>
                  <w:rFonts w:ascii="Monaco" w:hAnsi="Monaco" w:cs="Monaco"/>
                  <w:noProof/>
                  <w:color w:val="000000"/>
                  <w:sz w:val="20"/>
                  <w:szCs w:val="20"/>
                  <w:lang w:val="en-US"/>
                  <w:rPrChange w:id="1407" w:author="Borja Gonzalez" w:date="2017-09-28T17:53:00Z">
                    <w:rPr>
                      <w:rFonts w:ascii="Monaco" w:hAnsi="Monaco" w:cs="Monaco"/>
                      <w:color w:val="000000"/>
                      <w:sz w:val="32"/>
                      <w:szCs w:val="32"/>
                      <w:lang w:val="en-US"/>
                    </w:rPr>
                  </w:rPrChange>
                </w:rPr>
                <w:t>confirm</w:t>
              </w:r>
              <w:r w:rsidRPr="0050601B">
                <w:rPr>
                  <w:rFonts w:ascii="Monaco" w:hAnsi="Monaco" w:cs="Monaco"/>
                  <w:b/>
                  <w:bCs/>
                  <w:noProof/>
                  <w:color w:val="000000"/>
                  <w:sz w:val="20"/>
                  <w:szCs w:val="20"/>
                  <w:lang w:val="en-US"/>
                  <w:rPrChange w:id="1408" w:author="Borja Gonzalez" w:date="2017-09-28T17:53:00Z">
                    <w:rPr>
                      <w:rFonts w:ascii="Monaco" w:hAnsi="Monaco" w:cs="Monaco"/>
                      <w:b/>
                      <w:bCs/>
                      <w:color w:val="000000"/>
                      <w:sz w:val="32"/>
                      <w:szCs w:val="32"/>
                      <w:lang w:val="en-US"/>
                    </w:rPr>
                  </w:rPrChange>
                </w:rPr>
                <w:t>(</w:t>
              </w:r>
              <w:r w:rsidRPr="0050601B">
                <w:rPr>
                  <w:rFonts w:ascii="Monaco" w:hAnsi="Monaco" w:cs="Monaco"/>
                  <w:noProof/>
                  <w:color w:val="4E9A06"/>
                  <w:sz w:val="20"/>
                  <w:szCs w:val="20"/>
                  <w:lang w:val="en-US"/>
                  <w:rPrChange w:id="1409" w:author="Borja Gonzalez" w:date="2017-09-28T17:53:00Z">
                    <w:rPr>
                      <w:rFonts w:ascii="Monaco" w:hAnsi="Monaco" w:cs="Monaco"/>
                      <w:color w:val="4E9A06"/>
                      <w:sz w:val="32"/>
                      <w:szCs w:val="32"/>
                      <w:lang w:val="en-US"/>
                    </w:rPr>
                  </w:rPrChange>
                </w:rPr>
                <w:t>"¿Esta seguro de que quiere borrar a este paciente?. Al eliminar un paciente borrara todos sus datos asociados."</w:t>
              </w:r>
              <w:r w:rsidRPr="0050601B">
                <w:rPr>
                  <w:rFonts w:ascii="Monaco" w:hAnsi="Monaco" w:cs="Monaco"/>
                  <w:b/>
                  <w:bCs/>
                  <w:noProof/>
                  <w:color w:val="000000"/>
                  <w:sz w:val="20"/>
                  <w:szCs w:val="20"/>
                  <w:lang w:val="en-US"/>
                  <w:rPrChange w:id="1410" w:author="Borja Gonzalez" w:date="2017-09-28T17:53:00Z">
                    <w:rPr>
                      <w:rFonts w:ascii="Monaco" w:hAnsi="Monaco" w:cs="Monaco"/>
                      <w:b/>
                      <w:bCs/>
                      <w:color w:val="000000"/>
                      <w:sz w:val="32"/>
                      <w:szCs w:val="32"/>
                      <w:lang w:val="en-US"/>
                    </w:rPr>
                  </w:rPrChange>
                </w:rPr>
                <w:t>);</w:t>
              </w:r>
            </w:ins>
          </w:p>
          <w:p w14:paraId="689BFC7C" w14:textId="77777777" w:rsidR="00AE3604" w:rsidRPr="0050601B" w:rsidRDefault="00AE3604" w:rsidP="00AE3604">
            <w:pPr>
              <w:keepNext/>
              <w:keepLines/>
              <w:widowControl w:val="0"/>
              <w:autoSpaceDE w:val="0"/>
              <w:autoSpaceDN w:val="0"/>
              <w:adjustRightInd w:val="0"/>
              <w:spacing w:before="200"/>
              <w:outlineLvl w:val="4"/>
              <w:rPr>
                <w:ins w:id="1411" w:author="Borja Gonzalez" w:date="2017-09-28T17:49:00Z"/>
                <w:rFonts w:ascii="Monaco" w:hAnsi="Monaco" w:cs="Monaco"/>
                <w:noProof/>
                <w:sz w:val="20"/>
                <w:szCs w:val="20"/>
                <w:lang w:val="en-US"/>
                <w:rPrChange w:id="1412" w:author="Borja Gonzalez" w:date="2017-09-28T17:53:00Z">
                  <w:rPr>
                    <w:ins w:id="1413" w:author="Borja Gonzalez" w:date="2017-09-28T17:49:00Z"/>
                    <w:rFonts w:ascii="Monaco" w:eastAsiaTheme="majorEastAsia" w:hAnsi="Monaco" w:cs="Monaco"/>
                    <w:color w:val="243F60" w:themeColor="accent1" w:themeShade="7F"/>
                    <w:sz w:val="32"/>
                    <w:szCs w:val="32"/>
                    <w:lang w:val="en-US"/>
                  </w:rPr>
                </w:rPrChange>
              </w:rPr>
            </w:pPr>
            <w:ins w:id="1414" w:author="Borja Gonzalez" w:date="2017-09-28T17:49:00Z">
              <w:r w:rsidRPr="0050601B">
                <w:rPr>
                  <w:rFonts w:ascii="Monaco" w:hAnsi="Monaco" w:cs="Monaco"/>
                  <w:noProof/>
                  <w:sz w:val="20"/>
                  <w:szCs w:val="20"/>
                  <w:lang w:val="en-US"/>
                  <w:rPrChange w:id="1415" w:author="Borja Gonzalez" w:date="2017-09-28T17:53:00Z">
                    <w:rPr>
                      <w:rFonts w:ascii="Monaco" w:hAnsi="Monaco" w:cs="Monaco"/>
                      <w:sz w:val="32"/>
                      <w:szCs w:val="32"/>
                      <w:lang w:val="en-US"/>
                    </w:rPr>
                  </w:rPrChange>
                </w:rPr>
                <w:t xml:space="preserve">    </w:t>
              </w:r>
              <w:r w:rsidRPr="0050601B">
                <w:rPr>
                  <w:rFonts w:ascii="Monaco" w:hAnsi="Monaco" w:cs="Monaco"/>
                  <w:b/>
                  <w:bCs/>
                  <w:noProof/>
                  <w:color w:val="204A87"/>
                  <w:sz w:val="20"/>
                  <w:szCs w:val="20"/>
                  <w:lang w:val="en-US"/>
                  <w:rPrChange w:id="1416" w:author="Borja Gonzalez" w:date="2017-09-28T17:53:00Z">
                    <w:rPr>
                      <w:rFonts w:ascii="Monaco" w:hAnsi="Monaco" w:cs="Monaco"/>
                      <w:b/>
                      <w:bCs/>
                      <w:color w:val="204A87"/>
                      <w:sz w:val="32"/>
                      <w:szCs w:val="32"/>
                      <w:lang w:val="en-US"/>
                    </w:rPr>
                  </w:rPrChange>
                </w:rPr>
                <w:t>if</w:t>
              </w:r>
              <w:r w:rsidRPr="0050601B">
                <w:rPr>
                  <w:rFonts w:ascii="Monaco" w:hAnsi="Monaco" w:cs="Monaco"/>
                  <w:noProof/>
                  <w:sz w:val="20"/>
                  <w:szCs w:val="20"/>
                  <w:lang w:val="en-US"/>
                  <w:rPrChange w:id="1417" w:author="Borja Gonzalez" w:date="2017-09-28T17:53:00Z">
                    <w:rPr>
                      <w:rFonts w:ascii="Monaco" w:hAnsi="Monaco" w:cs="Monaco"/>
                      <w:sz w:val="32"/>
                      <w:szCs w:val="32"/>
                      <w:lang w:val="en-US"/>
                    </w:rPr>
                  </w:rPrChange>
                </w:rPr>
                <w:t xml:space="preserve"> </w:t>
              </w:r>
              <w:r w:rsidRPr="0050601B">
                <w:rPr>
                  <w:rFonts w:ascii="Monaco" w:hAnsi="Monaco" w:cs="Monaco"/>
                  <w:b/>
                  <w:bCs/>
                  <w:noProof/>
                  <w:color w:val="000000"/>
                  <w:sz w:val="20"/>
                  <w:szCs w:val="20"/>
                  <w:lang w:val="en-US"/>
                  <w:rPrChange w:id="1418" w:author="Borja Gonzalez" w:date="2017-09-28T17:53:00Z">
                    <w:rPr>
                      <w:rFonts w:ascii="Monaco" w:hAnsi="Monaco" w:cs="Monaco"/>
                      <w:b/>
                      <w:bCs/>
                      <w:color w:val="000000"/>
                      <w:sz w:val="32"/>
                      <w:szCs w:val="32"/>
                      <w:lang w:val="en-US"/>
                    </w:rPr>
                  </w:rPrChange>
                </w:rPr>
                <w:t>(</w:t>
              </w:r>
              <w:r w:rsidRPr="0050601B">
                <w:rPr>
                  <w:rFonts w:ascii="Monaco" w:hAnsi="Monaco" w:cs="Monaco"/>
                  <w:noProof/>
                  <w:color w:val="000000"/>
                  <w:sz w:val="20"/>
                  <w:szCs w:val="20"/>
                  <w:lang w:val="en-US"/>
                  <w:rPrChange w:id="1419" w:author="Borja Gonzalez" w:date="2017-09-28T17:53:00Z">
                    <w:rPr>
                      <w:rFonts w:ascii="Monaco" w:hAnsi="Monaco" w:cs="Monaco"/>
                      <w:color w:val="000000"/>
                      <w:sz w:val="32"/>
                      <w:szCs w:val="32"/>
                      <w:lang w:val="en-US"/>
                    </w:rPr>
                  </w:rPrChange>
                </w:rPr>
                <w:t>y</w:t>
              </w:r>
              <w:r w:rsidRPr="0050601B">
                <w:rPr>
                  <w:rFonts w:ascii="Monaco" w:hAnsi="Monaco" w:cs="Monaco"/>
                  <w:noProof/>
                  <w:sz w:val="20"/>
                  <w:szCs w:val="20"/>
                  <w:lang w:val="en-US"/>
                  <w:rPrChange w:id="1420" w:author="Borja Gonzalez" w:date="2017-09-28T17:53:00Z">
                    <w:rPr>
                      <w:rFonts w:ascii="Monaco" w:hAnsi="Monaco" w:cs="Monaco"/>
                      <w:sz w:val="32"/>
                      <w:szCs w:val="32"/>
                      <w:lang w:val="en-US"/>
                    </w:rPr>
                  </w:rPrChange>
                </w:rPr>
                <w:t xml:space="preserve"> </w:t>
              </w:r>
              <w:r w:rsidRPr="0050601B">
                <w:rPr>
                  <w:rFonts w:ascii="Monaco" w:hAnsi="Monaco" w:cs="Monaco"/>
                  <w:b/>
                  <w:bCs/>
                  <w:noProof/>
                  <w:color w:val="CE5C00"/>
                  <w:sz w:val="20"/>
                  <w:szCs w:val="20"/>
                  <w:lang w:val="en-US"/>
                  <w:rPrChange w:id="1421" w:author="Borja Gonzalez" w:date="2017-09-28T17:53:00Z">
                    <w:rPr>
                      <w:rFonts w:ascii="Monaco" w:hAnsi="Monaco" w:cs="Monaco"/>
                      <w:b/>
                      <w:bCs/>
                      <w:color w:val="CE5C00"/>
                      <w:sz w:val="32"/>
                      <w:szCs w:val="32"/>
                      <w:lang w:val="en-US"/>
                    </w:rPr>
                  </w:rPrChange>
                </w:rPr>
                <w:t>==</w:t>
              </w:r>
              <w:r w:rsidRPr="0050601B">
                <w:rPr>
                  <w:rFonts w:ascii="Monaco" w:hAnsi="Monaco" w:cs="Monaco"/>
                  <w:noProof/>
                  <w:sz w:val="20"/>
                  <w:szCs w:val="20"/>
                  <w:lang w:val="en-US"/>
                  <w:rPrChange w:id="1422" w:author="Borja Gonzalez" w:date="2017-09-28T17:53:00Z">
                    <w:rPr>
                      <w:rFonts w:ascii="Monaco" w:hAnsi="Monaco" w:cs="Monaco"/>
                      <w:sz w:val="32"/>
                      <w:szCs w:val="32"/>
                      <w:lang w:val="en-US"/>
                    </w:rPr>
                  </w:rPrChange>
                </w:rPr>
                <w:t xml:space="preserve"> </w:t>
              </w:r>
              <w:r w:rsidRPr="0050601B">
                <w:rPr>
                  <w:rFonts w:ascii="Monaco" w:hAnsi="Monaco" w:cs="Monaco"/>
                  <w:b/>
                  <w:bCs/>
                  <w:noProof/>
                  <w:color w:val="204A87"/>
                  <w:sz w:val="20"/>
                  <w:szCs w:val="20"/>
                  <w:lang w:val="en-US"/>
                  <w:rPrChange w:id="1423" w:author="Borja Gonzalez" w:date="2017-09-28T17:53:00Z">
                    <w:rPr>
                      <w:rFonts w:ascii="Monaco" w:hAnsi="Monaco" w:cs="Monaco"/>
                      <w:b/>
                      <w:bCs/>
                      <w:color w:val="204A87"/>
                      <w:sz w:val="32"/>
                      <w:szCs w:val="32"/>
                      <w:lang w:val="en-US"/>
                    </w:rPr>
                  </w:rPrChange>
                </w:rPr>
                <w:t>true</w:t>
              </w:r>
              <w:r w:rsidRPr="0050601B">
                <w:rPr>
                  <w:rFonts w:ascii="Monaco" w:hAnsi="Monaco" w:cs="Monaco"/>
                  <w:b/>
                  <w:bCs/>
                  <w:noProof/>
                  <w:color w:val="000000"/>
                  <w:sz w:val="20"/>
                  <w:szCs w:val="20"/>
                  <w:lang w:val="en-US"/>
                  <w:rPrChange w:id="1424" w:author="Borja Gonzalez" w:date="2017-09-28T17:53:00Z">
                    <w:rPr>
                      <w:rFonts w:ascii="Monaco" w:hAnsi="Monaco" w:cs="Monaco"/>
                      <w:b/>
                      <w:bCs/>
                      <w:color w:val="000000"/>
                      <w:sz w:val="32"/>
                      <w:szCs w:val="32"/>
                      <w:lang w:val="en-US"/>
                    </w:rPr>
                  </w:rPrChange>
                </w:rPr>
                <w:t>){</w:t>
              </w:r>
            </w:ins>
          </w:p>
          <w:p w14:paraId="4331FE68" w14:textId="77777777" w:rsidR="00AE3604" w:rsidRPr="0050601B" w:rsidRDefault="00AE3604" w:rsidP="00AE3604">
            <w:pPr>
              <w:widowControl w:val="0"/>
              <w:autoSpaceDE w:val="0"/>
              <w:autoSpaceDN w:val="0"/>
              <w:adjustRightInd w:val="0"/>
              <w:rPr>
                <w:ins w:id="1425" w:author="Borja Gonzalez" w:date="2017-09-28T17:49:00Z"/>
                <w:rFonts w:ascii="Monaco" w:hAnsi="Monaco" w:cs="Monaco"/>
                <w:noProof/>
                <w:sz w:val="20"/>
                <w:szCs w:val="20"/>
                <w:lang w:val="en-US"/>
                <w:rPrChange w:id="1426" w:author="Borja Gonzalez" w:date="2017-09-28T17:53:00Z">
                  <w:rPr>
                    <w:ins w:id="1427" w:author="Borja Gonzalez" w:date="2017-09-28T17:49:00Z"/>
                    <w:rFonts w:ascii="Monaco" w:hAnsi="Monaco" w:cs="Monaco"/>
                    <w:sz w:val="32"/>
                    <w:szCs w:val="32"/>
                    <w:lang w:val="en-US"/>
                  </w:rPr>
                </w:rPrChange>
              </w:rPr>
            </w:pPr>
          </w:p>
          <w:p w14:paraId="6FF9C20E" w14:textId="77777777" w:rsidR="00AE3604" w:rsidRPr="0050601B" w:rsidRDefault="00AE3604" w:rsidP="00AE3604">
            <w:pPr>
              <w:keepNext/>
              <w:keepLines/>
              <w:widowControl w:val="0"/>
              <w:autoSpaceDE w:val="0"/>
              <w:autoSpaceDN w:val="0"/>
              <w:adjustRightInd w:val="0"/>
              <w:spacing w:before="200"/>
              <w:outlineLvl w:val="4"/>
              <w:rPr>
                <w:ins w:id="1428" w:author="Borja Gonzalez" w:date="2017-09-28T17:49:00Z"/>
                <w:rFonts w:ascii="Monaco" w:hAnsi="Monaco" w:cs="Monaco"/>
                <w:noProof/>
                <w:sz w:val="20"/>
                <w:szCs w:val="20"/>
                <w:lang w:val="en-US"/>
                <w:rPrChange w:id="1429" w:author="Borja Gonzalez" w:date="2017-09-28T17:53:00Z">
                  <w:rPr>
                    <w:ins w:id="1430" w:author="Borja Gonzalez" w:date="2017-09-28T17:49:00Z"/>
                    <w:rFonts w:ascii="Monaco" w:eastAsiaTheme="majorEastAsia" w:hAnsi="Monaco" w:cs="Monaco"/>
                    <w:color w:val="243F60" w:themeColor="accent1" w:themeShade="7F"/>
                    <w:sz w:val="32"/>
                    <w:szCs w:val="32"/>
                    <w:lang w:val="en-US"/>
                  </w:rPr>
                </w:rPrChange>
              </w:rPr>
            </w:pPr>
            <w:ins w:id="1431" w:author="Borja Gonzalez" w:date="2017-09-28T17:49:00Z">
              <w:r w:rsidRPr="0050601B">
                <w:rPr>
                  <w:rFonts w:ascii="Monaco" w:hAnsi="Monaco" w:cs="Monaco"/>
                  <w:noProof/>
                  <w:sz w:val="20"/>
                  <w:szCs w:val="20"/>
                  <w:lang w:val="en-US"/>
                  <w:rPrChange w:id="1432" w:author="Borja Gonzalez" w:date="2017-09-28T17:53:00Z">
                    <w:rPr>
                      <w:rFonts w:ascii="Monaco" w:hAnsi="Monaco" w:cs="Monaco"/>
                      <w:sz w:val="32"/>
                      <w:szCs w:val="32"/>
                      <w:lang w:val="en-US"/>
                    </w:rPr>
                  </w:rPrChange>
                </w:rPr>
                <w:t xml:space="preserve">    </w:t>
              </w:r>
              <w:r w:rsidRPr="0050601B">
                <w:rPr>
                  <w:rFonts w:ascii="Monaco" w:hAnsi="Monaco" w:cs="Monaco"/>
                  <w:noProof/>
                  <w:sz w:val="20"/>
                  <w:szCs w:val="20"/>
                  <w:lang w:val="en-US"/>
                  <w:rPrChange w:id="1433" w:author="Borja Gonzalez" w:date="2017-09-28T17:53:00Z">
                    <w:rPr>
                      <w:rFonts w:ascii="Monaco" w:hAnsi="Monaco" w:cs="Monaco"/>
                      <w:sz w:val="32"/>
                      <w:szCs w:val="32"/>
                      <w:lang w:val="en-US"/>
                    </w:rPr>
                  </w:rPrChange>
                </w:rPr>
                <w:tab/>
              </w:r>
              <w:r w:rsidRPr="0050601B">
                <w:rPr>
                  <w:rFonts w:ascii="Monaco" w:hAnsi="Monaco" w:cs="Monaco"/>
                  <w:b/>
                  <w:bCs/>
                  <w:noProof/>
                  <w:color w:val="204A87"/>
                  <w:sz w:val="20"/>
                  <w:szCs w:val="20"/>
                  <w:lang w:val="en-US"/>
                  <w:rPrChange w:id="1434" w:author="Borja Gonzalez" w:date="2017-09-28T17:53:00Z">
                    <w:rPr>
                      <w:rFonts w:ascii="Monaco" w:hAnsi="Monaco" w:cs="Monaco"/>
                      <w:b/>
                      <w:bCs/>
                      <w:color w:val="204A87"/>
                      <w:sz w:val="32"/>
                      <w:szCs w:val="32"/>
                      <w:lang w:val="en-US"/>
                    </w:rPr>
                  </w:rPrChange>
                </w:rPr>
                <w:t>var</w:t>
              </w:r>
              <w:r w:rsidRPr="0050601B">
                <w:rPr>
                  <w:rFonts w:ascii="Monaco" w:hAnsi="Monaco" w:cs="Monaco"/>
                  <w:noProof/>
                  <w:sz w:val="20"/>
                  <w:szCs w:val="20"/>
                  <w:lang w:val="en-US"/>
                  <w:rPrChange w:id="1435" w:author="Borja Gonzalez" w:date="2017-09-28T17:53:00Z">
                    <w:rPr>
                      <w:rFonts w:ascii="Monaco" w:hAnsi="Monaco" w:cs="Monaco"/>
                      <w:sz w:val="32"/>
                      <w:szCs w:val="32"/>
                      <w:lang w:val="en-US"/>
                    </w:rPr>
                  </w:rPrChange>
                </w:rPr>
                <w:t xml:space="preserve"> </w:t>
              </w:r>
              <w:r w:rsidRPr="0050601B">
                <w:rPr>
                  <w:rFonts w:ascii="Monaco" w:hAnsi="Monaco" w:cs="Monaco"/>
                  <w:noProof/>
                  <w:color w:val="000000"/>
                  <w:sz w:val="20"/>
                  <w:szCs w:val="20"/>
                  <w:lang w:val="en-US"/>
                  <w:rPrChange w:id="1436" w:author="Borja Gonzalez" w:date="2017-09-28T17:53:00Z">
                    <w:rPr>
                      <w:rFonts w:ascii="Monaco" w:hAnsi="Monaco" w:cs="Monaco"/>
                      <w:color w:val="000000"/>
                      <w:sz w:val="32"/>
                      <w:szCs w:val="32"/>
                      <w:lang w:val="en-US"/>
                    </w:rPr>
                  </w:rPrChange>
                </w:rPr>
                <w:t>socket</w:t>
              </w:r>
              <w:r w:rsidRPr="0050601B">
                <w:rPr>
                  <w:rFonts w:ascii="Monaco" w:hAnsi="Monaco" w:cs="Monaco"/>
                  <w:noProof/>
                  <w:sz w:val="20"/>
                  <w:szCs w:val="20"/>
                  <w:lang w:val="en-US"/>
                  <w:rPrChange w:id="1437" w:author="Borja Gonzalez" w:date="2017-09-28T17:53:00Z">
                    <w:rPr>
                      <w:rFonts w:ascii="Monaco" w:hAnsi="Monaco" w:cs="Monaco"/>
                      <w:sz w:val="32"/>
                      <w:szCs w:val="32"/>
                      <w:lang w:val="en-US"/>
                    </w:rPr>
                  </w:rPrChange>
                </w:rPr>
                <w:t xml:space="preserve"> </w:t>
              </w:r>
              <w:r w:rsidRPr="0050601B">
                <w:rPr>
                  <w:rFonts w:ascii="Monaco" w:hAnsi="Monaco" w:cs="Monaco"/>
                  <w:b/>
                  <w:bCs/>
                  <w:noProof/>
                  <w:color w:val="CE5C00"/>
                  <w:sz w:val="20"/>
                  <w:szCs w:val="20"/>
                  <w:lang w:val="en-US"/>
                  <w:rPrChange w:id="1438" w:author="Borja Gonzalez" w:date="2017-09-28T17:53:00Z">
                    <w:rPr>
                      <w:rFonts w:ascii="Monaco" w:hAnsi="Monaco" w:cs="Monaco"/>
                      <w:b/>
                      <w:bCs/>
                      <w:color w:val="CE5C00"/>
                      <w:sz w:val="32"/>
                      <w:szCs w:val="32"/>
                      <w:lang w:val="en-US"/>
                    </w:rPr>
                  </w:rPrChange>
                </w:rPr>
                <w:t>=</w:t>
              </w:r>
              <w:r w:rsidRPr="0050601B">
                <w:rPr>
                  <w:rFonts w:ascii="Monaco" w:hAnsi="Monaco" w:cs="Monaco"/>
                  <w:noProof/>
                  <w:sz w:val="20"/>
                  <w:szCs w:val="20"/>
                  <w:lang w:val="en-US"/>
                  <w:rPrChange w:id="1439" w:author="Borja Gonzalez" w:date="2017-09-28T17:53:00Z">
                    <w:rPr>
                      <w:rFonts w:ascii="Monaco" w:hAnsi="Monaco" w:cs="Monaco"/>
                      <w:sz w:val="32"/>
                      <w:szCs w:val="32"/>
                      <w:lang w:val="en-US"/>
                    </w:rPr>
                  </w:rPrChange>
                </w:rPr>
                <w:t xml:space="preserve"> </w:t>
              </w:r>
              <w:r w:rsidRPr="0050601B">
                <w:rPr>
                  <w:rFonts w:ascii="Monaco" w:hAnsi="Monaco" w:cs="Monaco"/>
                  <w:noProof/>
                  <w:color w:val="000000"/>
                  <w:sz w:val="20"/>
                  <w:szCs w:val="20"/>
                  <w:lang w:val="en-US"/>
                  <w:rPrChange w:id="1440" w:author="Borja Gonzalez" w:date="2017-09-28T17:53:00Z">
                    <w:rPr>
                      <w:rFonts w:ascii="Monaco" w:hAnsi="Monaco" w:cs="Monaco"/>
                      <w:color w:val="000000"/>
                      <w:sz w:val="32"/>
                      <w:szCs w:val="32"/>
                      <w:lang w:val="en-US"/>
                    </w:rPr>
                  </w:rPrChange>
                </w:rPr>
                <w:t>io</w:t>
              </w:r>
              <w:r w:rsidRPr="0050601B">
                <w:rPr>
                  <w:rFonts w:ascii="Monaco" w:hAnsi="Monaco" w:cs="Monaco"/>
                  <w:b/>
                  <w:bCs/>
                  <w:noProof/>
                  <w:color w:val="000000"/>
                  <w:sz w:val="20"/>
                  <w:szCs w:val="20"/>
                  <w:lang w:val="en-US"/>
                  <w:rPrChange w:id="1441" w:author="Borja Gonzalez" w:date="2017-09-28T17:53:00Z">
                    <w:rPr>
                      <w:rFonts w:ascii="Monaco" w:hAnsi="Monaco" w:cs="Monaco"/>
                      <w:b/>
                      <w:bCs/>
                      <w:color w:val="000000"/>
                      <w:sz w:val="32"/>
                      <w:szCs w:val="32"/>
                      <w:lang w:val="en-US"/>
                    </w:rPr>
                  </w:rPrChange>
                </w:rPr>
                <w:t>.</w:t>
              </w:r>
              <w:r w:rsidRPr="0050601B">
                <w:rPr>
                  <w:rFonts w:ascii="Monaco" w:hAnsi="Monaco" w:cs="Monaco"/>
                  <w:noProof/>
                  <w:color w:val="000000"/>
                  <w:sz w:val="20"/>
                  <w:szCs w:val="20"/>
                  <w:lang w:val="en-US"/>
                  <w:rPrChange w:id="1442" w:author="Borja Gonzalez" w:date="2017-09-28T17:53:00Z">
                    <w:rPr>
                      <w:rFonts w:ascii="Monaco" w:hAnsi="Monaco" w:cs="Monaco"/>
                      <w:color w:val="000000"/>
                      <w:sz w:val="32"/>
                      <w:szCs w:val="32"/>
                      <w:lang w:val="en-US"/>
                    </w:rPr>
                  </w:rPrChange>
                </w:rPr>
                <w:t>connect</w:t>
              </w:r>
              <w:r w:rsidRPr="0050601B">
                <w:rPr>
                  <w:rFonts w:ascii="Monaco" w:hAnsi="Monaco" w:cs="Monaco"/>
                  <w:b/>
                  <w:bCs/>
                  <w:noProof/>
                  <w:color w:val="000000"/>
                  <w:sz w:val="20"/>
                  <w:szCs w:val="20"/>
                  <w:lang w:val="en-US"/>
                  <w:rPrChange w:id="1443" w:author="Borja Gonzalez" w:date="2017-09-28T17:53:00Z">
                    <w:rPr>
                      <w:rFonts w:ascii="Monaco" w:hAnsi="Monaco" w:cs="Monaco"/>
                      <w:b/>
                      <w:bCs/>
                      <w:color w:val="000000"/>
                      <w:sz w:val="32"/>
                      <w:szCs w:val="32"/>
                      <w:lang w:val="en-US"/>
                    </w:rPr>
                  </w:rPrChange>
                </w:rPr>
                <w:t>(</w:t>
              </w:r>
              <w:r w:rsidRPr="0050601B">
                <w:rPr>
                  <w:rFonts w:ascii="Monaco" w:hAnsi="Monaco" w:cs="Monaco"/>
                  <w:noProof/>
                  <w:color w:val="4E9A06"/>
                  <w:sz w:val="20"/>
                  <w:szCs w:val="20"/>
                  <w:lang w:val="en-US"/>
                  <w:rPrChange w:id="1444" w:author="Borja Gonzalez" w:date="2017-09-28T17:53:00Z">
                    <w:rPr>
                      <w:rFonts w:ascii="Monaco" w:hAnsi="Monaco" w:cs="Monaco"/>
                      <w:color w:val="4E9A06"/>
                      <w:sz w:val="32"/>
                      <w:szCs w:val="32"/>
                      <w:lang w:val="en-US"/>
                    </w:rPr>
                  </w:rPrChange>
                </w:rPr>
                <w:t>"http://172.20.10.5:8124"</w:t>
              </w:r>
              <w:r w:rsidRPr="0050601B">
                <w:rPr>
                  <w:rFonts w:ascii="Monaco" w:hAnsi="Monaco" w:cs="Monaco"/>
                  <w:b/>
                  <w:bCs/>
                  <w:noProof/>
                  <w:color w:val="000000"/>
                  <w:sz w:val="20"/>
                  <w:szCs w:val="20"/>
                  <w:lang w:val="en-US"/>
                  <w:rPrChange w:id="1445" w:author="Borja Gonzalez" w:date="2017-09-28T17:53:00Z">
                    <w:rPr>
                      <w:rFonts w:ascii="Monaco" w:hAnsi="Monaco" w:cs="Monaco"/>
                      <w:b/>
                      <w:bCs/>
                      <w:color w:val="000000"/>
                      <w:sz w:val="32"/>
                      <w:szCs w:val="32"/>
                      <w:lang w:val="en-US"/>
                    </w:rPr>
                  </w:rPrChange>
                </w:rPr>
                <w:t>);</w:t>
              </w:r>
              <w:r w:rsidRPr="0050601B">
                <w:rPr>
                  <w:rFonts w:ascii="Monaco" w:hAnsi="Monaco" w:cs="Monaco"/>
                  <w:noProof/>
                  <w:sz w:val="20"/>
                  <w:szCs w:val="20"/>
                  <w:lang w:val="en-US"/>
                  <w:rPrChange w:id="1446" w:author="Borja Gonzalez" w:date="2017-09-28T17:53:00Z">
                    <w:rPr>
                      <w:rFonts w:ascii="Monaco" w:hAnsi="Monaco" w:cs="Monaco"/>
                      <w:sz w:val="32"/>
                      <w:szCs w:val="32"/>
                      <w:lang w:val="en-US"/>
                    </w:rPr>
                  </w:rPrChange>
                </w:rPr>
                <w:t xml:space="preserve">  </w:t>
              </w:r>
            </w:ins>
          </w:p>
          <w:p w14:paraId="5B9690F7" w14:textId="77777777" w:rsidR="00AE3604" w:rsidRPr="0050601B" w:rsidRDefault="00AE3604" w:rsidP="00AE3604">
            <w:pPr>
              <w:keepNext/>
              <w:keepLines/>
              <w:widowControl w:val="0"/>
              <w:autoSpaceDE w:val="0"/>
              <w:autoSpaceDN w:val="0"/>
              <w:adjustRightInd w:val="0"/>
              <w:spacing w:before="200"/>
              <w:outlineLvl w:val="4"/>
              <w:rPr>
                <w:ins w:id="1447" w:author="Borja Gonzalez" w:date="2017-09-28T17:49:00Z"/>
                <w:rFonts w:ascii="Monaco" w:hAnsi="Monaco" w:cs="Monaco"/>
                <w:noProof/>
                <w:sz w:val="20"/>
                <w:szCs w:val="20"/>
                <w:lang w:val="en-US"/>
                <w:rPrChange w:id="1448" w:author="Borja Gonzalez" w:date="2017-09-28T17:53:00Z">
                  <w:rPr>
                    <w:ins w:id="1449" w:author="Borja Gonzalez" w:date="2017-09-28T17:49:00Z"/>
                    <w:rFonts w:ascii="Monaco" w:eastAsiaTheme="majorEastAsia" w:hAnsi="Monaco" w:cs="Monaco"/>
                    <w:color w:val="243F60" w:themeColor="accent1" w:themeShade="7F"/>
                    <w:sz w:val="32"/>
                    <w:szCs w:val="32"/>
                    <w:lang w:val="en-US"/>
                  </w:rPr>
                </w:rPrChange>
              </w:rPr>
            </w:pPr>
            <w:ins w:id="1450" w:author="Borja Gonzalez" w:date="2017-09-28T17:49:00Z">
              <w:r w:rsidRPr="0050601B">
                <w:rPr>
                  <w:rFonts w:ascii="Monaco" w:hAnsi="Monaco" w:cs="Monaco"/>
                  <w:noProof/>
                  <w:sz w:val="20"/>
                  <w:szCs w:val="20"/>
                  <w:lang w:val="en-US"/>
                  <w:rPrChange w:id="1451" w:author="Borja Gonzalez" w:date="2017-09-28T17:53:00Z">
                    <w:rPr>
                      <w:rFonts w:ascii="Monaco" w:hAnsi="Monaco" w:cs="Monaco"/>
                      <w:sz w:val="32"/>
                      <w:szCs w:val="32"/>
                      <w:lang w:val="en-US"/>
                    </w:rPr>
                  </w:rPrChange>
                </w:rPr>
                <w:t xml:space="preserve">        </w:t>
              </w:r>
              <w:r w:rsidRPr="0050601B">
                <w:rPr>
                  <w:rFonts w:ascii="Monaco" w:hAnsi="Monaco" w:cs="Monaco"/>
                  <w:noProof/>
                  <w:color w:val="000000"/>
                  <w:sz w:val="20"/>
                  <w:szCs w:val="20"/>
                  <w:lang w:val="en-US"/>
                  <w:rPrChange w:id="1452" w:author="Borja Gonzalez" w:date="2017-09-28T17:53:00Z">
                    <w:rPr>
                      <w:rFonts w:ascii="Monaco" w:hAnsi="Monaco" w:cs="Monaco"/>
                      <w:color w:val="000000"/>
                      <w:sz w:val="32"/>
                      <w:szCs w:val="32"/>
                      <w:lang w:val="en-US"/>
                    </w:rPr>
                  </w:rPrChange>
                </w:rPr>
                <w:t>console</w:t>
              </w:r>
              <w:r w:rsidRPr="0050601B">
                <w:rPr>
                  <w:rFonts w:ascii="Monaco" w:hAnsi="Monaco" w:cs="Monaco"/>
                  <w:b/>
                  <w:bCs/>
                  <w:noProof/>
                  <w:color w:val="000000"/>
                  <w:sz w:val="20"/>
                  <w:szCs w:val="20"/>
                  <w:lang w:val="en-US"/>
                  <w:rPrChange w:id="1453" w:author="Borja Gonzalez" w:date="2017-09-28T17:53:00Z">
                    <w:rPr>
                      <w:rFonts w:ascii="Monaco" w:hAnsi="Monaco" w:cs="Monaco"/>
                      <w:b/>
                      <w:bCs/>
                      <w:color w:val="000000"/>
                      <w:sz w:val="32"/>
                      <w:szCs w:val="32"/>
                      <w:lang w:val="en-US"/>
                    </w:rPr>
                  </w:rPrChange>
                </w:rPr>
                <w:t>.</w:t>
              </w:r>
              <w:r w:rsidRPr="0050601B">
                <w:rPr>
                  <w:rFonts w:ascii="Monaco" w:hAnsi="Monaco" w:cs="Monaco"/>
                  <w:noProof/>
                  <w:color w:val="000000"/>
                  <w:sz w:val="20"/>
                  <w:szCs w:val="20"/>
                  <w:lang w:val="en-US"/>
                  <w:rPrChange w:id="1454" w:author="Borja Gonzalez" w:date="2017-09-28T17:53:00Z">
                    <w:rPr>
                      <w:rFonts w:ascii="Monaco" w:hAnsi="Monaco" w:cs="Monaco"/>
                      <w:color w:val="000000"/>
                      <w:sz w:val="32"/>
                      <w:szCs w:val="32"/>
                      <w:lang w:val="en-US"/>
                    </w:rPr>
                  </w:rPrChange>
                </w:rPr>
                <w:t>log</w:t>
              </w:r>
              <w:r w:rsidRPr="0050601B">
                <w:rPr>
                  <w:rFonts w:ascii="Monaco" w:hAnsi="Monaco" w:cs="Monaco"/>
                  <w:b/>
                  <w:bCs/>
                  <w:noProof/>
                  <w:color w:val="000000"/>
                  <w:sz w:val="20"/>
                  <w:szCs w:val="20"/>
                  <w:lang w:val="en-US"/>
                  <w:rPrChange w:id="1455" w:author="Borja Gonzalez" w:date="2017-09-28T17:53:00Z">
                    <w:rPr>
                      <w:rFonts w:ascii="Monaco" w:hAnsi="Monaco" w:cs="Monaco"/>
                      <w:b/>
                      <w:bCs/>
                      <w:color w:val="000000"/>
                      <w:sz w:val="32"/>
                      <w:szCs w:val="32"/>
                      <w:lang w:val="en-US"/>
                    </w:rPr>
                  </w:rPrChange>
                </w:rPr>
                <w:t>(</w:t>
              </w:r>
              <w:r w:rsidRPr="0050601B">
                <w:rPr>
                  <w:rFonts w:ascii="Monaco" w:hAnsi="Monaco" w:cs="Monaco"/>
                  <w:noProof/>
                  <w:color w:val="4E9A06"/>
                  <w:sz w:val="20"/>
                  <w:szCs w:val="20"/>
                  <w:lang w:val="en-US"/>
                  <w:rPrChange w:id="1456" w:author="Borja Gonzalez" w:date="2017-09-28T17:53:00Z">
                    <w:rPr>
                      <w:rFonts w:ascii="Monaco" w:hAnsi="Monaco" w:cs="Monaco"/>
                      <w:color w:val="4E9A06"/>
                      <w:sz w:val="32"/>
                      <w:szCs w:val="32"/>
                      <w:lang w:val="en-US"/>
                    </w:rPr>
                  </w:rPrChange>
                </w:rPr>
                <w:t>"Conexíon establecida con el servidor"</w:t>
              </w:r>
              <w:r w:rsidRPr="0050601B">
                <w:rPr>
                  <w:rFonts w:ascii="Monaco" w:hAnsi="Monaco" w:cs="Monaco"/>
                  <w:b/>
                  <w:bCs/>
                  <w:noProof/>
                  <w:color w:val="000000"/>
                  <w:sz w:val="20"/>
                  <w:szCs w:val="20"/>
                  <w:lang w:val="en-US"/>
                  <w:rPrChange w:id="1457" w:author="Borja Gonzalez" w:date="2017-09-28T17:53:00Z">
                    <w:rPr>
                      <w:rFonts w:ascii="Monaco" w:hAnsi="Monaco" w:cs="Monaco"/>
                      <w:b/>
                      <w:bCs/>
                      <w:color w:val="000000"/>
                      <w:sz w:val="32"/>
                      <w:szCs w:val="32"/>
                      <w:lang w:val="en-US"/>
                    </w:rPr>
                  </w:rPrChange>
                </w:rPr>
                <w:t>);</w:t>
              </w:r>
              <w:r w:rsidRPr="0050601B">
                <w:rPr>
                  <w:rFonts w:ascii="Monaco" w:hAnsi="Monaco" w:cs="Monaco"/>
                  <w:noProof/>
                  <w:sz w:val="20"/>
                  <w:szCs w:val="20"/>
                  <w:lang w:val="en-US"/>
                  <w:rPrChange w:id="1458" w:author="Borja Gonzalez" w:date="2017-09-28T17:53:00Z">
                    <w:rPr>
                      <w:rFonts w:ascii="Monaco" w:hAnsi="Monaco" w:cs="Monaco"/>
                      <w:sz w:val="32"/>
                      <w:szCs w:val="32"/>
                      <w:lang w:val="en-US"/>
                    </w:rPr>
                  </w:rPrChange>
                </w:rPr>
                <w:t xml:space="preserve">  </w:t>
              </w:r>
            </w:ins>
          </w:p>
          <w:p w14:paraId="3A443390" w14:textId="77777777" w:rsidR="00AE3604" w:rsidRPr="0050601B" w:rsidRDefault="00AE3604" w:rsidP="00AE3604">
            <w:pPr>
              <w:keepNext/>
              <w:keepLines/>
              <w:widowControl w:val="0"/>
              <w:autoSpaceDE w:val="0"/>
              <w:autoSpaceDN w:val="0"/>
              <w:adjustRightInd w:val="0"/>
              <w:spacing w:before="200"/>
              <w:outlineLvl w:val="4"/>
              <w:rPr>
                <w:ins w:id="1459" w:author="Borja Gonzalez" w:date="2017-09-28T17:49:00Z"/>
                <w:rFonts w:ascii="Monaco" w:hAnsi="Monaco" w:cs="Monaco"/>
                <w:noProof/>
                <w:sz w:val="20"/>
                <w:szCs w:val="20"/>
                <w:lang w:val="en-US"/>
                <w:rPrChange w:id="1460" w:author="Borja Gonzalez" w:date="2017-09-28T17:53:00Z">
                  <w:rPr>
                    <w:ins w:id="1461" w:author="Borja Gonzalez" w:date="2017-09-28T17:49:00Z"/>
                    <w:rFonts w:ascii="Monaco" w:eastAsiaTheme="majorEastAsia" w:hAnsi="Monaco" w:cs="Monaco"/>
                    <w:color w:val="243F60" w:themeColor="accent1" w:themeShade="7F"/>
                    <w:sz w:val="32"/>
                    <w:szCs w:val="32"/>
                    <w:lang w:val="en-US"/>
                  </w:rPr>
                </w:rPrChange>
              </w:rPr>
            </w:pPr>
            <w:ins w:id="1462" w:author="Borja Gonzalez" w:date="2017-09-28T17:49:00Z">
              <w:r w:rsidRPr="0050601B">
                <w:rPr>
                  <w:rFonts w:ascii="Monaco" w:hAnsi="Monaco" w:cs="Monaco"/>
                  <w:noProof/>
                  <w:sz w:val="20"/>
                  <w:szCs w:val="20"/>
                  <w:lang w:val="en-US"/>
                  <w:rPrChange w:id="1463" w:author="Borja Gonzalez" w:date="2017-09-28T17:53:00Z">
                    <w:rPr>
                      <w:rFonts w:ascii="Monaco" w:hAnsi="Monaco" w:cs="Monaco"/>
                      <w:sz w:val="32"/>
                      <w:szCs w:val="32"/>
                      <w:lang w:val="en-US"/>
                    </w:rPr>
                  </w:rPrChange>
                </w:rPr>
                <w:t xml:space="preserve">            </w:t>
              </w:r>
              <w:r w:rsidRPr="0050601B">
                <w:rPr>
                  <w:rFonts w:ascii="Monaco" w:hAnsi="Monaco" w:cs="Monaco"/>
                  <w:noProof/>
                  <w:color w:val="000000"/>
                  <w:sz w:val="20"/>
                  <w:szCs w:val="20"/>
                  <w:lang w:val="en-US"/>
                  <w:rPrChange w:id="1464" w:author="Borja Gonzalez" w:date="2017-09-28T17:53:00Z">
                    <w:rPr>
                      <w:rFonts w:ascii="Monaco" w:hAnsi="Monaco" w:cs="Monaco"/>
                      <w:color w:val="000000"/>
                      <w:sz w:val="32"/>
                      <w:szCs w:val="32"/>
                      <w:lang w:val="en-US"/>
                    </w:rPr>
                  </w:rPrChange>
                </w:rPr>
                <w:t>socket</w:t>
              </w:r>
              <w:r w:rsidRPr="0050601B">
                <w:rPr>
                  <w:rFonts w:ascii="Monaco" w:hAnsi="Monaco" w:cs="Monaco"/>
                  <w:b/>
                  <w:bCs/>
                  <w:noProof/>
                  <w:color w:val="000000"/>
                  <w:sz w:val="20"/>
                  <w:szCs w:val="20"/>
                  <w:lang w:val="en-US"/>
                  <w:rPrChange w:id="1465" w:author="Borja Gonzalez" w:date="2017-09-28T17:53:00Z">
                    <w:rPr>
                      <w:rFonts w:ascii="Monaco" w:hAnsi="Monaco" w:cs="Monaco"/>
                      <w:b/>
                      <w:bCs/>
                      <w:color w:val="000000"/>
                      <w:sz w:val="32"/>
                      <w:szCs w:val="32"/>
                      <w:lang w:val="en-US"/>
                    </w:rPr>
                  </w:rPrChange>
                </w:rPr>
                <w:t>.</w:t>
              </w:r>
              <w:r w:rsidRPr="0050601B">
                <w:rPr>
                  <w:rFonts w:ascii="Monaco" w:hAnsi="Monaco" w:cs="Monaco"/>
                  <w:noProof/>
                  <w:color w:val="000000"/>
                  <w:sz w:val="20"/>
                  <w:szCs w:val="20"/>
                  <w:lang w:val="en-US"/>
                  <w:rPrChange w:id="1466" w:author="Borja Gonzalez" w:date="2017-09-28T17:53:00Z">
                    <w:rPr>
                      <w:rFonts w:ascii="Monaco" w:hAnsi="Monaco" w:cs="Monaco"/>
                      <w:color w:val="000000"/>
                      <w:sz w:val="32"/>
                      <w:szCs w:val="32"/>
                      <w:lang w:val="en-US"/>
                    </w:rPr>
                  </w:rPrChange>
                </w:rPr>
                <w:t>on</w:t>
              </w:r>
              <w:r w:rsidRPr="0050601B">
                <w:rPr>
                  <w:rFonts w:ascii="Monaco" w:hAnsi="Monaco" w:cs="Monaco"/>
                  <w:b/>
                  <w:bCs/>
                  <w:noProof/>
                  <w:color w:val="000000"/>
                  <w:sz w:val="20"/>
                  <w:szCs w:val="20"/>
                  <w:lang w:val="en-US"/>
                  <w:rPrChange w:id="1467" w:author="Borja Gonzalez" w:date="2017-09-28T17:53:00Z">
                    <w:rPr>
                      <w:rFonts w:ascii="Monaco" w:hAnsi="Monaco" w:cs="Monaco"/>
                      <w:b/>
                      <w:bCs/>
                      <w:color w:val="000000"/>
                      <w:sz w:val="32"/>
                      <w:szCs w:val="32"/>
                      <w:lang w:val="en-US"/>
                    </w:rPr>
                  </w:rPrChange>
                </w:rPr>
                <w:t>(</w:t>
              </w:r>
              <w:r w:rsidRPr="0050601B">
                <w:rPr>
                  <w:rFonts w:ascii="Monaco" w:hAnsi="Monaco" w:cs="Monaco"/>
                  <w:noProof/>
                  <w:color w:val="4E9A06"/>
                  <w:sz w:val="20"/>
                  <w:szCs w:val="20"/>
                  <w:lang w:val="en-US"/>
                  <w:rPrChange w:id="1468" w:author="Borja Gonzalez" w:date="2017-09-28T17:53:00Z">
                    <w:rPr>
                      <w:rFonts w:ascii="Monaco" w:hAnsi="Monaco" w:cs="Monaco"/>
                      <w:color w:val="4E9A06"/>
                      <w:sz w:val="32"/>
                      <w:szCs w:val="32"/>
                      <w:lang w:val="en-US"/>
                    </w:rPr>
                  </w:rPrChange>
                </w:rPr>
                <w:t>"message"</w:t>
              </w:r>
              <w:r w:rsidRPr="0050601B">
                <w:rPr>
                  <w:rFonts w:ascii="Monaco" w:hAnsi="Monaco" w:cs="Monaco"/>
                  <w:b/>
                  <w:bCs/>
                  <w:noProof/>
                  <w:color w:val="000000"/>
                  <w:sz w:val="20"/>
                  <w:szCs w:val="20"/>
                  <w:lang w:val="en-US"/>
                  <w:rPrChange w:id="1469" w:author="Borja Gonzalez" w:date="2017-09-28T17:53:00Z">
                    <w:rPr>
                      <w:rFonts w:ascii="Monaco" w:hAnsi="Monaco" w:cs="Monaco"/>
                      <w:b/>
                      <w:bCs/>
                      <w:color w:val="000000"/>
                      <w:sz w:val="32"/>
                      <w:szCs w:val="32"/>
                      <w:lang w:val="en-US"/>
                    </w:rPr>
                  </w:rPrChange>
                </w:rPr>
                <w:t>,</w:t>
              </w:r>
              <w:r w:rsidRPr="0050601B">
                <w:rPr>
                  <w:rFonts w:ascii="Monaco" w:hAnsi="Monaco" w:cs="Monaco"/>
                  <w:b/>
                  <w:bCs/>
                  <w:noProof/>
                  <w:color w:val="204A87"/>
                  <w:sz w:val="20"/>
                  <w:szCs w:val="20"/>
                  <w:lang w:val="en-US"/>
                  <w:rPrChange w:id="1470" w:author="Borja Gonzalez" w:date="2017-09-28T17:53:00Z">
                    <w:rPr>
                      <w:rFonts w:ascii="Monaco" w:hAnsi="Monaco" w:cs="Monaco"/>
                      <w:b/>
                      <w:bCs/>
                      <w:color w:val="204A87"/>
                      <w:sz w:val="32"/>
                      <w:szCs w:val="32"/>
                      <w:lang w:val="en-US"/>
                    </w:rPr>
                  </w:rPrChange>
                </w:rPr>
                <w:t>function</w:t>
              </w:r>
              <w:r w:rsidRPr="0050601B">
                <w:rPr>
                  <w:rFonts w:ascii="Monaco" w:hAnsi="Monaco" w:cs="Monaco"/>
                  <w:b/>
                  <w:bCs/>
                  <w:noProof/>
                  <w:color w:val="000000"/>
                  <w:sz w:val="20"/>
                  <w:szCs w:val="20"/>
                  <w:lang w:val="en-US"/>
                  <w:rPrChange w:id="1471" w:author="Borja Gonzalez" w:date="2017-09-28T17:53:00Z">
                    <w:rPr>
                      <w:rFonts w:ascii="Monaco" w:hAnsi="Monaco" w:cs="Monaco"/>
                      <w:b/>
                      <w:bCs/>
                      <w:color w:val="000000"/>
                      <w:sz w:val="32"/>
                      <w:szCs w:val="32"/>
                      <w:lang w:val="en-US"/>
                    </w:rPr>
                  </w:rPrChange>
                </w:rPr>
                <w:t>(</w:t>
              </w:r>
              <w:r w:rsidRPr="0050601B">
                <w:rPr>
                  <w:rFonts w:ascii="Monaco" w:hAnsi="Monaco" w:cs="Monaco"/>
                  <w:noProof/>
                  <w:color w:val="000000"/>
                  <w:sz w:val="20"/>
                  <w:szCs w:val="20"/>
                  <w:lang w:val="en-US"/>
                  <w:rPrChange w:id="1472" w:author="Borja Gonzalez" w:date="2017-09-28T17:53:00Z">
                    <w:rPr>
                      <w:rFonts w:ascii="Monaco" w:hAnsi="Monaco" w:cs="Monaco"/>
                      <w:color w:val="000000"/>
                      <w:sz w:val="32"/>
                      <w:szCs w:val="32"/>
                      <w:lang w:val="en-US"/>
                    </w:rPr>
                  </w:rPrChange>
                </w:rPr>
                <w:t>message</w:t>
              </w:r>
              <w:r w:rsidRPr="0050601B">
                <w:rPr>
                  <w:rFonts w:ascii="Monaco" w:hAnsi="Monaco" w:cs="Monaco"/>
                  <w:b/>
                  <w:bCs/>
                  <w:noProof/>
                  <w:color w:val="000000"/>
                  <w:sz w:val="20"/>
                  <w:szCs w:val="20"/>
                  <w:lang w:val="en-US"/>
                  <w:rPrChange w:id="1473" w:author="Borja Gonzalez" w:date="2017-09-28T17:53:00Z">
                    <w:rPr>
                      <w:rFonts w:ascii="Monaco" w:hAnsi="Monaco" w:cs="Monaco"/>
                      <w:b/>
                      <w:bCs/>
                      <w:color w:val="000000"/>
                      <w:sz w:val="32"/>
                      <w:szCs w:val="32"/>
                      <w:lang w:val="en-US"/>
                    </w:rPr>
                  </w:rPrChange>
                </w:rPr>
                <w:t>){</w:t>
              </w:r>
              <w:r w:rsidRPr="0050601B">
                <w:rPr>
                  <w:rFonts w:ascii="Monaco" w:hAnsi="Monaco" w:cs="Monaco"/>
                  <w:noProof/>
                  <w:sz w:val="20"/>
                  <w:szCs w:val="20"/>
                  <w:lang w:val="en-US"/>
                  <w:rPrChange w:id="1474" w:author="Borja Gonzalez" w:date="2017-09-28T17:53:00Z">
                    <w:rPr>
                      <w:rFonts w:ascii="Monaco" w:hAnsi="Monaco" w:cs="Monaco"/>
                      <w:sz w:val="32"/>
                      <w:szCs w:val="32"/>
                      <w:lang w:val="en-US"/>
                    </w:rPr>
                  </w:rPrChange>
                </w:rPr>
                <w:t xml:space="preserve">  </w:t>
              </w:r>
            </w:ins>
          </w:p>
          <w:p w14:paraId="657B015D" w14:textId="77777777" w:rsidR="00AE3604" w:rsidRPr="0050601B" w:rsidRDefault="00AE3604" w:rsidP="00AE3604">
            <w:pPr>
              <w:keepNext/>
              <w:keepLines/>
              <w:widowControl w:val="0"/>
              <w:autoSpaceDE w:val="0"/>
              <w:autoSpaceDN w:val="0"/>
              <w:adjustRightInd w:val="0"/>
              <w:spacing w:before="200"/>
              <w:outlineLvl w:val="4"/>
              <w:rPr>
                <w:ins w:id="1475" w:author="Borja Gonzalez" w:date="2017-09-28T17:49:00Z"/>
                <w:rFonts w:ascii="Monaco" w:hAnsi="Monaco" w:cs="Monaco"/>
                <w:noProof/>
                <w:sz w:val="20"/>
                <w:szCs w:val="20"/>
                <w:lang w:val="en-US"/>
                <w:rPrChange w:id="1476" w:author="Borja Gonzalez" w:date="2017-09-28T17:53:00Z">
                  <w:rPr>
                    <w:ins w:id="1477" w:author="Borja Gonzalez" w:date="2017-09-28T17:49:00Z"/>
                    <w:rFonts w:ascii="Monaco" w:eastAsiaTheme="majorEastAsia" w:hAnsi="Monaco" w:cs="Monaco"/>
                    <w:color w:val="243F60" w:themeColor="accent1" w:themeShade="7F"/>
                    <w:sz w:val="32"/>
                    <w:szCs w:val="32"/>
                    <w:lang w:val="en-US"/>
                  </w:rPr>
                </w:rPrChange>
              </w:rPr>
            </w:pPr>
            <w:ins w:id="1478" w:author="Borja Gonzalez" w:date="2017-09-28T17:49:00Z">
              <w:r w:rsidRPr="0050601B">
                <w:rPr>
                  <w:rFonts w:ascii="Monaco" w:hAnsi="Monaco" w:cs="Monaco"/>
                  <w:noProof/>
                  <w:sz w:val="20"/>
                  <w:szCs w:val="20"/>
                  <w:lang w:val="en-US"/>
                  <w:rPrChange w:id="1479" w:author="Borja Gonzalez" w:date="2017-09-28T17:53:00Z">
                    <w:rPr>
                      <w:rFonts w:ascii="Monaco" w:hAnsi="Monaco" w:cs="Monaco"/>
                      <w:sz w:val="32"/>
                      <w:szCs w:val="32"/>
                      <w:lang w:val="en-US"/>
                    </w:rPr>
                  </w:rPrChange>
                </w:rPr>
                <w:t xml:space="preserve">                </w:t>
              </w:r>
              <w:r w:rsidRPr="0050601B">
                <w:rPr>
                  <w:rFonts w:ascii="Monaco" w:hAnsi="Monaco" w:cs="Monaco"/>
                  <w:noProof/>
                  <w:color w:val="000000"/>
                  <w:sz w:val="20"/>
                  <w:szCs w:val="20"/>
                  <w:lang w:val="en-US"/>
                  <w:rPrChange w:id="1480" w:author="Borja Gonzalez" w:date="2017-09-28T17:53:00Z">
                    <w:rPr>
                      <w:rFonts w:ascii="Monaco" w:hAnsi="Monaco" w:cs="Monaco"/>
                      <w:color w:val="000000"/>
                      <w:sz w:val="32"/>
                      <w:szCs w:val="32"/>
                      <w:lang w:val="en-US"/>
                    </w:rPr>
                  </w:rPrChange>
                </w:rPr>
                <w:t>console</w:t>
              </w:r>
              <w:r w:rsidRPr="0050601B">
                <w:rPr>
                  <w:rFonts w:ascii="Monaco" w:hAnsi="Monaco" w:cs="Monaco"/>
                  <w:b/>
                  <w:bCs/>
                  <w:noProof/>
                  <w:color w:val="000000"/>
                  <w:sz w:val="20"/>
                  <w:szCs w:val="20"/>
                  <w:lang w:val="en-US"/>
                  <w:rPrChange w:id="1481" w:author="Borja Gonzalez" w:date="2017-09-28T17:53:00Z">
                    <w:rPr>
                      <w:rFonts w:ascii="Monaco" w:hAnsi="Monaco" w:cs="Monaco"/>
                      <w:b/>
                      <w:bCs/>
                      <w:color w:val="000000"/>
                      <w:sz w:val="32"/>
                      <w:szCs w:val="32"/>
                      <w:lang w:val="en-US"/>
                    </w:rPr>
                  </w:rPrChange>
                </w:rPr>
                <w:t>.</w:t>
              </w:r>
              <w:r w:rsidRPr="0050601B">
                <w:rPr>
                  <w:rFonts w:ascii="Monaco" w:hAnsi="Monaco" w:cs="Monaco"/>
                  <w:noProof/>
                  <w:color w:val="000000"/>
                  <w:sz w:val="20"/>
                  <w:szCs w:val="20"/>
                  <w:lang w:val="en-US"/>
                  <w:rPrChange w:id="1482" w:author="Borja Gonzalez" w:date="2017-09-28T17:53:00Z">
                    <w:rPr>
                      <w:rFonts w:ascii="Monaco" w:hAnsi="Monaco" w:cs="Monaco"/>
                      <w:color w:val="000000"/>
                      <w:sz w:val="32"/>
                      <w:szCs w:val="32"/>
                      <w:lang w:val="en-US"/>
                    </w:rPr>
                  </w:rPrChange>
                </w:rPr>
                <w:t>log</w:t>
              </w:r>
              <w:r w:rsidRPr="0050601B">
                <w:rPr>
                  <w:rFonts w:ascii="Monaco" w:hAnsi="Monaco" w:cs="Monaco"/>
                  <w:b/>
                  <w:bCs/>
                  <w:noProof/>
                  <w:color w:val="000000"/>
                  <w:sz w:val="20"/>
                  <w:szCs w:val="20"/>
                  <w:lang w:val="en-US"/>
                  <w:rPrChange w:id="1483" w:author="Borja Gonzalez" w:date="2017-09-28T17:53:00Z">
                    <w:rPr>
                      <w:rFonts w:ascii="Monaco" w:hAnsi="Monaco" w:cs="Monaco"/>
                      <w:b/>
                      <w:bCs/>
                      <w:color w:val="000000"/>
                      <w:sz w:val="32"/>
                      <w:szCs w:val="32"/>
                      <w:lang w:val="en-US"/>
                    </w:rPr>
                  </w:rPrChange>
                </w:rPr>
                <w:t>(</w:t>
              </w:r>
              <w:r w:rsidRPr="0050601B">
                <w:rPr>
                  <w:rFonts w:ascii="Monaco" w:hAnsi="Monaco" w:cs="Monaco"/>
                  <w:noProof/>
                  <w:color w:val="4E9A06"/>
                  <w:sz w:val="20"/>
                  <w:szCs w:val="20"/>
                  <w:lang w:val="en-US"/>
                  <w:rPrChange w:id="1484" w:author="Borja Gonzalez" w:date="2017-09-28T17:53:00Z">
                    <w:rPr>
                      <w:rFonts w:ascii="Monaco" w:hAnsi="Monaco" w:cs="Monaco"/>
                      <w:color w:val="4E9A06"/>
                      <w:sz w:val="32"/>
                      <w:szCs w:val="32"/>
                      <w:lang w:val="en-US"/>
                    </w:rPr>
                  </w:rPrChange>
                </w:rPr>
                <w:t>"El servidor ha enviado un mensaje:"</w:t>
              </w:r>
              <w:r w:rsidRPr="0050601B">
                <w:rPr>
                  <w:rFonts w:ascii="Monaco" w:hAnsi="Monaco" w:cs="Monaco"/>
                  <w:b/>
                  <w:bCs/>
                  <w:noProof/>
                  <w:color w:val="000000"/>
                  <w:sz w:val="20"/>
                  <w:szCs w:val="20"/>
                  <w:lang w:val="en-US"/>
                  <w:rPrChange w:id="1485" w:author="Borja Gonzalez" w:date="2017-09-28T17:53:00Z">
                    <w:rPr>
                      <w:rFonts w:ascii="Monaco" w:hAnsi="Monaco" w:cs="Monaco"/>
                      <w:b/>
                      <w:bCs/>
                      <w:color w:val="000000"/>
                      <w:sz w:val="32"/>
                      <w:szCs w:val="32"/>
                      <w:lang w:val="en-US"/>
                    </w:rPr>
                  </w:rPrChange>
                </w:rPr>
                <w:t>);</w:t>
              </w:r>
            </w:ins>
          </w:p>
          <w:p w14:paraId="3AF035C3" w14:textId="77777777" w:rsidR="00AE3604" w:rsidRPr="0050601B" w:rsidRDefault="00AE3604" w:rsidP="00AE3604">
            <w:pPr>
              <w:keepNext/>
              <w:keepLines/>
              <w:widowControl w:val="0"/>
              <w:autoSpaceDE w:val="0"/>
              <w:autoSpaceDN w:val="0"/>
              <w:adjustRightInd w:val="0"/>
              <w:spacing w:before="200"/>
              <w:outlineLvl w:val="4"/>
              <w:rPr>
                <w:ins w:id="1486" w:author="Borja Gonzalez" w:date="2017-09-28T17:49:00Z"/>
                <w:rFonts w:ascii="Monaco" w:hAnsi="Monaco" w:cs="Monaco"/>
                <w:noProof/>
                <w:sz w:val="20"/>
                <w:szCs w:val="20"/>
                <w:lang w:val="en-US"/>
                <w:rPrChange w:id="1487" w:author="Borja Gonzalez" w:date="2017-09-28T17:53:00Z">
                  <w:rPr>
                    <w:ins w:id="1488" w:author="Borja Gonzalez" w:date="2017-09-28T17:49:00Z"/>
                    <w:rFonts w:ascii="Monaco" w:eastAsiaTheme="majorEastAsia" w:hAnsi="Monaco" w:cs="Monaco"/>
                    <w:color w:val="243F60" w:themeColor="accent1" w:themeShade="7F"/>
                    <w:sz w:val="32"/>
                    <w:szCs w:val="32"/>
                    <w:lang w:val="en-US"/>
                  </w:rPr>
                </w:rPrChange>
              </w:rPr>
            </w:pPr>
            <w:ins w:id="1489" w:author="Borja Gonzalez" w:date="2017-09-28T17:49:00Z">
              <w:r w:rsidRPr="0050601B">
                <w:rPr>
                  <w:rFonts w:ascii="Monaco" w:hAnsi="Monaco" w:cs="Monaco"/>
                  <w:noProof/>
                  <w:sz w:val="20"/>
                  <w:szCs w:val="20"/>
                  <w:lang w:val="en-US"/>
                  <w:rPrChange w:id="1490" w:author="Borja Gonzalez" w:date="2017-09-28T17:53:00Z">
                    <w:rPr>
                      <w:rFonts w:ascii="Monaco" w:hAnsi="Monaco" w:cs="Monaco"/>
                      <w:sz w:val="32"/>
                      <w:szCs w:val="32"/>
                      <w:lang w:val="en-US"/>
                    </w:rPr>
                  </w:rPrChange>
                </w:rPr>
                <w:t xml:space="preserve">                </w:t>
              </w:r>
              <w:r w:rsidRPr="0050601B">
                <w:rPr>
                  <w:rFonts w:ascii="Monaco" w:hAnsi="Monaco" w:cs="Monaco"/>
                  <w:noProof/>
                  <w:color w:val="000000"/>
                  <w:sz w:val="20"/>
                  <w:szCs w:val="20"/>
                  <w:lang w:val="en-US"/>
                  <w:rPrChange w:id="1491" w:author="Borja Gonzalez" w:date="2017-09-28T17:53:00Z">
                    <w:rPr>
                      <w:rFonts w:ascii="Monaco" w:hAnsi="Monaco" w:cs="Monaco"/>
                      <w:color w:val="000000"/>
                      <w:sz w:val="32"/>
                      <w:szCs w:val="32"/>
                      <w:lang w:val="en-US"/>
                    </w:rPr>
                  </w:rPrChange>
                </w:rPr>
                <w:t>message</w:t>
              </w:r>
              <w:r w:rsidRPr="0050601B">
                <w:rPr>
                  <w:rFonts w:ascii="Monaco" w:hAnsi="Monaco" w:cs="Monaco"/>
                  <w:noProof/>
                  <w:sz w:val="20"/>
                  <w:szCs w:val="20"/>
                  <w:lang w:val="en-US"/>
                  <w:rPrChange w:id="1492" w:author="Borja Gonzalez" w:date="2017-09-28T17:53:00Z">
                    <w:rPr>
                      <w:rFonts w:ascii="Monaco" w:hAnsi="Monaco" w:cs="Monaco"/>
                      <w:sz w:val="32"/>
                      <w:szCs w:val="32"/>
                      <w:lang w:val="en-US"/>
                    </w:rPr>
                  </w:rPrChange>
                </w:rPr>
                <w:t xml:space="preserve"> </w:t>
              </w:r>
              <w:r w:rsidRPr="0050601B">
                <w:rPr>
                  <w:rFonts w:ascii="Monaco" w:hAnsi="Monaco" w:cs="Monaco"/>
                  <w:b/>
                  <w:bCs/>
                  <w:noProof/>
                  <w:color w:val="CE5C00"/>
                  <w:sz w:val="20"/>
                  <w:szCs w:val="20"/>
                  <w:lang w:val="en-US"/>
                  <w:rPrChange w:id="1493" w:author="Borja Gonzalez" w:date="2017-09-28T17:53:00Z">
                    <w:rPr>
                      <w:rFonts w:ascii="Monaco" w:hAnsi="Monaco" w:cs="Monaco"/>
                      <w:b/>
                      <w:bCs/>
                      <w:color w:val="CE5C00"/>
                      <w:sz w:val="32"/>
                      <w:szCs w:val="32"/>
                      <w:lang w:val="en-US"/>
                    </w:rPr>
                  </w:rPrChange>
                </w:rPr>
                <w:t>=</w:t>
              </w:r>
              <w:r w:rsidRPr="0050601B">
                <w:rPr>
                  <w:rFonts w:ascii="Monaco" w:hAnsi="Monaco" w:cs="Monaco"/>
                  <w:noProof/>
                  <w:sz w:val="20"/>
                  <w:szCs w:val="20"/>
                  <w:lang w:val="en-US"/>
                  <w:rPrChange w:id="1494" w:author="Borja Gonzalez" w:date="2017-09-28T17:53:00Z">
                    <w:rPr>
                      <w:rFonts w:ascii="Monaco" w:hAnsi="Monaco" w:cs="Monaco"/>
                      <w:sz w:val="32"/>
                      <w:szCs w:val="32"/>
                      <w:lang w:val="en-US"/>
                    </w:rPr>
                  </w:rPrChange>
                </w:rPr>
                <w:t xml:space="preserve"> </w:t>
              </w:r>
              <w:r w:rsidRPr="0050601B">
                <w:rPr>
                  <w:rFonts w:ascii="Monaco" w:hAnsi="Monaco" w:cs="Monaco"/>
                  <w:noProof/>
                  <w:color w:val="000000"/>
                  <w:sz w:val="20"/>
                  <w:szCs w:val="20"/>
                  <w:lang w:val="en-US"/>
                  <w:rPrChange w:id="1495" w:author="Borja Gonzalez" w:date="2017-09-28T17:53:00Z">
                    <w:rPr>
                      <w:rFonts w:ascii="Monaco" w:hAnsi="Monaco" w:cs="Monaco"/>
                      <w:color w:val="000000"/>
                      <w:sz w:val="32"/>
                      <w:szCs w:val="32"/>
                      <w:lang w:val="en-US"/>
                    </w:rPr>
                  </w:rPrChange>
                </w:rPr>
                <w:t>JSON</w:t>
              </w:r>
              <w:r w:rsidRPr="0050601B">
                <w:rPr>
                  <w:rFonts w:ascii="Monaco" w:hAnsi="Monaco" w:cs="Monaco"/>
                  <w:b/>
                  <w:bCs/>
                  <w:noProof/>
                  <w:color w:val="000000"/>
                  <w:sz w:val="20"/>
                  <w:szCs w:val="20"/>
                  <w:lang w:val="en-US"/>
                  <w:rPrChange w:id="1496" w:author="Borja Gonzalez" w:date="2017-09-28T17:53:00Z">
                    <w:rPr>
                      <w:rFonts w:ascii="Monaco" w:hAnsi="Monaco" w:cs="Monaco"/>
                      <w:b/>
                      <w:bCs/>
                      <w:color w:val="000000"/>
                      <w:sz w:val="32"/>
                      <w:szCs w:val="32"/>
                      <w:lang w:val="en-US"/>
                    </w:rPr>
                  </w:rPrChange>
                </w:rPr>
                <w:t>.</w:t>
              </w:r>
              <w:r w:rsidRPr="0050601B">
                <w:rPr>
                  <w:rFonts w:ascii="Monaco" w:hAnsi="Monaco" w:cs="Monaco"/>
                  <w:noProof/>
                  <w:color w:val="000000"/>
                  <w:sz w:val="20"/>
                  <w:szCs w:val="20"/>
                  <w:lang w:val="en-US"/>
                  <w:rPrChange w:id="1497" w:author="Borja Gonzalez" w:date="2017-09-28T17:53:00Z">
                    <w:rPr>
                      <w:rFonts w:ascii="Monaco" w:hAnsi="Monaco" w:cs="Monaco"/>
                      <w:color w:val="000000"/>
                      <w:sz w:val="32"/>
                      <w:szCs w:val="32"/>
                      <w:lang w:val="en-US"/>
                    </w:rPr>
                  </w:rPrChange>
                </w:rPr>
                <w:t>parse</w:t>
              </w:r>
              <w:r w:rsidRPr="0050601B">
                <w:rPr>
                  <w:rFonts w:ascii="Monaco" w:hAnsi="Monaco" w:cs="Monaco"/>
                  <w:b/>
                  <w:bCs/>
                  <w:noProof/>
                  <w:color w:val="000000"/>
                  <w:sz w:val="20"/>
                  <w:szCs w:val="20"/>
                  <w:lang w:val="en-US"/>
                  <w:rPrChange w:id="1498" w:author="Borja Gonzalez" w:date="2017-09-28T17:53:00Z">
                    <w:rPr>
                      <w:rFonts w:ascii="Monaco" w:hAnsi="Monaco" w:cs="Monaco"/>
                      <w:b/>
                      <w:bCs/>
                      <w:color w:val="000000"/>
                      <w:sz w:val="32"/>
                      <w:szCs w:val="32"/>
                      <w:lang w:val="en-US"/>
                    </w:rPr>
                  </w:rPrChange>
                </w:rPr>
                <w:t>(</w:t>
              </w:r>
              <w:r w:rsidRPr="0050601B">
                <w:rPr>
                  <w:rFonts w:ascii="Monaco" w:hAnsi="Monaco" w:cs="Monaco"/>
                  <w:noProof/>
                  <w:color w:val="000000"/>
                  <w:sz w:val="20"/>
                  <w:szCs w:val="20"/>
                  <w:lang w:val="en-US"/>
                  <w:rPrChange w:id="1499" w:author="Borja Gonzalez" w:date="2017-09-28T17:53:00Z">
                    <w:rPr>
                      <w:rFonts w:ascii="Monaco" w:hAnsi="Monaco" w:cs="Monaco"/>
                      <w:color w:val="000000"/>
                      <w:sz w:val="32"/>
                      <w:szCs w:val="32"/>
                      <w:lang w:val="en-US"/>
                    </w:rPr>
                  </w:rPrChange>
                </w:rPr>
                <w:t>message</w:t>
              </w:r>
              <w:r w:rsidRPr="0050601B">
                <w:rPr>
                  <w:rFonts w:ascii="Monaco" w:hAnsi="Monaco" w:cs="Monaco"/>
                  <w:b/>
                  <w:bCs/>
                  <w:noProof/>
                  <w:color w:val="000000"/>
                  <w:sz w:val="20"/>
                  <w:szCs w:val="20"/>
                  <w:lang w:val="en-US"/>
                  <w:rPrChange w:id="1500" w:author="Borja Gonzalez" w:date="2017-09-28T17:53:00Z">
                    <w:rPr>
                      <w:rFonts w:ascii="Monaco" w:hAnsi="Monaco" w:cs="Monaco"/>
                      <w:b/>
                      <w:bCs/>
                      <w:color w:val="000000"/>
                      <w:sz w:val="32"/>
                      <w:szCs w:val="32"/>
                      <w:lang w:val="en-US"/>
                    </w:rPr>
                  </w:rPrChange>
                </w:rPr>
                <w:t>);</w:t>
              </w:r>
            </w:ins>
          </w:p>
          <w:p w14:paraId="2C4B3FAD" w14:textId="77777777" w:rsidR="00AE3604" w:rsidRPr="0050601B" w:rsidRDefault="00AE3604" w:rsidP="00AE3604">
            <w:pPr>
              <w:keepNext/>
              <w:keepLines/>
              <w:widowControl w:val="0"/>
              <w:autoSpaceDE w:val="0"/>
              <w:autoSpaceDN w:val="0"/>
              <w:adjustRightInd w:val="0"/>
              <w:spacing w:before="200"/>
              <w:outlineLvl w:val="4"/>
              <w:rPr>
                <w:ins w:id="1501" w:author="Borja Gonzalez" w:date="2017-09-28T17:49:00Z"/>
                <w:rFonts w:ascii="Monaco" w:hAnsi="Monaco" w:cs="Monaco"/>
                <w:i/>
                <w:iCs/>
                <w:noProof/>
                <w:color w:val="8F5902"/>
                <w:sz w:val="20"/>
                <w:szCs w:val="20"/>
                <w:lang w:val="en-US"/>
                <w:rPrChange w:id="1502" w:author="Borja Gonzalez" w:date="2017-09-28T17:53:00Z">
                  <w:rPr>
                    <w:ins w:id="1503" w:author="Borja Gonzalez" w:date="2017-09-28T17:49:00Z"/>
                    <w:rFonts w:ascii="Monaco" w:eastAsiaTheme="majorEastAsia" w:hAnsi="Monaco" w:cs="Monaco"/>
                    <w:i/>
                    <w:iCs/>
                    <w:color w:val="8F5902"/>
                    <w:sz w:val="32"/>
                    <w:szCs w:val="32"/>
                    <w:lang w:val="en-US"/>
                  </w:rPr>
                </w:rPrChange>
              </w:rPr>
            </w:pPr>
            <w:ins w:id="1504" w:author="Borja Gonzalez" w:date="2017-09-28T17:49:00Z">
              <w:r w:rsidRPr="0050601B">
                <w:rPr>
                  <w:rFonts w:ascii="Monaco" w:hAnsi="Monaco" w:cs="Monaco"/>
                  <w:noProof/>
                  <w:sz w:val="20"/>
                  <w:szCs w:val="20"/>
                  <w:lang w:val="en-US"/>
                  <w:rPrChange w:id="1505" w:author="Borja Gonzalez" w:date="2017-09-28T17:53:00Z">
                    <w:rPr>
                      <w:rFonts w:ascii="Monaco" w:hAnsi="Monaco" w:cs="Monaco"/>
                      <w:sz w:val="32"/>
                      <w:szCs w:val="32"/>
                      <w:lang w:val="en-US"/>
                    </w:rPr>
                  </w:rPrChange>
                </w:rPr>
                <w:t xml:space="preserve">                </w:t>
              </w:r>
              <w:r w:rsidRPr="0050601B">
                <w:rPr>
                  <w:rFonts w:ascii="Monaco" w:hAnsi="Monaco" w:cs="Monaco"/>
                  <w:i/>
                  <w:iCs/>
                  <w:noProof/>
                  <w:color w:val="8F5902"/>
                  <w:sz w:val="20"/>
                  <w:szCs w:val="20"/>
                  <w:lang w:val="en-US"/>
                  <w:rPrChange w:id="1506" w:author="Borja Gonzalez" w:date="2017-09-28T17:53:00Z">
                    <w:rPr>
                      <w:rFonts w:ascii="Monaco" w:hAnsi="Monaco" w:cs="Monaco"/>
                      <w:i/>
                      <w:iCs/>
                      <w:color w:val="8F5902"/>
                      <w:sz w:val="32"/>
                      <w:szCs w:val="32"/>
                      <w:lang w:val="en-US"/>
                    </w:rPr>
                  </w:rPrChange>
                </w:rPr>
                <w:t xml:space="preserve">//console.log(message.data); </w:t>
              </w:r>
            </w:ins>
          </w:p>
          <w:p w14:paraId="5DD68E69" w14:textId="77777777" w:rsidR="00AE3604" w:rsidRPr="0050601B" w:rsidRDefault="00AE3604" w:rsidP="00AE3604">
            <w:pPr>
              <w:keepNext/>
              <w:keepLines/>
              <w:widowControl w:val="0"/>
              <w:autoSpaceDE w:val="0"/>
              <w:autoSpaceDN w:val="0"/>
              <w:adjustRightInd w:val="0"/>
              <w:spacing w:before="200"/>
              <w:outlineLvl w:val="4"/>
              <w:rPr>
                <w:ins w:id="1507" w:author="Borja Gonzalez" w:date="2017-09-28T17:49:00Z"/>
                <w:rFonts w:ascii="Monaco" w:hAnsi="Monaco" w:cs="Monaco"/>
                <w:noProof/>
                <w:sz w:val="20"/>
                <w:szCs w:val="20"/>
                <w:lang w:val="en-US"/>
                <w:rPrChange w:id="1508" w:author="Borja Gonzalez" w:date="2017-09-28T17:53:00Z">
                  <w:rPr>
                    <w:ins w:id="1509" w:author="Borja Gonzalez" w:date="2017-09-28T17:49:00Z"/>
                    <w:rFonts w:ascii="Monaco" w:eastAsiaTheme="majorEastAsia" w:hAnsi="Monaco" w:cs="Monaco"/>
                    <w:color w:val="243F60" w:themeColor="accent1" w:themeShade="7F"/>
                    <w:sz w:val="32"/>
                    <w:szCs w:val="32"/>
                    <w:lang w:val="en-US"/>
                  </w:rPr>
                </w:rPrChange>
              </w:rPr>
            </w:pPr>
            <w:ins w:id="1510" w:author="Borja Gonzalez" w:date="2017-09-28T17:49:00Z">
              <w:r w:rsidRPr="0050601B">
                <w:rPr>
                  <w:rFonts w:ascii="Monaco" w:hAnsi="Monaco" w:cs="Monaco"/>
                  <w:noProof/>
                  <w:sz w:val="20"/>
                  <w:szCs w:val="20"/>
                  <w:lang w:val="en-US"/>
                  <w:rPrChange w:id="1511" w:author="Borja Gonzalez" w:date="2017-09-28T17:53:00Z">
                    <w:rPr>
                      <w:rFonts w:ascii="Monaco" w:hAnsi="Monaco" w:cs="Monaco"/>
                      <w:sz w:val="32"/>
                      <w:szCs w:val="32"/>
                      <w:lang w:val="en-US"/>
                    </w:rPr>
                  </w:rPrChange>
                </w:rPr>
                <w:t xml:space="preserve">            </w:t>
              </w:r>
              <w:r w:rsidRPr="0050601B">
                <w:rPr>
                  <w:rFonts w:ascii="Monaco" w:hAnsi="Monaco" w:cs="Monaco"/>
                  <w:b/>
                  <w:bCs/>
                  <w:noProof/>
                  <w:color w:val="000000"/>
                  <w:sz w:val="20"/>
                  <w:szCs w:val="20"/>
                  <w:lang w:val="en-US"/>
                  <w:rPrChange w:id="1512" w:author="Borja Gonzalez" w:date="2017-09-28T17:53:00Z">
                    <w:rPr>
                      <w:rFonts w:ascii="Monaco" w:hAnsi="Monaco" w:cs="Monaco"/>
                      <w:b/>
                      <w:bCs/>
                      <w:color w:val="000000"/>
                      <w:sz w:val="32"/>
                      <w:szCs w:val="32"/>
                      <w:lang w:val="en-US"/>
                    </w:rPr>
                  </w:rPrChange>
                </w:rPr>
                <w:t>});</w:t>
              </w:r>
            </w:ins>
          </w:p>
          <w:p w14:paraId="0B2245B0" w14:textId="77777777" w:rsidR="00AE3604" w:rsidRPr="0050601B" w:rsidRDefault="00AE3604" w:rsidP="00AE3604">
            <w:pPr>
              <w:widowControl w:val="0"/>
              <w:autoSpaceDE w:val="0"/>
              <w:autoSpaceDN w:val="0"/>
              <w:adjustRightInd w:val="0"/>
              <w:rPr>
                <w:ins w:id="1513" w:author="Borja Gonzalez" w:date="2017-09-28T17:49:00Z"/>
                <w:rFonts w:ascii="Monaco" w:hAnsi="Monaco" w:cs="Monaco"/>
                <w:noProof/>
                <w:sz w:val="20"/>
                <w:szCs w:val="20"/>
                <w:lang w:val="en-US"/>
                <w:rPrChange w:id="1514" w:author="Borja Gonzalez" w:date="2017-09-28T17:53:00Z">
                  <w:rPr>
                    <w:ins w:id="1515" w:author="Borja Gonzalez" w:date="2017-09-28T17:49:00Z"/>
                    <w:rFonts w:ascii="Monaco" w:hAnsi="Monaco" w:cs="Monaco"/>
                    <w:sz w:val="32"/>
                    <w:szCs w:val="32"/>
                    <w:lang w:val="en-US"/>
                  </w:rPr>
                </w:rPrChange>
              </w:rPr>
            </w:pPr>
          </w:p>
          <w:p w14:paraId="3CD827DC" w14:textId="77777777" w:rsidR="00AE3604" w:rsidRPr="0050601B" w:rsidRDefault="00AE3604" w:rsidP="00AE3604">
            <w:pPr>
              <w:keepNext/>
              <w:keepLines/>
              <w:widowControl w:val="0"/>
              <w:autoSpaceDE w:val="0"/>
              <w:autoSpaceDN w:val="0"/>
              <w:adjustRightInd w:val="0"/>
              <w:spacing w:before="200"/>
              <w:outlineLvl w:val="4"/>
              <w:rPr>
                <w:ins w:id="1516" w:author="Borja Gonzalez" w:date="2017-09-28T17:49:00Z"/>
                <w:rFonts w:ascii="Monaco" w:hAnsi="Monaco" w:cs="Monaco"/>
                <w:noProof/>
                <w:sz w:val="20"/>
                <w:szCs w:val="20"/>
                <w:lang w:val="en-US"/>
                <w:rPrChange w:id="1517" w:author="Borja Gonzalez" w:date="2017-09-28T17:53:00Z">
                  <w:rPr>
                    <w:ins w:id="1518" w:author="Borja Gonzalez" w:date="2017-09-28T17:49:00Z"/>
                    <w:rFonts w:ascii="Monaco" w:eastAsiaTheme="majorEastAsia" w:hAnsi="Monaco" w:cs="Monaco"/>
                    <w:color w:val="243F60" w:themeColor="accent1" w:themeShade="7F"/>
                    <w:sz w:val="32"/>
                    <w:szCs w:val="32"/>
                    <w:lang w:val="en-US"/>
                  </w:rPr>
                </w:rPrChange>
              </w:rPr>
            </w:pPr>
            <w:ins w:id="1519" w:author="Borja Gonzalez" w:date="2017-09-28T17:49:00Z">
              <w:r w:rsidRPr="0050601B">
                <w:rPr>
                  <w:rFonts w:ascii="Monaco" w:hAnsi="Monaco" w:cs="Monaco"/>
                  <w:noProof/>
                  <w:sz w:val="20"/>
                  <w:szCs w:val="20"/>
                  <w:lang w:val="en-US"/>
                  <w:rPrChange w:id="1520" w:author="Borja Gonzalez" w:date="2017-09-28T17:53:00Z">
                    <w:rPr>
                      <w:rFonts w:ascii="Monaco" w:hAnsi="Monaco" w:cs="Monaco"/>
                      <w:sz w:val="32"/>
                      <w:szCs w:val="32"/>
                      <w:lang w:val="en-US"/>
                    </w:rPr>
                  </w:rPrChange>
                </w:rPr>
                <w:t xml:space="preserve">            </w:t>
              </w:r>
              <w:r w:rsidRPr="0050601B">
                <w:rPr>
                  <w:rFonts w:ascii="Monaco" w:hAnsi="Monaco" w:cs="Monaco"/>
                  <w:b/>
                  <w:bCs/>
                  <w:noProof/>
                  <w:color w:val="204A87"/>
                  <w:sz w:val="20"/>
                  <w:szCs w:val="20"/>
                  <w:lang w:val="en-US"/>
                  <w:rPrChange w:id="1521" w:author="Borja Gonzalez" w:date="2017-09-28T17:53:00Z">
                    <w:rPr>
                      <w:rFonts w:ascii="Monaco" w:hAnsi="Monaco" w:cs="Monaco"/>
                      <w:b/>
                      <w:bCs/>
                      <w:color w:val="204A87"/>
                      <w:sz w:val="32"/>
                      <w:szCs w:val="32"/>
                      <w:lang w:val="en-US"/>
                    </w:rPr>
                  </w:rPrChange>
                </w:rPr>
                <w:t>var</w:t>
              </w:r>
              <w:r w:rsidRPr="0050601B">
                <w:rPr>
                  <w:rFonts w:ascii="Monaco" w:hAnsi="Monaco" w:cs="Monaco"/>
                  <w:noProof/>
                  <w:sz w:val="20"/>
                  <w:szCs w:val="20"/>
                  <w:lang w:val="en-US"/>
                  <w:rPrChange w:id="1522" w:author="Borja Gonzalez" w:date="2017-09-28T17:53:00Z">
                    <w:rPr>
                      <w:rFonts w:ascii="Monaco" w:hAnsi="Monaco" w:cs="Monaco"/>
                      <w:sz w:val="32"/>
                      <w:szCs w:val="32"/>
                      <w:lang w:val="en-US"/>
                    </w:rPr>
                  </w:rPrChange>
                </w:rPr>
                <w:t xml:space="preserve"> </w:t>
              </w:r>
              <w:r w:rsidRPr="0050601B">
                <w:rPr>
                  <w:rFonts w:ascii="Monaco" w:hAnsi="Monaco" w:cs="Monaco"/>
                  <w:noProof/>
                  <w:color w:val="000000"/>
                  <w:sz w:val="20"/>
                  <w:szCs w:val="20"/>
                  <w:lang w:val="en-US"/>
                  <w:rPrChange w:id="1523" w:author="Borja Gonzalez" w:date="2017-09-28T17:53:00Z">
                    <w:rPr>
                      <w:rFonts w:ascii="Monaco" w:hAnsi="Monaco" w:cs="Monaco"/>
                      <w:color w:val="000000"/>
                      <w:sz w:val="32"/>
                      <w:szCs w:val="32"/>
                      <w:lang w:val="en-US"/>
                    </w:rPr>
                  </w:rPrChange>
                </w:rPr>
                <w:t>data</w:t>
              </w:r>
              <w:r w:rsidRPr="0050601B">
                <w:rPr>
                  <w:rFonts w:ascii="Monaco" w:hAnsi="Monaco" w:cs="Monaco"/>
                  <w:noProof/>
                  <w:sz w:val="20"/>
                  <w:szCs w:val="20"/>
                  <w:lang w:val="en-US"/>
                  <w:rPrChange w:id="1524" w:author="Borja Gonzalez" w:date="2017-09-28T17:53:00Z">
                    <w:rPr>
                      <w:rFonts w:ascii="Monaco" w:hAnsi="Monaco" w:cs="Monaco"/>
                      <w:sz w:val="32"/>
                      <w:szCs w:val="32"/>
                      <w:lang w:val="en-US"/>
                    </w:rPr>
                  </w:rPrChange>
                </w:rPr>
                <w:t xml:space="preserve"> </w:t>
              </w:r>
              <w:r w:rsidRPr="0050601B">
                <w:rPr>
                  <w:rFonts w:ascii="Monaco" w:hAnsi="Monaco" w:cs="Monaco"/>
                  <w:b/>
                  <w:bCs/>
                  <w:noProof/>
                  <w:color w:val="CE5C00"/>
                  <w:sz w:val="20"/>
                  <w:szCs w:val="20"/>
                  <w:lang w:val="en-US"/>
                  <w:rPrChange w:id="1525" w:author="Borja Gonzalez" w:date="2017-09-28T17:53:00Z">
                    <w:rPr>
                      <w:rFonts w:ascii="Monaco" w:hAnsi="Monaco" w:cs="Monaco"/>
                      <w:b/>
                      <w:bCs/>
                      <w:color w:val="CE5C00"/>
                      <w:sz w:val="32"/>
                      <w:szCs w:val="32"/>
                      <w:lang w:val="en-US"/>
                    </w:rPr>
                  </w:rPrChange>
                </w:rPr>
                <w:t>=</w:t>
              </w:r>
              <w:r w:rsidRPr="0050601B">
                <w:rPr>
                  <w:rFonts w:ascii="Monaco" w:hAnsi="Monaco" w:cs="Monaco"/>
                  <w:noProof/>
                  <w:sz w:val="20"/>
                  <w:szCs w:val="20"/>
                  <w:lang w:val="en-US"/>
                  <w:rPrChange w:id="1526" w:author="Borja Gonzalez" w:date="2017-09-28T17:53:00Z">
                    <w:rPr>
                      <w:rFonts w:ascii="Monaco" w:hAnsi="Monaco" w:cs="Monaco"/>
                      <w:sz w:val="32"/>
                      <w:szCs w:val="32"/>
                      <w:lang w:val="en-US"/>
                    </w:rPr>
                  </w:rPrChange>
                </w:rPr>
                <w:t xml:space="preserve"> </w:t>
              </w:r>
              <w:r w:rsidRPr="0050601B">
                <w:rPr>
                  <w:rFonts w:ascii="Monaco" w:hAnsi="Monaco" w:cs="Monaco"/>
                  <w:b/>
                  <w:bCs/>
                  <w:noProof/>
                  <w:color w:val="000000"/>
                  <w:sz w:val="20"/>
                  <w:szCs w:val="20"/>
                  <w:lang w:val="en-US"/>
                  <w:rPrChange w:id="1527" w:author="Borja Gonzalez" w:date="2017-09-28T17:53:00Z">
                    <w:rPr>
                      <w:rFonts w:ascii="Monaco" w:hAnsi="Monaco" w:cs="Monaco"/>
                      <w:b/>
                      <w:bCs/>
                      <w:color w:val="000000"/>
                      <w:sz w:val="32"/>
                      <w:szCs w:val="32"/>
                      <w:lang w:val="en-US"/>
                    </w:rPr>
                  </w:rPrChange>
                </w:rPr>
                <w:t>{</w:t>
              </w:r>
              <w:r w:rsidRPr="0050601B">
                <w:rPr>
                  <w:rFonts w:ascii="Monaco" w:hAnsi="Monaco" w:cs="Monaco"/>
                  <w:noProof/>
                  <w:sz w:val="20"/>
                  <w:szCs w:val="20"/>
                  <w:lang w:val="en-US"/>
                  <w:rPrChange w:id="1528" w:author="Borja Gonzalez" w:date="2017-09-28T17:53:00Z">
                    <w:rPr>
                      <w:rFonts w:ascii="Monaco" w:hAnsi="Monaco" w:cs="Monaco"/>
                      <w:sz w:val="32"/>
                      <w:szCs w:val="32"/>
                      <w:lang w:val="en-US"/>
                    </w:rPr>
                  </w:rPrChange>
                </w:rPr>
                <w:t xml:space="preserve"> </w:t>
              </w:r>
            </w:ins>
          </w:p>
          <w:p w14:paraId="4B7E023B" w14:textId="77777777" w:rsidR="00AE3604" w:rsidRPr="0050601B" w:rsidRDefault="00AE3604" w:rsidP="00AE3604">
            <w:pPr>
              <w:keepNext/>
              <w:keepLines/>
              <w:widowControl w:val="0"/>
              <w:autoSpaceDE w:val="0"/>
              <w:autoSpaceDN w:val="0"/>
              <w:adjustRightInd w:val="0"/>
              <w:spacing w:before="200"/>
              <w:outlineLvl w:val="4"/>
              <w:rPr>
                <w:ins w:id="1529" w:author="Borja Gonzalez" w:date="2017-09-28T17:49:00Z"/>
                <w:rFonts w:ascii="Monaco" w:hAnsi="Monaco" w:cs="Monaco"/>
                <w:noProof/>
                <w:sz w:val="20"/>
                <w:szCs w:val="20"/>
                <w:lang w:val="en-US"/>
                <w:rPrChange w:id="1530" w:author="Borja Gonzalez" w:date="2017-09-28T17:53:00Z">
                  <w:rPr>
                    <w:ins w:id="1531" w:author="Borja Gonzalez" w:date="2017-09-28T17:49:00Z"/>
                    <w:rFonts w:ascii="Monaco" w:eastAsiaTheme="majorEastAsia" w:hAnsi="Monaco" w:cs="Monaco"/>
                    <w:color w:val="243F60" w:themeColor="accent1" w:themeShade="7F"/>
                    <w:sz w:val="32"/>
                    <w:szCs w:val="32"/>
                    <w:lang w:val="en-US"/>
                  </w:rPr>
                </w:rPrChange>
              </w:rPr>
            </w:pPr>
            <w:ins w:id="1532" w:author="Borja Gonzalez" w:date="2017-09-28T17:49:00Z">
              <w:r w:rsidRPr="0050601B">
                <w:rPr>
                  <w:rFonts w:ascii="Monaco" w:hAnsi="Monaco" w:cs="Monaco"/>
                  <w:noProof/>
                  <w:sz w:val="20"/>
                  <w:szCs w:val="20"/>
                  <w:lang w:val="en-US"/>
                  <w:rPrChange w:id="1533" w:author="Borja Gonzalez" w:date="2017-09-28T17:53:00Z">
                    <w:rPr>
                      <w:rFonts w:ascii="Monaco" w:hAnsi="Monaco" w:cs="Monaco"/>
                      <w:sz w:val="32"/>
                      <w:szCs w:val="32"/>
                      <w:lang w:val="en-US"/>
                    </w:rPr>
                  </w:rPrChange>
                </w:rPr>
                <w:t xml:space="preserve">            </w:t>
              </w:r>
              <w:r w:rsidRPr="0050601B">
                <w:rPr>
                  <w:rFonts w:ascii="Monaco" w:hAnsi="Monaco" w:cs="Monaco"/>
                  <w:noProof/>
                  <w:sz w:val="20"/>
                  <w:szCs w:val="20"/>
                  <w:lang w:val="en-US"/>
                  <w:rPrChange w:id="1534" w:author="Borja Gonzalez" w:date="2017-09-28T17:53:00Z">
                    <w:rPr>
                      <w:rFonts w:ascii="Monaco" w:hAnsi="Monaco" w:cs="Monaco"/>
                      <w:sz w:val="32"/>
                      <w:szCs w:val="32"/>
                      <w:lang w:val="en-US"/>
                    </w:rPr>
                  </w:rPrChange>
                </w:rPr>
                <w:tab/>
              </w:r>
              <w:r w:rsidRPr="0050601B">
                <w:rPr>
                  <w:rFonts w:ascii="Monaco" w:hAnsi="Monaco" w:cs="Monaco"/>
                  <w:noProof/>
                  <w:color w:val="000000"/>
                  <w:sz w:val="20"/>
                  <w:szCs w:val="20"/>
                  <w:lang w:val="en-US"/>
                  <w:rPrChange w:id="1535" w:author="Borja Gonzalez" w:date="2017-09-28T17:53:00Z">
                    <w:rPr>
                      <w:rFonts w:ascii="Monaco" w:hAnsi="Monaco" w:cs="Monaco"/>
                      <w:color w:val="000000"/>
                      <w:sz w:val="32"/>
                      <w:szCs w:val="32"/>
                      <w:lang w:val="en-US"/>
                    </w:rPr>
                  </w:rPrChange>
                </w:rPr>
                <w:t>operacion</w:t>
              </w:r>
              <w:r w:rsidRPr="0050601B">
                <w:rPr>
                  <w:rFonts w:ascii="Monaco" w:hAnsi="Monaco" w:cs="Monaco"/>
                  <w:b/>
                  <w:bCs/>
                  <w:noProof/>
                  <w:color w:val="CE5C00"/>
                  <w:sz w:val="20"/>
                  <w:szCs w:val="20"/>
                  <w:lang w:val="en-US"/>
                  <w:rPrChange w:id="1536" w:author="Borja Gonzalez" w:date="2017-09-28T17:53:00Z">
                    <w:rPr>
                      <w:rFonts w:ascii="Monaco" w:hAnsi="Monaco" w:cs="Monaco"/>
                      <w:b/>
                      <w:bCs/>
                      <w:color w:val="CE5C00"/>
                      <w:sz w:val="32"/>
                      <w:szCs w:val="32"/>
                      <w:lang w:val="en-US"/>
                    </w:rPr>
                  </w:rPrChange>
                </w:rPr>
                <w:t>:</w:t>
              </w:r>
              <w:r w:rsidRPr="0050601B">
                <w:rPr>
                  <w:rFonts w:ascii="Monaco" w:hAnsi="Monaco" w:cs="Monaco"/>
                  <w:noProof/>
                  <w:sz w:val="20"/>
                  <w:szCs w:val="20"/>
                  <w:lang w:val="en-US"/>
                  <w:rPrChange w:id="1537" w:author="Borja Gonzalez" w:date="2017-09-28T17:53:00Z">
                    <w:rPr>
                      <w:rFonts w:ascii="Monaco" w:hAnsi="Monaco" w:cs="Monaco"/>
                      <w:sz w:val="32"/>
                      <w:szCs w:val="32"/>
                      <w:lang w:val="en-US"/>
                    </w:rPr>
                  </w:rPrChange>
                </w:rPr>
                <w:t xml:space="preserve"> </w:t>
              </w:r>
              <w:r w:rsidRPr="0050601B">
                <w:rPr>
                  <w:rFonts w:ascii="Monaco" w:hAnsi="Monaco" w:cs="Monaco"/>
                  <w:noProof/>
                  <w:color w:val="4E9A06"/>
                  <w:sz w:val="20"/>
                  <w:szCs w:val="20"/>
                  <w:lang w:val="en-US"/>
                  <w:rPrChange w:id="1538" w:author="Borja Gonzalez" w:date="2017-09-28T17:53:00Z">
                    <w:rPr>
                      <w:rFonts w:ascii="Monaco" w:hAnsi="Monaco" w:cs="Monaco"/>
                      <w:color w:val="4E9A06"/>
                      <w:sz w:val="32"/>
                      <w:szCs w:val="32"/>
                      <w:lang w:val="en-US"/>
                    </w:rPr>
                  </w:rPrChange>
                </w:rPr>
                <w:t>"Borrar paciente"</w:t>
              </w:r>
              <w:r w:rsidRPr="0050601B">
                <w:rPr>
                  <w:rFonts w:ascii="Monaco" w:hAnsi="Monaco" w:cs="Monaco"/>
                  <w:b/>
                  <w:bCs/>
                  <w:noProof/>
                  <w:color w:val="000000"/>
                  <w:sz w:val="20"/>
                  <w:szCs w:val="20"/>
                  <w:lang w:val="en-US"/>
                  <w:rPrChange w:id="1539" w:author="Borja Gonzalez" w:date="2017-09-28T17:53:00Z">
                    <w:rPr>
                      <w:rFonts w:ascii="Monaco" w:hAnsi="Monaco" w:cs="Monaco"/>
                      <w:b/>
                      <w:bCs/>
                      <w:color w:val="000000"/>
                      <w:sz w:val="32"/>
                      <w:szCs w:val="32"/>
                      <w:lang w:val="en-US"/>
                    </w:rPr>
                  </w:rPrChange>
                </w:rPr>
                <w:t>,</w:t>
              </w:r>
              <w:r w:rsidRPr="0050601B">
                <w:rPr>
                  <w:rFonts w:ascii="Monaco" w:hAnsi="Monaco" w:cs="Monaco"/>
                  <w:noProof/>
                  <w:sz w:val="20"/>
                  <w:szCs w:val="20"/>
                  <w:lang w:val="en-US"/>
                  <w:rPrChange w:id="1540" w:author="Borja Gonzalez" w:date="2017-09-28T17:53:00Z">
                    <w:rPr>
                      <w:rFonts w:ascii="Monaco" w:hAnsi="Monaco" w:cs="Monaco"/>
                      <w:sz w:val="32"/>
                      <w:szCs w:val="32"/>
                      <w:lang w:val="en-US"/>
                    </w:rPr>
                  </w:rPrChange>
                </w:rPr>
                <w:t xml:space="preserve"> </w:t>
              </w:r>
            </w:ins>
          </w:p>
          <w:p w14:paraId="3C286D12" w14:textId="77777777" w:rsidR="00AE3604" w:rsidRPr="0050601B" w:rsidRDefault="00AE3604" w:rsidP="00AE3604">
            <w:pPr>
              <w:keepNext/>
              <w:keepLines/>
              <w:widowControl w:val="0"/>
              <w:autoSpaceDE w:val="0"/>
              <w:autoSpaceDN w:val="0"/>
              <w:adjustRightInd w:val="0"/>
              <w:spacing w:before="200"/>
              <w:outlineLvl w:val="4"/>
              <w:rPr>
                <w:ins w:id="1541" w:author="Borja Gonzalez" w:date="2017-09-28T17:49:00Z"/>
                <w:rFonts w:ascii="Monaco" w:hAnsi="Monaco" w:cs="Monaco"/>
                <w:noProof/>
                <w:sz w:val="20"/>
                <w:szCs w:val="20"/>
                <w:lang w:val="en-US"/>
                <w:rPrChange w:id="1542" w:author="Borja Gonzalez" w:date="2017-09-28T17:53:00Z">
                  <w:rPr>
                    <w:ins w:id="1543" w:author="Borja Gonzalez" w:date="2017-09-28T17:49:00Z"/>
                    <w:rFonts w:ascii="Monaco" w:eastAsiaTheme="majorEastAsia" w:hAnsi="Monaco" w:cs="Monaco"/>
                    <w:color w:val="243F60" w:themeColor="accent1" w:themeShade="7F"/>
                    <w:sz w:val="32"/>
                    <w:szCs w:val="32"/>
                    <w:lang w:val="en-US"/>
                  </w:rPr>
                </w:rPrChange>
              </w:rPr>
            </w:pPr>
            <w:ins w:id="1544" w:author="Borja Gonzalez" w:date="2017-09-28T17:49:00Z">
              <w:r w:rsidRPr="0050601B">
                <w:rPr>
                  <w:rFonts w:ascii="Monaco" w:hAnsi="Monaco" w:cs="Monaco"/>
                  <w:noProof/>
                  <w:sz w:val="20"/>
                  <w:szCs w:val="20"/>
                  <w:lang w:val="en-US"/>
                  <w:rPrChange w:id="1545" w:author="Borja Gonzalez" w:date="2017-09-28T17:53:00Z">
                    <w:rPr>
                      <w:rFonts w:ascii="Monaco" w:hAnsi="Monaco" w:cs="Monaco"/>
                      <w:sz w:val="32"/>
                      <w:szCs w:val="32"/>
                      <w:lang w:val="en-US"/>
                    </w:rPr>
                  </w:rPrChange>
                </w:rPr>
                <w:t xml:space="preserve">                </w:t>
              </w:r>
              <w:r w:rsidRPr="0050601B">
                <w:rPr>
                  <w:rFonts w:ascii="Monaco" w:hAnsi="Monaco" w:cs="Monaco"/>
                  <w:noProof/>
                  <w:color w:val="000000"/>
                  <w:sz w:val="20"/>
                  <w:szCs w:val="20"/>
                  <w:lang w:val="en-US"/>
                  <w:rPrChange w:id="1546" w:author="Borja Gonzalez" w:date="2017-09-28T17:53:00Z">
                    <w:rPr>
                      <w:rFonts w:ascii="Monaco" w:hAnsi="Monaco" w:cs="Monaco"/>
                      <w:color w:val="000000"/>
                      <w:sz w:val="32"/>
                      <w:szCs w:val="32"/>
                      <w:lang w:val="en-US"/>
                    </w:rPr>
                  </w:rPrChange>
                </w:rPr>
                <w:t>id</w:t>
              </w:r>
              <w:r w:rsidRPr="0050601B">
                <w:rPr>
                  <w:rFonts w:ascii="Monaco" w:hAnsi="Monaco" w:cs="Monaco"/>
                  <w:b/>
                  <w:bCs/>
                  <w:noProof/>
                  <w:color w:val="CE5C00"/>
                  <w:sz w:val="20"/>
                  <w:szCs w:val="20"/>
                  <w:lang w:val="en-US"/>
                  <w:rPrChange w:id="1547" w:author="Borja Gonzalez" w:date="2017-09-28T17:53:00Z">
                    <w:rPr>
                      <w:rFonts w:ascii="Monaco" w:hAnsi="Monaco" w:cs="Monaco"/>
                      <w:b/>
                      <w:bCs/>
                      <w:color w:val="CE5C00"/>
                      <w:sz w:val="32"/>
                      <w:szCs w:val="32"/>
                      <w:lang w:val="en-US"/>
                    </w:rPr>
                  </w:rPrChange>
                </w:rPr>
                <w:t>:</w:t>
              </w:r>
              <w:r w:rsidRPr="0050601B">
                <w:rPr>
                  <w:rFonts w:ascii="Monaco" w:hAnsi="Monaco" w:cs="Monaco"/>
                  <w:noProof/>
                  <w:sz w:val="20"/>
                  <w:szCs w:val="20"/>
                  <w:lang w:val="en-US"/>
                  <w:rPrChange w:id="1548" w:author="Borja Gonzalez" w:date="2017-09-28T17:53:00Z">
                    <w:rPr>
                      <w:rFonts w:ascii="Monaco" w:hAnsi="Monaco" w:cs="Monaco"/>
                      <w:sz w:val="32"/>
                      <w:szCs w:val="32"/>
                      <w:lang w:val="en-US"/>
                    </w:rPr>
                  </w:rPrChange>
                </w:rPr>
                <w:t xml:space="preserve"> </w:t>
              </w:r>
              <w:r w:rsidRPr="0050601B">
                <w:rPr>
                  <w:rFonts w:ascii="Monaco" w:hAnsi="Monaco" w:cs="Monaco"/>
                  <w:noProof/>
                  <w:color w:val="000000"/>
                  <w:sz w:val="20"/>
                  <w:szCs w:val="20"/>
                  <w:lang w:val="en-US"/>
                  <w:rPrChange w:id="1549" w:author="Borja Gonzalez" w:date="2017-09-28T17:53:00Z">
                    <w:rPr>
                      <w:rFonts w:ascii="Monaco" w:hAnsi="Monaco" w:cs="Monaco"/>
                      <w:color w:val="000000"/>
                      <w:sz w:val="32"/>
                      <w:szCs w:val="32"/>
                      <w:lang w:val="en-US"/>
                    </w:rPr>
                  </w:rPrChange>
                </w:rPr>
                <w:t>N_p</w:t>
              </w:r>
              <w:r w:rsidRPr="0050601B">
                <w:rPr>
                  <w:rFonts w:ascii="Monaco" w:hAnsi="Monaco" w:cs="Monaco"/>
                  <w:b/>
                  <w:bCs/>
                  <w:noProof/>
                  <w:color w:val="000000"/>
                  <w:sz w:val="20"/>
                  <w:szCs w:val="20"/>
                  <w:lang w:val="en-US"/>
                  <w:rPrChange w:id="1550" w:author="Borja Gonzalez" w:date="2017-09-28T17:53:00Z">
                    <w:rPr>
                      <w:rFonts w:ascii="Monaco" w:hAnsi="Monaco" w:cs="Monaco"/>
                      <w:b/>
                      <w:bCs/>
                      <w:color w:val="000000"/>
                      <w:sz w:val="32"/>
                      <w:szCs w:val="32"/>
                      <w:lang w:val="en-US"/>
                    </w:rPr>
                  </w:rPrChange>
                </w:rPr>
                <w:t>,</w:t>
              </w:r>
              <w:r w:rsidRPr="0050601B">
                <w:rPr>
                  <w:rFonts w:ascii="Monaco" w:hAnsi="Monaco" w:cs="Monaco"/>
                  <w:noProof/>
                  <w:sz w:val="20"/>
                  <w:szCs w:val="20"/>
                  <w:lang w:val="en-US"/>
                  <w:rPrChange w:id="1551" w:author="Borja Gonzalez" w:date="2017-09-28T17:53:00Z">
                    <w:rPr>
                      <w:rFonts w:ascii="Monaco" w:hAnsi="Monaco" w:cs="Monaco"/>
                      <w:sz w:val="32"/>
                      <w:szCs w:val="32"/>
                      <w:lang w:val="en-US"/>
                    </w:rPr>
                  </w:rPrChange>
                </w:rPr>
                <w:t xml:space="preserve">   </w:t>
              </w:r>
            </w:ins>
          </w:p>
          <w:p w14:paraId="75ED2AFF" w14:textId="77777777" w:rsidR="00AE3604" w:rsidRPr="0050601B" w:rsidRDefault="00AE3604" w:rsidP="00AE3604">
            <w:pPr>
              <w:keepNext/>
              <w:keepLines/>
              <w:widowControl w:val="0"/>
              <w:autoSpaceDE w:val="0"/>
              <w:autoSpaceDN w:val="0"/>
              <w:adjustRightInd w:val="0"/>
              <w:spacing w:before="200"/>
              <w:outlineLvl w:val="4"/>
              <w:rPr>
                <w:ins w:id="1552" w:author="Borja Gonzalez" w:date="2017-09-28T17:49:00Z"/>
                <w:rFonts w:ascii="Monaco" w:hAnsi="Monaco" w:cs="Monaco"/>
                <w:noProof/>
                <w:sz w:val="20"/>
                <w:szCs w:val="20"/>
                <w:lang w:val="en-US"/>
                <w:rPrChange w:id="1553" w:author="Borja Gonzalez" w:date="2017-09-28T17:53:00Z">
                  <w:rPr>
                    <w:ins w:id="1554" w:author="Borja Gonzalez" w:date="2017-09-28T17:49:00Z"/>
                    <w:rFonts w:ascii="Monaco" w:eastAsiaTheme="majorEastAsia" w:hAnsi="Monaco" w:cs="Monaco"/>
                    <w:color w:val="243F60" w:themeColor="accent1" w:themeShade="7F"/>
                    <w:sz w:val="32"/>
                    <w:szCs w:val="32"/>
                    <w:lang w:val="en-US"/>
                  </w:rPr>
                </w:rPrChange>
              </w:rPr>
            </w:pPr>
            <w:ins w:id="1555" w:author="Borja Gonzalez" w:date="2017-09-28T17:49:00Z">
              <w:r w:rsidRPr="0050601B">
                <w:rPr>
                  <w:rFonts w:ascii="Monaco" w:hAnsi="Monaco" w:cs="Monaco"/>
                  <w:noProof/>
                  <w:sz w:val="20"/>
                  <w:szCs w:val="20"/>
                  <w:lang w:val="en-US"/>
                  <w:rPrChange w:id="1556" w:author="Borja Gonzalez" w:date="2017-09-28T17:53:00Z">
                    <w:rPr>
                      <w:rFonts w:ascii="Monaco" w:hAnsi="Monaco" w:cs="Monaco"/>
                      <w:sz w:val="32"/>
                      <w:szCs w:val="32"/>
                      <w:lang w:val="en-US"/>
                    </w:rPr>
                  </w:rPrChange>
                </w:rPr>
                <w:t xml:space="preserve">                </w:t>
              </w:r>
              <w:r w:rsidRPr="0050601B">
                <w:rPr>
                  <w:rFonts w:ascii="Monaco" w:hAnsi="Monaco" w:cs="Monaco"/>
                  <w:noProof/>
                  <w:color w:val="000000"/>
                  <w:sz w:val="20"/>
                  <w:szCs w:val="20"/>
                  <w:lang w:val="en-US"/>
                  <w:rPrChange w:id="1557" w:author="Borja Gonzalez" w:date="2017-09-28T17:53:00Z">
                    <w:rPr>
                      <w:rFonts w:ascii="Monaco" w:hAnsi="Monaco" w:cs="Monaco"/>
                      <w:color w:val="000000"/>
                      <w:sz w:val="32"/>
                      <w:szCs w:val="32"/>
                      <w:lang w:val="en-US"/>
                    </w:rPr>
                  </w:rPrChange>
                </w:rPr>
                <w:t>n</w:t>
              </w:r>
              <w:r w:rsidRPr="0050601B">
                <w:rPr>
                  <w:rFonts w:ascii="Monaco" w:hAnsi="Monaco" w:cs="Monaco"/>
                  <w:b/>
                  <w:bCs/>
                  <w:noProof/>
                  <w:color w:val="CE5C00"/>
                  <w:sz w:val="20"/>
                  <w:szCs w:val="20"/>
                  <w:lang w:val="en-US"/>
                  <w:rPrChange w:id="1558" w:author="Borja Gonzalez" w:date="2017-09-28T17:53:00Z">
                    <w:rPr>
                      <w:rFonts w:ascii="Monaco" w:hAnsi="Monaco" w:cs="Monaco"/>
                      <w:b/>
                      <w:bCs/>
                      <w:color w:val="CE5C00"/>
                      <w:sz w:val="32"/>
                      <w:szCs w:val="32"/>
                      <w:lang w:val="en-US"/>
                    </w:rPr>
                  </w:rPrChange>
                </w:rPr>
                <w:t>:</w:t>
              </w:r>
              <w:r w:rsidRPr="0050601B">
                <w:rPr>
                  <w:rFonts w:ascii="Monaco" w:hAnsi="Monaco" w:cs="Monaco"/>
                  <w:noProof/>
                  <w:sz w:val="20"/>
                  <w:szCs w:val="20"/>
                  <w:lang w:val="en-US"/>
                  <w:rPrChange w:id="1559" w:author="Borja Gonzalez" w:date="2017-09-28T17:53:00Z">
                    <w:rPr>
                      <w:rFonts w:ascii="Monaco" w:hAnsi="Monaco" w:cs="Monaco"/>
                      <w:sz w:val="32"/>
                      <w:szCs w:val="32"/>
                      <w:lang w:val="en-US"/>
                    </w:rPr>
                  </w:rPrChange>
                </w:rPr>
                <w:t xml:space="preserve"> </w:t>
              </w:r>
              <w:r w:rsidRPr="0050601B">
                <w:rPr>
                  <w:rFonts w:ascii="Monaco" w:hAnsi="Monaco" w:cs="Monaco"/>
                  <w:noProof/>
                  <w:color w:val="000000"/>
                  <w:sz w:val="20"/>
                  <w:szCs w:val="20"/>
                  <w:lang w:val="en-US"/>
                  <w:rPrChange w:id="1560" w:author="Borja Gonzalez" w:date="2017-09-28T17:53:00Z">
                    <w:rPr>
                      <w:rFonts w:ascii="Monaco" w:hAnsi="Monaco" w:cs="Monaco"/>
                      <w:color w:val="000000"/>
                      <w:sz w:val="32"/>
                      <w:szCs w:val="32"/>
                      <w:lang w:val="en-US"/>
                    </w:rPr>
                  </w:rPrChange>
                </w:rPr>
                <w:t>nombre</w:t>
              </w:r>
              <w:r w:rsidRPr="0050601B">
                <w:rPr>
                  <w:rFonts w:ascii="Monaco" w:hAnsi="Monaco" w:cs="Monaco"/>
                  <w:noProof/>
                  <w:sz w:val="20"/>
                  <w:szCs w:val="20"/>
                  <w:lang w:val="en-US"/>
                  <w:rPrChange w:id="1561" w:author="Borja Gonzalez" w:date="2017-09-28T17:53:00Z">
                    <w:rPr>
                      <w:rFonts w:ascii="Monaco" w:hAnsi="Monaco" w:cs="Monaco"/>
                      <w:sz w:val="32"/>
                      <w:szCs w:val="32"/>
                      <w:lang w:val="en-US"/>
                    </w:rPr>
                  </w:rPrChange>
                </w:rPr>
                <w:t xml:space="preserve">         </w:t>
              </w:r>
            </w:ins>
          </w:p>
          <w:p w14:paraId="26976236" w14:textId="77777777" w:rsidR="00AE3604" w:rsidRPr="0050601B" w:rsidRDefault="00AE3604" w:rsidP="00AE3604">
            <w:pPr>
              <w:keepNext/>
              <w:keepLines/>
              <w:widowControl w:val="0"/>
              <w:autoSpaceDE w:val="0"/>
              <w:autoSpaceDN w:val="0"/>
              <w:adjustRightInd w:val="0"/>
              <w:spacing w:before="200"/>
              <w:outlineLvl w:val="4"/>
              <w:rPr>
                <w:ins w:id="1562" w:author="Borja Gonzalez" w:date="2017-09-28T17:49:00Z"/>
                <w:rFonts w:ascii="Monaco" w:hAnsi="Monaco" w:cs="Monaco"/>
                <w:noProof/>
                <w:sz w:val="20"/>
                <w:szCs w:val="20"/>
                <w:lang w:val="en-US"/>
                <w:rPrChange w:id="1563" w:author="Borja Gonzalez" w:date="2017-09-28T17:53:00Z">
                  <w:rPr>
                    <w:ins w:id="1564" w:author="Borja Gonzalez" w:date="2017-09-28T17:49:00Z"/>
                    <w:rFonts w:ascii="Monaco" w:eastAsiaTheme="majorEastAsia" w:hAnsi="Monaco" w:cs="Monaco"/>
                    <w:color w:val="243F60" w:themeColor="accent1" w:themeShade="7F"/>
                    <w:sz w:val="32"/>
                    <w:szCs w:val="32"/>
                    <w:lang w:val="en-US"/>
                  </w:rPr>
                </w:rPrChange>
              </w:rPr>
            </w:pPr>
            <w:ins w:id="1565" w:author="Borja Gonzalez" w:date="2017-09-28T17:49:00Z">
              <w:r w:rsidRPr="0050601B">
                <w:rPr>
                  <w:rFonts w:ascii="Monaco" w:hAnsi="Monaco" w:cs="Monaco"/>
                  <w:noProof/>
                  <w:sz w:val="20"/>
                  <w:szCs w:val="20"/>
                  <w:lang w:val="en-US"/>
                  <w:rPrChange w:id="1566" w:author="Borja Gonzalez" w:date="2017-09-28T17:53:00Z">
                    <w:rPr>
                      <w:rFonts w:ascii="Monaco" w:hAnsi="Monaco" w:cs="Monaco"/>
                      <w:sz w:val="32"/>
                      <w:szCs w:val="32"/>
                      <w:lang w:val="en-US"/>
                    </w:rPr>
                  </w:rPrChange>
                </w:rPr>
                <w:t xml:space="preserve">            </w:t>
              </w:r>
              <w:r w:rsidRPr="0050601B">
                <w:rPr>
                  <w:rFonts w:ascii="Monaco" w:hAnsi="Monaco" w:cs="Monaco"/>
                  <w:b/>
                  <w:bCs/>
                  <w:noProof/>
                  <w:color w:val="000000"/>
                  <w:sz w:val="20"/>
                  <w:szCs w:val="20"/>
                  <w:lang w:val="en-US"/>
                  <w:rPrChange w:id="1567" w:author="Borja Gonzalez" w:date="2017-09-28T17:53:00Z">
                    <w:rPr>
                      <w:rFonts w:ascii="Monaco" w:hAnsi="Monaco" w:cs="Monaco"/>
                      <w:b/>
                      <w:bCs/>
                      <w:color w:val="000000"/>
                      <w:sz w:val="32"/>
                      <w:szCs w:val="32"/>
                      <w:lang w:val="en-US"/>
                    </w:rPr>
                  </w:rPrChange>
                </w:rPr>
                <w:t>}</w:t>
              </w:r>
            </w:ins>
          </w:p>
          <w:p w14:paraId="189F88E9" w14:textId="77777777" w:rsidR="00AE3604" w:rsidRPr="0050601B" w:rsidRDefault="00AE3604" w:rsidP="00AE3604">
            <w:pPr>
              <w:keepNext/>
              <w:keepLines/>
              <w:widowControl w:val="0"/>
              <w:autoSpaceDE w:val="0"/>
              <w:autoSpaceDN w:val="0"/>
              <w:adjustRightInd w:val="0"/>
              <w:spacing w:before="200"/>
              <w:outlineLvl w:val="4"/>
              <w:rPr>
                <w:ins w:id="1568" w:author="Borja Gonzalez" w:date="2017-09-28T17:49:00Z"/>
                <w:rFonts w:ascii="Monaco" w:hAnsi="Monaco" w:cs="Monaco"/>
                <w:noProof/>
                <w:sz w:val="20"/>
                <w:szCs w:val="20"/>
                <w:lang w:val="en-US"/>
                <w:rPrChange w:id="1569" w:author="Borja Gonzalez" w:date="2017-09-28T17:53:00Z">
                  <w:rPr>
                    <w:ins w:id="1570" w:author="Borja Gonzalez" w:date="2017-09-28T17:49:00Z"/>
                    <w:rFonts w:ascii="Monaco" w:eastAsiaTheme="majorEastAsia" w:hAnsi="Monaco" w:cs="Monaco"/>
                    <w:color w:val="243F60" w:themeColor="accent1" w:themeShade="7F"/>
                    <w:sz w:val="32"/>
                    <w:szCs w:val="32"/>
                    <w:lang w:val="en-US"/>
                  </w:rPr>
                </w:rPrChange>
              </w:rPr>
            </w:pPr>
            <w:ins w:id="1571" w:author="Borja Gonzalez" w:date="2017-09-28T17:49:00Z">
              <w:r w:rsidRPr="0050601B">
                <w:rPr>
                  <w:rFonts w:ascii="Monaco" w:hAnsi="Monaco" w:cs="Monaco"/>
                  <w:noProof/>
                  <w:sz w:val="20"/>
                  <w:szCs w:val="20"/>
                  <w:lang w:val="en-US"/>
                  <w:rPrChange w:id="1572" w:author="Borja Gonzalez" w:date="2017-09-28T17:53:00Z">
                    <w:rPr>
                      <w:rFonts w:ascii="Monaco" w:hAnsi="Monaco" w:cs="Monaco"/>
                      <w:sz w:val="32"/>
                      <w:szCs w:val="32"/>
                      <w:lang w:val="en-US"/>
                    </w:rPr>
                  </w:rPrChange>
                </w:rPr>
                <w:t xml:space="preserve">            </w:t>
              </w:r>
              <w:r w:rsidRPr="0050601B">
                <w:rPr>
                  <w:rFonts w:ascii="Monaco" w:hAnsi="Monaco" w:cs="Monaco"/>
                  <w:noProof/>
                  <w:color w:val="000000"/>
                  <w:sz w:val="20"/>
                  <w:szCs w:val="20"/>
                  <w:lang w:val="en-US"/>
                  <w:rPrChange w:id="1573" w:author="Borja Gonzalez" w:date="2017-09-28T17:53:00Z">
                    <w:rPr>
                      <w:rFonts w:ascii="Monaco" w:hAnsi="Monaco" w:cs="Monaco"/>
                      <w:color w:val="000000"/>
                      <w:sz w:val="32"/>
                      <w:szCs w:val="32"/>
                      <w:lang w:val="en-US"/>
                    </w:rPr>
                  </w:rPrChange>
                </w:rPr>
                <w:t>socket</w:t>
              </w:r>
              <w:r w:rsidRPr="0050601B">
                <w:rPr>
                  <w:rFonts w:ascii="Monaco" w:hAnsi="Monaco" w:cs="Monaco"/>
                  <w:b/>
                  <w:bCs/>
                  <w:noProof/>
                  <w:color w:val="000000"/>
                  <w:sz w:val="20"/>
                  <w:szCs w:val="20"/>
                  <w:lang w:val="en-US"/>
                  <w:rPrChange w:id="1574" w:author="Borja Gonzalez" w:date="2017-09-28T17:53:00Z">
                    <w:rPr>
                      <w:rFonts w:ascii="Monaco" w:hAnsi="Monaco" w:cs="Monaco"/>
                      <w:b/>
                      <w:bCs/>
                      <w:color w:val="000000"/>
                      <w:sz w:val="32"/>
                      <w:szCs w:val="32"/>
                      <w:lang w:val="en-US"/>
                    </w:rPr>
                  </w:rPrChange>
                </w:rPr>
                <w:t>.</w:t>
              </w:r>
              <w:r w:rsidRPr="0050601B">
                <w:rPr>
                  <w:rFonts w:ascii="Monaco" w:hAnsi="Monaco" w:cs="Monaco"/>
                  <w:noProof/>
                  <w:color w:val="000000"/>
                  <w:sz w:val="20"/>
                  <w:szCs w:val="20"/>
                  <w:lang w:val="en-US"/>
                  <w:rPrChange w:id="1575" w:author="Borja Gonzalez" w:date="2017-09-28T17:53:00Z">
                    <w:rPr>
                      <w:rFonts w:ascii="Monaco" w:hAnsi="Monaco" w:cs="Monaco"/>
                      <w:color w:val="000000"/>
                      <w:sz w:val="32"/>
                      <w:szCs w:val="32"/>
                      <w:lang w:val="en-US"/>
                    </w:rPr>
                  </w:rPrChange>
                </w:rPr>
                <w:t>send</w:t>
              </w:r>
              <w:r w:rsidRPr="0050601B">
                <w:rPr>
                  <w:rFonts w:ascii="Monaco" w:hAnsi="Monaco" w:cs="Monaco"/>
                  <w:b/>
                  <w:bCs/>
                  <w:noProof/>
                  <w:color w:val="000000"/>
                  <w:sz w:val="20"/>
                  <w:szCs w:val="20"/>
                  <w:lang w:val="en-US"/>
                  <w:rPrChange w:id="1576" w:author="Borja Gonzalez" w:date="2017-09-28T17:53:00Z">
                    <w:rPr>
                      <w:rFonts w:ascii="Monaco" w:hAnsi="Monaco" w:cs="Monaco"/>
                      <w:b/>
                      <w:bCs/>
                      <w:color w:val="000000"/>
                      <w:sz w:val="32"/>
                      <w:szCs w:val="32"/>
                      <w:lang w:val="en-US"/>
                    </w:rPr>
                  </w:rPrChange>
                </w:rPr>
                <w:t>(</w:t>
              </w:r>
              <w:r w:rsidRPr="0050601B">
                <w:rPr>
                  <w:rFonts w:ascii="Monaco" w:hAnsi="Monaco" w:cs="Monaco"/>
                  <w:noProof/>
                  <w:color w:val="000000"/>
                  <w:sz w:val="20"/>
                  <w:szCs w:val="20"/>
                  <w:lang w:val="en-US"/>
                  <w:rPrChange w:id="1577" w:author="Borja Gonzalez" w:date="2017-09-28T17:53:00Z">
                    <w:rPr>
                      <w:rFonts w:ascii="Monaco" w:hAnsi="Monaco" w:cs="Monaco"/>
                      <w:color w:val="000000"/>
                      <w:sz w:val="32"/>
                      <w:szCs w:val="32"/>
                      <w:lang w:val="en-US"/>
                    </w:rPr>
                  </w:rPrChange>
                </w:rPr>
                <w:t>JSON</w:t>
              </w:r>
              <w:r w:rsidRPr="0050601B">
                <w:rPr>
                  <w:rFonts w:ascii="Monaco" w:hAnsi="Monaco" w:cs="Monaco"/>
                  <w:b/>
                  <w:bCs/>
                  <w:noProof/>
                  <w:color w:val="000000"/>
                  <w:sz w:val="20"/>
                  <w:szCs w:val="20"/>
                  <w:lang w:val="en-US"/>
                  <w:rPrChange w:id="1578" w:author="Borja Gonzalez" w:date="2017-09-28T17:53:00Z">
                    <w:rPr>
                      <w:rFonts w:ascii="Monaco" w:hAnsi="Monaco" w:cs="Monaco"/>
                      <w:b/>
                      <w:bCs/>
                      <w:color w:val="000000"/>
                      <w:sz w:val="32"/>
                      <w:szCs w:val="32"/>
                      <w:lang w:val="en-US"/>
                    </w:rPr>
                  </w:rPrChange>
                </w:rPr>
                <w:t>.</w:t>
              </w:r>
              <w:r w:rsidRPr="0050601B">
                <w:rPr>
                  <w:rFonts w:ascii="Monaco" w:hAnsi="Monaco" w:cs="Monaco"/>
                  <w:noProof/>
                  <w:color w:val="000000"/>
                  <w:sz w:val="20"/>
                  <w:szCs w:val="20"/>
                  <w:lang w:val="en-US"/>
                  <w:rPrChange w:id="1579" w:author="Borja Gonzalez" w:date="2017-09-28T17:53:00Z">
                    <w:rPr>
                      <w:rFonts w:ascii="Monaco" w:hAnsi="Monaco" w:cs="Monaco"/>
                      <w:color w:val="000000"/>
                      <w:sz w:val="32"/>
                      <w:szCs w:val="32"/>
                      <w:lang w:val="en-US"/>
                    </w:rPr>
                  </w:rPrChange>
                </w:rPr>
                <w:t>stringify</w:t>
              </w:r>
              <w:r w:rsidRPr="0050601B">
                <w:rPr>
                  <w:rFonts w:ascii="Monaco" w:hAnsi="Monaco" w:cs="Monaco"/>
                  <w:b/>
                  <w:bCs/>
                  <w:noProof/>
                  <w:color w:val="000000"/>
                  <w:sz w:val="20"/>
                  <w:szCs w:val="20"/>
                  <w:lang w:val="en-US"/>
                  <w:rPrChange w:id="1580" w:author="Borja Gonzalez" w:date="2017-09-28T17:53:00Z">
                    <w:rPr>
                      <w:rFonts w:ascii="Monaco" w:hAnsi="Monaco" w:cs="Monaco"/>
                      <w:b/>
                      <w:bCs/>
                      <w:color w:val="000000"/>
                      <w:sz w:val="32"/>
                      <w:szCs w:val="32"/>
                      <w:lang w:val="en-US"/>
                    </w:rPr>
                  </w:rPrChange>
                </w:rPr>
                <w:t>(</w:t>
              </w:r>
              <w:r w:rsidRPr="0050601B">
                <w:rPr>
                  <w:rFonts w:ascii="Monaco" w:hAnsi="Monaco" w:cs="Monaco"/>
                  <w:noProof/>
                  <w:color w:val="000000"/>
                  <w:sz w:val="20"/>
                  <w:szCs w:val="20"/>
                  <w:lang w:val="en-US"/>
                  <w:rPrChange w:id="1581" w:author="Borja Gonzalez" w:date="2017-09-28T17:53:00Z">
                    <w:rPr>
                      <w:rFonts w:ascii="Monaco" w:hAnsi="Monaco" w:cs="Monaco"/>
                      <w:color w:val="000000"/>
                      <w:sz w:val="32"/>
                      <w:szCs w:val="32"/>
                      <w:lang w:val="en-US"/>
                    </w:rPr>
                  </w:rPrChange>
                </w:rPr>
                <w:t>data</w:t>
              </w:r>
              <w:r w:rsidRPr="0050601B">
                <w:rPr>
                  <w:rFonts w:ascii="Monaco" w:hAnsi="Monaco" w:cs="Monaco"/>
                  <w:b/>
                  <w:bCs/>
                  <w:noProof/>
                  <w:color w:val="000000"/>
                  <w:sz w:val="20"/>
                  <w:szCs w:val="20"/>
                  <w:lang w:val="en-US"/>
                  <w:rPrChange w:id="1582" w:author="Borja Gonzalez" w:date="2017-09-28T17:53:00Z">
                    <w:rPr>
                      <w:rFonts w:ascii="Monaco" w:hAnsi="Monaco" w:cs="Monaco"/>
                      <w:b/>
                      <w:bCs/>
                      <w:color w:val="000000"/>
                      <w:sz w:val="32"/>
                      <w:szCs w:val="32"/>
                      <w:lang w:val="en-US"/>
                    </w:rPr>
                  </w:rPrChange>
                </w:rPr>
                <w:t>));</w:t>
              </w:r>
            </w:ins>
          </w:p>
          <w:p w14:paraId="3B541D93" w14:textId="77777777" w:rsidR="00AE3604" w:rsidRPr="0050601B" w:rsidRDefault="00AE3604" w:rsidP="00AE3604">
            <w:pPr>
              <w:keepNext/>
              <w:keepLines/>
              <w:widowControl w:val="0"/>
              <w:autoSpaceDE w:val="0"/>
              <w:autoSpaceDN w:val="0"/>
              <w:adjustRightInd w:val="0"/>
              <w:spacing w:before="200"/>
              <w:outlineLvl w:val="4"/>
              <w:rPr>
                <w:ins w:id="1583" w:author="Borja Gonzalez" w:date="2017-09-28T17:49:00Z"/>
                <w:rFonts w:ascii="Monaco" w:hAnsi="Monaco" w:cs="Monaco"/>
                <w:noProof/>
                <w:sz w:val="20"/>
                <w:szCs w:val="20"/>
                <w:lang w:val="en-US"/>
                <w:rPrChange w:id="1584" w:author="Borja Gonzalez" w:date="2017-09-28T17:53:00Z">
                  <w:rPr>
                    <w:ins w:id="1585" w:author="Borja Gonzalez" w:date="2017-09-28T17:49:00Z"/>
                    <w:rFonts w:ascii="Monaco" w:eastAsiaTheme="majorEastAsia" w:hAnsi="Monaco" w:cs="Monaco"/>
                    <w:color w:val="243F60" w:themeColor="accent1" w:themeShade="7F"/>
                    <w:sz w:val="32"/>
                    <w:szCs w:val="32"/>
                    <w:lang w:val="en-US"/>
                  </w:rPr>
                </w:rPrChange>
              </w:rPr>
            </w:pPr>
            <w:ins w:id="1586" w:author="Borja Gonzalez" w:date="2017-09-28T17:49:00Z">
              <w:r w:rsidRPr="0050601B">
                <w:rPr>
                  <w:rFonts w:ascii="Monaco" w:hAnsi="Monaco" w:cs="Monaco"/>
                  <w:noProof/>
                  <w:sz w:val="20"/>
                  <w:szCs w:val="20"/>
                  <w:lang w:val="en-US"/>
                  <w:rPrChange w:id="1587" w:author="Borja Gonzalez" w:date="2017-09-28T17:53:00Z">
                    <w:rPr>
                      <w:rFonts w:ascii="Monaco" w:hAnsi="Monaco" w:cs="Monaco"/>
                      <w:sz w:val="32"/>
                      <w:szCs w:val="32"/>
                      <w:lang w:val="en-US"/>
                    </w:rPr>
                  </w:rPrChange>
                </w:rPr>
                <w:t xml:space="preserve">            </w:t>
              </w:r>
              <w:r w:rsidRPr="0050601B">
                <w:rPr>
                  <w:rFonts w:ascii="Monaco" w:hAnsi="Monaco" w:cs="Monaco"/>
                  <w:noProof/>
                  <w:color w:val="000000"/>
                  <w:sz w:val="20"/>
                  <w:szCs w:val="20"/>
                  <w:lang w:val="en-US"/>
                  <w:rPrChange w:id="1588" w:author="Borja Gonzalez" w:date="2017-09-28T17:53:00Z">
                    <w:rPr>
                      <w:rFonts w:ascii="Monaco" w:hAnsi="Monaco" w:cs="Monaco"/>
                      <w:color w:val="000000"/>
                      <w:sz w:val="32"/>
                      <w:szCs w:val="32"/>
                      <w:lang w:val="en-US"/>
                    </w:rPr>
                  </w:rPrChange>
                </w:rPr>
                <w:t>console</w:t>
              </w:r>
              <w:r w:rsidRPr="0050601B">
                <w:rPr>
                  <w:rFonts w:ascii="Monaco" w:hAnsi="Monaco" w:cs="Monaco"/>
                  <w:b/>
                  <w:bCs/>
                  <w:noProof/>
                  <w:color w:val="000000"/>
                  <w:sz w:val="20"/>
                  <w:szCs w:val="20"/>
                  <w:lang w:val="en-US"/>
                  <w:rPrChange w:id="1589" w:author="Borja Gonzalez" w:date="2017-09-28T17:53:00Z">
                    <w:rPr>
                      <w:rFonts w:ascii="Monaco" w:hAnsi="Monaco" w:cs="Monaco"/>
                      <w:b/>
                      <w:bCs/>
                      <w:color w:val="000000"/>
                      <w:sz w:val="32"/>
                      <w:szCs w:val="32"/>
                      <w:lang w:val="en-US"/>
                    </w:rPr>
                  </w:rPrChange>
                </w:rPr>
                <w:t>.</w:t>
              </w:r>
              <w:r w:rsidRPr="0050601B">
                <w:rPr>
                  <w:rFonts w:ascii="Monaco" w:hAnsi="Monaco" w:cs="Monaco"/>
                  <w:noProof/>
                  <w:color w:val="000000"/>
                  <w:sz w:val="20"/>
                  <w:szCs w:val="20"/>
                  <w:lang w:val="en-US"/>
                  <w:rPrChange w:id="1590" w:author="Borja Gonzalez" w:date="2017-09-28T17:53:00Z">
                    <w:rPr>
                      <w:rFonts w:ascii="Monaco" w:hAnsi="Monaco" w:cs="Monaco"/>
                      <w:color w:val="000000"/>
                      <w:sz w:val="32"/>
                      <w:szCs w:val="32"/>
                      <w:lang w:val="en-US"/>
                    </w:rPr>
                  </w:rPrChange>
                </w:rPr>
                <w:t>log</w:t>
              </w:r>
              <w:r w:rsidRPr="0050601B">
                <w:rPr>
                  <w:rFonts w:ascii="Monaco" w:hAnsi="Monaco" w:cs="Monaco"/>
                  <w:b/>
                  <w:bCs/>
                  <w:noProof/>
                  <w:color w:val="000000"/>
                  <w:sz w:val="20"/>
                  <w:szCs w:val="20"/>
                  <w:lang w:val="en-US"/>
                  <w:rPrChange w:id="1591" w:author="Borja Gonzalez" w:date="2017-09-28T17:53:00Z">
                    <w:rPr>
                      <w:rFonts w:ascii="Monaco" w:hAnsi="Monaco" w:cs="Monaco"/>
                      <w:b/>
                      <w:bCs/>
                      <w:color w:val="000000"/>
                      <w:sz w:val="32"/>
                      <w:szCs w:val="32"/>
                      <w:lang w:val="en-US"/>
                    </w:rPr>
                  </w:rPrChange>
                </w:rPr>
                <w:t>(</w:t>
              </w:r>
              <w:r w:rsidRPr="0050601B">
                <w:rPr>
                  <w:rFonts w:ascii="Monaco" w:hAnsi="Monaco" w:cs="Monaco"/>
                  <w:noProof/>
                  <w:color w:val="4E9A06"/>
                  <w:sz w:val="20"/>
                  <w:szCs w:val="20"/>
                  <w:lang w:val="en-US"/>
                  <w:rPrChange w:id="1592" w:author="Borja Gonzalez" w:date="2017-09-28T17:53:00Z">
                    <w:rPr>
                      <w:rFonts w:ascii="Monaco" w:hAnsi="Monaco" w:cs="Monaco"/>
                      <w:color w:val="4E9A06"/>
                      <w:sz w:val="32"/>
                      <w:szCs w:val="32"/>
                      <w:lang w:val="en-US"/>
                    </w:rPr>
                  </w:rPrChange>
                </w:rPr>
                <w:t>"Solicitud para borrar paciente: ("</w:t>
              </w:r>
              <w:r w:rsidRPr="0050601B">
                <w:rPr>
                  <w:rFonts w:ascii="Monaco" w:hAnsi="Monaco" w:cs="Monaco"/>
                  <w:b/>
                  <w:bCs/>
                  <w:noProof/>
                  <w:color w:val="CE5C00"/>
                  <w:sz w:val="20"/>
                  <w:szCs w:val="20"/>
                  <w:lang w:val="en-US"/>
                  <w:rPrChange w:id="1593" w:author="Borja Gonzalez" w:date="2017-09-28T17:53:00Z">
                    <w:rPr>
                      <w:rFonts w:ascii="Monaco" w:hAnsi="Monaco" w:cs="Monaco"/>
                      <w:b/>
                      <w:bCs/>
                      <w:color w:val="CE5C00"/>
                      <w:sz w:val="32"/>
                      <w:szCs w:val="32"/>
                      <w:lang w:val="en-US"/>
                    </w:rPr>
                  </w:rPrChange>
                </w:rPr>
                <w:t>+</w:t>
              </w:r>
              <w:r w:rsidRPr="0050601B">
                <w:rPr>
                  <w:rFonts w:ascii="Monaco" w:hAnsi="Monaco" w:cs="Monaco"/>
                  <w:noProof/>
                  <w:color w:val="000000"/>
                  <w:sz w:val="20"/>
                  <w:szCs w:val="20"/>
                  <w:lang w:val="en-US"/>
                  <w:rPrChange w:id="1594" w:author="Borja Gonzalez" w:date="2017-09-28T17:53:00Z">
                    <w:rPr>
                      <w:rFonts w:ascii="Monaco" w:hAnsi="Monaco" w:cs="Monaco"/>
                      <w:color w:val="000000"/>
                      <w:sz w:val="32"/>
                      <w:szCs w:val="32"/>
                      <w:lang w:val="en-US"/>
                    </w:rPr>
                  </w:rPrChange>
                </w:rPr>
                <w:t>data</w:t>
              </w:r>
              <w:r w:rsidRPr="0050601B">
                <w:rPr>
                  <w:rFonts w:ascii="Monaco" w:hAnsi="Monaco" w:cs="Monaco"/>
                  <w:b/>
                  <w:bCs/>
                  <w:noProof/>
                  <w:color w:val="000000"/>
                  <w:sz w:val="20"/>
                  <w:szCs w:val="20"/>
                  <w:lang w:val="en-US"/>
                  <w:rPrChange w:id="1595" w:author="Borja Gonzalez" w:date="2017-09-28T17:53:00Z">
                    <w:rPr>
                      <w:rFonts w:ascii="Monaco" w:hAnsi="Monaco" w:cs="Monaco"/>
                      <w:b/>
                      <w:bCs/>
                      <w:color w:val="000000"/>
                      <w:sz w:val="32"/>
                      <w:szCs w:val="32"/>
                      <w:lang w:val="en-US"/>
                    </w:rPr>
                  </w:rPrChange>
                </w:rPr>
                <w:t>.</w:t>
              </w:r>
              <w:r w:rsidRPr="0050601B">
                <w:rPr>
                  <w:rFonts w:ascii="Monaco" w:hAnsi="Monaco" w:cs="Monaco"/>
                  <w:noProof/>
                  <w:color w:val="000000"/>
                  <w:sz w:val="20"/>
                  <w:szCs w:val="20"/>
                  <w:lang w:val="en-US"/>
                  <w:rPrChange w:id="1596" w:author="Borja Gonzalez" w:date="2017-09-28T17:53:00Z">
                    <w:rPr>
                      <w:rFonts w:ascii="Monaco" w:hAnsi="Monaco" w:cs="Monaco"/>
                      <w:color w:val="000000"/>
                      <w:sz w:val="32"/>
                      <w:szCs w:val="32"/>
                      <w:lang w:val="en-US"/>
                    </w:rPr>
                  </w:rPrChange>
                </w:rPr>
                <w:t>n</w:t>
              </w:r>
              <w:r w:rsidRPr="0050601B">
                <w:rPr>
                  <w:rFonts w:ascii="Monaco" w:hAnsi="Monaco" w:cs="Monaco"/>
                  <w:b/>
                  <w:bCs/>
                  <w:noProof/>
                  <w:color w:val="CE5C00"/>
                  <w:sz w:val="20"/>
                  <w:szCs w:val="20"/>
                  <w:lang w:val="en-US"/>
                  <w:rPrChange w:id="1597" w:author="Borja Gonzalez" w:date="2017-09-28T17:53:00Z">
                    <w:rPr>
                      <w:rFonts w:ascii="Monaco" w:hAnsi="Monaco" w:cs="Monaco"/>
                      <w:b/>
                      <w:bCs/>
                      <w:color w:val="CE5C00"/>
                      <w:sz w:val="32"/>
                      <w:szCs w:val="32"/>
                      <w:lang w:val="en-US"/>
                    </w:rPr>
                  </w:rPrChange>
                </w:rPr>
                <w:t>+</w:t>
              </w:r>
              <w:r w:rsidRPr="0050601B">
                <w:rPr>
                  <w:rFonts w:ascii="Monaco" w:hAnsi="Monaco" w:cs="Monaco"/>
                  <w:noProof/>
                  <w:color w:val="4E9A06"/>
                  <w:sz w:val="20"/>
                  <w:szCs w:val="20"/>
                  <w:lang w:val="en-US"/>
                  <w:rPrChange w:id="1598" w:author="Borja Gonzalez" w:date="2017-09-28T17:53:00Z">
                    <w:rPr>
                      <w:rFonts w:ascii="Monaco" w:hAnsi="Monaco" w:cs="Monaco"/>
                      <w:color w:val="4E9A06"/>
                      <w:sz w:val="32"/>
                      <w:szCs w:val="32"/>
                      <w:lang w:val="en-US"/>
                    </w:rPr>
                  </w:rPrChange>
                </w:rPr>
                <w:t>") enviada"</w:t>
              </w:r>
              <w:r w:rsidRPr="0050601B">
                <w:rPr>
                  <w:rFonts w:ascii="Monaco" w:hAnsi="Monaco" w:cs="Monaco"/>
                  <w:b/>
                  <w:bCs/>
                  <w:noProof/>
                  <w:color w:val="000000"/>
                  <w:sz w:val="20"/>
                  <w:szCs w:val="20"/>
                  <w:lang w:val="en-US"/>
                  <w:rPrChange w:id="1599" w:author="Borja Gonzalez" w:date="2017-09-28T17:53:00Z">
                    <w:rPr>
                      <w:rFonts w:ascii="Monaco" w:hAnsi="Monaco" w:cs="Monaco"/>
                      <w:b/>
                      <w:bCs/>
                      <w:color w:val="000000"/>
                      <w:sz w:val="32"/>
                      <w:szCs w:val="32"/>
                      <w:lang w:val="en-US"/>
                    </w:rPr>
                  </w:rPrChange>
                </w:rPr>
                <w:t>);</w:t>
              </w:r>
            </w:ins>
          </w:p>
          <w:p w14:paraId="24FF5C75" w14:textId="77777777" w:rsidR="00AE3604" w:rsidRPr="0050601B" w:rsidRDefault="00AE3604" w:rsidP="00AE3604">
            <w:pPr>
              <w:keepNext/>
              <w:keepLines/>
              <w:widowControl w:val="0"/>
              <w:autoSpaceDE w:val="0"/>
              <w:autoSpaceDN w:val="0"/>
              <w:adjustRightInd w:val="0"/>
              <w:spacing w:before="200"/>
              <w:outlineLvl w:val="4"/>
              <w:rPr>
                <w:ins w:id="1600" w:author="Borja Gonzalez" w:date="2017-09-28T17:49:00Z"/>
                <w:rFonts w:ascii="Monaco" w:hAnsi="Monaco" w:cs="Monaco"/>
                <w:noProof/>
                <w:sz w:val="20"/>
                <w:szCs w:val="20"/>
                <w:lang w:val="en-US"/>
                <w:rPrChange w:id="1601" w:author="Borja Gonzalez" w:date="2017-09-28T17:53:00Z">
                  <w:rPr>
                    <w:ins w:id="1602" w:author="Borja Gonzalez" w:date="2017-09-28T17:49:00Z"/>
                    <w:rFonts w:ascii="Monaco" w:eastAsiaTheme="majorEastAsia" w:hAnsi="Monaco" w:cs="Monaco"/>
                    <w:color w:val="243F60" w:themeColor="accent1" w:themeShade="7F"/>
                    <w:sz w:val="32"/>
                    <w:szCs w:val="32"/>
                    <w:lang w:val="en-US"/>
                  </w:rPr>
                </w:rPrChange>
              </w:rPr>
            </w:pPr>
            <w:ins w:id="1603" w:author="Borja Gonzalez" w:date="2017-09-28T17:49:00Z">
              <w:r w:rsidRPr="0050601B">
                <w:rPr>
                  <w:rFonts w:ascii="Monaco" w:hAnsi="Monaco" w:cs="Monaco"/>
                  <w:noProof/>
                  <w:sz w:val="20"/>
                  <w:szCs w:val="20"/>
                  <w:lang w:val="en-US"/>
                  <w:rPrChange w:id="1604" w:author="Borja Gonzalez" w:date="2017-09-28T17:53:00Z">
                    <w:rPr>
                      <w:rFonts w:ascii="Monaco" w:hAnsi="Monaco" w:cs="Monaco"/>
                      <w:sz w:val="32"/>
                      <w:szCs w:val="32"/>
                      <w:lang w:val="en-US"/>
                    </w:rPr>
                  </w:rPrChange>
                </w:rPr>
                <w:t xml:space="preserve">        </w:t>
              </w:r>
              <w:r w:rsidRPr="0050601B">
                <w:rPr>
                  <w:rFonts w:ascii="Monaco" w:hAnsi="Monaco" w:cs="Monaco"/>
                  <w:b/>
                  <w:bCs/>
                  <w:noProof/>
                  <w:color w:val="000000"/>
                  <w:sz w:val="20"/>
                  <w:szCs w:val="20"/>
                  <w:lang w:val="en-US"/>
                  <w:rPrChange w:id="1605" w:author="Borja Gonzalez" w:date="2017-09-28T17:53:00Z">
                    <w:rPr>
                      <w:rFonts w:ascii="Monaco" w:hAnsi="Monaco" w:cs="Monaco"/>
                      <w:b/>
                      <w:bCs/>
                      <w:color w:val="000000"/>
                      <w:sz w:val="32"/>
                      <w:szCs w:val="32"/>
                      <w:lang w:val="en-US"/>
                    </w:rPr>
                  </w:rPrChange>
                </w:rPr>
                <w:t>}</w:t>
              </w:r>
            </w:ins>
          </w:p>
          <w:p w14:paraId="738AB5FD" w14:textId="77777777" w:rsidR="00AE3604" w:rsidRPr="0050601B" w:rsidRDefault="00AE3604" w:rsidP="00AE3604">
            <w:pPr>
              <w:keepNext/>
              <w:keepLines/>
              <w:widowControl w:val="0"/>
              <w:autoSpaceDE w:val="0"/>
              <w:autoSpaceDN w:val="0"/>
              <w:adjustRightInd w:val="0"/>
              <w:spacing w:before="200"/>
              <w:outlineLvl w:val="4"/>
              <w:rPr>
                <w:ins w:id="1606" w:author="Borja Gonzalez" w:date="2017-09-28T17:49:00Z"/>
                <w:rFonts w:ascii="Monaco" w:hAnsi="Monaco" w:cs="Monaco"/>
                <w:noProof/>
                <w:sz w:val="20"/>
                <w:szCs w:val="20"/>
                <w:lang w:val="en-US"/>
                <w:rPrChange w:id="1607" w:author="Borja Gonzalez" w:date="2017-09-28T17:53:00Z">
                  <w:rPr>
                    <w:ins w:id="1608" w:author="Borja Gonzalez" w:date="2017-09-28T17:49:00Z"/>
                    <w:rFonts w:ascii="Monaco" w:eastAsiaTheme="majorEastAsia" w:hAnsi="Monaco" w:cs="Monaco"/>
                    <w:color w:val="243F60" w:themeColor="accent1" w:themeShade="7F"/>
                    <w:sz w:val="32"/>
                    <w:szCs w:val="32"/>
                    <w:lang w:val="en-US"/>
                  </w:rPr>
                </w:rPrChange>
              </w:rPr>
            </w:pPr>
            <w:ins w:id="1609" w:author="Borja Gonzalez" w:date="2017-09-28T17:49:00Z">
              <w:r w:rsidRPr="0050601B">
                <w:rPr>
                  <w:rFonts w:ascii="Monaco" w:hAnsi="Monaco" w:cs="Monaco"/>
                  <w:noProof/>
                  <w:sz w:val="20"/>
                  <w:szCs w:val="20"/>
                  <w:lang w:val="en-US"/>
                  <w:rPrChange w:id="1610" w:author="Borja Gonzalez" w:date="2017-09-28T17:53:00Z">
                    <w:rPr>
                      <w:rFonts w:ascii="Monaco" w:hAnsi="Monaco" w:cs="Monaco"/>
                      <w:sz w:val="32"/>
                      <w:szCs w:val="32"/>
                      <w:lang w:val="en-US"/>
                    </w:rPr>
                  </w:rPrChange>
                </w:rPr>
                <w:t xml:space="preserve">        </w:t>
              </w:r>
              <w:r w:rsidRPr="0050601B">
                <w:rPr>
                  <w:rFonts w:ascii="Monaco" w:hAnsi="Monaco" w:cs="Monaco"/>
                  <w:b/>
                  <w:bCs/>
                  <w:noProof/>
                  <w:color w:val="204A87"/>
                  <w:sz w:val="20"/>
                  <w:szCs w:val="20"/>
                  <w:lang w:val="en-US"/>
                  <w:rPrChange w:id="1611" w:author="Borja Gonzalez" w:date="2017-09-28T17:53:00Z">
                    <w:rPr>
                      <w:rFonts w:ascii="Monaco" w:hAnsi="Monaco" w:cs="Monaco"/>
                      <w:b/>
                      <w:bCs/>
                      <w:color w:val="204A87"/>
                      <w:sz w:val="32"/>
                      <w:szCs w:val="32"/>
                      <w:lang w:val="en-US"/>
                    </w:rPr>
                  </w:rPrChange>
                </w:rPr>
                <w:t>else</w:t>
              </w:r>
              <w:r w:rsidRPr="0050601B">
                <w:rPr>
                  <w:rFonts w:ascii="Monaco" w:hAnsi="Monaco" w:cs="Monaco"/>
                  <w:b/>
                  <w:bCs/>
                  <w:noProof/>
                  <w:color w:val="000000"/>
                  <w:sz w:val="20"/>
                  <w:szCs w:val="20"/>
                  <w:lang w:val="en-US"/>
                  <w:rPrChange w:id="1612" w:author="Borja Gonzalez" w:date="2017-09-28T17:53:00Z">
                    <w:rPr>
                      <w:rFonts w:ascii="Monaco" w:hAnsi="Monaco" w:cs="Monaco"/>
                      <w:b/>
                      <w:bCs/>
                      <w:color w:val="000000"/>
                      <w:sz w:val="32"/>
                      <w:szCs w:val="32"/>
                      <w:lang w:val="en-US"/>
                    </w:rPr>
                  </w:rPrChange>
                </w:rPr>
                <w:t>{</w:t>
              </w:r>
            </w:ins>
          </w:p>
          <w:p w14:paraId="2B74A1AC" w14:textId="77777777" w:rsidR="00AE3604" w:rsidRPr="0050601B" w:rsidRDefault="00AE3604" w:rsidP="00AE3604">
            <w:pPr>
              <w:keepNext/>
              <w:keepLines/>
              <w:widowControl w:val="0"/>
              <w:autoSpaceDE w:val="0"/>
              <w:autoSpaceDN w:val="0"/>
              <w:adjustRightInd w:val="0"/>
              <w:spacing w:before="200"/>
              <w:outlineLvl w:val="4"/>
              <w:rPr>
                <w:ins w:id="1613" w:author="Borja Gonzalez" w:date="2017-09-28T17:49:00Z"/>
                <w:rFonts w:ascii="Monaco" w:hAnsi="Monaco" w:cs="Monaco"/>
                <w:noProof/>
                <w:sz w:val="20"/>
                <w:szCs w:val="20"/>
                <w:lang w:val="en-US"/>
                <w:rPrChange w:id="1614" w:author="Borja Gonzalez" w:date="2017-09-28T17:53:00Z">
                  <w:rPr>
                    <w:ins w:id="1615" w:author="Borja Gonzalez" w:date="2017-09-28T17:49:00Z"/>
                    <w:rFonts w:ascii="Monaco" w:eastAsiaTheme="majorEastAsia" w:hAnsi="Monaco" w:cs="Monaco"/>
                    <w:color w:val="243F60" w:themeColor="accent1" w:themeShade="7F"/>
                    <w:sz w:val="32"/>
                    <w:szCs w:val="32"/>
                    <w:lang w:val="en-US"/>
                  </w:rPr>
                </w:rPrChange>
              </w:rPr>
            </w:pPr>
            <w:ins w:id="1616" w:author="Borja Gonzalez" w:date="2017-09-28T17:49:00Z">
              <w:r w:rsidRPr="0050601B">
                <w:rPr>
                  <w:rFonts w:ascii="Monaco" w:hAnsi="Monaco" w:cs="Monaco"/>
                  <w:noProof/>
                  <w:sz w:val="20"/>
                  <w:szCs w:val="20"/>
                  <w:lang w:val="en-US"/>
                  <w:rPrChange w:id="1617" w:author="Borja Gonzalez" w:date="2017-09-28T17:53:00Z">
                    <w:rPr>
                      <w:rFonts w:ascii="Monaco" w:hAnsi="Monaco" w:cs="Monaco"/>
                      <w:sz w:val="32"/>
                      <w:szCs w:val="32"/>
                      <w:lang w:val="en-US"/>
                    </w:rPr>
                  </w:rPrChange>
                </w:rPr>
                <w:t xml:space="preserve">        </w:t>
              </w:r>
              <w:r w:rsidRPr="0050601B">
                <w:rPr>
                  <w:rFonts w:ascii="Monaco" w:hAnsi="Monaco" w:cs="Monaco"/>
                  <w:noProof/>
                  <w:color w:val="000000"/>
                  <w:sz w:val="20"/>
                  <w:szCs w:val="20"/>
                  <w:lang w:val="en-US"/>
                  <w:rPrChange w:id="1618" w:author="Borja Gonzalez" w:date="2017-09-28T17:53:00Z">
                    <w:rPr>
                      <w:rFonts w:ascii="Monaco" w:hAnsi="Monaco" w:cs="Monaco"/>
                      <w:color w:val="000000"/>
                      <w:sz w:val="32"/>
                      <w:szCs w:val="32"/>
                      <w:lang w:val="en-US"/>
                    </w:rPr>
                  </w:rPrChange>
                </w:rPr>
                <w:t>console</w:t>
              </w:r>
              <w:r w:rsidRPr="0050601B">
                <w:rPr>
                  <w:rFonts w:ascii="Monaco" w:hAnsi="Monaco" w:cs="Monaco"/>
                  <w:b/>
                  <w:bCs/>
                  <w:noProof/>
                  <w:color w:val="000000"/>
                  <w:sz w:val="20"/>
                  <w:szCs w:val="20"/>
                  <w:lang w:val="en-US"/>
                  <w:rPrChange w:id="1619" w:author="Borja Gonzalez" w:date="2017-09-28T17:53:00Z">
                    <w:rPr>
                      <w:rFonts w:ascii="Monaco" w:hAnsi="Monaco" w:cs="Monaco"/>
                      <w:b/>
                      <w:bCs/>
                      <w:color w:val="000000"/>
                      <w:sz w:val="32"/>
                      <w:szCs w:val="32"/>
                      <w:lang w:val="en-US"/>
                    </w:rPr>
                  </w:rPrChange>
                </w:rPr>
                <w:t>.</w:t>
              </w:r>
              <w:r w:rsidRPr="0050601B">
                <w:rPr>
                  <w:rFonts w:ascii="Monaco" w:hAnsi="Monaco" w:cs="Monaco"/>
                  <w:noProof/>
                  <w:color w:val="000000"/>
                  <w:sz w:val="20"/>
                  <w:szCs w:val="20"/>
                  <w:lang w:val="en-US"/>
                  <w:rPrChange w:id="1620" w:author="Borja Gonzalez" w:date="2017-09-28T17:53:00Z">
                    <w:rPr>
                      <w:rFonts w:ascii="Monaco" w:hAnsi="Monaco" w:cs="Monaco"/>
                      <w:color w:val="000000"/>
                      <w:sz w:val="32"/>
                      <w:szCs w:val="32"/>
                      <w:lang w:val="en-US"/>
                    </w:rPr>
                  </w:rPrChange>
                </w:rPr>
                <w:t>log</w:t>
              </w:r>
              <w:r w:rsidRPr="0050601B">
                <w:rPr>
                  <w:rFonts w:ascii="Monaco" w:hAnsi="Monaco" w:cs="Monaco"/>
                  <w:b/>
                  <w:bCs/>
                  <w:noProof/>
                  <w:color w:val="000000"/>
                  <w:sz w:val="20"/>
                  <w:szCs w:val="20"/>
                  <w:lang w:val="en-US"/>
                  <w:rPrChange w:id="1621" w:author="Borja Gonzalez" w:date="2017-09-28T17:53:00Z">
                    <w:rPr>
                      <w:rFonts w:ascii="Monaco" w:hAnsi="Monaco" w:cs="Monaco"/>
                      <w:b/>
                      <w:bCs/>
                      <w:color w:val="000000"/>
                      <w:sz w:val="32"/>
                      <w:szCs w:val="32"/>
                      <w:lang w:val="en-US"/>
                    </w:rPr>
                  </w:rPrChange>
                </w:rPr>
                <w:t>(</w:t>
              </w:r>
              <w:r w:rsidRPr="0050601B">
                <w:rPr>
                  <w:rFonts w:ascii="Monaco" w:hAnsi="Monaco" w:cs="Monaco"/>
                  <w:noProof/>
                  <w:color w:val="4E9A06"/>
                  <w:sz w:val="20"/>
                  <w:szCs w:val="20"/>
                  <w:lang w:val="en-US"/>
                  <w:rPrChange w:id="1622" w:author="Borja Gonzalez" w:date="2017-09-28T17:53:00Z">
                    <w:rPr>
                      <w:rFonts w:ascii="Monaco" w:hAnsi="Monaco" w:cs="Monaco"/>
                      <w:color w:val="4E9A06"/>
                      <w:sz w:val="32"/>
                      <w:szCs w:val="32"/>
                      <w:lang w:val="en-US"/>
                    </w:rPr>
                  </w:rPrChange>
                </w:rPr>
                <w:t>"Datos no borrados"</w:t>
              </w:r>
              <w:r w:rsidRPr="0050601B">
                <w:rPr>
                  <w:rFonts w:ascii="Monaco" w:hAnsi="Monaco" w:cs="Monaco"/>
                  <w:b/>
                  <w:bCs/>
                  <w:noProof/>
                  <w:color w:val="000000"/>
                  <w:sz w:val="20"/>
                  <w:szCs w:val="20"/>
                  <w:lang w:val="en-US"/>
                  <w:rPrChange w:id="1623" w:author="Borja Gonzalez" w:date="2017-09-28T17:53:00Z">
                    <w:rPr>
                      <w:rFonts w:ascii="Monaco" w:hAnsi="Monaco" w:cs="Monaco"/>
                      <w:b/>
                      <w:bCs/>
                      <w:color w:val="000000"/>
                      <w:sz w:val="32"/>
                      <w:szCs w:val="32"/>
                      <w:lang w:val="en-US"/>
                    </w:rPr>
                  </w:rPrChange>
                </w:rPr>
                <w:t>);</w:t>
              </w:r>
            </w:ins>
          </w:p>
          <w:p w14:paraId="346B1994" w14:textId="77777777" w:rsidR="00AE3604" w:rsidRPr="0050601B" w:rsidRDefault="00AE3604" w:rsidP="00AE3604">
            <w:pPr>
              <w:keepNext/>
              <w:keepLines/>
              <w:widowControl w:val="0"/>
              <w:autoSpaceDE w:val="0"/>
              <w:autoSpaceDN w:val="0"/>
              <w:adjustRightInd w:val="0"/>
              <w:spacing w:before="200"/>
              <w:outlineLvl w:val="4"/>
              <w:rPr>
                <w:ins w:id="1624" w:author="Borja Gonzalez" w:date="2017-09-28T17:49:00Z"/>
                <w:rFonts w:ascii="Monaco" w:hAnsi="Monaco" w:cs="Monaco"/>
                <w:noProof/>
                <w:sz w:val="20"/>
                <w:szCs w:val="20"/>
                <w:lang w:val="en-US"/>
                <w:rPrChange w:id="1625" w:author="Borja Gonzalez" w:date="2017-09-28T17:53:00Z">
                  <w:rPr>
                    <w:ins w:id="1626" w:author="Borja Gonzalez" w:date="2017-09-28T17:49:00Z"/>
                    <w:rFonts w:ascii="Monaco" w:eastAsiaTheme="majorEastAsia" w:hAnsi="Monaco" w:cs="Monaco"/>
                    <w:color w:val="243F60" w:themeColor="accent1" w:themeShade="7F"/>
                    <w:sz w:val="32"/>
                    <w:szCs w:val="32"/>
                    <w:lang w:val="en-US"/>
                  </w:rPr>
                </w:rPrChange>
              </w:rPr>
            </w:pPr>
            <w:ins w:id="1627" w:author="Borja Gonzalez" w:date="2017-09-28T17:49:00Z">
              <w:r w:rsidRPr="0050601B">
                <w:rPr>
                  <w:rFonts w:ascii="Monaco" w:hAnsi="Monaco" w:cs="Monaco"/>
                  <w:noProof/>
                  <w:sz w:val="20"/>
                  <w:szCs w:val="20"/>
                  <w:lang w:val="en-US"/>
                  <w:rPrChange w:id="1628" w:author="Borja Gonzalez" w:date="2017-09-28T17:53:00Z">
                    <w:rPr>
                      <w:rFonts w:ascii="Monaco" w:hAnsi="Monaco" w:cs="Monaco"/>
                      <w:sz w:val="32"/>
                      <w:szCs w:val="32"/>
                      <w:lang w:val="en-US"/>
                    </w:rPr>
                  </w:rPrChange>
                </w:rPr>
                <w:t xml:space="preserve">    </w:t>
              </w:r>
              <w:r w:rsidRPr="0050601B">
                <w:rPr>
                  <w:rFonts w:ascii="Monaco" w:hAnsi="Monaco" w:cs="Monaco"/>
                  <w:b/>
                  <w:bCs/>
                  <w:noProof/>
                  <w:color w:val="000000"/>
                  <w:sz w:val="20"/>
                  <w:szCs w:val="20"/>
                  <w:lang w:val="en-US"/>
                  <w:rPrChange w:id="1629" w:author="Borja Gonzalez" w:date="2017-09-28T17:53:00Z">
                    <w:rPr>
                      <w:rFonts w:ascii="Monaco" w:hAnsi="Monaco" w:cs="Monaco"/>
                      <w:b/>
                      <w:bCs/>
                      <w:color w:val="000000"/>
                      <w:sz w:val="32"/>
                      <w:szCs w:val="32"/>
                      <w:lang w:val="en-US"/>
                    </w:rPr>
                  </w:rPrChange>
                </w:rPr>
                <w:t>}</w:t>
              </w:r>
            </w:ins>
          </w:p>
          <w:p w14:paraId="0BC1114B" w14:textId="77777777" w:rsidR="00AE3604" w:rsidRPr="0050601B" w:rsidRDefault="00AE3604" w:rsidP="00AE3604">
            <w:pPr>
              <w:keepNext/>
              <w:keepLines/>
              <w:widowControl w:val="0"/>
              <w:autoSpaceDE w:val="0"/>
              <w:autoSpaceDN w:val="0"/>
              <w:adjustRightInd w:val="0"/>
              <w:spacing w:before="200"/>
              <w:outlineLvl w:val="4"/>
              <w:rPr>
                <w:ins w:id="1630" w:author="Borja Gonzalez" w:date="2017-09-28T17:49:00Z"/>
                <w:rFonts w:ascii="Monaco" w:hAnsi="Monaco" w:cs="Monaco"/>
                <w:noProof/>
                <w:sz w:val="20"/>
                <w:szCs w:val="20"/>
                <w:lang w:val="en-US"/>
                <w:rPrChange w:id="1631" w:author="Borja Gonzalez" w:date="2017-09-28T17:53:00Z">
                  <w:rPr>
                    <w:ins w:id="1632" w:author="Borja Gonzalez" w:date="2017-09-28T17:49:00Z"/>
                    <w:rFonts w:ascii="Monaco" w:eastAsiaTheme="majorEastAsia" w:hAnsi="Monaco" w:cs="Monaco"/>
                    <w:color w:val="243F60" w:themeColor="accent1" w:themeShade="7F"/>
                    <w:sz w:val="32"/>
                    <w:szCs w:val="32"/>
                    <w:lang w:val="en-US"/>
                  </w:rPr>
                </w:rPrChange>
              </w:rPr>
            </w:pPr>
            <w:ins w:id="1633" w:author="Borja Gonzalez" w:date="2017-09-28T17:49:00Z">
              <w:r w:rsidRPr="0050601B">
                <w:rPr>
                  <w:rFonts w:ascii="Monaco" w:hAnsi="Monaco" w:cs="Monaco"/>
                  <w:b/>
                  <w:bCs/>
                  <w:noProof/>
                  <w:color w:val="000000"/>
                  <w:sz w:val="20"/>
                  <w:szCs w:val="20"/>
                  <w:lang w:val="en-US"/>
                  <w:rPrChange w:id="1634" w:author="Borja Gonzalez" w:date="2017-09-28T17:53:00Z">
                    <w:rPr>
                      <w:rFonts w:ascii="Monaco" w:hAnsi="Monaco" w:cs="Monaco"/>
                      <w:b/>
                      <w:bCs/>
                      <w:color w:val="000000"/>
                      <w:sz w:val="32"/>
                      <w:szCs w:val="32"/>
                      <w:lang w:val="en-US"/>
                    </w:rPr>
                  </w:rPrChange>
                </w:rPr>
                <w:t>}</w:t>
              </w:r>
            </w:ins>
          </w:p>
          <w:p w14:paraId="44532417" w14:textId="77777777" w:rsidR="00AE3604" w:rsidRDefault="00AE3604" w:rsidP="003066E2">
            <w:pPr>
              <w:rPr>
                <w:ins w:id="1635" w:author="Borja Gonzalez" w:date="2017-09-28T17:49:00Z"/>
              </w:rPr>
            </w:pPr>
          </w:p>
        </w:tc>
      </w:tr>
    </w:tbl>
    <w:p w14:paraId="073329F2" w14:textId="2528514D" w:rsidR="00DC2D8F" w:rsidRDefault="00DC2D8F" w:rsidP="003066E2"/>
    <w:p w14:paraId="376CAA06" w14:textId="77777777" w:rsidR="00D93C51" w:rsidRDefault="00D93C51" w:rsidP="003066E2"/>
    <w:p w14:paraId="39144469" w14:textId="599138AD" w:rsidR="00DF2E7D" w:rsidRDefault="00D93C51" w:rsidP="00DF2E7D">
      <w:r>
        <w:lastRenderedPageBreak/>
        <w:t>En este caso le salta un mensaje de confirmación al usuario para asegurar que quiera borrar al paciente y sus datos de movimientos asociados. Si confirma la operación se establecerá un websocket con el servidor</w:t>
      </w:r>
      <w:r w:rsidR="00042B13">
        <w:t xml:space="preserve"> donde el navegador escuchará al servidor para recibir la confirmación de conexión. Después el navegador enviará un objeto JSON con la cabecera “Borrar paciente”, el identificador único del paciente y su nombre.</w:t>
      </w:r>
    </w:p>
    <w:p w14:paraId="5E4928AA" w14:textId="77777777" w:rsidR="00616503" w:rsidRDefault="00616503" w:rsidP="00DF2E7D"/>
    <w:p w14:paraId="37A9DB39" w14:textId="0927581C" w:rsidR="00616503" w:rsidRDefault="00616503" w:rsidP="00DF2E7D">
      <w:r>
        <w:t xml:space="preserve">Para este caso es necesario que cuando borremos el </w:t>
      </w:r>
      <w:r w:rsidR="00BC4CE1">
        <w:t>paciente</w:t>
      </w:r>
      <w:r>
        <w:t xml:space="preserve"> se actualice la tabla con los pacientes y así no se muestre el </w:t>
      </w:r>
      <w:r w:rsidR="00BC4CE1">
        <w:t>paciente</w:t>
      </w:r>
      <w:r>
        <w:t xml:space="preserve"> borrado. Para realizar esta función </w:t>
      </w:r>
      <w:r w:rsidR="009C33EB">
        <w:t>el servidor manda un mensaje que el cliente recibe y le sirve para saber cuando tiene que actualizar el contenido de la tabla.</w:t>
      </w:r>
    </w:p>
    <w:p w14:paraId="09970ED2" w14:textId="77777777" w:rsidR="009C33EB" w:rsidRDefault="009C33EB" w:rsidP="00DF2E7D"/>
    <w:p w14:paraId="6C798B41" w14:textId="77777777" w:rsidR="0050601B" w:rsidRDefault="009C33EB" w:rsidP="00DF2E7D">
      <w:pPr>
        <w:rPr>
          <w:ins w:id="1636" w:author="Borja Gonzalez" w:date="2017-09-28T17:54:00Z"/>
        </w:rPr>
      </w:pPr>
      <w:del w:id="1637" w:author="Borja Gonzalez" w:date="2017-09-28T17:54:00Z">
        <w:r w:rsidDel="0050601B">
          <w:rPr>
            <w:noProof/>
            <w:lang w:val="en-US"/>
          </w:rPr>
          <w:drawing>
            <wp:inline distT="0" distB="0" distL="0" distR="0" wp14:anchorId="5BFA49C1" wp14:editId="442C3FDA">
              <wp:extent cx="6172200" cy="886460"/>
              <wp:effectExtent l="0" t="0" r="0" b="2540"/>
              <wp:docPr id="2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174637" cy="886810"/>
                      </a:xfrm>
                      <a:prstGeom prst="rect">
                        <a:avLst/>
                      </a:prstGeom>
                      <a:noFill/>
                      <a:ln>
                        <a:noFill/>
                      </a:ln>
                    </pic:spPr>
                  </pic:pic>
                </a:graphicData>
              </a:graphic>
            </wp:inline>
          </w:drawing>
        </w:r>
      </w:del>
    </w:p>
    <w:tbl>
      <w:tblPr>
        <w:tblStyle w:val="TableGrid"/>
        <w:tblW w:w="0" w:type="auto"/>
        <w:tblLook w:val="04A0" w:firstRow="1" w:lastRow="0" w:firstColumn="1" w:lastColumn="0" w:noHBand="0" w:noVBand="1"/>
      </w:tblPr>
      <w:tblGrid>
        <w:gridCol w:w="8856"/>
      </w:tblGrid>
      <w:tr w:rsidR="0050601B" w14:paraId="0A506754" w14:textId="77777777" w:rsidTr="0050601B">
        <w:trPr>
          <w:ins w:id="1638" w:author="Borja Gonzalez" w:date="2017-09-28T17:54:00Z"/>
        </w:trPr>
        <w:tc>
          <w:tcPr>
            <w:tcW w:w="8856" w:type="dxa"/>
          </w:tcPr>
          <w:p w14:paraId="133569B2" w14:textId="77777777" w:rsidR="0050601B" w:rsidRPr="0050601B" w:rsidRDefault="0050601B" w:rsidP="0050601B">
            <w:pPr>
              <w:keepNext/>
              <w:keepLines/>
              <w:widowControl w:val="0"/>
              <w:autoSpaceDE w:val="0"/>
              <w:autoSpaceDN w:val="0"/>
              <w:adjustRightInd w:val="0"/>
              <w:spacing w:before="200"/>
              <w:outlineLvl w:val="4"/>
              <w:rPr>
                <w:ins w:id="1639" w:author="Borja Gonzalez" w:date="2017-09-28T17:54:00Z"/>
                <w:rFonts w:ascii="Monaco" w:hAnsi="Monaco" w:cs="Monaco"/>
                <w:noProof/>
                <w:sz w:val="20"/>
                <w:szCs w:val="20"/>
                <w:lang w:val="en-US"/>
                <w:rPrChange w:id="1640" w:author="Borja Gonzalez" w:date="2017-09-28T17:54:00Z">
                  <w:rPr>
                    <w:ins w:id="1641" w:author="Borja Gonzalez" w:date="2017-09-28T17:54:00Z"/>
                    <w:rFonts w:ascii="Monaco" w:eastAsiaTheme="majorEastAsia" w:hAnsi="Monaco" w:cs="Monaco"/>
                    <w:color w:val="243F60" w:themeColor="accent1" w:themeShade="7F"/>
                    <w:sz w:val="32"/>
                    <w:szCs w:val="32"/>
                    <w:lang w:val="en-US"/>
                  </w:rPr>
                </w:rPrChange>
              </w:rPr>
            </w:pPr>
            <w:ins w:id="1642" w:author="Borja Gonzalez" w:date="2017-09-28T17:54:00Z">
              <w:r w:rsidRPr="0050601B">
                <w:rPr>
                  <w:rFonts w:ascii="Monaco" w:hAnsi="Monaco" w:cs="Monaco"/>
                  <w:b/>
                  <w:bCs/>
                  <w:noProof/>
                  <w:color w:val="204A87"/>
                  <w:sz w:val="20"/>
                  <w:szCs w:val="20"/>
                  <w:lang w:val="en-US"/>
                  <w:rPrChange w:id="1643" w:author="Borja Gonzalez" w:date="2017-09-28T17:54:00Z">
                    <w:rPr>
                      <w:rFonts w:ascii="Monaco" w:hAnsi="Monaco" w:cs="Monaco"/>
                      <w:b/>
                      <w:bCs/>
                      <w:color w:val="204A87"/>
                      <w:sz w:val="32"/>
                      <w:szCs w:val="32"/>
                      <w:lang w:val="en-US"/>
                    </w:rPr>
                  </w:rPrChange>
                </w:rPr>
                <w:t>var</w:t>
              </w:r>
              <w:r w:rsidRPr="0050601B">
                <w:rPr>
                  <w:rFonts w:ascii="Monaco" w:hAnsi="Monaco" w:cs="Monaco"/>
                  <w:noProof/>
                  <w:sz w:val="20"/>
                  <w:szCs w:val="20"/>
                  <w:lang w:val="en-US"/>
                  <w:rPrChange w:id="1644" w:author="Borja Gonzalez" w:date="2017-09-28T17:54:00Z">
                    <w:rPr>
                      <w:rFonts w:ascii="Monaco" w:hAnsi="Monaco" w:cs="Monaco"/>
                      <w:sz w:val="32"/>
                      <w:szCs w:val="32"/>
                      <w:lang w:val="en-US"/>
                    </w:rPr>
                  </w:rPrChange>
                </w:rPr>
                <w:t xml:space="preserve"> </w:t>
              </w:r>
              <w:r w:rsidRPr="0050601B">
                <w:rPr>
                  <w:rFonts w:ascii="Monaco" w:hAnsi="Monaco" w:cs="Monaco"/>
                  <w:noProof/>
                  <w:color w:val="000000"/>
                  <w:sz w:val="20"/>
                  <w:szCs w:val="20"/>
                  <w:lang w:val="en-US"/>
                  <w:rPrChange w:id="1645" w:author="Borja Gonzalez" w:date="2017-09-28T17:54:00Z">
                    <w:rPr>
                      <w:rFonts w:ascii="Monaco" w:hAnsi="Monaco" w:cs="Monaco"/>
                      <w:color w:val="000000"/>
                      <w:sz w:val="32"/>
                      <w:szCs w:val="32"/>
                      <w:lang w:val="en-US"/>
                    </w:rPr>
                  </w:rPrChange>
                </w:rPr>
                <w:t>socket</w:t>
              </w:r>
              <w:r w:rsidRPr="0050601B">
                <w:rPr>
                  <w:rFonts w:ascii="Monaco" w:hAnsi="Monaco" w:cs="Monaco"/>
                  <w:noProof/>
                  <w:sz w:val="20"/>
                  <w:szCs w:val="20"/>
                  <w:lang w:val="en-US"/>
                  <w:rPrChange w:id="1646" w:author="Borja Gonzalez" w:date="2017-09-28T17:54:00Z">
                    <w:rPr>
                      <w:rFonts w:ascii="Monaco" w:hAnsi="Monaco" w:cs="Monaco"/>
                      <w:sz w:val="32"/>
                      <w:szCs w:val="32"/>
                      <w:lang w:val="en-US"/>
                    </w:rPr>
                  </w:rPrChange>
                </w:rPr>
                <w:t xml:space="preserve"> </w:t>
              </w:r>
              <w:r w:rsidRPr="0050601B">
                <w:rPr>
                  <w:rFonts w:ascii="Monaco" w:hAnsi="Monaco" w:cs="Monaco"/>
                  <w:b/>
                  <w:bCs/>
                  <w:noProof/>
                  <w:color w:val="CE5C00"/>
                  <w:sz w:val="20"/>
                  <w:szCs w:val="20"/>
                  <w:lang w:val="en-US"/>
                  <w:rPrChange w:id="1647" w:author="Borja Gonzalez" w:date="2017-09-28T17:54:00Z">
                    <w:rPr>
                      <w:rFonts w:ascii="Monaco" w:hAnsi="Monaco" w:cs="Monaco"/>
                      <w:b/>
                      <w:bCs/>
                      <w:color w:val="CE5C00"/>
                      <w:sz w:val="32"/>
                      <w:szCs w:val="32"/>
                      <w:lang w:val="en-US"/>
                    </w:rPr>
                  </w:rPrChange>
                </w:rPr>
                <w:t>=</w:t>
              </w:r>
              <w:r w:rsidRPr="0050601B">
                <w:rPr>
                  <w:rFonts w:ascii="Monaco" w:hAnsi="Monaco" w:cs="Monaco"/>
                  <w:noProof/>
                  <w:sz w:val="20"/>
                  <w:szCs w:val="20"/>
                  <w:lang w:val="en-US"/>
                  <w:rPrChange w:id="1648" w:author="Borja Gonzalez" w:date="2017-09-28T17:54:00Z">
                    <w:rPr>
                      <w:rFonts w:ascii="Monaco" w:hAnsi="Monaco" w:cs="Monaco"/>
                      <w:sz w:val="32"/>
                      <w:szCs w:val="32"/>
                      <w:lang w:val="en-US"/>
                    </w:rPr>
                  </w:rPrChange>
                </w:rPr>
                <w:t xml:space="preserve"> </w:t>
              </w:r>
              <w:r w:rsidRPr="0050601B">
                <w:rPr>
                  <w:rFonts w:ascii="Monaco" w:hAnsi="Monaco" w:cs="Monaco"/>
                  <w:noProof/>
                  <w:color w:val="000000"/>
                  <w:sz w:val="20"/>
                  <w:szCs w:val="20"/>
                  <w:lang w:val="en-US"/>
                  <w:rPrChange w:id="1649" w:author="Borja Gonzalez" w:date="2017-09-28T17:54:00Z">
                    <w:rPr>
                      <w:rFonts w:ascii="Monaco" w:hAnsi="Monaco" w:cs="Monaco"/>
                      <w:color w:val="000000"/>
                      <w:sz w:val="32"/>
                      <w:szCs w:val="32"/>
                      <w:lang w:val="en-US"/>
                    </w:rPr>
                  </w:rPrChange>
                </w:rPr>
                <w:t>io</w:t>
              </w:r>
              <w:r w:rsidRPr="0050601B">
                <w:rPr>
                  <w:rFonts w:ascii="Monaco" w:hAnsi="Monaco" w:cs="Monaco"/>
                  <w:b/>
                  <w:bCs/>
                  <w:noProof/>
                  <w:color w:val="000000"/>
                  <w:sz w:val="20"/>
                  <w:szCs w:val="20"/>
                  <w:lang w:val="en-US"/>
                  <w:rPrChange w:id="1650" w:author="Borja Gonzalez" w:date="2017-09-28T17:54:00Z">
                    <w:rPr>
                      <w:rFonts w:ascii="Monaco" w:hAnsi="Monaco" w:cs="Monaco"/>
                      <w:b/>
                      <w:bCs/>
                      <w:color w:val="000000"/>
                      <w:sz w:val="32"/>
                      <w:szCs w:val="32"/>
                      <w:lang w:val="en-US"/>
                    </w:rPr>
                  </w:rPrChange>
                </w:rPr>
                <w:t>.</w:t>
              </w:r>
              <w:r w:rsidRPr="0050601B">
                <w:rPr>
                  <w:rFonts w:ascii="Monaco" w:hAnsi="Monaco" w:cs="Monaco"/>
                  <w:noProof/>
                  <w:color w:val="000000"/>
                  <w:sz w:val="20"/>
                  <w:szCs w:val="20"/>
                  <w:lang w:val="en-US"/>
                  <w:rPrChange w:id="1651" w:author="Borja Gonzalez" w:date="2017-09-28T17:54:00Z">
                    <w:rPr>
                      <w:rFonts w:ascii="Monaco" w:hAnsi="Monaco" w:cs="Monaco"/>
                      <w:color w:val="000000"/>
                      <w:sz w:val="32"/>
                      <w:szCs w:val="32"/>
                      <w:lang w:val="en-US"/>
                    </w:rPr>
                  </w:rPrChange>
                </w:rPr>
                <w:t>connect</w:t>
              </w:r>
              <w:r w:rsidRPr="0050601B">
                <w:rPr>
                  <w:rFonts w:ascii="Monaco" w:hAnsi="Monaco" w:cs="Monaco"/>
                  <w:b/>
                  <w:bCs/>
                  <w:noProof/>
                  <w:color w:val="000000"/>
                  <w:sz w:val="20"/>
                  <w:szCs w:val="20"/>
                  <w:lang w:val="en-US"/>
                  <w:rPrChange w:id="1652" w:author="Borja Gonzalez" w:date="2017-09-28T17:54:00Z">
                    <w:rPr>
                      <w:rFonts w:ascii="Monaco" w:hAnsi="Monaco" w:cs="Monaco"/>
                      <w:b/>
                      <w:bCs/>
                      <w:color w:val="000000"/>
                      <w:sz w:val="32"/>
                      <w:szCs w:val="32"/>
                      <w:lang w:val="en-US"/>
                    </w:rPr>
                  </w:rPrChange>
                </w:rPr>
                <w:t>(</w:t>
              </w:r>
              <w:r w:rsidRPr="0050601B">
                <w:rPr>
                  <w:rFonts w:ascii="Monaco" w:hAnsi="Monaco" w:cs="Monaco"/>
                  <w:noProof/>
                  <w:color w:val="4E9A06"/>
                  <w:sz w:val="20"/>
                  <w:szCs w:val="20"/>
                  <w:lang w:val="en-US"/>
                  <w:rPrChange w:id="1653" w:author="Borja Gonzalez" w:date="2017-09-28T17:54:00Z">
                    <w:rPr>
                      <w:rFonts w:ascii="Monaco" w:hAnsi="Monaco" w:cs="Monaco"/>
                      <w:color w:val="4E9A06"/>
                      <w:sz w:val="32"/>
                      <w:szCs w:val="32"/>
                      <w:lang w:val="en-US"/>
                    </w:rPr>
                  </w:rPrChange>
                </w:rPr>
                <w:t>"http://172.20.10.5:8124"</w:t>
              </w:r>
              <w:r w:rsidRPr="0050601B">
                <w:rPr>
                  <w:rFonts w:ascii="Monaco" w:hAnsi="Monaco" w:cs="Monaco"/>
                  <w:b/>
                  <w:bCs/>
                  <w:noProof/>
                  <w:color w:val="000000"/>
                  <w:sz w:val="20"/>
                  <w:szCs w:val="20"/>
                  <w:lang w:val="en-US"/>
                  <w:rPrChange w:id="1654" w:author="Borja Gonzalez" w:date="2017-09-28T17:54:00Z">
                    <w:rPr>
                      <w:rFonts w:ascii="Monaco" w:hAnsi="Monaco" w:cs="Monaco"/>
                      <w:b/>
                      <w:bCs/>
                      <w:color w:val="000000"/>
                      <w:sz w:val="32"/>
                      <w:szCs w:val="32"/>
                      <w:lang w:val="en-US"/>
                    </w:rPr>
                  </w:rPrChange>
                </w:rPr>
                <w:t>);</w:t>
              </w:r>
              <w:r w:rsidRPr="0050601B">
                <w:rPr>
                  <w:rFonts w:ascii="Monaco" w:hAnsi="Monaco" w:cs="Monaco"/>
                  <w:noProof/>
                  <w:sz w:val="20"/>
                  <w:szCs w:val="20"/>
                  <w:lang w:val="en-US"/>
                  <w:rPrChange w:id="1655" w:author="Borja Gonzalez" w:date="2017-09-28T17:54:00Z">
                    <w:rPr>
                      <w:rFonts w:ascii="Monaco" w:hAnsi="Monaco" w:cs="Monaco"/>
                      <w:sz w:val="32"/>
                      <w:szCs w:val="32"/>
                      <w:lang w:val="en-US"/>
                    </w:rPr>
                  </w:rPrChange>
                </w:rPr>
                <w:t xml:space="preserve"> </w:t>
              </w:r>
            </w:ins>
          </w:p>
          <w:p w14:paraId="03249CE5" w14:textId="77777777" w:rsidR="0050601B" w:rsidRPr="0050601B" w:rsidRDefault="0050601B" w:rsidP="0050601B">
            <w:pPr>
              <w:keepNext/>
              <w:keepLines/>
              <w:widowControl w:val="0"/>
              <w:autoSpaceDE w:val="0"/>
              <w:autoSpaceDN w:val="0"/>
              <w:adjustRightInd w:val="0"/>
              <w:spacing w:before="200"/>
              <w:outlineLvl w:val="4"/>
              <w:rPr>
                <w:ins w:id="1656" w:author="Borja Gonzalez" w:date="2017-09-28T17:54:00Z"/>
                <w:rFonts w:ascii="Monaco" w:hAnsi="Monaco" w:cs="Monaco"/>
                <w:noProof/>
                <w:sz w:val="20"/>
                <w:szCs w:val="20"/>
                <w:lang w:val="en-US"/>
                <w:rPrChange w:id="1657" w:author="Borja Gonzalez" w:date="2017-09-28T17:54:00Z">
                  <w:rPr>
                    <w:ins w:id="1658" w:author="Borja Gonzalez" w:date="2017-09-28T17:54:00Z"/>
                    <w:rFonts w:ascii="Monaco" w:eastAsiaTheme="majorEastAsia" w:hAnsi="Monaco" w:cs="Monaco"/>
                    <w:color w:val="243F60" w:themeColor="accent1" w:themeShade="7F"/>
                    <w:sz w:val="32"/>
                    <w:szCs w:val="32"/>
                    <w:lang w:val="en-US"/>
                  </w:rPr>
                </w:rPrChange>
              </w:rPr>
            </w:pPr>
            <w:ins w:id="1659" w:author="Borja Gonzalez" w:date="2017-09-28T17:54:00Z">
              <w:r w:rsidRPr="0050601B">
                <w:rPr>
                  <w:rFonts w:ascii="Monaco" w:hAnsi="Monaco" w:cs="Monaco"/>
                  <w:noProof/>
                  <w:color w:val="000000"/>
                  <w:sz w:val="20"/>
                  <w:szCs w:val="20"/>
                  <w:lang w:val="en-US"/>
                  <w:rPrChange w:id="1660" w:author="Borja Gonzalez" w:date="2017-09-28T17:54:00Z">
                    <w:rPr>
                      <w:rFonts w:ascii="Monaco" w:hAnsi="Monaco" w:cs="Monaco"/>
                      <w:color w:val="000000"/>
                      <w:sz w:val="32"/>
                      <w:szCs w:val="32"/>
                      <w:lang w:val="en-US"/>
                    </w:rPr>
                  </w:rPrChange>
                </w:rPr>
                <w:t>socket</w:t>
              </w:r>
              <w:r w:rsidRPr="0050601B">
                <w:rPr>
                  <w:rFonts w:ascii="Monaco" w:hAnsi="Monaco" w:cs="Monaco"/>
                  <w:b/>
                  <w:bCs/>
                  <w:noProof/>
                  <w:color w:val="000000"/>
                  <w:sz w:val="20"/>
                  <w:szCs w:val="20"/>
                  <w:lang w:val="en-US"/>
                  <w:rPrChange w:id="1661" w:author="Borja Gonzalez" w:date="2017-09-28T17:54:00Z">
                    <w:rPr>
                      <w:rFonts w:ascii="Monaco" w:hAnsi="Monaco" w:cs="Monaco"/>
                      <w:b/>
                      <w:bCs/>
                      <w:color w:val="000000"/>
                      <w:sz w:val="32"/>
                      <w:szCs w:val="32"/>
                      <w:lang w:val="en-US"/>
                    </w:rPr>
                  </w:rPrChange>
                </w:rPr>
                <w:t>.</w:t>
              </w:r>
              <w:r w:rsidRPr="0050601B">
                <w:rPr>
                  <w:rFonts w:ascii="Monaco" w:hAnsi="Monaco" w:cs="Monaco"/>
                  <w:noProof/>
                  <w:color w:val="000000"/>
                  <w:sz w:val="20"/>
                  <w:szCs w:val="20"/>
                  <w:lang w:val="en-US"/>
                  <w:rPrChange w:id="1662" w:author="Borja Gonzalez" w:date="2017-09-28T17:54:00Z">
                    <w:rPr>
                      <w:rFonts w:ascii="Monaco" w:hAnsi="Monaco" w:cs="Monaco"/>
                      <w:color w:val="000000"/>
                      <w:sz w:val="32"/>
                      <w:szCs w:val="32"/>
                      <w:lang w:val="en-US"/>
                    </w:rPr>
                  </w:rPrChange>
                </w:rPr>
                <w:t>on</w:t>
              </w:r>
              <w:r w:rsidRPr="0050601B">
                <w:rPr>
                  <w:rFonts w:ascii="Monaco" w:hAnsi="Monaco" w:cs="Monaco"/>
                  <w:b/>
                  <w:bCs/>
                  <w:noProof/>
                  <w:color w:val="000000"/>
                  <w:sz w:val="20"/>
                  <w:szCs w:val="20"/>
                  <w:lang w:val="en-US"/>
                  <w:rPrChange w:id="1663" w:author="Borja Gonzalez" w:date="2017-09-28T17:54:00Z">
                    <w:rPr>
                      <w:rFonts w:ascii="Monaco" w:hAnsi="Monaco" w:cs="Monaco"/>
                      <w:b/>
                      <w:bCs/>
                      <w:color w:val="000000"/>
                      <w:sz w:val="32"/>
                      <w:szCs w:val="32"/>
                      <w:lang w:val="en-US"/>
                    </w:rPr>
                  </w:rPrChange>
                </w:rPr>
                <w:t>(</w:t>
              </w:r>
              <w:r w:rsidRPr="0050601B">
                <w:rPr>
                  <w:rFonts w:ascii="Monaco" w:hAnsi="Monaco" w:cs="Monaco"/>
                  <w:noProof/>
                  <w:color w:val="4E9A06"/>
                  <w:sz w:val="20"/>
                  <w:szCs w:val="20"/>
                  <w:lang w:val="en-US"/>
                  <w:rPrChange w:id="1664" w:author="Borja Gonzalez" w:date="2017-09-28T17:54:00Z">
                    <w:rPr>
                      <w:rFonts w:ascii="Monaco" w:hAnsi="Monaco" w:cs="Monaco"/>
                      <w:color w:val="4E9A06"/>
                      <w:sz w:val="32"/>
                      <w:szCs w:val="32"/>
                      <w:lang w:val="en-US"/>
                    </w:rPr>
                  </w:rPrChange>
                </w:rPr>
                <w:t>"reload"</w:t>
              </w:r>
              <w:r w:rsidRPr="0050601B">
                <w:rPr>
                  <w:rFonts w:ascii="Monaco" w:hAnsi="Monaco" w:cs="Monaco"/>
                  <w:b/>
                  <w:bCs/>
                  <w:noProof/>
                  <w:color w:val="000000"/>
                  <w:sz w:val="20"/>
                  <w:szCs w:val="20"/>
                  <w:lang w:val="en-US"/>
                  <w:rPrChange w:id="1665" w:author="Borja Gonzalez" w:date="2017-09-28T17:54:00Z">
                    <w:rPr>
                      <w:rFonts w:ascii="Monaco" w:hAnsi="Monaco" w:cs="Monaco"/>
                      <w:b/>
                      <w:bCs/>
                      <w:color w:val="000000"/>
                      <w:sz w:val="32"/>
                      <w:szCs w:val="32"/>
                      <w:lang w:val="en-US"/>
                    </w:rPr>
                  </w:rPrChange>
                </w:rPr>
                <w:t>,</w:t>
              </w:r>
              <w:r w:rsidRPr="0050601B">
                <w:rPr>
                  <w:rFonts w:ascii="Monaco" w:hAnsi="Monaco" w:cs="Monaco"/>
                  <w:noProof/>
                  <w:sz w:val="20"/>
                  <w:szCs w:val="20"/>
                  <w:lang w:val="en-US"/>
                  <w:rPrChange w:id="1666" w:author="Borja Gonzalez" w:date="2017-09-28T17:54:00Z">
                    <w:rPr>
                      <w:rFonts w:ascii="Monaco" w:hAnsi="Monaco" w:cs="Monaco"/>
                      <w:sz w:val="32"/>
                      <w:szCs w:val="32"/>
                      <w:lang w:val="en-US"/>
                    </w:rPr>
                  </w:rPrChange>
                </w:rPr>
                <w:t xml:space="preserve"> </w:t>
              </w:r>
              <w:r w:rsidRPr="0050601B">
                <w:rPr>
                  <w:rFonts w:ascii="Monaco" w:hAnsi="Monaco" w:cs="Monaco"/>
                  <w:b/>
                  <w:bCs/>
                  <w:noProof/>
                  <w:color w:val="204A87"/>
                  <w:sz w:val="20"/>
                  <w:szCs w:val="20"/>
                  <w:lang w:val="en-US"/>
                  <w:rPrChange w:id="1667" w:author="Borja Gonzalez" w:date="2017-09-28T17:54:00Z">
                    <w:rPr>
                      <w:rFonts w:ascii="Monaco" w:hAnsi="Monaco" w:cs="Monaco"/>
                      <w:b/>
                      <w:bCs/>
                      <w:color w:val="204A87"/>
                      <w:sz w:val="32"/>
                      <w:szCs w:val="32"/>
                      <w:lang w:val="en-US"/>
                    </w:rPr>
                  </w:rPrChange>
                </w:rPr>
                <w:t>function</w:t>
              </w:r>
              <w:r w:rsidRPr="0050601B">
                <w:rPr>
                  <w:rFonts w:ascii="Monaco" w:hAnsi="Monaco" w:cs="Monaco"/>
                  <w:noProof/>
                  <w:sz w:val="20"/>
                  <w:szCs w:val="20"/>
                  <w:lang w:val="en-US"/>
                  <w:rPrChange w:id="1668" w:author="Borja Gonzalez" w:date="2017-09-28T17:54:00Z">
                    <w:rPr>
                      <w:rFonts w:ascii="Monaco" w:hAnsi="Monaco" w:cs="Monaco"/>
                      <w:sz w:val="32"/>
                      <w:szCs w:val="32"/>
                      <w:lang w:val="en-US"/>
                    </w:rPr>
                  </w:rPrChange>
                </w:rPr>
                <w:t xml:space="preserve"> </w:t>
              </w:r>
              <w:r w:rsidRPr="0050601B">
                <w:rPr>
                  <w:rFonts w:ascii="Monaco" w:hAnsi="Monaco" w:cs="Monaco"/>
                  <w:b/>
                  <w:bCs/>
                  <w:noProof/>
                  <w:color w:val="000000"/>
                  <w:sz w:val="20"/>
                  <w:szCs w:val="20"/>
                  <w:lang w:val="en-US"/>
                  <w:rPrChange w:id="1669" w:author="Borja Gonzalez" w:date="2017-09-28T17:54:00Z">
                    <w:rPr>
                      <w:rFonts w:ascii="Monaco" w:hAnsi="Monaco" w:cs="Monaco"/>
                      <w:b/>
                      <w:bCs/>
                      <w:color w:val="000000"/>
                      <w:sz w:val="32"/>
                      <w:szCs w:val="32"/>
                      <w:lang w:val="en-US"/>
                    </w:rPr>
                  </w:rPrChange>
                </w:rPr>
                <w:t>(</w:t>
              </w:r>
              <w:r w:rsidRPr="0050601B">
                <w:rPr>
                  <w:rFonts w:ascii="Monaco" w:hAnsi="Monaco" w:cs="Monaco"/>
                  <w:noProof/>
                  <w:color w:val="000000"/>
                  <w:sz w:val="20"/>
                  <w:szCs w:val="20"/>
                  <w:lang w:val="en-US"/>
                  <w:rPrChange w:id="1670" w:author="Borja Gonzalez" w:date="2017-09-28T17:54:00Z">
                    <w:rPr>
                      <w:rFonts w:ascii="Monaco" w:hAnsi="Monaco" w:cs="Monaco"/>
                      <w:color w:val="000000"/>
                      <w:sz w:val="32"/>
                      <w:szCs w:val="32"/>
                      <w:lang w:val="en-US"/>
                    </w:rPr>
                  </w:rPrChange>
                </w:rPr>
                <w:t>data</w:t>
              </w:r>
              <w:r w:rsidRPr="0050601B">
                <w:rPr>
                  <w:rFonts w:ascii="Monaco" w:hAnsi="Monaco" w:cs="Monaco"/>
                  <w:b/>
                  <w:bCs/>
                  <w:noProof/>
                  <w:color w:val="000000"/>
                  <w:sz w:val="20"/>
                  <w:szCs w:val="20"/>
                  <w:lang w:val="en-US"/>
                  <w:rPrChange w:id="1671" w:author="Borja Gonzalez" w:date="2017-09-28T17:54:00Z">
                    <w:rPr>
                      <w:rFonts w:ascii="Monaco" w:hAnsi="Monaco" w:cs="Monaco"/>
                      <w:b/>
                      <w:bCs/>
                      <w:color w:val="000000"/>
                      <w:sz w:val="32"/>
                      <w:szCs w:val="32"/>
                      <w:lang w:val="en-US"/>
                    </w:rPr>
                  </w:rPrChange>
                </w:rPr>
                <w:t>)</w:t>
              </w:r>
              <w:r w:rsidRPr="0050601B">
                <w:rPr>
                  <w:rFonts w:ascii="Monaco" w:hAnsi="Monaco" w:cs="Monaco"/>
                  <w:noProof/>
                  <w:sz w:val="20"/>
                  <w:szCs w:val="20"/>
                  <w:lang w:val="en-US"/>
                  <w:rPrChange w:id="1672" w:author="Borja Gonzalez" w:date="2017-09-28T17:54:00Z">
                    <w:rPr>
                      <w:rFonts w:ascii="Monaco" w:hAnsi="Monaco" w:cs="Monaco"/>
                      <w:sz w:val="32"/>
                      <w:szCs w:val="32"/>
                      <w:lang w:val="en-US"/>
                    </w:rPr>
                  </w:rPrChange>
                </w:rPr>
                <w:t xml:space="preserve"> </w:t>
              </w:r>
              <w:r w:rsidRPr="0050601B">
                <w:rPr>
                  <w:rFonts w:ascii="Monaco" w:hAnsi="Monaco" w:cs="Monaco"/>
                  <w:b/>
                  <w:bCs/>
                  <w:noProof/>
                  <w:color w:val="000000"/>
                  <w:sz w:val="20"/>
                  <w:szCs w:val="20"/>
                  <w:lang w:val="en-US"/>
                  <w:rPrChange w:id="1673" w:author="Borja Gonzalez" w:date="2017-09-28T17:54:00Z">
                    <w:rPr>
                      <w:rFonts w:ascii="Monaco" w:hAnsi="Monaco" w:cs="Monaco"/>
                      <w:b/>
                      <w:bCs/>
                      <w:color w:val="000000"/>
                      <w:sz w:val="32"/>
                      <w:szCs w:val="32"/>
                      <w:lang w:val="en-US"/>
                    </w:rPr>
                  </w:rPrChange>
                </w:rPr>
                <w:t>{</w:t>
              </w:r>
            </w:ins>
          </w:p>
          <w:p w14:paraId="2EA3BEC1" w14:textId="77777777" w:rsidR="0050601B" w:rsidRPr="0050601B" w:rsidRDefault="0050601B" w:rsidP="0050601B">
            <w:pPr>
              <w:keepNext/>
              <w:keepLines/>
              <w:widowControl w:val="0"/>
              <w:autoSpaceDE w:val="0"/>
              <w:autoSpaceDN w:val="0"/>
              <w:adjustRightInd w:val="0"/>
              <w:spacing w:before="200"/>
              <w:outlineLvl w:val="4"/>
              <w:rPr>
                <w:ins w:id="1674" w:author="Borja Gonzalez" w:date="2017-09-28T17:54:00Z"/>
                <w:rFonts w:ascii="Monaco" w:hAnsi="Monaco" w:cs="Monaco"/>
                <w:noProof/>
                <w:sz w:val="20"/>
                <w:szCs w:val="20"/>
                <w:lang w:val="en-US"/>
                <w:rPrChange w:id="1675" w:author="Borja Gonzalez" w:date="2017-09-28T17:54:00Z">
                  <w:rPr>
                    <w:ins w:id="1676" w:author="Borja Gonzalez" w:date="2017-09-28T17:54:00Z"/>
                    <w:rFonts w:ascii="Monaco" w:eastAsiaTheme="majorEastAsia" w:hAnsi="Monaco" w:cs="Monaco"/>
                    <w:color w:val="243F60" w:themeColor="accent1" w:themeShade="7F"/>
                    <w:sz w:val="32"/>
                    <w:szCs w:val="32"/>
                    <w:lang w:val="en-US"/>
                  </w:rPr>
                </w:rPrChange>
              </w:rPr>
            </w:pPr>
            <w:ins w:id="1677" w:author="Borja Gonzalez" w:date="2017-09-28T17:54:00Z">
              <w:r w:rsidRPr="0050601B">
                <w:rPr>
                  <w:rFonts w:ascii="Monaco" w:hAnsi="Monaco" w:cs="Monaco"/>
                  <w:noProof/>
                  <w:sz w:val="20"/>
                  <w:szCs w:val="20"/>
                  <w:lang w:val="en-US"/>
                  <w:rPrChange w:id="1678" w:author="Borja Gonzalez" w:date="2017-09-28T17:54:00Z">
                    <w:rPr>
                      <w:rFonts w:ascii="Monaco" w:hAnsi="Monaco" w:cs="Monaco"/>
                      <w:sz w:val="32"/>
                      <w:szCs w:val="32"/>
                      <w:lang w:val="en-US"/>
                    </w:rPr>
                  </w:rPrChange>
                </w:rPr>
                <w:t xml:space="preserve">    </w:t>
              </w:r>
              <w:r w:rsidRPr="0050601B">
                <w:rPr>
                  <w:rFonts w:ascii="Monaco" w:hAnsi="Monaco" w:cs="Monaco"/>
                  <w:noProof/>
                  <w:sz w:val="20"/>
                  <w:szCs w:val="20"/>
                  <w:lang w:val="en-US"/>
                  <w:rPrChange w:id="1679" w:author="Borja Gonzalez" w:date="2017-09-28T17:54:00Z">
                    <w:rPr>
                      <w:rFonts w:ascii="Monaco" w:hAnsi="Monaco" w:cs="Monaco"/>
                      <w:sz w:val="32"/>
                      <w:szCs w:val="32"/>
                      <w:lang w:val="en-US"/>
                    </w:rPr>
                  </w:rPrChange>
                </w:rPr>
                <w:tab/>
              </w:r>
              <w:r w:rsidRPr="0050601B">
                <w:rPr>
                  <w:rFonts w:ascii="Monaco" w:hAnsi="Monaco" w:cs="Monaco"/>
                  <w:noProof/>
                  <w:color w:val="000000"/>
                  <w:sz w:val="20"/>
                  <w:szCs w:val="20"/>
                  <w:lang w:val="en-US"/>
                  <w:rPrChange w:id="1680" w:author="Borja Gonzalez" w:date="2017-09-28T17:54:00Z">
                    <w:rPr>
                      <w:rFonts w:ascii="Monaco" w:hAnsi="Monaco" w:cs="Monaco"/>
                      <w:color w:val="000000"/>
                      <w:sz w:val="32"/>
                      <w:szCs w:val="32"/>
                      <w:lang w:val="en-US"/>
                    </w:rPr>
                  </w:rPrChange>
                </w:rPr>
                <w:t>location</w:t>
              </w:r>
              <w:r w:rsidRPr="0050601B">
                <w:rPr>
                  <w:rFonts w:ascii="Monaco" w:hAnsi="Monaco" w:cs="Monaco"/>
                  <w:b/>
                  <w:bCs/>
                  <w:noProof/>
                  <w:color w:val="000000"/>
                  <w:sz w:val="20"/>
                  <w:szCs w:val="20"/>
                  <w:lang w:val="en-US"/>
                  <w:rPrChange w:id="1681" w:author="Borja Gonzalez" w:date="2017-09-28T17:54:00Z">
                    <w:rPr>
                      <w:rFonts w:ascii="Monaco" w:hAnsi="Monaco" w:cs="Monaco"/>
                      <w:b/>
                      <w:bCs/>
                      <w:color w:val="000000"/>
                      <w:sz w:val="32"/>
                      <w:szCs w:val="32"/>
                      <w:lang w:val="en-US"/>
                    </w:rPr>
                  </w:rPrChange>
                </w:rPr>
                <w:t>.</w:t>
              </w:r>
              <w:r w:rsidRPr="0050601B">
                <w:rPr>
                  <w:rFonts w:ascii="Monaco" w:hAnsi="Monaco" w:cs="Monaco"/>
                  <w:noProof/>
                  <w:color w:val="000000"/>
                  <w:sz w:val="20"/>
                  <w:szCs w:val="20"/>
                  <w:lang w:val="en-US"/>
                  <w:rPrChange w:id="1682" w:author="Borja Gonzalez" w:date="2017-09-28T17:54:00Z">
                    <w:rPr>
                      <w:rFonts w:ascii="Monaco" w:hAnsi="Monaco" w:cs="Monaco"/>
                      <w:color w:val="000000"/>
                      <w:sz w:val="32"/>
                      <w:szCs w:val="32"/>
                      <w:lang w:val="en-US"/>
                    </w:rPr>
                  </w:rPrChange>
                </w:rPr>
                <w:t>reload</w:t>
              </w:r>
              <w:r w:rsidRPr="0050601B">
                <w:rPr>
                  <w:rFonts w:ascii="Monaco" w:hAnsi="Monaco" w:cs="Monaco"/>
                  <w:b/>
                  <w:bCs/>
                  <w:noProof/>
                  <w:color w:val="000000"/>
                  <w:sz w:val="20"/>
                  <w:szCs w:val="20"/>
                  <w:lang w:val="en-US"/>
                  <w:rPrChange w:id="1683" w:author="Borja Gonzalez" w:date="2017-09-28T17:54:00Z">
                    <w:rPr>
                      <w:rFonts w:ascii="Monaco" w:hAnsi="Monaco" w:cs="Monaco"/>
                      <w:b/>
                      <w:bCs/>
                      <w:color w:val="000000"/>
                      <w:sz w:val="32"/>
                      <w:szCs w:val="32"/>
                      <w:lang w:val="en-US"/>
                    </w:rPr>
                  </w:rPrChange>
                </w:rPr>
                <w:t>();</w:t>
              </w:r>
            </w:ins>
          </w:p>
          <w:p w14:paraId="5AD9C97B" w14:textId="77777777" w:rsidR="0050601B" w:rsidRPr="0050601B" w:rsidRDefault="0050601B" w:rsidP="0050601B">
            <w:pPr>
              <w:keepNext/>
              <w:keepLines/>
              <w:widowControl w:val="0"/>
              <w:autoSpaceDE w:val="0"/>
              <w:autoSpaceDN w:val="0"/>
              <w:adjustRightInd w:val="0"/>
              <w:spacing w:before="200"/>
              <w:outlineLvl w:val="4"/>
              <w:rPr>
                <w:ins w:id="1684" w:author="Borja Gonzalez" w:date="2017-09-28T17:54:00Z"/>
                <w:rFonts w:ascii="Monaco" w:hAnsi="Monaco" w:cs="Monaco"/>
                <w:noProof/>
                <w:sz w:val="20"/>
                <w:szCs w:val="20"/>
                <w:lang w:val="en-US"/>
                <w:rPrChange w:id="1685" w:author="Borja Gonzalez" w:date="2017-09-28T17:54:00Z">
                  <w:rPr>
                    <w:ins w:id="1686" w:author="Borja Gonzalez" w:date="2017-09-28T17:54:00Z"/>
                    <w:rFonts w:ascii="Monaco" w:eastAsiaTheme="majorEastAsia" w:hAnsi="Monaco" w:cs="Monaco"/>
                    <w:color w:val="243F60" w:themeColor="accent1" w:themeShade="7F"/>
                    <w:sz w:val="32"/>
                    <w:szCs w:val="32"/>
                    <w:lang w:val="en-US"/>
                  </w:rPr>
                </w:rPrChange>
              </w:rPr>
            </w:pPr>
            <w:ins w:id="1687" w:author="Borja Gonzalez" w:date="2017-09-28T17:54:00Z">
              <w:r w:rsidRPr="0050601B">
                <w:rPr>
                  <w:rFonts w:ascii="Monaco" w:hAnsi="Monaco" w:cs="Monaco"/>
                  <w:noProof/>
                  <w:sz w:val="20"/>
                  <w:szCs w:val="20"/>
                  <w:lang w:val="en-US"/>
                  <w:rPrChange w:id="1688" w:author="Borja Gonzalez" w:date="2017-09-28T17:54:00Z">
                    <w:rPr>
                      <w:rFonts w:ascii="Monaco" w:hAnsi="Monaco" w:cs="Monaco"/>
                      <w:sz w:val="32"/>
                      <w:szCs w:val="32"/>
                      <w:lang w:val="en-US"/>
                    </w:rPr>
                  </w:rPrChange>
                </w:rPr>
                <w:tab/>
              </w:r>
              <w:r w:rsidRPr="0050601B">
                <w:rPr>
                  <w:rFonts w:ascii="Monaco" w:hAnsi="Monaco" w:cs="Monaco"/>
                  <w:b/>
                  <w:bCs/>
                  <w:noProof/>
                  <w:color w:val="000000"/>
                  <w:sz w:val="20"/>
                  <w:szCs w:val="20"/>
                  <w:lang w:val="en-US"/>
                  <w:rPrChange w:id="1689" w:author="Borja Gonzalez" w:date="2017-09-28T17:54:00Z">
                    <w:rPr>
                      <w:rFonts w:ascii="Monaco" w:hAnsi="Monaco" w:cs="Monaco"/>
                      <w:b/>
                      <w:bCs/>
                      <w:color w:val="000000"/>
                      <w:sz w:val="32"/>
                      <w:szCs w:val="32"/>
                      <w:lang w:val="en-US"/>
                    </w:rPr>
                  </w:rPrChange>
                </w:rPr>
                <w:t>});</w:t>
              </w:r>
            </w:ins>
          </w:p>
          <w:p w14:paraId="69DE2578" w14:textId="77777777" w:rsidR="0050601B" w:rsidRDefault="0050601B" w:rsidP="00DF2E7D">
            <w:pPr>
              <w:rPr>
                <w:ins w:id="1690" w:author="Borja Gonzalez" w:date="2017-09-28T17:54:00Z"/>
              </w:rPr>
            </w:pPr>
          </w:p>
        </w:tc>
      </w:tr>
    </w:tbl>
    <w:p w14:paraId="08EC3DD8" w14:textId="709A59F2" w:rsidR="009C33EB" w:rsidRDefault="009C33EB" w:rsidP="00DF2E7D"/>
    <w:p w14:paraId="3AB7C9B1" w14:textId="77777777" w:rsidR="00DF2E7D" w:rsidRDefault="00DF2E7D" w:rsidP="00DF2E7D"/>
    <w:p w14:paraId="66FA56ED" w14:textId="3A3029EE" w:rsidR="009C33EB" w:rsidRDefault="009C33EB" w:rsidP="00DF2E7D">
      <w:r>
        <w:t>Ést</w:t>
      </w:r>
      <w:r w:rsidR="00BC4CE1">
        <w:t>e</w:t>
      </w:r>
      <w:r>
        <w:t xml:space="preserve"> código se encuentra en el navegador y espera a que el servidor confirme </w:t>
      </w:r>
      <w:r>
        <w:tab/>
        <w:t>que se han borrado los datos. Una vez recibida la confirmación, el navegador realiza un location.reload() que básicamente actualiza la página web, lo que obliga a que se vuelva a llamar a la función que lista los pacientes. En esta ocasión se mostrará la lista de pacientes actualizada.</w:t>
      </w:r>
    </w:p>
    <w:p w14:paraId="5F7A52C4" w14:textId="626E35D6" w:rsidR="00DF2E7D" w:rsidRDefault="00DF2E7D" w:rsidP="00441A84">
      <w:pPr>
        <w:pStyle w:val="Heading4"/>
      </w:pPr>
      <w:r>
        <w:t>4.3.2.2.  Funcionalidad en el lado del servidor</w:t>
      </w:r>
    </w:p>
    <w:p w14:paraId="731215B8" w14:textId="77777777" w:rsidR="00DF2E7D" w:rsidRPr="00DF2E7D" w:rsidRDefault="00DF2E7D" w:rsidP="00441A84"/>
    <w:p w14:paraId="33381818" w14:textId="73333BE8" w:rsidR="00DF2E7D" w:rsidDel="00AD3CBB" w:rsidRDefault="00DF2E7D" w:rsidP="00441A84">
      <w:pPr>
        <w:rPr>
          <w:del w:id="1691" w:author="Borja Gonzalez" w:date="2017-09-28T18:55:00Z"/>
        </w:rPr>
      </w:pPr>
    </w:p>
    <w:p w14:paraId="37C16D15" w14:textId="0F8E1F5E" w:rsidR="00DF2E7D" w:rsidDel="00AD3CBB" w:rsidRDefault="00520C5F" w:rsidP="00441A84">
      <w:pPr>
        <w:rPr>
          <w:del w:id="1692" w:author="Borja Gonzalez" w:date="2017-09-28T18:55:00Z"/>
        </w:rPr>
      </w:pPr>
      <w:del w:id="1693" w:author="Borja Gonzalez" w:date="2017-09-28T18:55:00Z">
        <w:r w:rsidRPr="00F137C1" w:rsidDel="00AD3CBB">
          <w:rPr>
            <w:noProof/>
            <w:lang w:val="en-US"/>
          </w:rPr>
          <w:drawing>
            <wp:inline distT="0" distB="0" distL="0" distR="0" wp14:anchorId="7DCCBB2F" wp14:editId="08EFD10B">
              <wp:extent cx="5486400" cy="410210"/>
              <wp:effectExtent l="0" t="0" r="0" b="0"/>
              <wp:docPr id="3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88941" cy="410400"/>
                      </a:xfrm>
                      <a:prstGeom prst="rect">
                        <a:avLst/>
                      </a:prstGeom>
                      <a:noFill/>
                      <a:ln>
                        <a:noFill/>
                      </a:ln>
                    </pic:spPr>
                  </pic:pic>
                </a:graphicData>
              </a:graphic>
            </wp:inline>
          </w:drawing>
        </w:r>
      </w:del>
    </w:p>
    <w:p w14:paraId="14DA34A6" w14:textId="77777777" w:rsidR="00AD3CBB" w:rsidRDefault="00DF2E7D" w:rsidP="00441A84">
      <w:pPr>
        <w:rPr>
          <w:ins w:id="1694" w:author="Borja Gonzalez" w:date="2017-09-28T18:53:00Z"/>
        </w:rPr>
      </w:pPr>
      <w:del w:id="1695" w:author="Borja Gonzalez" w:date="2017-09-28T18:53:00Z">
        <w:r w:rsidDel="00AD3CBB">
          <w:rPr>
            <w:noProof/>
            <w:lang w:val="en-US"/>
          </w:rPr>
          <w:drawing>
            <wp:inline distT="0" distB="0" distL="0" distR="0" wp14:anchorId="2A25F472" wp14:editId="312BCE31">
              <wp:extent cx="6057900" cy="3221355"/>
              <wp:effectExtent l="0" t="0" r="12700" b="4445"/>
              <wp:docPr id="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058270" cy="3221552"/>
                      </a:xfrm>
                      <a:prstGeom prst="rect">
                        <a:avLst/>
                      </a:prstGeom>
                      <a:noFill/>
                      <a:ln>
                        <a:noFill/>
                      </a:ln>
                    </pic:spPr>
                  </pic:pic>
                </a:graphicData>
              </a:graphic>
            </wp:inline>
          </w:drawing>
        </w:r>
      </w:del>
    </w:p>
    <w:tbl>
      <w:tblPr>
        <w:tblStyle w:val="TableGrid"/>
        <w:tblW w:w="0" w:type="auto"/>
        <w:tblLook w:val="04A0" w:firstRow="1" w:lastRow="0" w:firstColumn="1" w:lastColumn="0" w:noHBand="0" w:noVBand="1"/>
      </w:tblPr>
      <w:tblGrid>
        <w:gridCol w:w="8856"/>
      </w:tblGrid>
      <w:tr w:rsidR="00AD3CBB" w14:paraId="15C2ED0C" w14:textId="77777777" w:rsidTr="00AD3CBB">
        <w:trPr>
          <w:ins w:id="1696" w:author="Borja Gonzalez" w:date="2017-09-28T18:53:00Z"/>
        </w:trPr>
        <w:tc>
          <w:tcPr>
            <w:tcW w:w="8856" w:type="dxa"/>
          </w:tcPr>
          <w:p w14:paraId="3F9C5954" w14:textId="77777777" w:rsidR="00AD3CBB" w:rsidRPr="00AD3CBB" w:rsidRDefault="00AD3CBB" w:rsidP="00AD3CBB">
            <w:pPr>
              <w:keepNext/>
              <w:keepLines/>
              <w:widowControl w:val="0"/>
              <w:autoSpaceDE w:val="0"/>
              <w:autoSpaceDN w:val="0"/>
              <w:adjustRightInd w:val="0"/>
              <w:spacing w:before="200"/>
              <w:outlineLvl w:val="4"/>
              <w:rPr>
                <w:ins w:id="1697" w:author="Borja Gonzalez" w:date="2017-09-28T18:54:00Z"/>
                <w:rFonts w:ascii="Monaco" w:hAnsi="Monaco" w:cs="Monaco"/>
                <w:noProof/>
                <w:sz w:val="20"/>
                <w:szCs w:val="20"/>
                <w:lang w:val="en-US"/>
                <w:rPrChange w:id="1698" w:author="Borja Gonzalez" w:date="2017-09-28T18:55:00Z">
                  <w:rPr>
                    <w:ins w:id="1699" w:author="Borja Gonzalez" w:date="2017-09-28T18:54:00Z"/>
                    <w:rFonts w:ascii="Monaco" w:eastAsiaTheme="majorEastAsia" w:hAnsi="Monaco" w:cs="Monaco"/>
                    <w:noProof/>
                    <w:color w:val="243F60" w:themeColor="accent1" w:themeShade="7F"/>
                    <w:sz w:val="20"/>
                    <w:szCs w:val="20"/>
                    <w:lang w:val="en-US"/>
                  </w:rPr>
                </w:rPrChange>
              </w:rPr>
            </w:pPr>
            <w:ins w:id="1700" w:author="Borja Gonzalez" w:date="2017-09-28T18:54:00Z">
              <w:r w:rsidRPr="00AD3CBB">
                <w:rPr>
                  <w:rFonts w:ascii="Monaco" w:hAnsi="Monaco" w:cs="Monaco"/>
                  <w:noProof/>
                  <w:color w:val="000000"/>
                  <w:sz w:val="20"/>
                  <w:szCs w:val="20"/>
                  <w:lang w:val="en-US"/>
                </w:rPr>
                <w:lastRenderedPageBreak/>
                <w:t>socket</w:t>
              </w:r>
              <w:r w:rsidRPr="00AD3CBB">
                <w:rPr>
                  <w:rFonts w:ascii="Monaco" w:hAnsi="Monaco" w:cs="Monaco"/>
                  <w:b/>
                  <w:bCs/>
                  <w:noProof/>
                  <w:color w:val="000000"/>
                  <w:sz w:val="20"/>
                  <w:szCs w:val="20"/>
                  <w:lang w:val="en-US"/>
                </w:rPr>
                <w:t>.</w:t>
              </w:r>
              <w:r w:rsidRPr="00AD3CBB">
                <w:rPr>
                  <w:rFonts w:ascii="Monaco" w:hAnsi="Monaco" w:cs="Monaco"/>
                  <w:noProof/>
                  <w:color w:val="000000"/>
                  <w:sz w:val="20"/>
                  <w:szCs w:val="20"/>
                  <w:lang w:val="en-US"/>
                </w:rPr>
                <w:t>on</w:t>
              </w:r>
              <w:r w:rsidRPr="00AD3CBB">
                <w:rPr>
                  <w:rFonts w:ascii="Monaco" w:hAnsi="Monaco" w:cs="Monaco"/>
                  <w:b/>
                  <w:bCs/>
                  <w:noProof/>
                  <w:color w:val="000000"/>
                  <w:sz w:val="20"/>
                  <w:szCs w:val="20"/>
                  <w:lang w:val="en-US"/>
                </w:rPr>
                <w:t>(</w:t>
              </w:r>
              <w:r w:rsidRPr="00AD3CBB">
                <w:rPr>
                  <w:rFonts w:ascii="Monaco" w:hAnsi="Monaco" w:cs="Monaco"/>
                  <w:noProof/>
                  <w:color w:val="4E9A06"/>
                  <w:sz w:val="20"/>
                  <w:szCs w:val="20"/>
                  <w:lang w:val="en-US"/>
                </w:rPr>
                <w:t>"message"</w:t>
              </w:r>
              <w:r w:rsidRPr="00AD3CBB">
                <w:rPr>
                  <w:rFonts w:ascii="Monaco" w:hAnsi="Monaco" w:cs="Monaco"/>
                  <w:b/>
                  <w:bCs/>
                  <w:noProof/>
                  <w:color w:val="000000"/>
                  <w:sz w:val="20"/>
                  <w:szCs w:val="20"/>
                  <w:lang w:val="en-US"/>
                </w:rPr>
                <w:t>,</w:t>
              </w:r>
              <w:r w:rsidRPr="00AD3CBB">
                <w:rPr>
                  <w:rFonts w:ascii="Monaco" w:hAnsi="Monaco" w:cs="Monaco"/>
                  <w:b/>
                  <w:bCs/>
                  <w:noProof/>
                  <w:color w:val="204A87"/>
                  <w:sz w:val="20"/>
                  <w:szCs w:val="20"/>
                  <w:lang w:val="en-US"/>
                </w:rPr>
                <w:t>function</w:t>
              </w:r>
              <w:r w:rsidRPr="00AD3CBB">
                <w:rPr>
                  <w:rFonts w:ascii="Monaco" w:hAnsi="Monaco" w:cs="Monaco"/>
                  <w:b/>
                  <w:bCs/>
                  <w:noProof/>
                  <w:color w:val="000000"/>
                  <w:sz w:val="20"/>
                  <w:szCs w:val="20"/>
                  <w:lang w:val="en-US"/>
                </w:rPr>
                <w:t>(</w:t>
              </w:r>
              <w:r w:rsidRPr="00AD3CBB">
                <w:rPr>
                  <w:rFonts w:ascii="Monaco" w:hAnsi="Monaco" w:cs="Monaco"/>
                  <w:noProof/>
                  <w:color w:val="000000"/>
                  <w:sz w:val="20"/>
                  <w:szCs w:val="20"/>
                  <w:lang w:val="en-US"/>
                </w:rPr>
                <w:t>info</w:t>
              </w:r>
              <w:r w:rsidRPr="00AD3CBB">
                <w:rPr>
                  <w:rFonts w:ascii="Monaco" w:hAnsi="Monaco" w:cs="Monaco"/>
                  <w:b/>
                  <w:bCs/>
                  <w:noProof/>
                  <w:color w:val="000000"/>
                  <w:sz w:val="20"/>
                  <w:szCs w:val="20"/>
                  <w:lang w:val="en-US"/>
                </w:rPr>
                <w:t>){</w:t>
              </w:r>
            </w:ins>
          </w:p>
          <w:p w14:paraId="6C1BCA73" w14:textId="77777777" w:rsidR="00AD3CBB" w:rsidRPr="00AD3CBB" w:rsidRDefault="00AD3CBB" w:rsidP="00AD3CBB">
            <w:pPr>
              <w:keepNext/>
              <w:keepLines/>
              <w:widowControl w:val="0"/>
              <w:autoSpaceDE w:val="0"/>
              <w:autoSpaceDN w:val="0"/>
              <w:adjustRightInd w:val="0"/>
              <w:spacing w:before="200"/>
              <w:outlineLvl w:val="4"/>
              <w:rPr>
                <w:ins w:id="1701" w:author="Borja Gonzalez" w:date="2017-09-28T18:54:00Z"/>
                <w:rFonts w:ascii="Monaco" w:hAnsi="Monaco" w:cs="Monaco"/>
                <w:noProof/>
                <w:sz w:val="20"/>
                <w:szCs w:val="20"/>
                <w:lang w:val="en-US"/>
                <w:rPrChange w:id="1702" w:author="Borja Gonzalez" w:date="2017-09-28T18:55:00Z">
                  <w:rPr>
                    <w:ins w:id="1703" w:author="Borja Gonzalez" w:date="2017-09-28T18:54:00Z"/>
                    <w:rFonts w:ascii="Monaco" w:eastAsiaTheme="majorEastAsia" w:hAnsi="Monaco" w:cs="Monaco"/>
                    <w:noProof/>
                    <w:color w:val="243F60" w:themeColor="accent1" w:themeShade="7F"/>
                    <w:sz w:val="20"/>
                    <w:szCs w:val="20"/>
                    <w:lang w:val="en-US"/>
                  </w:rPr>
                </w:rPrChange>
              </w:rPr>
            </w:pPr>
            <w:ins w:id="1704" w:author="Borja Gonzalez" w:date="2017-09-28T18:54:00Z">
              <w:r w:rsidRPr="00AD3CBB">
                <w:rPr>
                  <w:rFonts w:ascii="Monaco" w:hAnsi="Monaco" w:cs="Monaco"/>
                  <w:noProof/>
                  <w:sz w:val="20"/>
                  <w:szCs w:val="20"/>
                  <w:lang w:val="en-US"/>
                </w:rPr>
                <w:t xml:space="preserve">    </w:t>
              </w:r>
              <w:r w:rsidRPr="00AD3CBB">
                <w:rPr>
                  <w:rFonts w:ascii="Monaco" w:hAnsi="Monaco" w:cs="Monaco"/>
                  <w:noProof/>
                  <w:color w:val="000000"/>
                  <w:sz w:val="20"/>
                  <w:szCs w:val="20"/>
                  <w:lang w:val="en-US"/>
                </w:rPr>
                <w:t>datos</w:t>
              </w:r>
              <w:r w:rsidRPr="00AD3CBB">
                <w:rPr>
                  <w:rFonts w:ascii="Monaco" w:hAnsi="Monaco" w:cs="Monaco"/>
                  <w:noProof/>
                  <w:sz w:val="20"/>
                  <w:szCs w:val="20"/>
                  <w:lang w:val="en-US"/>
                </w:rPr>
                <w:t xml:space="preserve"> </w:t>
              </w:r>
              <w:r w:rsidRPr="00AD3CBB">
                <w:rPr>
                  <w:rFonts w:ascii="Monaco" w:hAnsi="Monaco" w:cs="Monaco"/>
                  <w:b/>
                  <w:bCs/>
                  <w:noProof/>
                  <w:color w:val="CE5C00"/>
                  <w:sz w:val="20"/>
                  <w:szCs w:val="20"/>
                  <w:lang w:val="en-US"/>
                </w:rPr>
                <w:t>=</w:t>
              </w:r>
              <w:r w:rsidRPr="00AD3CBB">
                <w:rPr>
                  <w:rFonts w:ascii="Monaco" w:hAnsi="Monaco" w:cs="Monaco"/>
                  <w:noProof/>
                  <w:sz w:val="20"/>
                  <w:szCs w:val="20"/>
                  <w:lang w:val="en-US"/>
                </w:rPr>
                <w:t xml:space="preserve"> </w:t>
              </w:r>
              <w:r w:rsidRPr="00AD3CBB">
                <w:rPr>
                  <w:rFonts w:ascii="Monaco" w:hAnsi="Monaco" w:cs="Monaco"/>
                  <w:noProof/>
                  <w:color w:val="000000"/>
                  <w:sz w:val="20"/>
                  <w:szCs w:val="20"/>
                  <w:lang w:val="en-US"/>
                </w:rPr>
                <w:t>JSON</w:t>
              </w:r>
              <w:r w:rsidRPr="00AD3CBB">
                <w:rPr>
                  <w:rFonts w:ascii="Monaco" w:hAnsi="Monaco" w:cs="Monaco"/>
                  <w:b/>
                  <w:bCs/>
                  <w:noProof/>
                  <w:color w:val="000000"/>
                  <w:sz w:val="20"/>
                  <w:szCs w:val="20"/>
                  <w:lang w:val="en-US"/>
                </w:rPr>
                <w:t>.</w:t>
              </w:r>
              <w:r w:rsidRPr="00AD3CBB">
                <w:rPr>
                  <w:rFonts w:ascii="Monaco" w:hAnsi="Monaco" w:cs="Monaco"/>
                  <w:noProof/>
                  <w:color w:val="000000"/>
                  <w:sz w:val="20"/>
                  <w:szCs w:val="20"/>
                  <w:lang w:val="en-US"/>
                </w:rPr>
                <w:t>parse</w:t>
              </w:r>
              <w:r w:rsidRPr="00AD3CBB">
                <w:rPr>
                  <w:rFonts w:ascii="Monaco" w:hAnsi="Monaco" w:cs="Monaco"/>
                  <w:b/>
                  <w:bCs/>
                  <w:noProof/>
                  <w:color w:val="000000"/>
                  <w:sz w:val="20"/>
                  <w:szCs w:val="20"/>
                  <w:lang w:val="en-US"/>
                </w:rPr>
                <w:t>(</w:t>
              </w:r>
              <w:r w:rsidRPr="00AD3CBB">
                <w:rPr>
                  <w:rFonts w:ascii="Monaco" w:hAnsi="Monaco" w:cs="Monaco"/>
                  <w:noProof/>
                  <w:color w:val="000000"/>
                  <w:sz w:val="20"/>
                  <w:szCs w:val="20"/>
                  <w:lang w:val="en-US"/>
                </w:rPr>
                <w:t>info</w:t>
              </w:r>
              <w:r w:rsidRPr="00AD3CBB">
                <w:rPr>
                  <w:rFonts w:ascii="Monaco" w:hAnsi="Monaco" w:cs="Monaco"/>
                  <w:b/>
                  <w:bCs/>
                  <w:noProof/>
                  <w:color w:val="000000"/>
                  <w:sz w:val="20"/>
                  <w:szCs w:val="20"/>
                  <w:lang w:val="en-US"/>
                </w:rPr>
                <w:t>);</w:t>
              </w:r>
            </w:ins>
          </w:p>
          <w:p w14:paraId="424080DC" w14:textId="77777777" w:rsidR="00AD3CBB" w:rsidRPr="00AD3CBB" w:rsidRDefault="00AD3CBB" w:rsidP="00AD3CBB">
            <w:pPr>
              <w:widowControl w:val="0"/>
              <w:autoSpaceDE w:val="0"/>
              <w:autoSpaceDN w:val="0"/>
              <w:adjustRightInd w:val="0"/>
              <w:rPr>
                <w:ins w:id="1705" w:author="Borja Gonzalez" w:date="2017-09-28T18:54:00Z"/>
                <w:rFonts w:ascii="Monaco" w:hAnsi="Monaco" w:cs="Monaco"/>
                <w:b/>
                <w:bCs/>
                <w:noProof/>
                <w:color w:val="204A87"/>
                <w:sz w:val="20"/>
                <w:szCs w:val="20"/>
                <w:lang w:val="en-US"/>
                <w:rPrChange w:id="1706" w:author="Borja Gonzalez" w:date="2017-09-28T18:55:00Z">
                  <w:rPr>
                    <w:ins w:id="1707" w:author="Borja Gonzalez" w:date="2017-09-28T18:54:00Z"/>
                    <w:rFonts w:ascii="Monaco" w:hAnsi="Monaco" w:cs="Monaco"/>
                    <w:b/>
                    <w:bCs/>
                    <w:color w:val="204A87"/>
                    <w:lang w:val="en-US"/>
                  </w:rPr>
                </w:rPrChange>
              </w:rPr>
            </w:pPr>
          </w:p>
          <w:p w14:paraId="2AF6E907" w14:textId="77777777" w:rsidR="00AD3CBB" w:rsidRPr="00AD3CBB" w:rsidRDefault="00AD3CBB" w:rsidP="00AD3CBB">
            <w:pPr>
              <w:keepNext/>
              <w:keepLines/>
              <w:widowControl w:val="0"/>
              <w:autoSpaceDE w:val="0"/>
              <w:autoSpaceDN w:val="0"/>
              <w:adjustRightInd w:val="0"/>
              <w:spacing w:before="200"/>
              <w:outlineLvl w:val="4"/>
              <w:rPr>
                <w:ins w:id="1708" w:author="Borja Gonzalez" w:date="2017-09-28T18:53:00Z"/>
                <w:rFonts w:ascii="Monaco" w:hAnsi="Monaco" w:cs="Monaco"/>
                <w:noProof/>
                <w:sz w:val="20"/>
                <w:szCs w:val="20"/>
                <w:lang w:val="en-US"/>
                <w:rPrChange w:id="1709" w:author="Borja Gonzalez" w:date="2017-09-28T18:55:00Z">
                  <w:rPr>
                    <w:ins w:id="1710" w:author="Borja Gonzalez" w:date="2017-09-28T18:53:00Z"/>
                    <w:rFonts w:ascii="Monaco" w:eastAsiaTheme="majorEastAsia" w:hAnsi="Monaco" w:cs="Monaco"/>
                    <w:color w:val="243F60" w:themeColor="accent1" w:themeShade="7F"/>
                    <w:sz w:val="32"/>
                    <w:szCs w:val="32"/>
                    <w:lang w:val="en-US"/>
                  </w:rPr>
                </w:rPrChange>
              </w:rPr>
            </w:pPr>
            <w:ins w:id="1711" w:author="Borja Gonzalez" w:date="2017-09-28T18:53:00Z">
              <w:r w:rsidRPr="00AD3CBB">
                <w:rPr>
                  <w:rFonts w:ascii="Monaco" w:hAnsi="Monaco" w:cs="Monaco"/>
                  <w:b/>
                  <w:bCs/>
                  <w:noProof/>
                  <w:color w:val="204A87"/>
                  <w:sz w:val="20"/>
                  <w:szCs w:val="20"/>
                  <w:lang w:val="en-US"/>
                  <w:rPrChange w:id="1712" w:author="Borja Gonzalez" w:date="2017-09-28T18:55:00Z">
                    <w:rPr>
                      <w:rFonts w:ascii="Monaco" w:hAnsi="Monaco" w:cs="Monaco"/>
                      <w:b/>
                      <w:bCs/>
                      <w:color w:val="204A87"/>
                      <w:sz w:val="32"/>
                      <w:szCs w:val="32"/>
                      <w:lang w:val="en-US"/>
                    </w:rPr>
                  </w:rPrChange>
                </w:rPr>
                <w:t>function</w:t>
              </w:r>
              <w:r w:rsidRPr="00AD3CBB">
                <w:rPr>
                  <w:rFonts w:ascii="Monaco" w:hAnsi="Monaco" w:cs="Monaco"/>
                  <w:noProof/>
                  <w:sz w:val="20"/>
                  <w:szCs w:val="20"/>
                  <w:lang w:val="en-US"/>
                  <w:rPrChange w:id="1713" w:author="Borja Gonzalez" w:date="2017-09-28T18:55:00Z">
                    <w:rPr>
                      <w:rFonts w:ascii="Monaco" w:hAnsi="Monaco" w:cs="Monaco"/>
                      <w:sz w:val="32"/>
                      <w:szCs w:val="32"/>
                      <w:lang w:val="en-US"/>
                    </w:rPr>
                  </w:rPrChange>
                </w:rPr>
                <w:t xml:space="preserve"> </w:t>
              </w:r>
              <w:r w:rsidRPr="00AD3CBB">
                <w:rPr>
                  <w:rFonts w:ascii="Monaco" w:hAnsi="Monaco" w:cs="Monaco"/>
                  <w:noProof/>
                  <w:color w:val="000000"/>
                  <w:sz w:val="20"/>
                  <w:szCs w:val="20"/>
                  <w:lang w:val="en-US"/>
                  <w:rPrChange w:id="1714" w:author="Borja Gonzalez" w:date="2017-09-28T18:55:00Z">
                    <w:rPr>
                      <w:rFonts w:ascii="Monaco" w:hAnsi="Monaco" w:cs="Monaco"/>
                      <w:color w:val="000000"/>
                      <w:sz w:val="32"/>
                      <w:szCs w:val="32"/>
                      <w:lang w:val="en-US"/>
                    </w:rPr>
                  </w:rPrChange>
                </w:rPr>
                <w:t>borrar_paciente</w:t>
              </w:r>
              <w:r w:rsidRPr="00AD3CBB">
                <w:rPr>
                  <w:rFonts w:ascii="Monaco" w:hAnsi="Monaco" w:cs="Monaco"/>
                  <w:b/>
                  <w:bCs/>
                  <w:noProof/>
                  <w:color w:val="000000"/>
                  <w:sz w:val="20"/>
                  <w:szCs w:val="20"/>
                  <w:lang w:val="en-US"/>
                  <w:rPrChange w:id="1715" w:author="Borja Gonzalez" w:date="2017-09-28T18:55:00Z">
                    <w:rPr>
                      <w:rFonts w:ascii="Monaco" w:hAnsi="Monaco" w:cs="Monaco"/>
                      <w:b/>
                      <w:bCs/>
                      <w:color w:val="000000"/>
                      <w:sz w:val="32"/>
                      <w:szCs w:val="32"/>
                      <w:lang w:val="en-US"/>
                    </w:rPr>
                  </w:rPrChange>
                </w:rPr>
                <w:t>(</w:t>
              </w:r>
              <w:r w:rsidRPr="00AD3CBB">
                <w:rPr>
                  <w:rFonts w:ascii="Monaco" w:hAnsi="Monaco" w:cs="Monaco"/>
                  <w:noProof/>
                  <w:color w:val="000000"/>
                  <w:sz w:val="20"/>
                  <w:szCs w:val="20"/>
                  <w:lang w:val="en-US"/>
                  <w:rPrChange w:id="1716" w:author="Borja Gonzalez" w:date="2017-09-28T18:55:00Z">
                    <w:rPr>
                      <w:rFonts w:ascii="Monaco" w:hAnsi="Monaco" w:cs="Monaco"/>
                      <w:color w:val="000000"/>
                      <w:sz w:val="32"/>
                      <w:szCs w:val="32"/>
                      <w:lang w:val="en-US"/>
                    </w:rPr>
                  </w:rPrChange>
                </w:rPr>
                <w:t>N_p</w:t>
              </w:r>
              <w:r w:rsidRPr="00AD3CBB">
                <w:rPr>
                  <w:rFonts w:ascii="Monaco" w:hAnsi="Monaco" w:cs="Monaco"/>
                  <w:b/>
                  <w:bCs/>
                  <w:noProof/>
                  <w:color w:val="000000"/>
                  <w:sz w:val="20"/>
                  <w:szCs w:val="20"/>
                  <w:lang w:val="en-US"/>
                  <w:rPrChange w:id="1717" w:author="Borja Gonzalez" w:date="2017-09-28T18:55:00Z">
                    <w:rPr>
                      <w:rFonts w:ascii="Monaco" w:hAnsi="Monaco" w:cs="Monaco"/>
                      <w:b/>
                      <w:bCs/>
                      <w:color w:val="000000"/>
                      <w:sz w:val="32"/>
                      <w:szCs w:val="32"/>
                      <w:lang w:val="en-US"/>
                    </w:rPr>
                  </w:rPrChange>
                </w:rPr>
                <w:t>,</w:t>
              </w:r>
              <w:r w:rsidRPr="00AD3CBB">
                <w:rPr>
                  <w:rFonts w:ascii="Monaco" w:hAnsi="Monaco" w:cs="Monaco"/>
                  <w:noProof/>
                  <w:color w:val="000000"/>
                  <w:sz w:val="20"/>
                  <w:szCs w:val="20"/>
                  <w:lang w:val="en-US"/>
                  <w:rPrChange w:id="1718" w:author="Borja Gonzalez" w:date="2017-09-28T18:55:00Z">
                    <w:rPr>
                      <w:rFonts w:ascii="Monaco" w:hAnsi="Monaco" w:cs="Monaco"/>
                      <w:color w:val="000000"/>
                      <w:sz w:val="32"/>
                      <w:szCs w:val="32"/>
                      <w:lang w:val="en-US"/>
                    </w:rPr>
                  </w:rPrChange>
                </w:rPr>
                <w:t>nombre</w:t>
              </w:r>
              <w:r w:rsidRPr="00AD3CBB">
                <w:rPr>
                  <w:rFonts w:ascii="Monaco" w:hAnsi="Monaco" w:cs="Monaco"/>
                  <w:b/>
                  <w:bCs/>
                  <w:noProof/>
                  <w:color w:val="000000"/>
                  <w:sz w:val="20"/>
                  <w:szCs w:val="20"/>
                  <w:lang w:val="en-US"/>
                  <w:rPrChange w:id="1719" w:author="Borja Gonzalez" w:date="2017-09-28T18:55:00Z">
                    <w:rPr>
                      <w:rFonts w:ascii="Monaco" w:hAnsi="Monaco" w:cs="Monaco"/>
                      <w:b/>
                      <w:bCs/>
                      <w:color w:val="000000"/>
                      <w:sz w:val="32"/>
                      <w:szCs w:val="32"/>
                      <w:lang w:val="en-US"/>
                    </w:rPr>
                  </w:rPrChange>
                </w:rPr>
                <w:t>){</w:t>
              </w:r>
            </w:ins>
          </w:p>
          <w:p w14:paraId="5D568071" w14:textId="77777777" w:rsidR="00AD3CBB" w:rsidRPr="00AD3CBB" w:rsidRDefault="00AD3CBB" w:rsidP="00AD3CBB">
            <w:pPr>
              <w:keepNext/>
              <w:keepLines/>
              <w:widowControl w:val="0"/>
              <w:autoSpaceDE w:val="0"/>
              <w:autoSpaceDN w:val="0"/>
              <w:adjustRightInd w:val="0"/>
              <w:spacing w:before="200"/>
              <w:outlineLvl w:val="4"/>
              <w:rPr>
                <w:ins w:id="1720" w:author="Borja Gonzalez" w:date="2017-09-28T18:53:00Z"/>
                <w:rFonts w:ascii="Monaco" w:hAnsi="Monaco" w:cs="Monaco"/>
                <w:noProof/>
                <w:sz w:val="20"/>
                <w:szCs w:val="20"/>
                <w:lang w:val="en-US"/>
                <w:rPrChange w:id="1721" w:author="Borja Gonzalez" w:date="2017-09-28T18:55:00Z">
                  <w:rPr>
                    <w:ins w:id="1722" w:author="Borja Gonzalez" w:date="2017-09-28T18:53:00Z"/>
                    <w:rFonts w:ascii="Monaco" w:eastAsiaTheme="majorEastAsia" w:hAnsi="Monaco" w:cs="Monaco"/>
                    <w:color w:val="243F60" w:themeColor="accent1" w:themeShade="7F"/>
                    <w:sz w:val="32"/>
                    <w:szCs w:val="32"/>
                    <w:lang w:val="en-US"/>
                  </w:rPr>
                </w:rPrChange>
              </w:rPr>
            </w:pPr>
            <w:ins w:id="1723" w:author="Borja Gonzalez" w:date="2017-09-28T18:53:00Z">
              <w:r w:rsidRPr="00AD3CBB">
                <w:rPr>
                  <w:rFonts w:ascii="Monaco" w:hAnsi="Monaco" w:cs="Monaco"/>
                  <w:noProof/>
                  <w:sz w:val="20"/>
                  <w:szCs w:val="20"/>
                  <w:lang w:val="en-US"/>
                  <w:rPrChange w:id="1724" w:author="Borja Gonzalez" w:date="2017-09-28T18:55:00Z">
                    <w:rPr>
                      <w:rFonts w:ascii="Monaco" w:hAnsi="Monaco" w:cs="Monaco"/>
                      <w:sz w:val="32"/>
                      <w:szCs w:val="32"/>
                      <w:lang w:val="en-US"/>
                    </w:rPr>
                  </w:rPrChange>
                </w:rPr>
                <w:tab/>
              </w:r>
              <w:r w:rsidRPr="00AD3CBB">
                <w:rPr>
                  <w:rFonts w:ascii="Monaco" w:hAnsi="Monaco" w:cs="Monaco"/>
                  <w:b/>
                  <w:bCs/>
                  <w:noProof/>
                  <w:color w:val="204A87"/>
                  <w:sz w:val="20"/>
                  <w:szCs w:val="20"/>
                  <w:lang w:val="en-US"/>
                  <w:rPrChange w:id="1725" w:author="Borja Gonzalez" w:date="2017-09-28T18:55:00Z">
                    <w:rPr>
                      <w:rFonts w:ascii="Monaco" w:hAnsi="Monaco" w:cs="Monaco"/>
                      <w:b/>
                      <w:bCs/>
                      <w:color w:val="204A87"/>
                      <w:sz w:val="32"/>
                      <w:szCs w:val="32"/>
                      <w:lang w:val="en-US"/>
                    </w:rPr>
                  </w:rPrChange>
                </w:rPr>
                <w:t>var</w:t>
              </w:r>
              <w:r w:rsidRPr="00AD3CBB">
                <w:rPr>
                  <w:rFonts w:ascii="Monaco" w:hAnsi="Monaco" w:cs="Monaco"/>
                  <w:noProof/>
                  <w:sz w:val="20"/>
                  <w:szCs w:val="20"/>
                  <w:lang w:val="en-US"/>
                  <w:rPrChange w:id="1726" w:author="Borja Gonzalez" w:date="2017-09-28T18:55:00Z">
                    <w:rPr>
                      <w:rFonts w:ascii="Monaco" w:hAnsi="Monaco" w:cs="Monaco"/>
                      <w:sz w:val="32"/>
                      <w:szCs w:val="32"/>
                      <w:lang w:val="en-US"/>
                    </w:rPr>
                  </w:rPrChange>
                </w:rPr>
                <w:t xml:space="preserve"> </w:t>
              </w:r>
              <w:r w:rsidRPr="00AD3CBB">
                <w:rPr>
                  <w:rFonts w:ascii="Monaco" w:hAnsi="Monaco" w:cs="Monaco"/>
                  <w:noProof/>
                  <w:color w:val="000000"/>
                  <w:sz w:val="20"/>
                  <w:szCs w:val="20"/>
                  <w:lang w:val="en-US"/>
                  <w:rPrChange w:id="1727" w:author="Borja Gonzalez" w:date="2017-09-28T18:55:00Z">
                    <w:rPr>
                      <w:rFonts w:ascii="Monaco" w:hAnsi="Monaco" w:cs="Monaco"/>
                      <w:color w:val="000000"/>
                      <w:sz w:val="32"/>
                      <w:szCs w:val="32"/>
                      <w:lang w:val="en-US"/>
                    </w:rPr>
                  </w:rPrChange>
                </w:rPr>
                <w:t>y</w:t>
              </w:r>
              <w:r w:rsidRPr="00AD3CBB">
                <w:rPr>
                  <w:rFonts w:ascii="Monaco" w:hAnsi="Monaco" w:cs="Monaco"/>
                  <w:noProof/>
                  <w:sz w:val="20"/>
                  <w:szCs w:val="20"/>
                  <w:lang w:val="en-US"/>
                  <w:rPrChange w:id="1728" w:author="Borja Gonzalez" w:date="2017-09-28T18:55:00Z">
                    <w:rPr>
                      <w:rFonts w:ascii="Monaco" w:hAnsi="Monaco" w:cs="Monaco"/>
                      <w:sz w:val="32"/>
                      <w:szCs w:val="32"/>
                      <w:lang w:val="en-US"/>
                    </w:rPr>
                  </w:rPrChange>
                </w:rPr>
                <w:t xml:space="preserve"> </w:t>
              </w:r>
              <w:r w:rsidRPr="00AD3CBB">
                <w:rPr>
                  <w:rFonts w:ascii="Monaco" w:hAnsi="Monaco" w:cs="Monaco"/>
                  <w:b/>
                  <w:bCs/>
                  <w:noProof/>
                  <w:color w:val="CE5C00"/>
                  <w:sz w:val="20"/>
                  <w:szCs w:val="20"/>
                  <w:lang w:val="en-US"/>
                  <w:rPrChange w:id="1729" w:author="Borja Gonzalez" w:date="2017-09-28T18:55:00Z">
                    <w:rPr>
                      <w:rFonts w:ascii="Monaco" w:hAnsi="Monaco" w:cs="Monaco"/>
                      <w:b/>
                      <w:bCs/>
                      <w:color w:val="CE5C00"/>
                      <w:sz w:val="32"/>
                      <w:szCs w:val="32"/>
                      <w:lang w:val="en-US"/>
                    </w:rPr>
                  </w:rPrChange>
                </w:rPr>
                <w:t>=</w:t>
              </w:r>
              <w:r w:rsidRPr="00AD3CBB">
                <w:rPr>
                  <w:rFonts w:ascii="Monaco" w:hAnsi="Monaco" w:cs="Monaco"/>
                  <w:noProof/>
                  <w:sz w:val="20"/>
                  <w:szCs w:val="20"/>
                  <w:lang w:val="en-US"/>
                  <w:rPrChange w:id="1730" w:author="Borja Gonzalez" w:date="2017-09-28T18:55:00Z">
                    <w:rPr>
                      <w:rFonts w:ascii="Monaco" w:hAnsi="Monaco" w:cs="Monaco"/>
                      <w:sz w:val="32"/>
                      <w:szCs w:val="32"/>
                      <w:lang w:val="en-US"/>
                    </w:rPr>
                  </w:rPrChange>
                </w:rPr>
                <w:t xml:space="preserve"> </w:t>
              </w:r>
              <w:r w:rsidRPr="00AD3CBB">
                <w:rPr>
                  <w:rFonts w:ascii="Monaco" w:hAnsi="Monaco" w:cs="Monaco"/>
                  <w:noProof/>
                  <w:color w:val="000000"/>
                  <w:sz w:val="20"/>
                  <w:szCs w:val="20"/>
                  <w:lang w:val="en-US"/>
                  <w:rPrChange w:id="1731" w:author="Borja Gonzalez" w:date="2017-09-28T18:55:00Z">
                    <w:rPr>
                      <w:rFonts w:ascii="Monaco" w:hAnsi="Monaco" w:cs="Monaco"/>
                      <w:color w:val="000000"/>
                      <w:sz w:val="32"/>
                      <w:szCs w:val="32"/>
                      <w:lang w:val="en-US"/>
                    </w:rPr>
                  </w:rPrChange>
                </w:rPr>
                <w:t>confirm</w:t>
              </w:r>
              <w:r w:rsidRPr="00AD3CBB">
                <w:rPr>
                  <w:rFonts w:ascii="Monaco" w:hAnsi="Monaco" w:cs="Monaco"/>
                  <w:b/>
                  <w:bCs/>
                  <w:noProof/>
                  <w:color w:val="000000"/>
                  <w:sz w:val="20"/>
                  <w:szCs w:val="20"/>
                  <w:lang w:val="en-US"/>
                  <w:rPrChange w:id="1732" w:author="Borja Gonzalez" w:date="2017-09-28T18:55:00Z">
                    <w:rPr>
                      <w:rFonts w:ascii="Monaco" w:hAnsi="Monaco" w:cs="Monaco"/>
                      <w:b/>
                      <w:bCs/>
                      <w:color w:val="000000"/>
                      <w:sz w:val="32"/>
                      <w:szCs w:val="32"/>
                      <w:lang w:val="en-US"/>
                    </w:rPr>
                  </w:rPrChange>
                </w:rPr>
                <w:t>(</w:t>
              </w:r>
              <w:r w:rsidRPr="00AD3CBB">
                <w:rPr>
                  <w:rFonts w:ascii="Monaco" w:hAnsi="Monaco" w:cs="Monaco"/>
                  <w:noProof/>
                  <w:color w:val="4E9A06"/>
                  <w:sz w:val="20"/>
                  <w:szCs w:val="20"/>
                  <w:lang w:val="en-US"/>
                  <w:rPrChange w:id="1733" w:author="Borja Gonzalez" w:date="2017-09-28T18:55:00Z">
                    <w:rPr>
                      <w:rFonts w:ascii="Monaco" w:hAnsi="Monaco" w:cs="Monaco"/>
                      <w:color w:val="4E9A06"/>
                      <w:sz w:val="32"/>
                      <w:szCs w:val="32"/>
                      <w:lang w:val="en-US"/>
                    </w:rPr>
                  </w:rPrChange>
                </w:rPr>
                <w:t>"¿Esta seguro de que quiere borrar a este paciente?. Al eliminar un paciente borrara todos sus datos asociados."</w:t>
              </w:r>
              <w:r w:rsidRPr="00AD3CBB">
                <w:rPr>
                  <w:rFonts w:ascii="Monaco" w:hAnsi="Monaco" w:cs="Monaco"/>
                  <w:b/>
                  <w:bCs/>
                  <w:noProof/>
                  <w:color w:val="000000"/>
                  <w:sz w:val="20"/>
                  <w:szCs w:val="20"/>
                  <w:lang w:val="en-US"/>
                  <w:rPrChange w:id="1734" w:author="Borja Gonzalez" w:date="2017-09-28T18:55:00Z">
                    <w:rPr>
                      <w:rFonts w:ascii="Monaco" w:hAnsi="Monaco" w:cs="Monaco"/>
                      <w:b/>
                      <w:bCs/>
                      <w:color w:val="000000"/>
                      <w:sz w:val="32"/>
                      <w:szCs w:val="32"/>
                      <w:lang w:val="en-US"/>
                    </w:rPr>
                  </w:rPrChange>
                </w:rPr>
                <w:t>);</w:t>
              </w:r>
            </w:ins>
          </w:p>
          <w:p w14:paraId="5A8A5327" w14:textId="77777777" w:rsidR="00AD3CBB" w:rsidRPr="00AD3CBB" w:rsidRDefault="00AD3CBB" w:rsidP="00AD3CBB">
            <w:pPr>
              <w:keepNext/>
              <w:keepLines/>
              <w:widowControl w:val="0"/>
              <w:autoSpaceDE w:val="0"/>
              <w:autoSpaceDN w:val="0"/>
              <w:adjustRightInd w:val="0"/>
              <w:spacing w:before="200"/>
              <w:outlineLvl w:val="4"/>
              <w:rPr>
                <w:ins w:id="1735" w:author="Borja Gonzalez" w:date="2017-09-28T18:53:00Z"/>
                <w:rFonts w:ascii="Monaco" w:hAnsi="Monaco" w:cs="Monaco"/>
                <w:noProof/>
                <w:sz w:val="20"/>
                <w:szCs w:val="20"/>
                <w:lang w:val="en-US"/>
                <w:rPrChange w:id="1736" w:author="Borja Gonzalez" w:date="2017-09-28T18:55:00Z">
                  <w:rPr>
                    <w:ins w:id="1737" w:author="Borja Gonzalez" w:date="2017-09-28T18:53:00Z"/>
                    <w:rFonts w:ascii="Monaco" w:eastAsiaTheme="majorEastAsia" w:hAnsi="Monaco" w:cs="Monaco"/>
                    <w:color w:val="243F60" w:themeColor="accent1" w:themeShade="7F"/>
                    <w:sz w:val="32"/>
                    <w:szCs w:val="32"/>
                    <w:lang w:val="en-US"/>
                  </w:rPr>
                </w:rPrChange>
              </w:rPr>
            </w:pPr>
            <w:ins w:id="1738" w:author="Borja Gonzalez" w:date="2017-09-28T18:53:00Z">
              <w:r w:rsidRPr="00AD3CBB">
                <w:rPr>
                  <w:rFonts w:ascii="Monaco" w:hAnsi="Monaco" w:cs="Monaco"/>
                  <w:noProof/>
                  <w:sz w:val="20"/>
                  <w:szCs w:val="20"/>
                  <w:lang w:val="en-US"/>
                  <w:rPrChange w:id="1739" w:author="Borja Gonzalez" w:date="2017-09-28T18:55:00Z">
                    <w:rPr>
                      <w:rFonts w:ascii="Monaco" w:hAnsi="Monaco" w:cs="Monaco"/>
                      <w:sz w:val="32"/>
                      <w:szCs w:val="32"/>
                      <w:lang w:val="en-US"/>
                    </w:rPr>
                  </w:rPrChange>
                </w:rPr>
                <w:t xml:space="preserve">    </w:t>
              </w:r>
              <w:r w:rsidRPr="00AD3CBB">
                <w:rPr>
                  <w:rFonts w:ascii="Monaco" w:hAnsi="Monaco" w:cs="Monaco"/>
                  <w:b/>
                  <w:bCs/>
                  <w:noProof/>
                  <w:color w:val="204A87"/>
                  <w:sz w:val="20"/>
                  <w:szCs w:val="20"/>
                  <w:lang w:val="en-US"/>
                  <w:rPrChange w:id="1740" w:author="Borja Gonzalez" w:date="2017-09-28T18:55:00Z">
                    <w:rPr>
                      <w:rFonts w:ascii="Monaco" w:hAnsi="Monaco" w:cs="Monaco"/>
                      <w:b/>
                      <w:bCs/>
                      <w:color w:val="204A87"/>
                      <w:sz w:val="32"/>
                      <w:szCs w:val="32"/>
                      <w:lang w:val="en-US"/>
                    </w:rPr>
                  </w:rPrChange>
                </w:rPr>
                <w:t>if</w:t>
              </w:r>
              <w:r w:rsidRPr="00AD3CBB">
                <w:rPr>
                  <w:rFonts w:ascii="Monaco" w:hAnsi="Monaco" w:cs="Monaco"/>
                  <w:noProof/>
                  <w:sz w:val="20"/>
                  <w:szCs w:val="20"/>
                  <w:lang w:val="en-US"/>
                  <w:rPrChange w:id="1741" w:author="Borja Gonzalez" w:date="2017-09-28T18:55:00Z">
                    <w:rPr>
                      <w:rFonts w:ascii="Monaco" w:hAnsi="Monaco" w:cs="Monaco"/>
                      <w:sz w:val="32"/>
                      <w:szCs w:val="32"/>
                      <w:lang w:val="en-US"/>
                    </w:rPr>
                  </w:rPrChange>
                </w:rPr>
                <w:t xml:space="preserve"> </w:t>
              </w:r>
              <w:r w:rsidRPr="00AD3CBB">
                <w:rPr>
                  <w:rFonts w:ascii="Monaco" w:hAnsi="Monaco" w:cs="Monaco"/>
                  <w:b/>
                  <w:bCs/>
                  <w:noProof/>
                  <w:color w:val="000000"/>
                  <w:sz w:val="20"/>
                  <w:szCs w:val="20"/>
                  <w:lang w:val="en-US"/>
                  <w:rPrChange w:id="1742" w:author="Borja Gonzalez" w:date="2017-09-28T18:55:00Z">
                    <w:rPr>
                      <w:rFonts w:ascii="Monaco" w:hAnsi="Monaco" w:cs="Monaco"/>
                      <w:b/>
                      <w:bCs/>
                      <w:color w:val="000000"/>
                      <w:sz w:val="32"/>
                      <w:szCs w:val="32"/>
                      <w:lang w:val="en-US"/>
                    </w:rPr>
                  </w:rPrChange>
                </w:rPr>
                <w:t>(</w:t>
              </w:r>
              <w:r w:rsidRPr="00AD3CBB">
                <w:rPr>
                  <w:rFonts w:ascii="Monaco" w:hAnsi="Monaco" w:cs="Monaco"/>
                  <w:noProof/>
                  <w:color w:val="000000"/>
                  <w:sz w:val="20"/>
                  <w:szCs w:val="20"/>
                  <w:lang w:val="en-US"/>
                  <w:rPrChange w:id="1743" w:author="Borja Gonzalez" w:date="2017-09-28T18:55:00Z">
                    <w:rPr>
                      <w:rFonts w:ascii="Monaco" w:hAnsi="Monaco" w:cs="Monaco"/>
                      <w:color w:val="000000"/>
                      <w:sz w:val="32"/>
                      <w:szCs w:val="32"/>
                      <w:lang w:val="en-US"/>
                    </w:rPr>
                  </w:rPrChange>
                </w:rPr>
                <w:t>y</w:t>
              </w:r>
              <w:r w:rsidRPr="00AD3CBB">
                <w:rPr>
                  <w:rFonts w:ascii="Monaco" w:hAnsi="Monaco" w:cs="Monaco"/>
                  <w:noProof/>
                  <w:sz w:val="20"/>
                  <w:szCs w:val="20"/>
                  <w:lang w:val="en-US"/>
                  <w:rPrChange w:id="1744" w:author="Borja Gonzalez" w:date="2017-09-28T18:55:00Z">
                    <w:rPr>
                      <w:rFonts w:ascii="Monaco" w:hAnsi="Monaco" w:cs="Monaco"/>
                      <w:sz w:val="32"/>
                      <w:szCs w:val="32"/>
                      <w:lang w:val="en-US"/>
                    </w:rPr>
                  </w:rPrChange>
                </w:rPr>
                <w:t xml:space="preserve"> </w:t>
              </w:r>
              <w:r w:rsidRPr="00AD3CBB">
                <w:rPr>
                  <w:rFonts w:ascii="Monaco" w:hAnsi="Monaco" w:cs="Monaco"/>
                  <w:b/>
                  <w:bCs/>
                  <w:noProof/>
                  <w:color w:val="CE5C00"/>
                  <w:sz w:val="20"/>
                  <w:szCs w:val="20"/>
                  <w:lang w:val="en-US"/>
                  <w:rPrChange w:id="1745" w:author="Borja Gonzalez" w:date="2017-09-28T18:55:00Z">
                    <w:rPr>
                      <w:rFonts w:ascii="Monaco" w:hAnsi="Monaco" w:cs="Monaco"/>
                      <w:b/>
                      <w:bCs/>
                      <w:color w:val="CE5C00"/>
                      <w:sz w:val="32"/>
                      <w:szCs w:val="32"/>
                      <w:lang w:val="en-US"/>
                    </w:rPr>
                  </w:rPrChange>
                </w:rPr>
                <w:t>==</w:t>
              </w:r>
              <w:r w:rsidRPr="00AD3CBB">
                <w:rPr>
                  <w:rFonts w:ascii="Monaco" w:hAnsi="Monaco" w:cs="Monaco"/>
                  <w:noProof/>
                  <w:sz w:val="20"/>
                  <w:szCs w:val="20"/>
                  <w:lang w:val="en-US"/>
                  <w:rPrChange w:id="1746" w:author="Borja Gonzalez" w:date="2017-09-28T18:55:00Z">
                    <w:rPr>
                      <w:rFonts w:ascii="Monaco" w:hAnsi="Monaco" w:cs="Monaco"/>
                      <w:sz w:val="32"/>
                      <w:szCs w:val="32"/>
                      <w:lang w:val="en-US"/>
                    </w:rPr>
                  </w:rPrChange>
                </w:rPr>
                <w:t xml:space="preserve"> </w:t>
              </w:r>
              <w:r w:rsidRPr="00AD3CBB">
                <w:rPr>
                  <w:rFonts w:ascii="Monaco" w:hAnsi="Monaco" w:cs="Monaco"/>
                  <w:b/>
                  <w:bCs/>
                  <w:noProof/>
                  <w:color w:val="204A87"/>
                  <w:sz w:val="20"/>
                  <w:szCs w:val="20"/>
                  <w:lang w:val="en-US"/>
                  <w:rPrChange w:id="1747" w:author="Borja Gonzalez" w:date="2017-09-28T18:55:00Z">
                    <w:rPr>
                      <w:rFonts w:ascii="Monaco" w:hAnsi="Monaco" w:cs="Monaco"/>
                      <w:b/>
                      <w:bCs/>
                      <w:color w:val="204A87"/>
                      <w:sz w:val="32"/>
                      <w:szCs w:val="32"/>
                      <w:lang w:val="en-US"/>
                    </w:rPr>
                  </w:rPrChange>
                </w:rPr>
                <w:t>true</w:t>
              </w:r>
              <w:r w:rsidRPr="00AD3CBB">
                <w:rPr>
                  <w:rFonts w:ascii="Monaco" w:hAnsi="Monaco" w:cs="Monaco"/>
                  <w:b/>
                  <w:bCs/>
                  <w:noProof/>
                  <w:color w:val="000000"/>
                  <w:sz w:val="20"/>
                  <w:szCs w:val="20"/>
                  <w:lang w:val="en-US"/>
                  <w:rPrChange w:id="1748" w:author="Borja Gonzalez" w:date="2017-09-28T18:55:00Z">
                    <w:rPr>
                      <w:rFonts w:ascii="Monaco" w:hAnsi="Monaco" w:cs="Monaco"/>
                      <w:b/>
                      <w:bCs/>
                      <w:color w:val="000000"/>
                      <w:sz w:val="32"/>
                      <w:szCs w:val="32"/>
                      <w:lang w:val="en-US"/>
                    </w:rPr>
                  </w:rPrChange>
                </w:rPr>
                <w:t>){</w:t>
              </w:r>
            </w:ins>
          </w:p>
          <w:p w14:paraId="07A4F2C9" w14:textId="77777777" w:rsidR="00AD3CBB" w:rsidRPr="00AD3CBB" w:rsidRDefault="00AD3CBB" w:rsidP="00AD3CBB">
            <w:pPr>
              <w:widowControl w:val="0"/>
              <w:autoSpaceDE w:val="0"/>
              <w:autoSpaceDN w:val="0"/>
              <w:adjustRightInd w:val="0"/>
              <w:rPr>
                <w:ins w:id="1749" w:author="Borja Gonzalez" w:date="2017-09-28T18:53:00Z"/>
                <w:rFonts w:ascii="Monaco" w:hAnsi="Monaco" w:cs="Monaco"/>
                <w:noProof/>
                <w:sz w:val="20"/>
                <w:szCs w:val="20"/>
                <w:lang w:val="en-US"/>
                <w:rPrChange w:id="1750" w:author="Borja Gonzalez" w:date="2017-09-28T18:55:00Z">
                  <w:rPr>
                    <w:ins w:id="1751" w:author="Borja Gonzalez" w:date="2017-09-28T18:53:00Z"/>
                    <w:rFonts w:ascii="Monaco" w:hAnsi="Monaco" w:cs="Monaco"/>
                    <w:sz w:val="32"/>
                    <w:szCs w:val="32"/>
                    <w:lang w:val="en-US"/>
                  </w:rPr>
                </w:rPrChange>
              </w:rPr>
            </w:pPr>
          </w:p>
          <w:p w14:paraId="5E02C6E9" w14:textId="77777777" w:rsidR="00AD3CBB" w:rsidRPr="00AD3CBB" w:rsidRDefault="00AD3CBB" w:rsidP="00AD3CBB">
            <w:pPr>
              <w:keepNext/>
              <w:keepLines/>
              <w:widowControl w:val="0"/>
              <w:autoSpaceDE w:val="0"/>
              <w:autoSpaceDN w:val="0"/>
              <w:adjustRightInd w:val="0"/>
              <w:spacing w:before="200"/>
              <w:outlineLvl w:val="4"/>
              <w:rPr>
                <w:ins w:id="1752" w:author="Borja Gonzalez" w:date="2017-09-28T18:53:00Z"/>
                <w:rFonts w:ascii="Monaco" w:hAnsi="Monaco" w:cs="Monaco"/>
                <w:noProof/>
                <w:sz w:val="20"/>
                <w:szCs w:val="20"/>
                <w:lang w:val="en-US"/>
                <w:rPrChange w:id="1753" w:author="Borja Gonzalez" w:date="2017-09-28T18:55:00Z">
                  <w:rPr>
                    <w:ins w:id="1754" w:author="Borja Gonzalez" w:date="2017-09-28T18:53:00Z"/>
                    <w:rFonts w:ascii="Monaco" w:eastAsiaTheme="majorEastAsia" w:hAnsi="Monaco" w:cs="Monaco"/>
                    <w:color w:val="243F60" w:themeColor="accent1" w:themeShade="7F"/>
                    <w:sz w:val="32"/>
                    <w:szCs w:val="32"/>
                    <w:lang w:val="en-US"/>
                  </w:rPr>
                </w:rPrChange>
              </w:rPr>
            </w:pPr>
            <w:ins w:id="1755" w:author="Borja Gonzalez" w:date="2017-09-28T18:53:00Z">
              <w:r w:rsidRPr="00AD3CBB">
                <w:rPr>
                  <w:rFonts w:ascii="Monaco" w:hAnsi="Monaco" w:cs="Monaco"/>
                  <w:noProof/>
                  <w:sz w:val="20"/>
                  <w:szCs w:val="20"/>
                  <w:lang w:val="en-US"/>
                  <w:rPrChange w:id="1756" w:author="Borja Gonzalez" w:date="2017-09-28T18:55:00Z">
                    <w:rPr>
                      <w:rFonts w:ascii="Monaco" w:hAnsi="Monaco" w:cs="Monaco"/>
                      <w:sz w:val="32"/>
                      <w:szCs w:val="32"/>
                      <w:lang w:val="en-US"/>
                    </w:rPr>
                  </w:rPrChange>
                </w:rPr>
                <w:t xml:space="preserve">    </w:t>
              </w:r>
              <w:r w:rsidRPr="00AD3CBB">
                <w:rPr>
                  <w:rFonts w:ascii="Monaco" w:hAnsi="Monaco" w:cs="Monaco"/>
                  <w:noProof/>
                  <w:sz w:val="20"/>
                  <w:szCs w:val="20"/>
                  <w:lang w:val="en-US"/>
                  <w:rPrChange w:id="1757" w:author="Borja Gonzalez" w:date="2017-09-28T18:55:00Z">
                    <w:rPr>
                      <w:rFonts w:ascii="Monaco" w:hAnsi="Monaco" w:cs="Monaco"/>
                      <w:sz w:val="32"/>
                      <w:szCs w:val="32"/>
                      <w:lang w:val="en-US"/>
                    </w:rPr>
                  </w:rPrChange>
                </w:rPr>
                <w:tab/>
              </w:r>
              <w:r w:rsidRPr="00AD3CBB">
                <w:rPr>
                  <w:rFonts w:ascii="Monaco" w:hAnsi="Monaco" w:cs="Monaco"/>
                  <w:b/>
                  <w:bCs/>
                  <w:noProof/>
                  <w:color w:val="204A87"/>
                  <w:sz w:val="20"/>
                  <w:szCs w:val="20"/>
                  <w:lang w:val="en-US"/>
                  <w:rPrChange w:id="1758" w:author="Borja Gonzalez" w:date="2017-09-28T18:55:00Z">
                    <w:rPr>
                      <w:rFonts w:ascii="Monaco" w:hAnsi="Monaco" w:cs="Monaco"/>
                      <w:b/>
                      <w:bCs/>
                      <w:color w:val="204A87"/>
                      <w:sz w:val="32"/>
                      <w:szCs w:val="32"/>
                      <w:lang w:val="en-US"/>
                    </w:rPr>
                  </w:rPrChange>
                </w:rPr>
                <w:t>var</w:t>
              </w:r>
              <w:r w:rsidRPr="00AD3CBB">
                <w:rPr>
                  <w:rFonts w:ascii="Monaco" w:hAnsi="Monaco" w:cs="Monaco"/>
                  <w:noProof/>
                  <w:sz w:val="20"/>
                  <w:szCs w:val="20"/>
                  <w:lang w:val="en-US"/>
                  <w:rPrChange w:id="1759" w:author="Borja Gonzalez" w:date="2017-09-28T18:55:00Z">
                    <w:rPr>
                      <w:rFonts w:ascii="Monaco" w:hAnsi="Monaco" w:cs="Monaco"/>
                      <w:sz w:val="32"/>
                      <w:szCs w:val="32"/>
                      <w:lang w:val="en-US"/>
                    </w:rPr>
                  </w:rPrChange>
                </w:rPr>
                <w:t xml:space="preserve"> </w:t>
              </w:r>
              <w:r w:rsidRPr="00AD3CBB">
                <w:rPr>
                  <w:rFonts w:ascii="Monaco" w:hAnsi="Monaco" w:cs="Monaco"/>
                  <w:noProof/>
                  <w:color w:val="000000"/>
                  <w:sz w:val="20"/>
                  <w:szCs w:val="20"/>
                  <w:lang w:val="en-US"/>
                  <w:rPrChange w:id="1760" w:author="Borja Gonzalez" w:date="2017-09-28T18:55:00Z">
                    <w:rPr>
                      <w:rFonts w:ascii="Monaco" w:hAnsi="Monaco" w:cs="Monaco"/>
                      <w:color w:val="000000"/>
                      <w:sz w:val="32"/>
                      <w:szCs w:val="32"/>
                      <w:lang w:val="en-US"/>
                    </w:rPr>
                  </w:rPrChange>
                </w:rPr>
                <w:t>socket</w:t>
              </w:r>
              <w:r w:rsidRPr="00AD3CBB">
                <w:rPr>
                  <w:rFonts w:ascii="Monaco" w:hAnsi="Monaco" w:cs="Monaco"/>
                  <w:noProof/>
                  <w:sz w:val="20"/>
                  <w:szCs w:val="20"/>
                  <w:lang w:val="en-US"/>
                  <w:rPrChange w:id="1761" w:author="Borja Gonzalez" w:date="2017-09-28T18:55:00Z">
                    <w:rPr>
                      <w:rFonts w:ascii="Monaco" w:hAnsi="Monaco" w:cs="Monaco"/>
                      <w:sz w:val="32"/>
                      <w:szCs w:val="32"/>
                      <w:lang w:val="en-US"/>
                    </w:rPr>
                  </w:rPrChange>
                </w:rPr>
                <w:t xml:space="preserve"> </w:t>
              </w:r>
              <w:r w:rsidRPr="00AD3CBB">
                <w:rPr>
                  <w:rFonts w:ascii="Monaco" w:hAnsi="Monaco" w:cs="Monaco"/>
                  <w:b/>
                  <w:bCs/>
                  <w:noProof/>
                  <w:color w:val="CE5C00"/>
                  <w:sz w:val="20"/>
                  <w:szCs w:val="20"/>
                  <w:lang w:val="en-US"/>
                  <w:rPrChange w:id="1762" w:author="Borja Gonzalez" w:date="2017-09-28T18:55:00Z">
                    <w:rPr>
                      <w:rFonts w:ascii="Monaco" w:hAnsi="Monaco" w:cs="Monaco"/>
                      <w:b/>
                      <w:bCs/>
                      <w:color w:val="CE5C00"/>
                      <w:sz w:val="32"/>
                      <w:szCs w:val="32"/>
                      <w:lang w:val="en-US"/>
                    </w:rPr>
                  </w:rPrChange>
                </w:rPr>
                <w:t>=</w:t>
              </w:r>
              <w:r w:rsidRPr="00AD3CBB">
                <w:rPr>
                  <w:rFonts w:ascii="Monaco" w:hAnsi="Monaco" w:cs="Monaco"/>
                  <w:noProof/>
                  <w:sz w:val="20"/>
                  <w:szCs w:val="20"/>
                  <w:lang w:val="en-US"/>
                  <w:rPrChange w:id="1763" w:author="Borja Gonzalez" w:date="2017-09-28T18:55:00Z">
                    <w:rPr>
                      <w:rFonts w:ascii="Monaco" w:hAnsi="Monaco" w:cs="Monaco"/>
                      <w:sz w:val="32"/>
                      <w:szCs w:val="32"/>
                      <w:lang w:val="en-US"/>
                    </w:rPr>
                  </w:rPrChange>
                </w:rPr>
                <w:t xml:space="preserve"> </w:t>
              </w:r>
              <w:r w:rsidRPr="00AD3CBB">
                <w:rPr>
                  <w:rFonts w:ascii="Monaco" w:hAnsi="Monaco" w:cs="Monaco"/>
                  <w:noProof/>
                  <w:color w:val="000000"/>
                  <w:sz w:val="20"/>
                  <w:szCs w:val="20"/>
                  <w:lang w:val="en-US"/>
                  <w:rPrChange w:id="1764" w:author="Borja Gonzalez" w:date="2017-09-28T18:55:00Z">
                    <w:rPr>
                      <w:rFonts w:ascii="Monaco" w:hAnsi="Monaco" w:cs="Monaco"/>
                      <w:color w:val="000000"/>
                      <w:sz w:val="32"/>
                      <w:szCs w:val="32"/>
                      <w:lang w:val="en-US"/>
                    </w:rPr>
                  </w:rPrChange>
                </w:rPr>
                <w:t>io</w:t>
              </w:r>
              <w:r w:rsidRPr="00AD3CBB">
                <w:rPr>
                  <w:rFonts w:ascii="Monaco" w:hAnsi="Monaco" w:cs="Monaco"/>
                  <w:b/>
                  <w:bCs/>
                  <w:noProof/>
                  <w:color w:val="000000"/>
                  <w:sz w:val="20"/>
                  <w:szCs w:val="20"/>
                  <w:lang w:val="en-US"/>
                  <w:rPrChange w:id="1765" w:author="Borja Gonzalez" w:date="2017-09-28T18:55:00Z">
                    <w:rPr>
                      <w:rFonts w:ascii="Monaco" w:hAnsi="Monaco" w:cs="Monaco"/>
                      <w:b/>
                      <w:bCs/>
                      <w:color w:val="000000"/>
                      <w:sz w:val="32"/>
                      <w:szCs w:val="32"/>
                      <w:lang w:val="en-US"/>
                    </w:rPr>
                  </w:rPrChange>
                </w:rPr>
                <w:t>.</w:t>
              </w:r>
              <w:r w:rsidRPr="00AD3CBB">
                <w:rPr>
                  <w:rFonts w:ascii="Monaco" w:hAnsi="Monaco" w:cs="Monaco"/>
                  <w:noProof/>
                  <w:color w:val="000000"/>
                  <w:sz w:val="20"/>
                  <w:szCs w:val="20"/>
                  <w:lang w:val="en-US"/>
                  <w:rPrChange w:id="1766" w:author="Borja Gonzalez" w:date="2017-09-28T18:55:00Z">
                    <w:rPr>
                      <w:rFonts w:ascii="Monaco" w:hAnsi="Monaco" w:cs="Monaco"/>
                      <w:color w:val="000000"/>
                      <w:sz w:val="32"/>
                      <w:szCs w:val="32"/>
                      <w:lang w:val="en-US"/>
                    </w:rPr>
                  </w:rPrChange>
                </w:rPr>
                <w:t>connect</w:t>
              </w:r>
              <w:r w:rsidRPr="00AD3CBB">
                <w:rPr>
                  <w:rFonts w:ascii="Monaco" w:hAnsi="Monaco" w:cs="Monaco"/>
                  <w:b/>
                  <w:bCs/>
                  <w:noProof/>
                  <w:color w:val="000000"/>
                  <w:sz w:val="20"/>
                  <w:szCs w:val="20"/>
                  <w:lang w:val="en-US"/>
                  <w:rPrChange w:id="1767" w:author="Borja Gonzalez" w:date="2017-09-28T18:55:00Z">
                    <w:rPr>
                      <w:rFonts w:ascii="Monaco" w:hAnsi="Monaco" w:cs="Monaco"/>
                      <w:b/>
                      <w:bCs/>
                      <w:color w:val="000000"/>
                      <w:sz w:val="32"/>
                      <w:szCs w:val="32"/>
                      <w:lang w:val="en-US"/>
                    </w:rPr>
                  </w:rPrChange>
                </w:rPr>
                <w:t>(</w:t>
              </w:r>
              <w:r w:rsidRPr="00AD3CBB">
                <w:rPr>
                  <w:rFonts w:ascii="Monaco" w:hAnsi="Monaco" w:cs="Monaco"/>
                  <w:noProof/>
                  <w:color w:val="4E9A06"/>
                  <w:sz w:val="20"/>
                  <w:szCs w:val="20"/>
                  <w:lang w:val="en-US"/>
                  <w:rPrChange w:id="1768" w:author="Borja Gonzalez" w:date="2017-09-28T18:55:00Z">
                    <w:rPr>
                      <w:rFonts w:ascii="Monaco" w:hAnsi="Monaco" w:cs="Monaco"/>
                      <w:color w:val="4E9A06"/>
                      <w:sz w:val="32"/>
                      <w:szCs w:val="32"/>
                      <w:lang w:val="en-US"/>
                    </w:rPr>
                  </w:rPrChange>
                </w:rPr>
                <w:t>"http://172.20.10.5:8124"</w:t>
              </w:r>
              <w:r w:rsidRPr="00AD3CBB">
                <w:rPr>
                  <w:rFonts w:ascii="Monaco" w:hAnsi="Monaco" w:cs="Monaco"/>
                  <w:b/>
                  <w:bCs/>
                  <w:noProof/>
                  <w:color w:val="000000"/>
                  <w:sz w:val="20"/>
                  <w:szCs w:val="20"/>
                  <w:lang w:val="en-US"/>
                  <w:rPrChange w:id="1769" w:author="Borja Gonzalez" w:date="2017-09-28T18:55:00Z">
                    <w:rPr>
                      <w:rFonts w:ascii="Monaco" w:hAnsi="Monaco" w:cs="Monaco"/>
                      <w:b/>
                      <w:bCs/>
                      <w:color w:val="000000"/>
                      <w:sz w:val="32"/>
                      <w:szCs w:val="32"/>
                      <w:lang w:val="en-US"/>
                    </w:rPr>
                  </w:rPrChange>
                </w:rPr>
                <w:t>);</w:t>
              </w:r>
              <w:r w:rsidRPr="00AD3CBB">
                <w:rPr>
                  <w:rFonts w:ascii="Monaco" w:hAnsi="Monaco" w:cs="Monaco"/>
                  <w:noProof/>
                  <w:sz w:val="20"/>
                  <w:szCs w:val="20"/>
                  <w:lang w:val="en-US"/>
                  <w:rPrChange w:id="1770" w:author="Borja Gonzalez" w:date="2017-09-28T18:55:00Z">
                    <w:rPr>
                      <w:rFonts w:ascii="Monaco" w:hAnsi="Monaco" w:cs="Monaco"/>
                      <w:sz w:val="32"/>
                      <w:szCs w:val="32"/>
                      <w:lang w:val="en-US"/>
                    </w:rPr>
                  </w:rPrChange>
                </w:rPr>
                <w:t xml:space="preserve">  </w:t>
              </w:r>
            </w:ins>
          </w:p>
          <w:p w14:paraId="2B95B3D5" w14:textId="77777777" w:rsidR="00AD3CBB" w:rsidRPr="00AD3CBB" w:rsidRDefault="00AD3CBB" w:rsidP="00AD3CBB">
            <w:pPr>
              <w:keepNext/>
              <w:keepLines/>
              <w:widowControl w:val="0"/>
              <w:autoSpaceDE w:val="0"/>
              <w:autoSpaceDN w:val="0"/>
              <w:adjustRightInd w:val="0"/>
              <w:spacing w:before="200"/>
              <w:outlineLvl w:val="4"/>
              <w:rPr>
                <w:ins w:id="1771" w:author="Borja Gonzalez" w:date="2017-09-28T18:53:00Z"/>
                <w:rFonts w:ascii="Monaco" w:hAnsi="Monaco" w:cs="Monaco"/>
                <w:noProof/>
                <w:sz w:val="20"/>
                <w:szCs w:val="20"/>
                <w:lang w:val="en-US"/>
                <w:rPrChange w:id="1772" w:author="Borja Gonzalez" w:date="2017-09-28T18:55:00Z">
                  <w:rPr>
                    <w:ins w:id="1773" w:author="Borja Gonzalez" w:date="2017-09-28T18:53:00Z"/>
                    <w:rFonts w:ascii="Monaco" w:eastAsiaTheme="majorEastAsia" w:hAnsi="Monaco" w:cs="Monaco"/>
                    <w:color w:val="243F60" w:themeColor="accent1" w:themeShade="7F"/>
                    <w:sz w:val="32"/>
                    <w:szCs w:val="32"/>
                    <w:lang w:val="en-US"/>
                  </w:rPr>
                </w:rPrChange>
              </w:rPr>
            </w:pPr>
            <w:ins w:id="1774" w:author="Borja Gonzalez" w:date="2017-09-28T18:53:00Z">
              <w:r w:rsidRPr="00AD3CBB">
                <w:rPr>
                  <w:rFonts w:ascii="Monaco" w:hAnsi="Monaco" w:cs="Monaco"/>
                  <w:noProof/>
                  <w:sz w:val="20"/>
                  <w:szCs w:val="20"/>
                  <w:lang w:val="en-US"/>
                  <w:rPrChange w:id="1775" w:author="Borja Gonzalez" w:date="2017-09-28T18:55:00Z">
                    <w:rPr>
                      <w:rFonts w:ascii="Monaco" w:hAnsi="Monaco" w:cs="Monaco"/>
                      <w:sz w:val="32"/>
                      <w:szCs w:val="32"/>
                      <w:lang w:val="en-US"/>
                    </w:rPr>
                  </w:rPrChange>
                </w:rPr>
                <w:t xml:space="preserve">        </w:t>
              </w:r>
              <w:r w:rsidRPr="00AD3CBB">
                <w:rPr>
                  <w:rFonts w:ascii="Monaco" w:hAnsi="Monaco" w:cs="Monaco"/>
                  <w:noProof/>
                  <w:color w:val="000000"/>
                  <w:sz w:val="20"/>
                  <w:szCs w:val="20"/>
                  <w:lang w:val="en-US"/>
                  <w:rPrChange w:id="1776" w:author="Borja Gonzalez" w:date="2017-09-28T18:55:00Z">
                    <w:rPr>
                      <w:rFonts w:ascii="Monaco" w:hAnsi="Monaco" w:cs="Monaco"/>
                      <w:color w:val="000000"/>
                      <w:sz w:val="32"/>
                      <w:szCs w:val="32"/>
                      <w:lang w:val="en-US"/>
                    </w:rPr>
                  </w:rPrChange>
                </w:rPr>
                <w:t>console</w:t>
              </w:r>
              <w:r w:rsidRPr="00AD3CBB">
                <w:rPr>
                  <w:rFonts w:ascii="Monaco" w:hAnsi="Monaco" w:cs="Monaco"/>
                  <w:b/>
                  <w:bCs/>
                  <w:noProof/>
                  <w:color w:val="000000"/>
                  <w:sz w:val="20"/>
                  <w:szCs w:val="20"/>
                  <w:lang w:val="en-US"/>
                  <w:rPrChange w:id="1777" w:author="Borja Gonzalez" w:date="2017-09-28T18:55:00Z">
                    <w:rPr>
                      <w:rFonts w:ascii="Monaco" w:hAnsi="Monaco" w:cs="Monaco"/>
                      <w:b/>
                      <w:bCs/>
                      <w:color w:val="000000"/>
                      <w:sz w:val="32"/>
                      <w:szCs w:val="32"/>
                      <w:lang w:val="en-US"/>
                    </w:rPr>
                  </w:rPrChange>
                </w:rPr>
                <w:t>.</w:t>
              </w:r>
              <w:r w:rsidRPr="00AD3CBB">
                <w:rPr>
                  <w:rFonts w:ascii="Monaco" w:hAnsi="Monaco" w:cs="Monaco"/>
                  <w:noProof/>
                  <w:color w:val="000000"/>
                  <w:sz w:val="20"/>
                  <w:szCs w:val="20"/>
                  <w:lang w:val="en-US"/>
                  <w:rPrChange w:id="1778" w:author="Borja Gonzalez" w:date="2017-09-28T18:55:00Z">
                    <w:rPr>
                      <w:rFonts w:ascii="Monaco" w:hAnsi="Monaco" w:cs="Monaco"/>
                      <w:color w:val="000000"/>
                      <w:sz w:val="32"/>
                      <w:szCs w:val="32"/>
                      <w:lang w:val="en-US"/>
                    </w:rPr>
                  </w:rPrChange>
                </w:rPr>
                <w:t>log</w:t>
              </w:r>
              <w:r w:rsidRPr="00AD3CBB">
                <w:rPr>
                  <w:rFonts w:ascii="Monaco" w:hAnsi="Monaco" w:cs="Monaco"/>
                  <w:b/>
                  <w:bCs/>
                  <w:noProof/>
                  <w:color w:val="000000"/>
                  <w:sz w:val="20"/>
                  <w:szCs w:val="20"/>
                  <w:lang w:val="en-US"/>
                  <w:rPrChange w:id="1779" w:author="Borja Gonzalez" w:date="2017-09-28T18:55:00Z">
                    <w:rPr>
                      <w:rFonts w:ascii="Monaco" w:hAnsi="Monaco" w:cs="Monaco"/>
                      <w:b/>
                      <w:bCs/>
                      <w:color w:val="000000"/>
                      <w:sz w:val="32"/>
                      <w:szCs w:val="32"/>
                      <w:lang w:val="en-US"/>
                    </w:rPr>
                  </w:rPrChange>
                </w:rPr>
                <w:t>(</w:t>
              </w:r>
              <w:r w:rsidRPr="00AD3CBB">
                <w:rPr>
                  <w:rFonts w:ascii="Monaco" w:hAnsi="Monaco" w:cs="Monaco"/>
                  <w:noProof/>
                  <w:color w:val="4E9A06"/>
                  <w:sz w:val="20"/>
                  <w:szCs w:val="20"/>
                  <w:lang w:val="en-US"/>
                  <w:rPrChange w:id="1780" w:author="Borja Gonzalez" w:date="2017-09-28T18:55:00Z">
                    <w:rPr>
                      <w:rFonts w:ascii="Monaco" w:hAnsi="Monaco" w:cs="Monaco"/>
                      <w:color w:val="4E9A06"/>
                      <w:sz w:val="32"/>
                      <w:szCs w:val="32"/>
                      <w:lang w:val="en-US"/>
                    </w:rPr>
                  </w:rPrChange>
                </w:rPr>
                <w:t>"Conexíon establecida con el servidor"</w:t>
              </w:r>
              <w:r w:rsidRPr="00AD3CBB">
                <w:rPr>
                  <w:rFonts w:ascii="Monaco" w:hAnsi="Monaco" w:cs="Monaco"/>
                  <w:b/>
                  <w:bCs/>
                  <w:noProof/>
                  <w:color w:val="000000"/>
                  <w:sz w:val="20"/>
                  <w:szCs w:val="20"/>
                  <w:lang w:val="en-US"/>
                  <w:rPrChange w:id="1781" w:author="Borja Gonzalez" w:date="2017-09-28T18:55:00Z">
                    <w:rPr>
                      <w:rFonts w:ascii="Monaco" w:hAnsi="Monaco" w:cs="Monaco"/>
                      <w:b/>
                      <w:bCs/>
                      <w:color w:val="000000"/>
                      <w:sz w:val="32"/>
                      <w:szCs w:val="32"/>
                      <w:lang w:val="en-US"/>
                    </w:rPr>
                  </w:rPrChange>
                </w:rPr>
                <w:t>);</w:t>
              </w:r>
              <w:r w:rsidRPr="00AD3CBB">
                <w:rPr>
                  <w:rFonts w:ascii="Monaco" w:hAnsi="Monaco" w:cs="Monaco"/>
                  <w:noProof/>
                  <w:sz w:val="20"/>
                  <w:szCs w:val="20"/>
                  <w:lang w:val="en-US"/>
                  <w:rPrChange w:id="1782" w:author="Borja Gonzalez" w:date="2017-09-28T18:55:00Z">
                    <w:rPr>
                      <w:rFonts w:ascii="Monaco" w:hAnsi="Monaco" w:cs="Monaco"/>
                      <w:sz w:val="32"/>
                      <w:szCs w:val="32"/>
                      <w:lang w:val="en-US"/>
                    </w:rPr>
                  </w:rPrChange>
                </w:rPr>
                <w:t xml:space="preserve">  </w:t>
              </w:r>
            </w:ins>
          </w:p>
          <w:p w14:paraId="2920CE64" w14:textId="77777777" w:rsidR="00AD3CBB" w:rsidRPr="00AD3CBB" w:rsidRDefault="00AD3CBB" w:rsidP="00AD3CBB">
            <w:pPr>
              <w:keepNext/>
              <w:keepLines/>
              <w:widowControl w:val="0"/>
              <w:autoSpaceDE w:val="0"/>
              <w:autoSpaceDN w:val="0"/>
              <w:adjustRightInd w:val="0"/>
              <w:spacing w:before="200"/>
              <w:outlineLvl w:val="4"/>
              <w:rPr>
                <w:ins w:id="1783" w:author="Borja Gonzalez" w:date="2017-09-28T18:53:00Z"/>
                <w:rFonts w:ascii="Monaco" w:hAnsi="Monaco" w:cs="Monaco"/>
                <w:noProof/>
                <w:sz w:val="20"/>
                <w:szCs w:val="20"/>
                <w:lang w:val="en-US"/>
                <w:rPrChange w:id="1784" w:author="Borja Gonzalez" w:date="2017-09-28T18:55:00Z">
                  <w:rPr>
                    <w:ins w:id="1785" w:author="Borja Gonzalez" w:date="2017-09-28T18:53:00Z"/>
                    <w:rFonts w:ascii="Monaco" w:eastAsiaTheme="majorEastAsia" w:hAnsi="Monaco" w:cs="Monaco"/>
                    <w:color w:val="243F60" w:themeColor="accent1" w:themeShade="7F"/>
                    <w:sz w:val="32"/>
                    <w:szCs w:val="32"/>
                    <w:lang w:val="en-US"/>
                  </w:rPr>
                </w:rPrChange>
              </w:rPr>
            </w:pPr>
            <w:ins w:id="1786" w:author="Borja Gonzalez" w:date="2017-09-28T18:53:00Z">
              <w:r w:rsidRPr="00AD3CBB">
                <w:rPr>
                  <w:rFonts w:ascii="Monaco" w:hAnsi="Monaco" w:cs="Monaco"/>
                  <w:noProof/>
                  <w:sz w:val="20"/>
                  <w:szCs w:val="20"/>
                  <w:lang w:val="en-US"/>
                  <w:rPrChange w:id="1787" w:author="Borja Gonzalez" w:date="2017-09-28T18:55:00Z">
                    <w:rPr>
                      <w:rFonts w:ascii="Monaco" w:hAnsi="Monaco" w:cs="Monaco"/>
                      <w:sz w:val="32"/>
                      <w:szCs w:val="32"/>
                      <w:lang w:val="en-US"/>
                    </w:rPr>
                  </w:rPrChange>
                </w:rPr>
                <w:t xml:space="preserve">            </w:t>
              </w:r>
              <w:r w:rsidRPr="00AD3CBB">
                <w:rPr>
                  <w:rFonts w:ascii="Monaco" w:hAnsi="Monaco" w:cs="Monaco"/>
                  <w:noProof/>
                  <w:color w:val="000000"/>
                  <w:sz w:val="20"/>
                  <w:szCs w:val="20"/>
                  <w:lang w:val="en-US"/>
                  <w:rPrChange w:id="1788" w:author="Borja Gonzalez" w:date="2017-09-28T18:55:00Z">
                    <w:rPr>
                      <w:rFonts w:ascii="Monaco" w:hAnsi="Monaco" w:cs="Monaco"/>
                      <w:color w:val="000000"/>
                      <w:sz w:val="32"/>
                      <w:szCs w:val="32"/>
                      <w:lang w:val="en-US"/>
                    </w:rPr>
                  </w:rPrChange>
                </w:rPr>
                <w:t>socket</w:t>
              </w:r>
              <w:r w:rsidRPr="00AD3CBB">
                <w:rPr>
                  <w:rFonts w:ascii="Monaco" w:hAnsi="Monaco" w:cs="Monaco"/>
                  <w:b/>
                  <w:bCs/>
                  <w:noProof/>
                  <w:color w:val="000000"/>
                  <w:sz w:val="20"/>
                  <w:szCs w:val="20"/>
                  <w:lang w:val="en-US"/>
                  <w:rPrChange w:id="1789" w:author="Borja Gonzalez" w:date="2017-09-28T18:55:00Z">
                    <w:rPr>
                      <w:rFonts w:ascii="Monaco" w:hAnsi="Monaco" w:cs="Monaco"/>
                      <w:b/>
                      <w:bCs/>
                      <w:color w:val="000000"/>
                      <w:sz w:val="32"/>
                      <w:szCs w:val="32"/>
                      <w:lang w:val="en-US"/>
                    </w:rPr>
                  </w:rPrChange>
                </w:rPr>
                <w:t>.</w:t>
              </w:r>
              <w:r w:rsidRPr="00AD3CBB">
                <w:rPr>
                  <w:rFonts w:ascii="Monaco" w:hAnsi="Monaco" w:cs="Monaco"/>
                  <w:noProof/>
                  <w:color w:val="000000"/>
                  <w:sz w:val="20"/>
                  <w:szCs w:val="20"/>
                  <w:lang w:val="en-US"/>
                  <w:rPrChange w:id="1790" w:author="Borja Gonzalez" w:date="2017-09-28T18:55:00Z">
                    <w:rPr>
                      <w:rFonts w:ascii="Monaco" w:hAnsi="Monaco" w:cs="Monaco"/>
                      <w:color w:val="000000"/>
                      <w:sz w:val="32"/>
                      <w:szCs w:val="32"/>
                      <w:lang w:val="en-US"/>
                    </w:rPr>
                  </w:rPrChange>
                </w:rPr>
                <w:t>on</w:t>
              </w:r>
              <w:r w:rsidRPr="00AD3CBB">
                <w:rPr>
                  <w:rFonts w:ascii="Monaco" w:hAnsi="Monaco" w:cs="Monaco"/>
                  <w:b/>
                  <w:bCs/>
                  <w:noProof/>
                  <w:color w:val="000000"/>
                  <w:sz w:val="20"/>
                  <w:szCs w:val="20"/>
                  <w:lang w:val="en-US"/>
                  <w:rPrChange w:id="1791" w:author="Borja Gonzalez" w:date="2017-09-28T18:55:00Z">
                    <w:rPr>
                      <w:rFonts w:ascii="Monaco" w:hAnsi="Monaco" w:cs="Monaco"/>
                      <w:b/>
                      <w:bCs/>
                      <w:color w:val="000000"/>
                      <w:sz w:val="32"/>
                      <w:szCs w:val="32"/>
                      <w:lang w:val="en-US"/>
                    </w:rPr>
                  </w:rPrChange>
                </w:rPr>
                <w:t>(</w:t>
              </w:r>
              <w:r w:rsidRPr="00AD3CBB">
                <w:rPr>
                  <w:rFonts w:ascii="Monaco" w:hAnsi="Monaco" w:cs="Monaco"/>
                  <w:noProof/>
                  <w:color w:val="4E9A06"/>
                  <w:sz w:val="20"/>
                  <w:szCs w:val="20"/>
                  <w:lang w:val="en-US"/>
                  <w:rPrChange w:id="1792" w:author="Borja Gonzalez" w:date="2017-09-28T18:55:00Z">
                    <w:rPr>
                      <w:rFonts w:ascii="Monaco" w:hAnsi="Monaco" w:cs="Monaco"/>
                      <w:color w:val="4E9A06"/>
                      <w:sz w:val="32"/>
                      <w:szCs w:val="32"/>
                      <w:lang w:val="en-US"/>
                    </w:rPr>
                  </w:rPrChange>
                </w:rPr>
                <w:t>"message"</w:t>
              </w:r>
              <w:r w:rsidRPr="00AD3CBB">
                <w:rPr>
                  <w:rFonts w:ascii="Monaco" w:hAnsi="Monaco" w:cs="Monaco"/>
                  <w:b/>
                  <w:bCs/>
                  <w:noProof/>
                  <w:color w:val="000000"/>
                  <w:sz w:val="20"/>
                  <w:szCs w:val="20"/>
                  <w:lang w:val="en-US"/>
                  <w:rPrChange w:id="1793" w:author="Borja Gonzalez" w:date="2017-09-28T18:55:00Z">
                    <w:rPr>
                      <w:rFonts w:ascii="Monaco" w:hAnsi="Monaco" w:cs="Monaco"/>
                      <w:b/>
                      <w:bCs/>
                      <w:color w:val="000000"/>
                      <w:sz w:val="32"/>
                      <w:szCs w:val="32"/>
                      <w:lang w:val="en-US"/>
                    </w:rPr>
                  </w:rPrChange>
                </w:rPr>
                <w:t>,</w:t>
              </w:r>
              <w:r w:rsidRPr="00AD3CBB">
                <w:rPr>
                  <w:rFonts w:ascii="Monaco" w:hAnsi="Monaco" w:cs="Monaco"/>
                  <w:b/>
                  <w:bCs/>
                  <w:noProof/>
                  <w:color w:val="204A87"/>
                  <w:sz w:val="20"/>
                  <w:szCs w:val="20"/>
                  <w:lang w:val="en-US"/>
                  <w:rPrChange w:id="1794" w:author="Borja Gonzalez" w:date="2017-09-28T18:55:00Z">
                    <w:rPr>
                      <w:rFonts w:ascii="Monaco" w:hAnsi="Monaco" w:cs="Monaco"/>
                      <w:b/>
                      <w:bCs/>
                      <w:color w:val="204A87"/>
                      <w:sz w:val="32"/>
                      <w:szCs w:val="32"/>
                      <w:lang w:val="en-US"/>
                    </w:rPr>
                  </w:rPrChange>
                </w:rPr>
                <w:t>function</w:t>
              </w:r>
              <w:r w:rsidRPr="00AD3CBB">
                <w:rPr>
                  <w:rFonts w:ascii="Monaco" w:hAnsi="Monaco" w:cs="Monaco"/>
                  <w:b/>
                  <w:bCs/>
                  <w:noProof/>
                  <w:color w:val="000000"/>
                  <w:sz w:val="20"/>
                  <w:szCs w:val="20"/>
                  <w:lang w:val="en-US"/>
                  <w:rPrChange w:id="1795" w:author="Borja Gonzalez" w:date="2017-09-28T18:55:00Z">
                    <w:rPr>
                      <w:rFonts w:ascii="Monaco" w:hAnsi="Monaco" w:cs="Monaco"/>
                      <w:b/>
                      <w:bCs/>
                      <w:color w:val="000000"/>
                      <w:sz w:val="32"/>
                      <w:szCs w:val="32"/>
                      <w:lang w:val="en-US"/>
                    </w:rPr>
                  </w:rPrChange>
                </w:rPr>
                <w:t>(</w:t>
              </w:r>
              <w:r w:rsidRPr="00AD3CBB">
                <w:rPr>
                  <w:rFonts w:ascii="Monaco" w:hAnsi="Monaco" w:cs="Monaco"/>
                  <w:noProof/>
                  <w:color w:val="000000"/>
                  <w:sz w:val="20"/>
                  <w:szCs w:val="20"/>
                  <w:lang w:val="en-US"/>
                  <w:rPrChange w:id="1796" w:author="Borja Gonzalez" w:date="2017-09-28T18:55:00Z">
                    <w:rPr>
                      <w:rFonts w:ascii="Monaco" w:hAnsi="Monaco" w:cs="Monaco"/>
                      <w:color w:val="000000"/>
                      <w:sz w:val="32"/>
                      <w:szCs w:val="32"/>
                      <w:lang w:val="en-US"/>
                    </w:rPr>
                  </w:rPrChange>
                </w:rPr>
                <w:t>message</w:t>
              </w:r>
              <w:r w:rsidRPr="00AD3CBB">
                <w:rPr>
                  <w:rFonts w:ascii="Monaco" w:hAnsi="Monaco" w:cs="Monaco"/>
                  <w:b/>
                  <w:bCs/>
                  <w:noProof/>
                  <w:color w:val="000000"/>
                  <w:sz w:val="20"/>
                  <w:szCs w:val="20"/>
                  <w:lang w:val="en-US"/>
                  <w:rPrChange w:id="1797" w:author="Borja Gonzalez" w:date="2017-09-28T18:55:00Z">
                    <w:rPr>
                      <w:rFonts w:ascii="Monaco" w:hAnsi="Monaco" w:cs="Monaco"/>
                      <w:b/>
                      <w:bCs/>
                      <w:color w:val="000000"/>
                      <w:sz w:val="32"/>
                      <w:szCs w:val="32"/>
                      <w:lang w:val="en-US"/>
                    </w:rPr>
                  </w:rPrChange>
                </w:rPr>
                <w:t>){</w:t>
              </w:r>
              <w:r w:rsidRPr="00AD3CBB">
                <w:rPr>
                  <w:rFonts w:ascii="Monaco" w:hAnsi="Monaco" w:cs="Monaco"/>
                  <w:noProof/>
                  <w:sz w:val="20"/>
                  <w:szCs w:val="20"/>
                  <w:lang w:val="en-US"/>
                  <w:rPrChange w:id="1798" w:author="Borja Gonzalez" w:date="2017-09-28T18:55:00Z">
                    <w:rPr>
                      <w:rFonts w:ascii="Monaco" w:hAnsi="Monaco" w:cs="Monaco"/>
                      <w:sz w:val="32"/>
                      <w:szCs w:val="32"/>
                      <w:lang w:val="en-US"/>
                    </w:rPr>
                  </w:rPrChange>
                </w:rPr>
                <w:t xml:space="preserve">  </w:t>
              </w:r>
            </w:ins>
          </w:p>
          <w:p w14:paraId="6A9AAE43" w14:textId="77777777" w:rsidR="00AD3CBB" w:rsidRPr="00AD3CBB" w:rsidRDefault="00AD3CBB" w:rsidP="00AD3CBB">
            <w:pPr>
              <w:keepNext/>
              <w:keepLines/>
              <w:widowControl w:val="0"/>
              <w:autoSpaceDE w:val="0"/>
              <w:autoSpaceDN w:val="0"/>
              <w:adjustRightInd w:val="0"/>
              <w:spacing w:before="200"/>
              <w:outlineLvl w:val="4"/>
              <w:rPr>
                <w:ins w:id="1799" w:author="Borja Gonzalez" w:date="2017-09-28T18:53:00Z"/>
                <w:rFonts w:ascii="Monaco" w:hAnsi="Monaco" w:cs="Monaco"/>
                <w:noProof/>
                <w:sz w:val="20"/>
                <w:szCs w:val="20"/>
                <w:lang w:val="en-US"/>
                <w:rPrChange w:id="1800" w:author="Borja Gonzalez" w:date="2017-09-28T18:55:00Z">
                  <w:rPr>
                    <w:ins w:id="1801" w:author="Borja Gonzalez" w:date="2017-09-28T18:53:00Z"/>
                    <w:rFonts w:ascii="Monaco" w:eastAsiaTheme="majorEastAsia" w:hAnsi="Monaco" w:cs="Monaco"/>
                    <w:color w:val="243F60" w:themeColor="accent1" w:themeShade="7F"/>
                    <w:sz w:val="32"/>
                    <w:szCs w:val="32"/>
                    <w:lang w:val="en-US"/>
                  </w:rPr>
                </w:rPrChange>
              </w:rPr>
            </w:pPr>
            <w:ins w:id="1802" w:author="Borja Gonzalez" w:date="2017-09-28T18:53:00Z">
              <w:r w:rsidRPr="00AD3CBB">
                <w:rPr>
                  <w:rFonts w:ascii="Monaco" w:hAnsi="Monaco" w:cs="Monaco"/>
                  <w:noProof/>
                  <w:sz w:val="20"/>
                  <w:szCs w:val="20"/>
                  <w:lang w:val="en-US"/>
                  <w:rPrChange w:id="1803" w:author="Borja Gonzalez" w:date="2017-09-28T18:55:00Z">
                    <w:rPr>
                      <w:rFonts w:ascii="Monaco" w:hAnsi="Monaco" w:cs="Monaco"/>
                      <w:sz w:val="32"/>
                      <w:szCs w:val="32"/>
                      <w:lang w:val="en-US"/>
                    </w:rPr>
                  </w:rPrChange>
                </w:rPr>
                <w:t xml:space="preserve">                </w:t>
              </w:r>
              <w:r w:rsidRPr="00AD3CBB">
                <w:rPr>
                  <w:rFonts w:ascii="Monaco" w:hAnsi="Monaco" w:cs="Monaco"/>
                  <w:noProof/>
                  <w:color w:val="000000"/>
                  <w:sz w:val="20"/>
                  <w:szCs w:val="20"/>
                  <w:lang w:val="en-US"/>
                  <w:rPrChange w:id="1804" w:author="Borja Gonzalez" w:date="2017-09-28T18:55:00Z">
                    <w:rPr>
                      <w:rFonts w:ascii="Monaco" w:hAnsi="Monaco" w:cs="Monaco"/>
                      <w:color w:val="000000"/>
                      <w:sz w:val="32"/>
                      <w:szCs w:val="32"/>
                      <w:lang w:val="en-US"/>
                    </w:rPr>
                  </w:rPrChange>
                </w:rPr>
                <w:t>console</w:t>
              </w:r>
              <w:r w:rsidRPr="00AD3CBB">
                <w:rPr>
                  <w:rFonts w:ascii="Monaco" w:hAnsi="Monaco" w:cs="Monaco"/>
                  <w:b/>
                  <w:bCs/>
                  <w:noProof/>
                  <w:color w:val="000000"/>
                  <w:sz w:val="20"/>
                  <w:szCs w:val="20"/>
                  <w:lang w:val="en-US"/>
                  <w:rPrChange w:id="1805" w:author="Borja Gonzalez" w:date="2017-09-28T18:55:00Z">
                    <w:rPr>
                      <w:rFonts w:ascii="Monaco" w:hAnsi="Monaco" w:cs="Monaco"/>
                      <w:b/>
                      <w:bCs/>
                      <w:color w:val="000000"/>
                      <w:sz w:val="32"/>
                      <w:szCs w:val="32"/>
                      <w:lang w:val="en-US"/>
                    </w:rPr>
                  </w:rPrChange>
                </w:rPr>
                <w:t>.</w:t>
              </w:r>
              <w:r w:rsidRPr="00AD3CBB">
                <w:rPr>
                  <w:rFonts w:ascii="Monaco" w:hAnsi="Monaco" w:cs="Monaco"/>
                  <w:noProof/>
                  <w:color w:val="000000"/>
                  <w:sz w:val="20"/>
                  <w:szCs w:val="20"/>
                  <w:lang w:val="en-US"/>
                  <w:rPrChange w:id="1806" w:author="Borja Gonzalez" w:date="2017-09-28T18:55:00Z">
                    <w:rPr>
                      <w:rFonts w:ascii="Monaco" w:hAnsi="Monaco" w:cs="Monaco"/>
                      <w:color w:val="000000"/>
                      <w:sz w:val="32"/>
                      <w:szCs w:val="32"/>
                      <w:lang w:val="en-US"/>
                    </w:rPr>
                  </w:rPrChange>
                </w:rPr>
                <w:t>log</w:t>
              </w:r>
              <w:r w:rsidRPr="00AD3CBB">
                <w:rPr>
                  <w:rFonts w:ascii="Monaco" w:hAnsi="Monaco" w:cs="Monaco"/>
                  <w:b/>
                  <w:bCs/>
                  <w:noProof/>
                  <w:color w:val="000000"/>
                  <w:sz w:val="20"/>
                  <w:szCs w:val="20"/>
                  <w:lang w:val="en-US"/>
                  <w:rPrChange w:id="1807" w:author="Borja Gonzalez" w:date="2017-09-28T18:55:00Z">
                    <w:rPr>
                      <w:rFonts w:ascii="Monaco" w:hAnsi="Monaco" w:cs="Monaco"/>
                      <w:b/>
                      <w:bCs/>
                      <w:color w:val="000000"/>
                      <w:sz w:val="32"/>
                      <w:szCs w:val="32"/>
                      <w:lang w:val="en-US"/>
                    </w:rPr>
                  </w:rPrChange>
                </w:rPr>
                <w:t>(</w:t>
              </w:r>
              <w:r w:rsidRPr="00AD3CBB">
                <w:rPr>
                  <w:rFonts w:ascii="Monaco" w:hAnsi="Monaco" w:cs="Monaco"/>
                  <w:noProof/>
                  <w:color w:val="4E9A06"/>
                  <w:sz w:val="20"/>
                  <w:szCs w:val="20"/>
                  <w:lang w:val="en-US"/>
                  <w:rPrChange w:id="1808" w:author="Borja Gonzalez" w:date="2017-09-28T18:55:00Z">
                    <w:rPr>
                      <w:rFonts w:ascii="Monaco" w:hAnsi="Monaco" w:cs="Monaco"/>
                      <w:color w:val="4E9A06"/>
                      <w:sz w:val="32"/>
                      <w:szCs w:val="32"/>
                      <w:lang w:val="en-US"/>
                    </w:rPr>
                  </w:rPrChange>
                </w:rPr>
                <w:t>"El servidor ha enviado un mensaje:"</w:t>
              </w:r>
              <w:r w:rsidRPr="00AD3CBB">
                <w:rPr>
                  <w:rFonts w:ascii="Monaco" w:hAnsi="Monaco" w:cs="Monaco"/>
                  <w:b/>
                  <w:bCs/>
                  <w:noProof/>
                  <w:color w:val="000000"/>
                  <w:sz w:val="20"/>
                  <w:szCs w:val="20"/>
                  <w:lang w:val="en-US"/>
                  <w:rPrChange w:id="1809" w:author="Borja Gonzalez" w:date="2017-09-28T18:55:00Z">
                    <w:rPr>
                      <w:rFonts w:ascii="Monaco" w:hAnsi="Monaco" w:cs="Monaco"/>
                      <w:b/>
                      <w:bCs/>
                      <w:color w:val="000000"/>
                      <w:sz w:val="32"/>
                      <w:szCs w:val="32"/>
                      <w:lang w:val="en-US"/>
                    </w:rPr>
                  </w:rPrChange>
                </w:rPr>
                <w:t>);</w:t>
              </w:r>
            </w:ins>
          </w:p>
          <w:p w14:paraId="4B1C3BAC" w14:textId="77777777" w:rsidR="00AD3CBB" w:rsidRPr="00AD3CBB" w:rsidRDefault="00AD3CBB" w:rsidP="00AD3CBB">
            <w:pPr>
              <w:keepNext/>
              <w:keepLines/>
              <w:widowControl w:val="0"/>
              <w:autoSpaceDE w:val="0"/>
              <w:autoSpaceDN w:val="0"/>
              <w:adjustRightInd w:val="0"/>
              <w:spacing w:before="200"/>
              <w:outlineLvl w:val="4"/>
              <w:rPr>
                <w:ins w:id="1810" w:author="Borja Gonzalez" w:date="2017-09-28T18:53:00Z"/>
                <w:rFonts w:ascii="Monaco" w:hAnsi="Monaco" w:cs="Monaco"/>
                <w:noProof/>
                <w:sz w:val="20"/>
                <w:szCs w:val="20"/>
                <w:lang w:val="en-US"/>
                <w:rPrChange w:id="1811" w:author="Borja Gonzalez" w:date="2017-09-28T18:55:00Z">
                  <w:rPr>
                    <w:ins w:id="1812" w:author="Borja Gonzalez" w:date="2017-09-28T18:53:00Z"/>
                    <w:rFonts w:ascii="Monaco" w:eastAsiaTheme="majorEastAsia" w:hAnsi="Monaco" w:cs="Monaco"/>
                    <w:color w:val="243F60" w:themeColor="accent1" w:themeShade="7F"/>
                    <w:sz w:val="32"/>
                    <w:szCs w:val="32"/>
                    <w:lang w:val="en-US"/>
                  </w:rPr>
                </w:rPrChange>
              </w:rPr>
            </w:pPr>
            <w:ins w:id="1813" w:author="Borja Gonzalez" w:date="2017-09-28T18:53:00Z">
              <w:r w:rsidRPr="00AD3CBB">
                <w:rPr>
                  <w:rFonts w:ascii="Monaco" w:hAnsi="Monaco" w:cs="Monaco"/>
                  <w:noProof/>
                  <w:sz w:val="20"/>
                  <w:szCs w:val="20"/>
                  <w:lang w:val="en-US"/>
                  <w:rPrChange w:id="1814" w:author="Borja Gonzalez" w:date="2017-09-28T18:55:00Z">
                    <w:rPr>
                      <w:rFonts w:ascii="Monaco" w:hAnsi="Monaco" w:cs="Monaco"/>
                      <w:sz w:val="32"/>
                      <w:szCs w:val="32"/>
                      <w:lang w:val="en-US"/>
                    </w:rPr>
                  </w:rPrChange>
                </w:rPr>
                <w:t xml:space="preserve">                </w:t>
              </w:r>
              <w:r w:rsidRPr="00AD3CBB">
                <w:rPr>
                  <w:rFonts w:ascii="Monaco" w:hAnsi="Monaco" w:cs="Monaco"/>
                  <w:noProof/>
                  <w:color w:val="000000"/>
                  <w:sz w:val="20"/>
                  <w:szCs w:val="20"/>
                  <w:lang w:val="en-US"/>
                  <w:rPrChange w:id="1815" w:author="Borja Gonzalez" w:date="2017-09-28T18:55:00Z">
                    <w:rPr>
                      <w:rFonts w:ascii="Monaco" w:hAnsi="Monaco" w:cs="Monaco"/>
                      <w:color w:val="000000"/>
                      <w:sz w:val="32"/>
                      <w:szCs w:val="32"/>
                      <w:lang w:val="en-US"/>
                    </w:rPr>
                  </w:rPrChange>
                </w:rPr>
                <w:t>message</w:t>
              </w:r>
              <w:r w:rsidRPr="00AD3CBB">
                <w:rPr>
                  <w:rFonts w:ascii="Monaco" w:hAnsi="Monaco" w:cs="Monaco"/>
                  <w:noProof/>
                  <w:sz w:val="20"/>
                  <w:szCs w:val="20"/>
                  <w:lang w:val="en-US"/>
                  <w:rPrChange w:id="1816" w:author="Borja Gonzalez" w:date="2017-09-28T18:55:00Z">
                    <w:rPr>
                      <w:rFonts w:ascii="Monaco" w:hAnsi="Monaco" w:cs="Monaco"/>
                      <w:sz w:val="32"/>
                      <w:szCs w:val="32"/>
                      <w:lang w:val="en-US"/>
                    </w:rPr>
                  </w:rPrChange>
                </w:rPr>
                <w:t xml:space="preserve"> </w:t>
              </w:r>
              <w:r w:rsidRPr="00AD3CBB">
                <w:rPr>
                  <w:rFonts w:ascii="Monaco" w:hAnsi="Monaco" w:cs="Monaco"/>
                  <w:b/>
                  <w:bCs/>
                  <w:noProof/>
                  <w:color w:val="CE5C00"/>
                  <w:sz w:val="20"/>
                  <w:szCs w:val="20"/>
                  <w:lang w:val="en-US"/>
                  <w:rPrChange w:id="1817" w:author="Borja Gonzalez" w:date="2017-09-28T18:55:00Z">
                    <w:rPr>
                      <w:rFonts w:ascii="Monaco" w:hAnsi="Monaco" w:cs="Monaco"/>
                      <w:b/>
                      <w:bCs/>
                      <w:color w:val="CE5C00"/>
                      <w:sz w:val="32"/>
                      <w:szCs w:val="32"/>
                      <w:lang w:val="en-US"/>
                    </w:rPr>
                  </w:rPrChange>
                </w:rPr>
                <w:t>=</w:t>
              </w:r>
              <w:r w:rsidRPr="00AD3CBB">
                <w:rPr>
                  <w:rFonts w:ascii="Monaco" w:hAnsi="Monaco" w:cs="Monaco"/>
                  <w:noProof/>
                  <w:sz w:val="20"/>
                  <w:szCs w:val="20"/>
                  <w:lang w:val="en-US"/>
                  <w:rPrChange w:id="1818" w:author="Borja Gonzalez" w:date="2017-09-28T18:55:00Z">
                    <w:rPr>
                      <w:rFonts w:ascii="Monaco" w:hAnsi="Monaco" w:cs="Monaco"/>
                      <w:sz w:val="32"/>
                      <w:szCs w:val="32"/>
                      <w:lang w:val="en-US"/>
                    </w:rPr>
                  </w:rPrChange>
                </w:rPr>
                <w:t xml:space="preserve"> </w:t>
              </w:r>
              <w:r w:rsidRPr="00AD3CBB">
                <w:rPr>
                  <w:rFonts w:ascii="Monaco" w:hAnsi="Monaco" w:cs="Monaco"/>
                  <w:noProof/>
                  <w:color w:val="000000"/>
                  <w:sz w:val="20"/>
                  <w:szCs w:val="20"/>
                  <w:lang w:val="en-US"/>
                  <w:rPrChange w:id="1819" w:author="Borja Gonzalez" w:date="2017-09-28T18:55:00Z">
                    <w:rPr>
                      <w:rFonts w:ascii="Monaco" w:hAnsi="Monaco" w:cs="Monaco"/>
                      <w:color w:val="000000"/>
                      <w:sz w:val="32"/>
                      <w:szCs w:val="32"/>
                      <w:lang w:val="en-US"/>
                    </w:rPr>
                  </w:rPrChange>
                </w:rPr>
                <w:t>JSON</w:t>
              </w:r>
              <w:r w:rsidRPr="00AD3CBB">
                <w:rPr>
                  <w:rFonts w:ascii="Monaco" w:hAnsi="Monaco" w:cs="Monaco"/>
                  <w:b/>
                  <w:bCs/>
                  <w:noProof/>
                  <w:color w:val="000000"/>
                  <w:sz w:val="20"/>
                  <w:szCs w:val="20"/>
                  <w:lang w:val="en-US"/>
                  <w:rPrChange w:id="1820" w:author="Borja Gonzalez" w:date="2017-09-28T18:55:00Z">
                    <w:rPr>
                      <w:rFonts w:ascii="Monaco" w:hAnsi="Monaco" w:cs="Monaco"/>
                      <w:b/>
                      <w:bCs/>
                      <w:color w:val="000000"/>
                      <w:sz w:val="32"/>
                      <w:szCs w:val="32"/>
                      <w:lang w:val="en-US"/>
                    </w:rPr>
                  </w:rPrChange>
                </w:rPr>
                <w:t>.</w:t>
              </w:r>
              <w:r w:rsidRPr="00AD3CBB">
                <w:rPr>
                  <w:rFonts w:ascii="Monaco" w:hAnsi="Monaco" w:cs="Monaco"/>
                  <w:noProof/>
                  <w:color w:val="000000"/>
                  <w:sz w:val="20"/>
                  <w:szCs w:val="20"/>
                  <w:lang w:val="en-US"/>
                  <w:rPrChange w:id="1821" w:author="Borja Gonzalez" w:date="2017-09-28T18:55:00Z">
                    <w:rPr>
                      <w:rFonts w:ascii="Monaco" w:hAnsi="Monaco" w:cs="Monaco"/>
                      <w:color w:val="000000"/>
                      <w:sz w:val="32"/>
                      <w:szCs w:val="32"/>
                      <w:lang w:val="en-US"/>
                    </w:rPr>
                  </w:rPrChange>
                </w:rPr>
                <w:t>parse</w:t>
              </w:r>
              <w:r w:rsidRPr="00AD3CBB">
                <w:rPr>
                  <w:rFonts w:ascii="Monaco" w:hAnsi="Monaco" w:cs="Monaco"/>
                  <w:b/>
                  <w:bCs/>
                  <w:noProof/>
                  <w:color w:val="000000"/>
                  <w:sz w:val="20"/>
                  <w:szCs w:val="20"/>
                  <w:lang w:val="en-US"/>
                  <w:rPrChange w:id="1822" w:author="Borja Gonzalez" w:date="2017-09-28T18:55:00Z">
                    <w:rPr>
                      <w:rFonts w:ascii="Monaco" w:hAnsi="Monaco" w:cs="Monaco"/>
                      <w:b/>
                      <w:bCs/>
                      <w:color w:val="000000"/>
                      <w:sz w:val="32"/>
                      <w:szCs w:val="32"/>
                      <w:lang w:val="en-US"/>
                    </w:rPr>
                  </w:rPrChange>
                </w:rPr>
                <w:t>(</w:t>
              </w:r>
              <w:r w:rsidRPr="00AD3CBB">
                <w:rPr>
                  <w:rFonts w:ascii="Monaco" w:hAnsi="Monaco" w:cs="Monaco"/>
                  <w:noProof/>
                  <w:color w:val="000000"/>
                  <w:sz w:val="20"/>
                  <w:szCs w:val="20"/>
                  <w:lang w:val="en-US"/>
                  <w:rPrChange w:id="1823" w:author="Borja Gonzalez" w:date="2017-09-28T18:55:00Z">
                    <w:rPr>
                      <w:rFonts w:ascii="Monaco" w:hAnsi="Monaco" w:cs="Monaco"/>
                      <w:color w:val="000000"/>
                      <w:sz w:val="32"/>
                      <w:szCs w:val="32"/>
                      <w:lang w:val="en-US"/>
                    </w:rPr>
                  </w:rPrChange>
                </w:rPr>
                <w:t>message</w:t>
              </w:r>
              <w:r w:rsidRPr="00AD3CBB">
                <w:rPr>
                  <w:rFonts w:ascii="Monaco" w:hAnsi="Monaco" w:cs="Monaco"/>
                  <w:b/>
                  <w:bCs/>
                  <w:noProof/>
                  <w:color w:val="000000"/>
                  <w:sz w:val="20"/>
                  <w:szCs w:val="20"/>
                  <w:lang w:val="en-US"/>
                  <w:rPrChange w:id="1824" w:author="Borja Gonzalez" w:date="2017-09-28T18:55:00Z">
                    <w:rPr>
                      <w:rFonts w:ascii="Monaco" w:hAnsi="Monaco" w:cs="Monaco"/>
                      <w:b/>
                      <w:bCs/>
                      <w:color w:val="000000"/>
                      <w:sz w:val="32"/>
                      <w:szCs w:val="32"/>
                      <w:lang w:val="en-US"/>
                    </w:rPr>
                  </w:rPrChange>
                </w:rPr>
                <w:t>);</w:t>
              </w:r>
            </w:ins>
          </w:p>
          <w:p w14:paraId="152A0E94" w14:textId="77777777" w:rsidR="00AD3CBB" w:rsidRPr="00AD3CBB" w:rsidRDefault="00AD3CBB" w:rsidP="00AD3CBB">
            <w:pPr>
              <w:keepNext/>
              <w:keepLines/>
              <w:widowControl w:val="0"/>
              <w:autoSpaceDE w:val="0"/>
              <w:autoSpaceDN w:val="0"/>
              <w:adjustRightInd w:val="0"/>
              <w:spacing w:before="200"/>
              <w:outlineLvl w:val="4"/>
              <w:rPr>
                <w:ins w:id="1825" w:author="Borja Gonzalez" w:date="2017-09-28T18:53:00Z"/>
                <w:rFonts w:ascii="Monaco" w:hAnsi="Monaco" w:cs="Monaco"/>
                <w:i/>
                <w:iCs/>
                <w:noProof/>
                <w:color w:val="8F5902"/>
                <w:sz w:val="20"/>
                <w:szCs w:val="20"/>
                <w:lang w:val="en-US"/>
                <w:rPrChange w:id="1826" w:author="Borja Gonzalez" w:date="2017-09-28T18:55:00Z">
                  <w:rPr>
                    <w:ins w:id="1827" w:author="Borja Gonzalez" w:date="2017-09-28T18:53:00Z"/>
                    <w:rFonts w:ascii="Monaco" w:eastAsiaTheme="majorEastAsia" w:hAnsi="Monaco" w:cs="Monaco"/>
                    <w:i/>
                    <w:iCs/>
                    <w:color w:val="8F5902"/>
                    <w:sz w:val="32"/>
                    <w:szCs w:val="32"/>
                    <w:lang w:val="en-US"/>
                  </w:rPr>
                </w:rPrChange>
              </w:rPr>
            </w:pPr>
            <w:ins w:id="1828" w:author="Borja Gonzalez" w:date="2017-09-28T18:53:00Z">
              <w:r w:rsidRPr="00AD3CBB">
                <w:rPr>
                  <w:rFonts w:ascii="Monaco" w:hAnsi="Monaco" w:cs="Monaco"/>
                  <w:noProof/>
                  <w:sz w:val="20"/>
                  <w:szCs w:val="20"/>
                  <w:lang w:val="en-US"/>
                  <w:rPrChange w:id="1829" w:author="Borja Gonzalez" w:date="2017-09-28T18:55:00Z">
                    <w:rPr>
                      <w:rFonts w:ascii="Monaco" w:hAnsi="Monaco" w:cs="Monaco"/>
                      <w:sz w:val="32"/>
                      <w:szCs w:val="32"/>
                      <w:lang w:val="en-US"/>
                    </w:rPr>
                  </w:rPrChange>
                </w:rPr>
                <w:t xml:space="preserve">                </w:t>
              </w:r>
              <w:r w:rsidRPr="00AD3CBB">
                <w:rPr>
                  <w:rFonts w:ascii="Monaco" w:hAnsi="Monaco" w:cs="Monaco"/>
                  <w:i/>
                  <w:iCs/>
                  <w:noProof/>
                  <w:color w:val="8F5902"/>
                  <w:sz w:val="20"/>
                  <w:szCs w:val="20"/>
                  <w:lang w:val="en-US"/>
                  <w:rPrChange w:id="1830" w:author="Borja Gonzalez" w:date="2017-09-28T18:55:00Z">
                    <w:rPr>
                      <w:rFonts w:ascii="Monaco" w:hAnsi="Monaco" w:cs="Monaco"/>
                      <w:i/>
                      <w:iCs/>
                      <w:color w:val="8F5902"/>
                      <w:sz w:val="32"/>
                      <w:szCs w:val="32"/>
                      <w:lang w:val="en-US"/>
                    </w:rPr>
                  </w:rPrChange>
                </w:rPr>
                <w:t xml:space="preserve">//console.log(message.data); </w:t>
              </w:r>
            </w:ins>
          </w:p>
          <w:p w14:paraId="097DF61F" w14:textId="77777777" w:rsidR="00AD3CBB" w:rsidRPr="00AD3CBB" w:rsidRDefault="00AD3CBB" w:rsidP="00AD3CBB">
            <w:pPr>
              <w:keepNext/>
              <w:keepLines/>
              <w:widowControl w:val="0"/>
              <w:autoSpaceDE w:val="0"/>
              <w:autoSpaceDN w:val="0"/>
              <w:adjustRightInd w:val="0"/>
              <w:spacing w:before="200"/>
              <w:outlineLvl w:val="4"/>
              <w:rPr>
                <w:ins w:id="1831" w:author="Borja Gonzalez" w:date="2017-09-28T18:53:00Z"/>
                <w:rFonts w:ascii="Monaco" w:hAnsi="Monaco" w:cs="Monaco"/>
                <w:noProof/>
                <w:sz w:val="20"/>
                <w:szCs w:val="20"/>
                <w:lang w:val="en-US"/>
                <w:rPrChange w:id="1832" w:author="Borja Gonzalez" w:date="2017-09-28T18:55:00Z">
                  <w:rPr>
                    <w:ins w:id="1833" w:author="Borja Gonzalez" w:date="2017-09-28T18:53:00Z"/>
                    <w:rFonts w:ascii="Monaco" w:eastAsiaTheme="majorEastAsia" w:hAnsi="Monaco" w:cs="Monaco"/>
                    <w:color w:val="243F60" w:themeColor="accent1" w:themeShade="7F"/>
                    <w:sz w:val="32"/>
                    <w:szCs w:val="32"/>
                    <w:lang w:val="en-US"/>
                  </w:rPr>
                </w:rPrChange>
              </w:rPr>
            </w:pPr>
            <w:ins w:id="1834" w:author="Borja Gonzalez" w:date="2017-09-28T18:53:00Z">
              <w:r w:rsidRPr="00AD3CBB">
                <w:rPr>
                  <w:rFonts w:ascii="Monaco" w:hAnsi="Monaco" w:cs="Monaco"/>
                  <w:noProof/>
                  <w:sz w:val="20"/>
                  <w:szCs w:val="20"/>
                  <w:lang w:val="en-US"/>
                  <w:rPrChange w:id="1835" w:author="Borja Gonzalez" w:date="2017-09-28T18:55:00Z">
                    <w:rPr>
                      <w:rFonts w:ascii="Monaco" w:hAnsi="Monaco" w:cs="Monaco"/>
                      <w:sz w:val="32"/>
                      <w:szCs w:val="32"/>
                      <w:lang w:val="en-US"/>
                    </w:rPr>
                  </w:rPrChange>
                </w:rPr>
                <w:t xml:space="preserve">            </w:t>
              </w:r>
              <w:r w:rsidRPr="00AD3CBB">
                <w:rPr>
                  <w:rFonts w:ascii="Monaco" w:hAnsi="Monaco" w:cs="Monaco"/>
                  <w:b/>
                  <w:bCs/>
                  <w:noProof/>
                  <w:color w:val="000000"/>
                  <w:sz w:val="20"/>
                  <w:szCs w:val="20"/>
                  <w:lang w:val="en-US"/>
                  <w:rPrChange w:id="1836" w:author="Borja Gonzalez" w:date="2017-09-28T18:55:00Z">
                    <w:rPr>
                      <w:rFonts w:ascii="Monaco" w:hAnsi="Monaco" w:cs="Monaco"/>
                      <w:b/>
                      <w:bCs/>
                      <w:color w:val="000000"/>
                      <w:sz w:val="32"/>
                      <w:szCs w:val="32"/>
                      <w:lang w:val="en-US"/>
                    </w:rPr>
                  </w:rPrChange>
                </w:rPr>
                <w:t>});</w:t>
              </w:r>
            </w:ins>
          </w:p>
          <w:p w14:paraId="4057B923" w14:textId="77777777" w:rsidR="00AD3CBB" w:rsidRPr="00AD3CBB" w:rsidRDefault="00AD3CBB" w:rsidP="00AD3CBB">
            <w:pPr>
              <w:widowControl w:val="0"/>
              <w:autoSpaceDE w:val="0"/>
              <w:autoSpaceDN w:val="0"/>
              <w:adjustRightInd w:val="0"/>
              <w:rPr>
                <w:ins w:id="1837" w:author="Borja Gonzalez" w:date="2017-09-28T18:53:00Z"/>
                <w:rFonts w:ascii="Monaco" w:hAnsi="Monaco" w:cs="Monaco"/>
                <w:noProof/>
                <w:sz w:val="20"/>
                <w:szCs w:val="20"/>
                <w:lang w:val="en-US"/>
                <w:rPrChange w:id="1838" w:author="Borja Gonzalez" w:date="2017-09-28T18:55:00Z">
                  <w:rPr>
                    <w:ins w:id="1839" w:author="Borja Gonzalez" w:date="2017-09-28T18:53:00Z"/>
                    <w:rFonts w:ascii="Monaco" w:hAnsi="Monaco" w:cs="Monaco"/>
                    <w:sz w:val="32"/>
                    <w:szCs w:val="32"/>
                    <w:lang w:val="en-US"/>
                  </w:rPr>
                </w:rPrChange>
              </w:rPr>
            </w:pPr>
          </w:p>
          <w:p w14:paraId="00663E33" w14:textId="77777777" w:rsidR="00AD3CBB" w:rsidRPr="00AD3CBB" w:rsidRDefault="00AD3CBB" w:rsidP="00AD3CBB">
            <w:pPr>
              <w:keepNext/>
              <w:keepLines/>
              <w:widowControl w:val="0"/>
              <w:autoSpaceDE w:val="0"/>
              <w:autoSpaceDN w:val="0"/>
              <w:adjustRightInd w:val="0"/>
              <w:spacing w:before="200"/>
              <w:outlineLvl w:val="4"/>
              <w:rPr>
                <w:ins w:id="1840" w:author="Borja Gonzalez" w:date="2017-09-28T18:53:00Z"/>
                <w:rFonts w:ascii="Monaco" w:hAnsi="Monaco" w:cs="Monaco"/>
                <w:noProof/>
                <w:sz w:val="20"/>
                <w:szCs w:val="20"/>
                <w:lang w:val="en-US"/>
                <w:rPrChange w:id="1841" w:author="Borja Gonzalez" w:date="2017-09-28T18:55:00Z">
                  <w:rPr>
                    <w:ins w:id="1842" w:author="Borja Gonzalez" w:date="2017-09-28T18:53:00Z"/>
                    <w:rFonts w:ascii="Monaco" w:eastAsiaTheme="majorEastAsia" w:hAnsi="Monaco" w:cs="Monaco"/>
                    <w:color w:val="243F60" w:themeColor="accent1" w:themeShade="7F"/>
                    <w:sz w:val="32"/>
                    <w:szCs w:val="32"/>
                    <w:lang w:val="en-US"/>
                  </w:rPr>
                </w:rPrChange>
              </w:rPr>
            </w:pPr>
            <w:ins w:id="1843" w:author="Borja Gonzalez" w:date="2017-09-28T18:53:00Z">
              <w:r w:rsidRPr="00AD3CBB">
                <w:rPr>
                  <w:rFonts w:ascii="Monaco" w:hAnsi="Monaco" w:cs="Monaco"/>
                  <w:noProof/>
                  <w:sz w:val="20"/>
                  <w:szCs w:val="20"/>
                  <w:lang w:val="en-US"/>
                  <w:rPrChange w:id="1844" w:author="Borja Gonzalez" w:date="2017-09-28T18:55:00Z">
                    <w:rPr>
                      <w:rFonts w:ascii="Monaco" w:hAnsi="Monaco" w:cs="Monaco"/>
                      <w:sz w:val="32"/>
                      <w:szCs w:val="32"/>
                      <w:lang w:val="en-US"/>
                    </w:rPr>
                  </w:rPrChange>
                </w:rPr>
                <w:t xml:space="preserve">            </w:t>
              </w:r>
              <w:r w:rsidRPr="00AD3CBB">
                <w:rPr>
                  <w:rFonts w:ascii="Monaco" w:hAnsi="Monaco" w:cs="Monaco"/>
                  <w:b/>
                  <w:bCs/>
                  <w:noProof/>
                  <w:color w:val="204A87"/>
                  <w:sz w:val="20"/>
                  <w:szCs w:val="20"/>
                  <w:lang w:val="en-US"/>
                  <w:rPrChange w:id="1845" w:author="Borja Gonzalez" w:date="2017-09-28T18:55:00Z">
                    <w:rPr>
                      <w:rFonts w:ascii="Monaco" w:hAnsi="Monaco" w:cs="Monaco"/>
                      <w:b/>
                      <w:bCs/>
                      <w:color w:val="204A87"/>
                      <w:sz w:val="32"/>
                      <w:szCs w:val="32"/>
                      <w:lang w:val="en-US"/>
                    </w:rPr>
                  </w:rPrChange>
                </w:rPr>
                <w:t>var</w:t>
              </w:r>
              <w:r w:rsidRPr="00AD3CBB">
                <w:rPr>
                  <w:rFonts w:ascii="Monaco" w:hAnsi="Monaco" w:cs="Monaco"/>
                  <w:noProof/>
                  <w:sz w:val="20"/>
                  <w:szCs w:val="20"/>
                  <w:lang w:val="en-US"/>
                  <w:rPrChange w:id="1846" w:author="Borja Gonzalez" w:date="2017-09-28T18:55:00Z">
                    <w:rPr>
                      <w:rFonts w:ascii="Monaco" w:hAnsi="Monaco" w:cs="Monaco"/>
                      <w:sz w:val="32"/>
                      <w:szCs w:val="32"/>
                      <w:lang w:val="en-US"/>
                    </w:rPr>
                  </w:rPrChange>
                </w:rPr>
                <w:t xml:space="preserve"> </w:t>
              </w:r>
              <w:r w:rsidRPr="00AD3CBB">
                <w:rPr>
                  <w:rFonts w:ascii="Monaco" w:hAnsi="Monaco" w:cs="Monaco"/>
                  <w:noProof/>
                  <w:color w:val="000000"/>
                  <w:sz w:val="20"/>
                  <w:szCs w:val="20"/>
                  <w:lang w:val="en-US"/>
                  <w:rPrChange w:id="1847" w:author="Borja Gonzalez" w:date="2017-09-28T18:55:00Z">
                    <w:rPr>
                      <w:rFonts w:ascii="Monaco" w:hAnsi="Monaco" w:cs="Monaco"/>
                      <w:color w:val="000000"/>
                      <w:sz w:val="32"/>
                      <w:szCs w:val="32"/>
                      <w:lang w:val="en-US"/>
                    </w:rPr>
                  </w:rPrChange>
                </w:rPr>
                <w:t>data</w:t>
              </w:r>
              <w:r w:rsidRPr="00AD3CBB">
                <w:rPr>
                  <w:rFonts w:ascii="Monaco" w:hAnsi="Monaco" w:cs="Monaco"/>
                  <w:noProof/>
                  <w:sz w:val="20"/>
                  <w:szCs w:val="20"/>
                  <w:lang w:val="en-US"/>
                  <w:rPrChange w:id="1848" w:author="Borja Gonzalez" w:date="2017-09-28T18:55:00Z">
                    <w:rPr>
                      <w:rFonts w:ascii="Monaco" w:hAnsi="Monaco" w:cs="Monaco"/>
                      <w:sz w:val="32"/>
                      <w:szCs w:val="32"/>
                      <w:lang w:val="en-US"/>
                    </w:rPr>
                  </w:rPrChange>
                </w:rPr>
                <w:t xml:space="preserve"> </w:t>
              </w:r>
              <w:r w:rsidRPr="00AD3CBB">
                <w:rPr>
                  <w:rFonts w:ascii="Monaco" w:hAnsi="Monaco" w:cs="Monaco"/>
                  <w:b/>
                  <w:bCs/>
                  <w:noProof/>
                  <w:color w:val="CE5C00"/>
                  <w:sz w:val="20"/>
                  <w:szCs w:val="20"/>
                  <w:lang w:val="en-US"/>
                  <w:rPrChange w:id="1849" w:author="Borja Gonzalez" w:date="2017-09-28T18:55:00Z">
                    <w:rPr>
                      <w:rFonts w:ascii="Monaco" w:hAnsi="Monaco" w:cs="Monaco"/>
                      <w:b/>
                      <w:bCs/>
                      <w:color w:val="CE5C00"/>
                      <w:sz w:val="32"/>
                      <w:szCs w:val="32"/>
                      <w:lang w:val="en-US"/>
                    </w:rPr>
                  </w:rPrChange>
                </w:rPr>
                <w:t>=</w:t>
              </w:r>
              <w:r w:rsidRPr="00AD3CBB">
                <w:rPr>
                  <w:rFonts w:ascii="Monaco" w:hAnsi="Monaco" w:cs="Monaco"/>
                  <w:noProof/>
                  <w:sz w:val="20"/>
                  <w:szCs w:val="20"/>
                  <w:lang w:val="en-US"/>
                  <w:rPrChange w:id="1850" w:author="Borja Gonzalez" w:date="2017-09-28T18:55:00Z">
                    <w:rPr>
                      <w:rFonts w:ascii="Monaco" w:hAnsi="Monaco" w:cs="Monaco"/>
                      <w:sz w:val="32"/>
                      <w:szCs w:val="32"/>
                      <w:lang w:val="en-US"/>
                    </w:rPr>
                  </w:rPrChange>
                </w:rPr>
                <w:t xml:space="preserve"> </w:t>
              </w:r>
              <w:r w:rsidRPr="00AD3CBB">
                <w:rPr>
                  <w:rFonts w:ascii="Monaco" w:hAnsi="Monaco" w:cs="Monaco"/>
                  <w:b/>
                  <w:bCs/>
                  <w:noProof/>
                  <w:color w:val="000000"/>
                  <w:sz w:val="20"/>
                  <w:szCs w:val="20"/>
                  <w:lang w:val="en-US"/>
                  <w:rPrChange w:id="1851" w:author="Borja Gonzalez" w:date="2017-09-28T18:55:00Z">
                    <w:rPr>
                      <w:rFonts w:ascii="Monaco" w:hAnsi="Monaco" w:cs="Monaco"/>
                      <w:b/>
                      <w:bCs/>
                      <w:color w:val="000000"/>
                      <w:sz w:val="32"/>
                      <w:szCs w:val="32"/>
                      <w:lang w:val="en-US"/>
                    </w:rPr>
                  </w:rPrChange>
                </w:rPr>
                <w:t>{</w:t>
              </w:r>
              <w:r w:rsidRPr="00AD3CBB">
                <w:rPr>
                  <w:rFonts w:ascii="Monaco" w:hAnsi="Monaco" w:cs="Monaco"/>
                  <w:noProof/>
                  <w:sz w:val="20"/>
                  <w:szCs w:val="20"/>
                  <w:lang w:val="en-US"/>
                  <w:rPrChange w:id="1852" w:author="Borja Gonzalez" w:date="2017-09-28T18:55:00Z">
                    <w:rPr>
                      <w:rFonts w:ascii="Monaco" w:hAnsi="Monaco" w:cs="Monaco"/>
                      <w:sz w:val="32"/>
                      <w:szCs w:val="32"/>
                      <w:lang w:val="en-US"/>
                    </w:rPr>
                  </w:rPrChange>
                </w:rPr>
                <w:t xml:space="preserve"> </w:t>
              </w:r>
            </w:ins>
          </w:p>
          <w:p w14:paraId="6D6CCCC4" w14:textId="77777777" w:rsidR="00AD3CBB" w:rsidRPr="00AD3CBB" w:rsidRDefault="00AD3CBB" w:rsidP="00AD3CBB">
            <w:pPr>
              <w:keepNext/>
              <w:keepLines/>
              <w:widowControl w:val="0"/>
              <w:autoSpaceDE w:val="0"/>
              <w:autoSpaceDN w:val="0"/>
              <w:adjustRightInd w:val="0"/>
              <w:spacing w:before="200"/>
              <w:outlineLvl w:val="4"/>
              <w:rPr>
                <w:ins w:id="1853" w:author="Borja Gonzalez" w:date="2017-09-28T18:53:00Z"/>
                <w:rFonts w:ascii="Monaco" w:hAnsi="Monaco" w:cs="Monaco"/>
                <w:noProof/>
                <w:sz w:val="20"/>
                <w:szCs w:val="20"/>
                <w:lang w:val="en-US"/>
                <w:rPrChange w:id="1854" w:author="Borja Gonzalez" w:date="2017-09-28T18:55:00Z">
                  <w:rPr>
                    <w:ins w:id="1855" w:author="Borja Gonzalez" w:date="2017-09-28T18:53:00Z"/>
                    <w:rFonts w:ascii="Monaco" w:eastAsiaTheme="majorEastAsia" w:hAnsi="Monaco" w:cs="Monaco"/>
                    <w:color w:val="243F60" w:themeColor="accent1" w:themeShade="7F"/>
                    <w:sz w:val="32"/>
                    <w:szCs w:val="32"/>
                    <w:lang w:val="en-US"/>
                  </w:rPr>
                </w:rPrChange>
              </w:rPr>
            </w:pPr>
            <w:ins w:id="1856" w:author="Borja Gonzalez" w:date="2017-09-28T18:53:00Z">
              <w:r w:rsidRPr="00AD3CBB">
                <w:rPr>
                  <w:rFonts w:ascii="Monaco" w:hAnsi="Monaco" w:cs="Monaco"/>
                  <w:noProof/>
                  <w:sz w:val="20"/>
                  <w:szCs w:val="20"/>
                  <w:lang w:val="en-US"/>
                  <w:rPrChange w:id="1857" w:author="Borja Gonzalez" w:date="2017-09-28T18:55:00Z">
                    <w:rPr>
                      <w:rFonts w:ascii="Monaco" w:hAnsi="Monaco" w:cs="Monaco"/>
                      <w:sz w:val="32"/>
                      <w:szCs w:val="32"/>
                      <w:lang w:val="en-US"/>
                    </w:rPr>
                  </w:rPrChange>
                </w:rPr>
                <w:t xml:space="preserve">            </w:t>
              </w:r>
              <w:r w:rsidRPr="00AD3CBB">
                <w:rPr>
                  <w:rFonts w:ascii="Monaco" w:hAnsi="Monaco" w:cs="Monaco"/>
                  <w:noProof/>
                  <w:sz w:val="20"/>
                  <w:szCs w:val="20"/>
                  <w:lang w:val="en-US"/>
                  <w:rPrChange w:id="1858" w:author="Borja Gonzalez" w:date="2017-09-28T18:55:00Z">
                    <w:rPr>
                      <w:rFonts w:ascii="Monaco" w:hAnsi="Monaco" w:cs="Monaco"/>
                      <w:sz w:val="32"/>
                      <w:szCs w:val="32"/>
                      <w:lang w:val="en-US"/>
                    </w:rPr>
                  </w:rPrChange>
                </w:rPr>
                <w:tab/>
              </w:r>
              <w:r w:rsidRPr="00AD3CBB">
                <w:rPr>
                  <w:rFonts w:ascii="Monaco" w:hAnsi="Monaco" w:cs="Monaco"/>
                  <w:noProof/>
                  <w:color w:val="000000"/>
                  <w:sz w:val="20"/>
                  <w:szCs w:val="20"/>
                  <w:lang w:val="en-US"/>
                  <w:rPrChange w:id="1859" w:author="Borja Gonzalez" w:date="2017-09-28T18:55:00Z">
                    <w:rPr>
                      <w:rFonts w:ascii="Monaco" w:hAnsi="Monaco" w:cs="Monaco"/>
                      <w:color w:val="000000"/>
                      <w:sz w:val="32"/>
                      <w:szCs w:val="32"/>
                      <w:lang w:val="en-US"/>
                    </w:rPr>
                  </w:rPrChange>
                </w:rPr>
                <w:t>operacion</w:t>
              </w:r>
              <w:r w:rsidRPr="00AD3CBB">
                <w:rPr>
                  <w:rFonts w:ascii="Monaco" w:hAnsi="Monaco" w:cs="Monaco"/>
                  <w:b/>
                  <w:bCs/>
                  <w:noProof/>
                  <w:color w:val="CE5C00"/>
                  <w:sz w:val="20"/>
                  <w:szCs w:val="20"/>
                  <w:lang w:val="en-US"/>
                  <w:rPrChange w:id="1860" w:author="Borja Gonzalez" w:date="2017-09-28T18:55:00Z">
                    <w:rPr>
                      <w:rFonts w:ascii="Monaco" w:hAnsi="Monaco" w:cs="Monaco"/>
                      <w:b/>
                      <w:bCs/>
                      <w:color w:val="CE5C00"/>
                      <w:sz w:val="32"/>
                      <w:szCs w:val="32"/>
                      <w:lang w:val="en-US"/>
                    </w:rPr>
                  </w:rPrChange>
                </w:rPr>
                <w:t>:</w:t>
              </w:r>
              <w:r w:rsidRPr="00AD3CBB">
                <w:rPr>
                  <w:rFonts w:ascii="Monaco" w:hAnsi="Monaco" w:cs="Monaco"/>
                  <w:noProof/>
                  <w:sz w:val="20"/>
                  <w:szCs w:val="20"/>
                  <w:lang w:val="en-US"/>
                  <w:rPrChange w:id="1861" w:author="Borja Gonzalez" w:date="2017-09-28T18:55:00Z">
                    <w:rPr>
                      <w:rFonts w:ascii="Monaco" w:hAnsi="Monaco" w:cs="Monaco"/>
                      <w:sz w:val="32"/>
                      <w:szCs w:val="32"/>
                      <w:lang w:val="en-US"/>
                    </w:rPr>
                  </w:rPrChange>
                </w:rPr>
                <w:t xml:space="preserve"> </w:t>
              </w:r>
              <w:r w:rsidRPr="00AD3CBB">
                <w:rPr>
                  <w:rFonts w:ascii="Monaco" w:hAnsi="Monaco" w:cs="Monaco"/>
                  <w:noProof/>
                  <w:color w:val="4E9A06"/>
                  <w:sz w:val="20"/>
                  <w:szCs w:val="20"/>
                  <w:lang w:val="en-US"/>
                  <w:rPrChange w:id="1862" w:author="Borja Gonzalez" w:date="2017-09-28T18:55:00Z">
                    <w:rPr>
                      <w:rFonts w:ascii="Monaco" w:hAnsi="Monaco" w:cs="Monaco"/>
                      <w:color w:val="4E9A06"/>
                      <w:sz w:val="32"/>
                      <w:szCs w:val="32"/>
                      <w:lang w:val="en-US"/>
                    </w:rPr>
                  </w:rPrChange>
                </w:rPr>
                <w:t>"Borrar paciente"</w:t>
              </w:r>
              <w:r w:rsidRPr="00AD3CBB">
                <w:rPr>
                  <w:rFonts w:ascii="Monaco" w:hAnsi="Monaco" w:cs="Monaco"/>
                  <w:b/>
                  <w:bCs/>
                  <w:noProof/>
                  <w:color w:val="000000"/>
                  <w:sz w:val="20"/>
                  <w:szCs w:val="20"/>
                  <w:lang w:val="en-US"/>
                  <w:rPrChange w:id="1863" w:author="Borja Gonzalez" w:date="2017-09-28T18:55:00Z">
                    <w:rPr>
                      <w:rFonts w:ascii="Monaco" w:hAnsi="Monaco" w:cs="Monaco"/>
                      <w:b/>
                      <w:bCs/>
                      <w:color w:val="000000"/>
                      <w:sz w:val="32"/>
                      <w:szCs w:val="32"/>
                      <w:lang w:val="en-US"/>
                    </w:rPr>
                  </w:rPrChange>
                </w:rPr>
                <w:t>,</w:t>
              </w:r>
              <w:r w:rsidRPr="00AD3CBB">
                <w:rPr>
                  <w:rFonts w:ascii="Monaco" w:hAnsi="Monaco" w:cs="Monaco"/>
                  <w:noProof/>
                  <w:sz w:val="20"/>
                  <w:szCs w:val="20"/>
                  <w:lang w:val="en-US"/>
                  <w:rPrChange w:id="1864" w:author="Borja Gonzalez" w:date="2017-09-28T18:55:00Z">
                    <w:rPr>
                      <w:rFonts w:ascii="Monaco" w:hAnsi="Monaco" w:cs="Monaco"/>
                      <w:sz w:val="32"/>
                      <w:szCs w:val="32"/>
                      <w:lang w:val="en-US"/>
                    </w:rPr>
                  </w:rPrChange>
                </w:rPr>
                <w:t xml:space="preserve"> </w:t>
              </w:r>
            </w:ins>
          </w:p>
          <w:p w14:paraId="01F87BC9" w14:textId="77777777" w:rsidR="00AD3CBB" w:rsidRPr="00AD3CBB" w:rsidRDefault="00AD3CBB" w:rsidP="00AD3CBB">
            <w:pPr>
              <w:keepNext/>
              <w:keepLines/>
              <w:widowControl w:val="0"/>
              <w:autoSpaceDE w:val="0"/>
              <w:autoSpaceDN w:val="0"/>
              <w:adjustRightInd w:val="0"/>
              <w:spacing w:before="200"/>
              <w:outlineLvl w:val="4"/>
              <w:rPr>
                <w:ins w:id="1865" w:author="Borja Gonzalez" w:date="2017-09-28T18:53:00Z"/>
                <w:rFonts w:ascii="Monaco" w:hAnsi="Monaco" w:cs="Monaco"/>
                <w:noProof/>
                <w:sz w:val="20"/>
                <w:szCs w:val="20"/>
                <w:lang w:val="en-US"/>
                <w:rPrChange w:id="1866" w:author="Borja Gonzalez" w:date="2017-09-28T18:55:00Z">
                  <w:rPr>
                    <w:ins w:id="1867" w:author="Borja Gonzalez" w:date="2017-09-28T18:53:00Z"/>
                    <w:rFonts w:ascii="Monaco" w:eastAsiaTheme="majorEastAsia" w:hAnsi="Monaco" w:cs="Monaco"/>
                    <w:color w:val="243F60" w:themeColor="accent1" w:themeShade="7F"/>
                    <w:sz w:val="32"/>
                    <w:szCs w:val="32"/>
                    <w:lang w:val="en-US"/>
                  </w:rPr>
                </w:rPrChange>
              </w:rPr>
            </w:pPr>
            <w:ins w:id="1868" w:author="Borja Gonzalez" w:date="2017-09-28T18:53:00Z">
              <w:r w:rsidRPr="00AD3CBB">
                <w:rPr>
                  <w:rFonts w:ascii="Monaco" w:hAnsi="Monaco" w:cs="Monaco"/>
                  <w:noProof/>
                  <w:sz w:val="20"/>
                  <w:szCs w:val="20"/>
                  <w:lang w:val="en-US"/>
                  <w:rPrChange w:id="1869" w:author="Borja Gonzalez" w:date="2017-09-28T18:55:00Z">
                    <w:rPr>
                      <w:rFonts w:ascii="Monaco" w:hAnsi="Monaco" w:cs="Monaco"/>
                      <w:sz w:val="32"/>
                      <w:szCs w:val="32"/>
                      <w:lang w:val="en-US"/>
                    </w:rPr>
                  </w:rPrChange>
                </w:rPr>
                <w:t xml:space="preserve">                </w:t>
              </w:r>
              <w:r w:rsidRPr="00AD3CBB">
                <w:rPr>
                  <w:rFonts w:ascii="Monaco" w:hAnsi="Monaco" w:cs="Monaco"/>
                  <w:noProof/>
                  <w:color w:val="000000"/>
                  <w:sz w:val="20"/>
                  <w:szCs w:val="20"/>
                  <w:lang w:val="en-US"/>
                  <w:rPrChange w:id="1870" w:author="Borja Gonzalez" w:date="2017-09-28T18:55:00Z">
                    <w:rPr>
                      <w:rFonts w:ascii="Monaco" w:hAnsi="Monaco" w:cs="Monaco"/>
                      <w:color w:val="000000"/>
                      <w:sz w:val="32"/>
                      <w:szCs w:val="32"/>
                      <w:lang w:val="en-US"/>
                    </w:rPr>
                  </w:rPrChange>
                </w:rPr>
                <w:t>id</w:t>
              </w:r>
              <w:r w:rsidRPr="00AD3CBB">
                <w:rPr>
                  <w:rFonts w:ascii="Monaco" w:hAnsi="Monaco" w:cs="Monaco"/>
                  <w:b/>
                  <w:bCs/>
                  <w:noProof/>
                  <w:color w:val="CE5C00"/>
                  <w:sz w:val="20"/>
                  <w:szCs w:val="20"/>
                  <w:lang w:val="en-US"/>
                  <w:rPrChange w:id="1871" w:author="Borja Gonzalez" w:date="2017-09-28T18:55:00Z">
                    <w:rPr>
                      <w:rFonts w:ascii="Monaco" w:hAnsi="Monaco" w:cs="Monaco"/>
                      <w:b/>
                      <w:bCs/>
                      <w:color w:val="CE5C00"/>
                      <w:sz w:val="32"/>
                      <w:szCs w:val="32"/>
                      <w:lang w:val="en-US"/>
                    </w:rPr>
                  </w:rPrChange>
                </w:rPr>
                <w:t>:</w:t>
              </w:r>
              <w:r w:rsidRPr="00AD3CBB">
                <w:rPr>
                  <w:rFonts w:ascii="Monaco" w:hAnsi="Monaco" w:cs="Monaco"/>
                  <w:noProof/>
                  <w:sz w:val="20"/>
                  <w:szCs w:val="20"/>
                  <w:lang w:val="en-US"/>
                  <w:rPrChange w:id="1872" w:author="Borja Gonzalez" w:date="2017-09-28T18:55:00Z">
                    <w:rPr>
                      <w:rFonts w:ascii="Monaco" w:hAnsi="Monaco" w:cs="Monaco"/>
                      <w:sz w:val="32"/>
                      <w:szCs w:val="32"/>
                      <w:lang w:val="en-US"/>
                    </w:rPr>
                  </w:rPrChange>
                </w:rPr>
                <w:t xml:space="preserve"> </w:t>
              </w:r>
              <w:r w:rsidRPr="00AD3CBB">
                <w:rPr>
                  <w:rFonts w:ascii="Monaco" w:hAnsi="Monaco" w:cs="Monaco"/>
                  <w:noProof/>
                  <w:color w:val="000000"/>
                  <w:sz w:val="20"/>
                  <w:szCs w:val="20"/>
                  <w:lang w:val="en-US"/>
                  <w:rPrChange w:id="1873" w:author="Borja Gonzalez" w:date="2017-09-28T18:55:00Z">
                    <w:rPr>
                      <w:rFonts w:ascii="Monaco" w:hAnsi="Monaco" w:cs="Monaco"/>
                      <w:color w:val="000000"/>
                      <w:sz w:val="32"/>
                      <w:szCs w:val="32"/>
                      <w:lang w:val="en-US"/>
                    </w:rPr>
                  </w:rPrChange>
                </w:rPr>
                <w:t>N_p</w:t>
              </w:r>
              <w:r w:rsidRPr="00AD3CBB">
                <w:rPr>
                  <w:rFonts w:ascii="Monaco" w:hAnsi="Monaco" w:cs="Monaco"/>
                  <w:b/>
                  <w:bCs/>
                  <w:noProof/>
                  <w:color w:val="000000"/>
                  <w:sz w:val="20"/>
                  <w:szCs w:val="20"/>
                  <w:lang w:val="en-US"/>
                  <w:rPrChange w:id="1874" w:author="Borja Gonzalez" w:date="2017-09-28T18:55:00Z">
                    <w:rPr>
                      <w:rFonts w:ascii="Monaco" w:hAnsi="Monaco" w:cs="Monaco"/>
                      <w:b/>
                      <w:bCs/>
                      <w:color w:val="000000"/>
                      <w:sz w:val="32"/>
                      <w:szCs w:val="32"/>
                      <w:lang w:val="en-US"/>
                    </w:rPr>
                  </w:rPrChange>
                </w:rPr>
                <w:t>,</w:t>
              </w:r>
              <w:r w:rsidRPr="00AD3CBB">
                <w:rPr>
                  <w:rFonts w:ascii="Monaco" w:hAnsi="Monaco" w:cs="Monaco"/>
                  <w:noProof/>
                  <w:sz w:val="20"/>
                  <w:szCs w:val="20"/>
                  <w:lang w:val="en-US"/>
                  <w:rPrChange w:id="1875" w:author="Borja Gonzalez" w:date="2017-09-28T18:55:00Z">
                    <w:rPr>
                      <w:rFonts w:ascii="Monaco" w:hAnsi="Monaco" w:cs="Monaco"/>
                      <w:sz w:val="32"/>
                      <w:szCs w:val="32"/>
                      <w:lang w:val="en-US"/>
                    </w:rPr>
                  </w:rPrChange>
                </w:rPr>
                <w:t xml:space="preserve">   </w:t>
              </w:r>
            </w:ins>
          </w:p>
          <w:p w14:paraId="34B18432" w14:textId="77777777" w:rsidR="00AD3CBB" w:rsidRPr="00AD3CBB" w:rsidRDefault="00AD3CBB" w:rsidP="00AD3CBB">
            <w:pPr>
              <w:keepNext/>
              <w:keepLines/>
              <w:widowControl w:val="0"/>
              <w:autoSpaceDE w:val="0"/>
              <w:autoSpaceDN w:val="0"/>
              <w:adjustRightInd w:val="0"/>
              <w:spacing w:before="200"/>
              <w:outlineLvl w:val="4"/>
              <w:rPr>
                <w:ins w:id="1876" w:author="Borja Gonzalez" w:date="2017-09-28T18:53:00Z"/>
                <w:rFonts w:ascii="Monaco" w:hAnsi="Monaco" w:cs="Monaco"/>
                <w:noProof/>
                <w:sz w:val="20"/>
                <w:szCs w:val="20"/>
                <w:lang w:val="en-US"/>
                <w:rPrChange w:id="1877" w:author="Borja Gonzalez" w:date="2017-09-28T18:55:00Z">
                  <w:rPr>
                    <w:ins w:id="1878" w:author="Borja Gonzalez" w:date="2017-09-28T18:53:00Z"/>
                    <w:rFonts w:ascii="Monaco" w:eastAsiaTheme="majorEastAsia" w:hAnsi="Monaco" w:cs="Monaco"/>
                    <w:color w:val="243F60" w:themeColor="accent1" w:themeShade="7F"/>
                    <w:sz w:val="32"/>
                    <w:szCs w:val="32"/>
                    <w:lang w:val="en-US"/>
                  </w:rPr>
                </w:rPrChange>
              </w:rPr>
            </w:pPr>
            <w:ins w:id="1879" w:author="Borja Gonzalez" w:date="2017-09-28T18:53:00Z">
              <w:r w:rsidRPr="00AD3CBB">
                <w:rPr>
                  <w:rFonts w:ascii="Monaco" w:hAnsi="Monaco" w:cs="Monaco"/>
                  <w:noProof/>
                  <w:sz w:val="20"/>
                  <w:szCs w:val="20"/>
                  <w:lang w:val="en-US"/>
                  <w:rPrChange w:id="1880" w:author="Borja Gonzalez" w:date="2017-09-28T18:55:00Z">
                    <w:rPr>
                      <w:rFonts w:ascii="Monaco" w:hAnsi="Monaco" w:cs="Monaco"/>
                      <w:sz w:val="32"/>
                      <w:szCs w:val="32"/>
                      <w:lang w:val="en-US"/>
                    </w:rPr>
                  </w:rPrChange>
                </w:rPr>
                <w:t xml:space="preserve">                </w:t>
              </w:r>
              <w:r w:rsidRPr="00AD3CBB">
                <w:rPr>
                  <w:rFonts w:ascii="Monaco" w:hAnsi="Monaco" w:cs="Monaco"/>
                  <w:noProof/>
                  <w:color w:val="000000"/>
                  <w:sz w:val="20"/>
                  <w:szCs w:val="20"/>
                  <w:lang w:val="en-US"/>
                  <w:rPrChange w:id="1881" w:author="Borja Gonzalez" w:date="2017-09-28T18:55:00Z">
                    <w:rPr>
                      <w:rFonts w:ascii="Monaco" w:hAnsi="Monaco" w:cs="Monaco"/>
                      <w:color w:val="000000"/>
                      <w:sz w:val="32"/>
                      <w:szCs w:val="32"/>
                      <w:lang w:val="en-US"/>
                    </w:rPr>
                  </w:rPrChange>
                </w:rPr>
                <w:t>n</w:t>
              </w:r>
              <w:r w:rsidRPr="00AD3CBB">
                <w:rPr>
                  <w:rFonts w:ascii="Monaco" w:hAnsi="Monaco" w:cs="Monaco"/>
                  <w:b/>
                  <w:bCs/>
                  <w:noProof/>
                  <w:color w:val="CE5C00"/>
                  <w:sz w:val="20"/>
                  <w:szCs w:val="20"/>
                  <w:lang w:val="en-US"/>
                  <w:rPrChange w:id="1882" w:author="Borja Gonzalez" w:date="2017-09-28T18:55:00Z">
                    <w:rPr>
                      <w:rFonts w:ascii="Monaco" w:hAnsi="Monaco" w:cs="Monaco"/>
                      <w:b/>
                      <w:bCs/>
                      <w:color w:val="CE5C00"/>
                      <w:sz w:val="32"/>
                      <w:szCs w:val="32"/>
                      <w:lang w:val="en-US"/>
                    </w:rPr>
                  </w:rPrChange>
                </w:rPr>
                <w:t>:</w:t>
              </w:r>
              <w:r w:rsidRPr="00AD3CBB">
                <w:rPr>
                  <w:rFonts w:ascii="Monaco" w:hAnsi="Monaco" w:cs="Monaco"/>
                  <w:noProof/>
                  <w:sz w:val="20"/>
                  <w:szCs w:val="20"/>
                  <w:lang w:val="en-US"/>
                  <w:rPrChange w:id="1883" w:author="Borja Gonzalez" w:date="2017-09-28T18:55:00Z">
                    <w:rPr>
                      <w:rFonts w:ascii="Monaco" w:hAnsi="Monaco" w:cs="Monaco"/>
                      <w:sz w:val="32"/>
                      <w:szCs w:val="32"/>
                      <w:lang w:val="en-US"/>
                    </w:rPr>
                  </w:rPrChange>
                </w:rPr>
                <w:t xml:space="preserve"> </w:t>
              </w:r>
              <w:r w:rsidRPr="00AD3CBB">
                <w:rPr>
                  <w:rFonts w:ascii="Monaco" w:hAnsi="Monaco" w:cs="Monaco"/>
                  <w:noProof/>
                  <w:color w:val="000000"/>
                  <w:sz w:val="20"/>
                  <w:szCs w:val="20"/>
                  <w:lang w:val="en-US"/>
                  <w:rPrChange w:id="1884" w:author="Borja Gonzalez" w:date="2017-09-28T18:55:00Z">
                    <w:rPr>
                      <w:rFonts w:ascii="Monaco" w:hAnsi="Monaco" w:cs="Monaco"/>
                      <w:color w:val="000000"/>
                      <w:sz w:val="32"/>
                      <w:szCs w:val="32"/>
                      <w:lang w:val="en-US"/>
                    </w:rPr>
                  </w:rPrChange>
                </w:rPr>
                <w:t>nombre</w:t>
              </w:r>
              <w:r w:rsidRPr="00AD3CBB">
                <w:rPr>
                  <w:rFonts w:ascii="Monaco" w:hAnsi="Monaco" w:cs="Monaco"/>
                  <w:noProof/>
                  <w:sz w:val="20"/>
                  <w:szCs w:val="20"/>
                  <w:lang w:val="en-US"/>
                  <w:rPrChange w:id="1885" w:author="Borja Gonzalez" w:date="2017-09-28T18:55:00Z">
                    <w:rPr>
                      <w:rFonts w:ascii="Monaco" w:hAnsi="Monaco" w:cs="Monaco"/>
                      <w:sz w:val="32"/>
                      <w:szCs w:val="32"/>
                      <w:lang w:val="en-US"/>
                    </w:rPr>
                  </w:rPrChange>
                </w:rPr>
                <w:t xml:space="preserve">         </w:t>
              </w:r>
            </w:ins>
          </w:p>
          <w:p w14:paraId="19293228" w14:textId="77777777" w:rsidR="00AD3CBB" w:rsidRPr="00AD3CBB" w:rsidRDefault="00AD3CBB" w:rsidP="00AD3CBB">
            <w:pPr>
              <w:keepNext/>
              <w:keepLines/>
              <w:widowControl w:val="0"/>
              <w:autoSpaceDE w:val="0"/>
              <w:autoSpaceDN w:val="0"/>
              <w:adjustRightInd w:val="0"/>
              <w:spacing w:before="200"/>
              <w:outlineLvl w:val="4"/>
              <w:rPr>
                <w:ins w:id="1886" w:author="Borja Gonzalez" w:date="2017-09-28T18:53:00Z"/>
                <w:rFonts w:ascii="Monaco" w:hAnsi="Monaco" w:cs="Monaco"/>
                <w:noProof/>
                <w:sz w:val="20"/>
                <w:szCs w:val="20"/>
                <w:lang w:val="en-US"/>
                <w:rPrChange w:id="1887" w:author="Borja Gonzalez" w:date="2017-09-28T18:55:00Z">
                  <w:rPr>
                    <w:ins w:id="1888" w:author="Borja Gonzalez" w:date="2017-09-28T18:53:00Z"/>
                    <w:rFonts w:ascii="Monaco" w:eastAsiaTheme="majorEastAsia" w:hAnsi="Monaco" w:cs="Monaco"/>
                    <w:color w:val="243F60" w:themeColor="accent1" w:themeShade="7F"/>
                    <w:sz w:val="32"/>
                    <w:szCs w:val="32"/>
                    <w:lang w:val="en-US"/>
                  </w:rPr>
                </w:rPrChange>
              </w:rPr>
            </w:pPr>
            <w:ins w:id="1889" w:author="Borja Gonzalez" w:date="2017-09-28T18:53:00Z">
              <w:r w:rsidRPr="00AD3CBB">
                <w:rPr>
                  <w:rFonts w:ascii="Monaco" w:hAnsi="Monaco" w:cs="Monaco"/>
                  <w:noProof/>
                  <w:sz w:val="20"/>
                  <w:szCs w:val="20"/>
                  <w:lang w:val="en-US"/>
                  <w:rPrChange w:id="1890" w:author="Borja Gonzalez" w:date="2017-09-28T18:55:00Z">
                    <w:rPr>
                      <w:rFonts w:ascii="Monaco" w:hAnsi="Monaco" w:cs="Monaco"/>
                      <w:sz w:val="32"/>
                      <w:szCs w:val="32"/>
                      <w:lang w:val="en-US"/>
                    </w:rPr>
                  </w:rPrChange>
                </w:rPr>
                <w:t xml:space="preserve">            </w:t>
              </w:r>
              <w:r w:rsidRPr="00AD3CBB">
                <w:rPr>
                  <w:rFonts w:ascii="Monaco" w:hAnsi="Monaco" w:cs="Monaco"/>
                  <w:b/>
                  <w:bCs/>
                  <w:noProof/>
                  <w:color w:val="000000"/>
                  <w:sz w:val="20"/>
                  <w:szCs w:val="20"/>
                  <w:lang w:val="en-US"/>
                  <w:rPrChange w:id="1891" w:author="Borja Gonzalez" w:date="2017-09-28T18:55:00Z">
                    <w:rPr>
                      <w:rFonts w:ascii="Monaco" w:hAnsi="Monaco" w:cs="Monaco"/>
                      <w:b/>
                      <w:bCs/>
                      <w:color w:val="000000"/>
                      <w:sz w:val="32"/>
                      <w:szCs w:val="32"/>
                      <w:lang w:val="en-US"/>
                    </w:rPr>
                  </w:rPrChange>
                </w:rPr>
                <w:t>}</w:t>
              </w:r>
            </w:ins>
          </w:p>
          <w:p w14:paraId="5C75F7A7" w14:textId="77777777" w:rsidR="00AD3CBB" w:rsidRPr="00AD3CBB" w:rsidRDefault="00AD3CBB" w:rsidP="00AD3CBB">
            <w:pPr>
              <w:keepNext/>
              <w:keepLines/>
              <w:widowControl w:val="0"/>
              <w:autoSpaceDE w:val="0"/>
              <w:autoSpaceDN w:val="0"/>
              <w:adjustRightInd w:val="0"/>
              <w:spacing w:before="200"/>
              <w:outlineLvl w:val="4"/>
              <w:rPr>
                <w:ins w:id="1892" w:author="Borja Gonzalez" w:date="2017-09-28T18:53:00Z"/>
                <w:rFonts w:ascii="Monaco" w:hAnsi="Monaco" w:cs="Monaco"/>
                <w:noProof/>
                <w:sz w:val="20"/>
                <w:szCs w:val="20"/>
                <w:lang w:val="en-US"/>
                <w:rPrChange w:id="1893" w:author="Borja Gonzalez" w:date="2017-09-28T18:55:00Z">
                  <w:rPr>
                    <w:ins w:id="1894" w:author="Borja Gonzalez" w:date="2017-09-28T18:53:00Z"/>
                    <w:rFonts w:ascii="Monaco" w:eastAsiaTheme="majorEastAsia" w:hAnsi="Monaco" w:cs="Monaco"/>
                    <w:color w:val="243F60" w:themeColor="accent1" w:themeShade="7F"/>
                    <w:sz w:val="32"/>
                    <w:szCs w:val="32"/>
                    <w:lang w:val="en-US"/>
                  </w:rPr>
                </w:rPrChange>
              </w:rPr>
            </w:pPr>
            <w:ins w:id="1895" w:author="Borja Gonzalez" w:date="2017-09-28T18:53:00Z">
              <w:r w:rsidRPr="00AD3CBB">
                <w:rPr>
                  <w:rFonts w:ascii="Monaco" w:hAnsi="Monaco" w:cs="Monaco"/>
                  <w:noProof/>
                  <w:sz w:val="20"/>
                  <w:szCs w:val="20"/>
                  <w:lang w:val="en-US"/>
                  <w:rPrChange w:id="1896" w:author="Borja Gonzalez" w:date="2017-09-28T18:55:00Z">
                    <w:rPr>
                      <w:rFonts w:ascii="Monaco" w:hAnsi="Monaco" w:cs="Monaco"/>
                      <w:sz w:val="32"/>
                      <w:szCs w:val="32"/>
                      <w:lang w:val="en-US"/>
                    </w:rPr>
                  </w:rPrChange>
                </w:rPr>
                <w:t xml:space="preserve">            </w:t>
              </w:r>
              <w:r w:rsidRPr="00AD3CBB">
                <w:rPr>
                  <w:rFonts w:ascii="Monaco" w:hAnsi="Monaco" w:cs="Monaco"/>
                  <w:noProof/>
                  <w:color w:val="000000"/>
                  <w:sz w:val="20"/>
                  <w:szCs w:val="20"/>
                  <w:lang w:val="en-US"/>
                  <w:rPrChange w:id="1897" w:author="Borja Gonzalez" w:date="2017-09-28T18:55:00Z">
                    <w:rPr>
                      <w:rFonts w:ascii="Monaco" w:hAnsi="Monaco" w:cs="Monaco"/>
                      <w:color w:val="000000"/>
                      <w:sz w:val="32"/>
                      <w:szCs w:val="32"/>
                      <w:lang w:val="en-US"/>
                    </w:rPr>
                  </w:rPrChange>
                </w:rPr>
                <w:t>socket</w:t>
              </w:r>
              <w:r w:rsidRPr="00AD3CBB">
                <w:rPr>
                  <w:rFonts w:ascii="Monaco" w:hAnsi="Monaco" w:cs="Monaco"/>
                  <w:b/>
                  <w:bCs/>
                  <w:noProof/>
                  <w:color w:val="000000"/>
                  <w:sz w:val="20"/>
                  <w:szCs w:val="20"/>
                  <w:lang w:val="en-US"/>
                  <w:rPrChange w:id="1898" w:author="Borja Gonzalez" w:date="2017-09-28T18:55:00Z">
                    <w:rPr>
                      <w:rFonts w:ascii="Monaco" w:hAnsi="Monaco" w:cs="Monaco"/>
                      <w:b/>
                      <w:bCs/>
                      <w:color w:val="000000"/>
                      <w:sz w:val="32"/>
                      <w:szCs w:val="32"/>
                      <w:lang w:val="en-US"/>
                    </w:rPr>
                  </w:rPrChange>
                </w:rPr>
                <w:t>.</w:t>
              </w:r>
              <w:r w:rsidRPr="00AD3CBB">
                <w:rPr>
                  <w:rFonts w:ascii="Monaco" w:hAnsi="Monaco" w:cs="Monaco"/>
                  <w:noProof/>
                  <w:color w:val="000000"/>
                  <w:sz w:val="20"/>
                  <w:szCs w:val="20"/>
                  <w:lang w:val="en-US"/>
                  <w:rPrChange w:id="1899" w:author="Borja Gonzalez" w:date="2017-09-28T18:55:00Z">
                    <w:rPr>
                      <w:rFonts w:ascii="Monaco" w:hAnsi="Monaco" w:cs="Monaco"/>
                      <w:color w:val="000000"/>
                      <w:sz w:val="32"/>
                      <w:szCs w:val="32"/>
                      <w:lang w:val="en-US"/>
                    </w:rPr>
                  </w:rPrChange>
                </w:rPr>
                <w:t>send</w:t>
              </w:r>
              <w:r w:rsidRPr="00AD3CBB">
                <w:rPr>
                  <w:rFonts w:ascii="Monaco" w:hAnsi="Monaco" w:cs="Monaco"/>
                  <w:b/>
                  <w:bCs/>
                  <w:noProof/>
                  <w:color w:val="000000"/>
                  <w:sz w:val="20"/>
                  <w:szCs w:val="20"/>
                  <w:lang w:val="en-US"/>
                  <w:rPrChange w:id="1900" w:author="Borja Gonzalez" w:date="2017-09-28T18:55:00Z">
                    <w:rPr>
                      <w:rFonts w:ascii="Monaco" w:hAnsi="Monaco" w:cs="Monaco"/>
                      <w:b/>
                      <w:bCs/>
                      <w:color w:val="000000"/>
                      <w:sz w:val="32"/>
                      <w:szCs w:val="32"/>
                      <w:lang w:val="en-US"/>
                    </w:rPr>
                  </w:rPrChange>
                </w:rPr>
                <w:t>(</w:t>
              </w:r>
              <w:r w:rsidRPr="00AD3CBB">
                <w:rPr>
                  <w:rFonts w:ascii="Monaco" w:hAnsi="Monaco" w:cs="Monaco"/>
                  <w:noProof/>
                  <w:color w:val="000000"/>
                  <w:sz w:val="20"/>
                  <w:szCs w:val="20"/>
                  <w:lang w:val="en-US"/>
                  <w:rPrChange w:id="1901" w:author="Borja Gonzalez" w:date="2017-09-28T18:55:00Z">
                    <w:rPr>
                      <w:rFonts w:ascii="Monaco" w:hAnsi="Monaco" w:cs="Monaco"/>
                      <w:color w:val="000000"/>
                      <w:sz w:val="32"/>
                      <w:szCs w:val="32"/>
                      <w:lang w:val="en-US"/>
                    </w:rPr>
                  </w:rPrChange>
                </w:rPr>
                <w:t>JSON</w:t>
              </w:r>
              <w:r w:rsidRPr="00AD3CBB">
                <w:rPr>
                  <w:rFonts w:ascii="Monaco" w:hAnsi="Monaco" w:cs="Monaco"/>
                  <w:b/>
                  <w:bCs/>
                  <w:noProof/>
                  <w:color w:val="000000"/>
                  <w:sz w:val="20"/>
                  <w:szCs w:val="20"/>
                  <w:lang w:val="en-US"/>
                  <w:rPrChange w:id="1902" w:author="Borja Gonzalez" w:date="2017-09-28T18:55:00Z">
                    <w:rPr>
                      <w:rFonts w:ascii="Monaco" w:hAnsi="Monaco" w:cs="Monaco"/>
                      <w:b/>
                      <w:bCs/>
                      <w:color w:val="000000"/>
                      <w:sz w:val="32"/>
                      <w:szCs w:val="32"/>
                      <w:lang w:val="en-US"/>
                    </w:rPr>
                  </w:rPrChange>
                </w:rPr>
                <w:t>.</w:t>
              </w:r>
              <w:r w:rsidRPr="00AD3CBB">
                <w:rPr>
                  <w:rFonts w:ascii="Monaco" w:hAnsi="Monaco" w:cs="Monaco"/>
                  <w:noProof/>
                  <w:color w:val="000000"/>
                  <w:sz w:val="20"/>
                  <w:szCs w:val="20"/>
                  <w:lang w:val="en-US"/>
                  <w:rPrChange w:id="1903" w:author="Borja Gonzalez" w:date="2017-09-28T18:55:00Z">
                    <w:rPr>
                      <w:rFonts w:ascii="Monaco" w:hAnsi="Monaco" w:cs="Monaco"/>
                      <w:color w:val="000000"/>
                      <w:sz w:val="32"/>
                      <w:szCs w:val="32"/>
                      <w:lang w:val="en-US"/>
                    </w:rPr>
                  </w:rPrChange>
                </w:rPr>
                <w:t>stringify</w:t>
              </w:r>
              <w:r w:rsidRPr="00AD3CBB">
                <w:rPr>
                  <w:rFonts w:ascii="Monaco" w:hAnsi="Monaco" w:cs="Monaco"/>
                  <w:b/>
                  <w:bCs/>
                  <w:noProof/>
                  <w:color w:val="000000"/>
                  <w:sz w:val="20"/>
                  <w:szCs w:val="20"/>
                  <w:lang w:val="en-US"/>
                  <w:rPrChange w:id="1904" w:author="Borja Gonzalez" w:date="2017-09-28T18:55:00Z">
                    <w:rPr>
                      <w:rFonts w:ascii="Monaco" w:hAnsi="Monaco" w:cs="Monaco"/>
                      <w:b/>
                      <w:bCs/>
                      <w:color w:val="000000"/>
                      <w:sz w:val="32"/>
                      <w:szCs w:val="32"/>
                      <w:lang w:val="en-US"/>
                    </w:rPr>
                  </w:rPrChange>
                </w:rPr>
                <w:t>(</w:t>
              </w:r>
              <w:r w:rsidRPr="00AD3CBB">
                <w:rPr>
                  <w:rFonts w:ascii="Monaco" w:hAnsi="Monaco" w:cs="Monaco"/>
                  <w:noProof/>
                  <w:color w:val="000000"/>
                  <w:sz w:val="20"/>
                  <w:szCs w:val="20"/>
                  <w:lang w:val="en-US"/>
                  <w:rPrChange w:id="1905" w:author="Borja Gonzalez" w:date="2017-09-28T18:55:00Z">
                    <w:rPr>
                      <w:rFonts w:ascii="Monaco" w:hAnsi="Monaco" w:cs="Monaco"/>
                      <w:color w:val="000000"/>
                      <w:sz w:val="32"/>
                      <w:szCs w:val="32"/>
                      <w:lang w:val="en-US"/>
                    </w:rPr>
                  </w:rPrChange>
                </w:rPr>
                <w:t>data</w:t>
              </w:r>
              <w:r w:rsidRPr="00AD3CBB">
                <w:rPr>
                  <w:rFonts w:ascii="Monaco" w:hAnsi="Monaco" w:cs="Monaco"/>
                  <w:b/>
                  <w:bCs/>
                  <w:noProof/>
                  <w:color w:val="000000"/>
                  <w:sz w:val="20"/>
                  <w:szCs w:val="20"/>
                  <w:lang w:val="en-US"/>
                  <w:rPrChange w:id="1906" w:author="Borja Gonzalez" w:date="2017-09-28T18:55:00Z">
                    <w:rPr>
                      <w:rFonts w:ascii="Monaco" w:hAnsi="Monaco" w:cs="Monaco"/>
                      <w:b/>
                      <w:bCs/>
                      <w:color w:val="000000"/>
                      <w:sz w:val="32"/>
                      <w:szCs w:val="32"/>
                      <w:lang w:val="en-US"/>
                    </w:rPr>
                  </w:rPrChange>
                </w:rPr>
                <w:t>));</w:t>
              </w:r>
            </w:ins>
          </w:p>
          <w:p w14:paraId="34AABAAE" w14:textId="77777777" w:rsidR="00AD3CBB" w:rsidRPr="00AD3CBB" w:rsidRDefault="00AD3CBB" w:rsidP="00AD3CBB">
            <w:pPr>
              <w:keepNext/>
              <w:keepLines/>
              <w:widowControl w:val="0"/>
              <w:autoSpaceDE w:val="0"/>
              <w:autoSpaceDN w:val="0"/>
              <w:adjustRightInd w:val="0"/>
              <w:spacing w:before="200"/>
              <w:outlineLvl w:val="4"/>
              <w:rPr>
                <w:ins w:id="1907" w:author="Borja Gonzalez" w:date="2017-09-28T18:53:00Z"/>
                <w:rFonts w:ascii="Monaco" w:hAnsi="Monaco" w:cs="Monaco"/>
                <w:noProof/>
                <w:sz w:val="20"/>
                <w:szCs w:val="20"/>
                <w:lang w:val="en-US"/>
                <w:rPrChange w:id="1908" w:author="Borja Gonzalez" w:date="2017-09-28T18:55:00Z">
                  <w:rPr>
                    <w:ins w:id="1909" w:author="Borja Gonzalez" w:date="2017-09-28T18:53:00Z"/>
                    <w:rFonts w:ascii="Monaco" w:eastAsiaTheme="majorEastAsia" w:hAnsi="Monaco" w:cs="Monaco"/>
                    <w:color w:val="243F60" w:themeColor="accent1" w:themeShade="7F"/>
                    <w:sz w:val="32"/>
                    <w:szCs w:val="32"/>
                    <w:lang w:val="en-US"/>
                  </w:rPr>
                </w:rPrChange>
              </w:rPr>
            </w:pPr>
            <w:ins w:id="1910" w:author="Borja Gonzalez" w:date="2017-09-28T18:53:00Z">
              <w:r w:rsidRPr="00AD3CBB">
                <w:rPr>
                  <w:rFonts w:ascii="Monaco" w:hAnsi="Monaco" w:cs="Monaco"/>
                  <w:noProof/>
                  <w:sz w:val="20"/>
                  <w:szCs w:val="20"/>
                  <w:lang w:val="en-US"/>
                  <w:rPrChange w:id="1911" w:author="Borja Gonzalez" w:date="2017-09-28T18:55:00Z">
                    <w:rPr>
                      <w:rFonts w:ascii="Monaco" w:hAnsi="Monaco" w:cs="Monaco"/>
                      <w:sz w:val="32"/>
                      <w:szCs w:val="32"/>
                      <w:lang w:val="en-US"/>
                    </w:rPr>
                  </w:rPrChange>
                </w:rPr>
                <w:t xml:space="preserve">            </w:t>
              </w:r>
              <w:r w:rsidRPr="00AD3CBB">
                <w:rPr>
                  <w:rFonts w:ascii="Monaco" w:hAnsi="Monaco" w:cs="Monaco"/>
                  <w:noProof/>
                  <w:color w:val="000000"/>
                  <w:sz w:val="20"/>
                  <w:szCs w:val="20"/>
                  <w:lang w:val="en-US"/>
                  <w:rPrChange w:id="1912" w:author="Borja Gonzalez" w:date="2017-09-28T18:55:00Z">
                    <w:rPr>
                      <w:rFonts w:ascii="Monaco" w:hAnsi="Monaco" w:cs="Monaco"/>
                      <w:color w:val="000000"/>
                      <w:sz w:val="32"/>
                      <w:szCs w:val="32"/>
                      <w:lang w:val="en-US"/>
                    </w:rPr>
                  </w:rPrChange>
                </w:rPr>
                <w:t>console</w:t>
              </w:r>
              <w:r w:rsidRPr="00AD3CBB">
                <w:rPr>
                  <w:rFonts w:ascii="Monaco" w:hAnsi="Monaco" w:cs="Monaco"/>
                  <w:b/>
                  <w:bCs/>
                  <w:noProof/>
                  <w:color w:val="000000"/>
                  <w:sz w:val="20"/>
                  <w:szCs w:val="20"/>
                  <w:lang w:val="en-US"/>
                  <w:rPrChange w:id="1913" w:author="Borja Gonzalez" w:date="2017-09-28T18:55:00Z">
                    <w:rPr>
                      <w:rFonts w:ascii="Monaco" w:hAnsi="Monaco" w:cs="Monaco"/>
                      <w:b/>
                      <w:bCs/>
                      <w:color w:val="000000"/>
                      <w:sz w:val="32"/>
                      <w:szCs w:val="32"/>
                      <w:lang w:val="en-US"/>
                    </w:rPr>
                  </w:rPrChange>
                </w:rPr>
                <w:t>.</w:t>
              </w:r>
              <w:r w:rsidRPr="00AD3CBB">
                <w:rPr>
                  <w:rFonts w:ascii="Monaco" w:hAnsi="Monaco" w:cs="Monaco"/>
                  <w:noProof/>
                  <w:color w:val="000000"/>
                  <w:sz w:val="20"/>
                  <w:szCs w:val="20"/>
                  <w:lang w:val="en-US"/>
                  <w:rPrChange w:id="1914" w:author="Borja Gonzalez" w:date="2017-09-28T18:55:00Z">
                    <w:rPr>
                      <w:rFonts w:ascii="Monaco" w:hAnsi="Monaco" w:cs="Monaco"/>
                      <w:color w:val="000000"/>
                      <w:sz w:val="32"/>
                      <w:szCs w:val="32"/>
                      <w:lang w:val="en-US"/>
                    </w:rPr>
                  </w:rPrChange>
                </w:rPr>
                <w:t>log</w:t>
              </w:r>
              <w:r w:rsidRPr="00AD3CBB">
                <w:rPr>
                  <w:rFonts w:ascii="Monaco" w:hAnsi="Monaco" w:cs="Monaco"/>
                  <w:b/>
                  <w:bCs/>
                  <w:noProof/>
                  <w:color w:val="000000"/>
                  <w:sz w:val="20"/>
                  <w:szCs w:val="20"/>
                  <w:lang w:val="en-US"/>
                  <w:rPrChange w:id="1915" w:author="Borja Gonzalez" w:date="2017-09-28T18:55:00Z">
                    <w:rPr>
                      <w:rFonts w:ascii="Monaco" w:hAnsi="Monaco" w:cs="Monaco"/>
                      <w:b/>
                      <w:bCs/>
                      <w:color w:val="000000"/>
                      <w:sz w:val="32"/>
                      <w:szCs w:val="32"/>
                      <w:lang w:val="en-US"/>
                    </w:rPr>
                  </w:rPrChange>
                </w:rPr>
                <w:t>(</w:t>
              </w:r>
              <w:r w:rsidRPr="00AD3CBB">
                <w:rPr>
                  <w:rFonts w:ascii="Monaco" w:hAnsi="Monaco" w:cs="Monaco"/>
                  <w:noProof/>
                  <w:color w:val="4E9A06"/>
                  <w:sz w:val="20"/>
                  <w:szCs w:val="20"/>
                  <w:lang w:val="en-US"/>
                  <w:rPrChange w:id="1916" w:author="Borja Gonzalez" w:date="2017-09-28T18:55:00Z">
                    <w:rPr>
                      <w:rFonts w:ascii="Monaco" w:hAnsi="Monaco" w:cs="Monaco"/>
                      <w:color w:val="4E9A06"/>
                      <w:sz w:val="32"/>
                      <w:szCs w:val="32"/>
                      <w:lang w:val="en-US"/>
                    </w:rPr>
                  </w:rPrChange>
                </w:rPr>
                <w:t>"Solicitud para borrar paciente: ("</w:t>
              </w:r>
              <w:r w:rsidRPr="00AD3CBB">
                <w:rPr>
                  <w:rFonts w:ascii="Monaco" w:hAnsi="Monaco" w:cs="Monaco"/>
                  <w:b/>
                  <w:bCs/>
                  <w:noProof/>
                  <w:color w:val="CE5C00"/>
                  <w:sz w:val="20"/>
                  <w:szCs w:val="20"/>
                  <w:lang w:val="en-US"/>
                  <w:rPrChange w:id="1917" w:author="Borja Gonzalez" w:date="2017-09-28T18:55:00Z">
                    <w:rPr>
                      <w:rFonts w:ascii="Monaco" w:hAnsi="Monaco" w:cs="Monaco"/>
                      <w:b/>
                      <w:bCs/>
                      <w:color w:val="CE5C00"/>
                      <w:sz w:val="32"/>
                      <w:szCs w:val="32"/>
                      <w:lang w:val="en-US"/>
                    </w:rPr>
                  </w:rPrChange>
                </w:rPr>
                <w:t>+</w:t>
              </w:r>
              <w:r w:rsidRPr="00AD3CBB">
                <w:rPr>
                  <w:rFonts w:ascii="Monaco" w:hAnsi="Monaco" w:cs="Monaco"/>
                  <w:noProof/>
                  <w:color w:val="000000"/>
                  <w:sz w:val="20"/>
                  <w:szCs w:val="20"/>
                  <w:lang w:val="en-US"/>
                  <w:rPrChange w:id="1918" w:author="Borja Gonzalez" w:date="2017-09-28T18:55:00Z">
                    <w:rPr>
                      <w:rFonts w:ascii="Monaco" w:hAnsi="Monaco" w:cs="Monaco"/>
                      <w:color w:val="000000"/>
                      <w:sz w:val="32"/>
                      <w:szCs w:val="32"/>
                      <w:lang w:val="en-US"/>
                    </w:rPr>
                  </w:rPrChange>
                </w:rPr>
                <w:t>data</w:t>
              </w:r>
              <w:r w:rsidRPr="00AD3CBB">
                <w:rPr>
                  <w:rFonts w:ascii="Monaco" w:hAnsi="Monaco" w:cs="Monaco"/>
                  <w:b/>
                  <w:bCs/>
                  <w:noProof/>
                  <w:color w:val="000000"/>
                  <w:sz w:val="20"/>
                  <w:szCs w:val="20"/>
                  <w:lang w:val="en-US"/>
                  <w:rPrChange w:id="1919" w:author="Borja Gonzalez" w:date="2017-09-28T18:55:00Z">
                    <w:rPr>
                      <w:rFonts w:ascii="Monaco" w:hAnsi="Monaco" w:cs="Monaco"/>
                      <w:b/>
                      <w:bCs/>
                      <w:color w:val="000000"/>
                      <w:sz w:val="32"/>
                      <w:szCs w:val="32"/>
                      <w:lang w:val="en-US"/>
                    </w:rPr>
                  </w:rPrChange>
                </w:rPr>
                <w:t>.</w:t>
              </w:r>
              <w:r w:rsidRPr="00AD3CBB">
                <w:rPr>
                  <w:rFonts w:ascii="Monaco" w:hAnsi="Monaco" w:cs="Monaco"/>
                  <w:noProof/>
                  <w:color w:val="000000"/>
                  <w:sz w:val="20"/>
                  <w:szCs w:val="20"/>
                  <w:lang w:val="en-US"/>
                  <w:rPrChange w:id="1920" w:author="Borja Gonzalez" w:date="2017-09-28T18:55:00Z">
                    <w:rPr>
                      <w:rFonts w:ascii="Monaco" w:hAnsi="Monaco" w:cs="Monaco"/>
                      <w:color w:val="000000"/>
                      <w:sz w:val="32"/>
                      <w:szCs w:val="32"/>
                      <w:lang w:val="en-US"/>
                    </w:rPr>
                  </w:rPrChange>
                </w:rPr>
                <w:t>n</w:t>
              </w:r>
              <w:r w:rsidRPr="00AD3CBB">
                <w:rPr>
                  <w:rFonts w:ascii="Monaco" w:hAnsi="Monaco" w:cs="Monaco"/>
                  <w:b/>
                  <w:bCs/>
                  <w:noProof/>
                  <w:color w:val="CE5C00"/>
                  <w:sz w:val="20"/>
                  <w:szCs w:val="20"/>
                  <w:lang w:val="en-US"/>
                  <w:rPrChange w:id="1921" w:author="Borja Gonzalez" w:date="2017-09-28T18:55:00Z">
                    <w:rPr>
                      <w:rFonts w:ascii="Monaco" w:hAnsi="Monaco" w:cs="Monaco"/>
                      <w:b/>
                      <w:bCs/>
                      <w:color w:val="CE5C00"/>
                      <w:sz w:val="32"/>
                      <w:szCs w:val="32"/>
                      <w:lang w:val="en-US"/>
                    </w:rPr>
                  </w:rPrChange>
                </w:rPr>
                <w:t>+</w:t>
              </w:r>
              <w:r w:rsidRPr="00AD3CBB">
                <w:rPr>
                  <w:rFonts w:ascii="Monaco" w:hAnsi="Monaco" w:cs="Monaco"/>
                  <w:noProof/>
                  <w:color w:val="4E9A06"/>
                  <w:sz w:val="20"/>
                  <w:szCs w:val="20"/>
                  <w:lang w:val="en-US"/>
                  <w:rPrChange w:id="1922" w:author="Borja Gonzalez" w:date="2017-09-28T18:55:00Z">
                    <w:rPr>
                      <w:rFonts w:ascii="Monaco" w:hAnsi="Monaco" w:cs="Monaco"/>
                      <w:color w:val="4E9A06"/>
                      <w:sz w:val="32"/>
                      <w:szCs w:val="32"/>
                      <w:lang w:val="en-US"/>
                    </w:rPr>
                  </w:rPrChange>
                </w:rPr>
                <w:t>") enviada"</w:t>
              </w:r>
              <w:r w:rsidRPr="00AD3CBB">
                <w:rPr>
                  <w:rFonts w:ascii="Monaco" w:hAnsi="Monaco" w:cs="Monaco"/>
                  <w:b/>
                  <w:bCs/>
                  <w:noProof/>
                  <w:color w:val="000000"/>
                  <w:sz w:val="20"/>
                  <w:szCs w:val="20"/>
                  <w:lang w:val="en-US"/>
                  <w:rPrChange w:id="1923" w:author="Borja Gonzalez" w:date="2017-09-28T18:55:00Z">
                    <w:rPr>
                      <w:rFonts w:ascii="Monaco" w:hAnsi="Monaco" w:cs="Monaco"/>
                      <w:b/>
                      <w:bCs/>
                      <w:color w:val="000000"/>
                      <w:sz w:val="32"/>
                      <w:szCs w:val="32"/>
                      <w:lang w:val="en-US"/>
                    </w:rPr>
                  </w:rPrChange>
                </w:rPr>
                <w:t>);</w:t>
              </w:r>
            </w:ins>
          </w:p>
          <w:p w14:paraId="14C8661A" w14:textId="77777777" w:rsidR="00AD3CBB" w:rsidRPr="00AD3CBB" w:rsidRDefault="00AD3CBB" w:rsidP="00AD3CBB">
            <w:pPr>
              <w:keepNext/>
              <w:keepLines/>
              <w:widowControl w:val="0"/>
              <w:autoSpaceDE w:val="0"/>
              <w:autoSpaceDN w:val="0"/>
              <w:adjustRightInd w:val="0"/>
              <w:spacing w:before="200"/>
              <w:outlineLvl w:val="4"/>
              <w:rPr>
                <w:ins w:id="1924" w:author="Borja Gonzalez" w:date="2017-09-28T18:53:00Z"/>
                <w:rFonts w:ascii="Monaco" w:hAnsi="Monaco" w:cs="Monaco"/>
                <w:noProof/>
                <w:sz w:val="20"/>
                <w:szCs w:val="20"/>
                <w:lang w:val="en-US"/>
                <w:rPrChange w:id="1925" w:author="Borja Gonzalez" w:date="2017-09-28T18:55:00Z">
                  <w:rPr>
                    <w:ins w:id="1926" w:author="Borja Gonzalez" w:date="2017-09-28T18:53:00Z"/>
                    <w:rFonts w:ascii="Monaco" w:eastAsiaTheme="majorEastAsia" w:hAnsi="Monaco" w:cs="Monaco"/>
                    <w:color w:val="243F60" w:themeColor="accent1" w:themeShade="7F"/>
                    <w:sz w:val="32"/>
                    <w:szCs w:val="32"/>
                    <w:lang w:val="en-US"/>
                  </w:rPr>
                </w:rPrChange>
              </w:rPr>
            </w:pPr>
            <w:ins w:id="1927" w:author="Borja Gonzalez" w:date="2017-09-28T18:53:00Z">
              <w:r w:rsidRPr="00AD3CBB">
                <w:rPr>
                  <w:rFonts w:ascii="Monaco" w:hAnsi="Monaco" w:cs="Monaco"/>
                  <w:noProof/>
                  <w:sz w:val="20"/>
                  <w:szCs w:val="20"/>
                  <w:lang w:val="en-US"/>
                  <w:rPrChange w:id="1928" w:author="Borja Gonzalez" w:date="2017-09-28T18:55:00Z">
                    <w:rPr>
                      <w:rFonts w:ascii="Monaco" w:hAnsi="Monaco" w:cs="Monaco"/>
                      <w:sz w:val="32"/>
                      <w:szCs w:val="32"/>
                      <w:lang w:val="en-US"/>
                    </w:rPr>
                  </w:rPrChange>
                </w:rPr>
                <w:t xml:space="preserve">        </w:t>
              </w:r>
              <w:r w:rsidRPr="00AD3CBB">
                <w:rPr>
                  <w:rFonts w:ascii="Monaco" w:hAnsi="Monaco" w:cs="Monaco"/>
                  <w:b/>
                  <w:bCs/>
                  <w:noProof/>
                  <w:color w:val="000000"/>
                  <w:sz w:val="20"/>
                  <w:szCs w:val="20"/>
                  <w:lang w:val="en-US"/>
                  <w:rPrChange w:id="1929" w:author="Borja Gonzalez" w:date="2017-09-28T18:55:00Z">
                    <w:rPr>
                      <w:rFonts w:ascii="Monaco" w:hAnsi="Monaco" w:cs="Monaco"/>
                      <w:b/>
                      <w:bCs/>
                      <w:color w:val="000000"/>
                      <w:sz w:val="32"/>
                      <w:szCs w:val="32"/>
                      <w:lang w:val="en-US"/>
                    </w:rPr>
                  </w:rPrChange>
                </w:rPr>
                <w:t>}</w:t>
              </w:r>
            </w:ins>
          </w:p>
          <w:p w14:paraId="6701B275" w14:textId="77777777" w:rsidR="00AD3CBB" w:rsidRPr="00AD3CBB" w:rsidRDefault="00AD3CBB" w:rsidP="00AD3CBB">
            <w:pPr>
              <w:keepNext/>
              <w:keepLines/>
              <w:widowControl w:val="0"/>
              <w:autoSpaceDE w:val="0"/>
              <w:autoSpaceDN w:val="0"/>
              <w:adjustRightInd w:val="0"/>
              <w:spacing w:before="200"/>
              <w:outlineLvl w:val="4"/>
              <w:rPr>
                <w:ins w:id="1930" w:author="Borja Gonzalez" w:date="2017-09-28T18:53:00Z"/>
                <w:rFonts w:ascii="Monaco" w:hAnsi="Monaco" w:cs="Monaco"/>
                <w:noProof/>
                <w:sz w:val="20"/>
                <w:szCs w:val="20"/>
                <w:lang w:val="en-US"/>
                <w:rPrChange w:id="1931" w:author="Borja Gonzalez" w:date="2017-09-28T18:55:00Z">
                  <w:rPr>
                    <w:ins w:id="1932" w:author="Borja Gonzalez" w:date="2017-09-28T18:53:00Z"/>
                    <w:rFonts w:ascii="Monaco" w:eastAsiaTheme="majorEastAsia" w:hAnsi="Monaco" w:cs="Monaco"/>
                    <w:color w:val="243F60" w:themeColor="accent1" w:themeShade="7F"/>
                    <w:sz w:val="32"/>
                    <w:szCs w:val="32"/>
                    <w:lang w:val="en-US"/>
                  </w:rPr>
                </w:rPrChange>
              </w:rPr>
            </w:pPr>
            <w:ins w:id="1933" w:author="Borja Gonzalez" w:date="2017-09-28T18:53:00Z">
              <w:r w:rsidRPr="00AD3CBB">
                <w:rPr>
                  <w:rFonts w:ascii="Monaco" w:hAnsi="Monaco" w:cs="Monaco"/>
                  <w:noProof/>
                  <w:sz w:val="20"/>
                  <w:szCs w:val="20"/>
                  <w:lang w:val="en-US"/>
                  <w:rPrChange w:id="1934" w:author="Borja Gonzalez" w:date="2017-09-28T18:55:00Z">
                    <w:rPr>
                      <w:rFonts w:ascii="Monaco" w:hAnsi="Monaco" w:cs="Monaco"/>
                      <w:sz w:val="32"/>
                      <w:szCs w:val="32"/>
                      <w:lang w:val="en-US"/>
                    </w:rPr>
                  </w:rPrChange>
                </w:rPr>
                <w:t xml:space="preserve">        </w:t>
              </w:r>
              <w:r w:rsidRPr="00AD3CBB">
                <w:rPr>
                  <w:rFonts w:ascii="Monaco" w:hAnsi="Monaco" w:cs="Monaco"/>
                  <w:b/>
                  <w:bCs/>
                  <w:noProof/>
                  <w:color w:val="204A87"/>
                  <w:sz w:val="20"/>
                  <w:szCs w:val="20"/>
                  <w:lang w:val="en-US"/>
                  <w:rPrChange w:id="1935" w:author="Borja Gonzalez" w:date="2017-09-28T18:55:00Z">
                    <w:rPr>
                      <w:rFonts w:ascii="Monaco" w:hAnsi="Monaco" w:cs="Monaco"/>
                      <w:b/>
                      <w:bCs/>
                      <w:color w:val="204A87"/>
                      <w:sz w:val="32"/>
                      <w:szCs w:val="32"/>
                      <w:lang w:val="en-US"/>
                    </w:rPr>
                  </w:rPrChange>
                </w:rPr>
                <w:t>else</w:t>
              </w:r>
              <w:r w:rsidRPr="00AD3CBB">
                <w:rPr>
                  <w:rFonts w:ascii="Monaco" w:hAnsi="Monaco" w:cs="Monaco"/>
                  <w:b/>
                  <w:bCs/>
                  <w:noProof/>
                  <w:color w:val="000000"/>
                  <w:sz w:val="20"/>
                  <w:szCs w:val="20"/>
                  <w:lang w:val="en-US"/>
                  <w:rPrChange w:id="1936" w:author="Borja Gonzalez" w:date="2017-09-28T18:55:00Z">
                    <w:rPr>
                      <w:rFonts w:ascii="Monaco" w:hAnsi="Monaco" w:cs="Monaco"/>
                      <w:b/>
                      <w:bCs/>
                      <w:color w:val="000000"/>
                      <w:sz w:val="32"/>
                      <w:szCs w:val="32"/>
                      <w:lang w:val="en-US"/>
                    </w:rPr>
                  </w:rPrChange>
                </w:rPr>
                <w:t>{</w:t>
              </w:r>
            </w:ins>
          </w:p>
          <w:p w14:paraId="4728297D" w14:textId="77777777" w:rsidR="00AD3CBB" w:rsidRPr="00AD3CBB" w:rsidRDefault="00AD3CBB" w:rsidP="00AD3CBB">
            <w:pPr>
              <w:keepNext/>
              <w:keepLines/>
              <w:widowControl w:val="0"/>
              <w:autoSpaceDE w:val="0"/>
              <w:autoSpaceDN w:val="0"/>
              <w:adjustRightInd w:val="0"/>
              <w:spacing w:before="200"/>
              <w:outlineLvl w:val="4"/>
              <w:rPr>
                <w:ins w:id="1937" w:author="Borja Gonzalez" w:date="2017-09-28T18:53:00Z"/>
                <w:rFonts w:ascii="Monaco" w:hAnsi="Monaco" w:cs="Monaco"/>
                <w:noProof/>
                <w:sz w:val="20"/>
                <w:szCs w:val="20"/>
                <w:lang w:val="en-US"/>
                <w:rPrChange w:id="1938" w:author="Borja Gonzalez" w:date="2017-09-28T18:55:00Z">
                  <w:rPr>
                    <w:ins w:id="1939" w:author="Borja Gonzalez" w:date="2017-09-28T18:53:00Z"/>
                    <w:rFonts w:ascii="Monaco" w:eastAsiaTheme="majorEastAsia" w:hAnsi="Monaco" w:cs="Monaco"/>
                    <w:color w:val="243F60" w:themeColor="accent1" w:themeShade="7F"/>
                    <w:sz w:val="32"/>
                    <w:szCs w:val="32"/>
                    <w:lang w:val="en-US"/>
                  </w:rPr>
                </w:rPrChange>
              </w:rPr>
            </w:pPr>
            <w:ins w:id="1940" w:author="Borja Gonzalez" w:date="2017-09-28T18:53:00Z">
              <w:r w:rsidRPr="00AD3CBB">
                <w:rPr>
                  <w:rFonts w:ascii="Monaco" w:hAnsi="Monaco" w:cs="Monaco"/>
                  <w:noProof/>
                  <w:sz w:val="20"/>
                  <w:szCs w:val="20"/>
                  <w:lang w:val="en-US"/>
                  <w:rPrChange w:id="1941" w:author="Borja Gonzalez" w:date="2017-09-28T18:55:00Z">
                    <w:rPr>
                      <w:rFonts w:ascii="Monaco" w:hAnsi="Monaco" w:cs="Monaco"/>
                      <w:sz w:val="32"/>
                      <w:szCs w:val="32"/>
                      <w:lang w:val="en-US"/>
                    </w:rPr>
                  </w:rPrChange>
                </w:rPr>
                <w:t xml:space="preserve">        </w:t>
              </w:r>
              <w:r w:rsidRPr="00AD3CBB">
                <w:rPr>
                  <w:rFonts w:ascii="Monaco" w:hAnsi="Monaco" w:cs="Monaco"/>
                  <w:noProof/>
                  <w:color w:val="000000"/>
                  <w:sz w:val="20"/>
                  <w:szCs w:val="20"/>
                  <w:lang w:val="en-US"/>
                  <w:rPrChange w:id="1942" w:author="Borja Gonzalez" w:date="2017-09-28T18:55:00Z">
                    <w:rPr>
                      <w:rFonts w:ascii="Monaco" w:hAnsi="Monaco" w:cs="Monaco"/>
                      <w:color w:val="000000"/>
                      <w:sz w:val="32"/>
                      <w:szCs w:val="32"/>
                      <w:lang w:val="en-US"/>
                    </w:rPr>
                  </w:rPrChange>
                </w:rPr>
                <w:t>console</w:t>
              </w:r>
              <w:r w:rsidRPr="00AD3CBB">
                <w:rPr>
                  <w:rFonts w:ascii="Monaco" w:hAnsi="Monaco" w:cs="Monaco"/>
                  <w:b/>
                  <w:bCs/>
                  <w:noProof/>
                  <w:color w:val="000000"/>
                  <w:sz w:val="20"/>
                  <w:szCs w:val="20"/>
                  <w:lang w:val="en-US"/>
                  <w:rPrChange w:id="1943" w:author="Borja Gonzalez" w:date="2017-09-28T18:55:00Z">
                    <w:rPr>
                      <w:rFonts w:ascii="Monaco" w:hAnsi="Monaco" w:cs="Monaco"/>
                      <w:b/>
                      <w:bCs/>
                      <w:color w:val="000000"/>
                      <w:sz w:val="32"/>
                      <w:szCs w:val="32"/>
                      <w:lang w:val="en-US"/>
                    </w:rPr>
                  </w:rPrChange>
                </w:rPr>
                <w:t>.</w:t>
              </w:r>
              <w:r w:rsidRPr="00AD3CBB">
                <w:rPr>
                  <w:rFonts w:ascii="Monaco" w:hAnsi="Monaco" w:cs="Monaco"/>
                  <w:noProof/>
                  <w:color w:val="000000"/>
                  <w:sz w:val="20"/>
                  <w:szCs w:val="20"/>
                  <w:lang w:val="en-US"/>
                  <w:rPrChange w:id="1944" w:author="Borja Gonzalez" w:date="2017-09-28T18:55:00Z">
                    <w:rPr>
                      <w:rFonts w:ascii="Monaco" w:hAnsi="Monaco" w:cs="Monaco"/>
                      <w:color w:val="000000"/>
                      <w:sz w:val="32"/>
                      <w:szCs w:val="32"/>
                      <w:lang w:val="en-US"/>
                    </w:rPr>
                  </w:rPrChange>
                </w:rPr>
                <w:t>log</w:t>
              </w:r>
              <w:r w:rsidRPr="00AD3CBB">
                <w:rPr>
                  <w:rFonts w:ascii="Monaco" w:hAnsi="Monaco" w:cs="Monaco"/>
                  <w:b/>
                  <w:bCs/>
                  <w:noProof/>
                  <w:color w:val="000000"/>
                  <w:sz w:val="20"/>
                  <w:szCs w:val="20"/>
                  <w:lang w:val="en-US"/>
                  <w:rPrChange w:id="1945" w:author="Borja Gonzalez" w:date="2017-09-28T18:55:00Z">
                    <w:rPr>
                      <w:rFonts w:ascii="Monaco" w:hAnsi="Monaco" w:cs="Monaco"/>
                      <w:b/>
                      <w:bCs/>
                      <w:color w:val="000000"/>
                      <w:sz w:val="32"/>
                      <w:szCs w:val="32"/>
                      <w:lang w:val="en-US"/>
                    </w:rPr>
                  </w:rPrChange>
                </w:rPr>
                <w:t>(</w:t>
              </w:r>
              <w:r w:rsidRPr="00AD3CBB">
                <w:rPr>
                  <w:rFonts w:ascii="Monaco" w:hAnsi="Monaco" w:cs="Monaco"/>
                  <w:noProof/>
                  <w:color w:val="4E9A06"/>
                  <w:sz w:val="20"/>
                  <w:szCs w:val="20"/>
                  <w:lang w:val="en-US"/>
                  <w:rPrChange w:id="1946" w:author="Borja Gonzalez" w:date="2017-09-28T18:55:00Z">
                    <w:rPr>
                      <w:rFonts w:ascii="Monaco" w:hAnsi="Monaco" w:cs="Monaco"/>
                      <w:color w:val="4E9A06"/>
                      <w:sz w:val="32"/>
                      <w:szCs w:val="32"/>
                      <w:lang w:val="en-US"/>
                    </w:rPr>
                  </w:rPrChange>
                </w:rPr>
                <w:t>"Datos no borrados"</w:t>
              </w:r>
              <w:r w:rsidRPr="00AD3CBB">
                <w:rPr>
                  <w:rFonts w:ascii="Monaco" w:hAnsi="Monaco" w:cs="Monaco"/>
                  <w:b/>
                  <w:bCs/>
                  <w:noProof/>
                  <w:color w:val="000000"/>
                  <w:sz w:val="20"/>
                  <w:szCs w:val="20"/>
                  <w:lang w:val="en-US"/>
                  <w:rPrChange w:id="1947" w:author="Borja Gonzalez" w:date="2017-09-28T18:55:00Z">
                    <w:rPr>
                      <w:rFonts w:ascii="Monaco" w:hAnsi="Monaco" w:cs="Monaco"/>
                      <w:b/>
                      <w:bCs/>
                      <w:color w:val="000000"/>
                      <w:sz w:val="32"/>
                      <w:szCs w:val="32"/>
                      <w:lang w:val="en-US"/>
                    </w:rPr>
                  </w:rPrChange>
                </w:rPr>
                <w:t>);</w:t>
              </w:r>
            </w:ins>
          </w:p>
          <w:p w14:paraId="6ACC8B55" w14:textId="77777777" w:rsidR="00AD3CBB" w:rsidRPr="00AD3CBB" w:rsidRDefault="00AD3CBB" w:rsidP="00AD3CBB">
            <w:pPr>
              <w:keepNext/>
              <w:keepLines/>
              <w:widowControl w:val="0"/>
              <w:autoSpaceDE w:val="0"/>
              <w:autoSpaceDN w:val="0"/>
              <w:adjustRightInd w:val="0"/>
              <w:spacing w:before="200"/>
              <w:outlineLvl w:val="4"/>
              <w:rPr>
                <w:ins w:id="1948" w:author="Borja Gonzalez" w:date="2017-09-28T18:53:00Z"/>
                <w:rFonts w:ascii="Monaco" w:hAnsi="Monaco" w:cs="Monaco"/>
                <w:noProof/>
                <w:sz w:val="20"/>
                <w:szCs w:val="20"/>
                <w:lang w:val="en-US"/>
                <w:rPrChange w:id="1949" w:author="Borja Gonzalez" w:date="2017-09-28T18:55:00Z">
                  <w:rPr>
                    <w:ins w:id="1950" w:author="Borja Gonzalez" w:date="2017-09-28T18:53:00Z"/>
                    <w:rFonts w:ascii="Monaco" w:eastAsiaTheme="majorEastAsia" w:hAnsi="Monaco" w:cs="Monaco"/>
                    <w:color w:val="243F60" w:themeColor="accent1" w:themeShade="7F"/>
                    <w:sz w:val="32"/>
                    <w:szCs w:val="32"/>
                    <w:lang w:val="en-US"/>
                  </w:rPr>
                </w:rPrChange>
              </w:rPr>
            </w:pPr>
            <w:ins w:id="1951" w:author="Borja Gonzalez" w:date="2017-09-28T18:53:00Z">
              <w:r w:rsidRPr="00AD3CBB">
                <w:rPr>
                  <w:rFonts w:ascii="Monaco" w:hAnsi="Monaco" w:cs="Monaco"/>
                  <w:noProof/>
                  <w:sz w:val="20"/>
                  <w:szCs w:val="20"/>
                  <w:lang w:val="en-US"/>
                  <w:rPrChange w:id="1952" w:author="Borja Gonzalez" w:date="2017-09-28T18:55:00Z">
                    <w:rPr>
                      <w:rFonts w:ascii="Monaco" w:hAnsi="Monaco" w:cs="Monaco"/>
                      <w:sz w:val="32"/>
                      <w:szCs w:val="32"/>
                      <w:lang w:val="en-US"/>
                    </w:rPr>
                  </w:rPrChange>
                </w:rPr>
                <w:t xml:space="preserve">    </w:t>
              </w:r>
              <w:r w:rsidRPr="00AD3CBB">
                <w:rPr>
                  <w:rFonts w:ascii="Monaco" w:hAnsi="Monaco" w:cs="Monaco"/>
                  <w:b/>
                  <w:bCs/>
                  <w:noProof/>
                  <w:color w:val="000000"/>
                  <w:sz w:val="20"/>
                  <w:szCs w:val="20"/>
                  <w:lang w:val="en-US"/>
                  <w:rPrChange w:id="1953" w:author="Borja Gonzalez" w:date="2017-09-28T18:55:00Z">
                    <w:rPr>
                      <w:rFonts w:ascii="Monaco" w:hAnsi="Monaco" w:cs="Monaco"/>
                      <w:b/>
                      <w:bCs/>
                      <w:color w:val="000000"/>
                      <w:sz w:val="32"/>
                      <w:szCs w:val="32"/>
                      <w:lang w:val="en-US"/>
                    </w:rPr>
                  </w:rPrChange>
                </w:rPr>
                <w:t>}</w:t>
              </w:r>
            </w:ins>
          </w:p>
          <w:p w14:paraId="440A1D70" w14:textId="77777777" w:rsidR="00AD3CBB" w:rsidRPr="00AD3CBB" w:rsidRDefault="00AD3CBB" w:rsidP="00AD3CBB">
            <w:pPr>
              <w:keepNext/>
              <w:keepLines/>
              <w:widowControl w:val="0"/>
              <w:autoSpaceDE w:val="0"/>
              <w:autoSpaceDN w:val="0"/>
              <w:adjustRightInd w:val="0"/>
              <w:spacing w:before="200"/>
              <w:outlineLvl w:val="4"/>
              <w:rPr>
                <w:ins w:id="1954" w:author="Borja Gonzalez" w:date="2017-09-28T18:53:00Z"/>
                <w:rFonts w:ascii="Monaco" w:hAnsi="Monaco" w:cs="Monaco"/>
                <w:noProof/>
                <w:sz w:val="20"/>
                <w:szCs w:val="20"/>
                <w:lang w:val="en-US"/>
                <w:rPrChange w:id="1955" w:author="Borja Gonzalez" w:date="2017-09-28T18:55:00Z">
                  <w:rPr>
                    <w:ins w:id="1956" w:author="Borja Gonzalez" w:date="2017-09-28T18:53:00Z"/>
                    <w:rFonts w:ascii="Monaco" w:eastAsiaTheme="majorEastAsia" w:hAnsi="Monaco" w:cs="Monaco"/>
                    <w:color w:val="243F60" w:themeColor="accent1" w:themeShade="7F"/>
                    <w:sz w:val="32"/>
                    <w:szCs w:val="32"/>
                    <w:lang w:val="en-US"/>
                  </w:rPr>
                </w:rPrChange>
              </w:rPr>
            </w:pPr>
            <w:ins w:id="1957" w:author="Borja Gonzalez" w:date="2017-09-28T18:53:00Z">
              <w:r w:rsidRPr="00AD3CBB">
                <w:rPr>
                  <w:rFonts w:ascii="Monaco" w:hAnsi="Monaco" w:cs="Monaco"/>
                  <w:b/>
                  <w:bCs/>
                  <w:noProof/>
                  <w:color w:val="000000"/>
                  <w:sz w:val="20"/>
                  <w:szCs w:val="20"/>
                  <w:lang w:val="en-US"/>
                  <w:rPrChange w:id="1958" w:author="Borja Gonzalez" w:date="2017-09-28T18:55:00Z">
                    <w:rPr>
                      <w:rFonts w:ascii="Monaco" w:hAnsi="Monaco" w:cs="Monaco"/>
                      <w:b/>
                      <w:bCs/>
                      <w:color w:val="000000"/>
                      <w:sz w:val="32"/>
                      <w:szCs w:val="32"/>
                      <w:lang w:val="en-US"/>
                    </w:rPr>
                  </w:rPrChange>
                </w:rPr>
                <w:t>}</w:t>
              </w:r>
            </w:ins>
          </w:p>
          <w:p w14:paraId="5308DAE9" w14:textId="77777777" w:rsidR="00AD3CBB" w:rsidRDefault="00AD3CBB" w:rsidP="00441A84">
            <w:pPr>
              <w:rPr>
                <w:ins w:id="1959" w:author="Borja Gonzalez" w:date="2017-09-28T18:53:00Z"/>
              </w:rPr>
            </w:pPr>
          </w:p>
        </w:tc>
      </w:tr>
    </w:tbl>
    <w:p w14:paraId="35BD9466" w14:textId="78920517" w:rsidR="00DF2E7D" w:rsidRDefault="00DF2E7D" w:rsidP="00441A84"/>
    <w:p w14:paraId="5B320F0A" w14:textId="77777777" w:rsidR="00DF2E7D" w:rsidRDefault="00DF2E7D" w:rsidP="00441A84"/>
    <w:p w14:paraId="2A77C91A" w14:textId="178BFCA8" w:rsidR="00DF2E7D" w:rsidRDefault="00DF2E7D" w:rsidP="00441A84">
      <w:r>
        <w:t xml:space="preserve">Como vimos para el caso </w:t>
      </w:r>
      <w:r w:rsidR="00616503">
        <w:t>para añadir un paciente el servidor escucha mediante socket.on(). Cuando recibe un mensaje comprueba su cabecera y al reconocer la operación “Borrar Paciente” realiza la conexión con la base de datos y elimina al paciente y cualquier set de movimientos que tenga. A continuación guarda los cambios y</w:t>
      </w:r>
      <w:r w:rsidR="00745F9E">
        <w:t xml:space="preserve"> cierra la base de datos. Como hemos dicho en la parte del cliente, cuando se realizan los cambios el servidor ejecuta la función io.sockets.emit(). Básicamente fuerza a cualquier cliente conectado a actualizar su lista de clientes, por lo que si hay varios dispositivos conectados, en todos estos se actualizarán los cambios.</w:t>
      </w:r>
    </w:p>
    <w:p w14:paraId="0263FFCD" w14:textId="77777777" w:rsidR="00441A84" w:rsidRDefault="00441A84" w:rsidP="00441A84"/>
    <w:p w14:paraId="51590655" w14:textId="5F54C0D3" w:rsidR="00441A84" w:rsidRDefault="00441A84" w:rsidP="00441A84">
      <w:pPr>
        <w:pStyle w:val="Heading3"/>
      </w:pPr>
      <w:bookmarkStart w:id="1960" w:name="_Toc368246721"/>
      <w:r>
        <w:t>4.3.3.  Añadir un Paciente</w:t>
      </w:r>
      <w:bookmarkEnd w:id="1960"/>
    </w:p>
    <w:p w14:paraId="5176363E" w14:textId="77777777" w:rsidR="00441A84" w:rsidRDefault="00441A84" w:rsidP="00441A84"/>
    <w:p w14:paraId="3B92D340" w14:textId="0BD859FB" w:rsidR="00441A84" w:rsidRDefault="00441A84" w:rsidP="00441A84">
      <w:r>
        <w:t>Para este caso, existirá un procesa similar al de borrar un paciente. Cambiará la cabecera u operación enviada al servidor y el comando SQL que añadirá datos a la base de datos.</w:t>
      </w:r>
    </w:p>
    <w:p w14:paraId="51CEF6A1" w14:textId="77777777" w:rsidR="00441A84" w:rsidRDefault="00441A84" w:rsidP="00441A84"/>
    <w:p w14:paraId="06009D59" w14:textId="60A1046B" w:rsidR="00441A84" w:rsidRDefault="00441A84" w:rsidP="00337DCF">
      <w:pPr>
        <w:pStyle w:val="Heading4"/>
      </w:pPr>
      <w:r>
        <w:t>4.3.3.1.  Funcionalidad en el lado del cliente</w:t>
      </w:r>
    </w:p>
    <w:p w14:paraId="4B652AB6" w14:textId="77777777" w:rsidR="00337DCF" w:rsidRDefault="00337DCF" w:rsidP="00F137C1"/>
    <w:p w14:paraId="23E24F55" w14:textId="6DD07C65" w:rsidR="00337DCF" w:rsidRDefault="00337DCF" w:rsidP="00F137C1">
      <w:r>
        <w:t>Para poder añadir un paciente, el usuario tendrá que posicionarse en la pestaña de pacientes y rellenar el formulario que se encuentra justo después del listado de pacientes.</w:t>
      </w:r>
    </w:p>
    <w:p w14:paraId="676A2313" w14:textId="77777777" w:rsidR="00337DCF" w:rsidRDefault="00337DCF" w:rsidP="00F137C1"/>
    <w:p w14:paraId="72412F7E" w14:textId="6B409D6A" w:rsidR="00337DCF" w:rsidRDefault="00337DCF" w:rsidP="00F137C1">
      <w:del w:id="1961" w:author="Borja Gonzalez" w:date="2017-09-28T18:56:00Z">
        <w:r w:rsidDel="0055352B">
          <w:rPr>
            <w:noProof/>
            <w:lang w:val="en-US"/>
          </w:rPr>
          <w:drawing>
            <wp:inline distT="0" distB="0" distL="0" distR="0" wp14:anchorId="6980D974" wp14:editId="28E3D0AA">
              <wp:extent cx="7494814" cy="4318000"/>
              <wp:effectExtent l="0" t="0" r="0" b="0"/>
              <wp:docPr id="2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7495737" cy="4318532"/>
                      </a:xfrm>
                      <a:prstGeom prst="rect">
                        <a:avLst/>
                      </a:prstGeom>
                      <a:noFill/>
                      <a:ln>
                        <a:noFill/>
                      </a:ln>
                    </pic:spPr>
                  </pic:pic>
                </a:graphicData>
              </a:graphic>
            </wp:inline>
          </w:drawing>
        </w:r>
      </w:del>
    </w:p>
    <w:tbl>
      <w:tblPr>
        <w:tblStyle w:val="TableGrid"/>
        <w:tblW w:w="0" w:type="auto"/>
        <w:tblLook w:val="04A0" w:firstRow="1" w:lastRow="0" w:firstColumn="1" w:lastColumn="0" w:noHBand="0" w:noVBand="1"/>
      </w:tblPr>
      <w:tblGrid>
        <w:gridCol w:w="8856"/>
      </w:tblGrid>
      <w:tr w:rsidR="0055352B" w14:paraId="7A382A02" w14:textId="77777777" w:rsidTr="0055352B">
        <w:trPr>
          <w:ins w:id="1962" w:author="Borja Gonzalez" w:date="2017-09-28T18:57:00Z"/>
        </w:trPr>
        <w:tc>
          <w:tcPr>
            <w:tcW w:w="8856" w:type="dxa"/>
          </w:tcPr>
          <w:p w14:paraId="173675B2" w14:textId="77777777" w:rsidR="0055352B" w:rsidRPr="0055352B" w:rsidRDefault="0055352B" w:rsidP="0055352B">
            <w:pPr>
              <w:keepNext/>
              <w:keepLines/>
              <w:widowControl w:val="0"/>
              <w:autoSpaceDE w:val="0"/>
              <w:autoSpaceDN w:val="0"/>
              <w:adjustRightInd w:val="0"/>
              <w:spacing w:before="200"/>
              <w:outlineLvl w:val="4"/>
              <w:rPr>
                <w:ins w:id="1963" w:author="Borja Gonzalez" w:date="2017-09-28T18:57:00Z"/>
                <w:rFonts w:ascii="Monaco" w:hAnsi="Monaco" w:cs="Monaco"/>
                <w:sz w:val="20"/>
                <w:szCs w:val="20"/>
                <w:lang w:val="en-US"/>
                <w:rPrChange w:id="1964" w:author="Borja Gonzalez" w:date="2017-09-28T18:57:00Z">
                  <w:rPr>
                    <w:ins w:id="1965" w:author="Borja Gonzalez" w:date="2017-09-28T18:57:00Z"/>
                    <w:rFonts w:ascii="Monaco" w:eastAsiaTheme="majorEastAsia" w:hAnsi="Monaco" w:cs="Monaco"/>
                    <w:color w:val="243F60" w:themeColor="accent1" w:themeShade="7F"/>
                    <w:sz w:val="32"/>
                    <w:szCs w:val="32"/>
                    <w:lang w:val="en-US"/>
                  </w:rPr>
                </w:rPrChange>
              </w:rPr>
            </w:pPr>
            <w:ins w:id="1966" w:author="Borja Gonzalez" w:date="2017-09-28T18:57:00Z">
              <w:r w:rsidRPr="0055352B">
                <w:rPr>
                  <w:rFonts w:ascii="Monaco" w:hAnsi="Monaco" w:cs="Monaco"/>
                  <w:b/>
                  <w:bCs/>
                  <w:color w:val="204A87"/>
                  <w:sz w:val="20"/>
                  <w:szCs w:val="20"/>
                  <w:lang w:val="en-US"/>
                  <w:rPrChange w:id="1967" w:author="Borja Gonzalez" w:date="2017-09-28T18:57:00Z">
                    <w:rPr>
                      <w:rFonts w:ascii="Monaco" w:hAnsi="Monaco" w:cs="Monaco"/>
                      <w:b/>
                      <w:bCs/>
                      <w:color w:val="204A87"/>
                      <w:sz w:val="32"/>
                      <w:szCs w:val="32"/>
                      <w:lang w:val="en-US"/>
                    </w:rPr>
                  </w:rPrChange>
                </w:rPr>
                <w:lastRenderedPageBreak/>
                <w:t>&lt;p&gt;</w:t>
              </w:r>
              <w:r w:rsidRPr="0055352B">
                <w:rPr>
                  <w:rFonts w:ascii="Monaco" w:hAnsi="Monaco" w:cs="Monaco"/>
                  <w:sz w:val="20"/>
                  <w:szCs w:val="20"/>
                  <w:lang w:val="en-US"/>
                  <w:rPrChange w:id="1968" w:author="Borja Gonzalez" w:date="2017-09-28T18:57:00Z">
                    <w:rPr>
                      <w:rFonts w:ascii="Monaco" w:hAnsi="Monaco" w:cs="Monaco"/>
                      <w:sz w:val="32"/>
                      <w:szCs w:val="32"/>
                      <w:lang w:val="en-US"/>
                    </w:rPr>
                  </w:rPrChange>
                </w:rPr>
                <w:t>Para añadir a un paciente rellene el formulario y haga click en 'Añadir':</w:t>
              </w:r>
              <w:r w:rsidRPr="0055352B">
                <w:rPr>
                  <w:rFonts w:ascii="Monaco" w:hAnsi="Monaco" w:cs="Monaco"/>
                  <w:b/>
                  <w:bCs/>
                  <w:color w:val="204A87"/>
                  <w:sz w:val="20"/>
                  <w:szCs w:val="20"/>
                  <w:lang w:val="en-US"/>
                  <w:rPrChange w:id="1969" w:author="Borja Gonzalez" w:date="2017-09-28T18:57:00Z">
                    <w:rPr>
                      <w:rFonts w:ascii="Monaco" w:hAnsi="Monaco" w:cs="Monaco"/>
                      <w:b/>
                      <w:bCs/>
                      <w:color w:val="204A87"/>
                      <w:sz w:val="32"/>
                      <w:szCs w:val="32"/>
                      <w:lang w:val="en-US"/>
                    </w:rPr>
                  </w:rPrChange>
                </w:rPr>
                <w:t>&lt;/p&gt;&lt;br&gt;</w:t>
              </w:r>
            </w:ins>
          </w:p>
          <w:p w14:paraId="1F4DE99C" w14:textId="77777777" w:rsidR="0055352B" w:rsidRPr="0055352B" w:rsidRDefault="0055352B" w:rsidP="0055352B">
            <w:pPr>
              <w:keepNext/>
              <w:keepLines/>
              <w:widowControl w:val="0"/>
              <w:autoSpaceDE w:val="0"/>
              <w:autoSpaceDN w:val="0"/>
              <w:adjustRightInd w:val="0"/>
              <w:spacing w:before="200"/>
              <w:outlineLvl w:val="4"/>
              <w:rPr>
                <w:ins w:id="1970" w:author="Borja Gonzalez" w:date="2017-09-28T18:57:00Z"/>
                <w:rFonts w:ascii="Monaco" w:hAnsi="Monaco" w:cs="Monaco"/>
                <w:sz w:val="20"/>
                <w:szCs w:val="20"/>
                <w:lang w:val="en-US"/>
                <w:rPrChange w:id="1971" w:author="Borja Gonzalez" w:date="2017-09-28T18:57:00Z">
                  <w:rPr>
                    <w:ins w:id="1972" w:author="Borja Gonzalez" w:date="2017-09-28T18:57:00Z"/>
                    <w:rFonts w:ascii="Monaco" w:eastAsiaTheme="majorEastAsia" w:hAnsi="Monaco" w:cs="Monaco"/>
                    <w:color w:val="243F60" w:themeColor="accent1" w:themeShade="7F"/>
                    <w:sz w:val="32"/>
                    <w:szCs w:val="32"/>
                    <w:lang w:val="en-US"/>
                  </w:rPr>
                </w:rPrChange>
              </w:rPr>
            </w:pPr>
            <w:ins w:id="1973" w:author="Borja Gonzalez" w:date="2017-09-28T18:57:00Z">
              <w:r w:rsidRPr="0055352B">
                <w:rPr>
                  <w:rFonts w:ascii="Monaco" w:hAnsi="Monaco" w:cs="Monaco"/>
                  <w:b/>
                  <w:bCs/>
                  <w:color w:val="204A87"/>
                  <w:sz w:val="20"/>
                  <w:szCs w:val="20"/>
                  <w:lang w:val="en-US"/>
                  <w:rPrChange w:id="1974" w:author="Borja Gonzalez" w:date="2017-09-28T18:57:00Z">
                    <w:rPr>
                      <w:rFonts w:ascii="Monaco" w:hAnsi="Monaco" w:cs="Monaco"/>
                      <w:b/>
                      <w:bCs/>
                      <w:color w:val="204A87"/>
                      <w:sz w:val="32"/>
                      <w:szCs w:val="32"/>
                      <w:lang w:val="en-US"/>
                    </w:rPr>
                  </w:rPrChange>
                </w:rPr>
                <w:t>&lt;p1&gt;</w:t>
              </w:r>
              <w:r w:rsidRPr="0055352B">
                <w:rPr>
                  <w:rFonts w:ascii="Monaco" w:hAnsi="Monaco" w:cs="Monaco"/>
                  <w:sz w:val="20"/>
                  <w:szCs w:val="20"/>
                  <w:lang w:val="en-US"/>
                  <w:rPrChange w:id="1975" w:author="Borja Gonzalez" w:date="2017-09-28T18:57:00Z">
                    <w:rPr>
                      <w:rFonts w:ascii="Monaco" w:hAnsi="Monaco" w:cs="Monaco"/>
                      <w:sz w:val="32"/>
                      <w:szCs w:val="32"/>
                      <w:lang w:val="en-US"/>
                    </w:rPr>
                  </w:rPrChange>
                </w:rPr>
                <w:t xml:space="preserve">Nombre: </w:t>
              </w:r>
              <w:r w:rsidRPr="0055352B">
                <w:rPr>
                  <w:rFonts w:ascii="Monaco" w:hAnsi="Monaco" w:cs="Monaco"/>
                  <w:b/>
                  <w:bCs/>
                  <w:color w:val="204A87"/>
                  <w:sz w:val="20"/>
                  <w:szCs w:val="20"/>
                  <w:lang w:val="en-US"/>
                  <w:rPrChange w:id="1976" w:author="Borja Gonzalez" w:date="2017-09-28T18:57:00Z">
                    <w:rPr>
                      <w:rFonts w:ascii="Monaco" w:hAnsi="Monaco" w:cs="Monaco"/>
                      <w:b/>
                      <w:bCs/>
                      <w:color w:val="204A87"/>
                      <w:sz w:val="32"/>
                      <w:szCs w:val="32"/>
                      <w:lang w:val="en-US"/>
                    </w:rPr>
                  </w:rPrChange>
                </w:rPr>
                <w:t>&lt;/p1&gt;</w:t>
              </w:r>
            </w:ins>
          </w:p>
          <w:p w14:paraId="0B07C524" w14:textId="77777777" w:rsidR="0055352B" w:rsidRPr="0055352B" w:rsidRDefault="0055352B" w:rsidP="0055352B">
            <w:pPr>
              <w:keepNext/>
              <w:keepLines/>
              <w:widowControl w:val="0"/>
              <w:autoSpaceDE w:val="0"/>
              <w:autoSpaceDN w:val="0"/>
              <w:adjustRightInd w:val="0"/>
              <w:spacing w:before="200"/>
              <w:outlineLvl w:val="4"/>
              <w:rPr>
                <w:ins w:id="1977" w:author="Borja Gonzalez" w:date="2017-09-28T18:57:00Z"/>
                <w:rFonts w:ascii="Monaco" w:hAnsi="Monaco" w:cs="Monaco"/>
                <w:sz w:val="20"/>
                <w:szCs w:val="20"/>
                <w:lang w:val="en-US"/>
                <w:rPrChange w:id="1978" w:author="Borja Gonzalez" w:date="2017-09-28T18:57:00Z">
                  <w:rPr>
                    <w:ins w:id="1979" w:author="Borja Gonzalez" w:date="2017-09-28T18:57:00Z"/>
                    <w:rFonts w:ascii="Monaco" w:eastAsiaTheme="majorEastAsia" w:hAnsi="Monaco" w:cs="Monaco"/>
                    <w:color w:val="243F60" w:themeColor="accent1" w:themeShade="7F"/>
                    <w:sz w:val="32"/>
                    <w:szCs w:val="32"/>
                    <w:lang w:val="en-US"/>
                  </w:rPr>
                </w:rPrChange>
              </w:rPr>
            </w:pPr>
            <w:ins w:id="1980" w:author="Borja Gonzalez" w:date="2017-09-28T18:57:00Z">
              <w:r w:rsidRPr="0055352B">
                <w:rPr>
                  <w:rFonts w:ascii="Monaco" w:hAnsi="Monaco" w:cs="Monaco"/>
                  <w:sz w:val="20"/>
                  <w:szCs w:val="20"/>
                  <w:lang w:val="en-US"/>
                  <w:rPrChange w:id="1981" w:author="Borja Gonzalez" w:date="2017-09-28T18:57:00Z">
                    <w:rPr>
                      <w:rFonts w:ascii="Monaco" w:hAnsi="Monaco" w:cs="Monaco"/>
                      <w:sz w:val="32"/>
                      <w:szCs w:val="32"/>
                      <w:lang w:val="en-US"/>
                    </w:rPr>
                  </w:rPrChange>
                </w:rPr>
                <w:tab/>
              </w:r>
              <w:r w:rsidRPr="0055352B">
                <w:rPr>
                  <w:rFonts w:ascii="Monaco" w:hAnsi="Monaco" w:cs="Monaco"/>
                  <w:b/>
                  <w:bCs/>
                  <w:color w:val="204A87"/>
                  <w:sz w:val="20"/>
                  <w:szCs w:val="20"/>
                  <w:lang w:val="en-US"/>
                  <w:rPrChange w:id="1982" w:author="Borja Gonzalez" w:date="2017-09-28T18:57:00Z">
                    <w:rPr>
                      <w:rFonts w:ascii="Monaco" w:hAnsi="Monaco" w:cs="Monaco"/>
                      <w:b/>
                      <w:bCs/>
                      <w:color w:val="204A87"/>
                      <w:sz w:val="32"/>
                      <w:szCs w:val="32"/>
                      <w:lang w:val="en-US"/>
                    </w:rPr>
                  </w:rPrChange>
                </w:rPr>
                <w:t>&lt;input</w:t>
              </w:r>
              <w:r w:rsidRPr="0055352B">
                <w:rPr>
                  <w:rFonts w:ascii="Monaco" w:hAnsi="Monaco" w:cs="Monaco"/>
                  <w:sz w:val="20"/>
                  <w:szCs w:val="20"/>
                  <w:lang w:val="en-US"/>
                  <w:rPrChange w:id="1983" w:author="Borja Gonzalez" w:date="2017-09-28T18:57:00Z">
                    <w:rPr>
                      <w:rFonts w:ascii="Monaco" w:hAnsi="Monaco" w:cs="Monaco"/>
                      <w:sz w:val="32"/>
                      <w:szCs w:val="32"/>
                      <w:lang w:val="en-US"/>
                    </w:rPr>
                  </w:rPrChange>
                </w:rPr>
                <w:t xml:space="preserve"> </w:t>
              </w:r>
              <w:r w:rsidRPr="0055352B">
                <w:rPr>
                  <w:rFonts w:ascii="Monaco" w:hAnsi="Monaco" w:cs="Monaco"/>
                  <w:color w:val="C4A000"/>
                  <w:sz w:val="20"/>
                  <w:szCs w:val="20"/>
                  <w:lang w:val="en-US"/>
                  <w:rPrChange w:id="1984" w:author="Borja Gonzalez" w:date="2017-09-28T18:57:00Z">
                    <w:rPr>
                      <w:rFonts w:ascii="Monaco" w:hAnsi="Monaco" w:cs="Monaco"/>
                      <w:color w:val="C4A000"/>
                      <w:sz w:val="32"/>
                      <w:szCs w:val="32"/>
                      <w:lang w:val="en-US"/>
                    </w:rPr>
                  </w:rPrChange>
                </w:rPr>
                <w:t>type=</w:t>
              </w:r>
              <w:r w:rsidRPr="0055352B">
                <w:rPr>
                  <w:rFonts w:ascii="Monaco" w:hAnsi="Monaco" w:cs="Monaco"/>
                  <w:color w:val="4E9A06"/>
                  <w:sz w:val="20"/>
                  <w:szCs w:val="20"/>
                  <w:lang w:val="en-US"/>
                  <w:rPrChange w:id="1985" w:author="Borja Gonzalez" w:date="2017-09-28T18:57:00Z">
                    <w:rPr>
                      <w:rFonts w:ascii="Monaco" w:hAnsi="Monaco" w:cs="Monaco"/>
                      <w:color w:val="4E9A06"/>
                      <w:sz w:val="32"/>
                      <w:szCs w:val="32"/>
                      <w:lang w:val="en-US"/>
                    </w:rPr>
                  </w:rPrChange>
                </w:rPr>
                <w:t>"text"</w:t>
              </w:r>
              <w:r w:rsidRPr="0055352B">
                <w:rPr>
                  <w:rFonts w:ascii="Monaco" w:hAnsi="Monaco" w:cs="Monaco"/>
                  <w:sz w:val="20"/>
                  <w:szCs w:val="20"/>
                  <w:lang w:val="en-US"/>
                  <w:rPrChange w:id="1986" w:author="Borja Gonzalez" w:date="2017-09-28T18:57:00Z">
                    <w:rPr>
                      <w:rFonts w:ascii="Monaco" w:hAnsi="Monaco" w:cs="Monaco"/>
                      <w:sz w:val="32"/>
                      <w:szCs w:val="32"/>
                      <w:lang w:val="en-US"/>
                    </w:rPr>
                  </w:rPrChange>
                </w:rPr>
                <w:t xml:space="preserve"> </w:t>
              </w:r>
              <w:r w:rsidRPr="0055352B">
                <w:rPr>
                  <w:rFonts w:ascii="Monaco" w:hAnsi="Monaco" w:cs="Monaco"/>
                  <w:color w:val="C4A000"/>
                  <w:sz w:val="20"/>
                  <w:szCs w:val="20"/>
                  <w:lang w:val="en-US"/>
                  <w:rPrChange w:id="1987" w:author="Borja Gonzalez" w:date="2017-09-28T18:57:00Z">
                    <w:rPr>
                      <w:rFonts w:ascii="Monaco" w:hAnsi="Monaco" w:cs="Monaco"/>
                      <w:color w:val="C4A000"/>
                      <w:sz w:val="32"/>
                      <w:szCs w:val="32"/>
                      <w:lang w:val="en-US"/>
                    </w:rPr>
                  </w:rPrChange>
                </w:rPr>
                <w:t>id=</w:t>
              </w:r>
              <w:r w:rsidRPr="0055352B">
                <w:rPr>
                  <w:rFonts w:ascii="Monaco" w:hAnsi="Monaco" w:cs="Monaco"/>
                  <w:color w:val="4E9A06"/>
                  <w:sz w:val="20"/>
                  <w:szCs w:val="20"/>
                  <w:lang w:val="en-US"/>
                  <w:rPrChange w:id="1988" w:author="Borja Gonzalez" w:date="2017-09-28T18:57:00Z">
                    <w:rPr>
                      <w:rFonts w:ascii="Monaco" w:hAnsi="Monaco" w:cs="Monaco"/>
                      <w:color w:val="4E9A06"/>
                      <w:sz w:val="32"/>
                      <w:szCs w:val="32"/>
                      <w:lang w:val="en-US"/>
                    </w:rPr>
                  </w:rPrChange>
                </w:rPr>
                <w:t>"nombre"</w:t>
              </w:r>
              <w:r w:rsidRPr="0055352B">
                <w:rPr>
                  <w:rFonts w:ascii="Monaco" w:hAnsi="Monaco" w:cs="Monaco"/>
                  <w:sz w:val="20"/>
                  <w:szCs w:val="20"/>
                  <w:lang w:val="en-US"/>
                  <w:rPrChange w:id="1989" w:author="Borja Gonzalez" w:date="2017-09-28T18:57:00Z">
                    <w:rPr>
                      <w:rFonts w:ascii="Monaco" w:hAnsi="Monaco" w:cs="Monaco"/>
                      <w:sz w:val="32"/>
                      <w:szCs w:val="32"/>
                      <w:lang w:val="en-US"/>
                    </w:rPr>
                  </w:rPrChange>
                </w:rPr>
                <w:t xml:space="preserve"> </w:t>
              </w:r>
              <w:r w:rsidRPr="0055352B">
                <w:rPr>
                  <w:rFonts w:ascii="Monaco" w:hAnsi="Monaco" w:cs="Monaco"/>
                  <w:color w:val="C4A000"/>
                  <w:sz w:val="20"/>
                  <w:szCs w:val="20"/>
                  <w:lang w:val="en-US"/>
                  <w:rPrChange w:id="1990" w:author="Borja Gonzalez" w:date="2017-09-28T18:57:00Z">
                    <w:rPr>
                      <w:rFonts w:ascii="Monaco" w:hAnsi="Monaco" w:cs="Monaco"/>
                      <w:color w:val="C4A000"/>
                      <w:sz w:val="32"/>
                      <w:szCs w:val="32"/>
                      <w:lang w:val="en-US"/>
                    </w:rPr>
                  </w:rPrChange>
                </w:rPr>
                <w:t>placeholder=</w:t>
              </w:r>
              <w:r w:rsidRPr="0055352B">
                <w:rPr>
                  <w:rFonts w:ascii="Monaco" w:hAnsi="Monaco" w:cs="Monaco"/>
                  <w:color w:val="4E9A06"/>
                  <w:sz w:val="20"/>
                  <w:szCs w:val="20"/>
                  <w:lang w:val="en-US"/>
                  <w:rPrChange w:id="1991" w:author="Borja Gonzalez" w:date="2017-09-28T18:57:00Z">
                    <w:rPr>
                      <w:rFonts w:ascii="Monaco" w:hAnsi="Monaco" w:cs="Monaco"/>
                      <w:color w:val="4E9A06"/>
                      <w:sz w:val="32"/>
                      <w:szCs w:val="32"/>
                      <w:lang w:val="en-US"/>
                    </w:rPr>
                  </w:rPrChange>
                </w:rPr>
                <w:t>"Nombre del Paciente"</w:t>
              </w:r>
              <w:r w:rsidRPr="0055352B">
                <w:rPr>
                  <w:rFonts w:ascii="Monaco" w:hAnsi="Monaco" w:cs="Monaco"/>
                  <w:b/>
                  <w:bCs/>
                  <w:color w:val="204A87"/>
                  <w:sz w:val="20"/>
                  <w:szCs w:val="20"/>
                  <w:lang w:val="en-US"/>
                  <w:rPrChange w:id="1992" w:author="Borja Gonzalez" w:date="2017-09-28T18:57:00Z">
                    <w:rPr>
                      <w:rFonts w:ascii="Monaco" w:hAnsi="Monaco" w:cs="Monaco"/>
                      <w:b/>
                      <w:bCs/>
                      <w:color w:val="204A87"/>
                      <w:sz w:val="32"/>
                      <w:szCs w:val="32"/>
                      <w:lang w:val="en-US"/>
                    </w:rPr>
                  </w:rPrChange>
                </w:rPr>
                <w:t>&gt;&lt;br&gt;</w:t>
              </w:r>
            </w:ins>
          </w:p>
          <w:p w14:paraId="4422A3C9" w14:textId="77777777" w:rsidR="0055352B" w:rsidRPr="0055352B" w:rsidRDefault="0055352B" w:rsidP="0055352B">
            <w:pPr>
              <w:keepNext/>
              <w:keepLines/>
              <w:widowControl w:val="0"/>
              <w:autoSpaceDE w:val="0"/>
              <w:autoSpaceDN w:val="0"/>
              <w:adjustRightInd w:val="0"/>
              <w:spacing w:before="200"/>
              <w:outlineLvl w:val="4"/>
              <w:rPr>
                <w:ins w:id="1993" w:author="Borja Gonzalez" w:date="2017-09-28T18:57:00Z"/>
                <w:rFonts w:ascii="Monaco" w:hAnsi="Monaco" w:cs="Monaco"/>
                <w:sz w:val="20"/>
                <w:szCs w:val="20"/>
                <w:lang w:val="en-US"/>
                <w:rPrChange w:id="1994" w:author="Borja Gonzalez" w:date="2017-09-28T18:57:00Z">
                  <w:rPr>
                    <w:ins w:id="1995" w:author="Borja Gonzalez" w:date="2017-09-28T18:57:00Z"/>
                    <w:rFonts w:ascii="Monaco" w:eastAsiaTheme="majorEastAsia" w:hAnsi="Monaco" w:cs="Monaco"/>
                    <w:color w:val="243F60" w:themeColor="accent1" w:themeShade="7F"/>
                    <w:sz w:val="32"/>
                    <w:szCs w:val="32"/>
                    <w:lang w:val="en-US"/>
                  </w:rPr>
                </w:rPrChange>
              </w:rPr>
            </w:pPr>
            <w:ins w:id="1996" w:author="Borja Gonzalez" w:date="2017-09-28T18:57:00Z">
              <w:r w:rsidRPr="0055352B">
                <w:rPr>
                  <w:rFonts w:ascii="Monaco" w:hAnsi="Monaco" w:cs="Monaco"/>
                  <w:sz w:val="20"/>
                  <w:szCs w:val="20"/>
                  <w:lang w:val="en-US"/>
                  <w:rPrChange w:id="1997" w:author="Borja Gonzalez" w:date="2017-09-28T18:57:00Z">
                    <w:rPr>
                      <w:rFonts w:ascii="Monaco" w:hAnsi="Monaco" w:cs="Monaco"/>
                      <w:sz w:val="32"/>
                      <w:szCs w:val="32"/>
                      <w:lang w:val="en-US"/>
                    </w:rPr>
                  </w:rPrChange>
                </w:rPr>
                <w:tab/>
              </w:r>
              <w:r w:rsidRPr="0055352B">
                <w:rPr>
                  <w:rFonts w:ascii="Monaco" w:hAnsi="Monaco" w:cs="Monaco"/>
                  <w:b/>
                  <w:bCs/>
                  <w:color w:val="204A87"/>
                  <w:sz w:val="20"/>
                  <w:szCs w:val="20"/>
                  <w:lang w:val="en-US"/>
                  <w:rPrChange w:id="1998" w:author="Borja Gonzalez" w:date="2017-09-28T18:57:00Z">
                    <w:rPr>
                      <w:rFonts w:ascii="Monaco" w:hAnsi="Monaco" w:cs="Monaco"/>
                      <w:b/>
                      <w:bCs/>
                      <w:color w:val="204A87"/>
                      <w:sz w:val="32"/>
                      <w:szCs w:val="32"/>
                      <w:lang w:val="en-US"/>
                    </w:rPr>
                  </w:rPrChange>
                </w:rPr>
                <w:t>&lt;p1&gt;</w:t>
              </w:r>
              <w:r w:rsidRPr="0055352B">
                <w:rPr>
                  <w:rFonts w:ascii="Monaco" w:hAnsi="Monaco" w:cs="Monaco"/>
                  <w:sz w:val="20"/>
                  <w:szCs w:val="20"/>
                  <w:lang w:val="en-US"/>
                  <w:rPrChange w:id="1999" w:author="Borja Gonzalez" w:date="2017-09-28T18:57:00Z">
                    <w:rPr>
                      <w:rFonts w:ascii="Monaco" w:hAnsi="Monaco" w:cs="Monaco"/>
                      <w:sz w:val="32"/>
                      <w:szCs w:val="32"/>
                      <w:lang w:val="en-US"/>
                    </w:rPr>
                  </w:rPrChange>
                </w:rPr>
                <w:t xml:space="preserve">Apellido: </w:t>
              </w:r>
              <w:r w:rsidRPr="0055352B">
                <w:rPr>
                  <w:rFonts w:ascii="Monaco" w:hAnsi="Monaco" w:cs="Monaco"/>
                  <w:b/>
                  <w:bCs/>
                  <w:color w:val="204A87"/>
                  <w:sz w:val="20"/>
                  <w:szCs w:val="20"/>
                  <w:lang w:val="en-US"/>
                  <w:rPrChange w:id="2000" w:author="Borja Gonzalez" w:date="2017-09-28T18:57:00Z">
                    <w:rPr>
                      <w:rFonts w:ascii="Monaco" w:hAnsi="Monaco" w:cs="Monaco"/>
                      <w:b/>
                      <w:bCs/>
                      <w:color w:val="204A87"/>
                      <w:sz w:val="32"/>
                      <w:szCs w:val="32"/>
                      <w:lang w:val="en-US"/>
                    </w:rPr>
                  </w:rPrChange>
                </w:rPr>
                <w:t>&lt;/p1&gt;</w:t>
              </w:r>
            </w:ins>
          </w:p>
          <w:p w14:paraId="7FF22836" w14:textId="77777777" w:rsidR="0055352B" w:rsidRPr="0055352B" w:rsidRDefault="0055352B" w:rsidP="0055352B">
            <w:pPr>
              <w:keepNext/>
              <w:keepLines/>
              <w:widowControl w:val="0"/>
              <w:autoSpaceDE w:val="0"/>
              <w:autoSpaceDN w:val="0"/>
              <w:adjustRightInd w:val="0"/>
              <w:spacing w:before="200"/>
              <w:outlineLvl w:val="4"/>
              <w:rPr>
                <w:ins w:id="2001" w:author="Borja Gonzalez" w:date="2017-09-28T18:57:00Z"/>
                <w:rFonts w:ascii="Monaco" w:hAnsi="Monaco" w:cs="Monaco"/>
                <w:sz w:val="20"/>
                <w:szCs w:val="20"/>
                <w:lang w:val="en-US"/>
                <w:rPrChange w:id="2002" w:author="Borja Gonzalez" w:date="2017-09-28T18:57:00Z">
                  <w:rPr>
                    <w:ins w:id="2003" w:author="Borja Gonzalez" w:date="2017-09-28T18:57:00Z"/>
                    <w:rFonts w:ascii="Monaco" w:eastAsiaTheme="majorEastAsia" w:hAnsi="Monaco" w:cs="Monaco"/>
                    <w:color w:val="243F60" w:themeColor="accent1" w:themeShade="7F"/>
                    <w:sz w:val="32"/>
                    <w:szCs w:val="32"/>
                    <w:lang w:val="en-US"/>
                  </w:rPr>
                </w:rPrChange>
              </w:rPr>
            </w:pPr>
            <w:ins w:id="2004" w:author="Borja Gonzalez" w:date="2017-09-28T18:57:00Z">
              <w:r w:rsidRPr="0055352B">
                <w:rPr>
                  <w:rFonts w:ascii="Monaco" w:hAnsi="Monaco" w:cs="Monaco"/>
                  <w:sz w:val="20"/>
                  <w:szCs w:val="20"/>
                  <w:lang w:val="en-US"/>
                  <w:rPrChange w:id="2005" w:author="Borja Gonzalez" w:date="2017-09-28T18:57:00Z">
                    <w:rPr>
                      <w:rFonts w:ascii="Monaco" w:hAnsi="Monaco" w:cs="Monaco"/>
                      <w:sz w:val="32"/>
                      <w:szCs w:val="32"/>
                      <w:lang w:val="en-US"/>
                    </w:rPr>
                  </w:rPrChange>
                </w:rPr>
                <w:tab/>
              </w:r>
              <w:r w:rsidRPr="0055352B">
                <w:rPr>
                  <w:rFonts w:ascii="Monaco" w:hAnsi="Monaco" w:cs="Monaco"/>
                  <w:b/>
                  <w:bCs/>
                  <w:color w:val="204A87"/>
                  <w:sz w:val="20"/>
                  <w:szCs w:val="20"/>
                  <w:lang w:val="en-US"/>
                  <w:rPrChange w:id="2006" w:author="Borja Gonzalez" w:date="2017-09-28T18:57:00Z">
                    <w:rPr>
                      <w:rFonts w:ascii="Monaco" w:hAnsi="Monaco" w:cs="Monaco"/>
                      <w:b/>
                      <w:bCs/>
                      <w:color w:val="204A87"/>
                      <w:sz w:val="32"/>
                      <w:szCs w:val="32"/>
                      <w:lang w:val="en-US"/>
                    </w:rPr>
                  </w:rPrChange>
                </w:rPr>
                <w:t>&lt;input</w:t>
              </w:r>
              <w:r w:rsidRPr="0055352B">
                <w:rPr>
                  <w:rFonts w:ascii="Monaco" w:hAnsi="Monaco" w:cs="Monaco"/>
                  <w:sz w:val="20"/>
                  <w:szCs w:val="20"/>
                  <w:lang w:val="en-US"/>
                  <w:rPrChange w:id="2007" w:author="Borja Gonzalez" w:date="2017-09-28T18:57:00Z">
                    <w:rPr>
                      <w:rFonts w:ascii="Monaco" w:hAnsi="Monaco" w:cs="Monaco"/>
                      <w:sz w:val="32"/>
                      <w:szCs w:val="32"/>
                      <w:lang w:val="en-US"/>
                    </w:rPr>
                  </w:rPrChange>
                </w:rPr>
                <w:t xml:space="preserve"> </w:t>
              </w:r>
              <w:r w:rsidRPr="0055352B">
                <w:rPr>
                  <w:rFonts w:ascii="Monaco" w:hAnsi="Monaco" w:cs="Monaco"/>
                  <w:color w:val="C4A000"/>
                  <w:sz w:val="20"/>
                  <w:szCs w:val="20"/>
                  <w:lang w:val="en-US"/>
                  <w:rPrChange w:id="2008" w:author="Borja Gonzalez" w:date="2017-09-28T18:57:00Z">
                    <w:rPr>
                      <w:rFonts w:ascii="Monaco" w:hAnsi="Monaco" w:cs="Monaco"/>
                      <w:color w:val="C4A000"/>
                      <w:sz w:val="32"/>
                      <w:szCs w:val="32"/>
                      <w:lang w:val="en-US"/>
                    </w:rPr>
                  </w:rPrChange>
                </w:rPr>
                <w:t>type=</w:t>
              </w:r>
              <w:r w:rsidRPr="0055352B">
                <w:rPr>
                  <w:rFonts w:ascii="Monaco" w:hAnsi="Monaco" w:cs="Monaco"/>
                  <w:color w:val="4E9A06"/>
                  <w:sz w:val="20"/>
                  <w:szCs w:val="20"/>
                  <w:lang w:val="en-US"/>
                  <w:rPrChange w:id="2009" w:author="Borja Gonzalez" w:date="2017-09-28T18:57:00Z">
                    <w:rPr>
                      <w:rFonts w:ascii="Monaco" w:hAnsi="Monaco" w:cs="Monaco"/>
                      <w:color w:val="4E9A06"/>
                      <w:sz w:val="32"/>
                      <w:szCs w:val="32"/>
                      <w:lang w:val="en-US"/>
                    </w:rPr>
                  </w:rPrChange>
                </w:rPr>
                <w:t>"text"</w:t>
              </w:r>
              <w:r w:rsidRPr="0055352B">
                <w:rPr>
                  <w:rFonts w:ascii="Monaco" w:hAnsi="Monaco" w:cs="Monaco"/>
                  <w:sz w:val="20"/>
                  <w:szCs w:val="20"/>
                  <w:lang w:val="en-US"/>
                  <w:rPrChange w:id="2010" w:author="Borja Gonzalez" w:date="2017-09-28T18:57:00Z">
                    <w:rPr>
                      <w:rFonts w:ascii="Monaco" w:hAnsi="Monaco" w:cs="Monaco"/>
                      <w:sz w:val="32"/>
                      <w:szCs w:val="32"/>
                      <w:lang w:val="en-US"/>
                    </w:rPr>
                  </w:rPrChange>
                </w:rPr>
                <w:t xml:space="preserve"> </w:t>
              </w:r>
              <w:r w:rsidRPr="0055352B">
                <w:rPr>
                  <w:rFonts w:ascii="Monaco" w:hAnsi="Monaco" w:cs="Monaco"/>
                  <w:color w:val="C4A000"/>
                  <w:sz w:val="20"/>
                  <w:szCs w:val="20"/>
                  <w:lang w:val="en-US"/>
                  <w:rPrChange w:id="2011" w:author="Borja Gonzalez" w:date="2017-09-28T18:57:00Z">
                    <w:rPr>
                      <w:rFonts w:ascii="Monaco" w:hAnsi="Monaco" w:cs="Monaco"/>
                      <w:color w:val="C4A000"/>
                      <w:sz w:val="32"/>
                      <w:szCs w:val="32"/>
                      <w:lang w:val="en-US"/>
                    </w:rPr>
                  </w:rPrChange>
                </w:rPr>
                <w:t>id=</w:t>
              </w:r>
              <w:r w:rsidRPr="0055352B">
                <w:rPr>
                  <w:rFonts w:ascii="Monaco" w:hAnsi="Monaco" w:cs="Monaco"/>
                  <w:color w:val="4E9A06"/>
                  <w:sz w:val="20"/>
                  <w:szCs w:val="20"/>
                  <w:lang w:val="en-US"/>
                  <w:rPrChange w:id="2012" w:author="Borja Gonzalez" w:date="2017-09-28T18:57:00Z">
                    <w:rPr>
                      <w:rFonts w:ascii="Monaco" w:hAnsi="Monaco" w:cs="Monaco"/>
                      <w:color w:val="4E9A06"/>
                      <w:sz w:val="32"/>
                      <w:szCs w:val="32"/>
                      <w:lang w:val="en-US"/>
                    </w:rPr>
                  </w:rPrChange>
                </w:rPr>
                <w:t>"apellido"</w:t>
              </w:r>
              <w:r w:rsidRPr="0055352B">
                <w:rPr>
                  <w:rFonts w:ascii="Monaco" w:hAnsi="Monaco" w:cs="Monaco"/>
                  <w:sz w:val="20"/>
                  <w:szCs w:val="20"/>
                  <w:lang w:val="en-US"/>
                  <w:rPrChange w:id="2013" w:author="Borja Gonzalez" w:date="2017-09-28T18:57:00Z">
                    <w:rPr>
                      <w:rFonts w:ascii="Monaco" w:hAnsi="Monaco" w:cs="Monaco"/>
                      <w:sz w:val="32"/>
                      <w:szCs w:val="32"/>
                      <w:lang w:val="en-US"/>
                    </w:rPr>
                  </w:rPrChange>
                </w:rPr>
                <w:t xml:space="preserve"> </w:t>
              </w:r>
              <w:r w:rsidRPr="0055352B">
                <w:rPr>
                  <w:rFonts w:ascii="Monaco" w:hAnsi="Monaco" w:cs="Monaco"/>
                  <w:color w:val="C4A000"/>
                  <w:sz w:val="20"/>
                  <w:szCs w:val="20"/>
                  <w:lang w:val="en-US"/>
                  <w:rPrChange w:id="2014" w:author="Borja Gonzalez" w:date="2017-09-28T18:57:00Z">
                    <w:rPr>
                      <w:rFonts w:ascii="Monaco" w:hAnsi="Monaco" w:cs="Monaco"/>
                      <w:color w:val="C4A000"/>
                      <w:sz w:val="32"/>
                      <w:szCs w:val="32"/>
                      <w:lang w:val="en-US"/>
                    </w:rPr>
                  </w:rPrChange>
                </w:rPr>
                <w:t>placeholder=</w:t>
              </w:r>
              <w:r w:rsidRPr="0055352B">
                <w:rPr>
                  <w:rFonts w:ascii="Monaco" w:hAnsi="Monaco" w:cs="Monaco"/>
                  <w:color w:val="4E9A06"/>
                  <w:sz w:val="20"/>
                  <w:szCs w:val="20"/>
                  <w:lang w:val="en-US"/>
                  <w:rPrChange w:id="2015" w:author="Borja Gonzalez" w:date="2017-09-28T18:57:00Z">
                    <w:rPr>
                      <w:rFonts w:ascii="Monaco" w:hAnsi="Monaco" w:cs="Monaco"/>
                      <w:color w:val="4E9A06"/>
                      <w:sz w:val="32"/>
                      <w:szCs w:val="32"/>
                      <w:lang w:val="en-US"/>
                    </w:rPr>
                  </w:rPrChange>
                </w:rPr>
                <w:t>"Apellidos del Paciente"</w:t>
              </w:r>
              <w:r w:rsidRPr="0055352B">
                <w:rPr>
                  <w:rFonts w:ascii="Monaco" w:hAnsi="Monaco" w:cs="Monaco"/>
                  <w:b/>
                  <w:bCs/>
                  <w:color w:val="204A87"/>
                  <w:sz w:val="20"/>
                  <w:szCs w:val="20"/>
                  <w:lang w:val="en-US"/>
                  <w:rPrChange w:id="2016" w:author="Borja Gonzalez" w:date="2017-09-28T18:57:00Z">
                    <w:rPr>
                      <w:rFonts w:ascii="Monaco" w:hAnsi="Monaco" w:cs="Monaco"/>
                      <w:b/>
                      <w:bCs/>
                      <w:color w:val="204A87"/>
                      <w:sz w:val="32"/>
                      <w:szCs w:val="32"/>
                      <w:lang w:val="en-US"/>
                    </w:rPr>
                  </w:rPrChange>
                </w:rPr>
                <w:t>&gt;&lt;br&gt;</w:t>
              </w:r>
            </w:ins>
          </w:p>
          <w:p w14:paraId="07FDA9CA" w14:textId="77777777" w:rsidR="0055352B" w:rsidRPr="0055352B" w:rsidRDefault="0055352B" w:rsidP="0055352B">
            <w:pPr>
              <w:keepNext/>
              <w:keepLines/>
              <w:widowControl w:val="0"/>
              <w:autoSpaceDE w:val="0"/>
              <w:autoSpaceDN w:val="0"/>
              <w:adjustRightInd w:val="0"/>
              <w:spacing w:before="200"/>
              <w:outlineLvl w:val="4"/>
              <w:rPr>
                <w:ins w:id="2017" w:author="Borja Gonzalez" w:date="2017-09-28T18:57:00Z"/>
                <w:rFonts w:ascii="Monaco" w:hAnsi="Monaco" w:cs="Monaco"/>
                <w:sz w:val="20"/>
                <w:szCs w:val="20"/>
                <w:lang w:val="en-US"/>
                <w:rPrChange w:id="2018" w:author="Borja Gonzalez" w:date="2017-09-28T18:57:00Z">
                  <w:rPr>
                    <w:ins w:id="2019" w:author="Borja Gonzalez" w:date="2017-09-28T18:57:00Z"/>
                    <w:rFonts w:ascii="Monaco" w:eastAsiaTheme="majorEastAsia" w:hAnsi="Monaco" w:cs="Monaco"/>
                    <w:color w:val="243F60" w:themeColor="accent1" w:themeShade="7F"/>
                    <w:sz w:val="32"/>
                    <w:szCs w:val="32"/>
                    <w:lang w:val="en-US"/>
                  </w:rPr>
                </w:rPrChange>
              </w:rPr>
            </w:pPr>
            <w:ins w:id="2020" w:author="Borja Gonzalez" w:date="2017-09-28T18:57:00Z">
              <w:r w:rsidRPr="0055352B">
                <w:rPr>
                  <w:rFonts w:ascii="Monaco" w:hAnsi="Monaco" w:cs="Monaco"/>
                  <w:sz w:val="20"/>
                  <w:szCs w:val="20"/>
                  <w:lang w:val="en-US"/>
                  <w:rPrChange w:id="2021" w:author="Borja Gonzalez" w:date="2017-09-28T18:57:00Z">
                    <w:rPr>
                      <w:rFonts w:ascii="Monaco" w:hAnsi="Monaco" w:cs="Monaco"/>
                      <w:sz w:val="32"/>
                      <w:szCs w:val="32"/>
                      <w:lang w:val="en-US"/>
                    </w:rPr>
                  </w:rPrChange>
                </w:rPr>
                <w:tab/>
              </w:r>
              <w:r w:rsidRPr="0055352B">
                <w:rPr>
                  <w:rFonts w:ascii="Monaco" w:hAnsi="Monaco" w:cs="Monaco"/>
                  <w:b/>
                  <w:bCs/>
                  <w:color w:val="204A87"/>
                  <w:sz w:val="20"/>
                  <w:szCs w:val="20"/>
                  <w:lang w:val="en-US"/>
                  <w:rPrChange w:id="2022" w:author="Borja Gonzalez" w:date="2017-09-28T18:57:00Z">
                    <w:rPr>
                      <w:rFonts w:ascii="Monaco" w:hAnsi="Monaco" w:cs="Monaco"/>
                      <w:b/>
                      <w:bCs/>
                      <w:color w:val="204A87"/>
                      <w:sz w:val="32"/>
                      <w:szCs w:val="32"/>
                      <w:lang w:val="en-US"/>
                    </w:rPr>
                  </w:rPrChange>
                </w:rPr>
                <w:t>&lt;p1&gt;</w:t>
              </w:r>
              <w:r w:rsidRPr="0055352B">
                <w:rPr>
                  <w:rFonts w:ascii="Monaco" w:hAnsi="Monaco" w:cs="Monaco"/>
                  <w:sz w:val="20"/>
                  <w:szCs w:val="20"/>
                  <w:lang w:val="en-US"/>
                  <w:rPrChange w:id="2023" w:author="Borja Gonzalez" w:date="2017-09-28T18:57:00Z">
                    <w:rPr>
                      <w:rFonts w:ascii="Monaco" w:hAnsi="Monaco" w:cs="Monaco"/>
                      <w:sz w:val="32"/>
                      <w:szCs w:val="32"/>
                      <w:lang w:val="en-US"/>
                    </w:rPr>
                  </w:rPrChange>
                </w:rPr>
                <w:t>Sexo:</w:t>
              </w:r>
              <w:r w:rsidRPr="0055352B">
                <w:rPr>
                  <w:rFonts w:ascii="Monaco" w:hAnsi="Monaco" w:cs="Monaco"/>
                  <w:color w:val="CE5C00"/>
                  <w:sz w:val="20"/>
                  <w:szCs w:val="20"/>
                  <w:lang w:val="en-US"/>
                  <w:rPrChange w:id="2024" w:author="Borja Gonzalez" w:date="2017-09-28T18:57:00Z">
                    <w:rPr>
                      <w:rFonts w:ascii="Monaco" w:hAnsi="Monaco" w:cs="Monaco"/>
                      <w:color w:val="CE5C00"/>
                      <w:sz w:val="32"/>
                      <w:szCs w:val="32"/>
                      <w:lang w:val="en-US"/>
                    </w:rPr>
                  </w:rPrChange>
                </w:rPr>
                <w:t>&amp;nbsp;&amp;nbsp;&amp;nbsp;&amp;nbsp;</w:t>
              </w:r>
              <w:r w:rsidRPr="0055352B">
                <w:rPr>
                  <w:rFonts w:ascii="Monaco" w:hAnsi="Monaco" w:cs="Monaco"/>
                  <w:sz w:val="20"/>
                  <w:szCs w:val="20"/>
                  <w:lang w:val="en-US"/>
                  <w:rPrChange w:id="2025" w:author="Borja Gonzalez" w:date="2017-09-28T18:57:00Z">
                    <w:rPr>
                      <w:rFonts w:ascii="Monaco" w:hAnsi="Monaco" w:cs="Monaco"/>
                      <w:sz w:val="32"/>
                      <w:szCs w:val="32"/>
                      <w:lang w:val="en-US"/>
                    </w:rPr>
                  </w:rPrChange>
                </w:rPr>
                <w:t xml:space="preserve"> </w:t>
              </w:r>
              <w:r w:rsidRPr="0055352B">
                <w:rPr>
                  <w:rFonts w:ascii="Monaco" w:hAnsi="Monaco" w:cs="Monaco"/>
                  <w:b/>
                  <w:bCs/>
                  <w:color w:val="204A87"/>
                  <w:sz w:val="20"/>
                  <w:szCs w:val="20"/>
                  <w:lang w:val="en-US"/>
                  <w:rPrChange w:id="2026" w:author="Borja Gonzalez" w:date="2017-09-28T18:57:00Z">
                    <w:rPr>
                      <w:rFonts w:ascii="Monaco" w:hAnsi="Monaco" w:cs="Monaco"/>
                      <w:b/>
                      <w:bCs/>
                      <w:color w:val="204A87"/>
                      <w:sz w:val="32"/>
                      <w:szCs w:val="32"/>
                      <w:lang w:val="en-US"/>
                    </w:rPr>
                  </w:rPrChange>
                </w:rPr>
                <w:t>&lt;/p1&gt;</w:t>
              </w:r>
            </w:ins>
          </w:p>
          <w:p w14:paraId="29675BC3" w14:textId="77777777" w:rsidR="0055352B" w:rsidRPr="0055352B" w:rsidRDefault="0055352B" w:rsidP="0055352B">
            <w:pPr>
              <w:keepNext/>
              <w:keepLines/>
              <w:widowControl w:val="0"/>
              <w:autoSpaceDE w:val="0"/>
              <w:autoSpaceDN w:val="0"/>
              <w:adjustRightInd w:val="0"/>
              <w:spacing w:before="200"/>
              <w:outlineLvl w:val="4"/>
              <w:rPr>
                <w:ins w:id="2027" w:author="Borja Gonzalez" w:date="2017-09-28T18:57:00Z"/>
                <w:rFonts w:ascii="Monaco" w:hAnsi="Monaco" w:cs="Monaco"/>
                <w:sz w:val="20"/>
                <w:szCs w:val="20"/>
                <w:lang w:val="en-US"/>
                <w:rPrChange w:id="2028" w:author="Borja Gonzalez" w:date="2017-09-28T18:57:00Z">
                  <w:rPr>
                    <w:ins w:id="2029" w:author="Borja Gonzalez" w:date="2017-09-28T18:57:00Z"/>
                    <w:rFonts w:ascii="Monaco" w:eastAsiaTheme="majorEastAsia" w:hAnsi="Monaco" w:cs="Monaco"/>
                    <w:color w:val="243F60" w:themeColor="accent1" w:themeShade="7F"/>
                    <w:sz w:val="32"/>
                    <w:szCs w:val="32"/>
                    <w:lang w:val="en-US"/>
                  </w:rPr>
                </w:rPrChange>
              </w:rPr>
            </w:pPr>
            <w:ins w:id="2030" w:author="Borja Gonzalez" w:date="2017-09-28T18:57:00Z">
              <w:r w:rsidRPr="0055352B">
                <w:rPr>
                  <w:rFonts w:ascii="Monaco" w:hAnsi="Monaco" w:cs="Monaco"/>
                  <w:sz w:val="20"/>
                  <w:szCs w:val="20"/>
                  <w:lang w:val="en-US"/>
                  <w:rPrChange w:id="2031" w:author="Borja Gonzalez" w:date="2017-09-28T18:57:00Z">
                    <w:rPr>
                      <w:rFonts w:ascii="Monaco" w:hAnsi="Monaco" w:cs="Monaco"/>
                      <w:sz w:val="32"/>
                      <w:szCs w:val="32"/>
                      <w:lang w:val="en-US"/>
                    </w:rPr>
                  </w:rPrChange>
                </w:rPr>
                <w:tab/>
              </w:r>
              <w:r w:rsidRPr="0055352B">
                <w:rPr>
                  <w:rFonts w:ascii="Monaco" w:hAnsi="Monaco" w:cs="Monaco"/>
                  <w:b/>
                  <w:bCs/>
                  <w:color w:val="204A87"/>
                  <w:sz w:val="20"/>
                  <w:szCs w:val="20"/>
                  <w:lang w:val="en-US"/>
                  <w:rPrChange w:id="2032" w:author="Borja Gonzalez" w:date="2017-09-28T18:57:00Z">
                    <w:rPr>
                      <w:rFonts w:ascii="Monaco" w:hAnsi="Monaco" w:cs="Monaco"/>
                      <w:b/>
                      <w:bCs/>
                      <w:color w:val="204A87"/>
                      <w:sz w:val="32"/>
                      <w:szCs w:val="32"/>
                      <w:lang w:val="en-US"/>
                    </w:rPr>
                  </w:rPrChange>
                </w:rPr>
                <w:t>&lt;input</w:t>
              </w:r>
              <w:r w:rsidRPr="0055352B">
                <w:rPr>
                  <w:rFonts w:ascii="Monaco" w:hAnsi="Monaco" w:cs="Monaco"/>
                  <w:sz w:val="20"/>
                  <w:szCs w:val="20"/>
                  <w:lang w:val="en-US"/>
                  <w:rPrChange w:id="2033" w:author="Borja Gonzalez" w:date="2017-09-28T18:57:00Z">
                    <w:rPr>
                      <w:rFonts w:ascii="Monaco" w:hAnsi="Monaco" w:cs="Monaco"/>
                      <w:sz w:val="32"/>
                      <w:szCs w:val="32"/>
                      <w:lang w:val="en-US"/>
                    </w:rPr>
                  </w:rPrChange>
                </w:rPr>
                <w:t xml:space="preserve"> </w:t>
              </w:r>
              <w:r w:rsidRPr="0055352B">
                <w:rPr>
                  <w:rFonts w:ascii="Monaco" w:hAnsi="Monaco" w:cs="Monaco"/>
                  <w:color w:val="C4A000"/>
                  <w:sz w:val="20"/>
                  <w:szCs w:val="20"/>
                  <w:lang w:val="en-US"/>
                  <w:rPrChange w:id="2034" w:author="Borja Gonzalez" w:date="2017-09-28T18:57:00Z">
                    <w:rPr>
                      <w:rFonts w:ascii="Monaco" w:hAnsi="Monaco" w:cs="Monaco"/>
                      <w:color w:val="C4A000"/>
                      <w:sz w:val="32"/>
                      <w:szCs w:val="32"/>
                      <w:lang w:val="en-US"/>
                    </w:rPr>
                  </w:rPrChange>
                </w:rPr>
                <w:t>type=</w:t>
              </w:r>
              <w:r w:rsidRPr="0055352B">
                <w:rPr>
                  <w:rFonts w:ascii="Monaco" w:hAnsi="Monaco" w:cs="Monaco"/>
                  <w:color w:val="4E9A06"/>
                  <w:sz w:val="20"/>
                  <w:szCs w:val="20"/>
                  <w:lang w:val="en-US"/>
                  <w:rPrChange w:id="2035" w:author="Borja Gonzalez" w:date="2017-09-28T18:57:00Z">
                    <w:rPr>
                      <w:rFonts w:ascii="Monaco" w:hAnsi="Monaco" w:cs="Monaco"/>
                      <w:color w:val="4E9A06"/>
                      <w:sz w:val="32"/>
                      <w:szCs w:val="32"/>
                      <w:lang w:val="en-US"/>
                    </w:rPr>
                  </w:rPrChange>
                </w:rPr>
                <w:t>"radio"</w:t>
              </w:r>
              <w:r w:rsidRPr="0055352B">
                <w:rPr>
                  <w:rFonts w:ascii="Monaco" w:hAnsi="Monaco" w:cs="Monaco"/>
                  <w:sz w:val="20"/>
                  <w:szCs w:val="20"/>
                  <w:lang w:val="en-US"/>
                  <w:rPrChange w:id="2036" w:author="Borja Gonzalez" w:date="2017-09-28T18:57:00Z">
                    <w:rPr>
                      <w:rFonts w:ascii="Monaco" w:hAnsi="Monaco" w:cs="Monaco"/>
                      <w:sz w:val="32"/>
                      <w:szCs w:val="32"/>
                      <w:lang w:val="en-US"/>
                    </w:rPr>
                  </w:rPrChange>
                </w:rPr>
                <w:t xml:space="preserve"> </w:t>
              </w:r>
              <w:r w:rsidRPr="0055352B">
                <w:rPr>
                  <w:rFonts w:ascii="Monaco" w:hAnsi="Monaco" w:cs="Monaco"/>
                  <w:color w:val="C4A000"/>
                  <w:sz w:val="20"/>
                  <w:szCs w:val="20"/>
                  <w:lang w:val="en-US"/>
                  <w:rPrChange w:id="2037" w:author="Borja Gonzalez" w:date="2017-09-28T18:57:00Z">
                    <w:rPr>
                      <w:rFonts w:ascii="Monaco" w:hAnsi="Monaco" w:cs="Monaco"/>
                      <w:color w:val="C4A000"/>
                      <w:sz w:val="32"/>
                      <w:szCs w:val="32"/>
                      <w:lang w:val="en-US"/>
                    </w:rPr>
                  </w:rPrChange>
                </w:rPr>
                <w:t>name=</w:t>
              </w:r>
              <w:r w:rsidRPr="0055352B">
                <w:rPr>
                  <w:rFonts w:ascii="Monaco" w:hAnsi="Monaco" w:cs="Monaco"/>
                  <w:color w:val="4E9A06"/>
                  <w:sz w:val="20"/>
                  <w:szCs w:val="20"/>
                  <w:lang w:val="en-US"/>
                  <w:rPrChange w:id="2038" w:author="Borja Gonzalez" w:date="2017-09-28T18:57:00Z">
                    <w:rPr>
                      <w:rFonts w:ascii="Monaco" w:hAnsi="Monaco" w:cs="Monaco"/>
                      <w:color w:val="4E9A06"/>
                      <w:sz w:val="32"/>
                      <w:szCs w:val="32"/>
                      <w:lang w:val="en-US"/>
                    </w:rPr>
                  </w:rPrChange>
                </w:rPr>
                <w:t>"sexo"</w:t>
              </w:r>
              <w:r w:rsidRPr="0055352B">
                <w:rPr>
                  <w:rFonts w:ascii="Monaco" w:hAnsi="Monaco" w:cs="Monaco"/>
                  <w:sz w:val="20"/>
                  <w:szCs w:val="20"/>
                  <w:lang w:val="en-US"/>
                  <w:rPrChange w:id="2039" w:author="Borja Gonzalez" w:date="2017-09-28T18:57:00Z">
                    <w:rPr>
                      <w:rFonts w:ascii="Monaco" w:hAnsi="Monaco" w:cs="Monaco"/>
                      <w:sz w:val="32"/>
                      <w:szCs w:val="32"/>
                      <w:lang w:val="en-US"/>
                    </w:rPr>
                  </w:rPrChange>
                </w:rPr>
                <w:t xml:space="preserve"> </w:t>
              </w:r>
              <w:r w:rsidRPr="0055352B">
                <w:rPr>
                  <w:rFonts w:ascii="Monaco" w:hAnsi="Monaco" w:cs="Monaco"/>
                  <w:color w:val="C4A000"/>
                  <w:sz w:val="20"/>
                  <w:szCs w:val="20"/>
                  <w:lang w:val="en-US"/>
                  <w:rPrChange w:id="2040" w:author="Borja Gonzalez" w:date="2017-09-28T18:57:00Z">
                    <w:rPr>
                      <w:rFonts w:ascii="Monaco" w:hAnsi="Monaco" w:cs="Monaco"/>
                      <w:color w:val="C4A000"/>
                      <w:sz w:val="32"/>
                      <w:szCs w:val="32"/>
                      <w:lang w:val="en-US"/>
                    </w:rPr>
                  </w:rPrChange>
                </w:rPr>
                <w:t>value=</w:t>
              </w:r>
              <w:r w:rsidRPr="0055352B">
                <w:rPr>
                  <w:rFonts w:ascii="Monaco" w:hAnsi="Monaco" w:cs="Monaco"/>
                  <w:color w:val="4E9A06"/>
                  <w:sz w:val="20"/>
                  <w:szCs w:val="20"/>
                  <w:lang w:val="en-US"/>
                  <w:rPrChange w:id="2041" w:author="Borja Gonzalez" w:date="2017-09-28T18:57:00Z">
                    <w:rPr>
                      <w:rFonts w:ascii="Monaco" w:hAnsi="Monaco" w:cs="Monaco"/>
                      <w:color w:val="4E9A06"/>
                      <w:sz w:val="32"/>
                      <w:szCs w:val="32"/>
                      <w:lang w:val="en-US"/>
                    </w:rPr>
                  </w:rPrChange>
                </w:rPr>
                <w:t>"h"</w:t>
              </w:r>
              <w:r w:rsidRPr="0055352B">
                <w:rPr>
                  <w:rFonts w:ascii="Monaco" w:hAnsi="Monaco" w:cs="Monaco"/>
                  <w:sz w:val="20"/>
                  <w:szCs w:val="20"/>
                  <w:lang w:val="en-US"/>
                  <w:rPrChange w:id="2042" w:author="Borja Gonzalez" w:date="2017-09-28T18:57:00Z">
                    <w:rPr>
                      <w:rFonts w:ascii="Monaco" w:hAnsi="Monaco" w:cs="Monaco"/>
                      <w:sz w:val="32"/>
                      <w:szCs w:val="32"/>
                      <w:lang w:val="en-US"/>
                    </w:rPr>
                  </w:rPrChange>
                </w:rPr>
                <w:t xml:space="preserve"> </w:t>
              </w:r>
              <w:r w:rsidRPr="0055352B">
                <w:rPr>
                  <w:rFonts w:ascii="Monaco" w:hAnsi="Monaco" w:cs="Monaco"/>
                  <w:color w:val="C4A000"/>
                  <w:sz w:val="20"/>
                  <w:szCs w:val="20"/>
                  <w:lang w:val="en-US"/>
                  <w:rPrChange w:id="2043" w:author="Borja Gonzalez" w:date="2017-09-28T18:57:00Z">
                    <w:rPr>
                      <w:rFonts w:ascii="Monaco" w:hAnsi="Monaco" w:cs="Monaco"/>
                      <w:color w:val="C4A000"/>
                      <w:sz w:val="32"/>
                      <w:szCs w:val="32"/>
                      <w:lang w:val="en-US"/>
                    </w:rPr>
                  </w:rPrChange>
                </w:rPr>
                <w:t>id=</w:t>
              </w:r>
              <w:r w:rsidRPr="0055352B">
                <w:rPr>
                  <w:rFonts w:ascii="Monaco" w:hAnsi="Monaco" w:cs="Monaco"/>
                  <w:color w:val="4E9A06"/>
                  <w:sz w:val="20"/>
                  <w:szCs w:val="20"/>
                  <w:lang w:val="en-US"/>
                  <w:rPrChange w:id="2044" w:author="Borja Gonzalez" w:date="2017-09-28T18:57:00Z">
                    <w:rPr>
                      <w:rFonts w:ascii="Monaco" w:hAnsi="Monaco" w:cs="Monaco"/>
                      <w:color w:val="4E9A06"/>
                      <w:sz w:val="32"/>
                      <w:szCs w:val="32"/>
                      <w:lang w:val="en-US"/>
                    </w:rPr>
                  </w:rPrChange>
                </w:rPr>
                <w:t>"sexo1"</w:t>
              </w:r>
              <w:r w:rsidRPr="0055352B">
                <w:rPr>
                  <w:rFonts w:ascii="Monaco" w:hAnsi="Monaco" w:cs="Monaco"/>
                  <w:b/>
                  <w:bCs/>
                  <w:color w:val="204A87"/>
                  <w:sz w:val="20"/>
                  <w:szCs w:val="20"/>
                  <w:lang w:val="en-US"/>
                  <w:rPrChange w:id="2045" w:author="Borja Gonzalez" w:date="2017-09-28T18:57:00Z">
                    <w:rPr>
                      <w:rFonts w:ascii="Monaco" w:hAnsi="Monaco" w:cs="Monaco"/>
                      <w:b/>
                      <w:bCs/>
                      <w:color w:val="204A87"/>
                      <w:sz w:val="32"/>
                      <w:szCs w:val="32"/>
                      <w:lang w:val="en-US"/>
                    </w:rPr>
                  </w:rPrChange>
                </w:rPr>
                <w:t>&gt;</w:t>
              </w:r>
              <w:r w:rsidRPr="0055352B">
                <w:rPr>
                  <w:rFonts w:ascii="Monaco" w:hAnsi="Monaco" w:cs="Monaco"/>
                  <w:sz w:val="20"/>
                  <w:szCs w:val="20"/>
                  <w:lang w:val="en-US"/>
                  <w:rPrChange w:id="2046" w:author="Borja Gonzalez" w:date="2017-09-28T18:57:00Z">
                    <w:rPr>
                      <w:rFonts w:ascii="Monaco" w:hAnsi="Monaco" w:cs="Monaco"/>
                      <w:sz w:val="32"/>
                      <w:szCs w:val="32"/>
                      <w:lang w:val="en-US"/>
                    </w:rPr>
                  </w:rPrChange>
                </w:rPr>
                <w:t xml:space="preserve"> Hombre</w:t>
              </w:r>
            </w:ins>
          </w:p>
          <w:p w14:paraId="7D381636" w14:textId="77777777" w:rsidR="0055352B" w:rsidRPr="0055352B" w:rsidRDefault="0055352B" w:rsidP="0055352B">
            <w:pPr>
              <w:keepNext/>
              <w:keepLines/>
              <w:widowControl w:val="0"/>
              <w:autoSpaceDE w:val="0"/>
              <w:autoSpaceDN w:val="0"/>
              <w:adjustRightInd w:val="0"/>
              <w:spacing w:before="200"/>
              <w:outlineLvl w:val="4"/>
              <w:rPr>
                <w:ins w:id="2047" w:author="Borja Gonzalez" w:date="2017-09-28T18:57:00Z"/>
                <w:rFonts w:ascii="Monaco" w:hAnsi="Monaco" w:cs="Monaco"/>
                <w:sz w:val="20"/>
                <w:szCs w:val="20"/>
                <w:lang w:val="en-US"/>
                <w:rPrChange w:id="2048" w:author="Borja Gonzalez" w:date="2017-09-28T18:57:00Z">
                  <w:rPr>
                    <w:ins w:id="2049" w:author="Borja Gonzalez" w:date="2017-09-28T18:57:00Z"/>
                    <w:rFonts w:ascii="Monaco" w:eastAsiaTheme="majorEastAsia" w:hAnsi="Monaco" w:cs="Monaco"/>
                    <w:color w:val="243F60" w:themeColor="accent1" w:themeShade="7F"/>
                    <w:sz w:val="32"/>
                    <w:szCs w:val="32"/>
                    <w:lang w:val="en-US"/>
                  </w:rPr>
                </w:rPrChange>
              </w:rPr>
            </w:pPr>
            <w:ins w:id="2050" w:author="Borja Gonzalez" w:date="2017-09-28T18:57:00Z">
              <w:r w:rsidRPr="0055352B">
                <w:rPr>
                  <w:rFonts w:ascii="Monaco" w:hAnsi="Monaco" w:cs="Monaco"/>
                  <w:sz w:val="20"/>
                  <w:szCs w:val="20"/>
                  <w:lang w:val="en-US"/>
                  <w:rPrChange w:id="2051" w:author="Borja Gonzalez" w:date="2017-09-28T18:57:00Z">
                    <w:rPr>
                      <w:rFonts w:ascii="Monaco" w:hAnsi="Monaco" w:cs="Monaco"/>
                      <w:sz w:val="32"/>
                      <w:szCs w:val="32"/>
                      <w:lang w:val="en-US"/>
                    </w:rPr>
                  </w:rPrChange>
                </w:rPr>
                <w:tab/>
              </w:r>
              <w:r w:rsidRPr="0055352B">
                <w:rPr>
                  <w:rFonts w:ascii="Monaco" w:hAnsi="Monaco" w:cs="Monaco"/>
                  <w:b/>
                  <w:bCs/>
                  <w:color w:val="204A87"/>
                  <w:sz w:val="20"/>
                  <w:szCs w:val="20"/>
                  <w:lang w:val="en-US"/>
                  <w:rPrChange w:id="2052" w:author="Borja Gonzalez" w:date="2017-09-28T18:57:00Z">
                    <w:rPr>
                      <w:rFonts w:ascii="Monaco" w:hAnsi="Monaco" w:cs="Monaco"/>
                      <w:b/>
                      <w:bCs/>
                      <w:color w:val="204A87"/>
                      <w:sz w:val="32"/>
                      <w:szCs w:val="32"/>
                      <w:lang w:val="en-US"/>
                    </w:rPr>
                  </w:rPrChange>
                </w:rPr>
                <w:t>&lt;input</w:t>
              </w:r>
              <w:r w:rsidRPr="0055352B">
                <w:rPr>
                  <w:rFonts w:ascii="Monaco" w:hAnsi="Monaco" w:cs="Monaco"/>
                  <w:sz w:val="20"/>
                  <w:szCs w:val="20"/>
                  <w:lang w:val="en-US"/>
                  <w:rPrChange w:id="2053" w:author="Borja Gonzalez" w:date="2017-09-28T18:57:00Z">
                    <w:rPr>
                      <w:rFonts w:ascii="Monaco" w:hAnsi="Monaco" w:cs="Monaco"/>
                      <w:sz w:val="32"/>
                      <w:szCs w:val="32"/>
                      <w:lang w:val="en-US"/>
                    </w:rPr>
                  </w:rPrChange>
                </w:rPr>
                <w:t xml:space="preserve"> </w:t>
              </w:r>
              <w:r w:rsidRPr="0055352B">
                <w:rPr>
                  <w:rFonts w:ascii="Monaco" w:hAnsi="Monaco" w:cs="Monaco"/>
                  <w:color w:val="C4A000"/>
                  <w:sz w:val="20"/>
                  <w:szCs w:val="20"/>
                  <w:lang w:val="en-US"/>
                  <w:rPrChange w:id="2054" w:author="Borja Gonzalez" w:date="2017-09-28T18:57:00Z">
                    <w:rPr>
                      <w:rFonts w:ascii="Monaco" w:hAnsi="Monaco" w:cs="Monaco"/>
                      <w:color w:val="C4A000"/>
                      <w:sz w:val="32"/>
                      <w:szCs w:val="32"/>
                      <w:lang w:val="en-US"/>
                    </w:rPr>
                  </w:rPrChange>
                </w:rPr>
                <w:t>type=</w:t>
              </w:r>
              <w:r w:rsidRPr="0055352B">
                <w:rPr>
                  <w:rFonts w:ascii="Monaco" w:hAnsi="Monaco" w:cs="Monaco"/>
                  <w:color w:val="4E9A06"/>
                  <w:sz w:val="20"/>
                  <w:szCs w:val="20"/>
                  <w:lang w:val="en-US"/>
                  <w:rPrChange w:id="2055" w:author="Borja Gonzalez" w:date="2017-09-28T18:57:00Z">
                    <w:rPr>
                      <w:rFonts w:ascii="Monaco" w:hAnsi="Monaco" w:cs="Monaco"/>
                      <w:color w:val="4E9A06"/>
                      <w:sz w:val="32"/>
                      <w:szCs w:val="32"/>
                      <w:lang w:val="en-US"/>
                    </w:rPr>
                  </w:rPrChange>
                </w:rPr>
                <w:t>"radio"</w:t>
              </w:r>
              <w:r w:rsidRPr="0055352B">
                <w:rPr>
                  <w:rFonts w:ascii="Monaco" w:hAnsi="Monaco" w:cs="Monaco"/>
                  <w:sz w:val="20"/>
                  <w:szCs w:val="20"/>
                  <w:lang w:val="en-US"/>
                  <w:rPrChange w:id="2056" w:author="Borja Gonzalez" w:date="2017-09-28T18:57:00Z">
                    <w:rPr>
                      <w:rFonts w:ascii="Monaco" w:hAnsi="Monaco" w:cs="Monaco"/>
                      <w:sz w:val="32"/>
                      <w:szCs w:val="32"/>
                      <w:lang w:val="en-US"/>
                    </w:rPr>
                  </w:rPrChange>
                </w:rPr>
                <w:t xml:space="preserve"> </w:t>
              </w:r>
              <w:r w:rsidRPr="0055352B">
                <w:rPr>
                  <w:rFonts w:ascii="Monaco" w:hAnsi="Monaco" w:cs="Monaco"/>
                  <w:color w:val="C4A000"/>
                  <w:sz w:val="20"/>
                  <w:szCs w:val="20"/>
                  <w:lang w:val="en-US"/>
                  <w:rPrChange w:id="2057" w:author="Borja Gonzalez" w:date="2017-09-28T18:57:00Z">
                    <w:rPr>
                      <w:rFonts w:ascii="Monaco" w:hAnsi="Monaco" w:cs="Monaco"/>
                      <w:color w:val="C4A000"/>
                      <w:sz w:val="32"/>
                      <w:szCs w:val="32"/>
                      <w:lang w:val="en-US"/>
                    </w:rPr>
                  </w:rPrChange>
                </w:rPr>
                <w:t>name=</w:t>
              </w:r>
              <w:r w:rsidRPr="0055352B">
                <w:rPr>
                  <w:rFonts w:ascii="Monaco" w:hAnsi="Monaco" w:cs="Monaco"/>
                  <w:color w:val="4E9A06"/>
                  <w:sz w:val="20"/>
                  <w:szCs w:val="20"/>
                  <w:lang w:val="en-US"/>
                  <w:rPrChange w:id="2058" w:author="Borja Gonzalez" w:date="2017-09-28T18:57:00Z">
                    <w:rPr>
                      <w:rFonts w:ascii="Monaco" w:hAnsi="Monaco" w:cs="Monaco"/>
                      <w:color w:val="4E9A06"/>
                      <w:sz w:val="32"/>
                      <w:szCs w:val="32"/>
                      <w:lang w:val="en-US"/>
                    </w:rPr>
                  </w:rPrChange>
                </w:rPr>
                <w:t>"sexo"</w:t>
              </w:r>
              <w:r w:rsidRPr="0055352B">
                <w:rPr>
                  <w:rFonts w:ascii="Monaco" w:hAnsi="Monaco" w:cs="Monaco"/>
                  <w:sz w:val="20"/>
                  <w:szCs w:val="20"/>
                  <w:lang w:val="en-US"/>
                  <w:rPrChange w:id="2059" w:author="Borja Gonzalez" w:date="2017-09-28T18:57:00Z">
                    <w:rPr>
                      <w:rFonts w:ascii="Monaco" w:hAnsi="Monaco" w:cs="Monaco"/>
                      <w:sz w:val="32"/>
                      <w:szCs w:val="32"/>
                      <w:lang w:val="en-US"/>
                    </w:rPr>
                  </w:rPrChange>
                </w:rPr>
                <w:t xml:space="preserve"> </w:t>
              </w:r>
              <w:r w:rsidRPr="0055352B">
                <w:rPr>
                  <w:rFonts w:ascii="Monaco" w:hAnsi="Monaco" w:cs="Monaco"/>
                  <w:color w:val="C4A000"/>
                  <w:sz w:val="20"/>
                  <w:szCs w:val="20"/>
                  <w:lang w:val="en-US"/>
                  <w:rPrChange w:id="2060" w:author="Borja Gonzalez" w:date="2017-09-28T18:57:00Z">
                    <w:rPr>
                      <w:rFonts w:ascii="Monaco" w:hAnsi="Monaco" w:cs="Monaco"/>
                      <w:color w:val="C4A000"/>
                      <w:sz w:val="32"/>
                      <w:szCs w:val="32"/>
                      <w:lang w:val="en-US"/>
                    </w:rPr>
                  </w:rPrChange>
                </w:rPr>
                <w:t>value=</w:t>
              </w:r>
              <w:r w:rsidRPr="0055352B">
                <w:rPr>
                  <w:rFonts w:ascii="Monaco" w:hAnsi="Monaco" w:cs="Monaco"/>
                  <w:color w:val="4E9A06"/>
                  <w:sz w:val="20"/>
                  <w:szCs w:val="20"/>
                  <w:lang w:val="en-US"/>
                  <w:rPrChange w:id="2061" w:author="Borja Gonzalez" w:date="2017-09-28T18:57:00Z">
                    <w:rPr>
                      <w:rFonts w:ascii="Monaco" w:hAnsi="Monaco" w:cs="Monaco"/>
                      <w:color w:val="4E9A06"/>
                      <w:sz w:val="32"/>
                      <w:szCs w:val="32"/>
                      <w:lang w:val="en-US"/>
                    </w:rPr>
                  </w:rPrChange>
                </w:rPr>
                <w:t>"m"</w:t>
              </w:r>
              <w:r w:rsidRPr="0055352B">
                <w:rPr>
                  <w:rFonts w:ascii="Monaco" w:hAnsi="Monaco" w:cs="Monaco"/>
                  <w:sz w:val="20"/>
                  <w:szCs w:val="20"/>
                  <w:lang w:val="en-US"/>
                  <w:rPrChange w:id="2062" w:author="Borja Gonzalez" w:date="2017-09-28T18:57:00Z">
                    <w:rPr>
                      <w:rFonts w:ascii="Monaco" w:hAnsi="Monaco" w:cs="Monaco"/>
                      <w:sz w:val="32"/>
                      <w:szCs w:val="32"/>
                      <w:lang w:val="en-US"/>
                    </w:rPr>
                  </w:rPrChange>
                </w:rPr>
                <w:t xml:space="preserve"> </w:t>
              </w:r>
              <w:r w:rsidRPr="0055352B">
                <w:rPr>
                  <w:rFonts w:ascii="Monaco" w:hAnsi="Monaco" w:cs="Monaco"/>
                  <w:color w:val="C4A000"/>
                  <w:sz w:val="20"/>
                  <w:szCs w:val="20"/>
                  <w:lang w:val="en-US"/>
                  <w:rPrChange w:id="2063" w:author="Borja Gonzalez" w:date="2017-09-28T18:57:00Z">
                    <w:rPr>
                      <w:rFonts w:ascii="Monaco" w:hAnsi="Monaco" w:cs="Monaco"/>
                      <w:color w:val="C4A000"/>
                      <w:sz w:val="32"/>
                      <w:szCs w:val="32"/>
                      <w:lang w:val="en-US"/>
                    </w:rPr>
                  </w:rPrChange>
                </w:rPr>
                <w:t>id=</w:t>
              </w:r>
              <w:r w:rsidRPr="0055352B">
                <w:rPr>
                  <w:rFonts w:ascii="Monaco" w:hAnsi="Monaco" w:cs="Monaco"/>
                  <w:color w:val="4E9A06"/>
                  <w:sz w:val="20"/>
                  <w:szCs w:val="20"/>
                  <w:lang w:val="en-US"/>
                  <w:rPrChange w:id="2064" w:author="Borja Gonzalez" w:date="2017-09-28T18:57:00Z">
                    <w:rPr>
                      <w:rFonts w:ascii="Monaco" w:hAnsi="Monaco" w:cs="Monaco"/>
                      <w:color w:val="4E9A06"/>
                      <w:sz w:val="32"/>
                      <w:szCs w:val="32"/>
                      <w:lang w:val="en-US"/>
                    </w:rPr>
                  </w:rPrChange>
                </w:rPr>
                <w:t>"sexo2"</w:t>
              </w:r>
              <w:r w:rsidRPr="0055352B">
                <w:rPr>
                  <w:rFonts w:ascii="Monaco" w:hAnsi="Monaco" w:cs="Monaco"/>
                  <w:b/>
                  <w:bCs/>
                  <w:color w:val="204A87"/>
                  <w:sz w:val="20"/>
                  <w:szCs w:val="20"/>
                  <w:lang w:val="en-US"/>
                  <w:rPrChange w:id="2065" w:author="Borja Gonzalez" w:date="2017-09-28T18:57:00Z">
                    <w:rPr>
                      <w:rFonts w:ascii="Monaco" w:hAnsi="Monaco" w:cs="Monaco"/>
                      <w:b/>
                      <w:bCs/>
                      <w:color w:val="204A87"/>
                      <w:sz w:val="32"/>
                      <w:szCs w:val="32"/>
                      <w:lang w:val="en-US"/>
                    </w:rPr>
                  </w:rPrChange>
                </w:rPr>
                <w:t>&gt;</w:t>
              </w:r>
              <w:r w:rsidRPr="0055352B">
                <w:rPr>
                  <w:rFonts w:ascii="Monaco" w:hAnsi="Monaco" w:cs="Monaco"/>
                  <w:sz w:val="20"/>
                  <w:szCs w:val="20"/>
                  <w:lang w:val="en-US"/>
                  <w:rPrChange w:id="2066" w:author="Borja Gonzalez" w:date="2017-09-28T18:57:00Z">
                    <w:rPr>
                      <w:rFonts w:ascii="Monaco" w:hAnsi="Monaco" w:cs="Monaco"/>
                      <w:sz w:val="32"/>
                      <w:szCs w:val="32"/>
                      <w:lang w:val="en-US"/>
                    </w:rPr>
                  </w:rPrChange>
                </w:rPr>
                <w:t xml:space="preserve"> Mujer</w:t>
              </w:r>
              <w:r w:rsidRPr="0055352B">
                <w:rPr>
                  <w:rFonts w:ascii="Monaco" w:hAnsi="Monaco" w:cs="Monaco"/>
                  <w:b/>
                  <w:bCs/>
                  <w:color w:val="204A87"/>
                  <w:sz w:val="20"/>
                  <w:szCs w:val="20"/>
                  <w:lang w:val="en-US"/>
                  <w:rPrChange w:id="2067" w:author="Borja Gonzalez" w:date="2017-09-28T18:57:00Z">
                    <w:rPr>
                      <w:rFonts w:ascii="Monaco" w:hAnsi="Monaco" w:cs="Monaco"/>
                      <w:b/>
                      <w:bCs/>
                      <w:color w:val="204A87"/>
                      <w:sz w:val="32"/>
                      <w:szCs w:val="32"/>
                      <w:lang w:val="en-US"/>
                    </w:rPr>
                  </w:rPrChange>
                </w:rPr>
                <w:t>&lt;br&gt;</w:t>
              </w:r>
            </w:ins>
          </w:p>
          <w:p w14:paraId="6BB915AB" w14:textId="77777777" w:rsidR="0055352B" w:rsidRPr="0055352B" w:rsidRDefault="0055352B" w:rsidP="0055352B">
            <w:pPr>
              <w:keepNext/>
              <w:keepLines/>
              <w:widowControl w:val="0"/>
              <w:autoSpaceDE w:val="0"/>
              <w:autoSpaceDN w:val="0"/>
              <w:adjustRightInd w:val="0"/>
              <w:spacing w:before="200"/>
              <w:outlineLvl w:val="4"/>
              <w:rPr>
                <w:ins w:id="2068" w:author="Borja Gonzalez" w:date="2017-09-28T18:57:00Z"/>
                <w:rFonts w:ascii="Monaco" w:hAnsi="Monaco" w:cs="Monaco"/>
                <w:sz w:val="20"/>
                <w:szCs w:val="20"/>
                <w:lang w:val="en-US"/>
                <w:rPrChange w:id="2069" w:author="Borja Gonzalez" w:date="2017-09-28T18:57:00Z">
                  <w:rPr>
                    <w:ins w:id="2070" w:author="Borja Gonzalez" w:date="2017-09-28T18:57:00Z"/>
                    <w:rFonts w:ascii="Monaco" w:eastAsiaTheme="majorEastAsia" w:hAnsi="Monaco" w:cs="Monaco"/>
                    <w:color w:val="243F60" w:themeColor="accent1" w:themeShade="7F"/>
                    <w:sz w:val="32"/>
                    <w:szCs w:val="32"/>
                    <w:lang w:val="en-US"/>
                  </w:rPr>
                </w:rPrChange>
              </w:rPr>
            </w:pPr>
            <w:ins w:id="2071" w:author="Borja Gonzalez" w:date="2017-09-28T18:57:00Z">
              <w:r w:rsidRPr="0055352B">
                <w:rPr>
                  <w:rFonts w:ascii="Monaco" w:hAnsi="Monaco" w:cs="Monaco"/>
                  <w:sz w:val="20"/>
                  <w:szCs w:val="20"/>
                  <w:lang w:val="en-US"/>
                  <w:rPrChange w:id="2072" w:author="Borja Gonzalez" w:date="2017-09-28T18:57:00Z">
                    <w:rPr>
                      <w:rFonts w:ascii="Monaco" w:hAnsi="Monaco" w:cs="Monaco"/>
                      <w:sz w:val="32"/>
                      <w:szCs w:val="32"/>
                      <w:lang w:val="en-US"/>
                    </w:rPr>
                  </w:rPrChange>
                </w:rPr>
                <w:tab/>
              </w:r>
              <w:r w:rsidRPr="0055352B">
                <w:rPr>
                  <w:rFonts w:ascii="Monaco" w:hAnsi="Monaco" w:cs="Monaco"/>
                  <w:b/>
                  <w:bCs/>
                  <w:color w:val="204A87"/>
                  <w:sz w:val="20"/>
                  <w:szCs w:val="20"/>
                  <w:lang w:val="en-US"/>
                  <w:rPrChange w:id="2073" w:author="Borja Gonzalez" w:date="2017-09-28T18:57:00Z">
                    <w:rPr>
                      <w:rFonts w:ascii="Monaco" w:hAnsi="Monaco" w:cs="Monaco"/>
                      <w:b/>
                      <w:bCs/>
                      <w:color w:val="204A87"/>
                      <w:sz w:val="32"/>
                      <w:szCs w:val="32"/>
                      <w:lang w:val="en-US"/>
                    </w:rPr>
                  </w:rPrChange>
                </w:rPr>
                <w:t xml:space="preserve">&lt;script </w:t>
              </w:r>
              <w:r w:rsidRPr="0055352B">
                <w:rPr>
                  <w:rFonts w:ascii="Monaco" w:hAnsi="Monaco" w:cs="Monaco"/>
                  <w:color w:val="C4A000"/>
                  <w:sz w:val="20"/>
                  <w:szCs w:val="20"/>
                  <w:lang w:val="en-US"/>
                  <w:rPrChange w:id="2074" w:author="Borja Gonzalez" w:date="2017-09-28T18:57:00Z">
                    <w:rPr>
                      <w:rFonts w:ascii="Monaco" w:hAnsi="Monaco" w:cs="Monaco"/>
                      <w:color w:val="C4A000"/>
                      <w:sz w:val="32"/>
                      <w:szCs w:val="32"/>
                      <w:lang w:val="en-US"/>
                    </w:rPr>
                  </w:rPrChange>
                </w:rPr>
                <w:t>type=</w:t>
              </w:r>
              <w:r w:rsidRPr="0055352B">
                <w:rPr>
                  <w:rFonts w:ascii="Monaco" w:hAnsi="Monaco" w:cs="Monaco"/>
                  <w:color w:val="4E9A06"/>
                  <w:sz w:val="20"/>
                  <w:szCs w:val="20"/>
                  <w:lang w:val="en-US"/>
                  <w:rPrChange w:id="2075" w:author="Borja Gonzalez" w:date="2017-09-28T18:57:00Z">
                    <w:rPr>
                      <w:rFonts w:ascii="Monaco" w:hAnsi="Monaco" w:cs="Monaco"/>
                      <w:color w:val="4E9A06"/>
                      <w:sz w:val="32"/>
                      <w:szCs w:val="32"/>
                      <w:lang w:val="en-US"/>
                    </w:rPr>
                  </w:rPrChange>
                </w:rPr>
                <w:t>"text/javascript"</w:t>
              </w:r>
              <w:r w:rsidRPr="0055352B">
                <w:rPr>
                  <w:rFonts w:ascii="Monaco" w:hAnsi="Monaco" w:cs="Monaco"/>
                  <w:b/>
                  <w:bCs/>
                  <w:color w:val="204A87"/>
                  <w:sz w:val="20"/>
                  <w:szCs w:val="20"/>
                  <w:lang w:val="en-US"/>
                  <w:rPrChange w:id="2076" w:author="Borja Gonzalez" w:date="2017-09-28T18:57:00Z">
                    <w:rPr>
                      <w:rFonts w:ascii="Monaco" w:hAnsi="Monaco" w:cs="Monaco"/>
                      <w:b/>
                      <w:bCs/>
                      <w:color w:val="204A87"/>
                      <w:sz w:val="32"/>
                      <w:szCs w:val="32"/>
                      <w:lang w:val="en-US"/>
                    </w:rPr>
                  </w:rPrChange>
                </w:rPr>
                <w:t>&gt;</w:t>
              </w:r>
            </w:ins>
          </w:p>
          <w:p w14:paraId="36812B4C" w14:textId="77777777" w:rsidR="0055352B" w:rsidRPr="0055352B" w:rsidRDefault="0055352B" w:rsidP="0055352B">
            <w:pPr>
              <w:keepNext/>
              <w:keepLines/>
              <w:widowControl w:val="0"/>
              <w:autoSpaceDE w:val="0"/>
              <w:autoSpaceDN w:val="0"/>
              <w:adjustRightInd w:val="0"/>
              <w:spacing w:before="200"/>
              <w:outlineLvl w:val="4"/>
              <w:rPr>
                <w:ins w:id="2077" w:author="Borja Gonzalez" w:date="2017-09-28T18:57:00Z"/>
                <w:rFonts w:ascii="Monaco" w:hAnsi="Monaco" w:cs="Monaco"/>
                <w:sz w:val="20"/>
                <w:szCs w:val="20"/>
                <w:lang w:val="en-US"/>
                <w:rPrChange w:id="2078" w:author="Borja Gonzalez" w:date="2017-09-28T18:57:00Z">
                  <w:rPr>
                    <w:ins w:id="2079" w:author="Borja Gonzalez" w:date="2017-09-28T18:57:00Z"/>
                    <w:rFonts w:ascii="Monaco" w:eastAsiaTheme="majorEastAsia" w:hAnsi="Monaco" w:cs="Monaco"/>
                    <w:color w:val="243F60" w:themeColor="accent1" w:themeShade="7F"/>
                    <w:sz w:val="32"/>
                    <w:szCs w:val="32"/>
                    <w:lang w:val="en-US"/>
                  </w:rPr>
                </w:rPrChange>
              </w:rPr>
            </w:pPr>
            <w:ins w:id="2080" w:author="Borja Gonzalez" w:date="2017-09-28T18:57:00Z">
              <w:r w:rsidRPr="0055352B">
                <w:rPr>
                  <w:rFonts w:ascii="Monaco" w:hAnsi="Monaco" w:cs="Monaco"/>
                  <w:sz w:val="20"/>
                  <w:szCs w:val="20"/>
                  <w:lang w:val="en-US"/>
                  <w:rPrChange w:id="2081" w:author="Borja Gonzalez" w:date="2017-09-28T18:57:00Z">
                    <w:rPr>
                      <w:rFonts w:ascii="Monaco" w:hAnsi="Monaco" w:cs="Monaco"/>
                      <w:sz w:val="32"/>
                      <w:szCs w:val="32"/>
                      <w:lang w:val="en-US"/>
                    </w:rPr>
                  </w:rPrChange>
                </w:rPr>
                <w:tab/>
              </w:r>
              <w:r w:rsidRPr="0055352B">
                <w:rPr>
                  <w:rFonts w:ascii="Monaco" w:hAnsi="Monaco" w:cs="Monaco"/>
                  <w:sz w:val="20"/>
                  <w:szCs w:val="20"/>
                  <w:lang w:val="en-US"/>
                  <w:rPrChange w:id="2082" w:author="Borja Gonzalez" w:date="2017-09-28T18:57:00Z">
                    <w:rPr>
                      <w:rFonts w:ascii="Monaco" w:hAnsi="Monaco" w:cs="Monaco"/>
                      <w:sz w:val="32"/>
                      <w:szCs w:val="32"/>
                      <w:lang w:val="en-US"/>
                    </w:rPr>
                  </w:rPrChange>
                </w:rPr>
                <w:tab/>
              </w:r>
              <w:r w:rsidRPr="0055352B">
                <w:rPr>
                  <w:rFonts w:ascii="Monaco" w:hAnsi="Monaco" w:cs="Monaco"/>
                  <w:b/>
                  <w:bCs/>
                  <w:color w:val="204A87"/>
                  <w:sz w:val="20"/>
                  <w:szCs w:val="20"/>
                  <w:lang w:val="en-US"/>
                  <w:rPrChange w:id="2083" w:author="Borja Gonzalez" w:date="2017-09-28T18:57:00Z">
                    <w:rPr>
                      <w:rFonts w:ascii="Monaco" w:hAnsi="Monaco" w:cs="Monaco"/>
                      <w:b/>
                      <w:bCs/>
                      <w:color w:val="204A87"/>
                      <w:sz w:val="32"/>
                      <w:szCs w:val="32"/>
                      <w:lang w:val="en-US"/>
                    </w:rPr>
                  </w:rPrChange>
                </w:rPr>
                <w:t>function</w:t>
              </w:r>
              <w:r w:rsidRPr="0055352B">
                <w:rPr>
                  <w:rFonts w:ascii="Monaco" w:hAnsi="Monaco" w:cs="Monaco"/>
                  <w:sz w:val="20"/>
                  <w:szCs w:val="20"/>
                  <w:lang w:val="en-US"/>
                  <w:rPrChange w:id="2084" w:author="Borja Gonzalez" w:date="2017-09-28T18:57:00Z">
                    <w:rPr>
                      <w:rFonts w:ascii="Monaco" w:hAnsi="Monaco" w:cs="Monaco"/>
                      <w:sz w:val="32"/>
                      <w:szCs w:val="32"/>
                      <w:lang w:val="en-US"/>
                    </w:rPr>
                  </w:rPrChange>
                </w:rPr>
                <w:t xml:space="preserve"> </w:t>
              </w:r>
              <w:r w:rsidRPr="0055352B">
                <w:rPr>
                  <w:rFonts w:ascii="Monaco" w:hAnsi="Monaco" w:cs="Monaco"/>
                  <w:color w:val="000000"/>
                  <w:sz w:val="20"/>
                  <w:szCs w:val="20"/>
                  <w:lang w:val="en-US"/>
                  <w:rPrChange w:id="2085" w:author="Borja Gonzalez" w:date="2017-09-28T18:57:00Z">
                    <w:rPr>
                      <w:rFonts w:ascii="Monaco" w:hAnsi="Monaco" w:cs="Monaco"/>
                      <w:color w:val="000000"/>
                      <w:sz w:val="32"/>
                      <w:szCs w:val="32"/>
                      <w:lang w:val="en-US"/>
                    </w:rPr>
                  </w:rPrChange>
                </w:rPr>
                <w:t>Validar</w:t>
              </w:r>
              <w:r w:rsidRPr="0055352B">
                <w:rPr>
                  <w:rFonts w:ascii="Monaco" w:hAnsi="Monaco" w:cs="Monaco"/>
                  <w:b/>
                  <w:bCs/>
                  <w:color w:val="000000"/>
                  <w:sz w:val="20"/>
                  <w:szCs w:val="20"/>
                  <w:lang w:val="en-US"/>
                  <w:rPrChange w:id="2086" w:author="Borja Gonzalez" w:date="2017-09-28T18:57:00Z">
                    <w:rPr>
                      <w:rFonts w:ascii="Monaco" w:hAnsi="Monaco" w:cs="Monaco"/>
                      <w:b/>
                      <w:bCs/>
                      <w:color w:val="000000"/>
                      <w:sz w:val="32"/>
                      <w:szCs w:val="32"/>
                      <w:lang w:val="en-US"/>
                    </w:rPr>
                  </w:rPrChange>
                </w:rPr>
                <w:t>(){</w:t>
              </w:r>
            </w:ins>
          </w:p>
          <w:p w14:paraId="1466C4ED" w14:textId="77777777" w:rsidR="0055352B" w:rsidRPr="0055352B" w:rsidRDefault="0055352B" w:rsidP="0055352B">
            <w:pPr>
              <w:keepNext/>
              <w:keepLines/>
              <w:widowControl w:val="0"/>
              <w:autoSpaceDE w:val="0"/>
              <w:autoSpaceDN w:val="0"/>
              <w:adjustRightInd w:val="0"/>
              <w:spacing w:before="200"/>
              <w:outlineLvl w:val="4"/>
              <w:rPr>
                <w:ins w:id="2087" w:author="Borja Gonzalez" w:date="2017-09-28T18:57:00Z"/>
                <w:rFonts w:ascii="Monaco" w:hAnsi="Monaco" w:cs="Monaco"/>
                <w:sz w:val="20"/>
                <w:szCs w:val="20"/>
                <w:lang w:val="en-US"/>
                <w:rPrChange w:id="2088" w:author="Borja Gonzalez" w:date="2017-09-28T18:57:00Z">
                  <w:rPr>
                    <w:ins w:id="2089" w:author="Borja Gonzalez" w:date="2017-09-28T18:57:00Z"/>
                    <w:rFonts w:ascii="Monaco" w:eastAsiaTheme="majorEastAsia" w:hAnsi="Monaco" w:cs="Monaco"/>
                    <w:color w:val="243F60" w:themeColor="accent1" w:themeShade="7F"/>
                    <w:sz w:val="32"/>
                    <w:szCs w:val="32"/>
                    <w:lang w:val="en-US"/>
                  </w:rPr>
                </w:rPrChange>
              </w:rPr>
            </w:pPr>
            <w:ins w:id="2090" w:author="Borja Gonzalez" w:date="2017-09-28T18:57:00Z">
              <w:r w:rsidRPr="0055352B">
                <w:rPr>
                  <w:rFonts w:ascii="Monaco" w:hAnsi="Monaco" w:cs="Monaco"/>
                  <w:sz w:val="20"/>
                  <w:szCs w:val="20"/>
                  <w:lang w:val="en-US"/>
                  <w:rPrChange w:id="2091" w:author="Borja Gonzalez" w:date="2017-09-28T18:57:00Z">
                    <w:rPr>
                      <w:rFonts w:ascii="Monaco" w:hAnsi="Monaco" w:cs="Monaco"/>
                      <w:sz w:val="32"/>
                      <w:szCs w:val="32"/>
                      <w:lang w:val="en-US"/>
                    </w:rPr>
                  </w:rPrChange>
                </w:rPr>
                <w:tab/>
              </w:r>
              <w:r w:rsidRPr="0055352B">
                <w:rPr>
                  <w:rFonts w:ascii="Monaco" w:hAnsi="Monaco" w:cs="Monaco"/>
                  <w:sz w:val="20"/>
                  <w:szCs w:val="20"/>
                  <w:lang w:val="en-US"/>
                  <w:rPrChange w:id="2092" w:author="Borja Gonzalez" w:date="2017-09-28T18:57:00Z">
                    <w:rPr>
                      <w:rFonts w:ascii="Monaco" w:hAnsi="Monaco" w:cs="Monaco"/>
                      <w:sz w:val="32"/>
                      <w:szCs w:val="32"/>
                      <w:lang w:val="en-US"/>
                    </w:rPr>
                  </w:rPrChange>
                </w:rPr>
                <w:tab/>
              </w:r>
              <w:r w:rsidRPr="0055352B">
                <w:rPr>
                  <w:rFonts w:ascii="Monaco" w:hAnsi="Monaco" w:cs="Monaco"/>
                  <w:sz w:val="20"/>
                  <w:szCs w:val="20"/>
                  <w:lang w:val="en-US"/>
                  <w:rPrChange w:id="2093" w:author="Borja Gonzalez" w:date="2017-09-28T18:57:00Z">
                    <w:rPr>
                      <w:rFonts w:ascii="Monaco" w:hAnsi="Monaco" w:cs="Monaco"/>
                      <w:sz w:val="32"/>
                      <w:szCs w:val="32"/>
                      <w:lang w:val="en-US"/>
                    </w:rPr>
                  </w:rPrChange>
                </w:rPr>
                <w:tab/>
              </w:r>
              <w:r w:rsidRPr="0055352B">
                <w:rPr>
                  <w:rFonts w:ascii="Monaco" w:hAnsi="Monaco" w:cs="Monaco"/>
                  <w:b/>
                  <w:bCs/>
                  <w:color w:val="204A87"/>
                  <w:sz w:val="20"/>
                  <w:szCs w:val="20"/>
                  <w:lang w:val="en-US"/>
                  <w:rPrChange w:id="2094" w:author="Borja Gonzalez" w:date="2017-09-28T18:57:00Z">
                    <w:rPr>
                      <w:rFonts w:ascii="Monaco" w:hAnsi="Monaco" w:cs="Monaco"/>
                      <w:b/>
                      <w:bCs/>
                      <w:color w:val="204A87"/>
                      <w:sz w:val="32"/>
                      <w:szCs w:val="32"/>
                      <w:lang w:val="en-US"/>
                    </w:rPr>
                  </w:rPrChange>
                </w:rPr>
                <w:t>if</w:t>
              </w:r>
              <w:r w:rsidRPr="0055352B">
                <w:rPr>
                  <w:rFonts w:ascii="Monaco" w:hAnsi="Monaco" w:cs="Monaco"/>
                  <w:b/>
                  <w:bCs/>
                  <w:color w:val="000000"/>
                  <w:sz w:val="20"/>
                  <w:szCs w:val="20"/>
                  <w:lang w:val="en-US"/>
                  <w:rPrChange w:id="2095" w:author="Borja Gonzalez" w:date="2017-09-28T18:57:00Z">
                    <w:rPr>
                      <w:rFonts w:ascii="Monaco" w:hAnsi="Monaco" w:cs="Monaco"/>
                      <w:b/>
                      <w:bCs/>
                      <w:color w:val="000000"/>
                      <w:sz w:val="32"/>
                      <w:szCs w:val="32"/>
                      <w:lang w:val="en-US"/>
                    </w:rPr>
                  </w:rPrChange>
                </w:rPr>
                <w:t>(</w:t>
              </w:r>
              <w:r w:rsidRPr="0055352B">
                <w:rPr>
                  <w:rFonts w:ascii="Monaco" w:hAnsi="Monaco" w:cs="Monaco"/>
                  <w:color w:val="204A87"/>
                  <w:sz w:val="20"/>
                  <w:szCs w:val="20"/>
                  <w:lang w:val="en-US"/>
                  <w:rPrChange w:id="2096" w:author="Borja Gonzalez" w:date="2017-09-28T18:57:00Z">
                    <w:rPr>
                      <w:rFonts w:ascii="Monaco" w:hAnsi="Monaco" w:cs="Monaco"/>
                      <w:color w:val="204A87"/>
                      <w:sz w:val="32"/>
                      <w:szCs w:val="32"/>
                      <w:lang w:val="en-US"/>
                    </w:rPr>
                  </w:rPrChange>
                </w:rPr>
                <w:t>document</w:t>
              </w:r>
              <w:r w:rsidRPr="0055352B">
                <w:rPr>
                  <w:rFonts w:ascii="Monaco" w:hAnsi="Monaco" w:cs="Monaco"/>
                  <w:b/>
                  <w:bCs/>
                  <w:color w:val="000000"/>
                  <w:sz w:val="20"/>
                  <w:szCs w:val="20"/>
                  <w:lang w:val="en-US"/>
                  <w:rPrChange w:id="2097" w:author="Borja Gonzalez" w:date="2017-09-28T18:57:00Z">
                    <w:rPr>
                      <w:rFonts w:ascii="Monaco" w:hAnsi="Monaco" w:cs="Monaco"/>
                      <w:b/>
                      <w:bCs/>
                      <w:color w:val="000000"/>
                      <w:sz w:val="32"/>
                      <w:szCs w:val="32"/>
                      <w:lang w:val="en-US"/>
                    </w:rPr>
                  </w:rPrChange>
                </w:rPr>
                <w:t>.</w:t>
              </w:r>
              <w:r w:rsidRPr="0055352B">
                <w:rPr>
                  <w:rFonts w:ascii="Monaco" w:hAnsi="Monaco" w:cs="Monaco"/>
                  <w:color w:val="000000"/>
                  <w:sz w:val="20"/>
                  <w:szCs w:val="20"/>
                  <w:lang w:val="en-US"/>
                  <w:rPrChange w:id="2098" w:author="Borja Gonzalez" w:date="2017-09-28T18:57:00Z">
                    <w:rPr>
                      <w:rFonts w:ascii="Monaco" w:hAnsi="Monaco" w:cs="Monaco"/>
                      <w:color w:val="000000"/>
                      <w:sz w:val="32"/>
                      <w:szCs w:val="32"/>
                      <w:lang w:val="en-US"/>
                    </w:rPr>
                  </w:rPrChange>
                </w:rPr>
                <w:t>getElementById</w:t>
              </w:r>
              <w:r w:rsidRPr="0055352B">
                <w:rPr>
                  <w:rFonts w:ascii="Monaco" w:hAnsi="Monaco" w:cs="Monaco"/>
                  <w:b/>
                  <w:bCs/>
                  <w:color w:val="000000"/>
                  <w:sz w:val="20"/>
                  <w:szCs w:val="20"/>
                  <w:lang w:val="en-US"/>
                  <w:rPrChange w:id="2099" w:author="Borja Gonzalez" w:date="2017-09-28T18:57:00Z">
                    <w:rPr>
                      <w:rFonts w:ascii="Monaco" w:hAnsi="Monaco" w:cs="Monaco"/>
                      <w:b/>
                      <w:bCs/>
                      <w:color w:val="000000"/>
                      <w:sz w:val="32"/>
                      <w:szCs w:val="32"/>
                      <w:lang w:val="en-US"/>
                    </w:rPr>
                  </w:rPrChange>
                </w:rPr>
                <w:t>(</w:t>
              </w:r>
              <w:r w:rsidRPr="0055352B">
                <w:rPr>
                  <w:rFonts w:ascii="Monaco" w:hAnsi="Monaco" w:cs="Monaco"/>
                  <w:color w:val="4E9A06"/>
                  <w:sz w:val="20"/>
                  <w:szCs w:val="20"/>
                  <w:lang w:val="en-US"/>
                  <w:rPrChange w:id="2100" w:author="Borja Gonzalez" w:date="2017-09-28T18:57:00Z">
                    <w:rPr>
                      <w:rFonts w:ascii="Monaco" w:hAnsi="Monaco" w:cs="Monaco"/>
                      <w:color w:val="4E9A06"/>
                      <w:sz w:val="32"/>
                      <w:szCs w:val="32"/>
                      <w:lang w:val="en-US"/>
                    </w:rPr>
                  </w:rPrChange>
                </w:rPr>
                <w:t>"sexo1"</w:t>
              </w:r>
              <w:r w:rsidRPr="0055352B">
                <w:rPr>
                  <w:rFonts w:ascii="Monaco" w:hAnsi="Monaco" w:cs="Monaco"/>
                  <w:b/>
                  <w:bCs/>
                  <w:color w:val="000000"/>
                  <w:sz w:val="20"/>
                  <w:szCs w:val="20"/>
                  <w:lang w:val="en-US"/>
                  <w:rPrChange w:id="2101" w:author="Borja Gonzalez" w:date="2017-09-28T18:57:00Z">
                    <w:rPr>
                      <w:rFonts w:ascii="Monaco" w:hAnsi="Monaco" w:cs="Monaco"/>
                      <w:b/>
                      <w:bCs/>
                      <w:color w:val="000000"/>
                      <w:sz w:val="32"/>
                      <w:szCs w:val="32"/>
                      <w:lang w:val="en-US"/>
                    </w:rPr>
                  </w:rPrChange>
                </w:rPr>
                <w:t>).</w:t>
              </w:r>
              <w:r w:rsidRPr="0055352B">
                <w:rPr>
                  <w:rFonts w:ascii="Monaco" w:hAnsi="Monaco" w:cs="Monaco"/>
                  <w:color w:val="000000"/>
                  <w:sz w:val="20"/>
                  <w:szCs w:val="20"/>
                  <w:lang w:val="en-US"/>
                  <w:rPrChange w:id="2102" w:author="Borja Gonzalez" w:date="2017-09-28T18:57:00Z">
                    <w:rPr>
                      <w:rFonts w:ascii="Monaco" w:hAnsi="Monaco" w:cs="Monaco"/>
                      <w:color w:val="000000"/>
                      <w:sz w:val="32"/>
                      <w:szCs w:val="32"/>
                      <w:lang w:val="en-US"/>
                    </w:rPr>
                  </w:rPrChange>
                </w:rPr>
                <w:t>checked</w:t>
              </w:r>
              <w:r w:rsidRPr="0055352B">
                <w:rPr>
                  <w:rFonts w:ascii="Monaco" w:hAnsi="Monaco" w:cs="Monaco"/>
                  <w:b/>
                  <w:bCs/>
                  <w:color w:val="000000"/>
                  <w:sz w:val="20"/>
                  <w:szCs w:val="20"/>
                  <w:lang w:val="en-US"/>
                  <w:rPrChange w:id="2103" w:author="Borja Gonzalez" w:date="2017-09-28T18:57:00Z">
                    <w:rPr>
                      <w:rFonts w:ascii="Monaco" w:hAnsi="Monaco" w:cs="Monaco"/>
                      <w:b/>
                      <w:bCs/>
                      <w:color w:val="000000"/>
                      <w:sz w:val="32"/>
                      <w:szCs w:val="32"/>
                      <w:lang w:val="en-US"/>
                    </w:rPr>
                  </w:rPrChange>
                </w:rPr>
                <w:t>){</w:t>
              </w:r>
            </w:ins>
          </w:p>
          <w:p w14:paraId="459D620F" w14:textId="77777777" w:rsidR="0055352B" w:rsidRPr="0055352B" w:rsidRDefault="0055352B" w:rsidP="0055352B">
            <w:pPr>
              <w:keepNext/>
              <w:keepLines/>
              <w:widowControl w:val="0"/>
              <w:autoSpaceDE w:val="0"/>
              <w:autoSpaceDN w:val="0"/>
              <w:adjustRightInd w:val="0"/>
              <w:spacing w:before="200"/>
              <w:outlineLvl w:val="4"/>
              <w:rPr>
                <w:ins w:id="2104" w:author="Borja Gonzalez" w:date="2017-09-28T18:57:00Z"/>
                <w:rFonts w:ascii="Monaco" w:hAnsi="Monaco" w:cs="Monaco"/>
                <w:sz w:val="20"/>
                <w:szCs w:val="20"/>
                <w:lang w:val="en-US"/>
                <w:rPrChange w:id="2105" w:author="Borja Gonzalez" w:date="2017-09-28T18:57:00Z">
                  <w:rPr>
                    <w:ins w:id="2106" w:author="Borja Gonzalez" w:date="2017-09-28T18:57:00Z"/>
                    <w:rFonts w:ascii="Monaco" w:eastAsiaTheme="majorEastAsia" w:hAnsi="Monaco" w:cs="Monaco"/>
                    <w:color w:val="243F60" w:themeColor="accent1" w:themeShade="7F"/>
                    <w:sz w:val="32"/>
                    <w:szCs w:val="32"/>
                    <w:lang w:val="en-US"/>
                  </w:rPr>
                </w:rPrChange>
              </w:rPr>
            </w:pPr>
            <w:ins w:id="2107" w:author="Borja Gonzalez" w:date="2017-09-28T18:57:00Z">
              <w:r w:rsidRPr="0055352B">
                <w:rPr>
                  <w:rFonts w:ascii="Monaco" w:hAnsi="Monaco" w:cs="Monaco"/>
                  <w:sz w:val="20"/>
                  <w:szCs w:val="20"/>
                  <w:lang w:val="en-US"/>
                  <w:rPrChange w:id="2108" w:author="Borja Gonzalez" w:date="2017-09-28T18:57:00Z">
                    <w:rPr>
                      <w:rFonts w:ascii="Monaco" w:hAnsi="Monaco" w:cs="Monaco"/>
                      <w:sz w:val="32"/>
                      <w:szCs w:val="32"/>
                      <w:lang w:val="en-US"/>
                    </w:rPr>
                  </w:rPrChange>
                </w:rPr>
                <w:tab/>
              </w:r>
              <w:r w:rsidRPr="0055352B">
                <w:rPr>
                  <w:rFonts w:ascii="Monaco" w:hAnsi="Monaco" w:cs="Monaco"/>
                  <w:sz w:val="20"/>
                  <w:szCs w:val="20"/>
                  <w:lang w:val="en-US"/>
                  <w:rPrChange w:id="2109" w:author="Borja Gonzalez" w:date="2017-09-28T18:57:00Z">
                    <w:rPr>
                      <w:rFonts w:ascii="Monaco" w:hAnsi="Monaco" w:cs="Monaco"/>
                      <w:sz w:val="32"/>
                      <w:szCs w:val="32"/>
                      <w:lang w:val="en-US"/>
                    </w:rPr>
                  </w:rPrChange>
                </w:rPr>
                <w:tab/>
              </w:r>
              <w:r w:rsidRPr="0055352B">
                <w:rPr>
                  <w:rFonts w:ascii="Monaco" w:hAnsi="Monaco" w:cs="Monaco"/>
                  <w:sz w:val="20"/>
                  <w:szCs w:val="20"/>
                  <w:lang w:val="en-US"/>
                  <w:rPrChange w:id="2110" w:author="Borja Gonzalez" w:date="2017-09-28T18:57:00Z">
                    <w:rPr>
                      <w:rFonts w:ascii="Monaco" w:hAnsi="Monaco" w:cs="Monaco"/>
                      <w:sz w:val="32"/>
                      <w:szCs w:val="32"/>
                      <w:lang w:val="en-US"/>
                    </w:rPr>
                  </w:rPrChange>
                </w:rPr>
                <w:tab/>
              </w:r>
              <w:r w:rsidRPr="0055352B">
                <w:rPr>
                  <w:rFonts w:ascii="Monaco" w:hAnsi="Monaco" w:cs="Monaco"/>
                  <w:sz w:val="20"/>
                  <w:szCs w:val="20"/>
                  <w:lang w:val="en-US"/>
                  <w:rPrChange w:id="2111" w:author="Borja Gonzalez" w:date="2017-09-28T18:57:00Z">
                    <w:rPr>
                      <w:rFonts w:ascii="Monaco" w:hAnsi="Monaco" w:cs="Monaco"/>
                      <w:sz w:val="32"/>
                      <w:szCs w:val="32"/>
                      <w:lang w:val="en-US"/>
                    </w:rPr>
                  </w:rPrChange>
                </w:rPr>
                <w:tab/>
              </w:r>
              <w:r w:rsidRPr="0055352B">
                <w:rPr>
                  <w:rFonts w:ascii="Monaco" w:hAnsi="Monaco" w:cs="Monaco"/>
                  <w:b/>
                  <w:bCs/>
                  <w:color w:val="204A87"/>
                  <w:sz w:val="20"/>
                  <w:szCs w:val="20"/>
                  <w:lang w:val="en-US"/>
                  <w:rPrChange w:id="2112" w:author="Borja Gonzalez" w:date="2017-09-28T18:57:00Z">
                    <w:rPr>
                      <w:rFonts w:ascii="Monaco" w:hAnsi="Monaco" w:cs="Monaco"/>
                      <w:b/>
                      <w:bCs/>
                      <w:color w:val="204A87"/>
                      <w:sz w:val="32"/>
                      <w:szCs w:val="32"/>
                      <w:lang w:val="en-US"/>
                    </w:rPr>
                  </w:rPrChange>
                </w:rPr>
                <w:t>var</w:t>
              </w:r>
              <w:r w:rsidRPr="0055352B">
                <w:rPr>
                  <w:rFonts w:ascii="Monaco" w:hAnsi="Monaco" w:cs="Monaco"/>
                  <w:sz w:val="20"/>
                  <w:szCs w:val="20"/>
                  <w:lang w:val="en-US"/>
                  <w:rPrChange w:id="2113" w:author="Borja Gonzalez" w:date="2017-09-28T18:57:00Z">
                    <w:rPr>
                      <w:rFonts w:ascii="Monaco" w:hAnsi="Monaco" w:cs="Monaco"/>
                      <w:sz w:val="32"/>
                      <w:szCs w:val="32"/>
                      <w:lang w:val="en-US"/>
                    </w:rPr>
                  </w:rPrChange>
                </w:rPr>
                <w:t xml:space="preserve"> </w:t>
              </w:r>
              <w:r w:rsidRPr="0055352B">
                <w:rPr>
                  <w:rFonts w:ascii="Monaco" w:hAnsi="Monaco" w:cs="Monaco"/>
                  <w:color w:val="000000"/>
                  <w:sz w:val="20"/>
                  <w:szCs w:val="20"/>
                  <w:lang w:val="en-US"/>
                  <w:rPrChange w:id="2114" w:author="Borja Gonzalez" w:date="2017-09-28T18:57:00Z">
                    <w:rPr>
                      <w:rFonts w:ascii="Monaco" w:hAnsi="Monaco" w:cs="Monaco"/>
                      <w:color w:val="000000"/>
                      <w:sz w:val="32"/>
                      <w:szCs w:val="32"/>
                      <w:lang w:val="en-US"/>
                    </w:rPr>
                  </w:rPrChange>
                </w:rPr>
                <w:t>sexo</w:t>
              </w:r>
              <w:r w:rsidRPr="0055352B">
                <w:rPr>
                  <w:rFonts w:ascii="Monaco" w:hAnsi="Monaco" w:cs="Monaco"/>
                  <w:sz w:val="20"/>
                  <w:szCs w:val="20"/>
                  <w:lang w:val="en-US"/>
                  <w:rPrChange w:id="2115" w:author="Borja Gonzalez" w:date="2017-09-28T18:57:00Z">
                    <w:rPr>
                      <w:rFonts w:ascii="Monaco" w:hAnsi="Monaco" w:cs="Monaco"/>
                      <w:sz w:val="32"/>
                      <w:szCs w:val="32"/>
                      <w:lang w:val="en-US"/>
                    </w:rPr>
                  </w:rPrChange>
                </w:rPr>
                <w:t xml:space="preserve"> </w:t>
              </w:r>
              <w:r w:rsidRPr="0055352B">
                <w:rPr>
                  <w:rFonts w:ascii="Monaco" w:hAnsi="Monaco" w:cs="Monaco"/>
                  <w:b/>
                  <w:bCs/>
                  <w:color w:val="CE5C00"/>
                  <w:sz w:val="20"/>
                  <w:szCs w:val="20"/>
                  <w:lang w:val="en-US"/>
                  <w:rPrChange w:id="2116" w:author="Borja Gonzalez" w:date="2017-09-28T18:57:00Z">
                    <w:rPr>
                      <w:rFonts w:ascii="Monaco" w:hAnsi="Monaco" w:cs="Monaco"/>
                      <w:b/>
                      <w:bCs/>
                      <w:color w:val="CE5C00"/>
                      <w:sz w:val="32"/>
                      <w:szCs w:val="32"/>
                      <w:lang w:val="en-US"/>
                    </w:rPr>
                  </w:rPrChange>
                </w:rPr>
                <w:t>=</w:t>
              </w:r>
              <w:r w:rsidRPr="0055352B">
                <w:rPr>
                  <w:rFonts w:ascii="Monaco" w:hAnsi="Monaco" w:cs="Monaco"/>
                  <w:sz w:val="20"/>
                  <w:szCs w:val="20"/>
                  <w:lang w:val="en-US"/>
                  <w:rPrChange w:id="2117" w:author="Borja Gonzalez" w:date="2017-09-28T18:57:00Z">
                    <w:rPr>
                      <w:rFonts w:ascii="Monaco" w:hAnsi="Monaco" w:cs="Monaco"/>
                      <w:sz w:val="32"/>
                      <w:szCs w:val="32"/>
                      <w:lang w:val="en-US"/>
                    </w:rPr>
                  </w:rPrChange>
                </w:rPr>
                <w:t xml:space="preserve"> </w:t>
              </w:r>
              <w:r w:rsidRPr="0055352B">
                <w:rPr>
                  <w:rFonts w:ascii="Monaco" w:hAnsi="Monaco" w:cs="Monaco"/>
                  <w:color w:val="204A87"/>
                  <w:sz w:val="20"/>
                  <w:szCs w:val="20"/>
                  <w:lang w:val="en-US"/>
                  <w:rPrChange w:id="2118" w:author="Borja Gonzalez" w:date="2017-09-28T18:57:00Z">
                    <w:rPr>
                      <w:rFonts w:ascii="Monaco" w:hAnsi="Monaco" w:cs="Monaco"/>
                      <w:color w:val="204A87"/>
                      <w:sz w:val="32"/>
                      <w:szCs w:val="32"/>
                      <w:lang w:val="en-US"/>
                    </w:rPr>
                  </w:rPrChange>
                </w:rPr>
                <w:t>document</w:t>
              </w:r>
              <w:r w:rsidRPr="0055352B">
                <w:rPr>
                  <w:rFonts w:ascii="Monaco" w:hAnsi="Monaco" w:cs="Monaco"/>
                  <w:b/>
                  <w:bCs/>
                  <w:color w:val="000000"/>
                  <w:sz w:val="20"/>
                  <w:szCs w:val="20"/>
                  <w:lang w:val="en-US"/>
                  <w:rPrChange w:id="2119" w:author="Borja Gonzalez" w:date="2017-09-28T18:57:00Z">
                    <w:rPr>
                      <w:rFonts w:ascii="Monaco" w:hAnsi="Monaco" w:cs="Monaco"/>
                      <w:b/>
                      <w:bCs/>
                      <w:color w:val="000000"/>
                      <w:sz w:val="32"/>
                      <w:szCs w:val="32"/>
                      <w:lang w:val="en-US"/>
                    </w:rPr>
                  </w:rPrChange>
                </w:rPr>
                <w:t>.</w:t>
              </w:r>
              <w:r w:rsidRPr="0055352B">
                <w:rPr>
                  <w:rFonts w:ascii="Monaco" w:hAnsi="Monaco" w:cs="Monaco"/>
                  <w:color w:val="000000"/>
                  <w:sz w:val="20"/>
                  <w:szCs w:val="20"/>
                  <w:lang w:val="en-US"/>
                  <w:rPrChange w:id="2120" w:author="Borja Gonzalez" w:date="2017-09-28T18:57:00Z">
                    <w:rPr>
                      <w:rFonts w:ascii="Monaco" w:hAnsi="Monaco" w:cs="Monaco"/>
                      <w:color w:val="000000"/>
                      <w:sz w:val="32"/>
                      <w:szCs w:val="32"/>
                      <w:lang w:val="en-US"/>
                    </w:rPr>
                  </w:rPrChange>
                </w:rPr>
                <w:t>getElementById</w:t>
              </w:r>
              <w:r w:rsidRPr="0055352B">
                <w:rPr>
                  <w:rFonts w:ascii="Monaco" w:hAnsi="Monaco" w:cs="Monaco"/>
                  <w:b/>
                  <w:bCs/>
                  <w:color w:val="000000"/>
                  <w:sz w:val="20"/>
                  <w:szCs w:val="20"/>
                  <w:lang w:val="en-US"/>
                  <w:rPrChange w:id="2121" w:author="Borja Gonzalez" w:date="2017-09-28T18:57:00Z">
                    <w:rPr>
                      <w:rFonts w:ascii="Monaco" w:hAnsi="Monaco" w:cs="Monaco"/>
                      <w:b/>
                      <w:bCs/>
                      <w:color w:val="000000"/>
                      <w:sz w:val="32"/>
                      <w:szCs w:val="32"/>
                      <w:lang w:val="en-US"/>
                    </w:rPr>
                  </w:rPrChange>
                </w:rPr>
                <w:t>(</w:t>
              </w:r>
              <w:r w:rsidRPr="0055352B">
                <w:rPr>
                  <w:rFonts w:ascii="Monaco" w:hAnsi="Monaco" w:cs="Monaco"/>
                  <w:color w:val="4E9A06"/>
                  <w:sz w:val="20"/>
                  <w:szCs w:val="20"/>
                  <w:lang w:val="en-US"/>
                  <w:rPrChange w:id="2122" w:author="Borja Gonzalez" w:date="2017-09-28T18:57:00Z">
                    <w:rPr>
                      <w:rFonts w:ascii="Monaco" w:hAnsi="Monaco" w:cs="Monaco"/>
                      <w:color w:val="4E9A06"/>
                      <w:sz w:val="32"/>
                      <w:szCs w:val="32"/>
                      <w:lang w:val="en-US"/>
                    </w:rPr>
                  </w:rPrChange>
                </w:rPr>
                <w:t>"sexo1"</w:t>
              </w:r>
              <w:r w:rsidRPr="0055352B">
                <w:rPr>
                  <w:rFonts w:ascii="Monaco" w:hAnsi="Monaco" w:cs="Monaco"/>
                  <w:b/>
                  <w:bCs/>
                  <w:color w:val="000000"/>
                  <w:sz w:val="20"/>
                  <w:szCs w:val="20"/>
                  <w:lang w:val="en-US"/>
                  <w:rPrChange w:id="2123" w:author="Borja Gonzalez" w:date="2017-09-28T18:57:00Z">
                    <w:rPr>
                      <w:rFonts w:ascii="Monaco" w:hAnsi="Monaco" w:cs="Monaco"/>
                      <w:b/>
                      <w:bCs/>
                      <w:color w:val="000000"/>
                      <w:sz w:val="32"/>
                      <w:szCs w:val="32"/>
                      <w:lang w:val="en-US"/>
                    </w:rPr>
                  </w:rPrChange>
                </w:rPr>
                <w:t>).</w:t>
              </w:r>
              <w:r w:rsidRPr="0055352B">
                <w:rPr>
                  <w:rFonts w:ascii="Monaco" w:hAnsi="Monaco" w:cs="Monaco"/>
                  <w:color w:val="000000"/>
                  <w:sz w:val="20"/>
                  <w:szCs w:val="20"/>
                  <w:lang w:val="en-US"/>
                  <w:rPrChange w:id="2124" w:author="Borja Gonzalez" w:date="2017-09-28T18:57:00Z">
                    <w:rPr>
                      <w:rFonts w:ascii="Monaco" w:hAnsi="Monaco" w:cs="Monaco"/>
                      <w:color w:val="000000"/>
                      <w:sz w:val="32"/>
                      <w:szCs w:val="32"/>
                      <w:lang w:val="en-US"/>
                    </w:rPr>
                  </w:rPrChange>
                </w:rPr>
                <w:t>value</w:t>
              </w:r>
              <w:r w:rsidRPr="0055352B">
                <w:rPr>
                  <w:rFonts w:ascii="Monaco" w:hAnsi="Monaco" w:cs="Monaco"/>
                  <w:b/>
                  <w:bCs/>
                  <w:color w:val="000000"/>
                  <w:sz w:val="20"/>
                  <w:szCs w:val="20"/>
                  <w:lang w:val="en-US"/>
                  <w:rPrChange w:id="2125" w:author="Borja Gonzalez" w:date="2017-09-28T18:57:00Z">
                    <w:rPr>
                      <w:rFonts w:ascii="Monaco" w:hAnsi="Monaco" w:cs="Monaco"/>
                      <w:b/>
                      <w:bCs/>
                      <w:color w:val="000000"/>
                      <w:sz w:val="32"/>
                      <w:szCs w:val="32"/>
                      <w:lang w:val="en-US"/>
                    </w:rPr>
                  </w:rPrChange>
                </w:rPr>
                <w:t>;</w:t>
              </w:r>
            </w:ins>
          </w:p>
          <w:p w14:paraId="41C7A880" w14:textId="77777777" w:rsidR="0055352B" w:rsidRPr="0055352B" w:rsidRDefault="0055352B" w:rsidP="0055352B">
            <w:pPr>
              <w:keepNext/>
              <w:keepLines/>
              <w:widowControl w:val="0"/>
              <w:autoSpaceDE w:val="0"/>
              <w:autoSpaceDN w:val="0"/>
              <w:adjustRightInd w:val="0"/>
              <w:spacing w:before="200"/>
              <w:outlineLvl w:val="4"/>
              <w:rPr>
                <w:ins w:id="2126" w:author="Borja Gonzalez" w:date="2017-09-28T18:57:00Z"/>
                <w:rFonts w:ascii="Monaco" w:hAnsi="Monaco" w:cs="Monaco"/>
                <w:sz w:val="20"/>
                <w:szCs w:val="20"/>
                <w:lang w:val="en-US"/>
                <w:rPrChange w:id="2127" w:author="Borja Gonzalez" w:date="2017-09-28T18:57:00Z">
                  <w:rPr>
                    <w:ins w:id="2128" w:author="Borja Gonzalez" w:date="2017-09-28T18:57:00Z"/>
                    <w:rFonts w:ascii="Monaco" w:eastAsiaTheme="majorEastAsia" w:hAnsi="Monaco" w:cs="Monaco"/>
                    <w:color w:val="243F60" w:themeColor="accent1" w:themeShade="7F"/>
                    <w:sz w:val="32"/>
                    <w:szCs w:val="32"/>
                    <w:lang w:val="en-US"/>
                  </w:rPr>
                </w:rPrChange>
              </w:rPr>
            </w:pPr>
            <w:ins w:id="2129" w:author="Borja Gonzalez" w:date="2017-09-28T18:57:00Z">
              <w:r w:rsidRPr="0055352B">
                <w:rPr>
                  <w:rFonts w:ascii="Monaco" w:hAnsi="Monaco" w:cs="Monaco"/>
                  <w:sz w:val="20"/>
                  <w:szCs w:val="20"/>
                  <w:lang w:val="en-US"/>
                  <w:rPrChange w:id="2130" w:author="Borja Gonzalez" w:date="2017-09-28T18:57:00Z">
                    <w:rPr>
                      <w:rFonts w:ascii="Monaco" w:hAnsi="Monaco" w:cs="Monaco"/>
                      <w:sz w:val="32"/>
                      <w:szCs w:val="32"/>
                      <w:lang w:val="en-US"/>
                    </w:rPr>
                  </w:rPrChange>
                </w:rPr>
                <w:tab/>
              </w:r>
              <w:r w:rsidRPr="0055352B">
                <w:rPr>
                  <w:rFonts w:ascii="Monaco" w:hAnsi="Monaco" w:cs="Monaco"/>
                  <w:sz w:val="20"/>
                  <w:szCs w:val="20"/>
                  <w:lang w:val="en-US"/>
                  <w:rPrChange w:id="2131" w:author="Borja Gonzalez" w:date="2017-09-28T18:57:00Z">
                    <w:rPr>
                      <w:rFonts w:ascii="Monaco" w:hAnsi="Monaco" w:cs="Monaco"/>
                      <w:sz w:val="32"/>
                      <w:szCs w:val="32"/>
                      <w:lang w:val="en-US"/>
                    </w:rPr>
                  </w:rPrChange>
                </w:rPr>
                <w:tab/>
              </w:r>
              <w:r w:rsidRPr="0055352B">
                <w:rPr>
                  <w:rFonts w:ascii="Monaco" w:hAnsi="Monaco" w:cs="Monaco"/>
                  <w:sz w:val="20"/>
                  <w:szCs w:val="20"/>
                  <w:lang w:val="en-US"/>
                  <w:rPrChange w:id="2132" w:author="Borja Gonzalez" w:date="2017-09-28T18:57:00Z">
                    <w:rPr>
                      <w:rFonts w:ascii="Monaco" w:hAnsi="Monaco" w:cs="Monaco"/>
                      <w:sz w:val="32"/>
                      <w:szCs w:val="32"/>
                      <w:lang w:val="en-US"/>
                    </w:rPr>
                  </w:rPrChange>
                </w:rPr>
                <w:tab/>
              </w:r>
              <w:r w:rsidRPr="0055352B">
                <w:rPr>
                  <w:rFonts w:ascii="Monaco" w:hAnsi="Monaco" w:cs="Monaco"/>
                  <w:b/>
                  <w:bCs/>
                  <w:color w:val="000000"/>
                  <w:sz w:val="20"/>
                  <w:szCs w:val="20"/>
                  <w:lang w:val="en-US"/>
                  <w:rPrChange w:id="2133" w:author="Borja Gonzalez" w:date="2017-09-28T18:57:00Z">
                    <w:rPr>
                      <w:rFonts w:ascii="Monaco" w:hAnsi="Monaco" w:cs="Monaco"/>
                      <w:b/>
                      <w:bCs/>
                      <w:color w:val="000000"/>
                      <w:sz w:val="32"/>
                      <w:szCs w:val="32"/>
                      <w:lang w:val="en-US"/>
                    </w:rPr>
                  </w:rPrChange>
                </w:rPr>
                <w:t>}</w:t>
              </w:r>
            </w:ins>
          </w:p>
          <w:p w14:paraId="2398022E" w14:textId="77777777" w:rsidR="0055352B" w:rsidRPr="0055352B" w:rsidRDefault="0055352B" w:rsidP="0055352B">
            <w:pPr>
              <w:keepNext/>
              <w:keepLines/>
              <w:widowControl w:val="0"/>
              <w:autoSpaceDE w:val="0"/>
              <w:autoSpaceDN w:val="0"/>
              <w:adjustRightInd w:val="0"/>
              <w:spacing w:before="200"/>
              <w:outlineLvl w:val="4"/>
              <w:rPr>
                <w:ins w:id="2134" w:author="Borja Gonzalez" w:date="2017-09-28T18:57:00Z"/>
                <w:rFonts w:ascii="Monaco" w:hAnsi="Monaco" w:cs="Monaco"/>
                <w:sz w:val="20"/>
                <w:szCs w:val="20"/>
                <w:lang w:val="en-US"/>
                <w:rPrChange w:id="2135" w:author="Borja Gonzalez" w:date="2017-09-28T18:57:00Z">
                  <w:rPr>
                    <w:ins w:id="2136" w:author="Borja Gonzalez" w:date="2017-09-28T18:57:00Z"/>
                    <w:rFonts w:ascii="Monaco" w:eastAsiaTheme="majorEastAsia" w:hAnsi="Monaco" w:cs="Monaco"/>
                    <w:color w:val="243F60" w:themeColor="accent1" w:themeShade="7F"/>
                    <w:sz w:val="32"/>
                    <w:szCs w:val="32"/>
                    <w:lang w:val="en-US"/>
                  </w:rPr>
                </w:rPrChange>
              </w:rPr>
            </w:pPr>
            <w:ins w:id="2137" w:author="Borja Gonzalez" w:date="2017-09-28T18:57:00Z">
              <w:r w:rsidRPr="0055352B">
                <w:rPr>
                  <w:rFonts w:ascii="Monaco" w:hAnsi="Monaco" w:cs="Monaco"/>
                  <w:sz w:val="20"/>
                  <w:szCs w:val="20"/>
                  <w:lang w:val="en-US"/>
                  <w:rPrChange w:id="2138" w:author="Borja Gonzalez" w:date="2017-09-28T18:57:00Z">
                    <w:rPr>
                      <w:rFonts w:ascii="Monaco" w:hAnsi="Monaco" w:cs="Monaco"/>
                      <w:sz w:val="32"/>
                      <w:szCs w:val="32"/>
                      <w:lang w:val="en-US"/>
                    </w:rPr>
                  </w:rPrChange>
                </w:rPr>
                <w:tab/>
              </w:r>
              <w:r w:rsidRPr="0055352B">
                <w:rPr>
                  <w:rFonts w:ascii="Monaco" w:hAnsi="Monaco" w:cs="Monaco"/>
                  <w:sz w:val="20"/>
                  <w:szCs w:val="20"/>
                  <w:lang w:val="en-US"/>
                  <w:rPrChange w:id="2139" w:author="Borja Gonzalez" w:date="2017-09-28T18:57:00Z">
                    <w:rPr>
                      <w:rFonts w:ascii="Monaco" w:hAnsi="Monaco" w:cs="Monaco"/>
                      <w:sz w:val="32"/>
                      <w:szCs w:val="32"/>
                      <w:lang w:val="en-US"/>
                    </w:rPr>
                  </w:rPrChange>
                </w:rPr>
                <w:tab/>
              </w:r>
              <w:r w:rsidRPr="0055352B">
                <w:rPr>
                  <w:rFonts w:ascii="Monaco" w:hAnsi="Monaco" w:cs="Monaco"/>
                  <w:sz w:val="20"/>
                  <w:szCs w:val="20"/>
                  <w:lang w:val="en-US"/>
                  <w:rPrChange w:id="2140" w:author="Borja Gonzalez" w:date="2017-09-28T18:57:00Z">
                    <w:rPr>
                      <w:rFonts w:ascii="Monaco" w:hAnsi="Monaco" w:cs="Monaco"/>
                      <w:sz w:val="32"/>
                      <w:szCs w:val="32"/>
                      <w:lang w:val="en-US"/>
                    </w:rPr>
                  </w:rPrChange>
                </w:rPr>
                <w:tab/>
              </w:r>
              <w:r w:rsidRPr="0055352B">
                <w:rPr>
                  <w:rFonts w:ascii="Monaco" w:hAnsi="Monaco" w:cs="Monaco"/>
                  <w:b/>
                  <w:bCs/>
                  <w:color w:val="204A87"/>
                  <w:sz w:val="20"/>
                  <w:szCs w:val="20"/>
                  <w:lang w:val="en-US"/>
                  <w:rPrChange w:id="2141" w:author="Borja Gonzalez" w:date="2017-09-28T18:57:00Z">
                    <w:rPr>
                      <w:rFonts w:ascii="Monaco" w:hAnsi="Monaco" w:cs="Monaco"/>
                      <w:b/>
                      <w:bCs/>
                      <w:color w:val="204A87"/>
                      <w:sz w:val="32"/>
                      <w:szCs w:val="32"/>
                      <w:lang w:val="en-US"/>
                    </w:rPr>
                  </w:rPrChange>
                </w:rPr>
                <w:t>else</w:t>
              </w:r>
              <w:r w:rsidRPr="0055352B">
                <w:rPr>
                  <w:rFonts w:ascii="Monaco" w:hAnsi="Monaco" w:cs="Monaco"/>
                  <w:sz w:val="20"/>
                  <w:szCs w:val="20"/>
                  <w:lang w:val="en-US"/>
                  <w:rPrChange w:id="2142" w:author="Borja Gonzalez" w:date="2017-09-28T18:57:00Z">
                    <w:rPr>
                      <w:rFonts w:ascii="Monaco" w:hAnsi="Monaco" w:cs="Monaco"/>
                      <w:sz w:val="32"/>
                      <w:szCs w:val="32"/>
                      <w:lang w:val="en-US"/>
                    </w:rPr>
                  </w:rPrChange>
                </w:rPr>
                <w:t xml:space="preserve"> </w:t>
              </w:r>
              <w:r w:rsidRPr="0055352B">
                <w:rPr>
                  <w:rFonts w:ascii="Monaco" w:hAnsi="Monaco" w:cs="Monaco"/>
                  <w:b/>
                  <w:bCs/>
                  <w:color w:val="204A87"/>
                  <w:sz w:val="20"/>
                  <w:szCs w:val="20"/>
                  <w:lang w:val="en-US"/>
                  <w:rPrChange w:id="2143" w:author="Borja Gonzalez" w:date="2017-09-28T18:57:00Z">
                    <w:rPr>
                      <w:rFonts w:ascii="Monaco" w:hAnsi="Monaco" w:cs="Monaco"/>
                      <w:b/>
                      <w:bCs/>
                      <w:color w:val="204A87"/>
                      <w:sz w:val="32"/>
                      <w:szCs w:val="32"/>
                      <w:lang w:val="en-US"/>
                    </w:rPr>
                  </w:rPrChange>
                </w:rPr>
                <w:t>if</w:t>
              </w:r>
              <w:r w:rsidRPr="0055352B">
                <w:rPr>
                  <w:rFonts w:ascii="Monaco" w:hAnsi="Monaco" w:cs="Monaco"/>
                  <w:b/>
                  <w:bCs/>
                  <w:color w:val="000000"/>
                  <w:sz w:val="20"/>
                  <w:szCs w:val="20"/>
                  <w:lang w:val="en-US"/>
                  <w:rPrChange w:id="2144" w:author="Borja Gonzalez" w:date="2017-09-28T18:57:00Z">
                    <w:rPr>
                      <w:rFonts w:ascii="Monaco" w:hAnsi="Monaco" w:cs="Monaco"/>
                      <w:b/>
                      <w:bCs/>
                      <w:color w:val="000000"/>
                      <w:sz w:val="32"/>
                      <w:szCs w:val="32"/>
                      <w:lang w:val="en-US"/>
                    </w:rPr>
                  </w:rPrChange>
                </w:rPr>
                <w:t>(</w:t>
              </w:r>
              <w:r w:rsidRPr="0055352B">
                <w:rPr>
                  <w:rFonts w:ascii="Monaco" w:hAnsi="Monaco" w:cs="Monaco"/>
                  <w:color w:val="204A87"/>
                  <w:sz w:val="20"/>
                  <w:szCs w:val="20"/>
                  <w:lang w:val="en-US"/>
                  <w:rPrChange w:id="2145" w:author="Borja Gonzalez" w:date="2017-09-28T18:57:00Z">
                    <w:rPr>
                      <w:rFonts w:ascii="Monaco" w:hAnsi="Monaco" w:cs="Monaco"/>
                      <w:color w:val="204A87"/>
                      <w:sz w:val="32"/>
                      <w:szCs w:val="32"/>
                      <w:lang w:val="en-US"/>
                    </w:rPr>
                  </w:rPrChange>
                </w:rPr>
                <w:t>document</w:t>
              </w:r>
              <w:r w:rsidRPr="0055352B">
                <w:rPr>
                  <w:rFonts w:ascii="Monaco" w:hAnsi="Monaco" w:cs="Monaco"/>
                  <w:b/>
                  <w:bCs/>
                  <w:color w:val="000000"/>
                  <w:sz w:val="20"/>
                  <w:szCs w:val="20"/>
                  <w:lang w:val="en-US"/>
                  <w:rPrChange w:id="2146" w:author="Borja Gonzalez" w:date="2017-09-28T18:57:00Z">
                    <w:rPr>
                      <w:rFonts w:ascii="Monaco" w:hAnsi="Monaco" w:cs="Monaco"/>
                      <w:b/>
                      <w:bCs/>
                      <w:color w:val="000000"/>
                      <w:sz w:val="32"/>
                      <w:szCs w:val="32"/>
                      <w:lang w:val="en-US"/>
                    </w:rPr>
                  </w:rPrChange>
                </w:rPr>
                <w:t>.</w:t>
              </w:r>
              <w:r w:rsidRPr="0055352B">
                <w:rPr>
                  <w:rFonts w:ascii="Monaco" w:hAnsi="Monaco" w:cs="Monaco"/>
                  <w:color w:val="000000"/>
                  <w:sz w:val="20"/>
                  <w:szCs w:val="20"/>
                  <w:lang w:val="en-US"/>
                  <w:rPrChange w:id="2147" w:author="Borja Gonzalez" w:date="2017-09-28T18:57:00Z">
                    <w:rPr>
                      <w:rFonts w:ascii="Monaco" w:hAnsi="Monaco" w:cs="Monaco"/>
                      <w:color w:val="000000"/>
                      <w:sz w:val="32"/>
                      <w:szCs w:val="32"/>
                      <w:lang w:val="en-US"/>
                    </w:rPr>
                  </w:rPrChange>
                </w:rPr>
                <w:t>getElementById</w:t>
              </w:r>
              <w:r w:rsidRPr="0055352B">
                <w:rPr>
                  <w:rFonts w:ascii="Monaco" w:hAnsi="Monaco" w:cs="Monaco"/>
                  <w:b/>
                  <w:bCs/>
                  <w:color w:val="000000"/>
                  <w:sz w:val="20"/>
                  <w:szCs w:val="20"/>
                  <w:lang w:val="en-US"/>
                  <w:rPrChange w:id="2148" w:author="Borja Gonzalez" w:date="2017-09-28T18:57:00Z">
                    <w:rPr>
                      <w:rFonts w:ascii="Monaco" w:hAnsi="Monaco" w:cs="Monaco"/>
                      <w:b/>
                      <w:bCs/>
                      <w:color w:val="000000"/>
                      <w:sz w:val="32"/>
                      <w:szCs w:val="32"/>
                      <w:lang w:val="en-US"/>
                    </w:rPr>
                  </w:rPrChange>
                </w:rPr>
                <w:t>(</w:t>
              </w:r>
              <w:r w:rsidRPr="0055352B">
                <w:rPr>
                  <w:rFonts w:ascii="Monaco" w:hAnsi="Monaco" w:cs="Monaco"/>
                  <w:color w:val="4E9A06"/>
                  <w:sz w:val="20"/>
                  <w:szCs w:val="20"/>
                  <w:lang w:val="en-US"/>
                  <w:rPrChange w:id="2149" w:author="Borja Gonzalez" w:date="2017-09-28T18:57:00Z">
                    <w:rPr>
                      <w:rFonts w:ascii="Monaco" w:hAnsi="Monaco" w:cs="Monaco"/>
                      <w:color w:val="4E9A06"/>
                      <w:sz w:val="32"/>
                      <w:szCs w:val="32"/>
                      <w:lang w:val="en-US"/>
                    </w:rPr>
                  </w:rPrChange>
                </w:rPr>
                <w:t>"sexo2"</w:t>
              </w:r>
              <w:r w:rsidRPr="0055352B">
                <w:rPr>
                  <w:rFonts w:ascii="Monaco" w:hAnsi="Monaco" w:cs="Monaco"/>
                  <w:b/>
                  <w:bCs/>
                  <w:color w:val="000000"/>
                  <w:sz w:val="20"/>
                  <w:szCs w:val="20"/>
                  <w:lang w:val="en-US"/>
                  <w:rPrChange w:id="2150" w:author="Borja Gonzalez" w:date="2017-09-28T18:57:00Z">
                    <w:rPr>
                      <w:rFonts w:ascii="Monaco" w:hAnsi="Monaco" w:cs="Monaco"/>
                      <w:b/>
                      <w:bCs/>
                      <w:color w:val="000000"/>
                      <w:sz w:val="32"/>
                      <w:szCs w:val="32"/>
                      <w:lang w:val="en-US"/>
                    </w:rPr>
                  </w:rPrChange>
                </w:rPr>
                <w:t>).</w:t>
              </w:r>
              <w:r w:rsidRPr="0055352B">
                <w:rPr>
                  <w:rFonts w:ascii="Monaco" w:hAnsi="Monaco" w:cs="Monaco"/>
                  <w:color w:val="000000"/>
                  <w:sz w:val="20"/>
                  <w:szCs w:val="20"/>
                  <w:lang w:val="en-US"/>
                  <w:rPrChange w:id="2151" w:author="Borja Gonzalez" w:date="2017-09-28T18:57:00Z">
                    <w:rPr>
                      <w:rFonts w:ascii="Monaco" w:hAnsi="Monaco" w:cs="Monaco"/>
                      <w:color w:val="000000"/>
                      <w:sz w:val="32"/>
                      <w:szCs w:val="32"/>
                      <w:lang w:val="en-US"/>
                    </w:rPr>
                  </w:rPrChange>
                </w:rPr>
                <w:t>checked</w:t>
              </w:r>
              <w:r w:rsidRPr="0055352B">
                <w:rPr>
                  <w:rFonts w:ascii="Monaco" w:hAnsi="Monaco" w:cs="Monaco"/>
                  <w:b/>
                  <w:bCs/>
                  <w:color w:val="000000"/>
                  <w:sz w:val="20"/>
                  <w:szCs w:val="20"/>
                  <w:lang w:val="en-US"/>
                  <w:rPrChange w:id="2152" w:author="Borja Gonzalez" w:date="2017-09-28T18:57:00Z">
                    <w:rPr>
                      <w:rFonts w:ascii="Monaco" w:hAnsi="Monaco" w:cs="Monaco"/>
                      <w:b/>
                      <w:bCs/>
                      <w:color w:val="000000"/>
                      <w:sz w:val="32"/>
                      <w:szCs w:val="32"/>
                      <w:lang w:val="en-US"/>
                    </w:rPr>
                  </w:rPrChange>
                </w:rPr>
                <w:t>){</w:t>
              </w:r>
            </w:ins>
          </w:p>
          <w:p w14:paraId="199863B9" w14:textId="77777777" w:rsidR="0055352B" w:rsidRPr="0055352B" w:rsidRDefault="0055352B" w:rsidP="0055352B">
            <w:pPr>
              <w:keepNext/>
              <w:keepLines/>
              <w:widowControl w:val="0"/>
              <w:autoSpaceDE w:val="0"/>
              <w:autoSpaceDN w:val="0"/>
              <w:adjustRightInd w:val="0"/>
              <w:spacing w:before="200"/>
              <w:outlineLvl w:val="4"/>
              <w:rPr>
                <w:ins w:id="2153" w:author="Borja Gonzalez" w:date="2017-09-28T18:57:00Z"/>
                <w:rFonts w:ascii="Monaco" w:hAnsi="Monaco" w:cs="Monaco"/>
                <w:sz w:val="20"/>
                <w:szCs w:val="20"/>
                <w:lang w:val="en-US"/>
                <w:rPrChange w:id="2154" w:author="Borja Gonzalez" w:date="2017-09-28T18:57:00Z">
                  <w:rPr>
                    <w:ins w:id="2155" w:author="Borja Gonzalez" w:date="2017-09-28T18:57:00Z"/>
                    <w:rFonts w:ascii="Monaco" w:eastAsiaTheme="majorEastAsia" w:hAnsi="Monaco" w:cs="Monaco"/>
                    <w:color w:val="243F60" w:themeColor="accent1" w:themeShade="7F"/>
                    <w:sz w:val="32"/>
                    <w:szCs w:val="32"/>
                    <w:lang w:val="en-US"/>
                  </w:rPr>
                </w:rPrChange>
              </w:rPr>
            </w:pPr>
            <w:ins w:id="2156" w:author="Borja Gonzalez" w:date="2017-09-28T18:57:00Z">
              <w:r w:rsidRPr="0055352B">
                <w:rPr>
                  <w:rFonts w:ascii="Monaco" w:hAnsi="Monaco" w:cs="Monaco"/>
                  <w:sz w:val="20"/>
                  <w:szCs w:val="20"/>
                  <w:lang w:val="en-US"/>
                  <w:rPrChange w:id="2157" w:author="Borja Gonzalez" w:date="2017-09-28T18:57:00Z">
                    <w:rPr>
                      <w:rFonts w:ascii="Monaco" w:hAnsi="Monaco" w:cs="Monaco"/>
                      <w:sz w:val="32"/>
                      <w:szCs w:val="32"/>
                      <w:lang w:val="en-US"/>
                    </w:rPr>
                  </w:rPrChange>
                </w:rPr>
                <w:tab/>
              </w:r>
              <w:r w:rsidRPr="0055352B">
                <w:rPr>
                  <w:rFonts w:ascii="Monaco" w:hAnsi="Monaco" w:cs="Monaco"/>
                  <w:sz w:val="20"/>
                  <w:szCs w:val="20"/>
                  <w:lang w:val="en-US"/>
                  <w:rPrChange w:id="2158" w:author="Borja Gonzalez" w:date="2017-09-28T18:57:00Z">
                    <w:rPr>
                      <w:rFonts w:ascii="Monaco" w:hAnsi="Monaco" w:cs="Monaco"/>
                      <w:sz w:val="32"/>
                      <w:szCs w:val="32"/>
                      <w:lang w:val="en-US"/>
                    </w:rPr>
                  </w:rPrChange>
                </w:rPr>
                <w:tab/>
              </w:r>
              <w:r w:rsidRPr="0055352B">
                <w:rPr>
                  <w:rFonts w:ascii="Monaco" w:hAnsi="Monaco" w:cs="Monaco"/>
                  <w:sz w:val="20"/>
                  <w:szCs w:val="20"/>
                  <w:lang w:val="en-US"/>
                  <w:rPrChange w:id="2159" w:author="Borja Gonzalez" w:date="2017-09-28T18:57:00Z">
                    <w:rPr>
                      <w:rFonts w:ascii="Monaco" w:hAnsi="Monaco" w:cs="Monaco"/>
                      <w:sz w:val="32"/>
                      <w:szCs w:val="32"/>
                      <w:lang w:val="en-US"/>
                    </w:rPr>
                  </w:rPrChange>
                </w:rPr>
                <w:tab/>
              </w:r>
              <w:r w:rsidRPr="0055352B">
                <w:rPr>
                  <w:rFonts w:ascii="Monaco" w:hAnsi="Monaco" w:cs="Monaco"/>
                  <w:sz w:val="20"/>
                  <w:szCs w:val="20"/>
                  <w:lang w:val="en-US"/>
                  <w:rPrChange w:id="2160" w:author="Borja Gonzalez" w:date="2017-09-28T18:57:00Z">
                    <w:rPr>
                      <w:rFonts w:ascii="Monaco" w:hAnsi="Monaco" w:cs="Monaco"/>
                      <w:sz w:val="32"/>
                      <w:szCs w:val="32"/>
                      <w:lang w:val="en-US"/>
                    </w:rPr>
                  </w:rPrChange>
                </w:rPr>
                <w:tab/>
              </w:r>
              <w:r w:rsidRPr="0055352B">
                <w:rPr>
                  <w:rFonts w:ascii="Monaco" w:hAnsi="Monaco" w:cs="Monaco"/>
                  <w:b/>
                  <w:bCs/>
                  <w:color w:val="204A87"/>
                  <w:sz w:val="20"/>
                  <w:szCs w:val="20"/>
                  <w:lang w:val="en-US"/>
                  <w:rPrChange w:id="2161" w:author="Borja Gonzalez" w:date="2017-09-28T18:57:00Z">
                    <w:rPr>
                      <w:rFonts w:ascii="Monaco" w:hAnsi="Monaco" w:cs="Monaco"/>
                      <w:b/>
                      <w:bCs/>
                      <w:color w:val="204A87"/>
                      <w:sz w:val="32"/>
                      <w:szCs w:val="32"/>
                      <w:lang w:val="en-US"/>
                    </w:rPr>
                  </w:rPrChange>
                </w:rPr>
                <w:t>var</w:t>
              </w:r>
              <w:r w:rsidRPr="0055352B">
                <w:rPr>
                  <w:rFonts w:ascii="Monaco" w:hAnsi="Monaco" w:cs="Monaco"/>
                  <w:sz w:val="20"/>
                  <w:szCs w:val="20"/>
                  <w:lang w:val="en-US"/>
                  <w:rPrChange w:id="2162" w:author="Borja Gonzalez" w:date="2017-09-28T18:57:00Z">
                    <w:rPr>
                      <w:rFonts w:ascii="Monaco" w:hAnsi="Monaco" w:cs="Monaco"/>
                      <w:sz w:val="32"/>
                      <w:szCs w:val="32"/>
                      <w:lang w:val="en-US"/>
                    </w:rPr>
                  </w:rPrChange>
                </w:rPr>
                <w:t xml:space="preserve"> </w:t>
              </w:r>
              <w:r w:rsidRPr="0055352B">
                <w:rPr>
                  <w:rFonts w:ascii="Monaco" w:hAnsi="Monaco" w:cs="Monaco"/>
                  <w:color w:val="000000"/>
                  <w:sz w:val="20"/>
                  <w:szCs w:val="20"/>
                  <w:lang w:val="en-US"/>
                  <w:rPrChange w:id="2163" w:author="Borja Gonzalez" w:date="2017-09-28T18:57:00Z">
                    <w:rPr>
                      <w:rFonts w:ascii="Monaco" w:hAnsi="Monaco" w:cs="Monaco"/>
                      <w:color w:val="000000"/>
                      <w:sz w:val="32"/>
                      <w:szCs w:val="32"/>
                      <w:lang w:val="en-US"/>
                    </w:rPr>
                  </w:rPrChange>
                </w:rPr>
                <w:t>sexo</w:t>
              </w:r>
              <w:r w:rsidRPr="0055352B">
                <w:rPr>
                  <w:rFonts w:ascii="Monaco" w:hAnsi="Monaco" w:cs="Monaco"/>
                  <w:sz w:val="20"/>
                  <w:szCs w:val="20"/>
                  <w:lang w:val="en-US"/>
                  <w:rPrChange w:id="2164" w:author="Borja Gonzalez" w:date="2017-09-28T18:57:00Z">
                    <w:rPr>
                      <w:rFonts w:ascii="Monaco" w:hAnsi="Monaco" w:cs="Monaco"/>
                      <w:sz w:val="32"/>
                      <w:szCs w:val="32"/>
                      <w:lang w:val="en-US"/>
                    </w:rPr>
                  </w:rPrChange>
                </w:rPr>
                <w:t xml:space="preserve"> </w:t>
              </w:r>
              <w:r w:rsidRPr="0055352B">
                <w:rPr>
                  <w:rFonts w:ascii="Monaco" w:hAnsi="Monaco" w:cs="Monaco"/>
                  <w:b/>
                  <w:bCs/>
                  <w:color w:val="CE5C00"/>
                  <w:sz w:val="20"/>
                  <w:szCs w:val="20"/>
                  <w:lang w:val="en-US"/>
                  <w:rPrChange w:id="2165" w:author="Borja Gonzalez" w:date="2017-09-28T18:57:00Z">
                    <w:rPr>
                      <w:rFonts w:ascii="Monaco" w:hAnsi="Monaco" w:cs="Monaco"/>
                      <w:b/>
                      <w:bCs/>
                      <w:color w:val="CE5C00"/>
                      <w:sz w:val="32"/>
                      <w:szCs w:val="32"/>
                      <w:lang w:val="en-US"/>
                    </w:rPr>
                  </w:rPrChange>
                </w:rPr>
                <w:t>=</w:t>
              </w:r>
              <w:r w:rsidRPr="0055352B">
                <w:rPr>
                  <w:rFonts w:ascii="Monaco" w:hAnsi="Monaco" w:cs="Monaco"/>
                  <w:sz w:val="20"/>
                  <w:szCs w:val="20"/>
                  <w:lang w:val="en-US"/>
                  <w:rPrChange w:id="2166" w:author="Borja Gonzalez" w:date="2017-09-28T18:57:00Z">
                    <w:rPr>
                      <w:rFonts w:ascii="Monaco" w:hAnsi="Monaco" w:cs="Monaco"/>
                      <w:sz w:val="32"/>
                      <w:szCs w:val="32"/>
                      <w:lang w:val="en-US"/>
                    </w:rPr>
                  </w:rPrChange>
                </w:rPr>
                <w:t xml:space="preserve"> </w:t>
              </w:r>
              <w:r w:rsidRPr="0055352B">
                <w:rPr>
                  <w:rFonts w:ascii="Monaco" w:hAnsi="Monaco" w:cs="Monaco"/>
                  <w:color w:val="204A87"/>
                  <w:sz w:val="20"/>
                  <w:szCs w:val="20"/>
                  <w:lang w:val="en-US"/>
                  <w:rPrChange w:id="2167" w:author="Borja Gonzalez" w:date="2017-09-28T18:57:00Z">
                    <w:rPr>
                      <w:rFonts w:ascii="Monaco" w:hAnsi="Monaco" w:cs="Monaco"/>
                      <w:color w:val="204A87"/>
                      <w:sz w:val="32"/>
                      <w:szCs w:val="32"/>
                      <w:lang w:val="en-US"/>
                    </w:rPr>
                  </w:rPrChange>
                </w:rPr>
                <w:t>document</w:t>
              </w:r>
              <w:r w:rsidRPr="0055352B">
                <w:rPr>
                  <w:rFonts w:ascii="Monaco" w:hAnsi="Monaco" w:cs="Monaco"/>
                  <w:b/>
                  <w:bCs/>
                  <w:color w:val="000000"/>
                  <w:sz w:val="20"/>
                  <w:szCs w:val="20"/>
                  <w:lang w:val="en-US"/>
                  <w:rPrChange w:id="2168" w:author="Borja Gonzalez" w:date="2017-09-28T18:57:00Z">
                    <w:rPr>
                      <w:rFonts w:ascii="Monaco" w:hAnsi="Monaco" w:cs="Monaco"/>
                      <w:b/>
                      <w:bCs/>
                      <w:color w:val="000000"/>
                      <w:sz w:val="32"/>
                      <w:szCs w:val="32"/>
                      <w:lang w:val="en-US"/>
                    </w:rPr>
                  </w:rPrChange>
                </w:rPr>
                <w:t>.</w:t>
              </w:r>
              <w:r w:rsidRPr="0055352B">
                <w:rPr>
                  <w:rFonts w:ascii="Monaco" w:hAnsi="Monaco" w:cs="Monaco"/>
                  <w:color w:val="000000"/>
                  <w:sz w:val="20"/>
                  <w:szCs w:val="20"/>
                  <w:lang w:val="en-US"/>
                  <w:rPrChange w:id="2169" w:author="Borja Gonzalez" w:date="2017-09-28T18:57:00Z">
                    <w:rPr>
                      <w:rFonts w:ascii="Monaco" w:hAnsi="Monaco" w:cs="Monaco"/>
                      <w:color w:val="000000"/>
                      <w:sz w:val="32"/>
                      <w:szCs w:val="32"/>
                      <w:lang w:val="en-US"/>
                    </w:rPr>
                  </w:rPrChange>
                </w:rPr>
                <w:t>getElementById</w:t>
              </w:r>
              <w:r w:rsidRPr="0055352B">
                <w:rPr>
                  <w:rFonts w:ascii="Monaco" w:hAnsi="Monaco" w:cs="Monaco"/>
                  <w:b/>
                  <w:bCs/>
                  <w:color w:val="000000"/>
                  <w:sz w:val="20"/>
                  <w:szCs w:val="20"/>
                  <w:lang w:val="en-US"/>
                  <w:rPrChange w:id="2170" w:author="Borja Gonzalez" w:date="2017-09-28T18:57:00Z">
                    <w:rPr>
                      <w:rFonts w:ascii="Monaco" w:hAnsi="Monaco" w:cs="Monaco"/>
                      <w:b/>
                      <w:bCs/>
                      <w:color w:val="000000"/>
                      <w:sz w:val="32"/>
                      <w:szCs w:val="32"/>
                      <w:lang w:val="en-US"/>
                    </w:rPr>
                  </w:rPrChange>
                </w:rPr>
                <w:t>(</w:t>
              </w:r>
              <w:r w:rsidRPr="0055352B">
                <w:rPr>
                  <w:rFonts w:ascii="Monaco" w:hAnsi="Monaco" w:cs="Monaco"/>
                  <w:color w:val="4E9A06"/>
                  <w:sz w:val="20"/>
                  <w:szCs w:val="20"/>
                  <w:lang w:val="en-US"/>
                  <w:rPrChange w:id="2171" w:author="Borja Gonzalez" w:date="2017-09-28T18:57:00Z">
                    <w:rPr>
                      <w:rFonts w:ascii="Monaco" w:hAnsi="Monaco" w:cs="Monaco"/>
                      <w:color w:val="4E9A06"/>
                      <w:sz w:val="32"/>
                      <w:szCs w:val="32"/>
                      <w:lang w:val="en-US"/>
                    </w:rPr>
                  </w:rPrChange>
                </w:rPr>
                <w:t>"sexo2"</w:t>
              </w:r>
              <w:r w:rsidRPr="0055352B">
                <w:rPr>
                  <w:rFonts w:ascii="Monaco" w:hAnsi="Monaco" w:cs="Monaco"/>
                  <w:b/>
                  <w:bCs/>
                  <w:color w:val="000000"/>
                  <w:sz w:val="20"/>
                  <w:szCs w:val="20"/>
                  <w:lang w:val="en-US"/>
                  <w:rPrChange w:id="2172" w:author="Borja Gonzalez" w:date="2017-09-28T18:57:00Z">
                    <w:rPr>
                      <w:rFonts w:ascii="Monaco" w:hAnsi="Monaco" w:cs="Monaco"/>
                      <w:b/>
                      <w:bCs/>
                      <w:color w:val="000000"/>
                      <w:sz w:val="32"/>
                      <w:szCs w:val="32"/>
                      <w:lang w:val="en-US"/>
                    </w:rPr>
                  </w:rPrChange>
                </w:rPr>
                <w:t>).</w:t>
              </w:r>
              <w:r w:rsidRPr="0055352B">
                <w:rPr>
                  <w:rFonts w:ascii="Monaco" w:hAnsi="Monaco" w:cs="Monaco"/>
                  <w:color w:val="000000"/>
                  <w:sz w:val="20"/>
                  <w:szCs w:val="20"/>
                  <w:lang w:val="en-US"/>
                  <w:rPrChange w:id="2173" w:author="Borja Gonzalez" w:date="2017-09-28T18:57:00Z">
                    <w:rPr>
                      <w:rFonts w:ascii="Monaco" w:hAnsi="Monaco" w:cs="Monaco"/>
                      <w:color w:val="000000"/>
                      <w:sz w:val="32"/>
                      <w:szCs w:val="32"/>
                      <w:lang w:val="en-US"/>
                    </w:rPr>
                  </w:rPrChange>
                </w:rPr>
                <w:t>value</w:t>
              </w:r>
              <w:r w:rsidRPr="0055352B">
                <w:rPr>
                  <w:rFonts w:ascii="Monaco" w:hAnsi="Monaco" w:cs="Monaco"/>
                  <w:b/>
                  <w:bCs/>
                  <w:color w:val="000000"/>
                  <w:sz w:val="20"/>
                  <w:szCs w:val="20"/>
                  <w:lang w:val="en-US"/>
                  <w:rPrChange w:id="2174" w:author="Borja Gonzalez" w:date="2017-09-28T18:57:00Z">
                    <w:rPr>
                      <w:rFonts w:ascii="Monaco" w:hAnsi="Monaco" w:cs="Monaco"/>
                      <w:b/>
                      <w:bCs/>
                      <w:color w:val="000000"/>
                      <w:sz w:val="32"/>
                      <w:szCs w:val="32"/>
                      <w:lang w:val="en-US"/>
                    </w:rPr>
                  </w:rPrChange>
                </w:rPr>
                <w:t>;</w:t>
              </w:r>
            </w:ins>
          </w:p>
          <w:p w14:paraId="06366EDA" w14:textId="77777777" w:rsidR="0055352B" w:rsidRPr="0055352B" w:rsidRDefault="0055352B" w:rsidP="0055352B">
            <w:pPr>
              <w:keepNext/>
              <w:keepLines/>
              <w:widowControl w:val="0"/>
              <w:autoSpaceDE w:val="0"/>
              <w:autoSpaceDN w:val="0"/>
              <w:adjustRightInd w:val="0"/>
              <w:spacing w:before="200"/>
              <w:outlineLvl w:val="4"/>
              <w:rPr>
                <w:ins w:id="2175" w:author="Borja Gonzalez" w:date="2017-09-28T18:57:00Z"/>
                <w:rFonts w:ascii="Monaco" w:hAnsi="Monaco" w:cs="Monaco"/>
                <w:sz w:val="20"/>
                <w:szCs w:val="20"/>
                <w:lang w:val="en-US"/>
                <w:rPrChange w:id="2176" w:author="Borja Gonzalez" w:date="2017-09-28T18:57:00Z">
                  <w:rPr>
                    <w:ins w:id="2177" w:author="Borja Gonzalez" w:date="2017-09-28T18:57:00Z"/>
                    <w:rFonts w:ascii="Monaco" w:eastAsiaTheme="majorEastAsia" w:hAnsi="Monaco" w:cs="Monaco"/>
                    <w:color w:val="243F60" w:themeColor="accent1" w:themeShade="7F"/>
                    <w:sz w:val="32"/>
                    <w:szCs w:val="32"/>
                    <w:lang w:val="en-US"/>
                  </w:rPr>
                </w:rPrChange>
              </w:rPr>
            </w:pPr>
            <w:ins w:id="2178" w:author="Borja Gonzalez" w:date="2017-09-28T18:57:00Z">
              <w:r w:rsidRPr="0055352B">
                <w:rPr>
                  <w:rFonts w:ascii="Monaco" w:hAnsi="Monaco" w:cs="Monaco"/>
                  <w:sz w:val="20"/>
                  <w:szCs w:val="20"/>
                  <w:lang w:val="en-US"/>
                  <w:rPrChange w:id="2179" w:author="Borja Gonzalez" w:date="2017-09-28T18:57:00Z">
                    <w:rPr>
                      <w:rFonts w:ascii="Monaco" w:hAnsi="Monaco" w:cs="Monaco"/>
                      <w:sz w:val="32"/>
                      <w:szCs w:val="32"/>
                      <w:lang w:val="en-US"/>
                    </w:rPr>
                  </w:rPrChange>
                </w:rPr>
                <w:tab/>
              </w:r>
              <w:r w:rsidRPr="0055352B">
                <w:rPr>
                  <w:rFonts w:ascii="Monaco" w:hAnsi="Monaco" w:cs="Monaco"/>
                  <w:sz w:val="20"/>
                  <w:szCs w:val="20"/>
                  <w:lang w:val="en-US"/>
                  <w:rPrChange w:id="2180" w:author="Borja Gonzalez" w:date="2017-09-28T18:57:00Z">
                    <w:rPr>
                      <w:rFonts w:ascii="Monaco" w:hAnsi="Monaco" w:cs="Monaco"/>
                      <w:sz w:val="32"/>
                      <w:szCs w:val="32"/>
                      <w:lang w:val="en-US"/>
                    </w:rPr>
                  </w:rPrChange>
                </w:rPr>
                <w:tab/>
              </w:r>
              <w:r w:rsidRPr="0055352B">
                <w:rPr>
                  <w:rFonts w:ascii="Monaco" w:hAnsi="Monaco" w:cs="Monaco"/>
                  <w:sz w:val="20"/>
                  <w:szCs w:val="20"/>
                  <w:lang w:val="en-US"/>
                  <w:rPrChange w:id="2181" w:author="Borja Gonzalez" w:date="2017-09-28T18:57:00Z">
                    <w:rPr>
                      <w:rFonts w:ascii="Monaco" w:hAnsi="Monaco" w:cs="Monaco"/>
                      <w:sz w:val="32"/>
                      <w:szCs w:val="32"/>
                      <w:lang w:val="en-US"/>
                    </w:rPr>
                  </w:rPrChange>
                </w:rPr>
                <w:tab/>
              </w:r>
              <w:r w:rsidRPr="0055352B">
                <w:rPr>
                  <w:rFonts w:ascii="Monaco" w:hAnsi="Monaco" w:cs="Monaco"/>
                  <w:b/>
                  <w:bCs/>
                  <w:color w:val="000000"/>
                  <w:sz w:val="20"/>
                  <w:szCs w:val="20"/>
                  <w:lang w:val="en-US"/>
                  <w:rPrChange w:id="2182" w:author="Borja Gonzalez" w:date="2017-09-28T18:57:00Z">
                    <w:rPr>
                      <w:rFonts w:ascii="Monaco" w:hAnsi="Monaco" w:cs="Monaco"/>
                      <w:b/>
                      <w:bCs/>
                      <w:color w:val="000000"/>
                      <w:sz w:val="32"/>
                      <w:szCs w:val="32"/>
                      <w:lang w:val="en-US"/>
                    </w:rPr>
                  </w:rPrChange>
                </w:rPr>
                <w:t>}</w:t>
              </w:r>
            </w:ins>
          </w:p>
          <w:p w14:paraId="71474EF9" w14:textId="77777777" w:rsidR="0055352B" w:rsidRPr="0055352B" w:rsidRDefault="0055352B" w:rsidP="0055352B">
            <w:pPr>
              <w:keepNext/>
              <w:keepLines/>
              <w:widowControl w:val="0"/>
              <w:autoSpaceDE w:val="0"/>
              <w:autoSpaceDN w:val="0"/>
              <w:adjustRightInd w:val="0"/>
              <w:spacing w:before="200"/>
              <w:outlineLvl w:val="4"/>
              <w:rPr>
                <w:ins w:id="2183" w:author="Borja Gonzalez" w:date="2017-09-28T18:57:00Z"/>
                <w:rFonts w:ascii="Monaco" w:hAnsi="Monaco" w:cs="Monaco"/>
                <w:sz w:val="20"/>
                <w:szCs w:val="20"/>
                <w:lang w:val="en-US"/>
                <w:rPrChange w:id="2184" w:author="Borja Gonzalez" w:date="2017-09-28T18:57:00Z">
                  <w:rPr>
                    <w:ins w:id="2185" w:author="Borja Gonzalez" w:date="2017-09-28T18:57:00Z"/>
                    <w:rFonts w:ascii="Monaco" w:eastAsiaTheme="majorEastAsia" w:hAnsi="Monaco" w:cs="Monaco"/>
                    <w:color w:val="243F60" w:themeColor="accent1" w:themeShade="7F"/>
                    <w:sz w:val="32"/>
                    <w:szCs w:val="32"/>
                    <w:lang w:val="en-US"/>
                  </w:rPr>
                </w:rPrChange>
              </w:rPr>
            </w:pPr>
            <w:ins w:id="2186" w:author="Borja Gonzalez" w:date="2017-09-28T18:57:00Z">
              <w:r w:rsidRPr="0055352B">
                <w:rPr>
                  <w:rFonts w:ascii="Monaco" w:hAnsi="Monaco" w:cs="Monaco"/>
                  <w:sz w:val="20"/>
                  <w:szCs w:val="20"/>
                  <w:lang w:val="en-US"/>
                  <w:rPrChange w:id="2187" w:author="Borja Gonzalez" w:date="2017-09-28T18:57:00Z">
                    <w:rPr>
                      <w:rFonts w:ascii="Monaco" w:hAnsi="Monaco" w:cs="Monaco"/>
                      <w:sz w:val="32"/>
                      <w:szCs w:val="32"/>
                      <w:lang w:val="en-US"/>
                    </w:rPr>
                  </w:rPrChange>
                </w:rPr>
                <w:tab/>
              </w:r>
              <w:r w:rsidRPr="0055352B">
                <w:rPr>
                  <w:rFonts w:ascii="Monaco" w:hAnsi="Monaco" w:cs="Monaco"/>
                  <w:sz w:val="20"/>
                  <w:szCs w:val="20"/>
                  <w:lang w:val="en-US"/>
                  <w:rPrChange w:id="2188" w:author="Borja Gonzalez" w:date="2017-09-28T18:57:00Z">
                    <w:rPr>
                      <w:rFonts w:ascii="Monaco" w:hAnsi="Monaco" w:cs="Monaco"/>
                      <w:sz w:val="32"/>
                      <w:szCs w:val="32"/>
                      <w:lang w:val="en-US"/>
                    </w:rPr>
                  </w:rPrChange>
                </w:rPr>
                <w:tab/>
              </w:r>
              <w:r w:rsidRPr="0055352B">
                <w:rPr>
                  <w:rFonts w:ascii="Monaco" w:hAnsi="Monaco" w:cs="Monaco"/>
                  <w:sz w:val="20"/>
                  <w:szCs w:val="20"/>
                  <w:lang w:val="en-US"/>
                  <w:rPrChange w:id="2189" w:author="Borja Gonzalez" w:date="2017-09-28T18:57:00Z">
                    <w:rPr>
                      <w:rFonts w:ascii="Monaco" w:hAnsi="Monaco" w:cs="Monaco"/>
                      <w:sz w:val="32"/>
                      <w:szCs w:val="32"/>
                      <w:lang w:val="en-US"/>
                    </w:rPr>
                  </w:rPrChange>
                </w:rPr>
                <w:tab/>
              </w:r>
              <w:r w:rsidRPr="0055352B">
                <w:rPr>
                  <w:rFonts w:ascii="Monaco" w:hAnsi="Monaco" w:cs="Monaco"/>
                  <w:b/>
                  <w:bCs/>
                  <w:color w:val="204A87"/>
                  <w:sz w:val="20"/>
                  <w:szCs w:val="20"/>
                  <w:lang w:val="en-US"/>
                  <w:rPrChange w:id="2190" w:author="Borja Gonzalez" w:date="2017-09-28T18:57:00Z">
                    <w:rPr>
                      <w:rFonts w:ascii="Monaco" w:hAnsi="Monaco" w:cs="Monaco"/>
                      <w:b/>
                      <w:bCs/>
                      <w:color w:val="204A87"/>
                      <w:sz w:val="32"/>
                      <w:szCs w:val="32"/>
                      <w:lang w:val="en-US"/>
                    </w:rPr>
                  </w:rPrChange>
                </w:rPr>
                <w:t>else</w:t>
              </w:r>
              <w:r w:rsidRPr="0055352B">
                <w:rPr>
                  <w:rFonts w:ascii="Monaco" w:hAnsi="Monaco" w:cs="Monaco"/>
                  <w:b/>
                  <w:bCs/>
                  <w:color w:val="000000"/>
                  <w:sz w:val="20"/>
                  <w:szCs w:val="20"/>
                  <w:lang w:val="en-US"/>
                  <w:rPrChange w:id="2191" w:author="Borja Gonzalez" w:date="2017-09-28T18:57:00Z">
                    <w:rPr>
                      <w:rFonts w:ascii="Monaco" w:hAnsi="Monaco" w:cs="Monaco"/>
                      <w:b/>
                      <w:bCs/>
                      <w:color w:val="000000"/>
                      <w:sz w:val="32"/>
                      <w:szCs w:val="32"/>
                      <w:lang w:val="en-US"/>
                    </w:rPr>
                  </w:rPrChange>
                </w:rPr>
                <w:t>{</w:t>
              </w:r>
            </w:ins>
          </w:p>
          <w:p w14:paraId="57ADA5FC" w14:textId="77777777" w:rsidR="0055352B" w:rsidRPr="0055352B" w:rsidRDefault="0055352B" w:rsidP="0055352B">
            <w:pPr>
              <w:keepNext/>
              <w:keepLines/>
              <w:widowControl w:val="0"/>
              <w:autoSpaceDE w:val="0"/>
              <w:autoSpaceDN w:val="0"/>
              <w:adjustRightInd w:val="0"/>
              <w:spacing w:before="200"/>
              <w:outlineLvl w:val="4"/>
              <w:rPr>
                <w:ins w:id="2192" w:author="Borja Gonzalez" w:date="2017-09-28T18:57:00Z"/>
                <w:rFonts w:ascii="Monaco" w:hAnsi="Monaco" w:cs="Monaco"/>
                <w:sz w:val="20"/>
                <w:szCs w:val="20"/>
                <w:lang w:val="en-US"/>
                <w:rPrChange w:id="2193" w:author="Borja Gonzalez" w:date="2017-09-28T18:57:00Z">
                  <w:rPr>
                    <w:ins w:id="2194" w:author="Borja Gonzalez" w:date="2017-09-28T18:57:00Z"/>
                    <w:rFonts w:ascii="Monaco" w:eastAsiaTheme="majorEastAsia" w:hAnsi="Monaco" w:cs="Monaco"/>
                    <w:color w:val="243F60" w:themeColor="accent1" w:themeShade="7F"/>
                    <w:sz w:val="32"/>
                    <w:szCs w:val="32"/>
                    <w:lang w:val="en-US"/>
                  </w:rPr>
                </w:rPrChange>
              </w:rPr>
            </w:pPr>
            <w:ins w:id="2195" w:author="Borja Gonzalez" w:date="2017-09-28T18:57:00Z">
              <w:r w:rsidRPr="0055352B">
                <w:rPr>
                  <w:rFonts w:ascii="Monaco" w:hAnsi="Monaco" w:cs="Monaco"/>
                  <w:sz w:val="20"/>
                  <w:szCs w:val="20"/>
                  <w:lang w:val="en-US"/>
                  <w:rPrChange w:id="2196" w:author="Borja Gonzalez" w:date="2017-09-28T18:57:00Z">
                    <w:rPr>
                      <w:rFonts w:ascii="Monaco" w:hAnsi="Monaco" w:cs="Monaco"/>
                      <w:sz w:val="32"/>
                      <w:szCs w:val="32"/>
                      <w:lang w:val="en-US"/>
                    </w:rPr>
                  </w:rPrChange>
                </w:rPr>
                <w:tab/>
              </w:r>
              <w:r w:rsidRPr="0055352B">
                <w:rPr>
                  <w:rFonts w:ascii="Monaco" w:hAnsi="Monaco" w:cs="Monaco"/>
                  <w:sz w:val="20"/>
                  <w:szCs w:val="20"/>
                  <w:lang w:val="en-US"/>
                  <w:rPrChange w:id="2197" w:author="Borja Gonzalez" w:date="2017-09-28T18:57:00Z">
                    <w:rPr>
                      <w:rFonts w:ascii="Monaco" w:hAnsi="Monaco" w:cs="Monaco"/>
                      <w:sz w:val="32"/>
                      <w:szCs w:val="32"/>
                      <w:lang w:val="en-US"/>
                    </w:rPr>
                  </w:rPrChange>
                </w:rPr>
                <w:tab/>
              </w:r>
              <w:r w:rsidRPr="0055352B">
                <w:rPr>
                  <w:rFonts w:ascii="Monaco" w:hAnsi="Monaco" w:cs="Monaco"/>
                  <w:sz w:val="20"/>
                  <w:szCs w:val="20"/>
                  <w:lang w:val="en-US"/>
                  <w:rPrChange w:id="2198" w:author="Borja Gonzalez" w:date="2017-09-28T18:57:00Z">
                    <w:rPr>
                      <w:rFonts w:ascii="Monaco" w:hAnsi="Monaco" w:cs="Monaco"/>
                      <w:sz w:val="32"/>
                      <w:szCs w:val="32"/>
                      <w:lang w:val="en-US"/>
                    </w:rPr>
                  </w:rPrChange>
                </w:rPr>
                <w:tab/>
              </w:r>
              <w:r w:rsidRPr="0055352B">
                <w:rPr>
                  <w:rFonts w:ascii="Monaco" w:hAnsi="Monaco" w:cs="Monaco"/>
                  <w:sz w:val="20"/>
                  <w:szCs w:val="20"/>
                  <w:lang w:val="en-US"/>
                  <w:rPrChange w:id="2199" w:author="Borja Gonzalez" w:date="2017-09-28T18:57:00Z">
                    <w:rPr>
                      <w:rFonts w:ascii="Monaco" w:hAnsi="Monaco" w:cs="Monaco"/>
                      <w:sz w:val="32"/>
                      <w:szCs w:val="32"/>
                      <w:lang w:val="en-US"/>
                    </w:rPr>
                  </w:rPrChange>
                </w:rPr>
                <w:tab/>
              </w:r>
              <w:r w:rsidRPr="0055352B">
                <w:rPr>
                  <w:rFonts w:ascii="Monaco" w:hAnsi="Monaco" w:cs="Monaco"/>
                  <w:color w:val="000000"/>
                  <w:sz w:val="20"/>
                  <w:szCs w:val="20"/>
                  <w:lang w:val="en-US"/>
                  <w:rPrChange w:id="2200" w:author="Borja Gonzalez" w:date="2017-09-28T18:57:00Z">
                    <w:rPr>
                      <w:rFonts w:ascii="Monaco" w:hAnsi="Monaco" w:cs="Monaco"/>
                      <w:color w:val="000000"/>
                      <w:sz w:val="32"/>
                      <w:szCs w:val="32"/>
                      <w:lang w:val="en-US"/>
                    </w:rPr>
                  </w:rPrChange>
                </w:rPr>
                <w:t>alert</w:t>
              </w:r>
              <w:r w:rsidRPr="0055352B">
                <w:rPr>
                  <w:rFonts w:ascii="Monaco" w:hAnsi="Monaco" w:cs="Monaco"/>
                  <w:b/>
                  <w:bCs/>
                  <w:color w:val="000000"/>
                  <w:sz w:val="20"/>
                  <w:szCs w:val="20"/>
                  <w:lang w:val="en-US"/>
                  <w:rPrChange w:id="2201" w:author="Borja Gonzalez" w:date="2017-09-28T18:57:00Z">
                    <w:rPr>
                      <w:rFonts w:ascii="Monaco" w:hAnsi="Monaco" w:cs="Monaco"/>
                      <w:b/>
                      <w:bCs/>
                      <w:color w:val="000000"/>
                      <w:sz w:val="32"/>
                      <w:szCs w:val="32"/>
                      <w:lang w:val="en-US"/>
                    </w:rPr>
                  </w:rPrChange>
                </w:rPr>
                <w:t>(</w:t>
              </w:r>
              <w:r w:rsidRPr="0055352B">
                <w:rPr>
                  <w:rFonts w:ascii="Monaco" w:hAnsi="Monaco" w:cs="Monaco"/>
                  <w:color w:val="4E9A06"/>
                  <w:sz w:val="20"/>
                  <w:szCs w:val="20"/>
                  <w:lang w:val="en-US"/>
                  <w:rPrChange w:id="2202" w:author="Borja Gonzalez" w:date="2017-09-28T18:57:00Z">
                    <w:rPr>
                      <w:rFonts w:ascii="Monaco" w:hAnsi="Monaco" w:cs="Monaco"/>
                      <w:color w:val="4E9A06"/>
                      <w:sz w:val="32"/>
                      <w:szCs w:val="32"/>
                      <w:lang w:val="en-US"/>
                    </w:rPr>
                  </w:rPrChange>
                </w:rPr>
                <w:t>"Añada un sexo"</w:t>
              </w:r>
              <w:r w:rsidRPr="0055352B">
                <w:rPr>
                  <w:rFonts w:ascii="Monaco" w:hAnsi="Monaco" w:cs="Monaco"/>
                  <w:b/>
                  <w:bCs/>
                  <w:color w:val="000000"/>
                  <w:sz w:val="20"/>
                  <w:szCs w:val="20"/>
                  <w:lang w:val="en-US"/>
                  <w:rPrChange w:id="2203" w:author="Borja Gonzalez" w:date="2017-09-28T18:57:00Z">
                    <w:rPr>
                      <w:rFonts w:ascii="Monaco" w:hAnsi="Monaco" w:cs="Monaco"/>
                      <w:b/>
                      <w:bCs/>
                      <w:color w:val="000000"/>
                      <w:sz w:val="32"/>
                      <w:szCs w:val="32"/>
                      <w:lang w:val="en-US"/>
                    </w:rPr>
                  </w:rPrChange>
                </w:rPr>
                <w:t>);</w:t>
              </w:r>
            </w:ins>
          </w:p>
          <w:p w14:paraId="3BC59461" w14:textId="77777777" w:rsidR="0055352B" w:rsidRPr="0055352B" w:rsidRDefault="0055352B" w:rsidP="0055352B">
            <w:pPr>
              <w:keepNext/>
              <w:keepLines/>
              <w:widowControl w:val="0"/>
              <w:autoSpaceDE w:val="0"/>
              <w:autoSpaceDN w:val="0"/>
              <w:adjustRightInd w:val="0"/>
              <w:spacing w:before="200"/>
              <w:outlineLvl w:val="4"/>
              <w:rPr>
                <w:ins w:id="2204" w:author="Borja Gonzalez" w:date="2017-09-28T18:57:00Z"/>
                <w:rFonts w:ascii="Monaco" w:hAnsi="Monaco" w:cs="Monaco"/>
                <w:sz w:val="20"/>
                <w:szCs w:val="20"/>
                <w:lang w:val="en-US"/>
                <w:rPrChange w:id="2205" w:author="Borja Gonzalez" w:date="2017-09-28T18:57:00Z">
                  <w:rPr>
                    <w:ins w:id="2206" w:author="Borja Gonzalez" w:date="2017-09-28T18:57:00Z"/>
                    <w:rFonts w:ascii="Monaco" w:eastAsiaTheme="majorEastAsia" w:hAnsi="Monaco" w:cs="Monaco"/>
                    <w:color w:val="243F60" w:themeColor="accent1" w:themeShade="7F"/>
                    <w:sz w:val="32"/>
                    <w:szCs w:val="32"/>
                    <w:lang w:val="en-US"/>
                  </w:rPr>
                </w:rPrChange>
              </w:rPr>
            </w:pPr>
            <w:ins w:id="2207" w:author="Borja Gonzalez" w:date="2017-09-28T18:57:00Z">
              <w:r w:rsidRPr="0055352B">
                <w:rPr>
                  <w:rFonts w:ascii="Monaco" w:hAnsi="Monaco" w:cs="Monaco"/>
                  <w:sz w:val="20"/>
                  <w:szCs w:val="20"/>
                  <w:lang w:val="en-US"/>
                  <w:rPrChange w:id="2208" w:author="Borja Gonzalez" w:date="2017-09-28T18:57:00Z">
                    <w:rPr>
                      <w:rFonts w:ascii="Monaco" w:hAnsi="Monaco" w:cs="Monaco"/>
                      <w:sz w:val="32"/>
                      <w:szCs w:val="32"/>
                      <w:lang w:val="en-US"/>
                    </w:rPr>
                  </w:rPrChange>
                </w:rPr>
                <w:tab/>
              </w:r>
              <w:r w:rsidRPr="0055352B">
                <w:rPr>
                  <w:rFonts w:ascii="Monaco" w:hAnsi="Monaco" w:cs="Monaco"/>
                  <w:sz w:val="20"/>
                  <w:szCs w:val="20"/>
                  <w:lang w:val="en-US"/>
                  <w:rPrChange w:id="2209" w:author="Borja Gonzalez" w:date="2017-09-28T18:57:00Z">
                    <w:rPr>
                      <w:rFonts w:ascii="Monaco" w:hAnsi="Monaco" w:cs="Monaco"/>
                      <w:sz w:val="32"/>
                      <w:szCs w:val="32"/>
                      <w:lang w:val="en-US"/>
                    </w:rPr>
                  </w:rPrChange>
                </w:rPr>
                <w:tab/>
              </w:r>
              <w:r w:rsidRPr="0055352B">
                <w:rPr>
                  <w:rFonts w:ascii="Monaco" w:hAnsi="Monaco" w:cs="Monaco"/>
                  <w:sz w:val="20"/>
                  <w:szCs w:val="20"/>
                  <w:lang w:val="en-US"/>
                  <w:rPrChange w:id="2210" w:author="Borja Gonzalez" w:date="2017-09-28T18:57:00Z">
                    <w:rPr>
                      <w:rFonts w:ascii="Monaco" w:hAnsi="Monaco" w:cs="Monaco"/>
                      <w:sz w:val="32"/>
                      <w:szCs w:val="32"/>
                      <w:lang w:val="en-US"/>
                    </w:rPr>
                  </w:rPrChange>
                </w:rPr>
                <w:tab/>
              </w:r>
              <w:r w:rsidRPr="0055352B">
                <w:rPr>
                  <w:rFonts w:ascii="Monaco" w:hAnsi="Monaco" w:cs="Monaco"/>
                  <w:sz w:val="20"/>
                  <w:szCs w:val="20"/>
                  <w:lang w:val="en-US"/>
                  <w:rPrChange w:id="2211" w:author="Borja Gonzalez" w:date="2017-09-28T18:57:00Z">
                    <w:rPr>
                      <w:rFonts w:ascii="Monaco" w:hAnsi="Monaco" w:cs="Monaco"/>
                      <w:sz w:val="32"/>
                      <w:szCs w:val="32"/>
                      <w:lang w:val="en-US"/>
                    </w:rPr>
                  </w:rPrChange>
                </w:rPr>
                <w:tab/>
              </w:r>
              <w:r w:rsidRPr="0055352B">
                <w:rPr>
                  <w:rFonts w:ascii="Monaco" w:hAnsi="Monaco" w:cs="Monaco"/>
                  <w:b/>
                  <w:bCs/>
                  <w:color w:val="204A87"/>
                  <w:sz w:val="20"/>
                  <w:szCs w:val="20"/>
                  <w:lang w:val="en-US"/>
                  <w:rPrChange w:id="2212" w:author="Borja Gonzalez" w:date="2017-09-28T18:57:00Z">
                    <w:rPr>
                      <w:rFonts w:ascii="Monaco" w:hAnsi="Monaco" w:cs="Monaco"/>
                      <w:b/>
                      <w:bCs/>
                      <w:color w:val="204A87"/>
                      <w:sz w:val="32"/>
                      <w:szCs w:val="32"/>
                      <w:lang w:val="en-US"/>
                    </w:rPr>
                  </w:rPrChange>
                </w:rPr>
                <w:t>return</w:t>
              </w:r>
              <w:r w:rsidRPr="0055352B">
                <w:rPr>
                  <w:rFonts w:ascii="Monaco" w:hAnsi="Monaco" w:cs="Monaco"/>
                  <w:b/>
                  <w:bCs/>
                  <w:color w:val="000000"/>
                  <w:sz w:val="20"/>
                  <w:szCs w:val="20"/>
                  <w:lang w:val="en-US"/>
                  <w:rPrChange w:id="2213" w:author="Borja Gonzalez" w:date="2017-09-28T18:57:00Z">
                    <w:rPr>
                      <w:rFonts w:ascii="Monaco" w:hAnsi="Monaco" w:cs="Monaco"/>
                      <w:b/>
                      <w:bCs/>
                      <w:color w:val="000000"/>
                      <w:sz w:val="32"/>
                      <w:szCs w:val="32"/>
                      <w:lang w:val="en-US"/>
                    </w:rPr>
                  </w:rPrChange>
                </w:rPr>
                <w:t>;</w:t>
              </w:r>
            </w:ins>
          </w:p>
          <w:p w14:paraId="25DA334B" w14:textId="77777777" w:rsidR="0055352B" w:rsidRPr="0055352B" w:rsidRDefault="0055352B" w:rsidP="0055352B">
            <w:pPr>
              <w:keepNext/>
              <w:keepLines/>
              <w:widowControl w:val="0"/>
              <w:autoSpaceDE w:val="0"/>
              <w:autoSpaceDN w:val="0"/>
              <w:adjustRightInd w:val="0"/>
              <w:spacing w:before="200"/>
              <w:outlineLvl w:val="4"/>
              <w:rPr>
                <w:ins w:id="2214" w:author="Borja Gonzalez" w:date="2017-09-28T18:57:00Z"/>
                <w:rFonts w:ascii="Monaco" w:hAnsi="Monaco" w:cs="Monaco"/>
                <w:sz w:val="20"/>
                <w:szCs w:val="20"/>
                <w:lang w:val="en-US"/>
                <w:rPrChange w:id="2215" w:author="Borja Gonzalez" w:date="2017-09-28T18:57:00Z">
                  <w:rPr>
                    <w:ins w:id="2216" w:author="Borja Gonzalez" w:date="2017-09-28T18:57:00Z"/>
                    <w:rFonts w:ascii="Monaco" w:eastAsiaTheme="majorEastAsia" w:hAnsi="Monaco" w:cs="Monaco"/>
                    <w:color w:val="243F60" w:themeColor="accent1" w:themeShade="7F"/>
                    <w:sz w:val="32"/>
                    <w:szCs w:val="32"/>
                    <w:lang w:val="en-US"/>
                  </w:rPr>
                </w:rPrChange>
              </w:rPr>
            </w:pPr>
            <w:ins w:id="2217" w:author="Borja Gonzalez" w:date="2017-09-28T18:57:00Z">
              <w:r w:rsidRPr="0055352B">
                <w:rPr>
                  <w:rFonts w:ascii="Monaco" w:hAnsi="Monaco" w:cs="Monaco"/>
                  <w:sz w:val="20"/>
                  <w:szCs w:val="20"/>
                  <w:lang w:val="en-US"/>
                  <w:rPrChange w:id="2218" w:author="Borja Gonzalez" w:date="2017-09-28T18:57:00Z">
                    <w:rPr>
                      <w:rFonts w:ascii="Monaco" w:hAnsi="Monaco" w:cs="Monaco"/>
                      <w:sz w:val="32"/>
                      <w:szCs w:val="32"/>
                      <w:lang w:val="en-US"/>
                    </w:rPr>
                  </w:rPrChange>
                </w:rPr>
                <w:tab/>
              </w:r>
              <w:r w:rsidRPr="0055352B">
                <w:rPr>
                  <w:rFonts w:ascii="Monaco" w:hAnsi="Monaco" w:cs="Monaco"/>
                  <w:sz w:val="20"/>
                  <w:szCs w:val="20"/>
                  <w:lang w:val="en-US"/>
                  <w:rPrChange w:id="2219" w:author="Borja Gonzalez" w:date="2017-09-28T18:57:00Z">
                    <w:rPr>
                      <w:rFonts w:ascii="Monaco" w:hAnsi="Monaco" w:cs="Monaco"/>
                      <w:sz w:val="32"/>
                      <w:szCs w:val="32"/>
                      <w:lang w:val="en-US"/>
                    </w:rPr>
                  </w:rPrChange>
                </w:rPr>
                <w:tab/>
              </w:r>
              <w:r w:rsidRPr="0055352B">
                <w:rPr>
                  <w:rFonts w:ascii="Monaco" w:hAnsi="Monaco" w:cs="Monaco"/>
                  <w:sz w:val="20"/>
                  <w:szCs w:val="20"/>
                  <w:lang w:val="en-US"/>
                  <w:rPrChange w:id="2220" w:author="Borja Gonzalez" w:date="2017-09-28T18:57:00Z">
                    <w:rPr>
                      <w:rFonts w:ascii="Monaco" w:hAnsi="Monaco" w:cs="Monaco"/>
                      <w:sz w:val="32"/>
                      <w:szCs w:val="32"/>
                      <w:lang w:val="en-US"/>
                    </w:rPr>
                  </w:rPrChange>
                </w:rPr>
                <w:tab/>
              </w:r>
              <w:r w:rsidRPr="0055352B">
                <w:rPr>
                  <w:rFonts w:ascii="Monaco" w:hAnsi="Monaco" w:cs="Monaco"/>
                  <w:b/>
                  <w:bCs/>
                  <w:color w:val="000000"/>
                  <w:sz w:val="20"/>
                  <w:szCs w:val="20"/>
                  <w:lang w:val="en-US"/>
                  <w:rPrChange w:id="2221" w:author="Borja Gonzalez" w:date="2017-09-28T18:57:00Z">
                    <w:rPr>
                      <w:rFonts w:ascii="Monaco" w:hAnsi="Monaco" w:cs="Monaco"/>
                      <w:b/>
                      <w:bCs/>
                      <w:color w:val="000000"/>
                      <w:sz w:val="32"/>
                      <w:szCs w:val="32"/>
                      <w:lang w:val="en-US"/>
                    </w:rPr>
                  </w:rPrChange>
                </w:rPr>
                <w:t>}</w:t>
              </w:r>
            </w:ins>
          </w:p>
          <w:p w14:paraId="3EEE86DC" w14:textId="77777777" w:rsidR="0055352B" w:rsidRPr="0055352B" w:rsidRDefault="0055352B" w:rsidP="0055352B">
            <w:pPr>
              <w:keepNext/>
              <w:keepLines/>
              <w:widowControl w:val="0"/>
              <w:autoSpaceDE w:val="0"/>
              <w:autoSpaceDN w:val="0"/>
              <w:adjustRightInd w:val="0"/>
              <w:spacing w:before="200"/>
              <w:outlineLvl w:val="4"/>
              <w:rPr>
                <w:ins w:id="2222" w:author="Borja Gonzalez" w:date="2017-09-28T18:57:00Z"/>
                <w:rFonts w:ascii="Monaco" w:hAnsi="Monaco" w:cs="Monaco"/>
                <w:sz w:val="20"/>
                <w:szCs w:val="20"/>
                <w:lang w:val="en-US"/>
                <w:rPrChange w:id="2223" w:author="Borja Gonzalez" w:date="2017-09-28T18:57:00Z">
                  <w:rPr>
                    <w:ins w:id="2224" w:author="Borja Gonzalez" w:date="2017-09-28T18:57:00Z"/>
                    <w:rFonts w:ascii="Monaco" w:eastAsiaTheme="majorEastAsia" w:hAnsi="Monaco" w:cs="Monaco"/>
                    <w:color w:val="243F60" w:themeColor="accent1" w:themeShade="7F"/>
                    <w:sz w:val="32"/>
                    <w:szCs w:val="32"/>
                    <w:lang w:val="en-US"/>
                  </w:rPr>
                </w:rPrChange>
              </w:rPr>
            </w:pPr>
            <w:ins w:id="2225" w:author="Borja Gonzalez" w:date="2017-09-28T18:57:00Z">
              <w:r w:rsidRPr="0055352B">
                <w:rPr>
                  <w:rFonts w:ascii="Monaco" w:hAnsi="Monaco" w:cs="Monaco"/>
                  <w:sz w:val="20"/>
                  <w:szCs w:val="20"/>
                  <w:lang w:val="en-US"/>
                  <w:rPrChange w:id="2226" w:author="Borja Gonzalez" w:date="2017-09-28T18:57:00Z">
                    <w:rPr>
                      <w:rFonts w:ascii="Monaco" w:hAnsi="Monaco" w:cs="Monaco"/>
                      <w:sz w:val="32"/>
                      <w:szCs w:val="32"/>
                      <w:lang w:val="en-US"/>
                    </w:rPr>
                  </w:rPrChange>
                </w:rPr>
                <w:tab/>
              </w:r>
              <w:r w:rsidRPr="0055352B">
                <w:rPr>
                  <w:rFonts w:ascii="Monaco" w:hAnsi="Monaco" w:cs="Monaco"/>
                  <w:sz w:val="20"/>
                  <w:szCs w:val="20"/>
                  <w:lang w:val="en-US"/>
                  <w:rPrChange w:id="2227" w:author="Borja Gonzalez" w:date="2017-09-28T18:57:00Z">
                    <w:rPr>
                      <w:rFonts w:ascii="Monaco" w:hAnsi="Monaco" w:cs="Monaco"/>
                      <w:sz w:val="32"/>
                      <w:szCs w:val="32"/>
                      <w:lang w:val="en-US"/>
                    </w:rPr>
                  </w:rPrChange>
                </w:rPr>
                <w:tab/>
              </w:r>
              <w:r w:rsidRPr="0055352B">
                <w:rPr>
                  <w:rFonts w:ascii="Monaco" w:hAnsi="Monaco" w:cs="Monaco"/>
                  <w:sz w:val="20"/>
                  <w:szCs w:val="20"/>
                  <w:lang w:val="en-US"/>
                  <w:rPrChange w:id="2228" w:author="Borja Gonzalez" w:date="2017-09-28T18:57:00Z">
                    <w:rPr>
                      <w:rFonts w:ascii="Monaco" w:hAnsi="Monaco" w:cs="Monaco"/>
                      <w:sz w:val="32"/>
                      <w:szCs w:val="32"/>
                      <w:lang w:val="en-US"/>
                    </w:rPr>
                  </w:rPrChange>
                </w:rPr>
                <w:tab/>
              </w:r>
              <w:r w:rsidRPr="0055352B">
                <w:rPr>
                  <w:rFonts w:ascii="Monaco" w:hAnsi="Monaco" w:cs="Monaco"/>
                  <w:b/>
                  <w:bCs/>
                  <w:color w:val="204A87"/>
                  <w:sz w:val="20"/>
                  <w:szCs w:val="20"/>
                  <w:lang w:val="en-US"/>
                  <w:rPrChange w:id="2229" w:author="Borja Gonzalez" w:date="2017-09-28T18:57:00Z">
                    <w:rPr>
                      <w:rFonts w:ascii="Monaco" w:hAnsi="Monaco" w:cs="Monaco"/>
                      <w:b/>
                      <w:bCs/>
                      <w:color w:val="204A87"/>
                      <w:sz w:val="32"/>
                      <w:szCs w:val="32"/>
                      <w:lang w:val="en-US"/>
                    </w:rPr>
                  </w:rPrChange>
                </w:rPr>
                <w:t>if</w:t>
              </w:r>
              <w:r w:rsidRPr="0055352B">
                <w:rPr>
                  <w:rFonts w:ascii="Monaco" w:hAnsi="Monaco" w:cs="Monaco"/>
                  <w:b/>
                  <w:bCs/>
                  <w:color w:val="000000"/>
                  <w:sz w:val="20"/>
                  <w:szCs w:val="20"/>
                  <w:lang w:val="en-US"/>
                  <w:rPrChange w:id="2230" w:author="Borja Gonzalez" w:date="2017-09-28T18:57:00Z">
                    <w:rPr>
                      <w:rFonts w:ascii="Monaco" w:hAnsi="Monaco" w:cs="Monaco"/>
                      <w:b/>
                      <w:bCs/>
                      <w:color w:val="000000"/>
                      <w:sz w:val="32"/>
                      <w:szCs w:val="32"/>
                      <w:lang w:val="en-US"/>
                    </w:rPr>
                  </w:rPrChange>
                </w:rPr>
                <w:t>(</w:t>
              </w:r>
              <w:r w:rsidRPr="0055352B">
                <w:rPr>
                  <w:rFonts w:ascii="Monaco" w:hAnsi="Monaco" w:cs="Monaco"/>
                  <w:color w:val="204A87"/>
                  <w:sz w:val="20"/>
                  <w:szCs w:val="20"/>
                  <w:lang w:val="en-US"/>
                  <w:rPrChange w:id="2231" w:author="Borja Gonzalez" w:date="2017-09-28T18:57:00Z">
                    <w:rPr>
                      <w:rFonts w:ascii="Monaco" w:hAnsi="Monaco" w:cs="Monaco"/>
                      <w:color w:val="204A87"/>
                      <w:sz w:val="32"/>
                      <w:szCs w:val="32"/>
                      <w:lang w:val="en-US"/>
                    </w:rPr>
                  </w:rPrChange>
                </w:rPr>
                <w:t>document</w:t>
              </w:r>
              <w:r w:rsidRPr="0055352B">
                <w:rPr>
                  <w:rFonts w:ascii="Monaco" w:hAnsi="Monaco" w:cs="Monaco"/>
                  <w:b/>
                  <w:bCs/>
                  <w:color w:val="000000"/>
                  <w:sz w:val="20"/>
                  <w:szCs w:val="20"/>
                  <w:lang w:val="en-US"/>
                  <w:rPrChange w:id="2232" w:author="Borja Gonzalez" w:date="2017-09-28T18:57:00Z">
                    <w:rPr>
                      <w:rFonts w:ascii="Monaco" w:hAnsi="Monaco" w:cs="Monaco"/>
                      <w:b/>
                      <w:bCs/>
                      <w:color w:val="000000"/>
                      <w:sz w:val="32"/>
                      <w:szCs w:val="32"/>
                      <w:lang w:val="en-US"/>
                    </w:rPr>
                  </w:rPrChange>
                </w:rPr>
                <w:t>.</w:t>
              </w:r>
              <w:r w:rsidRPr="0055352B">
                <w:rPr>
                  <w:rFonts w:ascii="Monaco" w:hAnsi="Monaco" w:cs="Monaco"/>
                  <w:color w:val="000000"/>
                  <w:sz w:val="20"/>
                  <w:szCs w:val="20"/>
                  <w:lang w:val="en-US"/>
                  <w:rPrChange w:id="2233" w:author="Borja Gonzalez" w:date="2017-09-28T18:57:00Z">
                    <w:rPr>
                      <w:rFonts w:ascii="Monaco" w:hAnsi="Monaco" w:cs="Monaco"/>
                      <w:color w:val="000000"/>
                      <w:sz w:val="32"/>
                      <w:szCs w:val="32"/>
                      <w:lang w:val="en-US"/>
                    </w:rPr>
                  </w:rPrChange>
                </w:rPr>
                <w:t>getElementById</w:t>
              </w:r>
              <w:r w:rsidRPr="0055352B">
                <w:rPr>
                  <w:rFonts w:ascii="Monaco" w:hAnsi="Monaco" w:cs="Monaco"/>
                  <w:b/>
                  <w:bCs/>
                  <w:color w:val="000000"/>
                  <w:sz w:val="20"/>
                  <w:szCs w:val="20"/>
                  <w:lang w:val="en-US"/>
                  <w:rPrChange w:id="2234" w:author="Borja Gonzalez" w:date="2017-09-28T18:57:00Z">
                    <w:rPr>
                      <w:rFonts w:ascii="Monaco" w:hAnsi="Monaco" w:cs="Monaco"/>
                      <w:b/>
                      <w:bCs/>
                      <w:color w:val="000000"/>
                      <w:sz w:val="32"/>
                      <w:szCs w:val="32"/>
                      <w:lang w:val="en-US"/>
                    </w:rPr>
                  </w:rPrChange>
                </w:rPr>
                <w:t>(</w:t>
              </w:r>
              <w:r w:rsidRPr="0055352B">
                <w:rPr>
                  <w:rFonts w:ascii="Monaco" w:hAnsi="Monaco" w:cs="Monaco"/>
                  <w:color w:val="4E9A06"/>
                  <w:sz w:val="20"/>
                  <w:szCs w:val="20"/>
                  <w:lang w:val="en-US"/>
                  <w:rPrChange w:id="2235" w:author="Borja Gonzalez" w:date="2017-09-28T18:57:00Z">
                    <w:rPr>
                      <w:rFonts w:ascii="Monaco" w:hAnsi="Monaco" w:cs="Monaco"/>
                      <w:color w:val="4E9A06"/>
                      <w:sz w:val="32"/>
                      <w:szCs w:val="32"/>
                      <w:lang w:val="en-US"/>
                    </w:rPr>
                  </w:rPrChange>
                </w:rPr>
                <w:t>"nombre"</w:t>
              </w:r>
              <w:r w:rsidRPr="0055352B">
                <w:rPr>
                  <w:rFonts w:ascii="Monaco" w:hAnsi="Monaco" w:cs="Monaco"/>
                  <w:b/>
                  <w:bCs/>
                  <w:color w:val="000000"/>
                  <w:sz w:val="20"/>
                  <w:szCs w:val="20"/>
                  <w:lang w:val="en-US"/>
                  <w:rPrChange w:id="2236" w:author="Borja Gonzalez" w:date="2017-09-28T18:57:00Z">
                    <w:rPr>
                      <w:rFonts w:ascii="Monaco" w:hAnsi="Monaco" w:cs="Monaco"/>
                      <w:b/>
                      <w:bCs/>
                      <w:color w:val="000000"/>
                      <w:sz w:val="32"/>
                      <w:szCs w:val="32"/>
                      <w:lang w:val="en-US"/>
                    </w:rPr>
                  </w:rPrChange>
                </w:rPr>
                <w:t>).</w:t>
              </w:r>
              <w:r w:rsidRPr="0055352B">
                <w:rPr>
                  <w:rFonts w:ascii="Monaco" w:hAnsi="Monaco" w:cs="Monaco"/>
                  <w:color w:val="000000"/>
                  <w:sz w:val="20"/>
                  <w:szCs w:val="20"/>
                  <w:lang w:val="en-US"/>
                  <w:rPrChange w:id="2237" w:author="Borja Gonzalez" w:date="2017-09-28T18:57:00Z">
                    <w:rPr>
                      <w:rFonts w:ascii="Monaco" w:hAnsi="Monaco" w:cs="Monaco"/>
                      <w:color w:val="000000"/>
                      <w:sz w:val="32"/>
                      <w:szCs w:val="32"/>
                      <w:lang w:val="en-US"/>
                    </w:rPr>
                  </w:rPrChange>
                </w:rPr>
                <w:t>value</w:t>
              </w:r>
              <w:r w:rsidRPr="0055352B">
                <w:rPr>
                  <w:rFonts w:ascii="Monaco" w:hAnsi="Monaco" w:cs="Monaco"/>
                  <w:sz w:val="20"/>
                  <w:szCs w:val="20"/>
                  <w:lang w:val="en-US"/>
                  <w:rPrChange w:id="2238" w:author="Borja Gonzalez" w:date="2017-09-28T18:57:00Z">
                    <w:rPr>
                      <w:rFonts w:ascii="Monaco" w:hAnsi="Monaco" w:cs="Monaco"/>
                      <w:sz w:val="32"/>
                      <w:szCs w:val="32"/>
                      <w:lang w:val="en-US"/>
                    </w:rPr>
                  </w:rPrChange>
                </w:rPr>
                <w:t xml:space="preserve"> </w:t>
              </w:r>
              <w:r w:rsidRPr="0055352B">
                <w:rPr>
                  <w:rFonts w:ascii="Monaco" w:hAnsi="Monaco" w:cs="Monaco"/>
                  <w:b/>
                  <w:bCs/>
                  <w:color w:val="CE5C00"/>
                  <w:sz w:val="20"/>
                  <w:szCs w:val="20"/>
                  <w:lang w:val="en-US"/>
                  <w:rPrChange w:id="2239" w:author="Borja Gonzalez" w:date="2017-09-28T18:57:00Z">
                    <w:rPr>
                      <w:rFonts w:ascii="Monaco" w:hAnsi="Monaco" w:cs="Monaco"/>
                      <w:b/>
                      <w:bCs/>
                      <w:color w:val="CE5C00"/>
                      <w:sz w:val="32"/>
                      <w:szCs w:val="32"/>
                      <w:lang w:val="en-US"/>
                    </w:rPr>
                  </w:rPrChange>
                </w:rPr>
                <w:t>==</w:t>
              </w:r>
              <w:r w:rsidRPr="0055352B">
                <w:rPr>
                  <w:rFonts w:ascii="Monaco" w:hAnsi="Monaco" w:cs="Monaco"/>
                  <w:sz w:val="20"/>
                  <w:szCs w:val="20"/>
                  <w:lang w:val="en-US"/>
                  <w:rPrChange w:id="2240" w:author="Borja Gonzalez" w:date="2017-09-28T18:57:00Z">
                    <w:rPr>
                      <w:rFonts w:ascii="Monaco" w:hAnsi="Monaco" w:cs="Monaco"/>
                      <w:sz w:val="32"/>
                      <w:szCs w:val="32"/>
                      <w:lang w:val="en-US"/>
                    </w:rPr>
                  </w:rPrChange>
                </w:rPr>
                <w:t xml:space="preserve"> </w:t>
              </w:r>
              <w:r w:rsidRPr="0055352B">
                <w:rPr>
                  <w:rFonts w:ascii="Monaco" w:hAnsi="Monaco" w:cs="Monaco"/>
                  <w:color w:val="4E9A06"/>
                  <w:sz w:val="20"/>
                  <w:szCs w:val="20"/>
                  <w:lang w:val="en-US"/>
                  <w:rPrChange w:id="2241" w:author="Borja Gonzalez" w:date="2017-09-28T18:57:00Z">
                    <w:rPr>
                      <w:rFonts w:ascii="Monaco" w:hAnsi="Monaco" w:cs="Monaco"/>
                      <w:color w:val="4E9A06"/>
                      <w:sz w:val="32"/>
                      <w:szCs w:val="32"/>
                      <w:lang w:val="en-US"/>
                    </w:rPr>
                  </w:rPrChange>
                </w:rPr>
                <w:t>""</w:t>
              </w:r>
              <w:r w:rsidRPr="0055352B">
                <w:rPr>
                  <w:rFonts w:ascii="Monaco" w:hAnsi="Monaco" w:cs="Monaco"/>
                  <w:sz w:val="20"/>
                  <w:szCs w:val="20"/>
                  <w:lang w:val="en-US"/>
                  <w:rPrChange w:id="2242" w:author="Borja Gonzalez" w:date="2017-09-28T18:57:00Z">
                    <w:rPr>
                      <w:rFonts w:ascii="Monaco" w:hAnsi="Monaco" w:cs="Monaco"/>
                      <w:sz w:val="32"/>
                      <w:szCs w:val="32"/>
                      <w:lang w:val="en-US"/>
                    </w:rPr>
                  </w:rPrChange>
                </w:rPr>
                <w:t xml:space="preserve"> </w:t>
              </w:r>
              <w:r w:rsidRPr="0055352B">
                <w:rPr>
                  <w:rFonts w:ascii="Monaco" w:hAnsi="Monaco" w:cs="Monaco"/>
                  <w:b/>
                  <w:bCs/>
                  <w:color w:val="CE5C00"/>
                  <w:sz w:val="20"/>
                  <w:szCs w:val="20"/>
                  <w:lang w:val="en-US"/>
                  <w:rPrChange w:id="2243" w:author="Borja Gonzalez" w:date="2017-09-28T18:57:00Z">
                    <w:rPr>
                      <w:rFonts w:ascii="Monaco" w:hAnsi="Monaco" w:cs="Monaco"/>
                      <w:b/>
                      <w:bCs/>
                      <w:color w:val="CE5C00"/>
                      <w:sz w:val="32"/>
                      <w:szCs w:val="32"/>
                      <w:lang w:val="en-US"/>
                    </w:rPr>
                  </w:rPrChange>
                </w:rPr>
                <w:t>||</w:t>
              </w:r>
              <w:r w:rsidRPr="0055352B">
                <w:rPr>
                  <w:rFonts w:ascii="Monaco" w:hAnsi="Monaco" w:cs="Monaco"/>
                  <w:sz w:val="20"/>
                  <w:szCs w:val="20"/>
                  <w:lang w:val="en-US"/>
                  <w:rPrChange w:id="2244" w:author="Borja Gonzalez" w:date="2017-09-28T18:57:00Z">
                    <w:rPr>
                      <w:rFonts w:ascii="Monaco" w:hAnsi="Monaco" w:cs="Monaco"/>
                      <w:sz w:val="32"/>
                      <w:szCs w:val="32"/>
                      <w:lang w:val="en-US"/>
                    </w:rPr>
                  </w:rPrChange>
                </w:rPr>
                <w:t xml:space="preserve"> </w:t>
              </w:r>
              <w:r w:rsidRPr="0055352B">
                <w:rPr>
                  <w:rFonts w:ascii="Monaco" w:hAnsi="Monaco" w:cs="Monaco"/>
                  <w:color w:val="204A87"/>
                  <w:sz w:val="20"/>
                  <w:szCs w:val="20"/>
                  <w:lang w:val="en-US"/>
                  <w:rPrChange w:id="2245" w:author="Borja Gonzalez" w:date="2017-09-28T18:57:00Z">
                    <w:rPr>
                      <w:rFonts w:ascii="Monaco" w:hAnsi="Monaco" w:cs="Monaco"/>
                      <w:color w:val="204A87"/>
                      <w:sz w:val="32"/>
                      <w:szCs w:val="32"/>
                      <w:lang w:val="en-US"/>
                    </w:rPr>
                  </w:rPrChange>
                </w:rPr>
                <w:t>document</w:t>
              </w:r>
              <w:r w:rsidRPr="0055352B">
                <w:rPr>
                  <w:rFonts w:ascii="Monaco" w:hAnsi="Monaco" w:cs="Monaco"/>
                  <w:b/>
                  <w:bCs/>
                  <w:color w:val="000000"/>
                  <w:sz w:val="20"/>
                  <w:szCs w:val="20"/>
                  <w:lang w:val="en-US"/>
                  <w:rPrChange w:id="2246" w:author="Borja Gonzalez" w:date="2017-09-28T18:57:00Z">
                    <w:rPr>
                      <w:rFonts w:ascii="Monaco" w:hAnsi="Monaco" w:cs="Monaco"/>
                      <w:b/>
                      <w:bCs/>
                      <w:color w:val="000000"/>
                      <w:sz w:val="32"/>
                      <w:szCs w:val="32"/>
                      <w:lang w:val="en-US"/>
                    </w:rPr>
                  </w:rPrChange>
                </w:rPr>
                <w:t>.</w:t>
              </w:r>
              <w:r w:rsidRPr="0055352B">
                <w:rPr>
                  <w:rFonts w:ascii="Monaco" w:hAnsi="Monaco" w:cs="Monaco"/>
                  <w:color w:val="000000"/>
                  <w:sz w:val="20"/>
                  <w:szCs w:val="20"/>
                  <w:lang w:val="en-US"/>
                  <w:rPrChange w:id="2247" w:author="Borja Gonzalez" w:date="2017-09-28T18:57:00Z">
                    <w:rPr>
                      <w:rFonts w:ascii="Monaco" w:hAnsi="Monaco" w:cs="Monaco"/>
                      <w:color w:val="000000"/>
                      <w:sz w:val="32"/>
                      <w:szCs w:val="32"/>
                      <w:lang w:val="en-US"/>
                    </w:rPr>
                  </w:rPrChange>
                </w:rPr>
                <w:t>getElementById</w:t>
              </w:r>
              <w:r w:rsidRPr="0055352B">
                <w:rPr>
                  <w:rFonts w:ascii="Monaco" w:hAnsi="Monaco" w:cs="Monaco"/>
                  <w:b/>
                  <w:bCs/>
                  <w:color w:val="000000"/>
                  <w:sz w:val="20"/>
                  <w:szCs w:val="20"/>
                  <w:lang w:val="en-US"/>
                  <w:rPrChange w:id="2248" w:author="Borja Gonzalez" w:date="2017-09-28T18:57:00Z">
                    <w:rPr>
                      <w:rFonts w:ascii="Monaco" w:hAnsi="Monaco" w:cs="Monaco"/>
                      <w:b/>
                      <w:bCs/>
                      <w:color w:val="000000"/>
                      <w:sz w:val="32"/>
                      <w:szCs w:val="32"/>
                      <w:lang w:val="en-US"/>
                    </w:rPr>
                  </w:rPrChange>
                </w:rPr>
                <w:t>(</w:t>
              </w:r>
              <w:r w:rsidRPr="0055352B">
                <w:rPr>
                  <w:rFonts w:ascii="Monaco" w:hAnsi="Monaco" w:cs="Monaco"/>
                  <w:color w:val="4E9A06"/>
                  <w:sz w:val="20"/>
                  <w:szCs w:val="20"/>
                  <w:lang w:val="en-US"/>
                  <w:rPrChange w:id="2249" w:author="Borja Gonzalez" w:date="2017-09-28T18:57:00Z">
                    <w:rPr>
                      <w:rFonts w:ascii="Monaco" w:hAnsi="Monaco" w:cs="Monaco"/>
                      <w:color w:val="4E9A06"/>
                      <w:sz w:val="32"/>
                      <w:szCs w:val="32"/>
                      <w:lang w:val="en-US"/>
                    </w:rPr>
                  </w:rPrChange>
                </w:rPr>
                <w:t>"apellido"</w:t>
              </w:r>
              <w:r w:rsidRPr="0055352B">
                <w:rPr>
                  <w:rFonts w:ascii="Monaco" w:hAnsi="Monaco" w:cs="Monaco"/>
                  <w:b/>
                  <w:bCs/>
                  <w:color w:val="000000"/>
                  <w:sz w:val="20"/>
                  <w:szCs w:val="20"/>
                  <w:lang w:val="en-US"/>
                  <w:rPrChange w:id="2250" w:author="Borja Gonzalez" w:date="2017-09-28T18:57:00Z">
                    <w:rPr>
                      <w:rFonts w:ascii="Monaco" w:hAnsi="Monaco" w:cs="Monaco"/>
                      <w:b/>
                      <w:bCs/>
                      <w:color w:val="000000"/>
                      <w:sz w:val="32"/>
                      <w:szCs w:val="32"/>
                      <w:lang w:val="en-US"/>
                    </w:rPr>
                  </w:rPrChange>
                </w:rPr>
                <w:t>).</w:t>
              </w:r>
              <w:r w:rsidRPr="0055352B">
                <w:rPr>
                  <w:rFonts w:ascii="Monaco" w:hAnsi="Monaco" w:cs="Monaco"/>
                  <w:color w:val="000000"/>
                  <w:sz w:val="20"/>
                  <w:szCs w:val="20"/>
                  <w:lang w:val="en-US"/>
                  <w:rPrChange w:id="2251" w:author="Borja Gonzalez" w:date="2017-09-28T18:57:00Z">
                    <w:rPr>
                      <w:rFonts w:ascii="Monaco" w:hAnsi="Monaco" w:cs="Monaco"/>
                      <w:color w:val="000000"/>
                      <w:sz w:val="32"/>
                      <w:szCs w:val="32"/>
                      <w:lang w:val="en-US"/>
                    </w:rPr>
                  </w:rPrChange>
                </w:rPr>
                <w:t>value</w:t>
              </w:r>
              <w:r w:rsidRPr="0055352B">
                <w:rPr>
                  <w:rFonts w:ascii="Monaco" w:hAnsi="Monaco" w:cs="Monaco"/>
                  <w:sz w:val="20"/>
                  <w:szCs w:val="20"/>
                  <w:lang w:val="en-US"/>
                  <w:rPrChange w:id="2252" w:author="Borja Gonzalez" w:date="2017-09-28T18:57:00Z">
                    <w:rPr>
                      <w:rFonts w:ascii="Monaco" w:hAnsi="Monaco" w:cs="Monaco"/>
                      <w:sz w:val="32"/>
                      <w:szCs w:val="32"/>
                      <w:lang w:val="en-US"/>
                    </w:rPr>
                  </w:rPrChange>
                </w:rPr>
                <w:t xml:space="preserve"> </w:t>
              </w:r>
              <w:r w:rsidRPr="0055352B">
                <w:rPr>
                  <w:rFonts w:ascii="Monaco" w:hAnsi="Monaco" w:cs="Monaco"/>
                  <w:b/>
                  <w:bCs/>
                  <w:color w:val="CE5C00"/>
                  <w:sz w:val="20"/>
                  <w:szCs w:val="20"/>
                  <w:lang w:val="en-US"/>
                  <w:rPrChange w:id="2253" w:author="Borja Gonzalez" w:date="2017-09-28T18:57:00Z">
                    <w:rPr>
                      <w:rFonts w:ascii="Monaco" w:hAnsi="Monaco" w:cs="Monaco"/>
                      <w:b/>
                      <w:bCs/>
                      <w:color w:val="CE5C00"/>
                      <w:sz w:val="32"/>
                      <w:szCs w:val="32"/>
                      <w:lang w:val="en-US"/>
                    </w:rPr>
                  </w:rPrChange>
                </w:rPr>
                <w:t>==</w:t>
              </w:r>
              <w:r w:rsidRPr="0055352B">
                <w:rPr>
                  <w:rFonts w:ascii="Monaco" w:hAnsi="Monaco" w:cs="Monaco"/>
                  <w:sz w:val="20"/>
                  <w:szCs w:val="20"/>
                  <w:lang w:val="en-US"/>
                  <w:rPrChange w:id="2254" w:author="Borja Gonzalez" w:date="2017-09-28T18:57:00Z">
                    <w:rPr>
                      <w:rFonts w:ascii="Monaco" w:hAnsi="Monaco" w:cs="Monaco"/>
                      <w:sz w:val="32"/>
                      <w:szCs w:val="32"/>
                      <w:lang w:val="en-US"/>
                    </w:rPr>
                  </w:rPrChange>
                </w:rPr>
                <w:t xml:space="preserve"> </w:t>
              </w:r>
              <w:r w:rsidRPr="0055352B">
                <w:rPr>
                  <w:rFonts w:ascii="Monaco" w:hAnsi="Monaco" w:cs="Monaco"/>
                  <w:color w:val="4E9A06"/>
                  <w:sz w:val="20"/>
                  <w:szCs w:val="20"/>
                  <w:lang w:val="en-US"/>
                  <w:rPrChange w:id="2255" w:author="Borja Gonzalez" w:date="2017-09-28T18:57:00Z">
                    <w:rPr>
                      <w:rFonts w:ascii="Monaco" w:hAnsi="Monaco" w:cs="Monaco"/>
                      <w:color w:val="4E9A06"/>
                      <w:sz w:val="32"/>
                      <w:szCs w:val="32"/>
                      <w:lang w:val="en-US"/>
                    </w:rPr>
                  </w:rPrChange>
                </w:rPr>
                <w:t>""</w:t>
              </w:r>
              <w:r w:rsidRPr="0055352B">
                <w:rPr>
                  <w:rFonts w:ascii="Monaco" w:hAnsi="Monaco" w:cs="Monaco"/>
                  <w:b/>
                  <w:bCs/>
                  <w:color w:val="000000"/>
                  <w:sz w:val="20"/>
                  <w:szCs w:val="20"/>
                  <w:lang w:val="en-US"/>
                  <w:rPrChange w:id="2256" w:author="Borja Gonzalez" w:date="2017-09-28T18:57:00Z">
                    <w:rPr>
                      <w:rFonts w:ascii="Monaco" w:hAnsi="Monaco" w:cs="Monaco"/>
                      <w:b/>
                      <w:bCs/>
                      <w:color w:val="000000"/>
                      <w:sz w:val="32"/>
                      <w:szCs w:val="32"/>
                      <w:lang w:val="en-US"/>
                    </w:rPr>
                  </w:rPrChange>
                </w:rPr>
                <w:t>){</w:t>
              </w:r>
            </w:ins>
          </w:p>
          <w:p w14:paraId="5FB86BC1" w14:textId="77777777" w:rsidR="0055352B" w:rsidRPr="0055352B" w:rsidRDefault="0055352B" w:rsidP="0055352B">
            <w:pPr>
              <w:keepNext/>
              <w:keepLines/>
              <w:widowControl w:val="0"/>
              <w:autoSpaceDE w:val="0"/>
              <w:autoSpaceDN w:val="0"/>
              <w:adjustRightInd w:val="0"/>
              <w:spacing w:before="200"/>
              <w:outlineLvl w:val="4"/>
              <w:rPr>
                <w:ins w:id="2257" w:author="Borja Gonzalez" w:date="2017-09-28T18:57:00Z"/>
                <w:rFonts w:ascii="Monaco" w:hAnsi="Monaco" w:cs="Monaco"/>
                <w:sz w:val="20"/>
                <w:szCs w:val="20"/>
                <w:lang w:val="en-US"/>
                <w:rPrChange w:id="2258" w:author="Borja Gonzalez" w:date="2017-09-28T18:57:00Z">
                  <w:rPr>
                    <w:ins w:id="2259" w:author="Borja Gonzalez" w:date="2017-09-28T18:57:00Z"/>
                    <w:rFonts w:ascii="Monaco" w:eastAsiaTheme="majorEastAsia" w:hAnsi="Monaco" w:cs="Monaco"/>
                    <w:color w:val="243F60" w:themeColor="accent1" w:themeShade="7F"/>
                    <w:sz w:val="32"/>
                    <w:szCs w:val="32"/>
                    <w:lang w:val="en-US"/>
                  </w:rPr>
                </w:rPrChange>
              </w:rPr>
            </w:pPr>
            <w:ins w:id="2260" w:author="Borja Gonzalez" w:date="2017-09-28T18:57:00Z">
              <w:r w:rsidRPr="0055352B">
                <w:rPr>
                  <w:rFonts w:ascii="Monaco" w:hAnsi="Monaco" w:cs="Monaco"/>
                  <w:sz w:val="20"/>
                  <w:szCs w:val="20"/>
                  <w:lang w:val="en-US"/>
                  <w:rPrChange w:id="2261" w:author="Borja Gonzalez" w:date="2017-09-28T18:57:00Z">
                    <w:rPr>
                      <w:rFonts w:ascii="Monaco" w:hAnsi="Monaco" w:cs="Monaco"/>
                      <w:sz w:val="32"/>
                      <w:szCs w:val="32"/>
                      <w:lang w:val="en-US"/>
                    </w:rPr>
                  </w:rPrChange>
                </w:rPr>
                <w:tab/>
              </w:r>
              <w:r w:rsidRPr="0055352B">
                <w:rPr>
                  <w:rFonts w:ascii="Monaco" w:hAnsi="Monaco" w:cs="Monaco"/>
                  <w:sz w:val="20"/>
                  <w:szCs w:val="20"/>
                  <w:lang w:val="en-US"/>
                  <w:rPrChange w:id="2262" w:author="Borja Gonzalez" w:date="2017-09-28T18:57:00Z">
                    <w:rPr>
                      <w:rFonts w:ascii="Monaco" w:hAnsi="Monaco" w:cs="Monaco"/>
                      <w:sz w:val="32"/>
                      <w:szCs w:val="32"/>
                      <w:lang w:val="en-US"/>
                    </w:rPr>
                  </w:rPrChange>
                </w:rPr>
                <w:tab/>
              </w:r>
              <w:r w:rsidRPr="0055352B">
                <w:rPr>
                  <w:rFonts w:ascii="Monaco" w:hAnsi="Monaco" w:cs="Monaco"/>
                  <w:sz w:val="20"/>
                  <w:szCs w:val="20"/>
                  <w:lang w:val="en-US"/>
                  <w:rPrChange w:id="2263" w:author="Borja Gonzalez" w:date="2017-09-28T18:57:00Z">
                    <w:rPr>
                      <w:rFonts w:ascii="Monaco" w:hAnsi="Monaco" w:cs="Monaco"/>
                      <w:sz w:val="32"/>
                      <w:szCs w:val="32"/>
                      <w:lang w:val="en-US"/>
                    </w:rPr>
                  </w:rPrChange>
                </w:rPr>
                <w:tab/>
              </w:r>
              <w:r w:rsidRPr="0055352B">
                <w:rPr>
                  <w:rFonts w:ascii="Monaco" w:hAnsi="Monaco" w:cs="Monaco"/>
                  <w:sz w:val="20"/>
                  <w:szCs w:val="20"/>
                  <w:lang w:val="en-US"/>
                  <w:rPrChange w:id="2264" w:author="Borja Gonzalez" w:date="2017-09-28T18:57:00Z">
                    <w:rPr>
                      <w:rFonts w:ascii="Monaco" w:hAnsi="Monaco" w:cs="Monaco"/>
                      <w:sz w:val="32"/>
                      <w:szCs w:val="32"/>
                      <w:lang w:val="en-US"/>
                    </w:rPr>
                  </w:rPrChange>
                </w:rPr>
                <w:tab/>
              </w:r>
              <w:r w:rsidRPr="0055352B">
                <w:rPr>
                  <w:rFonts w:ascii="Monaco" w:hAnsi="Monaco" w:cs="Monaco"/>
                  <w:color w:val="000000"/>
                  <w:sz w:val="20"/>
                  <w:szCs w:val="20"/>
                  <w:lang w:val="en-US"/>
                  <w:rPrChange w:id="2265" w:author="Borja Gonzalez" w:date="2017-09-28T18:57:00Z">
                    <w:rPr>
                      <w:rFonts w:ascii="Monaco" w:hAnsi="Monaco" w:cs="Monaco"/>
                      <w:color w:val="000000"/>
                      <w:sz w:val="32"/>
                      <w:szCs w:val="32"/>
                      <w:lang w:val="en-US"/>
                    </w:rPr>
                  </w:rPrChange>
                </w:rPr>
                <w:t>alert</w:t>
              </w:r>
              <w:r w:rsidRPr="0055352B">
                <w:rPr>
                  <w:rFonts w:ascii="Monaco" w:hAnsi="Monaco" w:cs="Monaco"/>
                  <w:b/>
                  <w:bCs/>
                  <w:color w:val="000000"/>
                  <w:sz w:val="20"/>
                  <w:szCs w:val="20"/>
                  <w:lang w:val="en-US"/>
                  <w:rPrChange w:id="2266" w:author="Borja Gonzalez" w:date="2017-09-28T18:57:00Z">
                    <w:rPr>
                      <w:rFonts w:ascii="Monaco" w:hAnsi="Monaco" w:cs="Monaco"/>
                      <w:b/>
                      <w:bCs/>
                      <w:color w:val="000000"/>
                      <w:sz w:val="32"/>
                      <w:szCs w:val="32"/>
                      <w:lang w:val="en-US"/>
                    </w:rPr>
                  </w:rPrChange>
                </w:rPr>
                <w:t>(</w:t>
              </w:r>
              <w:r w:rsidRPr="0055352B">
                <w:rPr>
                  <w:rFonts w:ascii="Monaco" w:hAnsi="Monaco" w:cs="Monaco"/>
                  <w:color w:val="4E9A06"/>
                  <w:sz w:val="20"/>
                  <w:szCs w:val="20"/>
                  <w:lang w:val="en-US"/>
                  <w:rPrChange w:id="2267" w:author="Borja Gonzalez" w:date="2017-09-28T18:57:00Z">
                    <w:rPr>
                      <w:rFonts w:ascii="Monaco" w:hAnsi="Monaco" w:cs="Monaco"/>
                      <w:color w:val="4E9A06"/>
                      <w:sz w:val="32"/>
                      <w:szCs w:val="32"/>
                      <w:lang w:val="en-US"/>
                    </w:rPr>
                  </w:rPrChange>
                </w:rPr>
                <w:t>"Rellene nombre y apellidos"</w:t>
              </w:r>
              <w:r w:rsidRPr="0055352B">
                <w:rPr>
                  <w:rFonts w:ascii="Monaco" w:hAnsi="Monaco" w:cs="Monaco"/>
                  <w:b/>
                  <w:bCs/>
                  <w:color w:val="000000"/>
                  <w:sz w:val="20"/>
                  <w:szCs w:val="20"/>
                  <w:lang w:val="en-US"/>
                  <w:rPrChange w:id="2268" w:author="Borja Gonzalez" w:date="2017-09-28T18:57:00Z">
                    <w:rPr>
                      <w:rFonts w:ascii="Monaco" w:hAnsi="Monaco" w:cs="Monaco"/>
                      <w:b/>
                      <w:bCs/>
                      <w:color w:val="000000"/>
                      <w:sz w:val="32"/>
                      <w:szCs w:val="32"/>
                      <w:lang w:val="en-US"/>
                    </w:rPr>
                  </w:rPrChange>
                </w:rPr>
                <w:t>);</w:t>
              </w:r>
            </w:ins>
          </w:p>
          <w:p w14:paraId="410AB00B" w14:textId="77777777" w:rsidR="0055352B" w:rsidRPr="0055352B" w:rsidRDefault="0055352B" w:rsidP="0055352B">
            <w:pPr>
              <w:keepNext/>
              <w:keepLines/>
              <w:widowControl w:val="0"/>
              <w:autoSpaceDE w:val="0"/>
              <w:autoSpaceDN w:val="0"/>
              <w:adjustRightInd w:val="0"/>
              <w:spacing w:before="200"/>
              <w:outlineLvl w:val="4"/>
              <w:rPr>
                <w:ins w:id="2269" w:author="Borja Gonzalez" w:date="2017-09-28T18:57:00Z"/>
                <w:rFonts w:ascii="Monaco" w:hAnsi="Monaco" w:cs="Monaco"/>
                <w:sz w:val="20"/>
                <w:szCs w:val="20"/>
                <w:lang w:val="en-US"/>
                <w:rPrChange w:id="2270" w:author="Borja Gonzalez" w:date="2017-09-28T18:57:00Z">
                  <w:rPr>
                    <w:ins w:id="2271" w:author="Borja Gonzalez" w:date="2017-09-28T18:57:00Z"/>
                    <w:rFonts w:ascii="Monaco" w:eastAsiaTheme="majorEastAsia" w:hAnsi="Monaco" w:cs="Monaco"/>
                    <w:color w:val="243F60" w:themeColor="accent1" w:themeShade="7F"/>
                    <w:sz w:val="32"/>
                    <w:szCs w:val="32"/>
                    <w:lang w:val="en-US"/>
                  </w:rPr>
                </w:rPrChange>
              </w:rPr>
            </w:pPr>
            <w:ins w:id="2272" w:author="Borja Gonzalez" w:date="2017-09-28T18:57:00Z">
              <w:r w:rsidRPr="0055352B">
                <w:rPr>
                  <w:rFonts w:ascii="Monaco" w:hAnsi="Monaco" w:cs="Monaco"/>
                  <w:sz w:val="20"/>
                  <w:szCs w:val="20"/>
                  <w:lang w:val="en-US"/>
                  <w:rPrChange w:id="2273" w:author="Borja Gonzalez" w:date="2017-09-28T18:57:00Z">
                    <w:rPr>
                      <w:rFonts w:ascii="Monaco" w:hAnsi="Monaco" w:cs="Monaco"/>
                      <w:sz w:val="32"/>
                      <w:szCs w:val="32"/>
                      <w:lang w:val="en-US"/>
                    </w:rPr>
                  </w:rPrChange>
                </w:rPr>
                <w:tab/>
              </w:r>
              <w:r w:rsidRPr="0055352B">
                <w:rPr>
                  <w:rFonts w:ascii="Monaco" w:hAnsi="Monaco" w:cs="Monaco"/>
                  <w:sz w:val="20"/>
                  <w:szCs w:val="20"/>
                  <w:lang w:val="en-US"/>
                  <w:rPrChange w:id="2274" w:author="Borja Gonzalez" w:date="2017-09-28T18:57:00Z">
                    <w:rPr>
                      <w:rFonts w:ascii="Monaco" w:hAnsi="Monaco" w:cs="Monaco"/>
                      <w:sz w:val="32"/>
                      <w:szCs w:val="32"/>
                      <w:lang w:val="en-US"/>
                    </w:rPr>
                  </w:rPrChange>
                </w:rPr>
                <w:tab/>
              </w:r>
              <w:r w:rsidRPr="0055352B">
                <w:rPr>
                  <w:rFonts w:ascii="Monaco" w:hAnsi="Monaco" w:cs="Monaco"/>
                  <w:sz w:val="20"/>
                  <w:szCs w:val="20"/>
                  <w:lang w:val="en-US"/>
                  <w:rPrChange w:id="2275" w:author="Borja Gonzalez" w:date="2017-09-28T18:57:00Z">
                    <w:rPr>
                      <w:rFonts w:ascii="Monaco" w:hAnsi="Monaco" w:cs="Monaco"/>
                      <w:sz w:val="32"/>
                      <w:szCs w:val="32"/>
                      <w:lang w:val="en-US"/>
                    </w:rPr>
                  </w:rPrChange>
                </w:rPr>
                <w:tab/>
              </w:r>
              <w:r w:rsidRPr="0055352B">
                <w:rPr>
                  <w:rFonts w:ascii="Monaco" w:hAnsi="Monaco" w:cs="Monaco"/>
                  <w:sz w:val="20"/>
                  <w:szCs w:val="20"/>
                  <w:lang w:val="en-US"/>
                  <w:rPrChange w:id="2276" w:author="Borja Gonzalez" w:date="2017-09-28T18:57:00Z">
                    <w:rPr>
                      <w:rFonts w:ascii="Monaco" w:hAnsi="Monaco" w:cs="Monaco"/>
                      <w:sz w:val="32"/>
                      <w:szCs w:val="32"/>
                      <w:lang w:val="en-US"/>
                    </w:rPr>
                  </w:rPrChange>
                </w:rPr>
                <w:tab/>
              </w:r>
              <w:r w:rsidRPr="0055352B">
                <w:rPr>
                  <w:rFonts w:ascii="Monaco" w:hAnsi="Monaco" w:cs="Monaco"/>
                  <w:b/>
                  <w:bCs/>
                  <w:color w:val="204A87"/>
                  <w:sz w:val="20"/>
                  <w:szCs w:val="20"/>
                  <w:lang w:val="en-US"/>
                  <w:rPrChange w:id="2277" w:author="Borja Gonzalez" w:date="2017-09-28T18:57:00Z">
                    <w:rPr>
                      <w:rFonts w:ascii="Monaco" w:hAnsi="Monaco" w:cs="Monaco"/>
                      <w:b/>
                      <w:bCs/>
                      <w:color w:val="204A87"/>
                      <w:sz w:val="32"/>
                      <w:szCs w:val="32"/>
                      <w:lang w:val="en-US"/>
                    </w:rPr>
                  </w:rPrChange>
                </w:rPr>
                <w:t>return</w:t>
              </w:r>
              <w:r w:rsidRPr="0055352B">
                <w:rPr>
                  <w:rFonts w:ascii="Monaco" w:hAnsi="Monaco" w:cs="Monaco"/>
                  <w:b/>
                  <w:bCs/>
                  <w:color w:val="000000"/>
                  <w:sz w:val="20"/>
                  <w:szCs w:val="20"/>
                  <w:lang w:val="en-US"/>
                  <w:rPrChange w:id="2278" w:author="Borja Gonzalez" w:date="2017-09-28T18:57:00Z">
                    <w:rPr>
                      <w:rFonts w:ascii="Monaco" w:hAnsi="Monaco" w:cs="Monaco"/>
                      <w:b/>
                      <w:bCs/>
                      <w:color w:val="000000"/>
                      <w:sz w:val="32"/>
                      <w:szCs w:val="32"/>
                      <w:lang w:val="en-US"/>
                    </w:rPr>
                  </w:rPrChange>
                </w:rPr>
                <w:t>;</w:t>
              </w:r>
            </w:ins>
          </w:p>
          <w:p w14:paraId="5210632C" w14:textId="77777777" w:rsidR="0055352B" w:rsidRPr="0055352B" w:rsidRDefault="0055352B" w:rsidP="0055352B">
            <w:pPr>
              <w:keepNext/>
              <w:keepLines/>
              <w:widowControl w:val="0"/>
              <w:autoSpaceDE w:val="0"/>
              <w:autoSpaceDN w:val="0"/>
              <w:adjustRightInd w:val="0"/>
              <w:spacing w:before="200"/>
              <w:outlineLvl w:val="4"/>
              <w:rPr>
                <w:ins w:id="2279" w:author="Borja Gonzalez" w:date="2017-09-28T18:57:00Z"/>
                <w:rFonts w:ascii="Monaco" w:hAnsi="Monaco" w:cs="Monaco"/>
                <w:sz w:val="20"/>
                <w:szCs w:val="20"/>
                <w:lang w:val="en-US"/>
                <w:rPrChange w:id="2280" w:author="Borja Gonzalez" w:date="2017-09-28T18:57:00Z">
                  <w:rPr>
                    <w:ins w:id="2281" w:author="Borja Gonzalez" w:date="2017-09-28T18:57:00Z"/>
                    <w:rFonts w:ascii="Monaco" w:eastAsiaTheme="majorEastAsia" w:hAnsi="Monaco" w:cs="Monaco"/>
                    <w:color w:val="243F60" w:themeColor="accent1" w:themeShade="7F"/>
                    <w:sz w:val="32"/>
                    <w:szCs w:val="32"/>
                    <w:lang w:val="en-US"/>
                  </w:rPr>
                </w:rPrChange>
              </w:rPr>
            </w:pPr>
            <w:ins w:id="2282" w:author="Borja Gonzalez" w:date="2017-09-28T18:57:00Z">
              <w:r w:rsidRPr="0055352B">
                <w:rPr>
                  <w:rFonts w:ascii="Monaco" w:hAnsi="Monaco" w:cs="Monaco"/>
                  <w:sz w:val="20"/>
                  <w:szCs w:val="20"/>
                  <w:lang w:val="en-US"/>
                  <w:rPrChange w:id="2283" w:author="Borja Gonzalez" w:date="2017-09-28T18:57:00Z">
                    <w:rPr>
                      <w:rFonts w:ascii="Monaco" w:hAnsi="Monaco" w:cs="Monaco"/>
                      <w:sz w:val="32"/>
                      <w:szCs w:val="32"/>
                      <w:lang w:val="en-US"/>
                    </w:rPr>
                  </w:rPrChange>
                </w:rPr>
                <w:tab/>
              </w:r>
              <w:r w:rsidRPr="0055352B">
                <w:rPr>
                  <w:rFonts w:ascii="Monaco" w:hAnsi="Monaco" w:cs="Monaco"/>
                  <w:sz w:val="20"/>
                  <w:szCs w:val="20"/>
                  <w:lang w:val="en-US"/>
                  <w:rPrChange w:id="2284" w:author="Borja Gonzalez" w:date="2017-09-28T18:57:00Z">
                    <w:rPr>
                      <w:rFonts w:ascii="Monaco" w:hAnsi="Monaco" w:cs="Monaco"/>
                      <w:sz w:val="32"/>
                      <w:szCs w:val="32"/>
                      <w:lang w:val="en-US"/>
                    </w:rPr>
                  </w:rPrChange>
                </w:rPr>
                <w:tab/>
              </w:r>
              <w:r w:rsidRPr="0055352B">
                <w:rPr>
                  <w:rFonts w:ascii="Monaco" w:hAnsi="Monaco" w:cs="Monaco"/>
                  <w:sz w:val="20"/>
                  <w:szCs w:val="20"/>
                  <w:lang w:val="en-US"/>
                  <w:rPrChange w:id="2285" w:author="Borja Gonzalez" w:date="2017-09-28T18:57:00Z">
                    <w:rPr>
                      <w:rFonts w:ascii="Monaco" w:hAnsi="Monaco" w:cs="Monaco"/>
                      <w:sz w:val="32"/>
                      <w:szCs w:val="32"/>
                      <w:lang w:val="en-US"/>
                    </w:rPr>
                  </w:rPrChange>
                </w:rPr>
                <w:tab/>
              </w:r>
              <w:r w:rsidRPr="0055352B">
                <w:rPr>
                  <w:rFonts w:ascii="Monaco" w:hAnsi="Monaco" w:cs="Monaco"/>
                  <w:b/>
                  <w:bCs/>
                  <w:color w:val="000000"/>
                  <w:sz w:val="20"/>
                  <w:szCs w:val="20"/>
                  <w:lang w:val="en-US"/>
                  <w:rPrChange w:id="2286" w:author="Borja Gonzalez" w:date="2017-09-28T18:57:00Z">
                    <w:rPr>
                      <w:rFonts w:ascii="Monaco" w:hAnsi="Monaco" w:cs="Monaco"/>
                      <w:b/>
                      <w:bCs/>
                      <w:color w:val="000000"/>
                      <w:sz w:val="32"/>
                      <w:szCs w:val="32"/>
                      <w:lang w:val="en-US"/>
                    </w:rPr>
                  </w:rPrChange>
                </w:rPr>
                <w:t>}</w:t>
              </w:r>
            </w:ins>
          </w:p>
          <w:p w14:paraId="59B96C45" w14:textId="77777777" w:rsidR="0055352B" w:rsidRPr="0055352B" w:rsidRDefault="0055352B" w:rsidP="0055352B">
            <w:pPr>
              <w:keepNext/>
              <w:keepLines/>
              <w:widowControl w:val="0"/>
              <w:autoSpaceDE w:val="0"/>
              <w:autoSpaceDN w:val="0"/>
              <w:adjustRightInd w:val="0"/>
              <w:spacing w:before="200"/>
              <w:outlineLvl w:val="4"/>
              <w:rPr>
                <w:ins w:id="2287" w:author="Borja Gonzalez" w:date="2017-09-28T18:57:00Z"/>
                <w:rFonts w:ascii="Monaco" w:hAnsi="Monaco" w:cs="Monaco"/>
                <w:sz w:val="20"/>
                <w:szCs w:val="20"/>
                <w:lang w:val="en-US"/>
                <w:rPrChange w:id="2288" w:author="Borja Gonzalez" w:date="2017-09-28T18:57:00Z">
                  <w:rPr>
                    <w:ins w:id="2289" w:author="Borja Gonzalez" w:date="2017-09-28T18:57:00Z"/>
                    <w:rFonts w:ascii="Monaco" w:eastAsiaTheme="majorEastAsia" w:hAnsi="Monaco" w:cs="Monaco"/>
                    <w:color w:val="243F60" w:themeColor="accent1" w:themeShade="7F"/>
                    <w:sz w:val="32"/>
                    <w:szCs w:val="32"/>
                    <w:lang w:val="en-US"/>
                  </w:rPr>
                </w:rPrChange>
              </w:rPr>
            </w:pPr>
            <w:ins w:id="2290" w:author="Borja Gonzalez" w:date="2017-09-28T18:57:00Z">
              <w:r w:rsidRPr="0055352B">
                <w:rPr>
                  <w:rFonts w:ascii="Monaco" w:hAnsi="Monaco" w:cs="Monaco"/>
                  <w:sz w:val="20"/>
                  <w:szCs w:val="20"/>
                  <w:lang w:val="en-US"/>
                  <w:rPrChange w:id="2291" w:author="Borja Gonzalez" w:date="2017-09-28T18:57:00Z">
                    <w:rPr>
                      <w:rFonts w:ascii="Monaco" w:hAnsi="Monaco" w:cs="Monaco"/>
                      <w:sz w:val="32"/>
                      <w:szCs w:val="32"/>
                      <w:lang w:val="en-US"/>
                    </w:rPr>
                  </w:rPrChange>
                </w:rPr>
                <w:lastRenderedPageBreak/>
                <w:tab/>
              </w:r>
              <w:r w:rsidRPr="0055352B">
                <w:rPr>
                  <w:rFonts w:ascii="Monaco" w:hAnsi="Monaco" w:cs="Monaco"/>
                  <w:sz w:val="20"/>
                  <w:szCs w:val="20"/>
                  <w:lang w:val="en-US"/>
                  <w:rPrChange w:id="2292" w:author="Borja Gonzalez" w:date="2017-09-28T18:57:00Z">
                    <w:rPr>
                      <w:rFonts w:ascii="Monaco" w:hAnsi="Monaco" w:cs="Monaco"/>
                      <w:sz w:val="32"/>
                      <w:szCs w:val="32"/>
                      <w:lang w:val="en-US"/>
                    </w:rPr>
                  </w:rPrChange>
                </w:rPr>
                <w:tab/>
              </w:r>
              <w:r w:rsidRPr="0055352B">
                <w:rPr>
                  <w:rFonts w:ascii="Monaco" w:hAnsi="Monaco" w:cs="Monaco"/>
                  <w:color w:val="000000"/>
                  <w:sz w:val="20"/>
                  <w:szCs w:val="20"/>
                  <w:lang w:val="en-US"/>
                  <w:rPrChange w:id="2293" w:author="Borja Gonzalez" w:date="2017-09-28T18:57:00Z">
                    <w:rPr>
                      <w:rFonts w:ascii="Monaco" w:hAnsi="Monaco" w:cs="Monaco"/>
                      <w:color w:val="000000"/>
                      <w:sz w:val="32"/>
                      <w:szCs w:val="32"/>
                      <w:lang w:val="en-US"/>
                    </w:rPr>
                  </w:rPrChange>
                </w:rPr>
                <w:t>save_paciente</w:t>
              </w:r>
              <w:r w:rsidRPr="0055352B">
                <w:rPr>
                  <w:rFonts w:ascii="Monaco" w:hAnsi="Monaco" w:cs="Monaco"/>
                  <w:b/>
                  <w:bCs/>
                  <w:color w:val="000000"/>
                  <w:sz w:val="20"/>
                  <w:szCs w:val="20"/>
                  <w:lang w:val="en-US"/>
                  <w:rPrChange w:id="2294" w:author="Borja Gonzalez" w:date="2017-09-28T18:57:00Z">
                    <w:rPr>
                      <w:rFonts w:ascii="Monaco" w:hAnsi="Monaco" w:cs="Monaco"/>
                      <w:b/>
                      <w:bCs/>
                      <w:color w:val="000000"/>
                      <w:sz w:val="32"/>
                      <w:szCs w:val="32"/>
                      <w:lang w:val="en-US"/>
                    </w:rPr>
                  </w:rPrChange>
                </w:rPr>
                <w:t>(</w:t>
              </w:r>
              <w:r w:rsidRPr="0055352B">
                <w:rPr>
                  <w:rFonts w:ascii="Monaco" w:hAnsi="Monaco" w:cs="Monaco"/>
                  <w:color w:val="204A87"/>
                  <w:sz w:val="20"/>
                  <w:szCs w:val="20"/>
                  <w:lang w:val="en-US"/>
                  <w:rPrChange w:id="2295" w:author="Borja Gonzalez" w:date="2017-09-28T18:57:00Z">
                    <w:rPr>
                      <w:rFonts w:ascii="Monaco" w:hAnsi="Monaco" w:cs="Monaco"/>
                      <w:color w:val="204A87"/>
                      <w:sz w:val="32"/>
                      <w:szCs w:val="32"/>
                      <w:lang w:val="en-US"/>
                    </w:rPr>
                  </w:rPrChange>
                </w:rPr>
                <w:t>document</w:t>
              </w:r>
              <w:r w:rsidRPr="0055352B">
                <w:rPr>
                  <w:rFonts w:ascii="Monaco" w:hAnsi="Monaco" w:cs="Monaco"/>
                  <w:b/>
                  <w:bCs/>
                  <w:color w:val="000000"/>
                  <w:sz w:val="20"/>
                  <w:szCs w:val="20"/>
                  <w:lang w:val="en-US"/>
                  <w:rPrChange w:id="2296" w:author="Borja Gonzalez" w:date="2017-09-28T18:57:00Z">
                    <w:rPr>
                      <w:rFonts w:ascii="Monaco" w:hAnsi="Monaco" w:cs="Monaco"/>
                      <w:b/>
                      <w:bCs/>
                      <w:color w:val="000000"/>
                      <w:sz w:val="32"/>
                      <w:szCs w:val="32"/>
                      <w:lang w:val="en-US"/>
                    </w:rPr>
                  </w:rPrChange>
                </w:rPr>
                <w:t>.</w:t>
              </w:r>
              <w:r w:rsidRPr="0055352B">
                <w:rPr>
                  <w:rFonts w:ascii="Monaco" w:hAnsi="Monaco" w:cs="Monaco"/>
                  <w:color w:val="000000"/>
                  <w:sz w:val="20"/>
                  <w:szCs w:val="20"/>
                  <w:lang w:val="en-US"/>
                  <w:rPrChange w:id="2297" w:author="Borja Gonzalez" w:date="2017-09-28T18:57:00Z">
                    <w:rPr>
                      <w:rFonts w:ascii="Monaco" w:hAnsi="Monaco" w:cs="Monaco"/>
                      <w:color w:val="000000"/>
                      <w:sz w:val="32"/>
                      <w:szCs w:val="32"/>
                      <w:lang w:val="en-US"/>
                    </w:rPr>
                  </w:rPrChange>
                </w:rPr>
                <w:t>getElementById</w:t>
              </w:r>
              <w:r w:rsidRPr="0055352B">
                <w:rPr>
                  <w:rFonts w:ascii="Monaco" w:hAnsi="Monaco" w:cs="Monaco"/>
                  <w:b/>
                  <w:bCs/>
                  <w:color w:val="000000"/>
                  <w:sz w:val="20"/>
                  <w:szCs w:val="20"/>
                  <w:lang w:val="en-US"/>
                  <w:rPrChange w:id="2298" w:author="Borja Gonzalez" w:date="2017-09-28T18:57:00Z">
                    <w:rPr>
                      <w:rFonts w:ascii="Monaco" w:hAnsi="Monaco" w:cs="Monaco"/>
                      <w:b/>
                      <w:bCs/>
                      <w:color w:val="000000"/>
                      <w:sz w:val="32"/>
                      <w:szCs w:val="32"/>
                      <w:lang w:val="en-US"/>
                    </w:rPr>
                  </w:rPrChange>
                </w:rPr>
                <w:t>(</w:t>
              </w:r>
              <w:r w:rsidRPr="0055352B">
                <w:rPr>
                  <w:rFonts w:ascii="Monaco" w:hAnsi="Monaco" w:cs="Monaco"/>
                  <w:color w:val="4E9A06"/>
                  <w:sz w:val="20"/>
                  <w:szCs w:val="20"/>
                  <w:lang w:val="en-US"/>
                  <w:rPrChange w:id="2299" w:author="Borja Gonzalez" w:date="2017-09-28T18:57:00Z">
                    <w:rPr>
                      <w:rFonts w:ascii="Monaco" w:hAnsi="Monaco" w:cs="Monaco"/>
                      <w:color w:val="4E9A06"/>
                      <w:sz w:val="32"/>
                      <w:szCs w:val="32"/>
                      <w:lang w:val="en-US"/>
                    </w:rPr>
                  </w:rPrChange>
                </w:rPr>
                <w:t>"nombre"</w:t>
              </w:r>
              <w:r w:rsidRPr="0055352B">
                <w:rPr>
                  <w:rFonts w:ascii="Monaco" w:hAnsi="Monaco" w:cs="Monaco"/>
                  <w:b/>
                  <w:bCs/>
                  <w:color w:val="000000"/>
                  <w:sz w:val="20"/>
                  <w:szCs w:val="20"/>
                  <w:lang w:val="en-US"/>
                  <w:rPrChange w:id="2300" w:author="Borja Gonzalez" w:date="2017-09-28T18:57:00Z">
                    <w:rPr>
                      <w:rFonts w:ascii="Monaco" w:hAnsi="Monaco" w:cs="Monaco"/>
                      <w:b/>
                      <w:bCs/>
                      <w:color w:val="000000"/>
                      <w:sz w:val="32"/>
                      <w:szCs w:val="32"/>
                      <w:lang w:val="en-US"/>
                    </w:rPr>
                  </w:rPrChange>
                </w:rPr>
                <w:t>).</w:t>
              </w:r>
              <w:r w:rsidRPr="0055352B">
                <w:rPr>
                  <w:rFonts w:ascii="Monaco" w:hAnsi="Monaco" w:cs="Monaco"/>
                  <w:color w:val="000000"/>
                  <w:sz w:val="20"/>
                  <w:szCs w:val="20"/>
                  <w:lang w:val="en-US"/>
                  <w:rPrChange w:id="2301" w:author="Borja Gonzalez" w:date="2017-09-28T18:57:00Z">
                    <w:rPr>
                      <w:rFonts w:ascii="Monaco" w:hAnsi="Monaco" w:cs="Monaco"/>
                      <w:color w:val="000000"/>
                      <w:sz w:val="32"/>
                      <w:szCs w:val="32"/>
                      <w:lang w:val="en-US"/>
                    </w:rPr>
                  </w:rPrChange>
                </w:rPr>
                <w:t>value</w:t>
              </w:r>
              <w:r w:rsidRPr="0055352B">
                <w:rPr>
                  <w:rFonts w:ascii="Monaco" w:hAnsi="Monaco" w:cs="Monaco"/>
                  <w:b/>
                  <w:bCs/>
                  <w:color w:val="000000"/>
                  <w:sz w:val="20"/>
                  <w:szCs w:val="20"/>
                  <w:lang w:val="en-US"/>
                  <w:rPrChange w:id="2302" w:author="Borja Gonzalez" w:date="2017-09-28T18:57:00Z">
                    <w:rPr>
                      <w:rFonts w:ascii="Monaco" w:hAnsi="Monaco" w:cs="Monaco"/>
                      <w:b/>
                      <w:bCs/>
                      <w:color w:val="000000"/>
                      <w:sz w:val="32"/>
                      <w:szCs w:val="32"/>
                      <w:lang w:val="en-US"/>
                    </w:rPr>
                  </w:rPrChange>
                </w:rPr>
                <w:t>,</w:t>
              </w:r>
              <w:r w:rsidRPr="0055352B">
                <w:rPr>
                  <w:rFonts w:ascii="Monaco" w:hAnsi="Monaco" w:cs="Monaco"/>
                  <w:sz w:val="20"/>
                  <w:szCs w:val="20"/>
                  <w:lang w:val="en-US"/>
                  <w:rPrChange w:id="2303" w:author="Borja Gonzalez" w:date="2017-09-28T18:57:00Z">
                    <w:rPr>
                      <w:rFonts w:ascii="Monaco" w:hAnsi="Monaco" w:cs="Monaco"/>
                      <w:sz w:val="32"/>
                      <w:szCs w:val="32"/>
                      <w:lang w:val="en-US"/>
                    </w:rPr>
                  </w:rPrChange>
                </w:rPr>
                <w:t xml:space="preserve"> </w:t>
              </w:r>
              <w:r w:rsidRPr="0055352B">
                <w:rPr>
                  <w:rFonts w:ascii="Monaco" w:hAnsi="Monaco" w:cs="Monaco"/>
                  <w:color w:val="204A87"/>
                  <w:sz w:val="20"/>
                  <w:szCs w:val="20"/>
                  <w:lang w:val="en-US"/>
                  <w:rPrChange w:id="2304" w:author="Borja Gonzalez" w:date="2017-09-28T18:57:00Z">
                    <w:rPr>
                      <w:rFonts w:ascii="Monaco" w:hAnsi="Monaco" w:cs="Monaco"/>
                      <w:color w:val="204A87"/>
                      <w:sz w:val="32"/>
                      <w:szCs w:val="32"/>
                      <w:lang w:val="en-US"/>
                    </w:rPr>
                  </w:rPrChange>
                </w:rPr>
                <w:t>document</w:t>
              </w:r>
              <w:r w:rsidRPr="0055352B">
                <w:rPr>
                  <w:rFonts w:ascii="Monaco" w:hAnsi="Monaco" w:cs="Monaco"/>
                  <w:b/>
                  <w:bCs/>
                  <w:color w:val="000000"/>
                  <w:sz w:val="20"/>
                  <w:szCs w:val="20"/>
                  <w:lang w:val="en-US"/>
                  <w:rPrChange w:id="2305" w:author="Borja Gonzalez" w:date="2017-09-28T18:57:00Z">
                    <w:rPr>
                      <w:rFonts w:ascii="Monaco" w:hAnsi="Monaco" w:cs="Monaco"/>
                      <w:b/>
                      <w:bCs/>
                      <w:color w:val="000000"/>
                      <w:sz w:val="32"/>
                      <w:szCs w:val="32"/>
                      <w:lang w:val="en-US"/>
                    </w:rPr>
                  </w:rPrChange>
                </w:rPr>
                <w:t>.</w:t>
              </w:r>
              <w:r w:rsidRPr="0055352B">
                <w:rPr>
                  <w:rFonts w:ascii="Monaco" w:hAnsi="Monaco" w:cs="Monaco"/>
                  <w:color w:val="000000"/>
                  <w:sz w:val="20"/>
                  <w:szCs w:val="20"/>
                  <w:lang w:val="en-US"/>
                  <w:rPrChange w:id="2306" w:author="Borja Gonzalez" w:date="2017-09-28T18:57:00Z">
                    <w:rPr>
                      <w:rFonts w:ascii="Monaco" w:hAnsi="Monaco" w:cs="Monaco"/>
                      <w:color w:val="000000"/>
                      <w:sz w:val="32"/>
                      <w:szCs w:val="32"/>
                      <w:lang w:val="en-US"/>
                    </w:rPr>
                  </w:rPrChange>
                </w:rPr>
                <w:t>getElementById</w:t>
              </w:r>
              <w:r w:rsidRPr="0055352B">
                <w:rPr>
                  <w:rFonts w:ascii="Monaco" w:hAnsi="Monaco" w:cs="Monaco"/>
                  <w:b/>
                  <w:bCs/>
                  <w:color w:val="000000"/>
                  <w:sz w:val="20"/>
                  <w:szCs w:val="20"/>
                  <w:lang w:val="en-US"/>
                  <w:rPrChange w:id="2307" w:author="Borja Gonzalez" w:date="2017-09-28T18:57:00Z">
                    <w:rPr>
                      <w:rFonts w:ascii="Monaco" w:hAnsi="Monaco" w:cs="Monaco"/>
                      <w:b/>
                      <w:bCs/>
                      <w:color w:val="000000"/>
                      <w:sz w:val="32"/>
                      <w:szCs w:val="32"/>
                      <w:lang w:val="en-US"/>
                    </w:rPr>
                  </w:rPrChange>
                </w:rPr>
                <w:t>(</w:t>
              </w:r>
              <w:r w:rsidRPr="0055352B">
                <w:rPr>
                  <w:rFonts w:ascii="Monaco" w:hAnsi="Monaco" w:cs="Monaco"/>
                  <w:color w:val="4E9A06"/>
                  <w:sz w:val="20"/>
                  <w:szCs w:val="20"/>
                  <w:lang w:val="en-US"/>
                  <w:rPrChange w:id="2308" w:author="Borja Gonzalez" w:date="2017-09-28T18:57:00Z">
                    <w:rPr>
                      <w:rFonts w:ascii="Monaco" w:hAnsi="Monaco" w:cs="Monaco"/>
                      <w:color w:val="4E9A06"/>
                      <w:sz w:val="32"/>
                      <w:szCs w:val="32"/>
                      <w:lang w:val="en-US"/>
                    </w:rPr>
                  </w:rPrChange>
                </w:rPr>
                <w:t>"apellido"</w:t>
              </w:r>
              <w:r w:rsidRPr="0055352B">
                <w:rPr>
                  <w:rFonts w:ascii="Monaco" w:hAnsi="Monaco" w:cs="Monaco"/>
                  <w:b/>
                  <w:bCs/>
                  <w:color w:val="000000"/>
                  <w:sz w:val="20"/>
                  <w:szCs w:val="20"/>
                  <w:lang w:val="en-US"/>
                  <w:rPrChange w:id="2309" w:author="Borja Gonzalez" w:date="2017-09-28T18:57:00Z">
                    <w:rPr>
                      <w:rFonts w:ascii="Monaco" w:hAnsi="Monaco" w:cs="Monaco"/>
                      <w:b/>
                      <w:bCs/>
                      <w:color w:val="000000"/>
                      <w:sz w:val="32"/>
                      <w:szCs w:val="32"/>
                      <w:lang w:val="en-US"/>
                    </w:rPr>
                  </w:rPrChange>
                </w:rPr>
                <w:t>).</w:t>
              </w:r>
              <w:r w:rsidRPr="0055352B">
                <w:rPr>
                  <w:rFonts w:ascii="Monaco" w:hAnsi="Monaco" w:cs="Monaco"/>
                  <w:color w:val="000000"/>
                  <w:sz w:val="20"/>
                  <w:szCs w:val="20"/>
                  <w:lang w:val="en-US"/>
                  <w:rPrChange w:id="2310" w:author="Borja Gonzalez" w:date="2017-09-28T18:57:00Z">
                    <w:rPr>
                      <w:rFonts w:ascii="Monaco" w:hAnsi="Monaco" w:cs="Monaco"/>
                      <w:color w:val="000000"/>
                      <w:sz w:val="32"/>
                      <w:szCs w:val="32"/>
                      <w:lang w:val="en-US"/>
                    </w:rPr>
                  </w:rPrChange>
                </w:rPr>
                <w:t>value</w:t>
              </w:r>
              <w:r w:rsidRPr="0055352B">
                <w:rPr>
                  <w:rFonts w:ascii="Monaco" w:hAnsi="Monaco" w:cs="Monaco"/>
                  <w:b/>
                  <w:bCs/>
                  <w:color w:val="000000"/>
                  <w:sz w:val="20"/>
                  <w:szCs w:val="20"/>
                  <w:lang w:val="en-US"/>
                  <w:rPrChange w:id="2311" w:author="Borja Gonzalez" w:date="2017-09-28T18:57:00Z">
                    <w:rPr>
                      <w:rFonts w:ascii="Monaco" w:hAnsi="Monaco" w:cs="Monaco"/>
                      <w:b/>
                      <w:bCs/>
                      <w:color w:val="000000"/>
                      <w:sz w:val="32"/>
                      <w:szCs w:val="32"/>
                      <w:lang w:val="en-US"/>
                    </w:rPr>
                  </w:rPrChange>
                </w:rPr>
                <w:t>,</w:t>
              </w:r>
              <w:r w:rsidRPr="0055352B">
                <w:rPr>
                  <w:rFonts w:ascii="Monaco" w:hAnsi="Monaco" w:cs="Monaco"/>
                  <w:color w:val="000000"/>
                  <w:sz w:val="20"/>
                  <w:szCs w:val="20"/>
                  <w:lang w:val="en-US"/>
                  <w:rPrChange w:id="2312" w:author="Borja Gonzalez" w:date="2017-09-28T18:57:00Z">
                    <w:rPr>
                      <w:rFonts w:ascii="Monaco" w:hAnsi="Monaco" w:cs="Monaco"/>
                      <w:color w:val="000000"/>
                      <w:sz w:val="32"/>
                      <w:szCs w:val="32"/>
                      <w:lang w:val="en-US"/>
                    </w:rPr>
                  </w:rPrChange>
                </w:rPr>
                <w:t>sexo</w:t>
              </w:r>
              <w:r w:rsidRPr="0055352B">
                <w:rPr>
                  <w:rFonts w:ascii="Monaco" w:hAnsi="Monaco" w:cs="Monaco"/>
                  <w:b/>
                  <w:bCs/>
                  <w:color w:val="000000"/>
                  <w:sz w:val="20"/>
                  <w:szCs w:val="20"/>
                  <w:lang w:val="en-US"/>
                  <w:rPrChange w:id="2313" w:author="Borja Gonzalez" w:date="2017-09-28T18:57:00Z">
                    <w:rPr>
                      <w:rFonts w:ascii="Monaco" w:hAnsi="Monaco" w:cs="Monaco"/>
                      <w:b/>
                      <w:bCs/>
                      <w:color w:val="000000"/>
                      <w:sz w:val="32"/>
                      <w:szCs w:val="32"/>
                      <w:lang w:val="en-US"/>
                    </w:rPr>
                  </w:rPrChange>
                </w:rPr>
                <w:t>);</w:t>
              </w:r>
            </w:ins>
          </w:p>
          <w:p w14:paraId="397B7260" w14:textId="77777777" w:rsidR="0055352B" w:rsidRPr="0055352B" w:rsidRDefault="0055352B" w:rsidP="0055352B">
            <w:pPr>
              <w:keepNext/>
              <w:keepLines/>
              <w:widowControl w:val="0"/>
              <w:autoSpaceDE w:val="0"/>
              <w:autoSpaceDN w:val="0"/>
              <w:adjustRightInd w:val="0"/>
              <w:spacing w:before="200"/>
              <w:outlineLvl w:val="4"/>
              <w:rPr>
                <w:ins w:id="2314" w:author="Borja Gonzalez" w:date="2017-09-28T18:57:00Z"/>
                <w:rFonts w:ascii="Monaco" w:hAnsi="Monaco" w:cs="Monaco"/>
                <w:sz w:val="20"/>
                <w:szCs w:val="20"/>
                <w:lang w:val="en-US"/>
                <w:rPrChange w:id="2315" w:author="Borja Gonzalez" w:date="2017-09-28T18:57:00Z">
                  <w:rPr>
                    <w:ins w:id="2316" w:author="Borja Gonzalez" w:date="2017-09-28T18:57:00Z"/>
                    <w:rFonts w:ascii="Monaco" w:eastAsiaTheme="majorEastAsia" w:hAnsi="Monaco" w:cs="Monaco"/>
                    <w:color w:val="243F60" w:themeColor="accent1" w:themeShade="7F"/>
                    <w:sz w:val="32"/>
                    <w:szCs w:val="32"/>
                    <w:lang w:val="en-US"/>
                  </w:rPr>
                </w:rPrChange>
              </w:rPr>
            </w:pPr>
            <w:ins w:id="2317" w:author="Borja Gonzalez" w:date="2017-09-28T18:57:00Z">
              <w:r w:rsidRPr="0055352B">
                <w:rPr>
                  <w:rFonts w:ascii="Monaco" w:hAnsi="Monaco" w:cs="Monaco"/>
                  <w:sz w:val="20"/>
                  <w:szCs w:val="20"/>
                  <w:lang w:val="en-US"/>
                  <w:rPrChange w:id="2318" w:author="Borja Gonzalez" w:date="2017-09-28T18:57:00Z">
                    <w:rPr>
                      <w:rFonts w:ascii="Monaco" w:hAnsi="Monaco" w:cs="Monaco"/>
                      <w:sz w:val="32"/>
                      <w:szCs w:val="32"/>
                      <w:lang w:val="en-US"/>
                    </w:rPr>
                  </w:rPrChange>
                </w:rPr>
                <w:tab/>
              </w:r>
              <w:r w:rsidRPr="0055352B">
                <w:rPr>
                  <w:rFonts w:ascii="Monaco" w:hAnsi="Monaco" w:cs="Monaco"/>
                  <w:sz w:val="20"/>
                  <w:szCs w:val="20"/>
                  <w:lang w:val="en-US"/>
                  <w:rPrChange w:id="2319" w:author="Borja Gonzalez" w:date="2017-09-28T18:57:00Z">
                    <w:rPr>
                      <w:rFonts w:ascii="Monaco" w:hAnsi="Monaco" w:cs="Monaco"/>
                      <w:sz w:val="32"/>
                      <w:szCs w:val="32"/>
                      <w:lang w:val="en-US"/>
                    </w:rPr>
                  </w:rPrChange>
                </w:rPr>
                <w:tab/>
              </w:r>
              <w:r w:rsidRPr="0055352B">
                <w:rPr>
                  <w:rFonts w:ascii="Monaco" w:hAnsi="Monaco" w:cs="Monaco"/>
                  <w:b/>
                  <w:bCs/>
                  <w:color w:val="000000"/>
                  <w:sz w:val="20"/>
                  <w:szCs w:val="20"/>
                  <w:lang w:val="en-US"/>
                  <w:rPrChange w:id="2320" w:author="Borja Gonzalez" w:date="2017-09-28T18:57:00Z">
                    <w:rPr>
                      <w:rFonts w:ascii="Monaco" w:hAnsi="Monaco" w:cs="Monaco"/>
                      <w:b/>
                      <w:bCs/>
                      <w:color w:val="000000"/>
                      <w:sz w:val="32"/>
                      <w:szCs w:val="32"/>
                      <w:lang w:val="en-US"/>
                    </w:rPr>
                  </w:rPrChange>
                </w:rPr>
                <w:t>}</w:t>
              </w:r>
            </w:ins>
          </w:p>
          <w:p w14:paraId="4FDFA883" w14:textId="77777777" w:rsidR="0055352B" w:rsidRPr="0055352B" w:rsidRDefault="0055352B" w:rsidP="0055352B">
            <w:pPr>
              <w:keepNext/>
              <w:keepLines/>
              <w:widowControl w:val="0"/>
              <w:autoSpaceDE w:val="0"/>
              <w:autoSpaceDN w:val="0"/>
              <w:adjustRightInd w:val="0"/>
              <w:spacing w:before="200"/>
              <w:outlineLvl w:val="4"/>
              <w:rPr>
                <w:ins w:id="2321" w:author="Borja Gonzalez" w:date="2017-09-28T18:57:00Z"/>
                <w:rFonts w:ascii="Monaco" w:hAnsi="Monaco" w:cs="Monaco"/>
                <w:sz w:val="20"/>
                <w:szCs w:val="20"/>
                <w:lang w:val="en-US"/>
                <w:rPrChange w:id="2322" w:author="Borja Gonzalez" w:date="2017-09-28T18:57:00Z">
                  <w:rPr>
                    <w:ins w:id="2323" w:author="Borja Gonzalez" w:date="2017-09-28T18:57:00Z"/>
                    <w:rFonts w:ascii="Monaco" w:eastAsiaTheme="majorEastAsia" w:hAnsi="Monaco" w:cs="Monaco"/>
                    <w:color w:val="243F60" w:themeColor="accent1" w:themeShade="7F"/>
                    <w:sz w:val="32"/>
                    <w:szCs w:val="32"/>
                    <w:lang w:val="en-US"/>
                  </w:rPr>
                </w:rPrChange>
              </w:rPr>
            </w:pPr>
            <w:ins w:id="2324" w:author="Borja Gonzalez" w:date="2017-09-28T18:57:00Z">
              <w:r w:rsidRPr="0055352B">
                <w:rPr>
                  <w:rFonts w:ascii="Monaco" w:hAnsi="Monaco" w:cs="Monaco"/>
                  <w:sz w:val="20"/>
                  <w:szCs w:val="20"/>
                  <w:lang w:val="en-US"/>
                  <w:rPrChange w:id="2325" w:author="Borja Gonzalez" w:date="2017-09-28T18:57:00Z">
                    <w:rPr>
                      <w:rFonts w:ascii="Monaco" w:hAnsi="Monaco" w:cs="Monaco"/>
                      <w:sz w:val="32"/>
                      <w:szCs w:val="32"/>
                      <w:lang w:val="en-US"/>
                    </w:rPr>
                  </w:rPrChange>
                </w:rPr>
                <w:tab/>
              </w:r>
              <w:r w:rsidRPr="0055352B">
                <w:rPr>
                  <w:rFonts w:ascii="Monaco" w:hAnsi="Monaco" w:cs="Monaco"/>
                  <w:b/>
                  <w:bCs/>
                  <w:color w:val="204A87"/>
                  <w:sz w:val="20"/>
                  <w:szCs w:val="20"/>
                  <w:lang w:val="en-US"/>
                  <w:rPrChange w:id="2326" w:author="Borja Gonzalez" w:date="2017-09-28T18:57:00Z">
                    <w:rPr>
                      <w:rFonts w:ascii="Monaco" w:hAnsi="Monaco" w:cs="Monaco"/>
                      <w:b/>
                      <w:bCs/>
                      <w:color w:val="204A87"/>
                      <w:sz w:val="32"/>
                      <w:szCs w:val="32"/>
                      <w:lang w:val="en-US"/>
                    </w:rPr>
                  </w:rPrChange>
                </w:rPr>
                <w:t>&lt;/script&gt;</w:t>
              </w:r>
            </w:ins>
          </w:p>
          <w:p w14:paraId="5250890C" w14:textId="77777777" w:rsidR="0055352B" w:rsidRPr="0055352B" w:rsidRDefault="0055352B" w:rsidP="0055352B">
            <w:pPr>
              <w:keepNext/>
              <w:keepLines/>
              <w:widowControl w:val="0"/>
              <w:autoSpaceDE w:val="0"/>
              <w:autoSpaceDN w:val="0"/>
              <w:adjustRightInd w:val="0"/>
              <w:spacing w:before="200"/>
              <w:outlineLvl w:val="4"/>
              <w:rPr>
                <w:ins w:id="2327" w:author="Borja Gonzalez" w:date="2017-09-28T18:57:00Z"/>
                <w:rFonts w:ascii="Monaco" w:hAnsi="Monaco" w:cs="Monaco"/>
                <w:sz w:val="20"/>
                <w:szCs w:val="20"/>
                <w:lang w:val="en-US"/>
                <w:rPrChange w:id="2328" w:author="Borja Gonzalez" w:date="2017-09-28T18:57:00Z">
                  <w:rPr>
                    <w:ins w:id="2329" w:author="Borja Gonzalez" w:date="2017-09-28T18:57:00Z"/>
                    <w:rFonts w:ascii="Monaco" w:eastAsiaTheme="majorEastAsia" w:hAnsi="Monaco" w:cs="Monaco"/>
                    <w:color w:val="243F60" w:themeColor="accent1" w:themeShade="7F"/>
                    <w:sz w:val="32"/>
                    <w:szCs w:val="32"/>
                    <w:lang w:val="en-US"/>
                  </w:rPr>
                </w:rPrChange>
              </w:rPr>
            </w:pPr>
            <w:ins w:id="2330" w:author="Borja Gonzalez" w:date="2017-09-28T18:57:00Z">
              <w:r w:rsidRPr="0055352B">
                <w:rPr>
                  <w:rFonts w:ascii="Monaco" w:hAnsi="Monaco" w:cs="Monaco"/>
                  <w:sz w:val="20"/>
                  <w:szCs w:val="20"/>
                  <w:lang w:val="en-US"/>
                  <w:rPrChange w:id="2331" w:author="Borja Gonzalez" w:date="2017-09-28T18:57:00Z">
                    <w:rPr>
                      <w:rFonts w:ascii="Monaco" w:hAnsi="Monaco" w:cs="Monaco"/>
                      <w:sz w:val="32"/>
                      <w:szCs w:val="32"/>
                      <w:lang w:val="en-US"/>
                    </w:rPr>
                  </w:rPrChange>
                </w:rPr>
                <w:tab/>
              </w:r>
              <w:r w:rsidRPr="0055352B">
                <w:rPr>
                  <w:rFonts w:ascii="Monaco" w:hAnsi="Monaco" w:cs="Monaco"/>
                  <w:b/>
                  <w:bCs/>
                  <w:color w:val="204A87"/>
                  <w:sz w:val="20"/>
                  <w:szCs w:val="20"/>
                  <w:lang w:val="en-US"/>
                  <w:rPrChange w:id="2332" w:author="Borja Gonzalez" w:date="2017-09-28T18:57:00Z">
                    <w:rPr>
                      <w:rFonts w:ascii="Monaco" w:hAnsi="Monaco" w:cs="Monaco"/>
                      <w:b/>
                      <w:bCs/>
                      <w:color w:val="204A87"/>
                      <w:sz w:val="32"/>
                      <w:szCs w:val="32"/>
                      <w:lang w:val="en-US"/>
                    </w:rPr>
                  </w:rPrChange>
                </w:rPr>
                <w:t>&lt;input</w:t>
              </w:r>
              <w:r w:rsidRPr="0055352B">
                <w:rPr>
                  <w:rFonts w:ascii="Monaco" w:hAnsi="Monaco" w:cs="Monaco"/>
                  <w:sz w:val="20"/>
                  <w:szCs w:val="20"/>
                  <w:lang w:val="en-US"/>
                  <w:rPrChange w:id="2333" w:author="Borja Gonzalez" w:date="2017-09-28T18:57:00Z">
                    <w:rPr>
                      <w:rFonts w:ascii="Monaco" w:hAnsi="Monaco" w:cs="Monaco"/>
                      <w:sz w:val="32"/>
                      <w:szCs w:val="32"/>
                      <w:lang w:val="en-US"/>
                    </w:rPr>
                  </w:rPrChange>
                </w:rPr>
                <w:t xml:space="preserve"> </w:t>
              </w:r>
              <w:r w:rsidRPr="0055352B">
                <w:rPr>
                  <w:rFonts w:ascii="Monaco" w:hAnsi="Monaco" w:cs="Monaco"/>
                  <w:color w:val="C4A000"/>
                  <w:sz w:val="20"/>
                  <w:szCs w:val="20"/>
                  <w:lang w:val="en-US"/>
                  <w:rPrChange w:id="2334" w:author="Borja Gonzalez" w:date="2017-09-28T18:57:00Z">
                    <w:rPr>
                      <w:rFonts w:ascii="Monaco" w:hAnsi="Monaco" w:cs="Monaco"/>
                      <w:color w:val="C4A000"/>
                      <w:sz w:val="32"/>
                      <w:szCs w:val="32"/>
                      <w:lang w:val="en-US"/>
                    </w:rPr>
                  </w:rPrChange>
                </w:rPr>
                <w:t>type=</w:t>
              </w:r>
              <w:r w:rsidRPr="0055352B">
                <w:rPr>
                  <w:rFonts w:ascii="Monaco" w:hAnsi="Monaco" w:cs="Monaco"/>
                  <w:color w:val="4E9A06"/>
                  <w:sz w:val="20"/>
                  <w:szCs w:val="20"/>
                  <w:lang w:val="en-US"/>
                  <w:rPrChange w:id="2335" w:author="Borja Gonzalez" w:date="2017-09-28T18:57:00Z">
                    <w:rPr>
                      <w:rFonts w:ascii="Monaco" w:hAnsi="Monaco" w:cs="Monaco"/>
                      <w:color w:val="4E9A06"/>
                      <w:sz w:val="32"/>
                      <w:szCs w:val="32"/>
                      <w:lang w:val="en-US"/>
                    </w:rPr>
                  </w:rPrChange>
                </w:rPr>
                <w:t>"button"</w:t>
              </w:r>
              <w:r w:rsidRPr="0055352B">
                <w:rPr>
                  <w:rFonts w:ascii="Monaco" w:hAnsi="Monaco" w:cs="Monaco"/>
                  <w:sz w:val="20"/>
                  <w:szCs w:val="20"/>
                  <w:lang w:val="en-US"/>
                  <w:rPrChange w:id="2336" w:author="Borja Gonzalez" w:date="2017-09-28T18:57:00Z">
                    <w:rPr>
                      <w:rFonts w:ascii="Monaco" w:hAnsi="Monaco" w:cs="Monaco"/>
                      <w:sz w:val="32"/>
                      <w:szCs w:val="32"/>
                      <w:lang w:val="en-US"/>
                    </w:rPr>
                  </w:rPrChange>
                </w:rPr>
                <w:t xml:space="preserve"> </w:t>
              </w:r>
              <w:r w:rsidRPr="0055352B">
                <w:rPr>
                  <w:rFonts w:ascii="Monaco" w:hAnsi="Monaco" w:cs="Monaco"/>
                  <w:color w:val="C4A000"/>
                  <w:sz w:val="20"/>
                  <w:szCs w:val="20"/>
                  <w:lang w:val="en-US"/>
                  <w:rPrChange w:id="2337" w:author="Borja Gonzalez" w:date="2017-09-28T18:57:00Z">
                    <w:rPr>
                      <w:rFonts w:ascii="Monaco" w:hAnsi="Monaco" w:cs="Monaco"/>
                      <w:color w:val="C4A000"/>
                      <w:sz w:val="32"/>
                      <w:szCs w:val="32"/>
                      <w:lang w:val="en-US"/>
                    </w:rPr>
                  </w:rPrChange>
                </w:rPr>
                <w:t>onclick=</w:t>
              </w:r>
              <w:r w:rsidRPr="0055352B">
                <w:rPr>
                  <w:rFonts w:ascii="Monaco" w:hAnsi="Monaco" w:cs="Monaco"/>
                  <w:color w:val="4E9A06"/>
                  <w:sz w:val="20"/>
                  <w:szCs w:val="20"/>
                  <w:lang w:val="en-US"/>
                  <w:rPrChange w:id="2338" w:author="Borja Gonzalez" w:date="2017-09-28T18:57:00Z">
                    <w:rPr>
                      <w:rFonts w:ascii="Monaco" w:hAnsi="Monaco" w:cs="Monaco"/>
                      <w:color w:val="4E9A06"/>
                      <w:sz w:val="32"/>
                      <w:szCs w:val="32"/>
                      <w:lang w:val="en-US"/>
                    </w:rPr>
                  </w:rPrChange>
                </w:rPr>
                <w:t>"Validar()"</w:t>
              </w:r>
              <w:r w:rsidRPr="0055352B">
                <w:rPr>
                  <w:rFonts w:ascii="Monaco" w:hAnsi="Monaco" w:cs="Monaco"/>
                  <w:sz w:val="20"/>
                  <w:szCs w:val="20"/>
                  <w:lang w:val="en-US"/>
                  <w:rPrChange w:id="2339" w:author="Borja Gonzalez" w:date="2017-09-28T18:57:00Z">
                    <w:rPr>
                      <w:rFonts w:ascii="Monaco" w:hAnsi="Monaco" w:cs="Monaco"/>
                      <w:sz w:val="32"/>
                      <w:szCs w:val="32"/>
                      <w:lang w:val="en-US"/>
                    </w:rPr>
                  </w:rPrChange>
                </w:rPr>
                <w:t xml:space="preserve"> </w:t>
              </w:r>
              <w:r w:rsidRPr="0055352B">
                <w:rPr>
                  <w:rFonts w:ascii="Monaco" w:hAnsi="Monaco" w:cs="Monaco"/>
                  <w:color w:val="C4A000"/>
                  <w:sz w:val="20"/>
                  <w:szCs w:val="20"/>
                  <w:lang w:val="en-US"/>
                  <w:rPrChange w:id="2340" w:author="Borja Gonzalez" w:date="2017-09-28T18:57:00Z">
                    <w:rPr>
                      <w:rFonts w:ascii="Monaco" w:hAnsi="Monaco" w:cs="Monaco"/>
                      <w:color w:val="C4A000"/>
                      <w:sz w:val="32"/>
                      <w:szCs w:val="32"/>
                      <w:lang w:val="en-US"/>
                    </w:rPr>
                  </w:rPrChange>
                </w:rPr>
                <w:t>value=</w:t>
              </w:r>
              <w:r w:rsidRPr="0055352B">
                <w:rPr>
                  <w:rFonts w:ascii="Monaco" w:hAnsi="Monaco" w:cs="Monaco"/>
                  <w:color w:val="4E9A06"/>
                  <w:sz w:val="20"/>
                  <w:szCs w:val="20"/>
                  <w:lang w:val="en-US"/>
                  <w:rPrChange w:id="2341" w:author="Borja Gonzalez" w:date="2017-09-28T18:57:00Z">
                    <w:rPr>
                      <w:rFonts w:ascii="Monaco" w:hAnsi="Monaco" w:cs="Monaco"/>
                      <w:color w:val="4E9A06"/>
                      <w:sz w:val="32"/>
                      <w:szCs w:val="32"/>
                      <w:lang w:val="en-US"/>
                    </w:rPr>
                  </w:rPrChange>
                </w:rPr>
                <w:t>"Añadir"</w:t>
              </w:r>
              <w:r w:rsidRPr="0055352B">
                <w:rPr>
                  <w:rFonts w:ascii="Monaco" w:hAnsi="Monaco" w:cs="Monaco"/>
                  <w:b/>
                  <w:bCs/>
                  <w:color w:val="204A87"/>
                  <w:sz w:val="20"/>
                  <w:szCs w:val="20"/>
                  <w:lang w:val="en-US"/>
                  <w:rPrChange w:id="2342" w:author="Borja Gonzalez" w:date="2017-09-28T18:57:00Z">
                    <w:rPr>
                      <w:rFonts w:ascii="Monaco" w:hAnsi="Monaco" w:cs="Monaco"/>
                      <w:b/>
                      <w:bCs/>
                      <w:color w:val="204A87"/>
                      <w:sz w:val="32"/>
                      <w:szCs w:val="32"/>
                      <w:lang w:val="en-US"/>
                    </w:rPr>
                  </w:rPrChange>
                </w:rPr>
                <w:t>&gt;&lt;br&gt;&lt;br&gt;</w:t>
              </w:r>
            </w:ins>
          </w:p>
          <w:p w14:paraId="45C6E47B" w14:textId="77777777" w:rsidR="0055352B" w:rsidRDefault="0055352B" w:rsidP="00F137C1">
            <w:pPr>
              <w:rPr>
                <w:ins w:id="2343" w:author="Borja Gonzalez" w:date="2017-09-28T18:57:00Z"/>
              </w:rPr>
            </w:pPr>
          </w:p>
        </w:tc>
      </w:tr>
    </w:tbl>
    <w:p w14:paraId="0F6210F1" w14:textId="46C8C5A0" w:rsidR="00337DCF" w:rsidRDefault="00337DCF" w:rsidP="00F137C1">
      <w:del w:id="2344" w:author="Borja Gonzalez" w:date="2017-09-28T18:56:00Z">
        <w:r w:rsidRPr="00337DCF" w:rsidDel="0055352B">
          <w:rPr>
            <w:noProof/>
            <w:lang w:val="en-US"/>
          </w:rPr>
          <w:lastRenderedPageBreak/>
          <w:drawing>
            <wp:inline distT="0" distB="0" distL="0" distR="0" wp14:anchorId="129F8875" wp14:editId="1F5269FD">
              <wp:extent cx="5169864" cy="228600"/>
              <wp:effectExtent l="0" t="0" r="12065" b="0"/>
              <wp:docPr id="2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9">
                        <a:extLst>
                          <a:ext uri="{28A0092B-C50C-407E-A947-70E740481C1C}">
                            <a14:useLocalDpi xmlns:a14="http://schemas.microsoft.com/office/drawing/2010/main" val="0"/>
                          </a:ext>
                        </a:extLst>
                      </a:blip>
                      <a:srcRect t="-1" r="39506" b="-18182"/>
                      <a:stretch/>
                    </pic:blipFill>
                    <pic:spPr bwMode="auto">
                      <a:xfrm>
                        <a:off x="0" y="0"/>
                        <a:ext cx="5174642" cy="228811"/>
                      </a:xfrm>
                      <a:prstGeom prst="rect">
                        <a:avLst/>
                      </a:prstGeom>
                      <a:noFill/>
                      <a:ln>
                        <a:noFill/>
                      </a:ln>
                      <a:extLst>
                        <a:ext uri="{53640926-AAD7-44d8-BBD7-CCE9431645EC}">
                          <a14:shadowObscured xmlns:a14="http://schemas.microsoft.com/office/drawing/2010/main"/>
                        </a:ext>
                      </a:extLst>
                    </pic:spPr>
                  </pic:pic>
                </a:graphicData>
              </a:graphic>
            </wp:inline>
          </w:drawing>
        </w:r>
      </w:del>
    </w:p>
    <w:p w14:paraId="1C4E2C74" w14:textId="77777777" w:rsidR="00337DCF" w:rsidRDefault="00337DCF" w:rsidP="00F137C1"/>
    <w:p w14:paraId="7E0C186E" w14:textId="4766C4F6" w:rsidR="00337DCF" w:rsidRDefault="00337DCF" w:rsidP="00F137C1">
      <w:r>
        <w:t>El formulario solicitará un nombre, apellidos y el sexo del paciente. Cuando se presione el botón añadir se llamará a una función “Validar()” que comprobará si hay algún campo vacío. En ese caso saltará un mensaje solicitando al usuario que rellene el campo que no ha rellenado</w:t>
      </w:r>
      <w:r w:rsidR="00DC0CEF">
        <w:t>. Cuando todos los campos estén adecuadamente rellenos y el usuario pulse “Añadir” se llamará a una función llamada “save_paciente()” a la que se le pasarán los datos requeridos.</w:t>
      </w:r>
    </w:p>
    <w:p w14:paraId="403093FE" w14:textId="2F63FBF3" w:rsidR="00337DCF" w:rsidRDefault="00337DCF" w:rsidP="00F137C1"/>
    <w:p w14:paraId="1ECFF641" w14:textId="77777777" w:rsidR="0055352B" w:rsidRDefault="00DC0CEF" w:rsidP="00F137C1">
      <w:pPr>
        <w:rPr>
          <w:ins w:id="2345" w:author="Borja Gonzalez" w:date="2017-09-28T18:57:00Z"/>
        </w:rPr>
      </w:pPr>
      <w:del w:id="2346" w:author="Borja Gonzalez" w:date="2017-09-28T18:57:00Z">
        <w:r w:rsidDel="0055352B">
          <w:rPr>
            <w:noProof/>
            <w:lang w:val="en-US"/>
          </w:rPr>
          <w:drawing>
            <wp:inline distT="0" distB="0" distL="0" distR="0" wp14:anchorId="6A2C662A" wp14:editId="6BC6FA0A">
              <wp:extent cx="6286500" cy="3429000"/>
              <wp:effectExtent l="0" t="0" r="12700" b="0"/>
              <wp:docPr id="3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287212" cy="3429388"/>
                      </a:xfrm>
                      <a:prstGeom prst="rect">
                        <a:avLst/>
                      </a:prstGeom>
                      <a:noFill/>
                      <a:ln>
                        <a:noFill/>
                      </a:ln>
                    </pic:spPr>
                  </pic:pic>
                </a:graphicData>
              </a:graphic>
            </wp:inline>
          </w:drawing>
        </w:r>
      </w:del>
    </w:p>
    <w:tbl>
      <w:tblPr>
        <w:tblStyle w:val="TableGrid"/>
        <w:tblW w:w="0" w:type="auto"/>
        <w:tblLook w:val="04A0" w:firstRow="1" w:lastRow="0" w:firstColumn="1" w:lastColumn="0" w:noHBand="0" w:noVBand="1"/>
      </w:tblPr>
      <w:tblGrid>
        <w:gridCol w:w="8856"/>
      </w:tblGrid>
      <w:tr w:rsidR="0055352B" w14:paraId="48FDE0DD" w14:textId="77777777" w:rsidTr="0055352B">
        <w:trPr>
          <w:ins w:id="2347" w:author="Borja Gonzalez" w:date="2017-09-28T18:57:00Z"/>
        </w:trPr>
        <w:tc>
          <w:tcPr>
            <w:tcW w:w="8856" w:type="dxa"/>
          </w:tcPr>
          <w:p w14:paraId="38F6C61F" w14:textId="77777777" w:rsidR="0055352B" w:rsidRPr="0055352B" w:rsidRDefault="0055352B" w:rsidP="0055352B">
            <w:pPr>
              <w:keepNext/>
              <w:keepLines/>
              <w:widowControl w:val="0"/>
              <w:autoSpaceDE w:val="0"/>
              <w:autoSpaceDN w:val="0"/>
              <w:adjustRightInd w:val="0"/>
              <w:spacing w:before="200"/>
              <w:outlineLvl w:val="4"/>
              <w:rPr>
                <w:ins w:id="2348" w:author="Borja Gonzalez" w:date="2017-09-28T18:57:00Z"/>
                <w:rFonts w:ascii="Monaco" w:hAnsi="Monaco" w:cs="Monaco"/>
                <w:sz w:val="20"/>
                <w:szCs w:val="20"/>
                <w:lang w:val="en-US"/>
                <w:rPrChange w:id="2349" w:author="Borja Gonzalez" w:date="2017-09-28T18:58:00Z">
                  <w:rPr>
                    <w:ins w:id="2350" w:author="Borja Gonzalez" w:date="2017-09-28T18:57:00Z"/>
                    <w:rFonts w:ascii="Monaco" w:eastAsiaTheme="majorEastAsia" w:hAnsi="Monaco" w:cs="Monaco"/>
                    <w:color w:val="243F60" w:themeColor="accent1" w:themeShade="7F"/>
                    <w:sz w:val="32"/>
                    <w:szCs w:val="32"/>
                    <w:lang w:val="en-US"/>
                  </w:rPr>
                </w:rPrChange>
              </w:rPr>
            </w:pPr>
            <w:ins w:id="2351" w:author="Borja Gonzalez" w:date="2017-09-28T18:57:00Z">
              <w:r w:rsidRPr="0055352B">
                <w:rPr>
                  <w:rFonts w:ascii="Monaco" w:hAnsi="Monaco" w:cs="Monaco"/>
                  <w:b/>
                  <w:bCs/>
                  <w:color w:val="204A87"/>
                  <w:sz w:val="20"/>
                  <w:szCs w:val="20"/>
                  <w:lang w:val="en-US"/>
                  <w:rPrChange w:id="2352" w:author="Borja Gonzalez" w:date="2017-09-28T18:58:00Z">
                    <w:rPr>
                      <w:rFonts w:ascii="Monaco" w:hAnsi="Monaco" w:cs="Monaco"/>
                      <w:b/>
                      <w:bCs/>
                      <w:color w:val="204A87"/>
                      <w:sz w:val="32"/>
                      <w:szCs w:val="32"/>
                      <w:lang w:val="en-US"/>
                    </w:rPr>
                  </w:rPrChange>
                </w:rPr>
                <w:lastRenderedPageBreak/>
                <w:t>function</w:t>
              </w:r>
              <w:r w:rsidRPr="0055352B">
                <w:rPr>
                  <w:rFonts w:ascii="Monaco" w:hAnsi="Monaco" w:cs="Monaco"/>
                  <w:sz w:val="20"/>
                  <w:szCs w:val="20"/>
                  <w:lang w:val="en-US"/>
                  <w:rPrChange w:id="2353" w:author="Borja Gonzalez" w:date="2017-09-28T18:58:00Z">
                    <w:rPr>
                      <w:rFonts w:ascii="Monaco" w:hAnsi="Monaco" w:cs="Monaco"/>
                      <w:sz w:val="32"/>
                      <w:szCs w:val="32"/>
                      <w:lang w:val="en-US"/>
                    </w:rPr>
                  </w:rPrChange>
                </w:rPr>
                <w:t xml:space="preserve"> </w:t>
              </w:r>
              <w:r w:rsidRPr="0055352B">
                <w:rPr>
                  <w:rFonts w:ascii="Monaco" w:hAnsi="Monaco" w:cs="Monaco"/>
                  <w:color w:val="000000"/>
                  <w:sz w:val="20"/>
                  <w:szCs w:val="20"/>
                  <w:lang w:val="en-US"/>
                  <w:rPrChange w:id="2354" w:author="Borja Gonzalez" w:date="2017-09-28T18:58:00Z">
                    <w:rPr>
                      <w:rFonts w:ascii="Monaco" w:hAnsi="Monaco" w:cs="Monaco"/>
                      <w:color w:val="000000"/>
                      <w:sz w:val="32"/>
                      <w:szCs w:val="32"/>
                      <w:lang w:val="en-US"/>
                    </w:rPr>
                  </w:rPrChange>
                </w:rPr>
                <w:t>save_paciente</w:t>
              </w:r>
              <w:r w:rsidRPr="0055352B">
                <w:rPr>
                  <w:rFonts w:ascii="Monaco" w:hAnsi="Monaco" w:cs="Monaco"/>
                  <w:b/>
                  <w:bCs/>
                  <w:color w:val="000000"/>
                  <w:sz w:val="20"/>
                  <w:szCs w:val="20"/>
                  <w:lang w:val="en-US"/>
                  <w:rPrChange w:id="2355" w:author="Borja Gonzalez" w:date="2017-09-28T18:58:00Z">
                    <w:rPr>
                      <w:rFonts w:ascii="Monaco" w:hAnsi="Monaco" w:cs="Monaco"/>
                      <w:b/>
                      <w:bCs/>
                      <w:color w:val="000000"/>
                      <w:sz w:val="32"/>
                      <w:szCs w:val="32"/>
                      <w:lang w:val="en-US"/>
                    </w:rPr>
                  </w:rPrChange>
                </w:rPr>
                <w:t>(</w:t>
              </w:r>
              <w:r w:rsidRPr="0055352B">
                <w:rPr>
                  <w:rFonts w:ascii="Monaco" w:hAnsi="Monaco" w:cs="Monaco"/>
                  <w:color w:val="000000"/>
                  <w:sz w:val="20"/>
                  <w:szCs w:val="20"/>
                  <w:lang w:val="en-US"/>
                  <w:rPrChange w:id="2356" w:author="Borja Gonzalez" w:date="2017-09-28T18:58:00Z">
                    <w:rPr>
                      <w:rFonts w:ascii="Monaco" w:hAnsi="Monaco" w:cs="Monaco"/>
                      <w:color w:val="000000"/>
                      <w:sz w:val="32"/>
                      <w:szCs w:val="32"/>
                      <w:lang w:val="en-US"/>
                    </w:rPr>
                  </w:rPrChange>
                </w:rPr>
                <w:t>nombre</w:t>
              </w:r>
              <w:r w:rsidRPr="0055352B">
                <w:rPr>
                  <w:rFonts w:ascii="Monaco" w:hAnsi="Monaco" w:cs="Monaco"/>
                  <w:b/>
                  <w:bCs/>
                  <w:color w:val="000000"/>
                  <w:sz w:val="20"/>
                  <w:szCs w:val="20"/>
                  <w:lang w:val="en-US"/>
                  <w:rPrChange w:id="2357" w:author="Borja Gonzalez" w:date="2017-09-28T18:58:00Z">
                    <w:rPr>
                      <w:rFonts w:ascii="Monaco" w:hAnsi="Monaco" w:cs="Monaco"/>
                      <w:b/>
                      <w:bCs/>
                      <w:color w:val="000000"/>
                      <w:sz w:val="32"/>
                      <w:szCs w:val="32"/>
                      <w:lang w:val="en-US"/>
                    </w:rPr>
                  </w:rPrChange>
                </w:rPr>
                <w:t>,</w:t>
              </w:r>
              <w:r w:rsidRPr="0055352B">
                <w:rPr>
                  <w:rFonts w:ascii="Monaco" w:hAnsi="Monaco" w:cs="Monaco"/>
                  <w:sz w:val="20"/>
                  <w:szCs w:val="20"/>
                  <w:lang w:val="en-US"/>
                  <w:rPrChange w:id="2358" w:author="Borja Gonzalez" w:date="2017-09-28T18:58:00Z">
                    <w:rPr>
                      <w:rFonts w:ascii="Monaco" w:hAnsi="Monaco" w:cs="Monaco"/>
                      <w:sz w:val="32"/>
                      <w:szCs w:val="32"/>
                      <w:lang w:val="en-US"/>
                    </w:rPr>
                  </w:rPrChange>
                </w:rPr>
                <w:t xml:space="preserve"> </w:t>
              </w:r>
              <w:r w:rsidRPr="0055352B">
                <w:rPr>
                  <w:rFonts w:ascii="Monaco" w:hAnsi="Monaco" w:cs="Monaco"/>
                  <w:color w:val="000000"/>
                  <w:sz w:val="20"/>
                  <w:szCs w:val="20"/>
                  <w:lang w:val="en-US"/>
                  <w:rPrChange w:id="2359" w:author="Borja Gonzalez" w:date="2017-09-28T18:58:00Z">
                    <w:rPr>
                      <w:rFonts w:ascii="Monaco" w:hAnsi="Monaco" w:cs="Monaco"/>
                      <w:color w:val="000000"/>
                      <w:sz w:val="32"/>
                      <w:szCs w:val="32"/>
                      <w:lang w:val="en-US"/>
                    </w:rPr>
                  </w:rPrChange>
                </w:rPr>
                <w:t>apellido</w:t>
              </w:r>
              <w:r w:rsidRPr="0055352B">
                <w:rPr>
                  <w:rFonts w:ascii="Monaco" w:hAnsi="Monaco" w:cs="Monaco"/>
                  <w:b/>
                  <w:bCs/>
                  <w:color w:val="000000"/>
                  <w:sz w:val="20"/>
                  <w:szCs w:val="20"/>
                  <w:lang w:val="en-US"/>
                  <w:rPrChange w:id="2360" w:author="Borja Gonzalez" w:date="2017-09-28T18:58:00Z">
                    <w:rPr>
                      <w:rFonts w:ascii="Monaco" w:hAnsi="Monaco" w:cs="Monaco"/>
                      <w:b/>
                      <w:bCs/>
                      <w:color w:val="000000"/>
                      <w:sz w:val="32"/>
                      <w:szCs w:val="32"/>
                      <w:lang w:val="en-US"/>
                    </w:rPr>
                  </w:rPrChange>
                </w:rPr>
                <w:t>,</w:t>
              </w:r>
              <w:r w:rsidRPr="0055352B">
                <w:rPr>
                  <w:rFonts w:ascii="Monaco" w:hAnsi="Monaco" w:cs="Monaco"/>
                  <w:sz w:val="20"/>
                  <w:szCs w:val="20"/>
                  <w:lang w:val="en-US"/>
                  <w:rPrChange w:id="2361" w:author="Borja Gonzalez" w:date="2017-09-28T18:58:00Z">
                    <w:rPr>
                      <w:rFonts w:ascii="Monaco" w:hAnsi="Monaco" w:cs="Monaco"/>
                      <w:sz w:val="32"/>
                      <w:szCs w:val="32"/>
                      <w:lang w:val="en-US"/>
                    </w:rPr>
                  </w:rPrChange>
                </w:rPr>
                <w:t xml:space="preserve"> </w:t>
              </w:r>
              <w:r w:rsidRPr="0055352B">
                <w:rPr>
                  <w:rFonts w:ascii="Monaco" w:hAnsi="Monaco" w:cs="Monaco"/>
                  <w:color w:val="000000"/>
                  <w:sz w:val="20"/>
                  <w:szCs w:val="20"/>
                  <w:lang w:val="en-US"/>
                  <w:rPrChange w:id="2362" w:author="Borja Gonzalez" w:date="2017-09-28T18:58:00Z">
                    <w:rPr>
                      <w:rFonts w:ascii="Monaco" w:hAnsi="Monaco" w:cs="Monaco"/>
                      <w:color w:val="000000"/>
                      <w:sz w:val="32"/>
                      <w:szCs w:val="32"/>
                      <w:lang w:val="en-US"/>
                    </w:rPr>
                  </w:rPrChange>
                </w:rPr>
                <w:t>sexo</w:t>
              </w:r>
              <w:r w:rsidRPr="0055352B">
                <w:rPr>
                  <w:rFonts w:ascii="Monaco" w:hAnsi="Monaco" w:cs="Monaco"/>
                  <w:b/>
                  <w:bCs/>
                  <w:color w:val="000000"/>
                  <w:sz w:val="20"/>
                  <w:szCs w:val="20"/>
                  <w:lang w:val="en-US"/>
                  <w:rPrChange w:id="2363" w:author="Borja Gonzalez" w:date="2017-09-28T18:58:00Z">
                    <w:rPr>
                      <w:rFonts w:ascii="Monaco" w:hAnsi="Monaco" w:cs="Monaco"/>
                      <w:b/>
                      <w:bCs/>
                      <w:color w:val="000000"/>
                      <w:sz w:val="32"/>
                      <w:szCs w:val="32"/>
                      <w:lang w:val="en-US"/>
                    </w:rPr>
                  </w:rPrChange>
                </w:rPr>
                <w:t>){</w:t>
              </w:r>
            </w:ins>
          </w:p>
          <w:p w14:paraId="6E1B5798" w14:textId="77777777" w:rsidR="0055352B" w:rsidRPr="0055352B" w:rsidRDefault="0055352B" w:rsidP="0055352B">
            <w:pPr>
              <w:keepNext/>
              <w:keepLines/>
              <w:widowControl w:val="0"/>
              <w:autoSpaceDE w:val="0"/>
              <w:autoSpaceDN w:val="0"/>
              <w:adjustRightInd w:val="0"/>
              <w:spacing w:before="200"/>
              <w:outlineLvl w:val="4"/>
              <w:rPr>
                <w:ins w:id="2364" w:author="Borja Gonzalez" w:date="2017-09-28T18:57:00Z"/>
                <w:rFonts w:ascii="Monaco" w:hAnsi="Monaco" w:cs="Monaco"/>
                <w:sz w:val="20"/>
                <w:szCs w:val="20"/>
                <w:lang w:val="en-US"/>
                <w:rPrChange w:id="2365" w:author="Borja Gonzalez" w:date="2017-09-28T18:58:00Z">
                  <w:rPr>
                    <w:ins w:id="2366" w:author="Borja Gonzalez" w:date="2017-09-28T18:57:00Z"/>
                    <w:rFonts w:ascii="Monaco" w:eastAsiaTheme="majorEastAsia" w:hAnsi="Monaco" w:cs="Monaco"/>
                    <w:color w:val="243F60" w:themeColor="accent1" w:themeShade="7F"/>
                    <w:sz w:val="32"/>
                    <w:szCs w:val="32"/>
                    <w:lang w:val="en-US"/>
                  </w:rPr>
                </w:rPrChange>
              </w:rPr>
            </w:pPr>
            <w:ins w:id="2367" w:author="Borja Gonzalez" w:date="2017-09-28T18:57:00Z">
              <w:r w:rsidRPr="0055352B">
                <w:rPr>
                  <w:rFonts w:ascii="Monaco" w:hAnsi="Monaco" w:cs="Monaco"/>
                  <w:sz w:val="20"/>
                  <w:szCs w:val="20"/>
                  <w:lang w:val="en-US"/>
                  <w:rPrChange w:id="2368" w:author="Borja Gonzalez" w:date="2017-09-28T18:58:00Z">
                    <w:rPr>
                      <w:rFonts w:ascii="Monaco" w:hAnsi="Monaco" w:cs="Monaco"/>
                      <w:sz w:val="32"/>
                      <w:szCs w:val="32"/>
                      <w:lang w:val="en-US"/>
                    </w:rPr>
                  </w:rPrChange>
                </w:rPr>
                <w:tab/>
              </w:r>
              <w:r w:rsidRPr="0055352B">
                <w:rPr>
                  <w:rFonts w:ascii="Monaco" w:hAnsi="Monaco" w:cs="Monaco"/>
                  <w:b/>
                  <w:bCs/>
                  <w:color w:val="204A87"/>
                  <w:sz w:val="20"/>
                  <w:szCs w:val="20"/>
                  <w:lang w:val="en-US"/>
                  <w:rPrChange w:id="2369" w:author="Borja Gonzalez" w:date="2017-09-28T18:58:00Z">
                    <w:rPr>
                      <w:rFonts w:ascii="Monaco" w:hAnsi="Monaco" w:cs="Monaco"/>
                      <w:b/>
                      <w:bCs/>
                      <w:color w:val="204A87"/>
                      <w:sz w:val="32"/>
                      <w:szCs w:val="32"/>
                      <w:lang w:val="en-US"/>
                    </w:rPr>
                  </w:rPrChange>
                </w:rPr>
                <w:t>var</w:t>
              </w:r>
              <w:r w:rsidRPr="0055352B">
                <w:rPr>
                  <w:rFonts w:ascii="Monaco" w:hAnsi="Monaco" w:cs="Monaco"/>
                  <w:sz w:val="20"/>
                  <w:szCs w:val="20"/>
                  <w:lang w:val="en-US"/>
                  <w:rPrChange w:id="2370" w:author="Borja Gonzalez" w:date="2017-09-28T18:58:00Z">
                    <w:rPr>
                      <w:rFonts w:ascii="Monaco" w:hAnsi="Monaco" w:cs="Monaco"/>
                      <w:sz w:val="32"/>
                      <w:szCs w:val="32"/>
                      <w:lang w:val="en-US"/>
                    </w:rPr>
                  </w:rPrChange>
                </w:rPr>
                <w:t xml:space="preserve"> </w:t>
              </w:r>
              <w:r w:rsidRPr="0055352B">
                <w:rPr>
                  <w:rFonts w:ascii="Monaco" w:hAnsi="Monaco" w:cs="Monaco"/>
                  <w:color w:val="000000"/>
                  <w:sz w:val="20"/>
                  <w:szCs w:val="20"/>
                  <w:lang w:val="en-US"/>
                  <w:rPrChange w:id="2371" w:author="Borja Gonzalez" w:date="2017-09-28T18:58:00Z">
                    <w:rPr>
                      <w:rFonts w:ascii="Monaco" w:hAnsi="Monaco" w:cs="Monaco"/>
                      <w:color w:val="000000"/>
                      <w:sz w:val="32"/>
                      <w:szCs w:val="32"/>
                      <w:lang w:val="en-US"/>
                    </w:rPr>
                  </w:rPrChange>
                </w:rPr>
                <w:t>socket</w:t>
              </w:r>
              <w:r w:rsidRPr="0055352B">
                <w:rPr>
                  <w:rFonts w:ascii="Monaco" w:hAnsi="Monaco" w:cs="Monaco"/>
                  <w:sz w:val="20"/>
                  <w:szCs w:val="20"/>
                  <w:lang w:val="en-US"/>
                  <w:rPrChange w:id="2372" w:author="Borja Gonzalez" w:date="2017-09-28T18:58:00Z">
                    <w:rPr>
                      <w:rFonts w:ascii="Monaco" w:hAnsi="Monaco" w:cs="Monaco"/>
                      <w:sz w:val="32"/>
                      <w:szCs w:val="32"/>
                      <w:lang w:val="en-US"/>
                    </w:rPr>
                  </w:rPrChange>
                </w:rPr>
                <w:t xml:space="preserve"> </w:t>
              </w:r>
              <w:r w:rsidRPr="0055352B">
                <w:rPr>
                  <w:rFonts w:ascii="Monaco" w:hAnsi="Monaco" w:cs="Monaco"/>
                  <w:b/>
                  <w:bCs/>
                  <w:color w:val="CE5C00"/>
                  <w:sz w:val="20"/>
                  <w:szCs w:val="20"/>
                  <w:lang w:val="en-US"/>
                  <w:rPrChange w:id="2373" w:author="Borja Gonzalez" w:date="2017-09-28T18:58:00Z">
                    <w:rPr>
                      <w:rFonts w:ascii="Monaco" w:hAnsi="Monaco" w:cs="Monaco"/>
                      <w:b/>
                      <w:bCs/>
                      <w:color w:val="CE5C00"/>
                      <w:sz w:val="32"/>
                      <w:szCs w:val="32"/>
                      <w:lang w:val="en-US"/>
                    </w:rPr>
                  </w:rPrChange>
                </w:rPr>
                <w:t>=</w:t>
              </w:r>
              <w:r w:rsidRPr="0055352B">
                <w:rPr>
                  <w:rFonts w:ascii="Monaco" w:hAnsi="Monaco" w:cs="Monaco"/>
                  <w:sz w:val="20"/>
                  <w:szCs w:val="20"/>
                  <w:lang w:val="en-US"/>
                  <w:rPrChange w:id="2374" w:author="Borja Gonzalez" w:date="2017-09-28T18:58:00Z">
                    <w:rPr>
                      <w:rFonts w:ascii="Monaco" w:hAnsi="Monaco" w:cs="Monaco"/>
                      <w:sz w:val="32"/>
                      <w:szCs w:val="32"/>
                      <w:lang w:val="en-US"/>
                    </w:rPr>
                  </w:rPrChange>
                </w:rPr>
                <w:t xml:space="preserve"> </w:t>
              </w:r>
              <w:r w:rsidRPr="0055352B">
                <w:rPr>
                  <w:rFonts w:ascii="Monaco" w:hAnsi="Monaco" w:cs="Monaco"/>
                  <w:color w:val="000000"/>
                  <w:sz w:val="20"/>
                  <w:szCs w:val="20"/>
                  <w:lang w:val="en-US"/>
                  <w:rPrChange w:id="2375" w:author="Borja Gonzalez" w:date="2017-09-28T18:58:00Z">
                    <w:rPr>
                      <w:rFonts w:ascii="Monaco" w:hAnsi="Monaco" w:cs="Monaco"/>
                      <w:color w:val="000000"/>
                      <w:sz w:val="32"/>
                      <w:szCs w:val="32"/>
                      <w:lang w:val="en-US"/>
                    </w:rPr>
                  </w:rPrChange>
                </w:rPr>
                <w:t>io</w:t>
              </w:r>
              <w:r w:rsidRPr="0055352B">
                <w:rPr>
                  <w:rFonts w:ascii="Monaco" w:hAnsi="Monaco" w:cs="Monaco"/>
                  <w:b/>
                  <w:bCs/>
                  <w:color w:val="000000"/>
                  <w:sz w:val="20"/>
                  <w:szCs w:val="20"/>
                  <w:lang w:val="en-US"/>
                  <w:rPrChange w:id="2376" w:author="Borja Gonzalez" w:date="2017-09-28T18:58:00Z">
                    <w:rPr>
                      <w:rFonts w:ascii="Monaco" w:hAnsi="Monaco" w:cs="Monaco"/>
                      <w:b/>
                      <w:bCs/>
                      <w:color w:val="000000"/>
                      <w:sz w:val="32"/>
                      <w:szCs w:val="32"/>
                      <w:lang w:val="en-US"/>
                    </w:rPr>
                  </w:rPrChange>
                </w:rPr>
                <w:t>.</w:t>
              </w:r>
              <w:r w:rsidRPr="0055352B">
                <w:rPr>
                  <w:rFonts w:ascii="Monaco" w:hAnsi="Monaco" w:cs="Monaco"/>
                  <w:color w:val="000000"/>
                  <w:sz w:val="20"/>
                  <w:szCs w:val="20"/>
                  <w:lang w:val="en-US"/>
                  <w:rPrChange w:id="2377" w:author="Borja Gonzalez" w:date="2017-09-28T18:58:00Z">
                    <w:rPr>
                      <w:rFonts w:ascii="Monaco" w:hAnsi="Monaco" w:cs="Monaco"/>
                      <w:color w:val="000000"/>
                      <w:sz w:val="32"/>
                      <w:szCs w:val="32"/>
                      <w:lang w:val="en-US"/>
                    </w:rPr>
                  </w:rPrChange>
                </w:rPr>
                <w:t>connect</w:t>
              </w:r>
              <w:r w:rsidRPr="0055352B">
                <w:rPr>
                  <w:rFonts w:ascii="Monaco" w:hAnsi="Monaco" w:cs="Monaco"/>
                  <w:b/>
                  <w:bCs/>
                  <w:color w:val="000000"/>
                  <w:sz w:val="20"/>
                  <w:szCs w:val="20"/>
                  <w:lang w:val="en-US"/>
                  <w:rPrChange w:id="2378" w:author="Borja Gonzalez" w:date="2017-09-28T18:58:00Z">
                    <w:rPr>
                      <w:rFonts w:ascii="Monaco" w:hAnsi="Monaco" w:cs="Monaco"/>
                      <w:b/>
                      <w:bCs/>
                      <w:color w:val="000000"/>
                      <w:sz w:val="32"/>
                      <w:szCs w:val="32"/>
                      <w:lang w:val="en-US"/>
                    </w:rPr>
                  </w:rPrChange>
                </w:rPr>
                <w:t>(</w:t>
              </w:r>
              <w:r w:rsidRPr="0055352B">
                <w:rPr>
                  <w:rFonts w:ascii="Monaco" w:hAnsi="Monaco" w:cs="Monaco"/>
                  <w:color w:val="4E9A06"/>
                  <w:sz w:val="20"/>
                  <w:szCs w:val="20"/>
                  <w:lang w:val="en-US"/>
                  <w:rPrChange w:id="2379" w:author="Borja Gonzalez" w:date="2017-09-28T18:58:00Z">
                    <w:rPr>
                      <w:rFonts w:ascii="Monaco" w:hAnsi="Monaco" w:cs="Monaco"/>
                      <w:color w:val="4E9A06"/>
                      <w:sz w:val="32"/>
                      <w:szCs w:val="32"/>
                      <w:lang w:val="en-US"/>
                    </w:rPr>
                  </w:rPrChange>
                </w:rPr>
                <w:t>"http://172.20.10.5:8124"</w:t>
              </w:r>
              <w:r w:rsidRPr="0055352B">
                <w:rPr>
                  <w:rFonts w:ascii="Monaco" w:hAnsi="Monaco" w:cs="Monaco"/>
                  <w:b/>
                  <w:bCs/>
                  <w:color w:val="000000"/>
                  <w:sz w:val="20"/>
                  <w:szCs w:val="20"/>
                  <w:lang w:val="en-US"/>
                  <w:rPrChange w:id="2380" w:author="Borja Gonzalez" w:date="2017-09-28T18:58:00Z">
                    <w:rPr>
                      <w:rFonts w:ascii="Monaco" w:hAnsi="Monaco" w:cs="Monaco"/>
                      <w:b/>
                      <w:bCs/>
                      <w:color w:val="000000"/>
                      <w:sz w:val="32"/>
                      <w:szCs w:val="32"/>
                      <w:lang w:val="en-US"/>
                    </w:rPr>
                  </w:rPrChange>
                </w:rPr>
                <w:t>);</w:t>
              </w:r>
              <w:r w:rsidRPr="0055352B">
                <w:rPr>
                  <w:rFonts w:ascii="Monaco" w:hAnsi="Monaco" w:cs="Monaco"/>
                  <w:sz w:val="20"/>
                  <w:szCs w:val="20"/>
                  <w:lang w:val="en-US"/>
                  <w:rPrChange w:id="2381" w:author="Borja Gonzalez" w:date="2017-09-28T18:58:00Z">
                    <w:rPr>
                      <w:rFonts w:ascii="Monaco" w:hAnsi="Monaco" w:cs="Monaco"/>
                      <w:sz w:val="32"/>
                      <w:szCs w:val="32"/>
                      <w:lang w:val="en-US"/>
                    </w:rPr>
                  </w:rPrChange>
                </w:rPr>
                <w:t xml:space="preserve"> </w:t>
              </w:r>
            </w:ins>
          </w:p>
          <w:p w14:paraId="29FC553C" w14:textId="77777777" w:rsidR="0055352B" w:rsidRPr="0055352B" w:rsidRDefault="0055352B" w:rsidP="0055352B">
            <w:pPr>
              <w:keepNext/>
              <w:keepLines/>
              <w:widowControl w:val="0"/>
              <w:autoSpaceDE w:val="0"/>
              <w:autoSpaceDN w:val="0"/>
              <w:adjustRightInd w:val="0"/>
              <w:spacing w:before="200"/>
              <w:outlineLvl w:val="4"/>
              <w:rPr>
                <w:ins w:id="2382" w:author="Borja Gonzalez" w:date="2017-09-28T18:57:00Z"/>
                <w:rFonts w:ascii="Monaco" w:hAnsi="Monaco" w:cs="Monaco"/>
                <w:sz w:val="20"/>
                <w:szCs w:val="20"/>
                <w:lang w:val="en-US"/>
                <w:rPrChange w:id="2383" w:author="Borja Gonzalez" w:date="2017-09-28T18:58:00Z">
                  <w:rPr>
                    <w:ins w:id="2384" w:author="Borja Gonzalez" w:date="2017-09-28T18:57:00Z"/>
                    <w:rFonts w:ascii="Monaco" w:eastAsiaTheme="majorEastAsia" w:hAnsi="Monaco" w:cs="Monaco"/>
                    <w:color w:val="243F60" w:themeColor="accent1" w:themeShade="7F"/>
                    <w:sz w:val="32"/>
                    <w:szCs w:val="32"/>
                    <w:lang w:val="en-US"/>
                  </w:rPr>
                </w:rPrChange>
              </w:rPr>
            </w:pPr>
            <w:ins w:id="2385" w:author="Borja Gonzalez" w:date="2017-09-28T18:57:00Z">
              <w:r w:rsidRPr="0055352B">
                <w:rPr>
                  <w:rFonts w:ascii="Monaco" w:hAnsi="Monaco" w:cs="Monaco"/>
                  <w:sz w:val="20"/>
                  <w:szCs w:val="20"/>
                  <w:lang w:val="en-US"/>
                  <w:rPrChange w:id="2386" w:author="Borja Gonzalez" w:date="2017-09-28T18:58:00Z">
                    <w:rPr>
                      <w:rFonts w:ascii="Monaco" w:hAnsi="Monaco" w:cs="Monaco"/>
                      <w:sz w:val="32"/>
                      <w:szCs w:val="32"/>
                      <w:lang w:val="en-US"/>
                    </w:rPr>
                  </w:rPrChange>
                </w:rPr>
                <w:t xml:space="preserve">    </w:t>
              </w:r>
              <w:r w:rsidRPr="0055352B">
                <w:rPr>
                  <w:rFonts w:ascii="Monaco" w:hAnsi="Monaco" w:cs="Monaco"/>
                  <w:color w:val="000000"/>
                  <w:sz w:val="20"/>
                  <w:szCs w:val="20"/>
                  <w:lang w:val="en-US"/>
                  <w:rPrChange w:id="2387" w:author="Borja Gonzalez" w:date="2017-09-28T18:58:00Z">
                    <w:rPr>
                      <w:rFonts w:ascii="Monaco" w:hAnsi="Monaco" w:cs="Monaco"/>
                      <w:color w:val="000000"/>
                      <w:sz w:val="32"/>
                      <w:szCs w:val="32"/>
                      <w:lang w:val="en-US"/>
                    </w:rPr>
                  </w:rPrChange>
                </w:rPr>
                <w:t>console</w:t>
              </w:r>
              <w:r w:rsidRPr="0055352B">
                <w:rPr>
                  <w:rFonts w:ascii="Monaco" w:hAnsi="Monaco" w:cs="Monaco"/>
                  <w:b/>
                  <w:bCs/>
                  <w:color w:val="000000"/>
                  <w:sz w:val="20"/>
                  <w:szCs w:val="20"/>
                  <w:lang w:val="en-US"/>
                  <w:rPrChange w:id="2388" w:author="Borja Gonzalez" w:date="2017-09-28T18:58:00Z">
                    <w:rPr>
                      <w:rFonts w:ascii="Monaco" w:hAnsi="Monaco" w:cs="Monaco"/>
                      <w:b/>
                      <w:bCs/>
                      <w:color w:val="000000"/>
                      <w:sz w:val="32"/>
                      <w:szCs w:val="32"/>
                      <w:lang w:val="en-US"/>
                    </w:rPr>
                  </w:rPrChange>
                </w:rPr>
                <w:t>.</w:t>
              </w:r>
              <w:r w:rsidRPr="0055352B">
                <w:rPr>
                  <w:rFonts w:ascii="Monaco" w:hAnsi="Monaco" w:cs="Monaco"/>
                  <w:color w:val="000000"/>
                  <w:sz w:val="20"/>
                  <w:szCs w:val="20"/>
                  <w:lang w:val="en-US"/>
                  <w:rPrChange w:id="2389" w:author="Borja Gonzalez" w:date="2017-09-28T18:58:00Z">
                    <w:rPr>
                      <w:rFonts w:ascii="Monaco" w:hAnsi="Monaco" w:cs="Monaco"/>
                      <w:color w:val="000000"/>
                      <w:sz w:val="32"/>
                      <w:szCs w:val="32"/>
                      <w:lang w:val="en-US"/>
                    </w:rPr>
                  </w:rPrChange>
                </w:rPr>
                <w:t>log</w:t>
              </w:r>
              <w:r w:rsidRPr="0055352B">
                <w:rPr>
                  <w:rFonts w:ascii="Monaco" w:hAnsi="Monaco" w:cs="Monaco"/>
                  <w:b/>
                  <w:bCs/>
                  <w:color w:val="000000"/>
                  <w:sz w:val="20"/>
                  <w:szCs w:val="20"/>
                  <w:lang w:val="en-US"/>
                  <w:rPrChange w:id="2390" w:author="Borja Gonzalez" w:date="2017-09-28T18:58:00Z">
                    <w:rPr>
                      <w:rFonts w:ascii="Monaco" w:hAnsi="Monaco" w:cs="Monaco"/>
                      <w:b/>
                      <w:bCs/>
                      <w:color w:val="000000"/>
                      <w:sz w:val="32"/>
                      <w:szCs w:val="32"/>
                      <w:lang w:val="en-US"/>
                    </w:rPr>
                  </w:rPrChange>
                </w:rPr>
                <w:t>(</w:t>
              </w:r>
              <w:r w:rsidRPr="0055352B">
                <w:rPr>
                  <w:rFonts w:ascii="Monaco" w:hAnsi="Monaco" w:cs="Monaco"/>
                  <w:color w:val="4E9A06"/>
                  <w:sz w:val="20"/>
                  <w:szCs w:val="20"/>
                  <w:lang w:val="en-US"/>
                  <w:rPrChange w:id="2391" w:author="Borja Gonzalez" w:date="2017-09-28T18:58:00Z">
                    <w:rPr>
                      <w:rFonts w:ascii="Monaco" w:hAnsi="Monaco" w:cs="Monaco"/>
                      <w:color w:val="4E9A06"/>
                      <w:sz w:val="32"/>
                      <w:szCs w:val="32"/>
                      <w:lang w:val="en-US"/>
                    </w:rPr>
                  </w:rPrChange>
                </w:rPr>
                <w:t>"Conexíon establecida con el servidor"</w:t>
              </w:r>
              <w:r w:rsidRPr="0055352B">
                <w:rPr>
                  <w:rFonts w:ascii="Monaco" w:hAnsi="Monaco" w:cs="Monaco"/>
                  <w:b/>
                  <w:bCs/>
                  <w:color w:val="000000"/>
                  <w:sz w:val="20"/>
                  <w:szCs w:val="20"/>
                  <w:lang w:val="en-US"/>
                  <w:rPrChange w:id="2392" w:author="Borja Gonzalez" w:date="2017-09-28T18:58:00Z">
                    <w:rPr>
                      <w:rFonts w:ascii="Monaco" w:hAnsi="Monaco" w:cs="Monaco"/>
                      <w:b/>
                      <w:bCs/>
                      <w:color w:val="000000"/>
                      <w:sz w:val="32"/>
                      <w:szCs w:val="32"/>
                      <w:lang w:val="en-US"/>
                    </w:rPr>
                  </w:rPrChange>
                </w:rPr>
                <w:t>);</w:t>
              </w:r>
              <w:r w:rsidRPr="0055352B">
                <w:rPr>
                  <w:rFonts w:ascii="Monaco" w:hAnsi="Monaco" w:cs="Monaco"/>
                  <w:sz w:val="20"/>
                  <w:szCs w:val="20"/>
                  <w:lang w:val="en-US"/>
                  <w:rPrChange w:id="2393" w:author="Borja Gonzalez" w:date="2017-09-28T18:58:00Z">
                    <w:rPr>
                      <w:rFonts w:ascii="Monaco" w:hAnsi="Monaco" w:cs="Monaco"/>
                      <w:sz w:val="32"/>
                      <w:szCs w:val="32"/>
                      <w:lang w:val="en-US"/>
                    </w:rPr>
                  </w:rPrChange>
                </w:rPr>
                <w:t xml:space="preserve">  </w:t>
              </w:r>
            </w:ins>
          </w:p>
          <w:p w14:paraId="505EB1BE" w14:textId="77777777" w:rsidR="0055352B" w:rsidRPr="0055352B" w:rsidRDefault="0055352B" w:rsidP="0055352B">
            <w:pPr>
              <w:keepNext/>
              <w:keepLines/>
              <w:widowControl w:val="0"/>
              <w:autoSpaceDE w:val="0"/>
              <w:autoSpaceDN w:val="0"/>
              <w:adjustRightInd w:val="0"/>
              <w:spacing w:before="200"/>
              <w:outlineLvl w:val="4"/>
              <w:rPr>
                <w:ins w:id="2394" w:author="Borja Gonzalez" w:date="2017-09-28T18:57:00Z"/>
                <w:rFonts w:ascii="Monaco" w:hAnsi="Monaco" w:cs="Monaco"/>
                <w:sz w:val="20"/>
                <w:szCs w:val="20"/>
                <w:lang w:val="en-US"/>
                <w:rPrChange w:id="2395" w:author="Borja Gonzalez" w:date="2017-09-28T18:58:00Z">
                  <w:rPr>
                    <w:ins w:id="2396" w:author="Borja Gonzalez" w:date="2017-09-28T18:57:00Z"/>
                    <w:rFonts w:ascii="Monaco" w:eastAsiaTheme="majorEastAsia" w:hAnsi="Monaco" w:cs="Monaco"/>
                    <w:color w:val="243F60" w:themeColor="accent1" w:themeShade="7F"/>
                    <w:sz w:val="32"/>
                    <w:szCs w:val="32"/>
                    <w:lang w:val="en-US"/>
                  </w:rPr>
                </w:rPrChange>
              </w:rPr>
            </w:pPr>
            <w:ins w:id="2397" w:author="Borja Gonzalez" w:date="2017-09-28T18:57:00Z">
              <w:r w:rsidRPr="0055352B">
                <w:rPr>
                  <w:rFonts w:ascii="Monaco" w:hAnsi="Monaco" w:cs="Monaco"/>
                  <w:sz w:val="20"/>
                  <w:szCs w:val="20"/>
                  <w:lang w:val="en-US"/>
                  <w:rPrChange w:id="2398" w:author="Borja Gonzalez" w:date="2017-09-28T18:58:00Z">
                    <w:rPr>
                      <w:rFonts w:ascii="Monaco" w:hAnsi="Monaco" w:cs="Monaco"/>
                      <w:sz w:val="32"/>
                      <w:szCs w:val="32"/>
                      <w:lang w:val="en-US"/>
                    </w:rPr>
                  </w:rPrChange>
                </w:rPr>
                <w:t xml:space="preserve">    </w:t>
              </w:r>
              <w:r w:rsidRPr="0055352B">
                <w:rPr>
                  <w:rFonts w:ascii="Monaco" w:hAnsi="Monaco" w:cs="Monaco"/>
                  <w:color w:val="000000"/>
                  <w:sz w:val="20"/>
                  <w:szCs w:val="20"/>
                  <w:lang w:val="en-US"/>
                  <w:rPrChange w:id="2399" w:author="Borja Gonzalez" w:date="2017-09-28T18:58:00Z">
                    <w:rPr>
                      <w:rFonts w:ascii="Monaco" w:hAnsi="Monaco" w:cs="Monaco"/>
                      <w:color w:val="000000"/>
                      <w:sz w:val="32"/>
                      <w:szCs w:val="32"/>
                      <w:lang w:val="en-US"/>
                    </w:rPr>
                  </w:rPrChange>
                </w:rPr>
                <w:t>socket</w:t>
              </w:r>
              <w:r w:rsidRPr="0055352B">
                <w:rPr>
                  <w:rFonts w:ascii="Monaco" w:hAnsi="Monaco" w:cs="Monaco"/>
                  <w:b/>
                  <w:bCs/>
                  <w:color w:val="000000"/>
                  <w:sz w:val="20"/>
                  <w:szCs w:val="20"/>
                  <w:lang w:val="en-US"/>
                  <w:rPrChange w:id="2400" w:author="Borja Gonzalez" w:date="2017-09-28T18:58:00Z">
                    <w:rPr>
                      <w:rFonts w:ascii="Monaco" w:hAnsi="Monaco" w:cs="Monaco"/>
                      <w:b/>
                      <w:bCs/>
                      <w:color w:val="000000"/>
                      <w:sz w:val="32"/>
                      <w:szCs w:val="32"/>
                      <w:lang w:val="en-US"/>
                    </w:rPr>
                  </w:rPrChange>
                </w:rPr>
                <w:t>.</w:t>
              </w:r>
              <w:r w:rsidRPr="0055352B">
                <w:rPr>
                  <w:rFonts w:ascii="Monaco" w:hAnsi="Monaco" w:cs="Monaco"/>
                  <w:color w:val="000000"/>
                  <w:sz w:val="20"/>
                  <w:szCs w:val="20"/>
                  <w:lang w:val="en-US"/>
                  <w:rPrChange w:id="2401" w:author="Borja Gonzalez" w:date="2017-09-28T18:58:00Z">
                    <w:rPr>
                      <w:rFonts w:ascii="Monaco" w:hAnsi="Monaco" w:cs="Monaco"/>
                      <w:color w:val="000000"/>
                      <w:sz w:val="32"/>
                      <w:szCs w:val="32"/>
                      <w:lang w:val="en-US"/>
                    </w:rPr>
                  </w:rPrChange>
                </w:rPr>
                <w:t>on</w:t>
              </w:r>
              <w:r w:rsidRPr="0055352B">
                <w:rPr>
                  <w:rFonts w:ascii="Monaco" w:hAnsi="Monaco" w:cs="Monaco"/>
                  <w:b/>
                  <w:bCs/>
                  <w:color w:val="000000"/>
                  <w:sz w:val="20"/>
                  <w:szCs w:val="20"/>
                  <w:lang w:val="en-US"/>
                  <w:rPrChange w:id="2402" w:author="Borja Gonzalez" w:date="2017-09-28T18:58:00Z">
                    <w:rPr>
                      <w:rFonts w:ascii="Monaco" w:hAnsi="Monaco" w:cs="Monaco"/>
                      <w:b/>
                      <w:bCs/>
                      <w:color w:val="000000"/>
                      <w:sz w:val="32"/>
                      <w:szCs w:val="32"/>
                      <w:lang w:val="en-US"/>
                    </w:rPr>
                  </w:rPrChange>
                </w:rPr>
                <w:t>(</w:t>
              </w:r>
              <w:r w:rsidRPr="0055352B">
                <w:rPr>
                  <w:rFonts w:ascii="Monaco" w:hAnsi="Monaco" w:cs="Monaco"/>
                  <w:color w:val="4E9A06"/>
                  <w:sz w:val="20"/>
                  <w:szCs w:val="20"/>
                  <w:lang w:val="en-US"/>
                  <w:rPrChange w:id="2403" w:author="Borja Gonzalez" w:date="2017-09-28T18:58:00Z">
                    <w:rPr>
                      <w:rFonts w:ascii="Monaco" w:hAnsi="Monaco" w:cs="Monaco"/>
                      <w:color w:val="4E9A06"/>
                      <w:sz w:val="32"/>
                      <w:szCs w:val="32"/>
                      <w:lang w:val="en-US"/>
                    </w:rPr>
                  </w:rPrChange>
                </w:rPr>
                <w:t>"message"</w:t>
              </w:r>
              <w:r w:rsidRPr="0055352B">
                <w:rPr>
                  <w:rFonts w:ascii="Monaco" w:hAnsi="Monaco" w:cs="Monaco"/>
                  <w:b/>
                  <w:bCs/>
                  <w:color w:val="000000"/>
                  <w:sz w:val="20"/>
                  <w:szCs w:val="20"/>
                  <w:lang w:val="en-US"/>
                  <w:rPrChange w:id="2404" w:author="Borja Gonzalez" w:date="2017-09-28T18:58:00Z">
                    <w:rPr>
                      <w:rFonts w:ascii="Monaco" w:hAnsi="Monaco" w:cs="Monaco"/>
                      <w:b/>
                      <w:bCs/>
                      <w:color w:val="000000"/>
                      <w:sz w:val="32"/>
                      <w:szCs w:val="32"/>
                      <w:lang w:val="en-US"/>
                    </w:rPr>
                  </w:rPrChange>
                </w:rPr>
                <w:t>,</w:t>
              </w:r>
              <w:r w:rsidRPr="0055352B">
                <w:rPr>
                  <w:rFonts w:ascii="Monaco" w:hAnsi="Monaco" w:cs="Monaco"/>
                  <w:b/>
                  <w:bCs/>
                  <w:color w:val="204A87"/>
                  <w:sz w:val="20"/>
                  <w:szCs w:val="20"/>
                  <w:lang w:val="en-US"/>
                  <w:rPrChange w:id="2405" w:author="Borja Gonzalez" w:date="2017-09-28T18:58:00Z">
                    <w:rPr>
                      <w:rFonts w:ascii="Monaco" w:hAnsi="Monaco" w:cs="Monaco"/>
                      <w:b/>
                      <w:bCs/>
                      <w:color w:val="204A87"/>
                      <w:sz w:val="32"/>
                      <w:szCs w:val="32"/>
                      <w:lang w:val="en-US"/>
                    </w:rPr>
                  </w:rPrChange>
                </w:rPr>
                <w:t>function</w:t>
              </w:r>
              <w:r w:rsidRPr="0055352B">
                <w:rPr>
                  <w:rFonts w:ascii="Monaco" w:hAnsi="Monaco" w:cs="Monaco"/>
                  <w:b/>
                  <w:bCs/>
                  <w:color w:val="000000"/>
                  <w:sz w:val="20"/>
                  <w:szCs w:val="20"/>
                  <w:lang w:val="en-US"/>
                  <w:rPrChange w:id="2406" w:author="Borja Gonzalez" w:date="2017-09-28T18:58:00Z">
                    <w:rPr>
                      <w:rFonts w:ascii="Monaco" w:hAnsi="Monaco" w:cs="Monaco"/>
                      <w:b/>
                      <w:bCs/>
                      <w:color w:val="000000"/>
                      <w:sz w:val="32"/>
                      <w:szCs w:val="32"/>
                      <w:lang w:val="en-US"/>
                    </w:rPr>
                  </w:rPrChange>
                </w:rPr>
                <w:t>(</w:t>
              </w:r>
              <w:r w:rsidRPr="0055352B">
                <w:rPr>
                  <w:rFonts w:ascii="Monaco" w:hAnsi="Monaco" w:cs="Monaco"/>
                  <w:color w:val="000000"/>
                  <w:sz w:val="20"/>
                  <w:szCs w:val="20"/>
                  <w:lang w:val="en-US"/>
                  <w:rPrChange w:id="2407" w:author="Borja Gonzalez" w:date="2017-09-28T18:58:00Z">
                    <w:rPr>
                      <w:rFonts w:ascii="Monaco" w:hAnsi="Monaco" w:cs="Monaco"/>
                      <w:color w:val="000000"/>
                      <w:sz w:val="32"/>
                      <w:szCs w:val="32"/>
                      <w:lang w:val="en-US"/>
                    </w:rPr>
                  </w:rPrChange>
                </w:rPr>
                <w:t>message</w:t>
              </w:r>
              <w:r w:rsidRPr="0055352B">
                <w:rPr>
                  <w:rFonts w:ascii="Monaco" w:hAnsi="Monaco" w:cs="Monaco"/>
                  <w:b/>
                  <w:bCs/>
                  <w:color w:val="000000"/>
                  <w:sz w:val="20"/>
                  <w:szCs w:val="20"/>
                  <w:lang w:val="en-US"/>
                  <w:rPrChange w:id="2408" w:author="Borja Gonzalez" w:date="2017-09-28T18:58:00Z">
                    <w:rPr>
                      <w:rFonts w:ascii="Monaco" w:hAnsi="Monaco" w:cs="Monaco"/>
                      <w:b/>
                      <w:bCs/>
                      <w:color w:val="000000"/>
                      <w:sz w:val="32"/>
                      <w:szCs w:val="32"/>
                      <w:lang w:val="en-US"/>
                    </w:rPr>
                  </w:rPrChange>
                </w:rPr>
                <w:t>){</w:t>
              </w:r>
              <w:r w:rsidRPr="0055352B">
                <w:rPr>
                  <w:rFonts w:ascii="Monaco" w:hAnsi="Monaco" w:cs="Monaco"/>
                  <w:sz w:val="20"/>
                  <w:szCs w:val="20"/>
                  <w:lang w:val="en-US"/>
                  <w:rPrChange w:id="2409" w:author="Borja Gonzalez" w:date="2017-09-28T18:58:00Z">
                    <w:rPr>
                      <w:rFonts w:ascii="Monaco" w:hAnsi="Monaco" w:cs="Monaco"/>
                      <w:sz w:val="32"/>
                      <w:szCs w:val="32"/>
                      <w:lang w:val="en-US"/>
                    </w:rPr>
                  </w:rPrChange>
                </w:rPr>
                <w:t xml:space="preserve">  </w:t>
              </w:r>
            </w:ins>
          </w:p>
          <w:p w14:paraId="5BD5A2C9" w14:textId="77777777" w:rsidR="0055352B" w:rsidRPr="0055352B" w:rsidRDefault="0055352B" w:rsidP="0055352B">
            <w:pPr>
              <w:keepNext/>
              <w:keepLines/>
              <w:widowControl w:val="0"/>
              <w:autoSpaceDE w:val="0"/>
              <w:autoSpaceDN w:val="0"/>
              <w:adjustRightInd w:val="0"/>
              <w:spacing w:before="200"/>
              <w:outlineLvl w:val="4"/>
              <w:rPr>
                <w:ins w:id="2410" w:author="Borja Gonzalez" w:date="2017-09-28T18:57:00Z"/>
                <w:rFonts w:ascii="Monaco" w:hAnsi="Monaco" w:cs="Monaco"/>
                <w:sz w:val="20"/>
                <w:szCs w:val="20"/>
                <w:lang w:val="en-US"/>
                <w:rPrChange w:id="2411" w:author="Borja Gonzalez" w:date="2017-09-28T18:58:00Z">
                  <w:rPr>
                    <w:ins w:id="2412" w:author="Borja Gonzalez" w:date="2017-09-28T18:57:00Z"/>
                    <w:rFonts w:ascii="Monaco" w:eastAsiaTheme="majorEastAsia" w:hAnsi="Monaco" w:cs="Monaco"/>
                    <w:color w:val="243F60" w:themeColor="accent1" w:themeShade="7F"/>
                    <w:sz w:val="32"/>
                    <w:szCs w:val="32"/>
                    <w:lang w:val="en-US"/>
                  </w:rPr>
                </w:rPrChange>
              </w:rPr>
            </w:pPr>
            <w:ins w:id="2413" w:author="Borja Gonzalez" w:date="2017-09-28T18:57:00Z">
              <w:r w:rsidRPr="0055352B">
                <w:rPr>
                  <w:rFonts w:ascii="Monaco" w:hAnsi="Monaco" w:cs="Monaco"/>
                  <w:sz w:val="20"/>
                  <w:szCs w:val="20"/>
                  <w:lang w:val="en-US"/>
                  <w:rPrChange w:id="2414" w:author="Borja Gonzalez" w:date="2017-09-28T18:58:00Z">
                    <w:rPr>
                      <w:rFonts w:ascii="Monaco" w:hAnsi="Monaco" w:cs="Monaco"/>
                      <w:sz w:val="32"/>
                      <w:szCs w:val="32"/>
                      <w:lang w:val="en-US"/>
                    </w:rPr>
                  </w:rPrChange>
                </w:rPr>
                <w:t xml:space="preserve">        </w:t>
              </w:r>
              <w:r w:rsidRPr="0055352B">
                <w:rPr>
                  <w:rFonts w:ascii="Monaco" w:hAnsi="Monaco" w:cs="Monaco"/>
                  <w:color w:val="000000"/>
                  <w:sz w:val="20"/>
                  <w:szCs w:val="20"/>
                  <w:lang w:val="en-US"/>
                  <w:rPrChange w:id="2415" w:author="Borja Gonzalez" w:date="2017-09-28T18:58:00Z">
                    <w:rPr>
                      <w:rFonts w:ascii="Monaco" w:hAnsi="Monaco" w:cs="Monaco"/>
                      <w:color w:val="000000"/>
                      <w:sz w:val="32"/>
                      <w:szCs w:val="32"/>
                      <w:lang w:val="en-US"/>
                    </w:rPr>
                  </w:rPrChange>
                </w:rPr>
                <w:t>console</w:t>
              </w:r>
              <w:r w:rsidRPr="0055352B">
                <w:rPr>
                  <w:rFonts w:ascii="Monaco" w:hAnsi="Monaco" w:cs="Monaco"/>
                  <w:b/>
                  <w:bCs/>
                  <w:color w:val="000000"/>
                  <w:sz w:val="20"/>
                  <w:szCs w:val="20"/>
                  <w:lang w:val="en-US"/>
                  <w:rPrChange w:id="2416" w:author="Borja Gonzalez" w:date="2017-09-28T18:58:00Z">
                    <w:rPr>
                      <w:rFonts w:ascii="Monaco" w:hAnsi="Monaco" w:cs="Monaco"/>
                      <w:b/>
                      <w:bCs/>
                      <w:color w:val="000000"/>
                      <w:sz w:val="32"/>
                      <w:szCs w:val="32"/>
                      <w:lang w:val="en-US"/>
                    </w:rPr>
                  </w:rPrChange>
                </w:rPr>
                <w:t>.</w:t>
              </w:r>
              <w:r w:rsidRPr="0055352B">
                <w:rPr>
                  <w:rFonts w:ascii="Monaco" w:hAnsi="Monaco" w:cs="Monaco"/>
                  <w:color w:val="000000"/>
                  <w:sz w:val="20"/>
                  <w:szCs w:val="20"/>
                  <w:lang w:val="en-US"/>
                  <w:rPrChange w:id="2417" w:author="Borja Gonzalez" w:date="2017-09-28T18:58:00Z">
                    <w:rPr>
                      <w:rFonts w:ascii="Monaco" w:hAnsi="Monaco" w:cs="Monaco"/>
                      <w:color w:val="000000"/>
                      <w:sz w:val="32"/>
                      <w:szCs w:val="32"/>
                      <w:lang w:val="en-US"/>
                    </w:rPr>
                  </w:rPrChange>
                </w:rPr>
                <w:t>log</w:t>
              </w:r>
              <w:r w:rsidRPr="0055352B">
                <w:rPr>
                  <w:rFonts w:ascii="Monaco" w:hAnsi="Monaco" w:cs="Monaco"/>
                  <w:b/>
                  <w:bCs/>
                  <w:color w:val="000000"/>
                  <w:sz w:val="20"/>
                  <w:szCs w:val="20"/>
                  <w:lang w:val="en-US"/>
                  <w:rPrChange w:id="2418" w:author="Borja Gonzalez" w:date="2017-09-28T18:58:00Z">
                    <w:rPr>
                      <w:rFonts w:ascii="Monaco" w:hAnsi="Monaco" w:cs="Monaco"/>
                      <w:b/>
                      <w:bCs/>
                      <w:color w:val="000000"/>
                      <w:sz w:val="32"/>
                      <w:szCs w:val="32"/>
                      <w:lang w:val="en-US"/>
                    </w:rPr>
                  </w:rPrChange>
                </w:rPr>
                <w:t>(</w:t>
              </w:r>
              <w:r w:rsidRPr="0055352B">
                <w:rPr>
                  <w:rFonts w:ascii="Monaco" w:hAnsi="Monaco" w:cs="Monaco"/>
                  <w:color w:val="4E9A06"/>
                  <w:sz w:val="20"/>
                  <w:szCs w:val="20"/>
                  <w:lang w:val="en-US"/>
                  <w:rPrChange w:id="2419" w:author="Borja Gonzalez" w:date="2017-09-28T18:58:00Z">
                    <w:rPr>
                      <w:rFonts w:ascii="Monaco" w:hAnsi="Monaco" w:cs="Monaco"/>
                      <w:color w:val="4E9A06"/>
                      <w:sz w:val="32"/>
                      <w:szCs w:val="32"/>
                      <w:lang w:val="en-US"/>
                    </w:rPr>
                  </w:rPrChange>
                </w:rPr>
                <w:t>"El servidor ha enviado un mensaje:"</w:t>
              </w:r>
              <w:r w:rsidRPr="0055352B">
                <w:rPr>
                  <w:rFonts w:ascii="Monaco" w:hAnsi="Monaco" w:cs="Monaco"/>
                  <w:b/>
                  <w:bCs/>
                  <w:color w:val="000000"/>
                  <w:sz w:val="20"/>
                  <w:szCs w:val="20"/>
                  <w:lang w:val="en-US"/>
                  <w:rPrChange w:id="2420" w:author="Borja Gonzalez" w:date="2017-09-28T18:58:00Z">
                    <w:rPr>
                      <w:rFonts w:ascii="Monaco" w:hAnsi="Monaco" w:cs="Monaco"/>
                      <w:b/>
                      <w:bCs/>
                      <w:color w:val="000000"/>
                      <w:sz w:val="32"/>
                      <w:szCs w:val="32"/>
                      <w:lang w:val="en-US"/>
                    </w:rPr>
                  </w:rPrChange>
                </w:rPr>
                <w:t>);</w:t>
              </w:r>
            </w:ins>
          </w:p>
          <w:p w14:paraId="2DD2CDEA" w14:textId="77777777" w:rsidR="0055352B" w:rsidRPr="0055352B" w:rsidRDefault="0055352B" w:rsidP="0055352B">
            <w:pPr>
              <w:keepNext/>
              <w:keepLines/>
              <w:widowControl w:val="0"/>
              <w:autoSpaceDE w:val="0"/>
              <w:autoSpaceDN w:val="0"/>
              <w:adjustRightInd w:val="0"/>
              <w:spacing w:before="200"/>
              <w:outlineLvl w:val="4"/>
              <w:rPr>
                <w:ins w:id="2421" w:author="Borja Gonzalez" w:date="2017-09-28T18:57:00Z"/>
                <w:rFonts w:ascii="Monaco" w:hAnsi="Monaco" w:cs="Monaco"/>
                <w:sz w:val="20"/>
                <w:szCs w:val="20"/>
                <w:lang w:val="en-US"/>
                <w:rPrChange w:id="2422" w:author="Borja Gonzalez" w:date="2017-09-28T18:58:00Z">
                  <w:rPr>
                    <w:ins w:id="2423" w:author="Borja Gonzalez" w:date="2017-09-28T18:57:00Z"/>
                    <w:rFonts w:ascii="Monaco" w:eastAsiaTheme="majorEastAsia" w:hAnsi="Monaco" w:cs="Monaco"/>
                    <w:color w:val="243F60" w:themeColor="accent1" w:themeShade="7F"/>
                    <w:sz w:val="32"/>
                    <w:szCs w:val="32"/>
                    <w:lang w:val="en-US"/>
                  </w:rPr>
                </w:rPrChange>
              </w:rPr>
            </w:pPr>
            <w:ins w:id="2424" w:author="Borja Gonzalez" w:date="2017-09-28T18:57:00Z">
              <w:r w:rsidRPr="0055352B">
                <w:rPr>
                  <w:rFonts w:ascii="Monaco" w:hAnsi="Monaco" w:cs="Monaco"/>
                  <w:sz w:val="20"/>
                  <w:szCs w:val="20"/>
                  <w:lang w:val="en-US"/>
                  <w:rPrChange w:id="2425" w:author="Borja Gonzalez" w:date="2017-09-28T18:58:00Z">
                    <w:rPr>
                      <w:rFonts w:ascii="Monaco" w:hAnsi="Monaco" w:cs="Monaco"/>
                      <w:sz w:val="32"/>
                      <w:szCs w:val="32"/>
                      <w:lang w:val="en-US"/>
                    </w:rPr>
                  </w:rPrChange>
                </w:rPr>
                <w:t xml:space="preserve">        </w:t>
              </w:r>
              <w:r w:rsidRPr="0055352B">
                <w:rPr>
                  <w:rFonts w:ascii="Monaco" w:hAnsi="Monaco" w:cs="Monaco"/>
                  <w:color w:val="000000"/>
                  <w:sz w:val="20"/>
                  <w:szCs w:val="20"/>
                  <w:lang w:val="en-US"/>
                  <w:rPrChange w:id="2426" w:author="Borja Gonzalez" w:date="2017-09-28T18:58:00Z">
                    <w:rPr>
                      <w:rFonts w:ascii="Monaco" w:hAnsi="Monaco" w:cs="Monaco"/>
                      <w:color w:val="000000"/>
                      <w:sz w:val="32"/>
                      <w:szCs w:val="32"/>
                      <w:lang w:val="en-US"/>
                    </w:rPr>
                  </w:rPrChange>
                </w:rPr>
                <w:t>message</w:t>
              </w:r>
              <w:r w:rsidRPr="0055352B">
                <w:rPr>
                  <w:rFonts w:ascii="Monaco" w:hAnsi="Monaco" w:cs="Monaco"/>
                  <w:sz w:val="20"/>
                  <w:szCs w:val="20"/>
                  <w:lang w:val="en-US"/>
                  <w:rPrChange w:id="2427" w:author="Borja Gonzalez" w:date="2017-09-28T18:58:00Z">
                    <w:rPr>
                      <w:rFonts w:ascii="Monaco" w:hAnsi="Monaco" w:cs="Monaco"/>
                      <w:sz w:val="32"/>
                      <w:szCs w:val="32"/>
                      <w:lang w:val="en-US"/>
                    </w:rPr>
                  </w:rPrChange>
                </w:rPr>
                <w:t xml:space="preserve"> </w:t>
              </w:r>
              <w:r w:rsidRPr="0055352B">
                <w:rPr>
                  <w:rFonts w:ascii="Monaco" w:hAnsi="Monaco" w:cs="Monaco"/>
                  <w:b/>
                  <w:bCs/>
                  <w:color w:val="CE5C00"/>
                  <w:sz w:val="20"/>
                  <w:szCs w:val="20"/>
                  <w:lang w:val="en-US"/>
                  <w:rPrChange w:id="2428" w:author="Borja Gonzalez" w:date="2017-09-28T18:58:00Z">
                    <w:rPr>
                      <w:rFonts w:ascii="Monaco" w:hAnsi="Monaco" w:cs="Monaco"/>
                      <w:b/>
                      <w:bCs/>
                      <w:color w:val="CE5C00"/>
                      <w:sz w:val="32"/>
                      <w:szCs w:val="32"/>
                      <w:lang w:val="en-US"/>
                    </w:rPr>
                  </w:rPrChange>
                </w:rPr>
                <w:t>=</w:t>
              </w:r>
              <w:r w:rsidRPr="0055352B">
                <w:rPr>
                  <w:rFonts w:ascii="Monaco" w:hAnsi="Monaco" w:cs="Monaco"/>
                  <w:sz w:val="20"/>
                  <w:szCs w:val="20"/>
                  <w:lang w:val="en-US"/>
                  <w:rPrChange w:id="2429" w:author="Borja Gonzalez" w:date="2017-09-28T18:58:00Z">
                    <w:rPr>
                      <w:rFonts w:ascii="Monaco" w:hAnsi="Monaco" w:cs="Monaco"/>
                      <w:sz w:val="32"/>
                      <w:szCs w:val="32"/>
                      <w:lang w:val="en-US"/>
                    </w:rPr>
                  </w:rPrChange>
                </w:rPr>
                <w:t xml:space="preserve"> </w:t>
              </w:r>
              <w:r w:rsidRPr="0055352B">
                <w:rPr>
                  <w:rFonts w:ascii="Monaco" w:hAnsi="Monaco" w:cs="Monaco"/>
                  <w:color w:val="000000"/>
                  <w:sz w:val="20"/>
                  <w:szCs w:val="20"/>
                  <w:lang w:val="en-US"/>
                  <w:rPrChange w:id="2430" w:author="Borja Gonzalez" w:date="2017-09-28T18:58:00Z">
                    <w:rPr>
                      <w:rFonts w:ascii="Monaco" w:hAnsi="Monaco" w:cs="Monaco"/>
                      <w:color w:val="000000"/>
                      <w:sz w:val="32"/>
                      <w:szCs w:val="32"/>
                      <w:lang w:val="en-US"/>
                    </w:rPr>
                  </w:rPrChange>
                </w:rPr>
                <w:t>JSON</w:t>
              </w:r>
              <w:r w:rsidRPr="0055352B">
                <w:rPr>
                  <w:rFonts w:ascii="Monaco" w:hAnsi="Monaco" w:cs="Monaco"/>
                  <w:b/>
                  <w:bCs/>
                  <w:color w:val="000000"/>
                  <w:sz w:val="20"/>
                  <w:szCs w:val="20"/>
                  <w:lang w:val="en-US"/>
                  <w:rPrChange w:id="2431" w:author="Borja Gonzalez" w:date="2017-09-28T18:58:00Z">
                    <w:rPr>
                      <w:rFonts w:ascii="Monaco" w:hAnsi="Monaco" w:cs="Monaco"/>
                      <w:b/>
                      <w:bCs/>
                      <w:color w:val="000000"/>
                      <w:sz w:val="32"/>
                      <w:szCs w:val="32"/>
                      <w:lang w:val="en-US"/>
                    </w:rPr>
                  </w:rPrChange>
                </w:rPr>
                <w:t>.</w:t>
              </w:r>
              <w:r w:rsidRPr="0055352B">
                <w:rPr>
                  <w:rFonts w:ascii="Monaco" w:hAnsi="Monaco" w:cs="Monaco"/>
                  <w:color w:val="000000"/>
                  <w:sz w:val="20"/>
                  <w:szCs w:val="20"/>
                  <w:lang w:val="en-US"/>
                  <w:rPrChange w:id="2432" w:author="Borja Gonzalez" w:date="2017-09-28T18:58:00Z">
                    <w:rPr>
                      <w:rFonts w:ascii="Monaco" w:hAnsi="Monaco" w:cs="Monaco"/>
                      <w:color w:val="000000"/>
                      <w:sz w:val="32"/>
                      <w:szCs w:val="32"/>
                      <w:lang w:val="en-US"/>
                    </w:rPr>
                  </w:rPrChange>
                </w:rPr>
                <w:t>parse</w:t>
              </w:r>
              <w:r w:rsidRPr="0055352B">
                <w:rPr>
                  <w:rFonts w:ascii="Monaco" w:hAnsi="Monaco" w:cs="Monaco"/>
                  <w:b/>
                  <w:bCs/>
                  <w:color w:val="000000"/>
                  <w:sz w:val="20"/>
                  <w:szCs w:val="20"/>
                  <w:lang w:val="en-US"/>
                  <w:rPrChange w:id="2433" w:author="Borja Gonzalez" w:date="2017-09-28T18:58:00Z">
                    <w:rPr>
                      <w:rFonts w:ascii="Monaco" w:hAnsi="Monaco" w:cs="Monaco"/>
                      <w:b/>
                      <w:bCs/>
                      <w:color w:val="000000"/>
                      <w:sz w:val="32"/>
                      <w:szCs w:val="32"/>
                      <w:lang w:val="en-US"/>
                    </w:rPr>
                  </w:rPrChange>
                </w:rPr>
                <w:t>(</w:t>
              </w:r>
              <w:r w:rsidRPr="0055352B">
                <w:rPr>
                  <w:rFonts w:ascii="Monaco" w:hAnsi="Monaco" w:cs="Monaco"/>
                  <w:color w:val="000000"/>
                  <w:sz w:val="20"/>
                  <w:szCs w:val="20"/>
                  <w:lang w:val="en-US"/>
                  <w:rPrChange w:id="2434" w:author="Borja Gonzalez" w:date="2017-09-28T18:58:00Z">
                    <w:rPr>
                      <w:rFonts w:ascii="Monaco" w:hAnsi="Monaco" w:cs="Monaco"/>
                      <w:color w:val="000000"/>
                      <w:sz w:val="32"/>
                      <w:szCs w:val="32"/>
                      <w:lang w:val="en-US"/>
                    </w:rPr>
                  </w:rPrChange>
                </w:rPr>
                <w:t>message</w:t>
              </w:r>
              <w:r w:rsidRPr="0055352B">
                <w:rPr>
                  <w:rFonts w:ascii="Monaco" w:hAnsi="Monaco" w:cs="Monaco"/>
                  <w:b/>
                  <w:bCs/>
                  <w:color w:val="000000"/>
                  <w:sz w:val="20"/>
                  <w:szCs w:val="20"/>
                  <w:lang w:val="en-US"/>
                  <w:rPrChange w:id="2435" w:author="Borja Gonzalez" w:date="2017-09-28T18:58:00Z">
                    <w:rPr>
                      <w:rFonts w:ascii="Monaco" w:hAnsi="Monaco" w:cs="Monaco"/>
                      <w:b/>
                      <w:bCs/>
                      <w:color w:val="000000"/>
                      <w:sz w:val="32"/>
                      <w:szCs w:val="32"/>
                      <w:lang w:val="en-US"/>
                    </w:rPr>
                  </w:rPrChange>
                </w:rPr>
                <w:t>);</w:t>
              </w:r>
            </w:ins>
          </w:p>
          <w:p w14:paraId="0B325C22" w14:textId="77777777" w:rsidR="0055352B" w:rsidRPr="0055352B" w:rsidRDefault="0055352B" w:rsidP="0055352B">
            <w:pPr>
              <w:keepNext/>
              <w:keepLines/>
              <w:widowControl w:val="0"/>
              <w:autoSpaceDE w:val="0"/>
              <w:autoSpaceDN w:val="0"/>
              <w:adjustRightInd w:val="0"/>
              <w:spacing w:before="200"/>
              <w:outlineLvl w:val="4"/>
              <w:rPr>
                <w:ins w:id="2436" w:author="Borja Gonzalez" w:date="2017-09-28T18:57:00Z"/>
                <w:rFonts w:ascii="Monaco" w:hAnsi="Monaco" w:cs="Monaco"/>
                <w:i/>
                <w:iCs/>
                <w:color w:val="8F5902"/>
                <w:sz w:val="20"/>
                <w:szCs w:val="20"/>
                <w:lang w:val="en-US"/>
                <w:rPrChange w:id="2437" w:author="Borja Gonzalez" w:date="2017-09-28T18:58:00Z">
                  <w:rPr>
                    <w:ins w:id="2438" w:author="Borja Gonzalez" w:date="2017-09-28T18:57:00Z"/>
                    <w:rFonts w:ascii="Monaco" w:eastAsiaTheme="majorEastAsia" w:hAnsi="Monaco" w:cs="Monaco"/>
                    <w:i/>
                    <w:iCs/>
                    <w:color w:val="8F5902"/>
                    <w:sz w:val="32"/>
                    <w:szCs w:val="32"/>
                    <w:lang w:val="en-US"/>
                  </w:rPr>
                </w:rPrChange>
              </w:rPr>
            </w:pPr>
            <w:ins w:id="2439" w:author="Borja Gonzalez" w:date="2017-09-28T18:57:00Z">
              <w:r w:rsidRPr="0055352B">
                <w:rPr>
                  <w:rFonts w:ascii="Monaco" w:hAnsi="Monaco" w:cs="Monaco"/>
                  <w:sz w:val="20"/>
                  <w:szCs w:val="20"/>
                  <w:lang w:val="en-US"/>
                  <w:rPrChange w:id="2440" w:author="Borja Gonzalez" w:date="2017-09-28T18:58:00Z">
                    <w:rPr>
                      <w:rFonts w:ascii="Monaco" w:hAnsi="Monaco" w:cs="Monaco"/>
                      <w:sz w:val="32"/>
                      <w:szCs w:val="32"/>
                      <w:lang w:val="en-US"/>
                    </w:rPr>
                  </w:rPrChange>
                </w:rPr>
                <w:t xml:space="preserve">        </w:t>
              </w:r>
              <w:r w:rsidRPr="0055352B">
                <w:rPr>
                  <w:rFonts w:ascii="Monaco" w:hAnsi="Monaco" w:cs="Monaco"/>
                  <w:i/>
                  <w:iCs/>
                  <w:color w:val="8F5902"/>
                  <w:sz w:val="20"/>
                  <w:szCs w:val="20"/>
                  <w:lang w:val="en-US"/>
                  <w:rPrChange w:id="2441" w:author="Borja Gonzalez" w:date="2017-09-28T18:58:00Z">
                    <w:rPr>
                      <w:rFonts w:ascii="Monaco" w:hAnsi="Monaco" w:cs="Monaco"/>
                      <w:i/>
                      <w:iCs/>
                      <w:color w:val="8F5902"/>
                      <w:sz w:val="32"/>
                      <w:szCs w:val="32"/>
                      <w:lang w:val="en-US"/>
                    </w:rPr>
                  </w:rPrChange>
                </w:rPr>
                <w:t xml:space="preserve">//console.log(message.data); </w:t>
              </w:r>
            </w:ins>
          </w:p>
          <w:p w14:paraId="26053AD4" w14:textId="77777777" w:rsidR="0055352B" w:rsidRPr="0055352B" w:rsidRDefault="0055352B" w:rsidP="0055352B">
            <w:pPr>
              <w:keepNext/>
              <w:keepLines/>
              <w:widowControl w:val="0"/>
              <w:autoSpaceDE w:val="0"/>
              <w:autoSpaceDN w:val="0"/>
              <w:adjustRightInd w:val="0"/>
              <w:spacing w:before="200"/>
              <w:outlineLvl w:val="4"/>
              <w:rPr>
                <w:ins w:id="2442" w:author="Borja Gonzalez" w:date="2017-09-28T18:57:00Z"/>
                <w:rFonts w:ascii="Monaco" w:hAnsi="Monaco" w:cs="Monaco"/>
                <w:sz w:val="20"/>
                <w:szCs w:val="20"/>
                <w:lang w:val="en-US"/>
                <w:rPrChange w:id="2443" w:author="Borja Gonzalez" w:date="2017-09-28T18:58:00Z">
                  <w:rPr>
                    <w:ins w:id="2444" w:author="Borja Gonzalez" w:date="2017-09-28T18:57:00Z"/>
                    <w:rFonts w:ascii="Monaco" w:eastAsiaTheme="majorEastAsia" w:hAnsi="Monaco" w:cs="Monaco"/>
                    <w:color w:val="243F60" w:themeColor="accent1" w:themeShade="7F"/>
                    <w:sz w:val="32"/>
                    <w:szCs w:val="32"/>
                    <w:lang w:val="en-US"/>
                  </w:rPr>
                </w:rPrChange>
              </w:rPr>
            </w:pPr>
            <w:ins w:id="2445" w:author="Borja Gonzalez" w:date="2017-09-28T18:57:00Z">
              <w:r w:rsidRPr="0055352B">
                <w:rPr>
                  <w:rFonts w:ascii="Monaco" w:hAnsi="Monaco" w:cs="Monaco"/>
                  <w:sz w:val="20"/>
                  <w:szCs w:val="20"/>
                  <w:lang w:val="en-US"/>
                  <w:rPrChange w:id="2446" w:author="Borja Gonzalez" w:date="2017-09-28T18:58:00Z">
                    <w:rPr>
                      <w:rFonts w:ascii="Monaco" w:hAnsi="Monaco" w:cs="Monaco"/>
                      <w:sz w:val="32"/>
                      <w:szCs w:val="32"/>
                      <w:lang w:val="en-US"/>
                    </w:rPr>
                  </w:rPrChange>
                </w:rPr>
                <w:t xml:space="preserve">    </w:t>
              </w:r>
              <w:r w:rsidRPr="0055352B">
                <w:rPr>
                  <w:rFonts w:ascii="Monaco" w:hAnsi="Monaco" w:cs="Monaco"/>
                  <w:b/>
                  <w:bCs/>
                  <w:color w:val="000000"/>
                  <w:sz w:val="20"/>
                  <w:szCs w:val="20"/>
                  <w:lang w:val="en-US"/>
                  <w:rPrChange w:id="2447" w:author="Borja Gonzalez" w:date="2017-09-28T18:58:00Z">
                    <w:rPr>
                      <w:rFonts w:ascii="Monaco" w:hAnsi="Monaco" w:cs="Monaco"/>
                      <w:b/>
                      <w:bCs/>
                      <w:color w:val="000000"/>
                      <w:sz w:val="32"/>
                      <w:szCs w:val="32"/>
                      <w:lang w:val="en-US"/>
                    </w:rPr>
                  </w:rPrChange>
                </w:rPr>
                <w:t>});</w:t>
              </w:r>
            </w:ins>
          </w:p>
          <w:p w14:paraId="31AE8C84" w14:textId="77777777" w:rsidR="0055352B" w:rsidRPr="0055352B" w:rsidRDefault="0055352B" w:rsidP="0055352B">
            <w:pPr>
              <w:widowControl w:val="0"/>
              <w:autoSpaceDE w:val="0"/>
              <w:autoSpaceDN w:val="0"/>
              <w:adjustRightInd w:val="0"/>
              <w:rPr>
                <w:ins w:id="2448" w:author="Borja Gonzalez" w:date="2017-09-28T18:57:00Z"/>
                <w:rFonts w:ascii="Monaco" w:hAnsi="Monaco" w:cs="Monaco"/>
                <w:sz w:val="20"/>
                <w:szCs w:val="20"/>
                <w:lang w:val="en-US"/>
                <w:rPrChange w:id="2449" w:author="Borja Gonzalez" w:date="2017-09-28T18:58:00Z">
                  <w:rPr>
                    <w:ins w:id="2450" w:author="Borja Gonzalez" w:date="2017-09-28T18:57:00Z"/>
                    <w:rFonts w:ascii="Monaco" w:hAnsi="Monaco" w:cs="Monaco"/>
                    <w:sz w:val="32"/>
                    <w:szCs w:val="32"/>
                    <w:lang w:val="en-US"/>
                  </w:rPr>
                </w:rPrChange>
              </w:rPr>
            </w:pPr>
          </w:p>
          <w:p w14:paraId="105171F5" w14:textId="77777777" w:rsidR="0055352B" w:rsidRPr="0055352B" w:rsidRDefault="0055352B" w:rsidP="0055352B">
            <w:pPr>
              <w:keepNext/>
              <w:keepLines/>
              <w:widowControl w:val="0"/>
              <w:autoSpaceDE w:val="0"/>
              <w:autoSpaceDN w:val="0"/>
              <w:adjustRightInd w:val="0"/>
              <w:spacing w:before="200"/>
              <w:outlineLvl w:val="4"/>
              <w:rPr>
                <w:ins w:id="2451" w:author="Borja Gonzalez" w:date="2017-09-28T18:57:00Z"/>
                <w:rFonts w:ascii="Monaco" w:hAnsi="Monaco" w:cs="Monaco"/>
                <w:sz w:val="20"/>
                <w:szCs w:val="20"/>
                <w:lang w:val="en-US"/>
                <w:rPrChange w:id="2452" w:author="Borja Gonzalez" w:date="2017-09-28T18:58:00Z">
                  <w:rPr>
                    <w:ins w:id="2453" w:author="Borja Gonzalez" w:date="2017-09-28T18:57:00Z"/>
                    <w:rFonts w:ascii="Monaco" w:eastAsiaTheme="majorEastAsia" w:hAnsi="Monaco" w:cs="Monaco"/>
                    <w:color w:val="243F60" w:themeColor="accent1" w:themeShade="7F"/>
                    <w:sz w:val="32"/>
                    <w:szCs w:val="32"/>
                    <w:lang w:val="en-US"/>
                  </w:rPr>
                </w:rPrChange>
              </w:rPr>
            </w:pPr>
            <w:ins w:id="2454" w:author="Borja Gonzalez" w:date="2017-09-28T18:57:00Z">
              <w:r w:rsidRPr="0055352B">
                <w:rPr>
                  <w:rFonts w:ascii="Monaco" w:hAnsi="Monaco" w:cs="Monaco"/>
                  <w:sz w:val="20"/>
                  <w:szCs w:val="20"/>
                  <w:lang w:val="en-US"/>
                  <w:rPrChange w:id="2455" w:author="Borja Gonzalez" w:date="2017-09-28T18:58:00Z">
                    <w:rPr>
                      <w:rFonts w:ascii="Monaco" w:hAnsi="Monaco" w:cs="Monaco"/>
                      <w:sz w:val="32"/>
                      <w:szCs w:val="32"/>
                      <w:lang w:val="en-US"/>
                    </w:rPr>
                  </w:rPrChange>
                </w:rPr>
                <w:t xml:space="preserve">     </w:t>
              </w:r>
              <w:r w:rsidRPr="0055352B">
                <w:rPr>
                  <w:rFonts w:ascii="Monaco" w:hAnsi="Monaco" w:cs="Monaco"/>
                  <w:b/>
                  <w:bCs/>
                  <w:color w:val="204A87"/>
                  <w:sz w:val="20"/>
                  <w:szCs w:val="20"/>
                  <w:lang w:val="en-US"/>
                  <w:rPrChange w:id="2456" w:author="Borja Gonzalez" w:date="2017-09-28T18:58:00Z">
                    <w:rPr>
                      <w:rFonts w:ascii="Monaco" w:hAnsi="Monaco" w:cs="Monaco"/>
                      <w:b/>
                      <w:bCs/>
                      <w:color w:val="204A87"/>
                      <w:sz w:val="32"/>
                      <w:szCs w:val="32"/>
                      <w:lang w:val="en-US"/>
                    </w:rPr>
                  </w:rPrChange>
                </w:rPr>
                <w:t>var</w:t>
              </w:r>
              <w:r w:rsidRPr="0055352B">
                <w:rPr>
                  <w:rFonts w:ascii="Monaco" w:hAnsi="Monaco" w:cs="Monaco"/>
                  <w:sz w:val="20"/>
                  <w:szCs w:val="20"/>
                  <w:lang w:val="en-US"/>
                  <w:rPrChange w:id="2457" w:author="Borja Gonzalez" w:date="2017-09-28T18:58:00Z">
                    <w:rPr>
                      <w:rFonts w:ascii="Monaco" w:hAnsi="Monaco" w:cs="Monaco"/>
                      <w:sz w:val="32"/>
                      <w:szCs w:val="32"/>
                      <w:lang w:val="en-US"/>
                    </w:rPr>
                  </w:rPrChange>
                </w:rPr>
                <w:t xml:space="preserve"> </w:t>
              </w:r>
              <w:r w:rsidRPr="0055352B">
                <w:rPr>
                  <w:rFonts w:ascii="Monaco" w:hAnsi="Monaco" w:cs="Monaco"/>
                  <w:color w:val="000000"/>
                  <w:sz w:val="20"/>
                  <w:szCs w:val="20"/>
                  <w:lang w:val="en-US"/>
                  <w:rPrChange w:id="2458" w:author="Borja Gonzalez" w:date="2017-09-28T18:58:00Z">
                    <w:rPr>
                      <w:rFonts w:ascii="Monaco" w:hAnsi="Monaco" w:cs="Monaco"/>
                      <w:color w:val="000000"/>
                      <w:sz w:val="32"/>
                      <w:szCs w:val="32"/>
                      <w:lang w:val="en-US"/>
                    </w:rPr>
                  </w:rPrChange>
                </w:rPr>
                <w:t>data</w:t>
              </w:r>
              <w:r w:rsidRPr="0055352B">
                <w:rPr>
                  <w:rFonts w:ascii="Monaco" w:hAnsi="Monaco" w:cs="Monaco"/>
                  <w:sz w:val="20"/>
                  <w:szCs w:val="20"/>
                  <w:lang w:val="en-US"/>
                  <w:rPrChange w:id="2459" w:author="Borja Gonzalez" w:date="2017-09-28T18:58:00Z">
                    <w:rPr>
                      <w:rFonts w:ascii="Monaco" w:hAnsi="Monaco" w:cs="Monaco"/>
                      <w:sz w:val="32"/>
                      <w:szCs w:val="32"/>
                      <w:lang w:val="en-US"/>
                    </w:rPr>
                  </w:rPrChange>
                </w:rPr>
                <w:t xml:space="preserve"> </w:t>
              </w:r>
              <w:r w:rsidRPr="0055352B">
                <w:rPr>
                  <w:rFonts w:ascii="Monaco" w:hAnsi="Monaco" w:cs="Monaco"/>
                  <w:b/>
                  <w:bCs/>
                  <w:color w:val="CE5C00"/>
                  <w:sz w:val="20"/>
                  <w:szCs w:val="20"/>
                  <w:lang w:val="en-US"/>
                  <w:rPrChange w:id="2460" w:author="Borja Gonzalez" w:date="2017-09-28T18:58:00Z">
                    <w:rPr>
                      <w:rFonts w:ascii="Monaco" w:hAnsi="Monaco" w:cs="Monaco"/>
                      <w:b/>
                      <w:bCs/>
                      <w:color w:val="CE5C00"/>
                      <w:sz w:val="32"/>
                      <w:szCs w:val="32"/>
                      <w:lang w:val="en-US"/>
                    </w:rPr>
                  </w:rPrChange>
                </w:rPr>
                <w:t>=</w:t>
              </w:r>
              <w:r w:rsidRPr="0055352B">
                <w:rPr>
                  <w:rFonts w:ascii="Monaco" w:hAnsi="Monaco" w:cs="Monaco"/>
                  <w:sz w:val="20"/>
                  <w:szCs w:val="20"/>
                  <w:lang w:val="en-US"/>
                  <w:rPrChange w:id="2461" w:author="Borja Gonzalez" w:date="2017-09-28T18:58:00Z">
                    <w:rPr>
                      <w:rFonts w:ascii="Monaco" w:hAnsi="Monaco" w:cs="Monaco"/>
                      <w:sz w:val="32"/>
                      <w:szCs w:val="32"/>
                      <w:lang w:val="en-US"/>
                    </w:rPr>
                  </w:rPrChange>
                </w:rPr>
                <w:t xml:space="preserve"> </w:t>
              </w:r>
              <w:r w:rsidRPr="0055352B">
                <w:rPr>
                  <w:rFonts w:ascii="Monaco" w:hAnsi="Monaco" w:cs="Monaco"/>
                  <w:b/>
                  <w:bCs/>
                  <w:color w:val="000000"/>
                  <w:sz w:val="20"/>
                  <w:szCs w:val="20"/>
                  <w:lang w:val="en-US"/>
                  <w:rPrChange w:id="2462" w:author="Borja Gonzalez" w:date="2017-09-28T18:58:00Z">
                    <w:rPr>
                      <w:rFonts w:ascii="Monaco" w:hAnsi="Monaco" w:cs="Monaco"/>
                      <w:b/>
                      <w:bCs/>
                      <w:color w:val="000000"/>
                      <w:sz w:val="32"/>
                      <w:szCs w:val="32"/>
                      <w:lang w:val="en-US"/>
                    </w:rPr>
                  </w:rPrChange>
                </w:rPr>
                <w:t>{</w:t>
              </w:r>
            </w:ins>
          </w:p>
          <w:p w14:paraId="1F8D7ADB" w14:textId="77777777" w:rsidR="0055352B" w:rsidRPr="0055352B" w:rsidRDefault="0055352B" w:rsidP="0055352B">
            <w:pPr>
              <w:keepNext/>
              <w:keepLines/>
              <w:widowControl w:val="0"/>
              <w:autoSpaceDE w:val="0"/>
              <w:autoSpaceDN w:val="0"/>
              <w:adjustRightInd w:val="0"/>
              <w:spacing w:before="200"/>
              <w:outlineLvl w:val="4"/>
              <w:rPr>
                <w:ins w:id="2463" w:author="Borja Gonzalez" w:date="2017-09-28T18:57:00Z"/>
                <w:rFonts w:ascii="Monaco" w:hAnsi="Monaco" w:cs="Monaco"/>
                <w:sz w:val="20"/>
                <w:szCs w:val="20"/>
                <w:lang w:val="en-US"/>
                <w:rPrChange w:id="2464" w:author="Borja Gonzalez" w:date="2017-09-28T18:58:00Z">
                  <w:rPr>
                    <w:ins w:id="2465" w:author="Borja Gonzalez" w:date="2017-09-28T18:57:00Z"/>
                    <w:rFonts w:ascii="Monaco" w:eastAsiaTheme="majorEastAsia" w:hAnsi="Monaco" w:cs="Monaco"/>
                    <w:color w:val="243F60" w:themeColor="accent1" w:themeShade="7F"/>
                    <w:sz w:val="32"/>
                    <w:szCs w:val="32"/>
                    <w:lang w:val="en-US"/>
                  </w:rPr>
                </w:rPrChange>
              </w:rPr>
            </w:pPr>
            <w:ins w:id="2466" w:author="Borja Gonzalez" w:date="2017-09-28T18:57:00Z">
              <w:r w:rsidRPr="0055352B">
                <w:rPr>
                  <w:rFonts w:ascii="Monaco" w:hAnsi="Monaco" w:cs="Monaco"/>
                  <w:sz w:val="20"/>
                  <w:szCs w:val="20"/>
                  <w:lang w:val="en-US"/>
                  <w:rPrChange w:id="2467" w:author="Borja Gonzalez" w:date="2017-09-28T18:58:00Z">
                    <w:rPr>
                      <w:rFonts w:ascii="Monaco" w:hAnsi="Monaco" w:cs="Monaco"/>
                      <w:sz w:val="32"/>
                      <w:szCs w:val="32"/>
                      <w:lang w:val="en-US"/>
                    </w:rPr>
                  </w:rPrChange>
                </w:rPr>
                <w:t xml:space="preserve">        </w:t>
              </w:r>
              <w:r w:rsidRPr="0055352B">
                <w:rPr>
                  <w:rFonts w:ascii="Monaco" w:hAnsi="Monaco" w:cs="Monaco"/>
                  <w:sz w:val="20"/>
                  <w:szCs w:val="20"/>
                  <w:lang w:val="en-US"/>
                  <w:rPrChange w:id="2468" w:author="Borja Gonzalez" w:date="2017-09-28T18:58:00Z">
                    <w:rPr>
                      <w:rFonts w:ascii="Monaco" w:hAnsi="Monaco" w:cs="Monaco"/>
                      <w:sz w:val="32"/>
                      <w:szCs w:val="32"/>
                      <w:lang w:val="en-US"/>
                    </w:rPr>
                  </w:rPrChange>
                </w:rPr>
                <w:tab/>
              </w:r>
              <w:r w:rsidRPr="0055352B">
                <w:rPr>
                  <w:rFonts w:ascii="Monaco" w:hAnsi="Monaco" w:cs="Monaco"/>
                  <w:color w:val="000000"/>
                  <w:sz w:val="20"/>
                  <w:szCs w:val="20"/>
                  <w:lang w:val="en-US"/>
                  <w:rPrChange w:id="2469" w:author="Borja Gonzalez" w:date="2017-09-28T18:58:00Z">
                    <w:rPr>
                      <w:rFonts w:ascii="Monaco" w:hAnsi="Monaco" w:cs="Monaco"/>
                      <w:color w:val="000000"/>
                      <w:sz w:val="32"/>
                      <w:szCs w:val="32"/>
                      <w:lang w:val="en-US"/>
                    </w:rPr>
                  </w:rPrChange>
                </w:rPr>
                <w:t>operacion</w:t>
              </w:r>
              <w:r w:rsidRPr="0055352B">
                <w:rPr>
                  <w:rFonts w:ascii="Monaco" w:hAnsi="Monaco" w:cs="Monaco"/>
                  <w:b/>
                  <w:bCs/>
                  <w:color w:val="CE5C00"/>
                  <w:sz w:val="20"/>
                  <w:szCs w:val="20"/>
                  <w:lang w:val="en-US"/>
                  <w:rPrChange w:id="2470" w:author="Borja Gonzalez" w:date="2017-09-28T18:58:00Z">
                    <w:rPr>
                      <w:rFonts w:ascii="Monaco" w:hAnsi="Monaco" w:cs="Monaco"/>
                      <w:b/>
                      <w:bCs/>
                      <w:color w:val="CE5C00"/>
                      <w:sz w:val="32"/>
                      <w:szCs w:val="32"/>
                      <w:lang w:val="en-US"/>
                    </w:rPr>
                  </w:rPrChange>
                </w:rPr>
                <w:t>:</w:t>
              </w:r>
              <w:r w:rsidRPr="0055352B">
                <w:rPr>
                  <w:rFonts w:ascii="Monaco" w:hAnsi="Monaco" w:cs="Monaco"/>
                  <w:sz w:val="20"/>
                  <w:szCs w:val="20"/>
                  <w:lang w:val="en-US"/>
                  <w:rPrChange w:id="2471" w:author="Borja Gonzalez" w:date="2017-09-28T18:58:00Z">
                    <w:rPr>
                      <w:rFonts w:ascii="Monaco" w:hAnsi="Monaco" w:cs="Monaco"/>
                      <w:sz w:val="32"/>
                      <w:szCs w:val="32"/>
                      <w:lang w:val="en-US"/>
                    </w:rPr>
                  </w:rPrChange>
                </w:rPr>
                <w:t xml:space="preserve"> </w:t>
              </w:r>
              <w:r w:rsidRPr="0055352B">
                <w:rPr>
                  <w:rFonts w:ascii="Monaco" w:hAnsi="Monaco" w:cs="Monaco"/>
                  <w:color w:val="4E9A06"/>
                  <w:sz w:val="20"/>
                  <w:szCs w:val="20"/>
                  <w:lang w:val="en-US"/>
                  <w:rPrChange w:id="2472" w:author="Borja Gonzalez" w:date="2017-09-28T18:58:00Z">
                    <w:rPr>
                      <w:rFonts w:ascii="Monaco" w:hAnsi="Monaco" w:cs="Monaco"/>
                      <w:color w:val="4E9A06"/>
                      <w:sz w:val="32"/>
                      <w:szCs w:val="32"/>
                      <w:lang w:val="en-US"/>
                    </w:rPr>
                  </w:rPrChange>
                </w:rPr>
                <w:t>"Añadir paciente"</w:t>
              </w:r>
              <w:r w:rsidRPr="0055352B">
                <w:rPr>
                  <w:rFonts w:ascii="Monaco" w:hAnsi="Monaco" w:cs="Monaco"/>
                  <w:b/>
                  <w:bCs/>
                  <w:color w:val="000000"/>
                  <w:sz w:val="20"/>
                  <w:szCs w:val="20"/>
                  <w:lang w:val="en-US"/>
                  <w:rPrChange w:id="2473" w:author="Borja Gonzalez" w:date="2017-09-28T18:58:00Z">
                    <w:rPr>
                      <w:rFonts w:ascii="Monaco" w:hAnsi="Monaco" w:cs="Monaco"/>
                      <w:b/>
                      <w:bCs/>
                      <w:color w:val="000000"/>
                      <w:sz w:val="32"/>
                      <w:szCs w:val="32"/>
                      <w:lang w:val="en-US"/>
                    </w:rPr>
                  </w:rPrChange>
                </w:rPr>
                <w:t>,</w:t>
              </w:r>
              <w:r w:rsidRPr="0055352B">
                <w:rPr>
                  <w:rFonts w:ascii="Monaco" w:hAnsi="Monaco" w:cs="Monaco"/>
                  <w:sz w:val="20"/>
                  <w:szCs w:val="20"/>
                  <w:lang w:val="en-US"/>
                  <w:rPrChange w:id="2474" w:author="Borja Gonzalez" w:date="2017-09-28T18:58:00Z">
                    <w:rPr>
                      <w:rFonts w:ascii="Monaco" w:hAnsi="Monaco" w:cs="Monaco"/>
                      <w:sz w:val="32"/>
                      <w:szCs w:val="32"/>
                      <w:lang w:val="en-US"/>
                    </w:rPr>
                  </w:rPrChange>
                </w:rPr>
                <w:t xml:space="preserve">  </w:t>
              </w:r>
            </w:ins>
          </w:p>
          <w:p w14:paraId="11AED58A" w14:textId="77777777" w:rsidR="0055352B" w:rsidRPr="0055352B" w:rsidRDefault="0055352B" w:rsidP="0055352B">
            <w:pPr>
              <w:keepNext/>
              <w:keepLines/>
              <w:widowControl w:val="0"/>
              <w:autoSpaceDE w:val="0"/>
              <w:autoSpaceDN w:val="0"/>
              <w:adjustRightInd w:val="0"/>
              <w:spacing w:before="200"/>
              <w:outlineLvl w:val="4"/>
              <w:rPr>
                <w:ins w:id="2475" w:author="Borja Gonzalez" w:date="2017-09-28T18:57:00Z"/>
                <w:rFonts w:ascii="Monaco" w:hAnsi="Monaco" w:cs="Monaco"/>
                <w:sz w:val="20"/>
                <w:szCs w:val="20"/>
                <w:lang w:val="en-US"/>
                <w:rPrChange w:id="2476" w:author="Borja Gonzalez" w:date="2017-09-28T18:58:00Z">
                  <w:rPr>
                    <w:ins w:id="2477" w:author="Borja Gonzalez" w:date="2017-09-28T18:57:00Z"/>
                    <w:rFonts w:ascii="Monaco" w:eastAsiaTheme="majorEastAsia" w:hAnsi="Monaco" w:cs="Monaco"/>
                    <w:color w:val="243F60" w:themeColor="accent1" w:themeShade="7F"/>
                    <w:sz w:val="32"/>
                    <w:szCs w:val="32"/>
                    <w:lang w:val="en-US"/>
                  </w:rPr>
                </w:rPrChange>
              </w:rPr>
            </w:pPr>
            <w:ins w:id="2478" w:author="Borja Gonzalez" w:date="2017-09-28T18:57:00Z">
              <w:r w:rsidRPr="0055352B">
                <w:rPr>
                  <w:rFonts w:ascii="Monaco" w:hAnsi="Monaco" w:cs="Monaco"/>
                  <w:sz w:val="20"/>
                  <w:szCs w:val="20"/>
                  <w:lang w:val="en-US"/>
                  <w:rPrChange w:id="2479" w:author="Borja Gonzalez" w:date="2017-09-28T18:58:00Z">
                    <w:rPr>
                      <w:rFonts w:ascii="Monaco" w:hAnsi="Monaco" w:cs="Monaco"/>
                      <w:sz w:val="32"/>
                      <w:szCs w:val="32"/>
                      <w:lang w:val="en-US"/>
                    </w:rPr>
                  </w:rPrChange>
                </w:rPr>
                <w:t xml:space="preserve">            </w:t>
              </w:r>
              <w:r w:rsidRPr="0055352B">
                <w:rPr>
                  <w:rFonts w:ascii="Monaco" w:hAnsi="Monaco" w:cs="Monaco"/>
                  <w:color w:val="000000"/>
                  <w:sz w:val="20"/>
                  <w:szCs w:val="20"/>
                  <w:lang w:val="en-US"/>
                  <w:rPrChange w:id="2480" w:author="Borja Gonzalez" w:date="2017-09-28T18:58:00Z">
                    <w:rPr>
                      <w:rFonts w:ascii="Monaco" w:hAnsi="Monaco" w:cs="Monaco"/>
                      <w:color w:val="000000"/>
                      <w:sz w:val="32"/>
                      <w:szCs w:val="32"/>
                      <w:lang w:val="en-US"/>
                    </w:rPr>
                  </w:rPrChange>
                </w:rPr>
                <w:t>n</w:t>
              </w:r>
              <w:r w:rsidRPr="0055352B">
                <w:rPr>
                  <w:rFonts w:ascii="Monaco" w:hAnsi="Monaco" w:cs="Monaco"/>
                  <w:b/>
                  <w:bCs/>
                  <w:color w:val="CE5C00"/>
                  <w:sz w:val="20"/>
                  <w:szCs w:val="20"/>
                  <w:lang w:val="en-US"/>
                  <w:rPrChange w:id="2481" w:author="Borja Gonzalez" w:date="2017-09-28T18:58:00Z">
                    <w:rPr>
                      <w:rFonts w:ascii="Monaco" w:hAnsi="Monaco" w:cs="Monaco"/>
                      <w:b/>
                      <w:bCs/>
                      <w:color w:val="CE5C00"/>
                      <w:sz w:val="32"/>
                      <w:szCs w:val="32"/>
                      <w:lang w:val="en-US"/>
                    </w:rPr>
                  </w:rPrChange>
                </w:rPr>
                <w:t>:</w:t>
              </w:r>
              <w:r w:rsidRPr="0055352B">
                <w:rPr>
                  <w:rFonts w:ascii="Monaco" w:hAnsi="Monaco" w:cs="Monaco"/>
                  <w:sz w:val="20"/>
                  <w:szCs w:val="20"/>
                  <w:lang w:val="en-US"/>
                  <w:rPrChange w:id="2482" w:author="Borja Gonzalez" w:date="2017-09-28T18:58:00Z">
                    <w:rPr>
                      <w:rFonts w:ascii="Monaco" w:hAnsi="Monaco" w:cs="Monaco"/>
                      <w:sz w:val="32"/>
                      <w:szCs w:val="32"/>
                      <w:lang w:val="en-US"/>
                    </w:rPr>
                  </w:rPrChange>
                </w:rPr>
                <w:t xml:space="preserve"> </w:t>
              </w:r>
              <w:r w:rsidRPr="0055352B">
                <w:rPr>
                  <w:rFonts w:ascii="Monaco" w:hAnsi="Monaco" w:cs="Monaco"/>
                  <w:color w:val="000000"/>
                  <w:sz w:val="20"/>
                  <w:szCs w:val="20"/>
                  <w:lang w:val="en-US"/>
                  <w:rPrChange w:id="2483" w:author="Borja Gonzalez" w:date="2017-09-28T18:58:00Z">
                    <w:rPr>
                      <w:rFonts w:ascii="Monaco" w:hAnsi="Monaco" w:cs="Monaco"/>
                      <w:color w:val="000000"/>
                      <w:sz w:val="32"/>
                      <w:szCs w:val="32"/>
                      <w:lang w:val="en-US"/>
                    </w:rPr>
                  </w:rPrChange>
                </w:rPr>
                <w:t>nombre</w:t>
              </w:r>
              <w:r w:rsidRPr="0055352B">
                <w:rPr>
                  <w:rFonts w:ascii="Monaco" w:hAnsi="Monaco" w:cs="Monaco"/>
                  <w:b/>
                  <w:bCs/>
                  <w:color w:val="000000"/>
                  <w:sz w:val="20"/>
                  <w:szCs w:val="20"/>
                  <w:lang w:val="en-US"/>
                  <w:rPrChange w:id="2484" w:author="Borja Gonzalez" w:date="2017-09-28T18:58:00Z">
                    <w:rPr>
                      <w:rFonts w:ascii="Monaco" w:hAnsi="Monaco" w:cs="Monaco"/>
                      <w:b/>
                      <w:bCs/>
                      <w:color w:val="000000"/>
                      <w:sz w:val="32"/>
                      <w:szCs w:val="32"/>
                      <w:lang w:val="en-US"/>
                    </w:rPr>
                  </w:rPrChange>
                </w:rPr>
                <w:t>,</w:t>
              </w:r>
              <w:r w:rsidRPr="0055352B">
                <w:rPr>
                  <w:rFonts w:ascii="Monaco" w:hAnsi="Monaco" w:cs="Monaco"/>
                  <w:sz w:val="20"/>
                  <w:szCs w:val="20"/>
                  <w:lang w:val="en-US"/>
                  <w:rPrChange w:id="2485" w:author="Borja Gonzalez" w:date="2017-09-28T18:58:00Z">
                    <w:rPr>
                      <w:rFonts w:ascii="Monaco" w:hAnsi="Monaco" w:cs="Monaco"/>
                      <w:sz w:val="32"/>
                      <w:szCs w:val="32"/>
                      <w:lang w:val="en-US"/>
                    </w:rPr>
                  </w:rPrChange>
                </w:rPr>
                <w:t xml:space="preserve"> </w:t>
              </w:r>
            </w:ins>
          </w:p>
          <w:p w14:paraId="7B42C886" w14:textId="77777777" w:rsidR="0055352B" w:rsidRPr="0055352B" w:rsidRDefault="0055352B" w:rsidP="0055352B">
            <w:pPr>
              <w:keepNext/>
              <w:keepLines/>
              <w:widowControl w:val="0"/>
              <w:autoSpaceDE w:val="0"/>
              <w:autoSpaceDN w:val="0"/>
              <w:adjustRightInd w:val="0"/>
              <w:spacing w:before="200"/>
              <w:outlineLvl w:val="4"/>
              <w:rPr>
                <w:ins w:id="2486" w:author="Borja Gonzalez" w:date="2017-09-28T18:57:00Z"/>
                <w:rFonts w:ascii="Monaco" w:hAnsi="Monaco" w:cs="Monaco"/>
                <w:sz w:val="20"/>
                <w:szCs w:val="20"/>
                <w:lang w:val="en-US"/>
                <w:rPrChange w:id="2487" w:author="Borja Gonzalez" w:date="2017-09-28T18:58:00Z">
                  <w:rPr>
                    <w:ins w:id="2488" w:author="Borja Gonzalez" w:date="2017-09-28T18:57:00Z"/>
                    <w:rFonts w:ascii="Monaco" w:eastAsiaTheme="majorEastAsia" w:hAnsi="Monaco" w:cs="Monaco"/>
                    <w:color w:val="243F60" w:themeColor="accent1" w:themeShade="7F"/>
                    <w:sz w:val="32"/>
                    <w:szCs w:val="32"/>
                    <w:lang w:val="en-US"/>
                  </w:rPr>
                </w:rPrChange>
              </w:rPr>
            </w:pPr>
            <w:ins w:id="2489" w:author="Borja Gonzalez" w:date="2017-09-28T18:57:00Z">
              <w:r w:rsidRPr="0055352B">
                <w:rPr>
                  <w:rFonts w:ascii="Monaco" w:hAnsi="Monaco" w:cs="Monaco"/>
                  <w:sz w:val="20"/>
                  <w:szCs w:val="20"/>
                  <w:lang w:val="en-US"/>
                  <w:rPrChange w:id="2490" w:author="Borja Gonzalez" w:date="2017-09-28T18:58:00Z">
                    <w:rPr>
                      <w:rFonts w:ascii="Monaco" w:hAnsi="Monaco" w:cs="Monaco"/>
                      <w:sz w:val="32"/>
                      <w:szCs w:val="32"/>
                      <w:lang w:val="en-US"/>
                    </w:rPr>
                  </w:rPrChange>
                </w:rPr>
                <w:t xml:space="preserve">            </w:t>
              </w:r>
              <w:r w:rsidRPr="0055352B">
                <w:rPr>
                  <w:rFonts w:ascii="Monaco" w:hAnsi="Monaco" w:cs="Monaco"/>
                  <w:color w:val="000000"/>
                  <w:sz w:val="20"/>
                  <w:szCs w:val="20"/>
                  <w:lang w:val="en-US"/>
                  <w:rPrChange w:id="2491" w:author="Borja Gonzalez" w:date="2017-09-28T18:58:00Z">
                    <w:rPr>
                      <w:rFonts w:ascii="Monaco" w:hAnsi="Monaco" w:cs="Monaco"/>
                      <w:color w:val="000000"/>
                      <w:sz w:val="32"/>
                      <w:szCs w:val="32"/>
                      <w:lang w:val="en-US"/>
                    </w:rPr>
                  </w:rPrChange>
                </w:rPr>
                <w:t>a</w:t>
              </w:r>
              <w:r w:rsidRPr="0055352B">
                <w:rPr>
                  <w:rFonts w:ascii="Monaco" w:hAnsi="Monaco" w:cs="Monaco"/>
                  <w:b/>
                  <w:bCs/>
                  <w:color w:val="CE5C00"/>
                  <w:sz w:val="20"/>
                  <w:szCs w:val="20"/>
                  <w:lang w:val="en-US"/>
                  <w:rPrChange w:id="2492" w:author="Borja Gonzalez" w:date="2017-09-28T18:58:00Z">
                    <w:rPr>
                      <w:rFonts w:ascii="Monaco" w:hAnsi="Monaco" w:cs="Monaco"/>
                      <w:b/>
                      <w:bCs/>
                      <w:color w:val="CE5C00"/>
                      <w:sz w:val="32"/>
                      <w:szCs w:val="32"/>
                      <w:lang w:val="en-US"/>
                    </w:rPr>
                  </w:rPrChange>
                </w:rPr>
                <w:t>:</w:t>
              </w:r>
              <w:r w:rsidRPr="0055352B">
                <w:rPr>
                  <w:rFonts w:ascii="Monaco" w:hAnsi="Monaco" w:cs="Monaco"/>
                  <w:sz w:val="20"/>
                  <w:szCs w:val="20"/>
                  <w:lang w:val="en-US"/>
                  <w:rPrChange w:id="2493" w:author="Borja Gonzalez" w:date="2017-09-28T18:58:00Z">
                    <w:rPr>
                      <w:rFonts w:ascii="Monaco" w:hAnsi="Monaco" w:cs="Monaco"/>
                      <w:sz w:val="32"/>
                      <w:szCs w:val="32"/>
                      <w:lang w:val="en-US"/>
                    </w:rPr>
                  </w:rPrChange>
                </w:rPr>
                <w:t xml:space="preserve"> </w:t>
              </w:r>
              <w:r w:rsidRPr="0055352B">
                <w:rPr>
                  <w:rFonts w:ascii="Monaco" w:hAnsi="Monaco" w:cs="Monaco"/>
                  <w:color w:val="000000"/>
                  <w:sz w:val="20"/>
                  <w:szCs w:val="20"/>
                  <w:lang w:val="en-US"/>
                  <w:rPrChange w:id="2494" w:author="Borja Gonzalez" w:date="2017-09-28T18:58:00Z">
                    <w:rPr>
                      <w:rFonts w:ascii="Monaco" w:hAnsi="Monaco" w:cs="Monaco"/>
                      <w:color w:val="000000"/>
                      <w:sz w:val="32"/>
                      <w:szCs w:val="32"/>
                      <w:lang w:val="en-US"/>
                    </w:rPr>
                  </w:rPrChange>
                </w:rPr>
                <w:t>apellido</w:t>
              </w:r>
              <w:r w:rsidRPr="0055352B">
                <w:rPr>
                  <w:rFonts w:ascii="Monaco" w:hAnsi="Monaco" w:cs="Monaco"/>
                  <w:b/>
                  <w:bCs/>
                  <w:color w:val="000000"/>
                  <w:sz w:val="20"/>
                  <w:szCs w:val="20"/>
                  <w:lang w:val="en-US"/>
                  <w:rPrChange w:id="2495" w:author="Borja Gonzalez" w:date="2017-09-28T18:58:00Z">
                    <w:rPr>
                      <w:rFonts w:ascii="Monaco" w:hAnsi="Monaco" w:cs="Monaco"/>
                      <w:b/>
                      <w:bCs/>
                      <w:color w:val="000000"/>
                      <w:sz w:val="32"/>
                      <w:szCs w:val="32"/>
                      <w:lang w:val="en-US"/>
                    </w:rPr>
                  </w:rPrChange>
                </w:rPr>
                <w:t>,</w:t>
              </w:r>
            </w:ins>
          </w:p>
          <w:p w14:paraId="4C13C220" w14:textId="77777777" w:rsidR="0055352B" w:rsidRPr="0055352B" w:rsidRDefault="0055352B" w:rsidP="0055352B">
            <w:pPr>
              <w:keepNext/>
              <w:keepLines/>
              <w:widowControl w:val="0"/>
              <w:autoSpaceDE w:val="0"/>
              <w:autoSpaceDN w:val="0"/>
              <w:adjustRightInd w:val="0"/>
              <w:spacing w:before="200"/>
              <w:outlineLvl w:val="4"/>
              <w:rPr>
                <w:ins w:id="2496" w:author="Borja Gonzalez" w:date="2017-09-28T18:57:00Z"/>
                <w:rFonts w:ascii="Monaco" w:hAnsi="Monaco" w:cs="Monaco"/>
                <w:sz w:val="20"/>
                <w:szCs w:val="20"/>
                <w:lang w:val="en-US"/>
                <w:rPrChange w:id="2497" w:author="Borja Gonzalez" w:date="2017-09-28T18:58:00Z">
                  <w:rPr>
                    <w:ins w:id="2498" w:author="Borja Gonzalez" w:date="2017-09-28T18:57:00Z"/>
                    <w:rFonts w:ascii="Monaco" w:eastAsiaTheme="majorEastAsia" w:hAnsi="Monaco" w:cs="Monaco"/>
                    <w:color w:val="243F60" w:themeColor="accent1" w:themeShade="7F"/>
                    <w:sz w:val="32"/>
                    <w:szCs w:val="32"/>
                    <w:lang w:val="en-US"/>
                  </w:rPr>
                </w:rPrChange>
              </w:rPr>
            </w:pPr>
            <w:ins w:id="2499" w:author="Borja Gonzalez" w:date="2017-09-28T18:57:00Z">
              <w:r w:rsidRPr="0055352B">
                <w:rPr>
                  <w:rFonts w:ascii="Monaco" w:hAnsi="Monaco" w:cs="Monaco"/>
                  <w:sz w:val="20"/>
                  <w:szCs w:val="20"/>
                  <w:lang w:val="en-US"/>
                  <w:rPrChange w:id="2500" w:author="Borja Gonzalez" w:date="2017-09-28T18:58:00Z">
                    <w:rPr>
                      <w:rFonts w:ascii="Monaco" w:hAnsi="Monaco" w:cs="Monaco"/>
                      <w:sz w:val="32"/>
                      <w:szCs w:val="32"/>
                      <w:lang w:val="en-US"/>
                    </w:rPr>
                  </w:rPrChange>
                </w:rPr>
                <w:t xml:space="preserve">            </w:t>
              </w:r>
              <w:r w:rsidRPr="0055352B">
                <w:rPr>
                  <w:rFonts w:ascii="Monaco" w:hAnsi="Monaco" w:cs="Monaco"/>
                  <w:color w:val="000000"/>
                  <w:sz w:val="20"/>
                  <w:szCs w:val="20"/>
                  <w:lang w:val="en-US"/>
                  <w:rPrChange w:id="2501" w:author="Borja Gonzalez" w:date="2017-09-28T18:58:00Z">
                    <w:rPr>
                      <w:rFonts w:ascii="Monaco" w:hAnsi="Monaco" w:cs="Monaco"/>
                      <w:color w:val="000000"/>
                      <w:sz w:val="32"/>
                      <w:szCs w:val="32"/>
                      <w:lang w:val="en-US"/>
                    </w:rPr>
                  </w:rPrChange>
                </w:rPr>
                <w:t>s</w:t>
              </w:r>
              <w:r w:rsidRPr="0055352B">
                <w:rPr>
                  <w:rFonts w:ascii="Monaco" w:hAnsi="Monaco" w:cs="Monaco"/>
                  <w:b/>
                  <w:bCs/>
                  <w:color w:val="CE5C00"/>
                  <w:sz w:val="20"/>
                  <w:szCs w:val="20"/>
                  <w:lang w:val="en-US"/>
                  <w:rPrChange w:id="2502" w:author="Borja Gonzalez" w:date="2017-09-28T18:58:00Z">
                    <w:rPr>
                      <w:rFonts w:ascii="Monaco" w:hAnsi="Monaco" w:cs="Monaco"/>
                      <w:b/>
                      <w:bCs/>
                      <w:color w:val="CE5C00"/>
                      <w:sz w:val="32"/>
                      <w:szCs w:val="32"/>
                      <w:lang w:val="en-US"/>
                    </w:rPr>
                  </w:rPrChange>
                </w:rPr>
                <w:t>:</w:t>
              </w:r>
              <w:r w:rsidRPr="0055352B">
                <w:rPr>
                  <w:rFonts w:ascii="Monaco" w:hAnsi="Monaco" w:cs="Monaco"/>
                  <w:sz w:val="20"/>
                  <w:szCs w:val="20"/>
                  <w:lang w:val="en-US"/>
                  <w:rPrChange w:id="2503" w:author="Borja Gonzalez" w:date="2017-09-28T18:58:00Z">
                    <w:rPr>
                      <w:rFonts w:ascii="Monaco" w:hAnsi="Monaco" w:cs="Monaco"/>
                      <w:sz w:val="32"/>
                      <w:szCs w:val="32"/>
                      <w:lang w:val="en-US"/>
                    </w:rPr>
                  </w:rPrChange>
                </w:rPr>
                <w:t xml:space="preserve"> </w:t>
              </w:r>
              <w:r w:rsidRPr="0055352B">
                <w:rPr>
                  <w:rFonts w:ascii="Monaco" w:hAnsi="Monaco" w:cs="Monaco"/>
                  <w:color w:val="000000"/>
                  <w:sz w:val="20"/>
                  <w:szCs w:val="20"/>
                  <w:lang w:val="en-US"/>
                  <w:rPrChange w:id="2504" w:author="Borja Gonzalez" w:date="2017-09-28T18:58:00Z">
                    <w:rPr>
                      <w:rFonts w:ascii="Monaco" w:hAnsi="Monaco" w:cs="Monaco"/>
                      <w:color w:val="000000"/>
                      <w:sz w:val="32"/>
                      <w:szCs w:val="32"/>
                      <w:lang w:val="en-US"/>
                    </w:rPr>
                  </w:rPrChange>
                </w:rPr>
                <w:t>sexo</w:t>
              </w:r>
              <w:r w:rsidRPr="0055352B">
                <w:rPr>
                  <w:rFonts w:ascii="Monaco" w:hAnsi="Monaco" w:cs="Monaco"/>
                  <w:sz w:val="20"/>
                  <w:szCs w:val="20"/>
                  <w:lang w:val="en-US"/>
                  <w:rPrChange w:id="2505" w:author="Borja Gonzalez" w:date="2017-09-28T18:58:00Z">
                    <w:rPr>
                      <w:rFonts w:ascii="Monaco" w:hAnsi="Monaco" w:cs="Monaco"/>
                      <w:sz w:val="32"/>
                      <w:szCs w:val="32"/>
                      <w:lang w:val="en-US"/>
                    </w:rPr>
                  </w:rPrChange>
                </w:rPr>
                <w:t xml:space="preserve">               </w:t>
              </w:r>
            </w:ins>
          </w:p>
          <w:p w14:paraId="2D0B32CC" w14:textId="77777777" w:rsidR="0055352B" w:rsidRPr="0055352B" w:rsidRDefault="0055352B" w:rsidP="0055352B">
            <w:pPr>
              <w:keepNext/>
              <w:keepLines/>
              <w:widowControl w:val="0"/>
              <w:autoSpaceDE w:val="0"/>
              <w:autoSpaceDN w:val="0"/>
              <w:adjustRightInd w:val="0"/>
              <w:spacing w:before="200"/>
              <w:outlineLvl w:val="4"/>
              <w:rPr>
                <w:ins w:id="2506" w:author="Borja Gonzalez" w:date="2017-09-28T18:57:00Z"/>
                <w:rFonts w:ascii="Monaco" w:hAnsi="Monaco" w:cs="Monaco"/>
                <w:sz w:val="20"/>
                <w:szCs w:val="20"/>
                <w:lang w:val="en-US"/>
                <w:rPrChange w:id="2507" w:author="Borja Gonzalez" w:date="2017-09-28T18:58:00Z">
                  <w:rPr>
                    <w:ins w:id="2508" w:author="Borja Gonzalez" w:date="2017-09-28T18:57:00Z"/>
                    <w:rFonts w:ascii="Monaco" w:eastAsiaTheme="majorEastAsia" w:hAnsi="Monaco" w:cs="Monaco"/>
                    <w:color w:val="243F60" w:themeColor="accent1" w:themeShade="7F"/>
                    <w:sz w:val="32"/>
                    <w:szCs w:val="32"/>
                    <w:lang w:val="en-US"/>
                  </w:rPr>
                </w:rPrChange>
              </w:rPr>
            </w:pPr>
            <w:ins w:id="2509" w:author="Borja Gonzalez" w:date="2017-09-28T18:57:00Z">
              <w:r w:rsidRPr="0055352B">
                <w:rPr>
                  <w:rFonts w:ascii="Monaco" w:hAnsi="Monaco" w:cs="Monaco"/>
                  <w:sz w:val="20"/>
                  <w:szCs w:val="20"/>
                  <w:lang w:val="en-US"/>
                  <w:rPrChange w:id="2510" w:author="Borja Gonzalez" w:date="2017-09-28T18:58:00Z">
                    <w:rPr>
                      <w:rFonts w:ascii="Monaco" w:hAnsi="Monaco" w:cs="Monaco"/>
                      <w:sz w:val="32"/>
                      <w:szCs w:val="32"/>
                      <w:lang w:val="en-US"/>
                    </w:rPr>
                  </w:rPrChange>
                </w:rPr>
                <w:t xml:space="preserve">    </w:t>
              </w:r>
              <w:r w:rsidRPr="0055352B">
                <w:rPr>
                  <w:rFonts w:ascii="Monaco" w:hAnsi="Monaco" w:cs="Monaco"/>
                  <w:b/>
                  <w:bCs/>
                  <w:color w:val="000000"/>
                  <w:sz w:val="20"/>
                  <w:szCs w:val="20"/>
                  <w:lang w:val="en-US"/>
                  <w:rPrChange w:id="2511" w:author="Borja Gonzalez" w:date="2017-09-28T18:58:00Z">
                    <w:rPr>
                      <w:rFonts w:ascii="Monaco" w:hAnsi="Monaco" w:cs="Monaco"/>
                      <w:b/>
                      <w:bCs/>
                      <w:color w:val="000000"/>
                      <w:sz w:val="32"/>
                      <w:szCs w:val="32"/>
                      <w:lang w:val="en-US"/>
                    </w:rPr>
                  </w:rPrChange>
                </w:rPr>
                <w:t>}</w:t>
              </w:r>
            </w:ins>
          </w:p>
          <w:p w14:paraId="21A8888A" w14:textId="77777777" w:rsidR="0055352B" w:rsidRPr="0055352B" w:rsidRDefault="0055352B" w:rsidP="0055352B">
            <w:pPr>
              <w:keepNext/>
              <w:keepLines/>
              <w:widowControl w:val="0"/>
              <w:autoSpaceDE w:val="0"/>
              <w:autoSpaceDN w:val="0"/>
              <w:adjustRightInd w:val="0"/>
              <w:spacing w:before="200"/>
              <w:outlineLvl w:val="4"/>
              <w:rPr>
                <w:ins w:id="2512" w:author="Borja Gonzalez" w:date="2017-09-28T18:57:00Z"/>
                <w:rFonts w:ascii="Monaco" w:hAnsi="Monaco" w:cs="Monaco"/>
                <w:sz w:val="20"/>
                <w:szCs w:val="20"/>
                <w:lang w:val="en-US"/>
                <w:rPrChange w:id="2513" w:author="Borja Gonzalez" w:date="2017-09-28T18:58:00Z">
                  <w:rPr>
                    <w:ins w:id="2514" w:author="Borja Gonzalez" w:date="2017-09-28T18:57:00Z"/>
                    <w:rFonts w:ascii="Monaco" w:eastAsiaTheme="majorEastAsia" w:hAnsi="Monaco" w:cs="Monaco"/>
                    <w:color w:val="243F60" w:themeColor="accent1" w:themeShade="7F"/>
                    <w:sz w:val="32"/>
                    <w:szCs w:val="32"/>
                    <w:lang w:val="en-US"/>
                  </w:rPr>
                </w:rPrChange>
              </w:rPr>
            </w:pPr>
            <w:ins w:id="2515" w:author="Borja Gonzalez" w:date="2017-09-28T18:57:00Z">
              <w:r w:rsidRPr="0055352B">
                <w:rPr>
                  <w:rFonts w:ascii="Monaco" w:hAnsi="Monaco" w:cs="Monaco"/>
                  <w:sz w:val="20"/>
                  <w:szCs w:val="20"/>
                  <w:lang w:val="en-US"/>
                  <w:rPrChange w:id="2516" w:author="Borja Gonzalez" w:date="2017-09-28T18:58:00Z">
                    <w:rPr>
                      <w:rFonts w:ascii="Monaco" w:hAnsi="Monaco" w:cs="Monaco"/>
                      <w:sz w:val="32"/>
                      <w:szCs w:val="32"/>
                      <w:lang w:val="en-US"/>
                    </w:rPr>
                  </w:rPrChange>
                </w:rPr>
                <w:t xml:space="preserve">    </w:t>
              </w:r>
              <w:r w:rsidRPr="0055352B">
                <w:rPr>
                  <w:rFonts w:ascii="Monaco" w:hAnsi="Monaco" w:cs="Monaco"/>
                  <w:color w:val="000000"/>
                  <w:sz w:val="20"/>
                  <w:szCs w:val="20"/>
                  <w:lang w:val="en-US"/>
                  <w:rPrChange w:id="2517" w:author="Borja Gonzalez" w:date="2017-09-28T18:58:00Z">
                    <w:rPr>
                      <w:rFonts w:ascii="Monaco" w:hAnsi="Monaco" w:cs="Monaco"/>
                      <w:color w:val="000000"/>
                      <w:sz w:val="32"/>
                      <w:szCs w:val="32"/>
                      <w:lang w:val="en-US"/>
                    </w:rPr>
                  </w:rPrChange>
                </w:rPr>
                <w:t>socket</w:t>
              </w:r>
              <w:r w:rsidRPr="0055352B">
                <w:rPr>
                  <w:rFonts w:ascii="Monaco" w:hAnsi="Monaco" w:cs="Monaco"/>
                  <w:b/>
                  <w:bCs/>
                  <w:color w:val="000000"/>
                  <w:sz w:val="20"/>
                  <w:szCs w:val="20"/>
                  <w:lang w:val="en-US"/>
                  <w:rPrChange w:id="2518" w:author="Borja Gonzalez" w:date="2017-09-28T18:58:00Z">
                    <w:rPr>
                      <w:rFonts w:ascii="Monaco" w:hAnsi="Monaco" w:cs="Monaco"/>
                      <w:b/>
                      <w:bCs/>
                      <w:color w:val="000000"/>
                      <w:sz w:val="32"/>
                      <w:szCs w:val="32"/>
                      <w:lang w:val="en-US"/>
                    </w:rPr>
                  </w:rPrChange>
                </w:rPr>
                <w:t>.</w:t>
              </w:r>
              <w:r w:rsidRPr="0055352B">
                <w:rPr>
                  <w:rFonts w:ascii="Monaco" w:hAnsi="Monaco" w:cs="Monaco"/>
                  <w:color w:val="000000"/>
                  <w:sz w:val="20"/>
                  <w:szCs w:val="20"/>
                  <w:lang w:val="en-US"/>
                  <w:rPrChange w:id="2519" w:author="Borja Gonzalez" w:date="2017-09-28T18:58:00Z">
                    <w:rPr>
                      <w:rFonts w:ascii="Monaco" w:hAnsi="Monaco" w:cs="Monaco"/>
                      <w:color w:val="000000"/>
                      <w:sz w:val="32"/>
                      <w:szCs w:val="32"/>
                      <w:lang w:val="en-US"/>
                    </w:rPr>
                  </w:rPrChange>
                </w:rPr>
                <w:t>send</w:t>
              </w:r>
              <w:r w:rsidRPr="0055352B">
                <w:rPr>
                  <w:rFonts w:ascii="Monaco" w:hAnsi="Monaco" w:cs="Monaco"/>
                  <w:b/>
                  <w:bCs/>
                  <w:color w:val="000000"/>
                  <w:sz w:val="20"/>
                  <w:szCs w:val="20"/>
                  <w:lang w:val="en-US"/>
                  <w:rPrChange w:id="2520" w:author="Borja Gonzalez" w:date="2017-09-28T18:58:00Z">
                    <w:rPr>
                      <w:rFonts w:ascii="Monaco" w:hAnsi="Monaco" w:cs="Monaco"/>
                      <w:b/>
                      <w:bCs/>
                      <w:color w:val="000000"/>
                      <w:sz w:val="32"/>
                      <w:szCs w:val="32"/>
                      <w:lang w:val="en-US"/>
                    </w:rPr>
                  </w:rPrChange>
                </w:rPr>
                <w:t>(</w:t>
              </w:r>
              <w:r w:rsidRPr="0055352B">
                <w:rPr>
                  <w:rFonts w:ascii="Monaco" w:hAnsi="Monaco" w:cs="Monaco"/>
                  <w:color w:val="000000"/>
                  <w:sz w:val="20"/>
                  <w:szCs w:val="20"/>
                  <w:lang w:val="en-US"/>
                  <w:rPrChange w:id="2521" w:author="Borja Gonzalez" w:date="2017-09-28T18:58:00Z">
                    <w:rPr>
                      <w:rFonts w:ascii="Monaco" w:hAnsi="Monaco" w:cs="Monaco"/>
                      <w:color w:val="000000"/>
                      <w:sz w:val="32"/>
                      <w:szCs w:val="32"/>
                      <w:lang w:val="en-US"/>
                    </w:rPr>
                  </w:rPrChange>
                </w:rPr>
                <w:t>JSON</w:t>
              </w:r>
              <w:r w:rsidRPr="0055352B">
                <w:rPr>
                  <w:rFonts w:ascii="Monaco" w:hAnsi="Monaco" w:cs="Monaco"/>
                  <w:b/>
                  <w:bCs/>
                  <w:color w:val="000000"/>
                  <w:sz w:val="20"/>
                  <w:szCs w:val="20"/>
                  <w:lang w:val="en-US"/>
                  <w:rPrChange w:id="2522" w:author="Borja Gonzalez" w:date="2017-09-28T18:58:00Z">
                    <w:rPr>
                      <w:rFonts w:ascii="Monaco" w:hAnsi="Monaco" w:cs="Monaco"/>
                      <w:b/>
                      <w:bCs/>
                      <w:color w:val="000000"/>
                      <w:sz w:val="32"/>
                      <w:szCs w:val="32"/>
                      <w:lang w:val="en-US"/>
                    </w:rPr>
                  </w:rPrChange>
                </w:rPr>
                <w:t>.</w:t>
              </w:r>
              <w:r w:rsidRPr="0055352B">
                <w:rPr>
                  <w:rFonts w:ascii="Monaco" w:hAnsi="Monaco" w:cs="Monaco"/>
                  <w:color w:val="000000"/>
                  <w:sz w:val="20"/>
                  <w:szCs w:val="20"/>
                  <w:lang w:val="en-US"/>
                  <w:rPrChange w:id="2523" w:author="Borja Gonzalez" w:date="2017-09-28T18:58:00Z">
                    <w:rPr>
                      <w:rFonts w:ascii="Monaco" w:hAnsi="Monaco" w:cs="Monaco"/>
                      <w:color w:val="000000"/>
                      <w:sz w:val="32"/>
                      <w:szCs w:val="32"/>
                      <w:lang w:val="en-US"/>
                    </w:rPr>
                  </w:rPrChange>
                </w:rPr>
                <w:t>stringify</w:t>
              </w:r>
              <w:r w:rsidRPr="0055352B">
                <w:rPr>
                  <w:rFonts w:ascii="Monaco" w:hAnsi="Monaco" w:cs="Monaco"/>
                  <w:b/>
                  <w:bCs/>
                  <w:color w:val="000000"/>
                  <w:sz w:val="20"/>
                  <w:szCs w:val="20"/>
                  <w:lang w:val="en-US"/>
                  <w:rPrChange w:id="2524" w:author="Borja Gonzalez" w:date="2017-09-28T18:58:00Z">
                    <w:rPr>
                      <w:rFonts w:ascii="Monaco" w:hAnsi="Monaco" w:cs="Monaco"/>
                      <w:b/>
                      <w:bCs/>
                      <w:color w:val="000000"/>
                      <w:sz w:val="32"/>
                      <w:szCs w:val="32"/>
                      <w:lang w:val="en-US"/>
                    </w:rPr>
                  </w:rPrChange>
                </w:rPr>
                <w:t>(</w:t>
              </w:r>
              <w:r w:rsidRPr="0055352B">
                <w:rPr>
                  <w:rFonts w:ascii="Monaco" w:hAnsi="Monaco" w:cs="Monaco"/>
                  <w:color w:val="000000"/>
                  <w:sz w:val="20"/>
                  <w:szCs w:val="20"/>
                  <w:lang w:val="en-US"/>
                  <w:rPrChange w:id="2525" w:author="Borja Gonzalez" w:date="2017-09-28T18:58:00Z">
                    <w:rPr>
                      <w:rFonts w:ascii="Monaco" w:hAnsi="Monaco" w:cs="Monaco"/>
                      <w:color w:val="000000"/>
                      <w:sz w:val="32"/>
                      <w:szCs w:val="32"/>
                      <w:lang w:val="en-US"/>
                    </w:rPr>
                  </w:rPrChange>
                </w:rPr>
                <w:t>data</w:t>
              </w:r>
              <w:r w:rsidRPr="0055352B">
                <w:rPr>
                  <w:rFonts w:ascii="Monaco" w:hAnsi="Monaco" w:cs="Monaco"/>
                  <w:b/>
                  <w:bCs/>
                  <w:color w:val="000000"/>
                  <w:sz w:val="20"/>
                  <w:szCs w:val="20"/>
                  <w:lang w:val="en-US"/>
                  <w:rPrChange w:id="2526" w:author="Borja Gonzalez" w:date="2017-09-28T18:58:00Z">
                    <w:rPr>
                      <w:rFonts w:ascii="Monaco" w:hAnsi="Monaco" w:cs="Monaco"/>
                      <w:b/>
                      <w:bCs/>
                      <w:color w:val="000000"/>
                      <w:sz w:val="32"/>
                      <w:szCs w:val="32"/>
                      <w:lang w:val="en-US"/>
                    </w:rPr>
                  </w:rPrChange>
                </w:rPr>
                <w:t>));</w:t>
              </w:r>
            </w:ins>
          </w:p>
          <w:p w14:paraId="598AD419" w14:textId="77777777" w:rsidR="0055352B" w:rsidRPr="0055352B" w:rsidRDefault="0055352B" w:rsidP="0055352B">
            <w:pPr>
              <w:keepNext/>
              <w:keepLines/>
              <w:widowControl w:val="0"/>
              <w:autoSpaceDE w:val="0"/>
              <w:autoSpaceDN w:val="0"/>
              <w:adjustRightInd w:val="0"/>
              <w:spacing w:before="200"/>
              <w:outlineLvl w:val="4"/>
              <w:rPr>
                <w:ins w:id="2527" w:author="Borja Gonzalez" w:date="2017-09-28T18:57:00Z"/>
                <w:rFonts w:ascii="Monaco" w:hAnsi="Monaco" w:cs="Monaco"/>
                <w:sz w:val="20"/>
                <w:szCs w:val="20"/>
                <w:lang w:val="en-US"/>
                <w:rPrChange w:id="2528" w:author="Borja Gonzalez" w:date="2017-09-28T18:58:00Z">
                  <w:rPr>
                    <w:ins w:id="2529" w:author="Borja Gonzalez" w:date="2017-09-28T18:57:00Z"/>
                    <w:rFonts w:ascii="Monaco" w:eastAsiaTheme="majorEastAsia" w:hAnsi="Monaco" w:cs="Monaco"/>
                    <w:color w:val="243F60" w:themeColor="accent1" w:themeShade="7F"/>
                    <w:sz w:val="32"/>
                    <w:szCs w:val="32"/>
                    <w:lang w:val="en-US"/>
                  </w:rPr>
                </w:rPrChange>
              </w:rPr>
            </w:pPr>
            <w:ins w:id="2530" w:author="Borja Gonzalez" w:date="2017-09-28T18:57:00Z">
              <w:r w:rsidRPr="0055352B">
                <w:rPr>
                  <w:rFonts w:ascii="Monaco" w:hAnsi="Monaco" w:cs="Monaco"/>
                  <w:sz w:val="20"/>
                  <w:szCs w:val="20"/>
                  <w:lang w:val="en-US"/>
                  <w:rPrChange w:id="2531" w:author="Borja Gonzalez" w:date="2017-09-28T18:58:00Z">
                    <w:rPr>
                      <w:rFonts w:ascii="Monaco" w:hAnsi="Monaco" w:cs="Monaco"/>
                      <w:sz w:val="32"/>
                      <w:szCs w:val="32"/>
                      <w:lang w:val="en-US"/>
                    </w:rPr>
                  </w:rPrChange>
                </w:rPr>
                <w:t xml:space="preserve">    </w:t>
              </w:r>
              <w:r w:rsidRPr="0055352B">
                <w:rPr>
                  <w:rFonts w:ascii="Monaco" w:hAnsi="Monaco" w:cs="Monaco"/>
                  <w:color w:val="000000"/>
                  <w:sz w:val="20"/>
                  <w:szCs w:val="20"/>
                  <w:lang w:val="en-US"/>
                  <w:rPrChange w:id="2532" w:author="Borja Gonzalez" w:date="2017-09-28T18:58:00Z">
                    <w:rPr>
                      <w:rFonts w:ascii="Monaco" w:hAnsi="Monaco" w:cs="Monaco"/>
                      <w:color w:val="000000"/>
                      <w:sz w:val="32"/>
                      <w:szCs w:val="32"/>
                      <w:lang w:val="en-US"/>
                    </w:rPr>
                  </w:rPrChange>
                </w:rPr>
                <w:t>console</w:t>
              </w:r>
              <w:r w:rsidRPr="0055352B">
                <w:rPr>
                  <w:rFonts w:ascii="Monaco" w:hAnsi="Monaco" w:cs="Monaco"/>
                  <w:b/>
                  <w:bCs/>
                  <w:color w:val="000000"/>
                  <w:sz w:val="20"/>
                  <w:szCs w:val="20"/>
                  <w:lang w:val="en-US"/>
                  <w:rPrChange w:id="2533" w:author="Borja Gonzalez" w:date="2017-09-28T18:58:00Z">
                    <w:rPr>
                      <w:rFonts w:ascii="Monaco" w:hAnsi="Monaco" w:cs="Monaco"/>
                      <w:b/>
                      <w:bCs/>
                      <w:color w:val="000000"/>
                      <w:sz w:val="32"/>
                      <w:szCs w:val="32"/>
                      <w:lang w:val="en-US"/>
                    </w:rPr>
                  </w:rPrChange>
                </w:rPr>
                <w:t>.</w:t>
              </w:r>
              <w:r w:rsidRPr="0055352B">
                <w:rPr>
                  <w:rFonts w:ascii="Monaco" w:hAnsi="Monaco" w:cs="Monaco"/>
                  <w:color w:val="000000"/>
                  <w:sz w:val="20"/>
                  <w:szCs w:val="20"/>
                  <w:lang w:val="en-US"/>
                  <w:rPrChange w:id="2534" w:author="Borja Gonzalez" w:date="2017-09-28T18:58:00Z">
                    <w:rPr>
                      <w:rFonts w:ascii="Monaco" w:hAnsi="Monaco" w:cs="Monaco"/>
                      <w:color w:val="000000"/>
                      <w:sz w:val="32"/>
                      <w:szCs w:val="32"/>
                      <w:lang w:val="en-US"/>
                    </w:rPr>
                  </w:rPrChange>
                </w:rPr>
                <w:t>log</w:t>
              </w:r>
              <w:r w:rsidRPr="0055352B">
                <w:rPr>
                  <w:rFonts w:ascii="Monaco" w:hAnsi="Monaco" w:cs="Monaco"/>
                  <w:b/>
                  <w:bCs/>
                  <w:color w:val="000000"/>
                  <w:sz w:val="20"/>
                  <w:szCs w:val="20"/>
                  <w:lang w:val="en-US"/>
                  <w:rPrChange w:id="2535" w:author="Borja Gonzalez" w:date="2017-09-28T18:58:00Z">
                    <w:rPr>
                      <w:rFonts w:ascii="Monaco" w:hAnsi="Monaco" w:cs="Monaco"/>
                      <w:b/>
                      <w:bCs/>
                      <w:color w:val="000000"/>
                      <w:sz w:val="32"/>
                      <w:szCs w:val="32"/>
                      <w:lang w:val="en-US"/>
                    </w:rPr>
                  </w:rPrChange>
                </w:rPr>
                <w:t>(</w:t>
              </w:r>
              <w:r w:rsidRPr="0055352B">
                <w:rPr>
                  <w:rFonts w:ascii="Monaco" w:hAnsi="Monaco" w:cs="Monaco"/>
                  <w:color w:val="4E9A06"/>
                  <w:sz w:val="20"/>
                  <w:szCs w:val="20"/>
                  <w:lang w:val="en-US"/>
                  <w:rPrChange w:id="2536" w:author="Borja Gonzalez" w:date="2017-09-28T18:58:00Z">
                    <w:rPr>
                      <w:rFonts w:ascii="Monaco" w:hAnsi="Monaco" w:cs="Monaco"/>
                      <w:color w:val="4E9A06"/>
                      <w:sz w:val="32"/>
                      <w:szCs w:val="32"/>
                      <w:lang w:val="en-US"/>
                    </w:rPr>
                  </w:rPrChange>
                </w:rPr>
                <w:t>"Solicitud para añadir paciente: ("</w:t>
              </w:r>
              <w:r w:rsidRPr="0055352B">
                <w:rPr>
                  <w:rFonts w:ascii="Monaco" w:hAnsi="Monaco" w:cs="Monaco"/>
                  <w:b/>
                  <w:bCs/>
                  <w:color w:val="CE5C00"/>
                  <w:sz w:val="20"/>
                  <w:szCs w:val="20"/>
                  <w:lang w:val="en-US"/>
                  <w:rPrChange w:id="2537" w:author="Borja Gonzalez" w:date="2017-09-28T18:58:00Z">
                    <w:rPr>
                      <w:rFonts w:ascii="Monaco" w:hAnsi="Monaco" w:cs="Monaco"/>
                      <w:b/>
                      <w:bCs/>
                      <w:color w:val="CE5C00"/>
                      <w:sz w:val="32"/>
                      <w:szCs w:val="32"/>
                      <w:lang w:val="en-US"/>
                    </w:rPr>
                  </w:rPrChange>
                </w:rPr>
                <w:t>+</w:t>
              </w:r>
              <w:r w:rsidRPr="0055352B">
                <w:rPr>
                  <w:rFonts w:ascii="Monaco" w:hAnsi="Monaco" w:cs="Monaco"/>
                  <w:color w:val="000000"/>
                  <w:sz w:val="20"/>
                  <w:szCs w:val="20"/>
                  <w:lang w:val="en-US"/>
                  <w:rPrChange w:id="2538" w:author="Borja Gonzalez" w:date="2017-09-28T18:58:00Z">
                    <w:rPr>
                      <w:rFonts w:ascii="Monaco" w:hAnsi="Monaco" w:cs="Monaco"/>
                      <w:color w:val="000000"/>
                      <w:sz w:val="32"/>
                      <w:szCs w:val="32"/>
                      <w:lang w:val="en-US"/>
                    </w:rPr>
                  </w:rPrChange>
                </w:rPr>
                <w:t>data</w:t>
              </w:r>
              <w:r w:rsidRPr="0055352B">
                <w:rPr>
                  <w:rFonts w:ascii="Monaco" w:hAnsi="Monaco" w:cs="Monaco"/>
                  <w:b/>
                  <w:bCs/>
                  <w:color w:val="000000"/>
                  <w:sz w:val="20"/>
                  <w:szCs w:val="20"/>
                  <w:lang w:val="en-US"/>
                  <w:rPrChange w:id="2539" w:author="Borja Gonzalez" w:date="2017-09-28T18:58:00Z">
                    <w:rPr>
                      <w:rFonts w:ascii="Monaco" w:hAnsi="Monaco" w:cs="Monaco"/>
                      <w:b/>
                      <w:bCs/>
                      <w:color w:val="000000"/>
                      <w:sz w:val="32"/>
                      <w:szCs w:val="32"/>
                      <w:lang w:val="en-US"/>
                    </w:rPr>
                  </w:rPrChange>
                </w:rPr>
                <w:t>.</w:t>
              </w:r>
              <w:r w:rsidRPr="0055352B">
                <w:rPr>
                  <w:rFonts w:ascii="Monaco" w:hAnsi="Monaco" w:cs="Monaco"/>
                  <w:color w:val="000000"/>
                  <w:sz w:val="20"/>
                  <w:szCs w:val="20"/>
                  <w:lang w:val="en-US"/>
                  <w:rPrChange w:id="2540" w:author="Borja Gonzalez" w:date="2017-09-28T18:58:00Z">
                    <w:rPr>
                      <w:rFonts w:ascii="Monaco" w:hAnsi="Monaco" w:cs="Monaco"/>
                      <w:color w:val="000000"/>
                      <w:sz w:val="32"/>
                      <w:szCs w:val="32"/>
                      <w:lang w:val="en-US"/>
                    </w:rPr>
                  </w:rPrChange>
                </w:rPr>
                <w:t>n</w:t>
              </w:r>
              <w:r w:rsidRPr="0055352B">
                <w:rPr>
                  <w:rFonts w:ascii="Monaco" w:hAnsi="Monaco" w:cs="Monaco"/>
                  <w:b/>
                  <w:bCs/>
                  <w:color w:val="CE5C00"/>
                  <w:sz w:val="20"/>
                  <w:szCs w:val="20"/>
                  <w:lang w:val="en-US"/>
                  <w:rPrChange w:id="2541" w:author="Borja Gonzalez" w:date="2017-09-28T18:58:00Z">
                    <w:rPr>
                      <w:rFonts w:ascii="Monaco" w:hAnsi="Monaco" w:cs="Monaco"/>
                      <w:b/>
                      <w:bCs/>
                      <w:color w:val="CE5C00"/>
                      <w:sz w:val="32"/>
                      <w:szCs w:val="32"/>
                      <w:lang w:val="en-US"/>
                    </w:rPr>
                  </w:rPrChange>
                </w:rPr>
                <w:t>+</w:t>
              </w:r>
              <w:r w:rsidRPr="0055352B">
                <w:rPr>
                  <w:rFonts w:ascii="Monaco" w:hAnsi="Monaco" w:cs="Monaco"/>
                  <w:color w:val="4E9A06"/>
                  <w:sz w:val="20"/>
                  <w:szCs w:val="20"/>
                  <w:lang w:val="en-US"/>
                  <w:rPrChange w:id="2542" w:author="Borja Gonzalez" w:date="2017-09-28T18:58:00Z">
                    <w:rPr>
                      <w:rFonts w:ascii="Monaco" w:hAnsi="Monaco" w:cs="Monaco"/>
                      <w:color w:val="4E9A06"/>
                      <w:sz w:val="32"/>
                      <w:szCs w:val="32"/>
                      <w:lang w:val="en-US"/>
                    </w:rPr>
                  </w:rPrChange>
                </w:rPr>
                <w:t>" "</w:t>
              </w:r>
              <w:r w:rsidRPr="0055352B">
                <w:rPr>
                  <w:rFonts w:ascii="Monaco" w:hAnsi="Monaco" w:cs="Monaco"/>
                  <w:b/>
                  <w:bCs/>
                  <w:color w:val="CE5C00"/>
                  <w:sz w:val="20"/>
                  <w:szCs w:val="20"/>
                  <w:lang w:val="en-US"/>
                  <w:rPrChange w:id="2543" w:author="Borja Gonzalez" w:date="2017-09-28T18:58:00Z">
                    <w:rPr>
                      <w:rFonts w:ascii="Monaco" w:hAnsi="Monaco" w:cs="Monaco"/>
                      <w:b/>
                      <w:bCs/>
                      <w:color w:val="CE5C00"/>
                      <w:sz w:val="32"/>
                      <w:szCs w:val="32"/>
                      <w:lang w:val="en-US"/>
                    </w:rPr>
                  </w:rPrChange>
                </w:rPr>
                <w:t>+</w:t>
              </w:r>
              <w:r w:rsidRPr="0055352B">
                <w:rPr>
                  <w:rFonts w:ascii="Monaco" w:hAnsi="Monaco" w:cs="Monaco"/>
                  <w:color w:val="000000"/>
                  <w:sz w:val="20"/>
                  <w:szCs w:val="20"/>
                  <w:lang w:val="en-US"/>
                  <w:rPrChange w:id="2544" w:author="Borja Gonzalez" w:date="2017-09-28T18:58:00Z">
                    <w:rPr>
                      <w:rFonts w:ascii="Monaco" w:hAnsi="Monaco" w:cs="Monaco"/>
                      <w:color w:val="000000"/>
                      <w:sz w:val="32"/>
                      <w:szCs w:val="32"/>
                      <w:lang w:val="en-US"/>
                    </w:rPr>
                  </w:rPrChange>
                </w:rPr>
                <w:t>data</w:t>
              </w:r>
              <w:r w:rsidRPr="0055352B">
                <w:rPr>
                  <w:rFonts w:ascii="Monaco" w:hAnsi="Monaco" w:cs="Monaco"/>
                  <w:b/>
                  <w:bCs/>
                  <w:color w:val="000000"/>
                  <w:sz w:val="20"/>
                  <w:szCs w:val="20"/>
                  <w:lang w:val="en-US"/>
                  <w:rPrChange w:id="2545" w:author="Borja Gonzalez" w:date="2017-09-28T18:58:00Z">
                    <w:rPr>
                      <w:rFonts w:ascii="Monaco" w:hAnsi="Monaco" w:cs="Monaco"/>
                      <w:b/>
                      <w:bCs/>
                      <w:color w:val="000000"/>
                      <w:sz w:val="32"/>
                      <w:szCs w:val="32"/>
                      <w:lang w:val="en-US"/>
                    </w:rPr>
                  </w:rPrChange>
                </w:rPr>
                <w:t>.</w:t>
              </w:r>
              <w:r w:rsidRPr="0055352B">
                <w:rPr>
                  <w:rFonts w:ascii="Monaco" w:hAnsi="Monaco" w:cs="Monaco"/>
                  <w:color w:val="000000"/>
                  <w:sz w:val="20"/>
                  <w:szCs w:val="20"/>
                  <w:lang w:val="en-US"/>
                  <w:rPrChange w:id="2546" w:author="Borja Gonzalez" w:date="2017-09-28T18:58:00Z">
                    <w:rPr>
                      <w:rFonts w:ascii="Monaco" w:hAnsi="Monaco" w:cs="Monaco"/>
                      <w:color w:val="000000"/>
                      <w:sz w:val="32"/>
                      <w:szCs w:val="32"/>
                      <w:lang w:val="en-US"/>
                    </w:rPr>
                  </w:rPrChange>
                </w:rPr>
                <w:t>a</w:t>
              </w:r>
              <w:r w:rsidRPr="0055352B">
                <w:rPr>
                  <w:rFonts w:ascii="Monaco" w:hAnsi="Monaco" w:cs="Monaco"/>
                  <w:b/>
                  <w:bCs/>
                  <w:color w:val="CE5C00"/>
                  <w:sz w:val="20"/>
                  <w:szCs w:val="20"/>
                  <w:lang w:val="en-US"/>
                  <w:rPrChange w:id="2547" w:author="Borja Gonzalez" w:date="2017-09-28T18:58:00Z">
                    <w:rPr>
                      <w:rFonts w:ascii="Monaco" w:hAnsi="Monaco" w:cs="Monaco"/>
                      <w:b/>
                      <w:bCs/>
                      <w:color w:val="CE5C00"/>
                      <w:sz w:val="32"/>
                      <w:szCs w:val="32"/>
                      <w:lang w:val="en-US"/>
                    </w:rPr>
                  </w:rPrChange>
                </w:rPr>
                <w:t>+</w:t>
              </w:r>
              <w:r w:rsidRPr="0055352B">
                <w:rPr>
                  <w:rFonts w:ascii="Monaco" w:hAnsi="Monaco" w:cs="Monaco"/>
                  <w:color w:val="4E9A06"/>
                  <w:sz w:val="20"/>
                  <w:szCs w:val="20"/>
                  <w:lang w:val="en-US"/>
                  <w:rPrChange w:id="2548" w:author="Borja Gonzalez" w:date="2017-09-28T18:58:00Z">
                    <w:rPr>
                      <w:rFonts w:ascii="Monaco" w:hAnsi="Monaco" w:cs="Monaco"/>
                      <w:color w:val="4E9A06"/>
                      <w:sz w:val="32"/>
                      <w:szCs w:val="32"/>
                      <w:lang w:val="en-US"/>
                    </w:rPr>
                  </w:rPrChange>
                </w:rPr>
                <w:t>") enviada"</w:t>
              </w:r>
              <w:r w:rsidRPr="0055352B">
                <w:rPr>
                  <w:rFonts w:ascii="Monaco" w:hAnsi="Monaco" w:cs="Monaco"/>
                  <w:b/>
                  <w:bCs/>
                  <w:color w:val="000000"/>
                  <w:sz w:val="20"/>
                  <w:szCs w:val="20"/>
                  <w:lang w:val="en-US"/>
                  <w:rPrChange w:id="2549" w:author="Borja Gonzalez" w:date="2017-09-28T18:58:00Z">
                    <w:rPr>
                      <w:rFonts w:ascii="Monaco" w:hAnsi="Monaco" w:cs="Monaco"/>
                      <w:b/>
                      <w:bCs/>
                      <w:color w:val="000000"/>
                      <w:sz w:val="32"/>
                      <w:szCs w:val="32"/>
                      <w:lang w:val="en-US"/>
                    </w:rPr>
                  </w:rPrChange>
                </w:rPr>
                <w:t>);</w:t>
              </w:r>
            </w:ins>
          </w:p>
          <w:p w14:paraId="3DF7A53D" w14:textId="77777777" w:rsidR="0055352B" w:rsidRPr="0055352B" w:rsidRDefault="0055352B" w:rsidP="0055352B">
            <w:pPr>
              <w:keepNext/>
              <w:keepLines/>
              <w:widowControl w:val="0"/>
              <w:autoSpaceDE w:val="0"/>
              <w:autoSpaceDN w:val="0"/>
              <w:adjustRightInd w:val="0"/>
              <w:spacing w:before="200"/>
              <w:outlineLvl w:val="4"/>
              <w:rPr>
                <w:ins w:id="2550" w:author="Borja Gonzalez" w:date="2017-09-28T18:57:00Z"/>
                <w:rFonts w:ascii="Monaco" w:hAnsi="Monaco" w:cs="Monaco"/>
                <w:sz w:val="20"/>
                <w:szCs w:val="20"/>
                <w:lang w:val="en-US"/>
                <w:rPrChange w:id="2551" w:author="Borja Gonzalez" w:date="2017-09-28T18:58:00Z">
                  <w:rPr>
                    <w:ins w:id="2552" w:author="Borja Gonzalez" w:date="2017-09-28T18:57:00Z"/>
                    <w:rFonts w:ascii="Monaco" w:eastAsiaTheme="majorEastAsia" w:hAnsi="Monaco" w:cs="Monaco"/>
                    <w:color w:val="243F60" w:themeColor="accent1" w:themeShade="7F"/>
                    <w:sz w:val="32"/>
                    <w:szCs w:val="32"/>
                    <w:lang w:val="en-US"/>
                  </w:rPr>
                </w:rPrChange>
              </w:rPr>
            </w:pPr>
            <w:ins w:id="2553" w:author="Borja Gonzalez" w:date="2017-09-28T18:57:00Z">
              <w:r w:rsidRPr="0055352B">
                <w:rPr>
                  <w:rFonts w:ascii="Monaco" w:hAnsi="Monaco" w:cs="Monaco"/>
                  <w:b/>
                  <w:bCs/>
                  <w:color w:val="000000"/>
                  <w:sz w:val="20"/>
                  <w:szCs w:val="20"/>
                  <w:lang w:val="en-US"/>
                  <w:rPrChange w:id="2554" w:author="Borja Gonzalez" w:date="2017-09-28T18:58:00Z">
                    <w:rPr>
                      <w:rFonts w:ascii="Monaco" w:hAnsi="Monaco" w:cs="Monaco"/>
                      <w:b/>
                      <w:bCs/>
                      <w:color w:val="000000"/>
                      <w:sz w:val="32"/>
                      <w:szCs w:val="32"/>
                      <w:lang w:val="en-US"/>
                    </w:rPr>
                  </w:rPrChange>
                </w:rPr>
                <w:t>}</w:t>
              </w:r>
            </w:ins>
          </w:p>
          <w:p w14:paraId="0DF9F377" w14:textId="77777777" w:rsidR="0055352B" w:rsidRDefault="0055352B" w:rsidP="00F137C1">
            <w:pPr>
              <w:rPr>
                <w:ins w:id="2555" w:author="Borja Gonzalez" w:date="2017-09-28T18:57:00Z"/>
              </w:rPr>
            </w:pPr>
          </w:p>
        </w:tc>
      </w:tr>
    </w:tbl>
    <w:p w14:paraId="05733BCB" w14:textId="4B733BF5" w:rsidR="00DC0CEF" w:rsidRDefault="00DC0CEF" w:rsidP="00F137C1"/>
    <w:p w14:paraId="7918852A" w14:textId="77777777" w:rsidR="00DC0CEF" w:rsidRDefault="00DC0CEF" w:rsidP="00F137C1"/>
    <w:p w14:paraId="3CB99006" w14:textId="35DCD916" w:rsidR="00DC0CEF" w:rsidRDefault="00DC0CEF" w:rsidP="00F137C1">
      <w:r>
        <w:t xml:space="preserve">Aquí vemos un código muy similar al de los </w:t>
      </w:r>
      <w:r w:rsidR="00520C5F">
        <w:t>apartados</w:t>
      </w:r>
      <w:r>
        <w:t xml:space="preserve"> anteriores, donde se establece un websocket con el servidor</w:t>
      </w:r>
      <w:r w:rsidR="00520C5F">
        <w:t xml:space="preserve"> y se escucha un mensaje entrante de este. Después se envía al servidor un objeto JSON que contiene la cabecera “Añadir paciente” y los datos del paciente (nombre, apellidos y sexo). Como sabemos la cabecera es útil para que el servidor pueda distinguir las distintas operaciones que el navegador le pide.</w:t>
      </w:r>
    </w:p>
    <w:p w14:paraId="5005F0B7" w14:textId="77777777" w:rsidR="00520C5F" w:rsidRDefault="00520C5F" w:rsidP="00F137C1"/>
    <w:p w14:paraId="3B736864" w14:textId="1DD42BD1" w:rsidR="00520C5F" w:rsidRDefault="00520C5F" w:rsidP="00520C5F">
      <w:r>
        <w:t xml:space="preserve">Para este caso es necesario que cuando </w:t>
      </w:r>
      <w:r w:rsidR="00BC4CE1">
        <w:t xml:space="preserve">añadamos al paciente se actualice la tabla de pacientes y así </w:t>
      </w:r>
      <w:r>
        <w:t xml:space="preserve">se </w:t>
      </w:r>
      <w:r w:rsidR="00BC4CE1">
        <w:t>mostrará la tabla de paciente con el nuevo paciente añadido</w:t>
      </w:r>
      <w:r>
        <w:t>. Para realizar esta función el servidor manda un mensaje que el cliente recibe y le sirve para saber cuando tiene que actualizar el contenido de la tabla.</w:t>
      </w:r>
    </w:p>
    <w:p w14:paraId="557896D3" w14:textId="77777777" w:rsidR="00520C5F" w:rsidRDefault="00520C5F" w:rsidP="00520C5F"/>
    <w:p w14:paraId="104B538D" w14:textId="1298544B" w:rsidR="0055352B" w:rsidRPr="00557475" w:rsidRDefault="0055352B" w:rsidP="0055352B">
      <w:pPr>
        <w:widowControl w:val="0"/>
        <w:autoSpaceDE w:val="0"/>
        <w:autoSpaceDN w:val="0"/>
        <w:adjustRightInd w:val="0"/>
        <w:rPr>
          <w:ins w:id="2556" w:author="Borja Gonzalez" w:date="2017-09-28T18:59:00Z"/>
          <w:rFonts w:ascii="Monaco" w:hAnsi="Monaco" w:cs="Monaco"/>
          <w:noProof/>
          <w:sz w:val="20"/>
          <w:szCs w:val="20"/>
          <w:lang w:val="en-US"/>
        </w:rPr>
      </w:pPr>
    </w:p>
    <w:tbl>
      <w:tblPr>
        <w:tblStyle w:val="TableGrid"/>
        <w:tblW w:w="0" w:type="auto"/>
        <w:tblLook w:val="04A0" w:firstRow="1" w:lastRow="0" w:firstColumn="1" w:lastColumn="0" w:noHBand="0" w:noVBand="1"/>
      </w:tblPr>
      <w:tblGrid>
        <w:gridCol w:w="8856"/>
      </w:tblGrid>
      <w:tr w:rsidR="0055352B" w14:paraId="655655C2" w14:textId="77777777" w:rsidTr="0055352B">
        <w:trPr>
          <w:ins w:id="2557" w:author="Borja Gonzalez" w:date="2017-09-28T18:59:00Z"/>
        </w:trPr>
        <w:tc>
          <w:tcPr>
            <w:tcW w:w="8856" w:type="dxa"/>
          </w:tcPr>
          <w:p w14:paraId="73F5ABB8" w14:textId="77777777" w:rsidR="0055352B" w:rsidRPr="00557475" w:rsidRDefault="0055352B" w:rsidP="0055352B">
            <w:pPr>
              <w:widowControl w:val="0"/>
              <w:autoSpaceDE w:val="0"/>
              <w:autoSpaceDN w:val="0"/>
              <w:adjustRightInd w:val="0"/>
              <w:rPr>
                <w:ins w:id="2558" w:author="Borja Gonzalez" w:date="2017-09-28T18:59:00Z"/>
                <w:rFonts w:ascii="Monaco" w:hAnsi="Monaco" w:cs="Monaco"/>
                <w:noProof/>
                <w:sz w:val="20"/>
                <w:szCs w:val="20"/>
                <w:lang w:val="en-US"/>
              </w:rPr>
            </w:pPr>
            <w:ins w:id="2559" w:author="Borja Gonzalez" w:date="2017-09-28T18:59:00Z">
              <w:r w:rsidRPr="00557475">
                <w:rPr>
                  <w:rFonts w:ascii="Monaco" w:hAnsi="Monaco" w:cs="Monaco"/>
                  <w:b/>
                  <w:bCs/>
                  <w:noProof/>
                  <w:color w:val="204A87"/>
                  <w:sz w:val="20"/>
                  <w:szCs w:val="20"/>
                  <w:lang w:val="en-US"/>
                </w:rPr>
                <w:t>var</w:t>
              </w:r>
              <w:r w:rsidRPr="00557475">
                <w:rPr>
                  <w:rFonts w:ascii="Monaco" w:hAnsi="Monaco" w:cs="Monaco"/>
                  <w:noProof/>
                  <w:sz w:val="20"/>
                  <w:szCs w:val="20"/>
                  <w:lang w:val="en-US"/>
                </w:rPr>
                <w:t xml:space="preserve"> </w:t>
              </w:r>
              <w:r w:rsidRPr="00557475">
                <w:rPr>
                  <w:rFonts w:ascii="Monaco" w:hAnsi="Monaco" w:cs="Monaco"/>
                  <w:noProof/>
                  <w:color w:val="000000"/>
                  <w:sz w:val="20"/>
                  <w:szCs w:val="20"/>
                  <w:lang w:val="en-US"/>
                </w:rPr>
                <w:t>socket</w:t>
              </w:r>
              <w:r w:rsidRPr="00557475">
                <w:rPr>
                  <w:rFonts w:ascii="Monaco" w:hAnsi="Monaco" w:cs="Monaco"/>
                  <w:noProof/>
                  <w:sz w:val="20"/>
                  <w:szCs w:val="20"/>
                  <w:lang w:val="en-US"/>
                </w:rPr>
                <w:t xml:space="preserve"> </w:t>
              </w:r>
              <w:r w:rsidRPr="00557475">
                <w:rPr>
                  <w:rFonts w:ascii="Monaco" w:hAnsi="Monaco" w:cs="Monaco"/>
                  <w:b/>
                  <w:bCs/>
                  <w:noProof/>
                  <w:color w:val="CE5C00"/>
                  <w:sz w:val="20"/>
                  <w:szCs w:val="20"/>
                  <w:lang w:val="en-US"/>
                </w:rPr>
                <w:t>=</w:t>
              </w:r>
              <w:r w:rsidRPr="00557475">
                <w:rPr>
                  <w:rFonts w:ascii="Monaco" w:hAnsi="Monaco" w:cs="Monaco"/>
                  <w:noProof/>
                  <w:sz w:val="20"/>
                  <w:szCs w:val="20"/>
                  <w:lang w:val="en-US"/>
                </w:rPr>
                <w:t xml:space="preserve"> </w:t>
              </w:r>
              <w:r w:rsidRPr="00557475">
                <w:rPr>
                  <w:rFonts w:ascii="Monaco" w:hAnsi="Monaco" w:cs="Monaco"/>
                  <w:noProof/>
                  <w:color w:val="000000"/>
                  <w:sz w:val="20"/>
                  <w:szCs w:val="20"/>
                  <w:lang w:val="en-US"/>
                </w:rPr>
                <w:t>io</w:t>
              </w:r>
              <w:r w:rsidRPr="00557475">
                <w:rPr>
                  <w:rFonts w:ascii="Monaco" w:hAnsi="Monaco" w:cs="Monaco"/>
                  <w:b/>
                  <w:bCs/>
                  <w:noProof/>
                  <w:color w:val="000000"/>
                  <w:sz w:val="20"/>
                  <w:szCs w:val="20"/>
                  <w:lang w:val="en-US"/>
                </w:rPr>
                <w:t>.</w:t>
              </w:r>
              <w:r w:rsidRPr="00557475">
                <w:rPr>
                  <w:rFonts w:ascii="Monaco" w:hAnsi="Monaco" w:cs="Monaco"/>
                  <w:noProof/>
                  <w:color w:val="000000"/>
                  <w:sz w:val="20"/>
                  <w:szCs w:val="20"/>
                  <w:lang w:val="en-US"/>
                </w:rPr>
                <w:t>connect</w:t>
              </w:r>
              <w:r w:rsidRPr="00557475">
                <w:rPr>
                  <w:rFonts w:ascii="Monaco" w:hAnsi="Monaco" w:cs="Monaco"/>
                  <w:b/>
                  <w:bCs/>
                  <w:noProof/>
                  <w:color w:val="000000"/>
                  <w:sz w:val="20"/>
                  <w:szCs w:val="20"/>
                  <w:lang w:val="en-US"/>
                </w:rPr>
                <w:t>(</w:t>
              </w:r>
              <w:r w:rsidRPr="00557475">
                <w:rPr>
                  <w:rFonts w:ascii="Monaco" w:hAnsi="Monaco" w:cs="Monaco"/>
                  <w:noProof/>
                  <w:color w:val="4E9A06"/>
                  <w:sz w:val="20"/>
                  <w:szCs w:val="20"/>
                  <w:lang w:val="en-US"/>
                </w:rPr>
                <w:t>"http://172.20.10.5:8124"</w:t>
              </w:r>
              <w:r w:rsidRPr="00557475">
                <w:rPr>
                  <w:rFonts w:ascii="Monaco" w:hAnsi="Monaco" w:cs="Monaco"/>
                  <w:b/>
                  <w:bCs/>
                  <w:noProof/>
                  <w:color w:val="000000"/>
                  <w:sz w:val="20"/>
                  <w:szCs w:val="20"/>
                  <w:lang w:val="en-US"/>
                </w:rPr>
                <w:t>);</w:t>
              </w:r>
              <w:r w:rsidRPr="00557475">
                <w:rPr>
                  <w:rFonts w:ascii="Monaco" w:hAnsi="Monaco" w:cs="Monaco"/>
                  <w:noProof/>
                  <w:sz w:val="20"/>
                  <w:szCs w:val="20"/>
                  <w:lang w:val="en-US"/>
                </w:rPr>
                <w:t xml:space="preserve"> </w:t>
              </w:r>
            </w:ins>
          </w:p>
          <w:p w14:paraId="32C9A502" w14:textId="77777777" w:rsidR="0055352B" w:rsidRPr="00557475" w:rsidRDefault="0055352B" w:rsidP="0055352B">
            <w:pPr>
              <w:widowControl w:val="0"/>
              <w:autoSpaceDE w:val="0"/>
              <w:autoSpaceDN w:val="0"/>
              <w:adjustRightInd w:val="0"/>
              <w:rPr>
                <w:ins w:id="2560" w:author="Borja Gonzalez" w:date="2017-09-28T18:59:00Z"/>
                <w:rFonts w:ascii="Monaco" w:hAnsi="Monaco" w:cs="Monaco"/>
                <w:noProof/>
                <w:sz w:val="20"/>
                <w:szCs w:val="20"/>
                <w:lang w:val="en-US"/>
              </w:rPr>
            </w:pPr>
            <w:ins w:id="2561" w:author="Borja Gonzalez" w:date="2017-09-28T18:59:00Z">
              <w:r w:rsidRPr="00557475">
                <w:rPr>
                  <w:rFonts w:ascii="Monaco" w:hAnsi="Monaco" w:cs="Monaco"/>
                  <w:noProof/>
                  <w:color w:val="000000"/>
                  <w:sz w:val="20"/>
                  <w:szCs w:val="20"/>
                  <w:lang w:val="en-US"/>
                </w:rPr>
                <w:t>socket</w:t>
              </w:r>
              <w:r w:rsidRPr="00557475">
                <w:rPr>
                  <w:rFonts w:ascii="Monaco" w:hAnsi="Monaco" w:cs="Monaco"/>
                  <w:b/>
                  <w:bCs/>
                  <w:noProof/>
                  <w:color w:val="000000"/>
                  <w:sz w:val="20"/>
                  <w:szCs w:val="20"/>
                  <w:lang w:val="en-US"/>
                </w:rPr>
                <w:t>.</w:t>
              </w:r>
              <w:r w:rsidRPr="00557475">
                <w:rPr>
                  <w:rFonts w:ascii="Monaco" w:hAnsi="Monaco" w:cs="Monaco"/>
                  <w:noProof/>
                  <w:color w:val="000000"/>
                  <w:sz w:val="20"/>
                  <w:szCs w:val="20"/>
                  <w:lang w:val="en-US"/>
                </w:rPr>
                <w:t>on</w:t>
              </w:r>
              <w:r w:rsidRPr="00557475">
                <w:rPr>
                  <w:rFonts w:ascii="Monaco" w:hAnsi="Monaco" w:cs="Monaco"/>
                  <w:b/>
                  <w:bCs/>
                  <w:noProof/>
                  <w:color w:val="000000"/>
                  <w:sz w:val="20"/>
                  <w:szCs w:val="20"/>
                  <w:lang w:val="en-US"/>
                </w:rPr>
                <w:t>(</w:t>
              </w:r>
              <w:r w:rsidRPr="00557475">
                <w:rPr>
                  <w:rFonts w:ascii="Monaco" w:hAnsi="Monaco" w:cs="Monaco"/>
                  <w:noProof/>
                  <w:color w:val="4E9A06"/>
                  <w:sz w:val="20"/>
                  <w:szCs w:val="20"/>
                  <w:lang w:val="en-US"/>
                </w:rPr>
                <w:t>"reload"</w:t>
              </w:r>
              <w:r w:rsidRPr="00557475">
                <w:rPr>
                  <w:rFonts w:ascii="Monaco" w:hAnsi="Monaco" w:cs="Monaco"/>
                  <w:b/>
                  <w:bCs/>
                  <w:noProof/>
                  <w:color w:val="000000"/>
                  <w:sz w:val="20"/>
                  <w:szCs w:val="20"/>
                  <w:lang w:val="en-US"/>
                </w:rPr>
                <w:t>,</w:t>
              </w:r>
              <w:r w:rsidRPr="00557475">
                <w:rPr>
                  <w:rFonts w:ascii="Monaco" w:hAnsi="Monaco" w:cs="Monaco"/>
                  <w:noProof/>
                  <w:sz w:val="20"/>
                  <w:szCs w:val="20"/>
                  <w:lang w:val="en-US"/>
                </w:rPr>
                <w:t xml:space="preserve"> </w:t>
              </w:r>
              <w:r w:rsidRPr="00557475">
                <w:rPr>
                  <w:rFonts w:ascii="Monaco" w:hAnsi="Monaco" w:cs="Monaco"/>
                  <w:b/>
                  <w:bCs/>
                  <w:noProof/>
                  <w:color w:val="204A87"/>
                  <w:sz w:val="20"/>
                  <w:szCs w:val="20"/>
                  <w:lang w:val="en-US"/>
                </w:rPr>
                <w:t>function</w:t>
              </w:r>
              <w:r w:rsidRPr="00557475">
                <w:rPr>
                  <w:rFonts w:ascii="Monaco" w:hAnsi="Monaco" w:cs="Monaco"/>
                  <w:noProof/>
                  <w:sz w:val="20"/>
                  <w:szCs w:val="20"/>
                  <w:lang w:val="en-US"/>
                </w:rPr>
                <w:t xml:space="preserve"> </w:t>
              </w:r>
              <w:r w:rsidRPr="00557475">
                <w:rPr>
                  <w:rFonts w:ascii="Monaco" w:hAnsi="Monaco" w:cs="Monaco"/>
                  <w:b/>
                  <w:bCs/>
                  <w:noProof/>
                  <w:color w:val="000000"/>
                  <w:sz w:val="20"/>
                  <w:szCs w:val="20"/>
                  <w:lang w:val="en-US"/>
                </w:rPr>
                <w:t>(</w:t>
              </w:r>
              <w:r w:rsidRPr="00557475">
                <w:rPr>
                  <w:rFonts w:ascii="Monaco" w:hAnsi="Monaco" w:cs="Monaco"/>
                  <w:noProof/>
                  <w:color w:val="000000"/>
                  <w:sz w:val="20"/>
                  <w:szCs w:val="20"/>
                  <w:lang w:val="en-US"/>
                </w:rPr>
                <w:t>data</w:t>
              </w:r>
              <w:r w:rsidRPr="00557475">
                <w:rPr>
                  <w:rFonts w:ascii="Monaco" w:hAnsi="Monaco" w:cs="Monaco"/>
                  <w:b/>
                  <w:bCs/>
                  <w:noProof/>
                  <w:color w:val="000000"/>
                  <w:sz w:val="20"/>
                  <w:szCs w:val="20"/>
                  <w:lang w:val="en-US"/>
                </w:rPr>
                <w:t>)</w:t>
              </w:r>
              <w:r w:rsidRPr="00557475">
                <w:rPr>
                  <w:rFonts w:ascii="Monaco" w:hAnsi="Monaco" w:cs="Monaco"/>
                  <w:noProof/>
                  <w:sz w:val="20"/>
                  <w:szCs w:val="20"/>
                  <w:lang w:val="en-US"/>
                </w:rPr>
                <w:t xml:space="preserve"> </w:t>
              </w:r>
              <w:r w:rsidRPr="00557475">
                <w:rPr>
                  <w:rFonts w:ascii="Monaco" w:hAnsi="Monaco" w:cs="Monaco"/>
                  <w:b/>
                  <w:bCs/>
                  <w:noProof/>
                  <w:color w:val="000000"/>
                  <w:sz w:val="20"/>
                  <w:szCs w:val="20"/>
                  <w:lang w:val="en-US"/>
                </w:rPr>
                <w:t>{</w:t>
              </w:r>
            </w:ins>
          </w:p>
          <w:p w14:paraId="7CCC1E9B" w14:textId="77777777" w:rsidR="0055352B" w:rsidRPr="00557475" w:rsidRDefault="0055352B" w:rsidP="0055352B">
            <w:pPr>
              <w:widowControl w:val="0"/>
              <w:autoSpaceDE w:val="0"/>
              <w:autoSpaceDN w:val="0"/>
              <w:adjustRightInd w:val="0"/>
              <w:rPr>
                <w:ins w:id="2562" w:author="Borja Gonzalez" w:date="2017-09-28T18:59:00Z"/>
                <w:rFonts w:ascii="Monaco" w:hAnsi="Monaco" w:cs="Monaco"/>
                <w:noProof/>
                <w:sz w:val="20"/>
                <w:szCs w:val="20"/>
                <w:lang w:val="en-US"/>
              </w:rPr>
            </w:pPr>
            <w:ins w:id="2563" w:author="Borja Gonzalez" w:date="2017-09-28T18:59:00Z">
              <w:r w:rsidRPr="00557475">
                <w:rPr>
                  <w:rFonts w:ascii="Monaco" w:hAnsi="Monaco" w:cs="Monaco"/>
                  <w:noProof/>
                  <w:sz w:val="20"/>
                  <w:szCs w:val="20"/>
                  <w:lang w:val="en-US"/>
                </w:rPr>
                <w:t xml:space="preserve">    </w:t>
              </w:r>
              <w:r w:rsidRPr="00557475">
                <w:rPr>
                  <w:rFonts w:ascii="Monaco" w:hAnsi="Monaco" w:cs="Monaco"/>
                  <w:noProof/>
                  <w:sz w:val="20"/>
                  <w:szCs w:val="20"/>
                  <w:lang w:val="en-US"/>
                </w:rPr>
                <w:tab/>
              </w:r>
              <w:r w:rsidRPr="00557475">
                <w:rPr>
                  <w:rFonts w:ascii="Monaco" w:hAnsi="Monaco" w:cs="Monaco"/>
                  <w:noProof/>
                  <w:color w:val="000000"/>
                  <w:sz w:val="20"/>
                  <w:szCs w:val="20"/>
                  <w:lang w:val="en-US"/>
                </w:rPr>
                <w:t>location</w:t>
              </w:r>
              <w:r w:rsidRPr="00557475">
                <w:rPr>
                  <w:rFonts w:ascii="Monaco" w:hAnsi="Monaco" w:cs="Monaco"/>
                  <w:b/>
                  <w:bCs/>
                  <w:noProof/>
                  <w:color w:val="000000"/>
                  <w:sz w:val="20"/>
                  <w:szCs w:val="20"/>
                  <w:lang w:val="en-US"/>
                </w:rPr>
                <w:t>.</w:t>
              </w:r>
              <w:r w:rsidRPr="00557475">
                <w:rPr>
                  <w:rFonts w:ascii="Monaco" w:hAnsi="Monaco" w:cs="Monaco"/>
                  <w:noProof/>
                  <w:color w:val="000000"/>
                  <w:sz w:val="20"/>
                  <w:szCs w:val="20"/>
                  <w:lang w:val="en-US"/>
                </w:rPr>
                <w:t>reload</w:t>
              </w:r>
              <w:r w:rsidRPr="00557475">
                <w:rPr>
                  <w:rFonts w:ascii="Monaco" w:hAnsi="Monaco" w:cs="Monaco"/>
                  <w:b/>
                  <w:bCs/>
                  <w:noProof/>
                  <w:color w:val="000000"/>
                  <w:sz w:val="20"/>
                  <w:szCs w:val="20"/>
                  <w:lang w:val="en-US"/>
                </w:rPr>
                <w:t>();</w:t>
              </w:r>
            </w:ins>
          </w:p>
          <w:p w14:paraId="3DBF1B31" w14:textId="77777777" w:rsidR="0055352B" w:rsidRPr="00557475" w:rsidRDefault="0055352B" w:rsidP="0055352B">
            <w:pPr>
              <w:widowControl w:val="0"/>
              <w:autoSpaceDE w:val="0"/>
              <w:autoSpaceDN w:val="0"/>
              <w:adjustRightInd w:val="0"/>
              <w:rPr>
                <w:ins w:id="2564" w:author="Borja Gonzalez" w:date="2017-09-28T18:59:00Z"/>
                <w:rFonts w:ascii="Monaco" w:hAnsi="Monaco" w:cs="Monaco"/>
                <w:noProof/>
                <w:sz w:val="20"/>
                <w:szCs w:val="20"/>
                <w:lang w:val="en-US"/>
              </w:rPr>
            </w:pPr>
            <w:ins w:id="2565" w:author="Borja Gonzalez" w:date="2017-09-28T18:59:00Z">
              <w:r w:rsidRPr="00557475">
                <w:rPr>
                  <w:rFonts w:ascii="Monaco" w:hAnsi="Monaco" w:cs="Monaco"/>
                  <w:noProof/>
                  <w:sz w:val="20"/>
                  <w:szCs w:val="20"/>
                  <w:lang w:val="en-US"/>
                </w:rPr>
                <w:tab/>
              </w:r>
              <w:r w:rsidRPr="00557475">
                <w:rPr>
                  <w:rFonts w:ascii="Monaco" w:hAnsi="Monaco" w:cs="Monaco"/>
                  <w:b/>
                  <w:bCs/>
                  <w:noProof/>
                  <w:color w:val="000000"/>
                  <w:sz w:val="20"/>
                  <w:szCs w:val="20"/>
                  <w:lang w:val="en-US"/>
                </w:rPr>
                <w:t>});</w:t>
              </w:r>
            </w:ins>
          </w:p>
          <w:p w14:paraId="4FAE1B33" w14:textId="77777777" w:rsidR="0055352B" w:rsidRDefault="0055352B" w:rsidP="0055352B">
            <w:pPr>
              <w:widowControl w:val="0"/>
              <w:autoSpaceDE w:val="0"/>
              <w:autoSpaceDN w:val="0"/>
              <w:adjustRightInd w:val="0"/>
              <w:rPr>
                <w:ins w:id="2566" w:author="Borja Gonzalez" w:date="2017-09-28T18:59:00Z"/>
                <w:rFonts w:ascii="Monaco" w:hAnsi="Monaco" w:cs="Monaco"/>
                <w:noProof/>
                <w:sz w:val="20"/>
                <w:szCs w:val="20"/>
                <w:lang w:val="en-US"/>
              </w:rPr>
            </w:pPr>
          </w:p>
        </w:tc>
      </w:tr>
    </w:tbl>
    <w:p w14:paraId="13CD27C3" w14:textId="4C4BBAD5" w:rsidR="0055352B" w:rsidRPr="00557475" w:rsidRDefault="0055352B" w:rsidP="0055352B">
      <w:pPr>
        <w:widowControl w:val="0"/>
        <w:autoSpaceDE w:val="0"/>
        <w:autoSpaceDN w:val="0"/>
        <w:adjustRightInd w:val="0"/>
        <w:rPr>
          <w:ins w:id="2567" w:author="Borja Gonzalez" w:date="2017-09-28T18:59:00Z"/>
          <w:rFonts w:ascii="Monaco" w:hAnsi="Monaco" w:cs="Monaco"/>
          <w:noProof/>
          <w:sz w:val="20"/>
          <w:szCs w:val="20"/>
          <w:lang w:val="en-US"/>
        </w:rPr>
      </w:pPr>
    </w:p>
    <w:p w14:paraId="0E3EF5F8" w14:textId="55030607" w:rsidR="00520C5F" w:rsidRDefault="00520C5F" w:rsidP="00520C5F">
      <w:del w:id="2568" w:author="Borja Gonzalez" w:date="2017-09-28T18:58:00Z">
        <w:r w:rsidDel="0055352B">
          <w:rPr>
            <w:noProof/>
            <w:lang w:val="en-US"/>
          </w:rPr>
          <w:drawing>
            <wp:inline distT="0" distB="0" distL="0" distR="0" wp14:anchorId="48BE4AA4" wp14:editId="73C5A24B">
              <wp:extent cx="6172200" cy="886460"/>
              <wp:effectExtent l="0" t="0" r="0" b="2540"/>
              <wp:docPr id="3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174637" cy="886810"/>
                      </a:xfrm>
                      <a:prstGeom prst="rect">
                        <a:avLst/>
                      </a:prstGeom>
                      <a:noFill/>
                      <a:ln>
                        <a:noFill/>
                      </a:ln>
                    </pic:spPr>
                  </pic:pic>
                </a:graphicData>
              </a:graphic>
            </wp:inline>
          </w:drawing>
        </w:r>
      </w:del>
    </w:p>
    <w:p w14:paraId="206EF25A" w14:textId="77777777" w:rsidR="00520C5F" w:rsidRDefault="00520C5F" w:rsidP="00520C5F"/>
    <w:p w14:paraId="5B543691" w14:textId="7257FBEF" w:rsidR="00520C5F" w:rsidRDefault="00520C5F" w:rsidP="00520C5F">
      <w:r>
        <w:t>Ést</w:t>
      </w:r>
      <w:r w:rsidR="00BC4CE1">
        <w:t>e</w:t>
      </w:r>
      <w:r>
        <w:t xml:space="preserve"> código se encuentra en el navegador y espera a que el servidor confirme </w:t>
      </w:r>
      <w:r>
        <w:tab/>
        <w:t>que se han borrado los datos. Una vez recibida la confirmación, el navegador realiza un location.reload() que básicamente actualiza la página web, lo que obliga a que se vuelva a llamar a la función que lista los pacientes. En esta ocasión se mostrará la lista de pacientes actualizada.</w:t>
      </w:r>
    </w:p>
    <w:p w14:paraId="0EF08037" w14:textId="77777777" w:rsidR="00520C5F" w:rsidRDefault="00520C5F" w:rsidP="00BC4CE1"/>
    <w:p w14:paraId="7348406F" w14:textId="77777777" w:rsidR="00520C5F" w:rsidRDefault="00520C5F" w:rsidP="00BC4CE1"/>
    <w:p w14:paraId="7480F715" w14:textId="754FDF9E" w:rsidR="00520C5F" w:rsidRDefault="00520C5F" w:rsidP="00BC4CE1">
      <w:pPr>
        <w:pStyle w:val="Heading4"/>
      </w:pPr>
      <w:r>
        <w:t>4.3.3.2.  Funcionalidad en el lado del servidor</w:t>
      </w:r>
    </w:p>
    <w:p w14:paraId="4C731094" w14:textId="77777777" w:rsidR="00520C5F" w:rsidRDefault="00520C5F" w:rsidP="00BC4CE1"/>
    <w:tbl>
      <w:tblPr>
        <w:tblStyle w:val="TableGrid"/>
        <w:tblW w:w="0" w:type="auto"/>
        <w:tblLook w:val="04A0" w:firstRow="1" w:lastRow="0" w:firstColumn="1" w:lastColumn="0" w:noHBand="0" w:noVBand="1"/>
      </w:tblPr>
      <w:tblGrid>
        <w:gridCol w:w="8856"/>
      </w:tblGrid>
      <w:tr w:rsidR="0055352B" w14:paraId="02311D39" w14:textId="77777777" w:rsidTr="0055352B">
        <w:trPr>
          <w:ins w:id="2569" w:author="Borja Gonzalez" w:date="2017-09-28T19:00:00Z"/>
        </w:trPr>
        <w:tc>
          <w:tcPr>
            <w:tcW w:w="8856" w:type="dxa"/>
          </w:tcPr>
          <w:p w14:paraId="3E7E0B57" w14:textId="77777777" w:rsidR="0055352B" w:rsidRPr="00557475" w:rsidRDefault="0055352B" w:rsidP="0055352B">
            <w:pPr>
              <w:widowControl w:val="0"/>
              <w:autoSpaceDE w:val="0"/>
              <w:autoSpaceDN w:val="0"/>
              <w:adjustRightInd w:val="0"/>
              <w:rPr>
                <w:ins w:id="2570" w:author="Borja Gonzalez" w:date="2017-09-28T19:00:00Z"/>
                <w:rFonts w:ascii="Monaco" w:hAnsi="Monaco" w:cs="Monaco"/>
                <w:noProof/>
                <w:sz w:val="20"/>
                <w:szCs w:val="20"/>
                <w:lang w:val="en-US"/>
              </w:rPr>
            </w:pPr>
            <w:ins w:id="2571" w:author="Borja Gonzalez" w:date="2017-09-28T19:00:00Z">
              <w:r w:rsidRPr="00557475">
                <w:rPr>
                  <w:rFonts w:ascii="Monaco" w:hAnsi="Monaco" w:cs="Monaco"/>
                  <w:noProof/>
                  <w:color w:val="000000"/>
                  <w:sz w:val="20"/>
                  <w:szCs w:val="20"/>
                  <w:lang w:val="en-US"/>
                </w:rPr>
                <w:t>socket</w:t>
              </w:r>
              <w:r w:rsidRPr="00557475">
                <w:rPr>
                  <w:rFonts w:ascii="Monaco" w:hAnsi="Monaco" w:cs="Monaco"/>
                  <w:b/>
                  <w:bCs/>
                  <w:noProof/>
                  <w:color w:val="000000"/>
                  <w:sz w:val="20"/>
                  <w:szCs w:val="20"/>
                  <w:lang w:val="en-US"/>
                </w:rPr>
                <w:t>.</w:t>
              </w:r>
              <w:r w:rsidRPr="00557475">
                <w:rPr>
                  <w:rFonts w:ascii="Monaco" w:hAnsi="Monaco" w:cs="Monaco"/>
                  <w:noProof/>
                  <w:color w:val="000000"/>
                  <w:sz w:val="20"/>
                  <w:szCs w:val="20"/>
                  <w:lang w:val="en-US"/>
                </w:rPr>
                <w:t>on</w:t>
              </w:r>
              <w:r w:rsidRPr="00557475">
                <w:rPr>
                  <w:rFonts w:ascii="Monaco" w:hAnsi="Monaco" w:cs="Monaco"/>
                  <w:b/>
                  <w:bCs/>
                  <w:noProof/>
                  <w:color w:val="000000"/>
                  <w:sz w:val="20"/>
                  <w:szCs w:val="20"/>
                  <w:lang w:val="en-US"/>
                </w:rPr>
                <w:t>(</w:t>
              </w:r>
              <w:r w:rsidRPr="00557475">
                <w:rPr>
                  <w:rFonts w:ascii="Monaco" w:hAnsi="Monaco" w:cs="Monaco"/>
                  <w:noProof/>
                  <w:color w:val="4E9A06"/>
                  <w:sz w:val="20"/>
                  <w:szCs w:val="20"/>
                  <w:lang w:val="en-US"/>
                </w:rPr>
                <w:t>"message"</w:t>
              </w:r>
              <w:r w:rsidRPr="00557475">
                <w:rPr>
                  <w:rFonts w:ascii="Monaco" w:hAnsi="Monaco" w:cs="Monaco"/>
                  <w:b/>
                  <w:bCs/>
                  <w:noProof/>
                  <w:color w:val="000000"/>
                  <w:sz w:val="20"/>
                  <w:szCs w:val="20"/>
                  <w:lang w:val="en-US"/>
                </w:rPr>
                <w:t>,</w:t>
              </w:r>
              <w:r w:rsidRPr="00557475">
                <w:rPr>
                  <w:rFonts w:ascii="Monaco" w:hAnsi="Monaco" w:cs="Monaco"/>
                  <w:b/>
                  <w:bCs/>
                  <w:noProof/>
                  <w:color w:val="204A87"/>
                  <w:sz w:val="20"/>
                  <w:szCs w:val="20"/>
                  <w:lang w:val="en-US"/>
                </w:rPr>
                <w:t>function</w:t>
              </w:r>
              <w:r w:rsidRPr="00557475">
                <w:rPr>
                  <w:rFonts w:ascii="Monaco" w:hAnsi="Monaco" w:cs="Monaco"/>
                  <w:b/>
                  <w:bCs/>
                  <w:noProof/>
                  <w:color w:val="000000"/>
                  <w:sz w:val="20"/>
                  <w:szCs w:val="20"/>
                  <w:lang w:val="en-US"/>
                </w:rPr>
                <w:t>(</w:t>
              </w:r>
              <w:r w:rsidRPr="00557475">
                <w:rPr>
                  <w:rFonts w:ascii="Monaco" w:hAnsi="Monaco" w:cs="Monaco"/>
                  <w:noProof/>
                  <w:color w:val="000000"/>
                  <w:sz w:val="20"/>
                  <w:szCs w:val="20"/>
                  <w:lang w:val="en-US"/>
                </w:rPr>
                <w:t>info</w:t>
              </w:r>
              <w:r w:rsidRPr="00557475">
                <w:rPr>
                  <w:rFonts w:ascii="Monaco" w:hAnsi="Monaco" w:cs="Monaco"/>
                  <w:b/>
                  <w:bCs/>
                  <w:noProof/>
                  <w:color w:val="000000"/>
                  <w:sz w:val="20"/>
                  <w:szCs w:val="20"/>
                  <w:lang w:val="en-US"/>
                </w:rPr>
                <w:t>){</w:t>
              </w:r>
            </w:ins>
          </w:p>
          <w:p w14:paraId="17D0C0B8" w14:textId="0485E0CD" w:rsidR="0055352B" w:rsidRDefault="0055352B" w:rsidP="0055352B">
            <w:pPr>
              <w:widowControl w:val="0"/>
              <w:autoSpaceDE w:val="0"/>
              <w:autoSpaceDN w:val="0"/>
              <w:adjustRightInd w:val="0"/>
              <w:rPr>
                <w:ins w:id="2572" w:author="Borja Gonzalez" w:date="2017-09-28T19:00:00Z"/>
                <w:rFonts w:ascii="Monaco" w:hAnsi="Monaco" w:cs="Monaco"/>
                <w:b/>
                <w:bCs/>
                <w:noProof/>
                <w:color w:val="000000"/>
                <w:sz w:val="20"/>
                <w:szCs w:val="20"/>
                <w:lang w:val="en-US"/>
              </w:rPr>
            </w:pPr>
            <w:ins w:id="2573" w:author="Borja Gonzalez" w:date="2017-09-28T19:00:00Z">
              <w:r w:rsidRPr="00557475">
                <w:rPr>
                  <w:rFonts w:ascii="Monaco" w:hAnsi="Monaco" w:cs="Monaco"/>
                  <w:noProof/>
                  <w:sz w:val="20"/>
                  <w:szCs w:val="20"/>
                  <w:lang w:val="en-US"/>
                </w:rPr>
                <w:t xml:space="preserve">    </w:t>
              </w:r>
              <w:r w:rsidRPr="00557475">
                <w:rPr>
                  <w:rFonts w:ascii="Monaco" w:hAnsi="Monaco" w:cs="Monaco"/>
                  <w:noProof/>
                  <w:color w:val="000000"/>
                  <w:sz w:val="20"/>
                  <w:szCs w:val="20"/>
                  <w:lang w:val="en-US"/>
                </w:rPr>
                <w:t>datos</w:t>
              </w:r>
              <w:r w:rsidRPr="00557475">
                <w:rPr>
                  <w:rFonts w:ascii="Monaco" w:hAnsi="Monaco" w:cs="Monaco"/>
                  <w:noProof/>
                  <w:sz w:val="20"/>
                  <w:szCs w:val="20"/>
                  <w:lang w:val="en-US"/>
                </w:rPr>
                <w:t xml:space="preserve"> </w:t>
              </w:r>
              <w:r w:rsidRPr="00557475">
                <w:rPr>
                  <w:rFonts w:ascii="Monaco" w:hAnsi="Monaco" w:cs="Monaco"/>
                  <w:b/>
                  <w:bCs/>
                  <w:noProof/>
                  <w:color w:val="CE5C00"/>
                  <w:sz w:val="20"/>
                  <w:szCs w:val="20"/>
                  <w:lang w:val="en-US"/>
                </w:rPr>
                <w:t>=</w:t>
              </w:r>
              <w:r w:rsidRPr="00557475">
                <w:rPr>
                  <w:rFonts w:ascii="Monaco" w:hAnsi="Monaco" w:cs="Monaco"/>
                  <w:noProof/>
                  <w:sz w:val="20"/>
                  <w:szCs w:val="20"/>
                  <w:lang w:val="en-US"/>
                </w:rPr>
                <w:t xml:space="preserve"> </w:t>
              </w:r>
              <w:r w:rsidRPr="00557475">
                <w:rPr>
                  <w:rFonts w:ascii="Monaco" w:hAnsi="Monaco" w:cs="Monaco"/>
                  <w:noProof/>
                  <w:color w:val="000000"/>
                  <w:sz w:val="20"/>
                  <w:szCs w:val="20"/>
                  <w:lang w:val="en-US"/>
                </w:rPr>
                <w:t>JSON</w:t>
              </w:r>
              <w:r w:rsidRPr="00557475">
                <w:rPr>
                  <w:rFonts w:ascii="Monaco" w:hAnsi="Monaco" w:cs="Monaco"/>
                  <w:b/>
                  <w:bCs/>
                  <w:noProof/>
                  <w:color w:val="000000"/>
                  <w:sz w:val="20"/>
                  <w:szCs w:val="20"/>
                  <w:lang w:val="en-US"/>
                </w:rPr>
                <w:t>.</w:t>
              </w:r>
              <w:r w:rsidRPr="00557475">
                <w:rPr>
                  <w:rFonts w:ascii="Monaco" w:hAnsi="Monaco" w:cs="Monaco"/>
                  <w:noProof/>
                  <w:color w:val="000000"/>
                  <w:sz w:val="20"/>
                  <w:szCs w:val="20"/>
                  <w:lang w:val="en-US"/>
                </w:rPr>
                <w:t>parse</w:t>
              </w:r>
              <w:r w:rsidRPr="00557475">
                <w:rPr>
                  <w:rFonts w:ascii="Monaco" w:hAnsi="Monaco" w:cs="Monaco"/>
                  <w:b/>
                  <w:bCs/>
                  <w:noProof/>
                  <w:color w:val="000000"/>
                  <w:sz w:val="20"/>
                  <w:szCs w:val="20"/>
                  <w:lang w:val="en-US"/>
                </w:rPr>
                <w:t>(</w:t>
              </w:r>
              <w:r w:rsidRPr="00557475">
                <w:rPr>
                  <w:rFonts w:ascii="Monaco" w:hAnsi="Monaco" w:cs="Monaco"/>
                  <w:noProof/>
                  <w:color w:val="000000"/>
                  <w:sz w:val="20"/>
                  <w:szCs w:val="20"/>
                  <w:lang w:val="en-US"/>
                </w:rPr>
                <w:t>info</w:t>
              </w:r>
              <w:r w:rsidRPr="00557475">
                <w:rPr>
                  <w:rFonts w:ascii="Monaco" w:hAnsi="Monaco" w:cs="Monaco"/>
                  <w:b/>
                  <w:bCs/>
                  <w:noProof/>
                  <w:color w:val="000000"/>
                  <w:sz w:val="20"/>
                  <w:szCs w:val="20"/>
                  <w:lang w:val="en-US"/>
                </w:rPr>
                <w:t>);</w:t>
              </w:r>
            </w:ins>
          </w:p>
          <w:p w14:paraId="1F0DC3EF" w14:textId="77777777" w:rsidR="0055352B" w:rsidRDefault="0055352B" w:rsidP="0055352B">
            <w:pPr>
              <w:widowControl w:val="0"/>
              <w:autoSpaceDE w:val="0"/>
              <w:autoSpaceDN w:val="0"/>
              <w:adjustRightInd w:val="0"/>
              <w:rPr>
                <w:ins w:id="2574" w:author="Borja Gonzalez" w:date="2017-09-28T19:00:00Z"/>
                <w:rFonts w:ascii="Monaco" w:hAnsi="Monaco" w:cs="Monaco"/>
                <w:b/>
                <w:bCs/>
                <w:color w:val="204A87"/>
                <w:sz w:val="20"/>
                <w:szCs w:val="20"/>
                <w:lang w:val="en-US"/>
              </w:rPr>
            </w:pPr>
          </w:p>
          <w:p w14:paraId="6D3226C2" w14:textId="77777777" w:rsidR="0055352B" w:rsidRPr="0055352B" w:rsidRDefault="0055352B" w:rsidP="0055352B">
            <w:pPr>
              <w:keepNext/>
              <w:keepLines/>
              <w:widowControl w:val="0"/>
              <w:autoSpaceDE w:val="0"/>
              <w:autoSpaceDN w:val="0"/>
              <w:adjustRightInd w:val="0"/>
              <w:spacing w:before="200"/>
              <w:outlineLvl w:val="4"/>
              <w:rPr>
                <w:ins w:id="2575" w:author="Borja Gonzalez" w:date="2017-09-28T19:00:00Z"/>
                <w:rFonts w:ascii="Monaco" w:hAnsi="Monaco" w:cs="Monaco"/>
                <w:sz w:val="20"/>
                <w:szCs w:val="20"/>
                <w:lang w:val="en-US"/>
                <w:rPrChange w:id="2576" w:author="Borja Gonzalez" w:date="2017-09-28T19:00:00Z">
                  <w:rPr>
                    <w:ins w:id="2577" w:author="Borja Gonzalez" w:date="2017-09-28T19:00:00Z"/>
                    <w:rFonts w:ascii="Monaco" w:eastAsiaTheme="majorEastAsia" w:hAnsi="Monaco" w:cs="Monaco"/>
                    <w:color w:val="243F60" w:themeColor="accent1" w:themeShade="7F"/>
                    <w:sz w:val="32"/>
                    <w:szCs w:val="32"/>
                    <w:lang w:val="en-US"/>
                  </w:rPr>
                </w:rPrChange>
              </w:rPr>
            </w:pPr>
            <w:ins w:id="2578" w:author="Borja Gonzalez" w:date="2017-09-28T19:00:00Z">
              <w:r w:rsidRPr="0055352B">
                <w:rPr>
                  <w:rFonts w:ascii="Monaco" w:hAnsi="Monaco" w:cs="Monaco"/>
                  <w:b/>
                  <w:bCs/>
                  <w:color w:val="204A87"/>
                  <w:sz w:val="20"/>
                  <w:szCs w:val="20"/>
                  <w:lang w:val="en-US"/>
                  <w:rPrChange w:id="2579" w:author="Borja Gonzalez" w:date="2017-09-28T19:00:00Z">
                    <w:rPr>
                      <w:rFonts w:ascii="Monaco" w:hAnsi="Monaco" w:cs="Monaco"/>
                      <w:b/>
                      <w:bCs/>
                      <w:color w:val="204A87"/>
                      <w:sz w:val="32"/>
                      <w:szCs w:val="32"/>
                      <w:lang w:val="en-US"/>
                    </w:rPr>
                  </w:rPrChange>
                </w:rPr>
                <w:t>if</w:t>
              </w:r>
              <w:r w:rsidRPr="0055352B">
                <w:rPr>
                  <w:rFonts w:ascii="Monaco" w:hAnsi="Monaco" w:cs="Monaco"/>
                  <w:b/>
                  <w:bCs/>
                  <w:color w:val="000000"/>
                  <w:sz w:val="20"/>
                  <w:szCs w:val="20"/>
                  <w:lang w:val="en-US"/>
                  <w:rPrChange w:id="2580" w:author="Borja Gonzalez" w:date="2017-09-28T19:00:00Z">
                    <w:rPr>
                      <w:rFonts w:ascii="Monaco" w:hAnsi="Monaco" w:cs="Monaco"/>
                      <w:b/>
                      <w:bCs/>
                      <w:color w:val="000000"/>
                      <w:sz w:val="32"/>
                      <w:szCs w:val="32"/>
                      <w:lang w:val="en-US"/>
                    </w:rPr>
                  </w:rPrChange>
                </w:rPr>
                <w:t>(</w:t>
              </w:r>
              <w:r w:rsidRPr="0055352B">
                <w:rPr>
                  <w:rFonts w:ascii="Monaco" w:hAnsi="Monaco" w:cs="Monaco"/>
                  <w:color w:val="000000"/>
                  <w:sz w:val="20"/>
                  <w:szCs w:val="20"/>
                  <w:lang w:val="en-US"/>
                  <w:rPrChange w:id="2581" w:author="Borja Gonzalez" w:date="2017-09-28T19:00:00Z">
                    <w:rPr>
                      <w:rFonts w:ascii="Monaco" w:hAnsi="Monaco" w:cs="Monaco"/>
                      <w:color w:val="000000"/>
                      <w:sz w:val="32"/>
                      <w:szCs w:val="32"/>
                      <w:lang w:val="en-US"/>
                    </w:rPr>
                  </w:rPrChange>
                </w:rPr>
                <w:t>datos</w:t>
              </w:r>
              <w:r w:rsidRPr="0055352B">
                <w:rPr>
                  <w:rFonts w:ascii="Monaco" w:hAnsi="Monaco" w:cs="Monaco"/>
                  <w:b/>
                  <w:bCs/>
                  <w:color w:val="000000"/>
                  <w:sz w:val="20"/>
                  <w:szCs w:val="20"/>
                  <w:lang w:val="en-US"/>
                  <w:rPrChange w:id="2582" w:author="Borja Gonzalez" w:date="2017-09-28T19:00:00Z">
                    <w:rPr>
                      <w:rFonts w:ascii="Monaco" w:hAnsi="Monaco" w:cs="Monaco"/>
                      <w:b/>
                      <w:bCs/>
                      <w:color w:val="000000"/>
                      <w:sz w:val="32"/>
                      <w:szCs w:val="32"/>
                      <w:lang w:val="en-US"/>
                    </w:rPr>
                  </w:rPrChange>
                </w:rPr>
                <w:t>.</w:t>
              </w:r>
              <w:r w:rsidRPr="0055352B">
                <w:rPr>
                  <w:rFonts w:ascii="Monaco" w:hAnsi="Monaco" w:cs="Monaco"/>
                  <w:color w:val="000000"/>
                  <w:sz w:val="20"/>
                  <w:szCs w:val="20"/>
                  <w:lang w:val="en-US"/>
                  <w:rPrChange w:id="2583" w:author="Borja Gonzalez" w:date="2017-09-28T19:00:00Z">
                    <w:rPr>
                      <w:rFonts w:ascii="Monaco" w:hAnsi="Monaco" w:cs="Monaco"/>
                      <w:color w:val="000000"/>
                      <w:sz w:val="32"/>
                      <w:szCs w:val="32"/>
                      <w:lang w:val="en-US"/>
                    </w:rPr>
                  </w:rPrChange>
                </w:rPr>
                <w:t>operacion</w:t>
              </w:r>
              <w:r w:rsidRPr="0055352B">
                <w:rPr>
                  <w:rFonts w:ascii="Monaco" w:hAnsi="Monaco" w:cs="Monaco"/>
                  <w:sz w:val="20"/>
                  <w:szCs w:val="20"/>
                  <w:lang w:val="en-US"/>
                  <w:rPrChange w:id="2584" w:author="Borja Gonzalez" w:date="2017-09-28T19:00:00Z">
                    <w:rPr>
                      <w:rFonts w:ascii="Monaco" w:hAnsi="Monaco" w:cs="Monaco"/>
                      <w:sz w:val="32"/>
                      <w:szCs w:val="32"/>
                      <w:lang w:val="en-US"/>
                    </w:rPr>
                  </w:rPrChange>
                </w:rPr>
                <w:t xml:space="preserve"> </w:t>
              </w:r>
              <w:r w:rsidRPr="0055352B">
                <w:rPr>
                  <w:rFonts w:ascii="Monaco" w:hAnsi="Monaco" w:cs="Monaco"/>
                  <w:b/>
                  <w:bCs/>
                  <w:color w:val="CE5C00"/>
                  <w:sz w:val="20"/>
                  <w:szCs w:val="20"/>
                  <w:lang w:val="en-US"/>
                  <w:rPrChange w:id="2585" w:author="Borja Gonzalez" w:date="2017-09-28T19:00:00Z">
                    <w:rPr>
                      <w:rFonts w:ascii="Monaco" w:hAnsi="Monaco" w:cs="Monaco"/>
                      <w:b/>
                      <w:bCs/>
                      <w:color w:val="CE5C00"/>
                      <w:sz w:val="32"/>
                      <w:szCs w:val="32"/>
                      <w:lang w:val="en-US"/>
                    </w:rPr>
                  </w:rPrChange>
                </w:rPr>
                <w:t>==</w:t>
              </w:r>
              <w:r w:rsidRPr="0055352B">
                <w:rPr>
                  <w:rFonts w:ascii="Monaco" w:hAnsi="Monaco" w:cs="Monaco"/>
                  <w:sz w:val="20"/>
                  <w:szCs w:val="20"/>
                  <w:lang w:val="en-US"/>
                  <w:rPrChange w:id="2586" w:author="Borja Gonzalez" w:date="2017-09-28T19:00:00Z">
                    <w:rPr>
                      <w:rFonts w:ascii="Monaco" w:hAnsi="Monaco" w:cs="Monaco"/>
                      <w:sz w:val="32"/>
                      <w:szCs w:val="32"/>
                      <w:lang w:val="en-US"/>
                    </w:rPr>
                  </w:rPrChange>
                </w:rPr>
                <w:t xml:space="preserve"> </w:t>
              </w:r>
              <w:r w:rsidRPr="0055352B">
                <w:rPr>
                  <w:rFonts w:ascii="Monaco" w:hAnsi="Monaco" w:cs="Monaco"/>
                  <w:color w:val="4E9A06"/>
                  <w:sz w:val="20"/>
                  <w:szCs w:val="20"/>
                  <w:lang w:val="en-US"/>
                  <w:rPrChange w:id="2587" w:author="Borja Gonzalez" w:date="2017-09-28T19:00:00Z">
                    <w:rPr>
                      <w:rFonts w:ascii="Monaco" w:hAnsi="Monaco" w:cs="Monaco"/>
                      <w:color w:val="4E9A06"/>
                      <w:sz w:val="32"/>
                      <w:szCs w:val="32"/>
                      <w:lang w:val="en-US"/>
                    </w:rPr>
                  </w:rPrChange>
                </w:rPr>
                <w:t>"Añadir paciente"</w:t>
              </w:r>
              <w:r w:rsidRPr="0055352B">
                <w:rPr>
                  <w:rFonts w:ascii="Monaco" w:hAnsi="Monaco" w:cs="Monaco"/>
                  <w:b/>
                  <w:bCs/>
                  <w:color w:val="000000"/>
                  <w:sz w:val="20"/>
                  <w:szCs w:val="20"/>
                  <w:lang w:val="en-US"/>
                  <w:rPrChange w:id="2588" w:author="Borja Gonzalez" w:date="2017-09-28T19:00:00Z">
                    <w:rPr>
                      <w:rFonts w:ascii="Monaco" w:hAnsi="Monaco" w:cs="Monaco"/>
                      <w:b/>
                      <w:bCs/>
                      <w:color w:val="000000"/>
                      <w:sz w:val="32"/>
                      <w:szCs w:val="32"/>
                      <w:lang w:val="en-US"/>
                    </w:rPr>
                  </w:rPrChange>
                </w:rPr>
                <w:t>){</w:t>
              </w:r>
            </w:ins>
          </w:p>
          <w:p w14:paraId="3805D7FD" w14:textId="77777777" w:rsidR="0055352B" w:rsidRPr="0055352B" w:rsidRDefault="0055352B" w:rsidP="0055352B">
            <w:pPr>
              <w:keepNext/>
              <w:keepLines/>
              <w:widowControl w:val="0"/>
              <w:autoSpaceDE w:val="0"/>
              <w:autoSpaceDN w:val="0"/>
              <w:adjustRightInd w:val="0"/>
              <w:spacing w:before="200"/>
              <w:outlineLvl w:val="4"/>
              <w:rPr>
                <w:ins w:id="2589" w:author="Borja Gonzalez" w:date="2017-09-28T19:00:00Z"/>
                <w:rFonts w:ascii="Monaco" w:hAnsi="Monaco" w:cs="Monaco"/>
                <w:sz w:val="20"/>
                <w:szCs w:val="20"/>
                <w:lang w:val="en-US"/>
                <w:rPrChange w:id="2590" w:author="Borja Gonzalez" w:date="2017-09-28T19:00:00Z">
                  <w:rPr>
                    <w:ins w:id="2591" w:author="Borja Gonzalez" w:date="2017-09-28T19:00:00Z"/>
                    <w:rFonts w:ascii="Monaco" w:eastAsiaTheme="majorEastAsia" w:hAnsi="Monaco" w:cs="Monaco"/>
                    <w:color w:val="243F60" w:themeColor="accent1" w:themeShade="7F"/>
                    <w:sz w:val="32"/>
                    <w:szCs w:val="32"/>
                    <w:lang w:val="en-US"/>
                  </w:rPr>
                </w:rPrChange>
              </w:rPr>
            </w:pPr>
            <w:ins w:id="2592" w:author="Borja Gonzalez" w:date="2017-09-28T19:00:00Z">
              <w:r w:rsidRPr="0055352B">
                <w:rPr>
                  <w:rFonts w:ascii="Monaco" w:hAnsi="Monaco" w:cs="Monaco"/>
                  <w:sz w:val="20"/>
                  <w:szCs w:val="20"/>
                  <w:lang w:val="en-US"/>
                  <w:rPrChange w:id="2593" w:author="Borja Gonzalez" w:date="2017-09-28T19:00:00Z">
                    <w:rPr>
                      <w:rFonts w:ascii="Monaco" w:hAnsi="Monaco" w:cs="Monaco"/>
                      <w:sz w:val="32"/>
                      <w:szCs w:val="32"/>
                      <w:lang w:val="en-US"/>
                    </w:rPr>
                  </w:rPrChange>
                </w:rPr>
                <w:t xml:space="preserve">    </w:t>
              </w:r>
              <w:r w:rsidRPr="0055352B">
                <w:rPr>
                  <w:rFonts w:ascii="Monaco" w:hAnsi="Monaco" w:cs="Monaco"/>
                  <w:color w:val="000000"/>
                  <w:sz w:val="20"/>
                  <w:szCs w:val="20"/>
                  <w:lang w:val="en-US"/>
                  <w:rPrChange w:id="2594" w:author="Borja Gonzalez" w:date="2017-09-28T19:00:00Z">
                    <w:rPr>
                      <w:rFonts w:ascii="Monaco" w:hAnsi="Monaco" w:cs="Monaco"/>
                      <w:color w:val="000000"/>
                      <w:sz w:val="32"/>
                      <w:szCs w:val="32"/>
                      <w:lang w:val="en-US"/>
                    </w:rPr>
                  </w:rPrChange>
                </w:rPr>
                <w:t>console</w:t>
              </w:r>
              <w:r w:rsidRPr="0055352B">
                <w:rPr>
                  <w:rFonts w:ascii="Monaco" w:hAnsi="Monaco" w:cs="Monaco"/>
                  <w:b/>
                  <w:bCs/>
                  <w:color w:val="000000"/>
                  <w:sz w:val="20"/>
                  <w:szCs w:val="20"/>
                  <w:lang w:val="en-US"/>
                  <w:rPrChange w:id="2595" w:author="Borja Gonzalez" w:date="2017-09-28T19:00:00Z">
                    <w:rPr>
                      <w:rFonts w:ascii="Monaco" w:hAnsi="Monaco" w:cs="Monaco"/>
                      <w:b/>
                      <w:bCs/>
                      <w:color w:val="000000"/>
                      <w:sz w:val="32"/>
                      <w:szCs w:val="32"/>
                      <w:lang w:val="en-US"/>
                    </w:rPr>
                  </w:rPrChange>
                </w:rPr>
                <w:t>.</w:t>
              </w:r>
              <w:r w:rsidRPr="0055352B">
                <w:rPr>
                  <w:rFonts w:ascii="Monaco" w:hAnsi="Monaco" w:cs="Monaco"/>
                  <w:color w:val="000000"/>
                  <w:sz w:val="20"/>
                  <w:szCs w:val="20"/>
                  <w:lang w:val="en-US"/>
                  <w:rPrChange w:id="2596" w:author="Borja Gonzalez" w:date="2017-09-28T19:00:00Z">
                    <w:rPr>
                      <w:rFonts w:ascii="Monaco" w:hAnsi="Monaco" w:cs="Monaco"/>
                      <w:color w:val="000000"/>
                      <w:sz w:val="32"/>
                      <w:szCs w:val="32"/>
                      <w:lang w:val="en-US"/>
                    </w:rPr>
                  </w:rPrChange>
                </w:rPr>
                <w:t>log</w:t>
              </w:r>
              <w:r w:rsidRPr="0055352B">
                <w:rPr>
                  <w:rFonts w:ascii="Monaco" w:hAnsi="Monaco" w:cs="Monaco"/>
                  <w:b/>
                  <w:bCs/>
                  <w:color w:val="000000"/>
                  <w:sz w:val="20"/>
                  <w:szCs w:val="20"/>
                  <w:lang w:val="en-US"/>
                  <w:rPrChange w:id="2597" w:author="Borja Gonzalez" w:date="2017-09-28T19:00:00Z">
                    <w:rPr>
                      <w:rFonts w:ascii="Monaco" w:hAnsi="Monaco" w:cs="Monaco"/>
                      <w:b/>
                      <w:bCs/>
                      <w:color w:val="000000"/>
                      <w:sz w:val="32"/>
                      <w:szCs w:val="32"/>
                      <w:lang w:val="en-US"/>
                    </w:rPr>
                  </w:rPrChange>
                </w:rPr>
                <w:t>(</w:t>
              </w:r>
              <w:r w:rsidRPr="0055352B">
                <w:rPr>
                  <w:rFonts w:ascii="Monaco" w:hAnsi="Monaco" w:cs="Monaco"/>
                  <w:color w:val="000000"/>
                  <w:sz w:val="20"/>
                  <w:szCs w:val="20"/>
                  <w:lang w:val="en-US"/>
                  <w:rPrChange w:id="2598" w:author="Borja Gonzalez" w:date="2017-09-28T19:00:00Z">
                    <w:rPr>
                      <w:rFonts w:ascii="Monaco" w:hAnsi="Monaco" w:cs="Monaco"/>
                      <w:color w:val="000000"/>
                      <w:sz w:val="32"/>
                      <w:szCs w:val="32"/>
                      <w:lang w:val="en-US"/>
                    </w:rPr>
                  </w:rPrChange>
                </w:rPr>
                <w:t>timestamp</w:t>
              </w:r>
              <w:r w:rsidRPr="0055352B">
                <w:rPr>
                  <w:rFonts w:ascii="Monaco" w:hAnsi="Monaco" w:cs="Monaco"/>
                  <w:b/>
                  <w:bCs/>
                  <w:color w:val="000000"/>
                  <w:sz w:val="20"/>
                  <w:szCs w:val="20"/>
                  <w:lang w:val="en-US"/>
                  <w:rPrChange w:id="2599" w:author="Borja Gonzalez" w:date="2017-09-28T19:00:00Z">
                    <w:rPr>
                      <w:rFonts w:ascii="Monaco" w:hAnsi="Monaco" w:cs="Monaco"/>
                      <w:b/>
                      <w:bCs/>
                      <w:color w:val="000000"/>
                      <w:sz w:val="32"/>
                      <w:szCs w:val="32"/>
                      <w:lang w:val="en-US"/>
                    </w:rPr>
                  </w:rPrChange>
                </w:rPr>
                <w:t>(</w:t>
              </w:r>
              <w:r w:rsidRPr="0055352B">
                <w:rPr>
                  <w:rFonts w:ascii="Monaco" w:hAnsi="Monaco" w:cs="Monaco"/>
                  <w:color w:val="4E9A06"/>
                  <w:sz w:val="20"/>
                  <w:szCs w:val="20"/>
                  <w:lang w:val="en-US"/>
                  <w:rPrChange w:id="2600" w:author="Borja Gonzalez" w:date="2017-09-28T19:00:00Z">
                    <w:rPr>
                      <w:rFonts w:ascii="Monaco" w:hAnsi="Monaco" w:cs="Monaco"/>
                      <w:color w:val="4E9A06"/>
                      <w:sz w:val="32"/>
                      <w:szCs w:val="32"/>
                      <w:lang w:val="en-US"/>
                    </w:rPr>
                  </w:rPrChange>
                </w:rPr>
                <w:t>'hh:mm:ss:iii'</w:t>
              </w:r>
              <w:r w:rsidRPr="0055352B">
                <w:rPr>
                  <w:rFonts w:ascii="Monaco" w:hAnsi="Monaco" w:cs="Monaco"/>
                  <w:b/>
                  <w:bCs/>
                  <w:color w:val="000000"/>
                  <w:sz w:val="20"/>
                  <w:szCs w:val="20"/>
                  <w:lang w:val="en-US"/>
                  <w:rPrChange w:id="2601" w:author="Borja Gonzalez" w:date="2017-09-28T19:00:00Z">
                    <w:rPr>
                      <w:rFonts w:ascii="Monaco" w:hAnsi="Monaco" w:cs="Monaco"/>
                      <w:b/>
                      <w:bCs/>
                      <w:color w:val="000000"/>
                      <w:sz w:val="32"/>
                      <w:szCs w:val="32"/>
                      <w:lang w:val="en-US"/>
                    </w:rPr>
                  </w:rPrChange>
                </w:rPr>
                <w:t>)</w:t>
              </w:r>
              <w:r w:rsidRPr="0055352B">
                <w:rPr>
                  <w:rFonts w:ascii="Monaco" w:hAnsi="Monaco" w:cs="Monaco"/>
                  <w:b/>
                  <w:bCs/>
                  <w:color w:val="CE5C00"/>
                  <w:sz w:val="20"/>
                  <w:szCs w:val="20"/>
                  <w:lang w:val="en-US"/>
                  <w:rPrChange w:id="2602" w:author="Borja Gonzalez" w:date="2017-09-28T19:00:00Z">
                    <w:rPr>
                      <w:rFonts w:ascii="Monaco" w:hAnsi="Monaco" w:cs="Monaco"/>
                      <w:b/>
                      <w:bCs/>
                      <w:color w:val="CE5C00"/>
                      <w:sz w:val="32"/>
                      <w:szCs w:val="32"/>
                      <w:lang w:val="en-US"/>
                    </w:rPr>
                  </w:rPrChange>
                </w:rPr>
                <w:t>+</w:t>
              </w:r>
              <w:r w:rsidRPr="0055352B">
                <w:rPr>
                  <w:rFonts w:ascii="Monaco" w:hAnsi="Monaco" w:cs="Monaco"/>
                  <w:color w:val="4E9A06"/>
                  <w:sz w:val="20"/>
                  <w:szCs w:val="20"/>
                  <w:lang w:val="en-US"/>
                  <w:rPrChange w:id="2603" w:author="Borja Gonzalez" w:date="2017-09-28T19:00:00Z">
                    <w:rPr>
                      <w:rFonts w:ascii="Monaco" w:hAnsi="Monaco" w:cs="Monaco"/>
                      <w:color w:val="4E9A06"/>
                      <w:sz w:val="32"/>
                      <w:szCs w:val="32"/>
                      <w:lang w:val="en-US"/>
                    </w:rPr>
                  </w:rPrChange>
                </w:rPr>
                <w:t>" Paciente a añadir: "</w:t>
              </w:r>
              <w:r w:rsidRPr="0055352B">
                <w:rPr>
                  <w:rFonts w:ascii="Monaco" w:hAnsi="Monaco" w:cs="Monaco"/>
                  <w:b/>
                  <w:bCs/>
                  <w:color w:val="CE5C00"/>
                  <w:sz w:val="20"/>
                  <w:szCs w:val="20"/>
                  <w:lang w:val="en-US"/>
                  <w:rPrChange w:id="2604" w:author="Borja Gonzalez" w:date="2017-09-28T19:00:00Z">
                    <w:rPr>
                      <w:rFonts w:ascii="Monaco" w:hAnsi="Monaco" w:cs="Monaco"/>
                      <w:b/>
                      <w:bCs/>
                      <w:color w:val="CE5C00"/>
                      <w:sz w:val="32"/>
                      <w:szCs w:val="32"/>
                      <w:lang w:val="en-US"/>
                    </w:rPr>
                  </w:rPrChange>
                </w:rPr>
                <w:t>+</w:t>
              </w:r>
              <w:r w:rsidRPr="0055352B">
                <w:rPr>
                  <w:rFonts w:ascii="Monaco" w:hAnsi="Monaco" w:cs="Monaco"/>
                  <w:color w:val="000000"/>
                  <w:sz w:val="20"/>
                  <w:szCs w:val="20"/>
                  <w:lang w:val="en-US"/>
                  <w:rPrChange w:id="2605" w:author="Borja Gonzalez" w:date="2017-09-28T19:00:00Z">
                    <w:rPr>
                      <w:rFonts w:ascii="Monaco" w:hAnsi="Monaco" w:cs="Monaco"/>
                      <w:color w:val="000000"/>
                      <w:sz w:val="32"/>
                      <w:szCs w:val="32"/>
                      <w:lang w:val="en-US"/>
                    </w:rPr>
                  </w:rPrChange>
                </w:rPr>
                <w:t>datos</w:t>
              </w:r>
              <w:r w:rsidRPr="0055352B">
                <w:rPr>
                  <w:rFonts w:ascii="Monaco" w:hAnsi="Monaco" w:cs="Monaco"/>
                  <w:b/>
                  <w:bCs/>
                  <w:color w:val="000000"/>
                  <w:sz w:val="20"/>
                  <w:szCs w:val="20"/>
                  <w:lang w:val="en-US"/>
                  <w:rPrChange w:id="2606" w:author="Borja Gonzalez" w:date="2017-09-28T19:00:00Z">
                    <w:rPr>
                      <w:rFonts w:ascii="Monaco" w:hAnsi="Monaco" w:cs="Monaco"/>
                      <w:b/>
                      <w:bCs/>
                      <w:color w:val="000000"/>
                      <w:sz w:val="32"/>
                      <w:szCs w:val="32"/>
                      <w:lang w:val="en-US"/>
                    </w:rPr>
                  </w:rPrChange>
                </w:rPr>
                <w:t>.</w:t>
              </w:r>
              <w:r w:rsidRPr="0055352B">
                <w:rPr>
                  <w:rFonts w:ascii="Monaco" w:hAnsi="Monaco" w:cs="Monaco"/>
                  <w:color w:val="000000"/>
                  <w:sz w:val="20"/>
                  <w:szCs w:val="20"/>
                  <w:lang w:val="en-US"/>
                  <w:rPrChange w:id="2607" w:author="Borja Gonzalez" w:date="2017-09-28T19:00:00Z">
                    <w:rPr>
                      <w:rFonts w:ascii="Monaco" w:hAnsi="Monaco" w:cs="Monaco"/>
                      <w:color w:val="000000"/>
                      <w:sz w:val="32"/>
                      <w:szCs w:val="32"/>
                      <w:lang w:val="en-US"/>
                    </w:rPr>
                  </w:rPrChange>
                </w:rPr>
                <w:t>n</w:t>
              </w:r>
              <w:r w:rsidRPr="0055352B">
                <w:rPr>
                  <w:rFonts w:ascii="Monaco" w:hAnsi="Monaco" w:cs="Monaco"/>
                  <w:b/>
                  <w:bCs/>
                  <w:color w:val="CE5C00"/>
                  <w:sz w:val="20"/>
                  <w:szCs w:val="20"/>
                  <w:lang w:val="en-US"/>
                  <w:rPrChange w:id="2608" w:author="Borja Gonzalez" w:date="2017-09-28T19:00:00Z">
                    <w:rPr>
                      <w:rFonts w:ascii="Monaco" w:hAnsi="Monaco" w:cs="Monaco"/>
                      <w:b/>
                      <w:bCs/>
                      <w:color w:val="CE5C00"/>
                      <w:sz w:val="32"/>
                      <w:szCs w:val="32"/>
                      <w:lang w:val="en-US"/>
                    </w:rPr>
                  </w:rPrChange>
                </w:rPr>
                <w:t>+</w:t>
              </w:r>
              <w:r w:rsidRPr="0055352B">
                <w:rPr>
                  <w:rFonts w:ascii="Monaco" w:hAnsi="Monaco" w:cs="Monaco"/>
                  <w:color w:val="4E9A06"/>
                  <w:sz w:val="20"/>
                  <w:szCs w:val="20"/>
                  <w:lang w:val="en-US"/>
                  <w:rPrChange w:id="2609" w:author="Borja Gonzalez" w:date="2017-09-28T19:00:00Z">
                    <w:rPr>
                      <w:rFonts w:ascii="Monaco" w:hAnsi="Monaco" w:cs="Monaco"/>
                      <w:color w:val="4E9A06"/>
                      <w:sz w:val="32"/>
                      <w:szCs w:val="32"/>
                      <w:lang w:val="en-US"/>
                    </w:rPr>
                  </w:rPrChange>
                </w:rPr>
                <w:t>" "</w:t>
              </w:r>
              <w:r w:rsidRPr="0055352B">
                <w:rPr>
                  <w:rFonts w:ascii="Monaco" w:hAnsi="Monaco" w:cs="Monaco"/>
                  <w:b/>
                  <w:bCs/>
                  <w:color w:val="CE5C00"/>
                  <w:sz w:val="20"/>
                  <w:szCs w:val="20"/>
                  <w:lang w:val="en-US"/>
                  <w:rPrChange w:id="2610" w:author="Borja Gonzalez" w:date="2017-09-28T19:00:00Z">
                    <w:rPr>
                      <w:rFonts w:ascii="Monaco" w:hAnsi="Monaco" w:cs="Monaco"/>
                      <w:b/>
                      <w:bCs/>
                      <w:color w:val="CE5C00"/>
                      <w:sz w:val="32"/>
                      <w:szCs w:val="32"/>
                      <w:lang w:val="en-US"/>
                    </w:rPr>
                  </w:rPrChange>
                </w:rPr>
                <w:t>+</w:t>
              </w:r>
              <w:r w:rsidRPr="0055352B">
                <w:rPr>
                  <w:rFonts w:ascii="Monaco" w:hAnsi="Monaco" w:cs="Monaco"/>
                  <w:color w:val="000000"/>
                  <w:sz w:val="20"/>
                  <w:szCs w:val="20"/>
                  <w:lang w:val="en-US"/>
                  <w:rPrChange w:id="2611" w:author="Borja Gonzalez" w:date="2017-09-28T19:00:00Z">
                    <w:rPr>
                      <w:rFonts w:ascii="Monaco" w:hAnsi="Monaco" w:cs="Monaco"/>
                      <w:color w:val="000000"/>
                      <w:sz w:val="32"/>
                      <w:szCs w:val="32"/>
                      <w:lang w:val="en-US"/>
                    </w:rPr>
                  </w:rPrChange>
                </w:rPr>
                <w:t>datos</w:t>
              </w:r>
              <w:r w:rsidRPr="0055352B">
                <w:rPr>
                  <w:rFonts w:ascii="Monaco" w:hAnsi="Monaco" w:cs="Monaco"/>
                  <w:b/>
                  <w:bCs/>
                  <w:color w:val="000000"/>
                  <w:sz w:val="20"/>
                  <w:szCs w:val="20"/>
                  <w:lang w:val="en-US"/>
                  <w:rPrChange w:id="2612" w:author="Borja Gonzalez" w:date="2017-09-28T19:00:00Z">
                    <w:rPr>
                      <w:rFonts w:ascii="Monaco" w:hAnsi="Monaco" w:cs="Monaco"/>
                      <w:b/>
                      <w:bCs/>
                      <w:color w:val="000000"/>
                      <w:sz w:val="32"/>
                      <w:szCs w:val="32"/>
                      <w:lang w:val="en-US"/>
                    </w:rPr>
                  </w:rPrChange>
                </w:rPr>
                <w:t>.</w:t>
              </w:r>
              <w:r w:rsidRPr="0055352B">
                <w:rPr>
                  <w:rFonts w:ascii="Monaco" w:hAnsi="Monaco" w:cs="Monaco"/>
                  <w:color w:val="000000"/>
                  <w:sz w:val="20"/>
                  <w:szCs w:val="20"/>
                  <w:lang w:val="en-US"/>
                  <w:rPrChange w:id="2613" w:author="Borja Gonzalez" w:date="2017-09-28T19:00:00Z">
                    <w:rPr>
                      <w:rFonts w:ascii="Monaco" w:hAnsi="Monaco" w:cs="Monaco"/>
                      <w:color w:val="000000"/>
                      <w:sz w:val="32"/>
                      <w:szCs w:val="32"/>
                      <w:lang w:val="en-US"/>
                    </w:rPr>
                  </w:rPrChange>
                </w:rPr>
                <w:t>a</w:t>
              </w:r>
              <w:r w:rsidRPr="0055352B">
                <w:rPr>
                  <w:rFonts w:ascii="Monaco" w:hAnsi="Monaco" w:cs="Monaco"/>
                  <w:b/>
                  <w:bCs/>
                  <w:color w:val="000000"/>
                  <w:sz w:val="20"/>
                  <w:szCs w:val="20"/>
                  <w:lang w:val="en-US"/>
                  <w:rPrChange w:id="2614" w:author="Borja Gonzalez" w:date="2017-09-28T19:00:00Z">
                    <w:rPr>
                      <w:rFonts w:ascii="Monaco" w:hAnsi="Monaco" w:cs="Monaco"/>
                      <w:b/>
                      <w:bCs/>
                      <w:color w:val="000000"/>
                      <w:sz w:val="32"/>
                      <w:szCs w:val="32"/>
                      <w:lang w:val="en-US"/>
                    </w:rPr>
                  </w:rPrChange>
                </w:rPr>
                <w:t>);</w:t>
              </w:r>
            </w:ins>
          </w:p>
          <w:p w14:paraId="533BD3F5" w14:textId="77777777" w:rsidR="0055352B" w:rsidRPr="0055352B" w:rsidRDefault="0055352B" w:rsidP="0055352B">
            <w:pPr>
              <w:keepNext/>
              <w:keepLines/>
              <w:widowControl w:val="0"/>
              <w:autoSpaceDE w:val="0"/>
              <w:autoSpaceDN w:val="0"/>
              <w:adjustRightInd w:val="0"/>
              <w:spacing w:before="200"/>
              <w:outlineLvl w:val="4"/>
              <w:rPr>
                <w:ins w:id="2615" w:author="Borja Gonzalez" w:date="2017-09-28T19:00:00Z"/>
                <w:rFonts w:ascii="Monaco" w:hAnsi="Monaco" w:cs="Monaco"/>
                <w:sz w:val="20"/>
                <w:szCs w:val="20"/>
                <w:lang w:val="en-US"/>
                <w:rPrChange w:id="2616" w:author="Borja Gonzalez" w:date="2017-09-28T19:00:00Z">
                  <w:rPr>
                    <w:ins w:id="2617" w:author="Borja Gonzalez" w:date="2017-09-28T19:00:00Z"/>
                    <w:rFonts w:ascii="Monaco" w:eastAsiaTheme="majorEastAsia" w:hAnsi="Monaco" w:cs="Monaco"/>
                    <w:color w:val="243F60" w:themeColor="accent1" w:themeShade="7F"/>
                    <w:sz w:val="32"/>
                    <w:szCs w:val="32"/>
                    <w:lang w:val="en-US"/>
                  </w:rPr>
                </w:rPrChange>
              </w:rPr>
            </w:pPr>
            <w:ins w:id="2618" w:author="Borja Gonzalez" w:date="2017-09-28T19:00:00Z">
              <w:r w:rsidRPr="0055352B">
                <w:rPr>
                  <w:rFonts w:ascii="Monaco" w:hAnsi="Monaco" w:cs="Monaco"/>
                  <w:sz w:val="20"/>
                  <w:szCs w:val="20"/>
                  <w:lang w:val="en-US"/>
                  <w:rPrChange w:id="2619" w:author="Borja Gonzalez" w:date="2017-09-28T19:00:00Z">
                    <w:rPr>
                      <w:rFonts w:ascii="Monaco" w:hAnsi="Monaco" w:cs="Monaco"/>
                      <w:sz w:val="32"/>
                      <w:szCs w:val="32"/>
                      <w:lang w:val="en-US"/>
                    </w:rPr>
                  </w:rPrChange>
                </w:rPr>
                <w:t xml:space="preserve">    </w:t>
              </w:r>
              <w:r w:rsidRPr="0055352B">
                <w:rPr>
                  <w:rFonts w:ascii="Monaco" w:hAnsi="Monaco" w:cs="Monaco"/>
                  <w:b/>
                  <w:bCs/>
                  <w:color w:val="204A87"/>
                  <w:sz w:val="20"/>
                  <w:szCs w:val="20"/>
                  <w:lang w:val="en-US"/>
                  <w:rPrChange w:id="2620" w:author="Borja Gonzalez" w:date="2017-09-28T19:00:00Z">
                    <w:rPr>
                      <w:rFonts w:ascii="Monaco" w:hAnsi="Monaco" w:cs="Monaco"/>
                      <w:b/>
                      <w:bCs/>
                      <w:color w:val="204A87"/>
                      <w:sz w:val="32"/>
                      <w:szCs w:val="32"/>
                      <w:lang w:val="en-US"/>
                    </w:rPr>
                  </w:rPrChange>
                </w:rPr>
                <w:t>var</w:t>
              </w:r>
              <w:r w:rsidRPr="0055352B">
                <w:rPr>
                  <w:rFonts w:ascii="Monaco" w:hAnsi="Monaco" w:cs="Monaco"/>
                  <w:sz w:val="20"/>
                  <w:szCs w:val="20"/>
                  <w:lang w:val="en-US"/>
                  <w:rPrChange w:id="2621" w:author="Borja Gonzalez" w:date="2017-09-28T19:00:00Z">
                    <w:rPr>
                      <w:rFonts w:ascii="Monaco" w:hAnsi="Monaco" w:cs="Monaco"/>
                      <w:sz w:val="32"/>
                      <w:szCs w:val="32"/>
                      <w:lang w:val="en-US"/>
                    </w:rPr>
                  </w:rPrChange>
                </w:rPr>
                <w:t xml:space="preserve"> </w:t>
              </w:r>
              <w:r w:rsidRPr="0055352B">
                <w:rPr>
                  <w:rFonts w:ascii="Monaco" w:hAnsi="Monaco" w:cs="Monaco"/>
                  <w:color w:val="000000"/>
                  <w:sz w:val="20"/>
                  <w:szCs w:val="20"/>
                  <w:lang w:val="en-US"/>
                  <w:rPrChange w:id="2622" w:author="Borja Gonzalez" w:date="2017-09-28T19:00:00Z">
                    <w:rPr>
                      <w:rFonts w:ascii="Monaco" w:hAnsi="Monaco" w:cs="Monaco"/>
                      <w:color w:val="000000"/>
                      <w:sz w:val="32"/>
                      <w:szCs w:val="32"/>
                      <w:lang w:val="en-US"/>
                    </w:rPr>
                  </w:rPrChange>
                </w:rPr>
                <w:t>filebuffer</w:t>
              </w:r>
              <w:r w:rsidRPr="0055352B">
                <w:rPr>
                  <w:rFonts w:ascii="Monaco" w:hAnsi="Monaco" w:cs="Monaco"/>
                  <w:sz w:val="20"/>
                  <w:szCs w:val="20"/>
                  <w:lang w:val="en-US"/>
                  <w:rPrChange w:id="2623" w:author="Borja Gonzalez" w:date="2017-09-28T19:00:00Z">
                    <w:rPr>
                      <w:rFonts w:ascii="Monaco" w:hAnsi="Monaco" w:cs="Monaco"/>
                      <w:sz w:val="32"/>
                      <w:szCs w:val="32"/>
                      <w:lang w:val="en-US"/>
                    </w:rPr>
                  </w:rPrChange>
                </w:rPr>
                <w:t xml:space="preserve"> </w:t>
              </w:r>
              <w:r w:rsidRPr="0055352B">
                <w:rPr>
                  <w:rFonts w:ascii="Monaco" w:hAnsi="Monaco" w:cs="Monaco"/>
                  <w:b/>
                  <w:bCs/>
                  <w:color w:val="CE5C00"/>
                  <w:sz w:val="20"/>
                  <w:szCs w:val="20"/>
                  <w:lang w:val="en-US"/>
                  <w:rPrChange w:id="2624" w:author="Borja Gonzalez" w:date="2017-09-28T19:00:00Z">
                    <w:rPr>
                      <w:rFonts w:ascii="Monaco" w:hAnsi="Monaco" w:cs="Monaco"/>
                      <w:b/>
                      <w:bCs/>
                      <w:color w:val="CE5C00"/>
                      <w:sz w:val="32"/>
                      <w:szCs w:val="32"/>
                      <w:lang w:val="en-US"/>
                    </w:rPr>
                  </w:rPrChange>
                </w:rPr>
                <w:t>=</w:t>
              </w:r>
              <w:r w:rsidRPr="0055352B">
                <w:rPr>
                  <w:rFonts w:ascii="Monaco" w:hAnsi="Monaco" w:cs="Monaco"/>
                  <w:sz w:val="20"/>
                  <w:szCs w:val="20"/>
                  <w:lang w:val="en-US"/>
                  <w:rPrChange w:id="2625" w:author="Borja Gonzalez" w:date="2017-09-28T19:00:00Z">
                    <w:rPr>
                      <w:rFonts w:ascii="Monaco" w:hAnsi="Monaco" w:cs="Monaco"/>
                      <w:sz w:val="32"/>
                      <w:szCs w:val="32"/>
                      <w:lang w:val="en-US"/>
                    </w:rPr>
                  </w:rPrChange>
                </w:rPr>
                <w:t xml:space="preserve"> </w:t>
              </w:r>
              <w:r w:rsidRPr="0055352B">
                <w:rPr>
                  <w:rFonts w:ascii="Monaco" w:hAnsi="Monaco" w:cs="Monaco"/>
                  <w:color w:val="000000"/>
                  <w:sz w:val="20"/>
                  <w:szCs w:val="20"/>
                  <w:lang w:val="en-US"/>
                  <w:rPrChange w:id="2626" w:author="Borja Gonzalez" w:date="2017-09-28T19:00:00Z">
                    <w:rPr>
                      <w:rFonts w:ascii="Monaco" w:hAnsi="Monaco" w:cs="Monaco"/>
                      <w:color w:val="000000"/>
                      <w:sz w:val="32"/>
                      <w:szCs w:val="32"/>
                      <w:lang w:val="en-US"/>
                    </w:rPr>
                  </w:rPrChange>
                </w:rPr>
                <w:t>fs</w:t>
              </w:r>
              <w:r w:rsidRPr="0055352B">
                <w:rPr>
                  <w:rFonts w:ascii="Monaco" w:hAnsi="Monaco" w:cs="Monaco"/>
                  <w:b/>
                  <w:bCs/>
                  <w:color w:val="000000"/>
                  <w:sz w:val="20"/>
                  <w:szCs w:val="20"/>
                  <w:lang w:val="en-US"/>
                  <w:rPrChange w:id="2627" w:author="Borja Gonzalez" w:date="2017-09-28T19:00:00Z">
                    <w:rPr>
                      <w:rFonts w:ascii="Monaco" w:hAnsi="Monaco" w:cs="Monaco"/>
                      <w:b/>
                      <w:bCs/>
                      <w:color w:val="000000"/>
                      <w:sz w:val="32"/>
                      <w:szCs w:val="32"/>
                      <w:lang w:val="en-US"/>
                    </w:rPr>
                  </w:rPrChange>
                </w:rPr>
                <w:t>.</w:t>
              </w:r>
              <w:r w:rsidRPr="0055352B">
                <w:rPr>
                  <w:rFonts w:ascii="Monaco" w:hAnsi="Monaco" w:cs="Monaco"/>
                  <w:color w:val="000000"/>
                  <w:sz w:val="20"/>
                  <w:szCs w:val="20"/>
                  <w:lang w:val="en-US"/>
                  <w:rPrChange w:id="2628" w:author="Borja Gonzalez" w:date="2017-09-28T19:00:00Z">
                    <w:rPr>
                      <w:rFonts w:ascii="Monaco" w:hAnsi="Monaco" w:cs="Monaco"/>
                      <w:color w:val="000000"/>
                      <w:sz w:val="32"/>
                      <w:szCs w:val="32"/>
                      <w:lang w:val="en-US"/>
                    </w:rPr>
                  </w:rPrChange>
                </w:rPr>
                <w:t>readFileSync</w:t>
              </w:r>
              <w:r w:rsidRPr="0055352B">
                <w:rPr>
                  <w:rFonts w:ascii="Monaco" w:hAnsi="Monaco" w:cs="Monaco"/>
                  <w:b/>
                  <w:bCs/>
                  <w:color w:val="000000"/>
                  <w:sz w:val="20"/>
                  <w:szCs w:val="20"/>
                  <w:lang w:val="en-US"/>
                  <w:rPrChange w:id="2629" w:author="Borja Gonzalez" w:date="2017-09-28T19:00:00Z">
                    <w:rPr>
                      <w:rFonts w:ascii="Monaco" w:hAnsi="Monaco" w:cs="Monaco"/>
                      <w:b/>
                      <w:bCs/>
                      <w:color w:val="000000"/>
                      <w:sz w:val="32"/>
                      <w:szCs w:val="32"/>
                      <w:lang w:val="en-US"/>
                    </w:rPr>
                  </w:rPrChange>
                </w:rPr>
                <w:t>(</w:t>
              </w:r>
              <w:r w:rsidRPr="0055352B">
                <w:rPr>
                  <w:rFonts w:ascii="Monaco" w:hAnsi="Monaco" w:cs="Monaco"/>
                  <w:color w:val="4E9A06"/>
                  <w:sz w:val="20"/>
                  <w:szCs w:val="20"/>
                  <w:lang w:val="en-US"/>
                  <w:rPrChange w:id="2630" w:author="Borja Gonzalez" w:date="2017-09-28T19:00:00Z">
                    <w:rPr>
                      <w:rFonts w:ascii="Monaco" w:hAnsi="Monaco" w:cs="Monaco"/>
                      <w:color w:val="4E9A06"/>
                      <w:sz w:val="32"/>
                      <w:szCs w:val="32"/>
                      <w:lang w:val="en-US"/>
                    </w:rPr>
                  </w:rPrChange>
                </w:rPr>
                <w:t>'./Pacientes_DB.db'</w:t>
              </w:r>
              <w:r w:rsidRPr="0055352B">
                <w:rPr>
                  <w:rFonts w:ascii="Monaco" w:hAnsi="Monaco" w:cs="Monaco"/>
                  <w:b/>
                  <w:bCs/>
                  <w:color w:val="000000"/>
                  <w:sz w:val="20"/>
                  <w:szCs w:val="20"/>
                  <w:lang w:val="en-US"/>
                  <w:rPrChange w:id="2631" w:author="Borja Gonzalez" w:date="2017-09-28T19:00:00Z">
                    <w:rPr>
                      <w:rFonts w:ascii="Monaco" w:hAnsi="Monaco" w:cs="Monaco"/>
                      <w:b/>
                      <w:bCs/>
                      <w:color w:val="000000"/>
                      <w:sz w:val="32"/>
                      <w:szCs w:val="32"/>
                      <w:lang w:val="en-US"/>
                    </w:rPr>
                  </w:rPrChange>
                </w:rPr>
                <w:t>);</w:t>
              </w:r>
            </w:ins>
          </w:p>
          <w:p w14:paraId="393F500C" w14:textId="77777777" w:rsidR="0055352B" w:rsidRPr="0055352B" w:rsidRDefault="0055352B" w:rsidP="0055352B">
            <w:pPr>
              <w:widowControl w:val="0"/>
              <w:autoSpaceDE w:val="0"/>
              <w:autoSpaceDN w:val="0"/>
              <w:adjustRightInd w:val="0"/>
              <w:rPr>
                <w:ins w:id="2632" w:author="Borja Gonzalez" w:date="2017-09-28T19:00:00Z"/>
                <w:rFonts w:ascii="Monaco" w:hAnsi="Monaco" w:cs="Monaco"/>
                <w:sz w:val="20"/>
                <w:szCs w:val="20"/>
                <w:lang w:val="en-US"/>
                <w:rPrChange w:id="2633" w:author="Borja Gonzalez" w:date="2017-09-28T19:00:00Z">
                  <w:rPr>
                    <w:ins w:id="2634" w:author="Borja Gonzalez" w:date="2017-09-28T19:00:00Z"/>
                    <w:rFonts w:ascii="Monaco" w:hAnsi="Monaco" w:cs="Monaco"/>
                    <w:sz w:val="32"/>
                    <w:szCs w:val="32"/>
                    <w:lang w:val="en-US"/>
                  </w:rPr>
                </w:rPrChange>
              </w:rPr>
            </w:pPr>
          </w:p>
          <w:p w14:paraId="4CEEA15E" w14:textId="77777777" w:rsidR="0055352B" w:rsidRPr="0055352B" w:rsidRDefault="0055352B" w:rsidP="0055352B">
            <w:pPr>
              <w:keepNext/>
              <w:keepLines/>
              <w:widowControl w:val="0"/>
              <w:autoSpaceDE w:val="0"/>
              <w:autoSpaceDN w:val="0"/>
              <w:adjustRightInd w:val="0"/>
              <w:spacing w:before="200"/>
              <w:outlineLvl w:val="4"/>
              <w:rPr>
                <w:ins w:id="2635" w:author="Borja Gonzalez" w:date="2017-09-28T19:00:00Z"/>
                <w:rFonts w:ascii="Monaco" w:hAnsi="Monaco" w:cs="Monaco"/>
                <w:sz w:val="20"/>
                <w:szCs w:val="20"/>
                <w:lang w:val="en-US"/>
                <w:rPrChange w:id="2636" w:author="Borja Gonzalez" w:date="2017-09-28T19:00:00Z">
                  <w:rPr>
                    <w:ins w:id="2637" w:author="Borja Gonzalez" w:date="2017-09-28T19:00:00Z"/>
                    <w:rFonts w:ascii="Monaco" w:eastAsiaTheme="majorEastAsia" w:hAnsi="Monaco" w:cs="Monaco"/>
                    <w:color w:val="243F60" w:themeColor="accent1" w:themeShade="7F"/>
                    <w:sz w:val="32"/>
                    <w:szCs w:val="32"/>
                    <w:lang w:val="en-US"/>
                  </w:rPr>
                </w:rPrChange>
              </w:rPr>
            </w:pPr>
            <w:ins w:id="2638" w:author="Borja Gonzalez" w:date="2017-09-28T19:00:00Z">
              <w:r w:rsidRPr="0055352B">
                <w:rPr>
                  <w:rFonts w:ascii="Monaco" w:hAnsi="Monaco" w:cs="Monaco"/>
                  <w:sz w:val="20"/>
                  <w:szCs w:val="20"/>
                  <w:lang w:val="en-US"/>
                  <w:rPrChange w:id="2639" w:author="Borja Gonzalez" w:date="2017-09-28T19:00:00Z">
                    <w:rPr>
                      <w:rFonts w:ascii="Monaco" w:hAnsi="Monaco" w:cs="Monaco"/>
                      <w:sz w:val="32"/>
                      <w:szCs w:val="32"/>
                      <w:lang w:val="en-US"/>
                    </w:rPr>
                  </w:rPrChange>
                </w:rPr>
                <w:t xml:space="preserve">    </w:t>
              </w:r>
              <w:r w:rsidRPr="0055352B">
                <w:rPr>
                  <w:rFonts w:ascii="Monaco" w:hAnsi="Monaco" w:cs="Monaco"/>
                  <w:b/>
                  <w:bCs/>
                  <w:color w:val="204A87"/>
                  <w:sz w:val="20"/>
                  <w:szCs w:val="20"/>
                  <w:lang w:val="en-US"/>
                  <w:rPrChange w:id="2640" w:author="Borja Gonzalez" w:date="2017-09-28T19:00:00Z">
                    <w:rPr>
                      <w:rFonts w:ascii="Monaco" w:hAnsi="Monaco" w:cs="Monaco"/>
                      <w:b/>
                      <w:bCs/>
                      <w:color w:val="204A87"/>
                      <w:sz w:val="32"/>
                      <w:szCs w:val="32"/>
                      <w:lang w:val="en-US"/>
                    </w:rPr>
                  </w:rPrChange>
                </w:rPr>
                <w:t>var</w:t>
              </w:r>
              <w:r w:rsidRPr="0055352B">
                <w:rPr>
                  <w:rFonts w:ascii="Monaco" w:hAnsi="Monaco" w:cs="Monaco"/>
                  <w:sz w:val="20"/>
                  <w:szCs w:val="20"/>
                  <w:lang w:val="en-US"/>
                  <w:rPrChange w:id="2641" w:author="Borja Gonzalez" w:date="2017-09-28T19:00:00Z">
                    <w:rPr>
                      <w:rFonts w:ascii="Monaco" w:hAnsi="Monaco" w:cs="Monaco"/>
                      <w:sz w:val="32"/>
                      <w:szCs w:val="32"/>
                      <w:lang w:val="en-US"/>
                    </w:rPr>
                  </w:rPrChange>
                </w:rPr>
                <w:t xml:space="preserve"> </w:t>
              </w:r>
              <w:r w:rsidRPr="0055352B">
                <w:rPr>
                  <w:rFonts w:ascii="Monaco" w:hAnsi="Monaco" w:cs="Monaco"/>
                  <w:color w:val="000000"/>
                  <w:sz w:val="20"/>
                  <w:szCs w:val="20"/>
                  <w:lang w:val="en-US"/>
                  <w:rPrChange w:id="2642" w:author="Borja Gonzalez" w:date="2017-09-28T19:00:00Z">
                    <w:rPr>
                      <w:rFonts w:ascii="Monaco" w:hAnsi="Monaco" w:cs="Monaco"/>
                      <w:color w:val="000000"/>
                      <w:sz w:val="32"/>
                      <w:szCs w:val="32"/>
                      <w:lang w:val="en-US"/>
                    </w:rPr>
                  </w:rPrChange>
                </w:rPr>
                <w:t>db</w:t>
              </w:r>
              <w:r w:rsidRPr="0055352B">
                <w:rPr>
                  <w:rFonts w:ascii="Monaco" w:hAnsi="Monaco" w:cs="Monaco"/>
                  <w:sz w:val="20"/>
                  <w:szCs w:val="20"/>
                  <w:lang w:val="en-US"/>
                  <w:rPrChange w:id="2643" w:author="Borja Gonzalez" w:date="2017-09-28T19:00:00Z">
                    <w:rPr>
                      <w:rFonts w:ascii="Monaco" w:hAnsi="Monaco" w:cs="Monaco"/>
                      <w:sz w:val="32"/>
                      <w:szCs w:val="32"/>
                      <w:lang w:val="en-US"/>
                    </w:rPr>
                  </w:rPrChange>
                </w:rPr>
                <w:t xml:space="preserve"> </w:t>
              </w:r>
              <w:r w:rsidRPr="0055352B">
                <w:rPr>
                  <w:rFonts w:ascii="Monaco" w:hAnsi="Monaco" w:cs="Monaco"/>
                  <w:b/>
                  <w:bCs/>
                  <w:color w:val="CE5C00"/>
                  <w:sz w:val="20"/>
                  <w:szCs w:val="20"/>
                  <w:lang w:val="en-US"/>
                  <w:rPrChange w:id="2644" w:author="Borja Gonzalez" w:date="2017-09-28T19:00:00Z">
                    <w:rPr>
                      <w:rFonts w:ascii="Monaco" w:hAnsi="Monaco" w:cs="Monaco"/>
                      <w:b/>
                      <w:bCs/>
                      <w:color w:val="CE5C00"/>
                      <w:sz w:val="32"/>
                      <w:szCs w:val="32"/>
                      <w:lang w:val="en-US"/>
                    </w:rPr>
                  </w:rPrChange>
                </w:rPr>
                <w:t>=</w:t>
              </w:r>
              <w:r w:rsidRPr="0055352B">
                <w:rPr>
                  <w:rFonts w:ascii="Monaco" w:hAnsi="Monaco" w:cs="Monaco"/>
                  <w:sz w:val="20"/>
                  <w:szCs w:val="20"/>
                  <w:lang w:val="en-US"/>
                  <w:rPrChange w:id="2645" w:author="Borja Gonzalez" w:date="2017-09-28T19:00:00Z">
                    <w:rPr>
                      <w:rFonts w:ascii="Monaco" w:hAnsi="Monaco" w:cs="Monaco"/>
                      <w:sz w:val="32"/>
                      <w:szCs w:val="32"/>
                      <w:lang w:val="en-US"/>
                    </w:rPr>
                  </w:rPrChange>
                </w:rPr>
                <w:t xml:space="preserve"> </w:t>
              </w:r>
              <w:r w:rsidRPr="0055352B">
                <w:rPr>
                  <w:rFonts w:ascii="Monaco" w:hAnsi="Monaco" w:cs="Monaco"/>
                  <w:b/>
                  <w:bCs/>
                  <w:color w:val="204A87"/>
                  <w:sz w:val="20"/>
                  <w:szCs w:val="20"/>
                  <w:lang w:val="en-US"/>
                  <w:rPrChange w:id="2646" w:author="Borja Gonzalez" w:date="2017-09-28T19:00:00Z">
                    <w:rPr>
                      <w:rFonts w:ascii="Monaco" w:hAnsi="Monaco" w:cs="Monaco"/>
                      <w:b/>
                      <w:bCs/>
                      <w:color w:val="204A87"/>
                      <w:sz w:val="32"/>
                      <w:szCs w:val="32"/>
                      <w:lang w:val="en-US"/>
                    </w:rPr>
                  </w:rPrChange>
                </w:rPr>
                <w:t>new</w:t>
              </w:r>
              <w:r w:rsidRPr="0055352B">
                <w:rPr>
                  <w:rFonts w:ascii="Monaco" w:hAnsi="Monaco" w:cs="Monaco"/>
                  <w:sz w:val="20"/>
                  <w:szCs w:val="20"/>
                  <w:lang w:val="en-US"/>
                  <w:rPrChange w:id="2647" w:author="Borja Gonzalez" w:date="2017-09-28T19:00:00Z">
                    <w:rPr>
                      <w:rFonts w:ascii="Monaco" w:hAnsi="Monaco" w:cs="Monaco"/>
                      <w:sz w:val="32"/>
                      <w:szCs w:val="32"/>
                      <w:lang w:val="en-US"/>
                    </w:rPr>
                  </w:rPrChange>
                </w:rPr>
                <w:t xml:space="preserve"> </w:t>
              </w:r>
              <w:r w:rsidRPr="0055352B">
                <w:rPr>
                  <w:rFonts w:ascii="Monaco" w:hAnsi="Monaco" w:cs="Monaco"/>
                  <w:color w:val="000000"/>
                  <w:sz w:val="20"/>
                  <w:szCs w:val="20"/>
                  <w:lang w:val="en-US"/>
                  <w:rPrChange w:id="2648" w:author="Borja Gonzalez" w:date="2017-09-28T19:00:00Z">
                    <w:rPr>
                      <w:rFonts w:ascii="Monaco" w:hAnsi="Monaco" w:cs="Monaco"/>
                      <w:color w:val="000000"/>
                      <w:sz w:val="32"/>
                      <w:szCs w:val="32"/>
                      <w:lang w:val="en-US"/>
                    </w:rPr>
                  </w:rPrChange>
                </w:rPr>
                <w:t>SQL</w:t>
              </w:r>
              <w:r w:rsidRPr="0055352B">
                <w:rPr>
                  <w:rFonts w:ascii="Monaco" w:hAnsi="Monaco" w:cs="Monaco"/>
                  <w:b/>
                  <w:bCs/>
                  <w:color w:val="000000"/>
                  <w:sz w:val="20"/>
                  <w:szCs w:val="20"/>
                  <w:lang w:val="en-US"/>
                  <w:rPrChange w:id="2649" w:author="Borja Gonzalez" w:date="2017-09-28T19:00:00Z">
                    <w:rPr>
                      <w:rFonts w:ascii="Monaco" w:hAnsi="Monaco" w:cs="Monaco"/>
                      <w:b/>
                      <w:bCs/>
                      <w:color w:val="000000"/>
                      <w:sz w:val="32"/>
                      <w:szCs w:val="32"/>
                      <w:lang w:val="en-US"/>
                    </w:rPr>
                  </w:rPrChange>
                </w:rPr>
                <w:t>.</w:t>
              </w:r>
              <w:r w:rsidRPr="0055352B">
                <w:rPr>
                  <w:rFonts w:ascii="Monaco" w:hAnsi="Monaco" w:cs="Monaco"/>
                  <w:color w:val="000000"/>
                  <w:sz w:val="20"/>
                  <w:szCs w:val="20"/>
                  <w:lang w:val="en-US"/>
                  <w:rPrChange w:id="2650" w:author="Borja Gonzalez" w:date="2017-09-28T19:00:00Z">
                    <w:rPr>
                      <w:rFonts w:ascii="Monaco" w:hAnsi="Monaco" w:cs="Monaco"/>
                      <w:color w:val="000000"/>
                      <w:sz w:val="32"/>
                      <w:szCs w:val="32"/>
                      <w:lang w:val="en-US"/>
                    </w:rPr>
                  </w:rPrChange>
                </w:rPr>
                <w:t>Database</w:t>
              </w:r>
              <w:r w:rsidRPr="0055352B">
                <w:rPr>
                  <w:rFonts w:ascii="Monaco" w:hAnsi="Monaco" w:cs="Monaco"/>
                  <w:b/>
                  <w:bCs/>
                  <w:color w:val="000000"/>
                  <w:sz w:val="20"/>
                  <w:szCs w:val="20"/>
                  <w:lang w:val="en-US"/>
                  <w:rPrChange w:id="2651" w:author="Borja Gonzalez" w:date="2017-09-28T19:00:00Z">
                    <w:rPr>
                      <w:rFonts w:ascii="Monaco" w:hAnsi="Monaco" w:cs="Monaco"/>
                      <w:b/>
                      <w:bCs/>
                      <w:color w:val="000000"/>
                      <w:sz w:val="32"/>
                      <w:szCs w:val="32"/>
                      <w:lang w:val="en-US"/>
                    </w:rPr>
                  </w:rPrChange>
                </w:rPr>
                <w:t>(</w:t>
              </w:r>
              <w:r w:rsidRPr="0055352B">
                <w:rPr>
                  <w:rFonts w:ascii="Monaco" w:hAnsi="Monaco" w:cs="Monaco"/>
                  <w:color w:val="000000"/>
                  <w:sz w:val="20"/>
                  <w:szCs w:val="20"/>
                  <w:lang w:val="en-US"/>
                  <w:rPrChange w:id="2652" w:author="Borja Gonzalez" w:date="2017-09-28T19:00:00Z">
                    <w:rPr>
                      <w:rFonts w:ascii="Monaco" w:hAnsi="Monaco" w:cs="Monaco"/>
                      <w:color w:val="000000"/>
                      <w:sz w:val="32"/>
                      <w:szCs w:val="32"/>
                      <w:lang w:val="en-US"/>
                    </w:rPr>
                  </w:rPrChange>
                </w:rPr>
                <w:t>filebuffer</w:t>
              </w:r>
              <w:r w:rsidRPr="0055352B">
                <w:rPr>
                  <w:rFonts w:ascii="Monaco" w:hAnsi="Monaco" w:cs="Monaco"/>
                  <w:b/>
                  <w:bCs/>
                  <w:color w:val="000000"/>
                  <w:sz w:val="20"/>
                  <w:szCs w:val="20"/>
                  <w:lang w:val="en-US"/>
                  <w:rPrChange w:id="2653" w:author="Borja Gonzalez" w:date="2017-09-28T19:00:00Z">
                    <w:rPr>
                      <w:rFonts w:ascii="Monaco" w:hAnsi="Monaco" w:cs="Monaco"/>
                      <w:b/>
                      <w:bCs/>
                      <w:color w:val="000000"/>
                      <w:sz w:val="32"/>
                      <w:szCs w:val="32"/>
                      <w:lang w:val="en-US"/>
                    </w:rPr>
                  </w:rPrChange>
                </w:rPr>
                <w:t>);</w:t>
              </w:r>
            </w:ins>
          </w:p>
          <w:p w14:paraId="79B17826" w14:textId="77777777" w:rsidR="0055352B" w:rsidRPr="0055352B" w:rsidRDefault="0055352B" w:rsidP="0055352B">
            <w:pPr>
              <w:keepNext/>
              <w:keepLines/>
              <w:widowControl w:val="0"/>
              <w:autoSpaceDE w:val="0"/>
              <w:autoSpaceDN w:val="0"/>
              <w:adjustRightInd w:val="0"/>
              <w:spacing w:before="200"/>
              <w:outlineLvl w:val="4"/>
              <w:rPr>
                <w:ins w:id="2654" w:author="Borja Gonzalez" w:date="2017-09-28T19:00:00Z"/>
                <w:rFonts w:ascii="Monaco" w:hAnsi="Monaco" w:cs="Monaco"/>
                <w:sz w:val="20"/>
                <w:szCs w:val="20"/>
                <w:lang w:val="en-US"/>
                <w:rPrChange w:id="2655" w:author="Borja Gonzalez" w:date="2017-09-28T19:00:00Z">
                  <w:rPr>
                    <w:ins w:id="2656" w:author="Borja Gonzalez" w:date="2017-09-28T19:00:00Z"/>
                    <w:rFonts w:ascii="Monaco" w:eastAsiaTheme="majorEastAsia" w:hAnsi="Monaco" w:cs="Monaco"/>
                    <w:color w:val="243F60" w:themeColor="accent1" w:themeShade="7F"/>
                    <w:sz w:val="32"/>
                    <w:szCs w:val="32"/>
                    <w:lang w:val="en-US"/>
                  </w:rPr>
                </w:rPrChange>
              </w:rPr>
            </w:pPr>
            <w:ins w:id="2657" w:author="Borja Gonzalez" w:date="2017-09-28T19:00:00Z">
              <w:r w:rsidRPr="0055352B">
                <w:rPr>
                  <w:rFonts w:ascii="Monaco" w:hAnsi="Monaco" w:cs="Monaco"/>
                  <w:sz w:val="20"/>
                  <w:szCs w:val="20"/>
                  <w:lang w:val="en-US"/>
                  <w:rPrChange w:id="2658" w:author="Borja Gonzalez" w:date="2017-09-28T19:00:00Z">
                    <w:rPr>
                      <w:rFonts w:ascii="Monaco" w:hAnsi="Monaco" w:cs="Monaco"/>
                      <w:sz w:val="32"/>
                      <w:szCs w:val="32"/>
                      <w:lang w:val="en-US"/>
                    </w:rPr>
                  </w:rPrChange>
                </w:rPr>
                <w:t xml:space="preserve">    </w:t>
              </w:r>
              <w:r w:rsidRPr="0055352B">
                <w:rPr>
                  <w:rFonts w:ascii="Monaco" w:hAnsi="Monaco" w:cs="Monaco"/>
                  <w:color w:val="000000"/>
                  <w:sz w:val="20"/>
                  <w:szCs w:val="20"/>
                  <w:lang w:val="en-US"/>
                  <w:rPrChange w:id="2659" w:author="Borja Gonzalez" w:date="2017-09-28T19:00:00Z">
                    <w:rPr>
                      <w:rFonts w:ascii="Monaco" w:hAnsi="Monaco" w:cs="Monaco"/>
                      <w:color w:val="000000"/>
                      <w:sz w:val="32"/>
                      <w:szCs w:val="32"/>
                      <w:lang w:val="en-US"/>
                    </w:rPr>
                  </w:rPrChange>
                </w:rPr>
                <w:t>console</w:t>
              </w:r>
              <w:r w:rsidRPr="0055352B">
                <w:rPr>
                  <w:rFonts w:ascii="Monaco" w:hAnsi="Monaco" w:cs="Monaco"/>
                  <w:b/>
                  <w:bCs/>
                  <w:color w:val="000000"/>
                  <w:sz w:val="20"/>
                  <w:szCs w:val="20"/>
                  <w:lang w:val="en-US"/>
                  <w:rPrChange w:id="2660" w:author="Borja Gonzalez" w:date="2017-09-28T19:00:00Z">
                    <w:rPr>
                      <w:rFonts w:ascii="Monaco" w:hAnsi="Monaco" w:cs="Monaco"/>
                      <w:b/>
                      <w:bCs/>
                      <w:color w:val="000000"/>
                      <w:sz w:val="32"/>
                      <w:szCs w:val="32"/>
                      <w:lang w:val="en-US"/>
                    </w:rPr>
                  </w:rPrChange>
                </w:rPr>
                <w:t>.</w:t>
              </w:r>
              <w:r w:rsidRPr="0055352B">
                <w:rPr>
                  <w:rFonts w:ascii="Monaco" w:hAnsi="Monaco" w:cs="Monaco"/>
                  <w:color w:val="000000"/>
                  <w:sz w:val="20"/>
                  <w:szCs w:val="20"/>
                  <w:lang w:val="en-US"/>
                  <w:rPrChange w:id="2661" w:author="Borja Gonzalez" w:date="2017-09-28T19:00:00Z">
                    <w:rPr>
                      <w:rFonts w:ascii="Monaco" w:hAnsi="Monaco" w:cs="Monaco"/>
                      <w:color w:val="000000"/>
                      <w:sz w:val="32"/>
                      <w:szCs w:val="32"/>
                      <w:lang w:val="en-US"/>
                    </w:rPr>
                  </w:rPrChange>
                </w:rPr>
                <w:t>log</w:t>
              </w:r>
              <w:r w:rsidRPr="0055352B">
                <w:rPr>
                  <w:rFonts w:ascii="Monaco" w:hAnsi="Monaco" w:cs="Monaco"/>
                  <w:b/>
                  <w:bCs/>
                  <w:color w:val="000000"/>
                  <w:sz w:val="20"/>
                  <w:szCs w:val="20"/>
                  <w:lang w:val="en-US"/>
                  <w:rPrChange w:id="2662" w:author="Borja Gonzalez" w:date="2017-09-28T19:00:00Z">
                    <w:rPr>
                      <w:rFonts w:ascii="Monaco" w:hAnsi="Monaco" w:cs="Monaco"/>
                      <w:b/>
                      <w:bCs/>
                      <w:color w:val="000000"/>
                      <w:sz w:val="32"/>
                      <w:szCs w:val="32"/>
                      <w:lang w:val="en-US"/>
                    </w:rPr>
                  </w:rPrChange>
                </w:rPr>
                <w:t>(</w:t>
              </w:r>
              <w:r w:rsidRPr="0055352B">
                <w:rPr>
                  <w:rFonts w:ascii="Monaco" w:hAnsi="Monaco" w:cs="Monaco"/>
                  <w:color w:val="000000"/>
                  <w:sz w:val="20"/>
                  <w:szCs w:val="20"/>
                  <w:lang w:val="en-US"/>
                  <w:rPrChange w:id="2663" w:author="Borja Gonzalez" w:date="2017-09-28T19:00:00Z">
                    <w:rPr>
                      <w:rFonts w:ascii="Monaco" w:hAnsi="Monaco" w:cs="Monaco"/>
                      <w:color w:val="000000"/>
                      <w:sz w:val="32"/>
                      <w:szCs w:val="32"/>
                      <w:lang w:val="en-US"/>
                    </w:rPr>
                  </w:rPrChange>
                </w:rPr>
                <w:t>timestamp</w:t>
              </w:r>
              <w:r w:rsidRPr="0055352B">
                <w:rPr>
                  <w:rFonts w:ascii="Monaco" w:hAnsi="Monaco" w:cs="Monaco"/>
                  <w:b/>
                  <w:bCs/>
                  <w:color w:val="000000"/>
                  <w:sz w:val="20"/>
                  <w:szCs w:val="20"/>
                  <w:lang w:val="en-US"/>
                  <w:rPrChange w:id="2664" w:author="Borja Gonzalez" w:date="2017-09-28T19:00:00Z">
                    <w:rPr>
                      <w:rFonts w:ascii="Monaco" w:hAnsi="Monaco" w:cs="Monaco"/>
                      <w:b/>
                      <w:bCs/>
                      <w:color w:val="000000"/>
                      <w:sz w:val="32"/>
                      <w:szCs w:val="32"/>
                      <w:lang w:val="en-US"/>
                    </w:rPr>
                  </w:rPrChange>
                </w:rPr>
                <w:t>(</w:t>
              </w:r>
              <w:r w:rsidRPr="0055352B">
                <w:rPr>
                  <w:rFonts w:ascii="Monaco" w:hAnsi="Monaco" w:cs="Monaco"/>
                  <w:color w:val="4E9A06"/>
                  <w:sz w:val="20"/>
                  <w:szCs w:val="20"/>
                  <w:lang w:val="en-US"/>
                  <w:rPrChange w:id="2665" w:author="Borja Gonzalez" w:date="2017-09-28T19:00:00Z">
                    <w:rPr>
                      <w:rFonts w:ascii="Monaco" w:hAnsi="Monaco" w:cs="Monaco"/>
                      <w:color w:val="4E9A06"/>
                      <w:sz w:val="32"/>
                      <w:szCs w:val="32"/>
                      <w:lang w:val="en-US"/>
                    </w:rPr>
                  </w:rPrChange>
                </w:rPr>
                <w:t>'hh:mm:ss:iii'</w:t>
              </w:r>
              <w:r w:rsidRPr="0055352B">
                <w:rPr>
                  <w:rFonts w:ascii="Monaco" w:hAnsi="Monaco" w:cs="Monaco"/>
                  <w:b/>
                  <w:bCs/>
                  <w:color w:val="000000"/>
                  <w:sz w:val="20"/>
                  <w:szCs w:val="20"/>
                  <w:lang w:val="en-US"/>
                  <w:rPrChange w:id="2666" w:author="Borja Gonzalez" w:date="2017-09-28T19:00:00Z">
                    <w:rPr>
                      <w:rFonts w:ascii="Monaco" w:hAnsi="Monaco" w:cs="Monaco"/>
                      <w:b/>
                      <w:bCs/>
                      <w:color w:val="000000"/>
                      <w:sz w:val="32"/>
                      <w:szCs w:val="32"/>
                      <w:lang w:val="en-US"/>
                    </w:rPr>
                  </w:rPrChange>
                </w:rPr>
                <w:t>)</w:t>
              </w:r>
              <w:r w:rsidRPr="0055352B">
                <w:rPr>
                  <w:rFonts w:ascii="Monaco" w:hAnsi="Monaco" w:cs="Monaco"/>
                  <w:b/>
                  <w:bCs/>
                  <w:color w:val="CE5C00"/>
                  <w:sz w:val="20"/>
                  <w:szCs w:val="20"/>
                  <w:lang w:val="en-US"/>
                  <w:rPrChange w:id="2667" w:author="Borja Gonzalez" w:date="2017-09-28T19:00:00Z">
                    <w:rPr>
                      <w:rFonts w:ascii="Monaco" w:hAnsi="Monaco" w:cs="Monaco"/>
                      <w:b/>
                      <w:bCs/>
                      <w:color w:val="CE5C00"/>
                      <w:sz w:val="32"/>
                      <w:szCs w:val="32"/>
                      <w:lang w:val="en-US"/>
                    </w:rPr>
                  </w:rPrChange>
                </w:rPr>
                <w:t>+</w:t>
              </w:r>
              <w:r w:rsidRPr="0055352B">
                <w:rPr>
                  <w:rFonts w:ascii="Monaco" w:hAnsi="Monaco" w:cs="Monaco"/>
                  <w:color w:val="4E9A06"/>
                  <w:sz w:val="20"/>
                  <w:szCs w:val="20"/>
                  <w:lang w:val="en-US"/>
                  <w:rPrChange w:id="2668" w:author="Borja Gonzalez" w:date="2017-09-28T19:00:00Z">
                    <w:rPr>
                      <w:rFonts w:ascii="Monaco" w:hAnsi="Monaco" w:cs="Monaco"/>
                      <w:color w:val="4E9A06"/>
                      <w:sz w:val="32"/>
                      <w:szCs w:val="32"/>
                      <w:lang w:val="en-US"/>
                    </w:rPr>
                  </w:rPrChange>
                </w:rPr>
                <w:t>" Base de datos abierta"</w:t>
              </w:r>
              <w:r w:rsidRPr="0055352B">
                <w:rPr>
                  <w:rFonts w:ascii="Monaco" w:hAnsi="Monaco" w:cs="Monaco"/>
                  <w:b/>
                  <w:bCs/>
                  <w:color w:val="000000"/>
                  <w:sz w:val="20"/>
                  <w:szCs w:val="20"/>
                  <w:lang w:val="en-US"/>
                  <w:rPrChange w:id="2669" w:author="Borja Gonzalez" w:date="2017-09-28T19:00:00Z">
                    <w:rPr>
                      <w:rFonts w:ascii="Monaco" w:hAnsi="Monaco" w:cs="Monaco"/>
                      <w:b/>
                      <w:bCs/>
                      <w:color w:val="000000"/>
                      <w:sz w:val="32"/>
                      <w:szCs w:val="32"/>
                      <w:lang w:val="en-US"/>
                    </w:rPr>
                  </w:rPrChange>
                </w:rPr>
                <w:t>);</w:t>
              </w:r>
            </w:ins>
          </w:p>
          <w:p w14:paraId="285B4450" w14:textId="77777777" w:rsidR="0055352B" w:rsidRPr="0055352B" w:rsidRDefault="0055352B" w:rsidP="0055352B">
            <w:pPr>
              <w:keepNext/>
              <w:keepLines/>
              <w:widowControl w:val="0"/>
              <w:autoSpaceDE w:val="0"/>
              <w:autoSpaceDN w:val="0"/>
              <w:adjustRightInd w:val="0"/>
              <w:spacing w:before="200"/>
              <w:outlineLvl w:val="4"/>
              <w:rPr>
                <w:ins w:id="2670" w:author="Borja Gonzalez" w:date="2017-09-28T19:00:00Z"/>
                <w:rFonts w:ascii="Monaco" w:hAnsi="Monaco" w:cs="Monaco"/>
                <w:sz w:val="20"/>
                <w:szCs w:val="20"/>
                <w:lang w:val="en-US"/>
                <w:rPrChange w:id="2671" w:author="Borja Gonzalez" w:date="2017-09-28T19:00:00Z">
                  <w:rPr>
                    <w:ins w:id="2672" w:author="Borja Gonzalez" w:date="2017-09-28T19:00:00Z"/>
                    <w:rFonts w:ascii="Monaco" w:eastAsiaTheme="majorEastAsia" w:hAnsi="Monaco" w:cs="Monaco"/>
                    <w:color w:val="243F60" w:themeColor="accent1" w:themeShade="7F"/>
                    <w:sz w:val="32"/>
                    <w:szCs w:val="32"/>
                    <w:lang w:val="en-US"/>
                  </w:rPr>
                </w:rPrChange>
              </w:rPr>
            </w:pPr>
            <w:ins w:id="2673" w:author="Borja Gonzalez" w:date="2017-09-28T19:00:00Z">
              <w:r w:rsidRPr="0055352B">
                <w:rPr>
                  <w:rFonts w:ascii="Monaco" w:hAnsi="Monaco" w:cs="Monaco"/>
                  <w:sz w:val="20"/>
                  <w:szCs w:val="20"/>
                  <w:lang w:val="en-US"/>
                  <w:rPrChange w:id="2674" w:author="Borja Gonzalez" w:date="2017-09-28T19:00:00Z">
                    <w:rPr>
                      <w:rFonts w:ascii="Monaco" w:hAnsi="Monaco" w:cs="Monaco"/>
                      <w:sz w:val="32"/>
                      <w:szCs w:val="32"/>
                      <w:lang w:val="en-US"/>
                    </w:rPr>
                  </w:rPrChange>
                </w:rPr>
                <w:t xml:space="preserve">    </w:t>
              </w:r>
              <w:r w:rsidRPr="0055352B">
                <w:rPr>
                  <w:rFonts w:ascii="Monaco" w:hAnsi="Monaco" w:cs="Monaco"/>
                  <w:color w:val="000000"/>
                  <w:sz w:val="20"/>
                  <w:szCs w:val="20"/>
                  <w:lang w:val="en-US"/>
                  <w:rPrChange w:id="2675" w:author="Borja Gonzalez" w:date="2017-09-28T19:00:00Z">
                    <w:rPr>
                      <w:rFonts w:ascii="Monaco" w:hAnsi="Monaco" w:cs="Monaco"/>
                      <w:color w:val="000000"/>
                      <w:sz w:val="32"/>
                      <w:szCs w:val="32"/>
                      <w:lang w:val="en-US"/>
                    </w:rPr>
                  </w:rPrChange>
                </w:rPr>
                <w:t>db</w:t>
              </w:r>
              <w:r w:rsidRPr="0055352B">
                <w:rPr>
                  <w:rFonts w:ascii="Monaco" w:hAnsi="Monaco" w:cs="Monaco"/>
                  <w:b/>
                  <w:bCs/>
                  <w:color w:val="000000"/>
                  <w:sz w:val="20"/>
                  <w:szCs w:val="20"/>
                  <w:lang w:val="en-US"/>
                  <w:rPrChange w:id="2676" w:author="Borja Gonzalez" w:date="2017-09-28T19:00:00Z">
                    <w:rPr>
                      <w:rFonts w:ascii="Monaco" w:hAnsi="Monaco" w:cs="Monaco"/>
                      <w:b/>
                      <w:bCs/>
                      <w:color w:val="000000"/>
                      <w:sz w:val="32"/>
                      <w:szCs w:val="32"/>
                      <w:lang w:val="en-US"/>
                    </w:rPr>
                  </w:rPrChange>
                </w:rPr>
                <w:t>.</w:t>
              </w:r>
              <w:r w:rsidRPr="0055352B">
                <w:rPr>
                  <w:rFonts w:ascii="Monaco" w:hAnsi="Monaco" w:cs="Monaco"/>
                  <w:color w:val="000000"/>
                  <w:sz w:val="20"/>
                  <w:szCs w:val="20"/>
                  <w:lang w:val="en-US"/>
                  <w:rPrChange w:id="2677" w:author="Borja Gonzalez" w:date="2017-09-28T19:00:00Z">
                    <w:rPr>
                      <w:rFonts w:ascii="Monaco" w:hAnsi="Monaco" w:cs="Monaco"/>
                      <w:color w:val="000000"/>
                      <w:sz w:val="32"/>
                      <w:szCs w:val="32"/>
                      <w:lang w:val="en-US"/>
                    </w:rPr>
                  </w:rPrChange>
                </w:rPr>
                <w:t>run</w:t>
              </w:r>
              <w:r w:rsidRPr="0055352B">
                <w:rPr>
                  <w:rFonts w:ascii="Monaco" w:hAnsi="Monaco" w:cs="Monaco"/>
                  <w:b/>
                  <w:bCs/>
                  <w:color w:val="000000"/>
                  <w:sz w:val="20"/>
                  <w:szCs w:val="20"/>
                  <w:lang w:val="en-US"/>
                  <w:rPrChange w:id="2678" w:author="Borja Gonzalez" w:date="2017-09-28T19:00:00Z">
                    <w:rPr>
                      <w:rFonts w:ascii="Monaco" w:hAnsi="Monaco" w:cs="Monaco"/>
                      <w:b/>
                      <w:bCs/>
                      <w:color w:val="000000"/>
                      <w:sz w:val="32"/>
                      <w:szCs w:val="32"/>
                      <w:lang w:val="en-US"/>
                    </w:rPr>
                  </w:rPrChange>
                </w:rPr>
                <w:t>(</w:t>
              </w:r>
              <w:r w:rsidRPr="0055352B">
                <w:rPr>
                  <w:rFonts w:ascii="Monaco" w:hAnsi="Monaco" w:cs="Monaco"/>
                  <w:color w:val="4E9A06"/>
                  <w:sz w:val="20"/>
                  <w:szCs w:val="20"/>
                  <w:lang w:val="en-US"/>
                  <w:rPrChange w:id="2679" w:author="Borja Gonzalez" w:date="2017-09-28T19:00:00Z">
                    <w:rPr>
                      <w:rFonts w:ascii="Monaco" w:hAnsi="Monaco" w:cs="Monaco"/>
                      <w:color w:val="4E9A06"/>
                      <w:sz w:val="32"/>
                      <w:szCs w:val="32"/>
                      <w:lang w:val="en-US"/>
                    </w:rPr>
                  </w:rPrChange>
                </w:rPr>
                <w:t>"INSERT INTO pacientes VALUES (:id, :nombre, :apellido, :sexo)"</w:t>
              </w:r>
              <w:r w:rsidRPr="0055352B">
                <w:rPr>
                  <w:rFonts w:ascii="Monaco" w:hAnsi="Monaco" w:cs="Monaco"/>
                  <w:b/>
                  <w:bCs/>
                  <w:color w:val="000000"/>
                  <w:sz w:val="20"/>
                  <w:szCs w:val="20"/>
                  <w:lang w:val="en-US"/>
                  <w:rPrChange w:id="2680" w:author="Borja Gonzalez" w:date="2017-09-28T19:00:00Z">
                    <w:rPr>
                      <w:rFonts w:ascii="Monaco" w:hAnsi="Monaco" w:cs="Monaco"/>
                      <w:b/>
                      <w:bCs/>
                      <w:color w:val="000000"/>
                      <w:sz w:val="32"/>
                      <w:szCs w:val="32"/>
                      <w:lang w:val="en-US"/>
                    </w:rPr>
                  </w:rPrChange>
                </w:rPr>
                <w:t>,</w:t>
              </w:r>
              <w:r w:rsidRPr="0055352B">
                <w:rPr>
                  <w:rFonts w:ascii="Monaco" w:hAnsi="Monaco" w:cs="Monaco"/>
                  <w:sz w:val="20"/>
                  <w:szCs w:val="20"/>
                  <w:lang w:val="en-US"/>
                  <w:rPrChange w:id="2681" w:author="Borja Gonzalez" w:date="2017-09-28T19:00:00Z">
                    <w:rPr>
                      <w:rFonts w:ascii="Monaco" w:hAnsi="Monaco" w:cs="Monaco"/>
                      <w:sz w:val="32"/>
                      <w:szCs w:val="32"/>
                      <w:lang w:val="en-US"/>
                    </w:rPr>
                  </w:rPrChange>
                </w:rPr>
                <w:t xml:space="preserve"> </w:t>
              </w:r>
              <w:r w:rsidRPr="0055352B">
                <w:rPr>
                  <w:rFonts w:ascii="Monaco" w:hAnsi="Monaco" w:cs="Monaco"/>
                  <w:b/>
                  <w:bCs/>
                  <w:color w:val="000000"/>
                  <w:sz w:val="20"/>
                  <w:szCs w:val="20"/>
                  <w:lang w:val="en-US"/>
                  <w:rPrChange w:id="2682" w:author="Borja Gonzalez" w:date="2017-09-28T19:00:00Z">
                    <w:rPr>
                      <w:rFonts w:ascii="Monaco" w:hAnsi="Monaco" w:cs="Monaco"/>
                      <w:b/>
                      <w:bCs/>
                      <w:color w:val="000000"/>
                      <w:sz w:val="32"/>
                      <w:szCs w:val="32"/>
                      <w:lang w:val="en-US"/>
                    </w:rPr>
                  </w:rPrChange>
                </w:rPr>
                <w:t>{</w:t>
              </w:r>
              <w:r w:rsidRPr="0055352B">
                <w:rPr>
                  <w:rFonts w:ascii="Monaco" w:hAnsi="Monaco" w:cs="Monaco"/>
                  <w:color w:val="4E9A06"/>
                  <w:sz w:val="20"/>
                  <w:szCs w:val="20"/>
                  <w:lang w:val="en-US"/>
                  <w:rPrChange w:id="2683" w:author="Borja Gonzalez" w:date="2017-09-28T19:00:00Z">
                    <w:rPr>
                      <w:rFonts w:ascii="Monaco" w:hAnsi="Monaco" w:cs="Monaco"/>
                      <w:color w:val="4E9A06"/>
                      <w:sz w:val="32"/>
                      <w:szCs w:val="32"/>
                      <w:lang w:val="en-US"/>
                    </w:rPr>
                  </w:rPrChange>
                </w:rPr>
                <w:t>':nombre'</w:t>
              </w:r>
              <w:r w:rsidRPr="0055352B">
                <w:rPr>
                  <w:rFonts w:ascii="Monaco" w:hAnsi="Monaco" w:cs="Monaco"/>
                  <w:b/>
                  <w:bCs/>
                  <w:color w:val="CE5C00"/>
                  <w:sz w:val="20"/>
                  <w:szCs w:val="20"/>
                  <w:lang w:val="en-US"/>
                  <w:rPrChange w:id="2684" w:author="Borja Gonzalez" w:date="2017-09-28T19:00:00Z">
                    <w:rPr>
                      <w:rFonts w:ascii="Monaco" w:hAnsi="Monaco" w:cs="Monaco"/>
                      <w:b/>
                      <w:bCs/>
                      <w:color w:val="CE5C00"/>
                      <w:sz w:val="32"/>
                      <w:szCs w:val="32"/>
                      <w:lang w:val="en-US"/>
                    </w:rPr>
                  </w:rPrChange>
                </w:rPr>
                <w:t>:</w:t>
              </w:r>
              <w:r w:rsidRPr="0055352B">
                <w:rPr>
                  <w:rFonts w:ascii="Monaco" w:hAnsi="Monaco" w:cs="Monaco"/>
                  <w:color w:val="000000"/>
                  <w:sz w:val="20"/>
                  <w:szCs w:val="20"/>
                  <w:lang w:val="en-US"/>
                  <w:rPrChange w:id="2685" w:author="Borja Gonzalez" w:date="2017-09-28T19:00:00Z">
                    <w:rPr>
                      <w:rFonts w:ascii="Monaco" w:hAnsi="Monaco" w:cs="Monaco"/>
                      <w:color w:val="000000"/>
                      <w:sz w:val="32"/>
                      <w:szCs w:val="32"/>
                      <w:lang w:val="en-US"/>
                    </w:rPr>
                  </w:rPrChange>
                </w:rPr>
                <w:t>datos</w:t>
              </w:r>
              <w:r w:rsidRPr="0055352B">
                <w:rPr>
                  <w:rFonts w:ascii="Monaco" w:hAnsi="Monaco" w:cs="Monaco"/>
                  <w:b/>
                  <w:bCs/>
                  <w:color w:val="000000"/>
                  <w:sz w:val="20"/>
                  <w:szCs w:val="20"/>
                  <w:lang w:val="en-US"/>
                  <w:rPrChange w:id="2686" w:author="Borja Gonzalez" w:date="2017-09-28T19:00:00Z">
                    <w:rPr>
                      <w:rFonts w:ascii="Monaco" w:hAnsi="Monaco" w:cs="Monaco"/>
                      <w:b/>
                      <w:bCs/>
                      <w:color w:val="000000"/>
                      <w:sz w:val="32"/>
                      <w:szCs w:val="32"/>
                      <w:lang w:val="en-US"/>
                    </w:rPr>
                  </w:rPrChange>
                </w:rPr>
                <w:t>.</w:t>
              </w:r>
              <w:r w:rsidRPr="0055352B">
                <w:rPr>
                  <w:rFonts w:ascii="Monaco" w:hAnsi="Monaco" w:cs="Monaco"/>
                  <w:color w:val="000000"/>
                  <w:sz w:val="20"/>
                  <w:szCs w:val="20"/>
                  <w:lang w:val="en-US"/>
                  <w:rPrChange w:id="2687" w:author="Borja Gonzalez" w:date="2017-09-28T19:00:00Z">
                    <w:rPr>
                      <w:rFonts w:ascii="Monaco" w:hAnsi="Monaco" w:cs="Monaco"/>
                      <w:color w:val="000000"/>
                      <w:sz w:val="32"/>
                      <w:szCs w:val="32"/>
                      <w:lang w:val="en-US"/>
                    </w:rPr>
                  </w:rPrChange>
                </w:rPr>
                <w:t>n</w:t>
              </w:r>
              <w:r w:rsidRPr="0055352B">
                <w:rPr>
                  <w:rFonts w:ascii="Monaco" w:hAnsi="Monaco" w:cs="Monaco"/>
                  <w:b/>
                  <w:bCs/>
                  <w:color w:val="000000"/>
                  <w:sz w:val="20"/>
                  <w:szCs w:val="20"/>
                  <w:lang w:val="en-US"/>
                  <w:rPrChange w:id="2688" w:author="Borja Gonzalez" w:date="2017-09-28T19:00:00Z">
                    <w:rPr>
                      <w:rFonts w:ascii="Monaco" w:hAnsi="Monaco" w:cs="Monaco"/>
                      <w:b/>
                      <w:bCs/>
                      <w:color w:val="000000"/>
                      <w:sz w:val="32"/>
                      <w:szCs w:val="32"/>
                      <w:lang w:val="en-US"/>
                    </w:rPr>
                  </w:rPrChange>
                </w:rPr>
                <w:t>,</w:t>
              </w:r>
              <w:r w:rsidRPr="0055352B">
                <w:rPr>
                  <w:rFonts w:ascii="Monaco" w:hAnsi="Monaco" w:cs="Monaco"/>
                  <w:sz w:val="20"/>
                  <w:szCs w:val="20"/>
                  <w:lang w:val="en-US"/>
                  <w:rPrChange w:id="2689" w:author="Borja Gonzalez" w:date="2017-09-28T19:00:00Z">
                    <w:rPr>
                      <w:rFonts w:ascii="Monaco" w:hAnsi="Monaco" w:cs="Monaco"/>
                      <w:sz w:val="32"/>
                      <w:szCs w:val="32"/>
                      <w:lang w:val="en-US"/>
                    </w:rPr>
                  </w:rPrChange>
                </w:rPr>
                <w:t xml:space="preserve"> </w:t>
              </w:r>
              <w:r w:rsidRPr="0055352B">
                <w:rPr>
                  <w:rFonts w:ascii="Monaco" w:hAnsi="Monaco" w:cs="Monaco"/>
                  <w:color w:val="4E9A06"/>
                  <w:sz w:val="20"/>
                  <w:szCs w:val="20"/>
                  <w:lang w:val="en-US"/>
                  <w:rPrChange w:id="2690" w:author="Borja Gonzalez" w:date="2017-09-28T19:00:00Z">
                    <w:rPr>
                      <w:rFonts w:ascii="Monaco" w:hAnsi="Monaco" w:cs="Monaco"/>
                      <w:color w:val="4E9A06"/>
                      <w:sz w:val="32"/>
                      <w:szCs w:val="32"/>
                      <w:lang w:val="en-US"/>
                    </w:rPr>
                  </w:rPrChange>
                </w:rPr>
                <w:t>':apellido'</w:t>
              </w:r>
              <w:r w:rsidRPr="0055352B">
                <w:rPr>
                  <w:rFonts w:ascii="Monaco" w:hAnsi="Monaco" w:cs="Monaco"/>
                  <w:b/>
                  <w:bCs/>
                  <w:color w:val="CE5C00"/>
                  <w:sz w:val="20"/>
                  <w:szCs w:val="20"/>
                  <w:lang w:val="en-US"/>
                  <w:rPrChange w:id="2691" w:author="Borja Gonzalez" w:date="2017-09-28T19:00:00Z">
                    <w:rPr>
                      <w:rFonts w:ascii="Monaco" w:hAnsi="Monaco" w:cs="Monaco"/>
                      <w:b/>
                      <w:bCs/>
                      <w:color w:val="CE5C00"/>
                      <w:sz w:val="32"/>
                      <w:szCs w:val="32"/>
                      <w:lang w:val="en-US"/>
                    </w:rPr>
                  </w:rPrChange>
                </w:rPr>
                <w:t>:</w:t>
              </w:r>
              <w:r w:rsidRPr="0055352B">
                <w:rPr>
                  <w:rFonts w:ascii="Monaco" w:hAnsi="Monaco" w:cs="Monaco"/>
                  <w:color w:val="000000"/>
                  <w:sz w:val="20"/>
                  <w:szCs w:val="20"/>
                  <w:lang w:val="en-US"/>
                  <w:rPrChange w:id="2692" w:author="Borja Gonzalez" w:date="2017-09-28T19:00:00Z">
                    <w:rPr>
                      <w:rFonts w:ascii="Monaco" w:hAnsi="Monaco" w:cs="Monaco"/>
                      <w:color w:val="000000"/>
                      <w:sz w:val="32"/>
                      <w:szCs w:val="32"/>
                      <w:lang w:val="en-US"/>
                    </w:rPr>
                  </w:rPrChange>
                </w:rPr>
                <w:t>datos</w:t>
              </w:r>
              <w:r w:rsidRPr="0055352B">
                <w:rPr>
                  <w:rFonts w:ascii="Monaco" w:hAnsi="Monaco" w:cs="Monaco"/>
                  <w:b/>
                  <w:bCs/>
                  <w:color w:val="000000"/>
                  <w:sz w:val="20"/>
                  <w:szCs w:val="20"/>
                  <w:lang w:val="en-US"/>
                  <w:rPrChange w:id="2693" w:author="Borja Gonzalez" w:date="2017-09-28T19:00:00Z">
                    <w:rPr>
                      <w:rFonts w:ascii="Monaco" w:hAnsi="Monaco" w:cs="Monaco"/>
                      <w:b/>
                      <w:bCs/>
                      <w:color w:val="000000"/>
                      <w:sz w:val="32"/>
                      <w:szCs w:val="32"/>
                      <w:lang w:val="en-US"/>
                    </w:rPr>
                  </w:rPrChange>
                </w:rPr>
                <w:t>.</w:t>
              </w:r>
              <w:r w:rsidRPr="0055352B">
                <w:rPr>
                  <w:rFonts w:ascii="Monaco" w:hAnsi="Monaco" w:cs="Monaco"/>
                  <w:color w:val="000000"/>
                  <w:sz w:val="20"/>
                  <w:szCs w:val="20"/>
                  <w:lang w:val="en-US"/>
                  <w:rPrChange w:id="2694" w:author="Borja Gonzalez" w:date="2017-09-28T19:00:00Z">
                    <w:rPr>
                      <w:rFonts w:ascii="Monaco" w:hAnsi="Monaco" w:cs="Monaco"/>
                      <w:color w:val="000000"/>
                      <w:sz w:val="32"/>
                      <w:szCs w:val="32"/>
                      <w:lang w:val="en-US"/>
                    </w:rPr>
                  </w:rPrChange>
                </w:rPr>
                <w:t>a</w:t>
              </w:r>
              <w:r w:rsidRPr="0055352B">
                <w:rPr>
                  <w:rFonts w:ascii="Monaco" w:hAnsi="Monaco" w:cs="Monaco"/>
                  <w:b/>
                  <w:bCs/>
                  <w:color w:val="000000"/>
                  <w:sz w:val="20"/>
                  <w:szCs w:val="20"/>
                  <w:lang w:val="en-US"/>
                  <w:rPrChange w:id="2695" w:author="Borja Gonzalez" w:date="2017-09-28T19:00:00Z">
                    <w:rPr>
                      <w:rFonts w:ascii="Monaco" w:hAnsi="Monaco" w:cs="Monaco"/>
                      <w:b/>
                      <w:bCs/>
                      <w:color w:val="000000"/>
                      <w:sz w:val="32"/>
                      <w:szCs w:val="32"/>
                      <w:lang w:val="en-US"/>
                    </w:rPr>
                  </w:rPrChange>
                </w:rPr>
                <w:t>,</w:t>
              </w:r>
              <w:r w:rsidRPr="0055352B">
                <w:rPr>
                  <w:rFonts w:ascii="Monaco" w:hAnsi="Monaco" w:cs="Monaco"/>
                  <w:color w:val="4E9A06"/>
                  <w:sz w:val="20"/>
                  <w:szCs w:val="20"/>
                  <w:lang w:val="en-US"/>
                  <w:rPrChange w:id="2696" w:author="Borja Gonzalez" w:date="2017-09-28T19:00:00Z">
                    <w:rPr>
                      <w:rFonts w:ascii="Monaco" w:hAnsi="Monaco" w:cs="Monaco"/>
                      <w:color w:val="4E9A06"/>
                      <w:sz w:val="32"/>
                      <w:szCs w:val="32"/>
                      <w:lang w:val="en-US"/>
                    </w:rPr>
                  </w:rPrChange>
                </w:rPr>
                <w:t>':sexo'</w:t>
              </w:r>
              <w:r w:rsidRPr="0055352B">
                <w:rPr>
                  <w:rFonts w:ascii="Monaco" w:hAnsi="Monaco" w:cs="Monaco"/>
                  <w:b/>
                  <w:bCs/>
                  <w:color w:val="CE5C00"/>
                  <w:sz w:val="20"/>
                  <w:szCs w:val="20"/>
                  <w:lang w:val="en-US"/>
                  <w:rPrChange w:id="2697" w:author="Borja Gonzalez" w:date="2017-09-28T19:00:00Z">
                    <w:rPr>
                      <w:rFonts w:ascii="Monaco" w:hAnsi="Monaco" w:cs="Monaco"/>
                      <w:b/>
                      <w:bCs/>
                      <w:color w:val="CE5C00"/>
                      <w:sz w:val="32"/>
                      <w:szCs w:val="32"/>
                      <w:lang w:val="en-US"/>
                    </w:rPr>
                  </w:rPrChange>
                </w:rPr>
                <w:t>:</w:t>
              </w:r>
              <w:r w:rsidRPr="0055352B">
                <w:rPr>
                  <w:rFonts w:ascii="Monaco" w:hAnsi="Monaco" w:cs="Monaco"/>
                  <w:color w:val="000000"/>
                  <w:sz w:val="20"/>
                  <w:szCs w:val="20"/>
                  <w:lang w:val="en-US"/>
                  <w:rPrChange w:id="2698" w:author="Borja Gonzalez" w:date="2017-09-28T19:00:00Z">
                    <w:rPr>
                      <w:rFonts w:ascii="Monaco" w:hAnsi="Monaco" w:cs="Monaco"/>
                      <w:color w:val="000000"/>
                      <w:sz w:val="32"/>
                      <w:szCs w:val="32"/>
                      <w:lang w:val="en-US"/>
                    </w:rPr>
                  </w:rPrChange>
                </w:rPr>
                <w:t>datos</w:t>
              </w:r>
              <w:r w:rsidRPr="0055352B">
                <w:rPr>
                  <w:rFonts w:ascii="Monaco" w:hAnsi="Monaco" w:cs="Monaco"/>
                  <w:b/>
                  <w:bCs/>
                  <w:color w:val="000000"/>
                  <w:sz w:val="20"/>
                  <w:szCs w:val="20"/>
                  <w:lang w:val="en-US"/>
                  <w:rPrChange w:id="2699" w:author="Borja Gonzalez" w:date="2017-09-28T19:00:00Z">
                    <w:rPr>
                      <w:rFonts w:ascii="Monaco" w:hAnsi="Monaco" w:cs="Monaco"/>
                      <w:b/>
                      <w:bCs/>
                      <w:color w:val="000000"/>
                      <w:sz w:val="32"/>
                      <w:szCs w:val="32"/>
                      <w:lang w:val="en-US"/>
                    </w:rPr>
                  </w:rPrChange>
                </w:rPr>
                <w:t>.</w:t>
              </w:r>
              <w:r w:rsidRPr="0055352B">
                <w:rPr>
                  <w:rFonts w:ascii="Monaco" w:hAnsi="Monaco" w:cs="Monaco"/>
                  <w:color w:val="000000"/>
                  <w:sz w:val="20"/>
                  <w:szCs w:val="20"/>
                  <w:lang w:val="en-US"/>
                  <w:rPrChange w:id="2700" w:author="Borja Gonzalez" w:date="2017-09-28T19:00:00Z">
                    <w:rPr>
                      <w:rFonts w:ascii="Monaco" w:hAnsi="Monaco" w:cs="Monaco"/>
                      <w:color w:val="000000"/>
                      <w:sz w:val="32"/>
                      <w:szCs w:val="32"/>
                      <w:lang w:val="en-US"/>
                    </w:rPr>
                  </w:rPrChange>
                </w:rPr>
                <w:t>s</w:t>
              </w:r>
              <w:r w:rsidRPr="0055352B">
                <w:rPr>
                  <w:rFonts w:ascii="Monaco" w:hAnsi="Monaco" w:cs="Monaco"/>
                  <w:b/>
                  <w:bCs/>
                  <w:color w:val="000000"/>
                  <w:sz w:val="20"/>
                  <w:szCs w:val="20"/>
                  <w:lang w:val="en-US"/>
                  <w:rPrChange w:id="2701" w:author="Borja Gonzalez" w:date="2017-09-28T19:00:00Z">
                    <w:rPr>
                      <w:rFonts w:ascii="Monaco" w:hAnsi="Monaco" w:cs="Monaco"/>
                      <w:b/>
                      <w:bCs/>
                      <w:color w:val="000000"/>
                      <w:sz w:val="32"/>
                      <w:szCs w:val="32"/>
                      <w:lang w:val="en-US"/>
                    </w:rPr>
                  </w:rPrChange>
                </w:rPr>
                <w:t>});</w:t>
              </w:r>
            </w:ins>
          </w:p>
          <w:p w14:paraId="50588A4D" w14:textId="77777777" w:rsidR="0055352B" w:rsidRPr="0055352B" w:rsidRDefault="0055352B" w:rsidP="0055352B">
            <w:pPr>
              <w:keepNext/>
              <w:keepLines/>
              <w:widowControl w:val="0"/>
              <w:autoSpaceDE w:val="0"/>
              <w:autoSpaceDN w:val="0"/>
              <w:adjustRightInd w:val="0"/>
              <w:spacing w:before="200"/>
              <w:outlineLvl w:val="4"/>
              <w:rPr>
                <w:ins w:id="2702" w:author="Borja Gonzalez" w:date="2017-09-28T19:00:00Z"/>
                <w:rFonts w:ascii="Monaco" w:hAnsi="Monaco" w:cs="Monaco"/>
                <w:sz w:val="20"/>
                <w:szCs w:val="20"/>
                <w:lang w:val="en-US"/>
                <w:rPrChange w:id="2703" w:author="Borja Gonzalez" w:date="2017-09-28T19:00:00Z">
                  <w:rPr>
                    <w:ins w:id="2704" w:author="Borja Gonzalez" w:date="2017-09-28T19:00:00Z"/>
                    <w:rFonts w:ascii="Monaco" w:eastAsiaTheme="majorEastAsia" w:hAnsi="Monaco" w:cs="Monaco"/>
                    <w:color w:val="243F60" w:themeColor="accent1" w:themeShade="7F"/>
                    <w:sz w:val="32"/>
                    <w:szCs w:val="32"/>
                    <w:lang w:val="en-US"/>
                  </w:rPr>
                </w:rPrChange>
              </w:rPr>
            </w:pPr>
            <w:ins w:id="2705" w:author="Borja Gonzalez" w:date="2017-09-28T19:00:00Z">
              <w:r w:rsidRPr="0055352B">
                <w:rPr>
                  <w:rFonts w:ascii="Monaco" w:hAnsi="Monaco" w:cs="Monaco"/>
                  <w:sz w:val="20"/>
                  <w:szCs w:val="20"/>
                  <w:lang w:val="en-US"/>
                  <w:rPrChange w:id="2706" w:author="Borja Gonzalez" w:date="2017-09-28T19:00:00Z">
                    <w:rPr>
                      <w:rFonts w:ascii="Monaco" w:hAnsi="Monaco" w:cs="Monaco"/>
                      <w:sz w:val="32"/>
                      <w:szCs w:val="32"/>
                      <w:lang w:val="en-US"/>
                    </w:rPr>
                  </w:rPrChange>
                </w:rPr>
                <w:t xml:space="preserve">    </w:t>
              </w:r>
              <w:r w:rsidRPr="0055352B">
                <w:rPr>
                  <w:rFonts w:ascii="Monaco" w:hAnsi="Monaco" w:cs="Monaco"/>
                  <w:color w:val="000000"/>
                  <w:sz w:val="20"/>
                  <w:szCs w:val="20"/>
                  <w:lang w:val="en-US"/>
                  <w:rPrChange w:id="2707" w:author="Borja Gonzalez" w:date="2017-09-28T19:00:00Z">
                    <w:rPr>
                      <w:rFonts w:ascii="Monaco" w:hAnsi="Monaco" w:cs="Monaco"/>
                      <w:color w:val="000000"/>
                      <w:sz w:val="32"/>
                      <w:szCs w:val="32"/>
                      <w:lang w:val="en-US"/>
                    </w:rPr>
                  </w:rPrChange>
                </w:rPr>
                <w:t>console</w:t>
              </w:r>
              <w:r w:rsidRPr="0055352B">
                <w:rPr>
                  <w:rFonts w:ascii="Monaco" w:hAnsi="Monaco" w:cs="Monaco"/>
                  <w:b/>
                  <w:bCs/>
                  <w:color w:val="000000"/>
                  <w:sz w:val="20"/>
                  <w:szCs w:val="20"/>
                  <w:lang w:val="en-US"/>
                  <w:rPrChange w:id="2708" w:author="Borja Gonzalez" w:date="2017-09-28T19:00:00Z">
                    <w:rPr>
                      <w:rFonts w:ascii="Monaco" w:hAnsi="Monaco" w:cs="Monaco"/>
                      <w:b/>
                      <w:bCs/>
                      <w:color w:val="000000"/>
                      <w:sz w:val="32"/>
                      <w:szCs w:val="32"/>
                      <w:lang w:val="en-US"/>
                    </w:rPr>
                  </w:rPrChange>
                </w:rPr>
                <w:t>.</w:t>
              </w:r>
              <w:r w:rsidRPr="0055352B">
                <w:rPr>
                  <w:rFonts w:ascii="Monaco" w:hAnsi="Monaco" w:cs="Monaco"/>
                  <w:color w:val="000000"/>
                  <w:sz w:val="20"/>
                  <w:szCs w:val="20"/>
                  <w:lang w:val="en-US"/>
                  <w:rPrChange w:id="2709" w:author="Borja Gonzalez" w:date="2017-09-28T19:00:00Z">
                    <w:rPr>
                      <w:rFonts w:ascii="Monaco" w:hAnsi="Monaco" w:cs="Monaco"/>
                      <w:color w:val="000000"/>
                      <w:sz w:val="32"/>
                      <w:szCs w:val="32"/>
                      <w:lang w:val="en-US"/>
                    </w:rPr>
                  </w:rPrChange>
                </w:rPr>
                <w:t>log</w:t>
              </w:r>
              <w:r w:rsidRPr="0055352B">
                <w:rPr>
                  <w:rFonts w:ascii="Monaco" w:hAnsi="Monaco" w:cs="Monaco"/>
                  <w:b/>
                  <w:bCs/>
                  <w:color w:val="000000"/>
                  <w:sz w:val="20"/>
                  <w:szCs w:val="20"/>
                  <w:lang w:val="en-US"/>
                  <w:rPrChange w:id="2710" w:author="Borja Gonzalez" w:date="2017-09-28T19:00:00Z">
                    <w:rPr>
                      <w:rFonts w:ascii="Monaco" w:hAnsi="Monaco" w:cs="Monaco"/>
                      <w:b/>
                      <w:bCs/>
                      <w:color w:val="000000"/>
                      <w:sz w:val="32"/>
                      <w:szCs w:val="32"/>
                      <w:lang w:val="en-US"/>
                    </w:rPr>
                  </w:rPrChange>
                </w:rPr>
                <w:t>(</w:t>
              </w:r>
              <w:r w:rsidRPr="0055352B">
                <w:rPr>
                  <w:rFonts w:ascii="Monaco" w:hAnsi="Monaco" w:cs="Monaco"/>
                  <w:color w:val="000000"/>
                  <w:sz w:val="20"/>
                  <w:szCs w:val="20"/>
                  <w:lang w:val="en-US"/>
                  <w:rPrChange w:id="2711" w:author="Borja Gonzalez" w:date="2017-09-28T19:00:00Z">
                    <w:rPr>
                      <w:rFonts w:ascii="Monaco" w:hAnsi="Monaco" w:cs="Monaco"/>
                      <w:color w:val="000000"/>
                      <w:sz w:val="32"/>
                      <w:szCs w:val="32"/>
                      <w:lang w:val="en-US"/>
                    </w:rPr>
                  </w:rPrChange>
                </w:rPr>
                <w:t>timestamp</w:t>
              </w:r>
              <w:r w:rsidRPr="0055352B">
                <w:rPr>
                  <w:rFonts w:ascii="Monaco" w:hAnsi="Monaco" w:cs="Monaco"/>
                  <w:b/>
                  <w:bCs/>
                  <w:color w:val="000000"/>
                  <w:sz w:val="20"/>
                  <w:szCs w:val="20"/>
                  <w:lang w:val="en-US"/>
                  <w:rPrChange w:id="2712" w:author="Borja Gonzalez" w:date="2017-09-28T19:00:00Z">
                    <w:rPr>
                      <w:rFonts w:ascii="Monaco" w:hAnsi="Monaco" w:cs="Monaco"/>
                      <w:b/>
                      <w:bCs/>
                      <w:color w:val="000000"/>
                      <w:sz w:val="32"/>
                      <w:szCs w:val="32"/>
                      <w:lang w:val="en-US"/>
                    </w:rPr>
                  </w:rPrChange>
                </w:rPr>
                <w:t>(</w:t>
              </w:r>
              <w:r w:rsidRPr="0055352B">
                <w:rPr>
                  <w:rFonts w:ascii="Monaco" w:hAnsi="Monaco" w:cs="Monaco"/>
                  <w:color w:val="4E9A06"/>
                  <w:sz w:val="20"/>
                  <w:szCs w:val="20"/>
                  <w:lang w:val="en-US"/>
                  <w:rPrChange w:id="2713" w:author="Borja Gonzalez" w:date="2017-09-28T19:00:00Z">
                    <w:rPr>
                      <w:rFonts w:ascii="Monaco" w:hAnsi="Monaco" w:cs="Monaco"/>
                      <w:color w:val="4E9A06"/>
                      <w:sz w:val="32"/>
                      <w:szCs w:val="32"/>
                      <w:lang w:val="en-US"/>
                    </w:rPr>
                  </w:rPrChange>
                </w:rPr>
                <w:t>'hh:mm:ss:iii'</w:t>
              </w:r>
              <w:r w:rsidRPr="0055352B">
                <w:rPr>
                  <w:rFonts w:ascii="Monaco" w:hAnsi="Monaco" w:cs="Monaco"/>
                  <w:b/>
                  <w:bCs/>
                  <w:color w:val="000000"/>
                  <w:sz w:val="20"/>
                  <w:szCs w:val="20"/>
                  <w:lang w:val="en-US"/>
                  <w:rPrChange w:id="2714" w:author="Borja Gonzalez" w:date="2017-09-28T19:00:00Z">
                    <w:rPr>
                      <w:rFonts w:ascii="Monaco" w:hAnsi="Monaco" w:cs="Monaco"/>
                      <w:b/>
                      <w:bCs/>
                      <w:color w:val="000000"/>
                      <w:sz w:val="32"/>
                      <w:szCs w:val="32"/>
                      <w:lang w:val="en-US"/>
                    </w:rPr>
                  </w:rPrChange>
                </w:rPr>
                <w:t>)</w:t>
              </w:r>
              <w:r w:rsidRPr="0055352B">
                <w:rPr>
                  <w:rFonts w:ascii="Monaco" w:hAnsi="Monaco" w:cs="Monaco"/>
                  <w:b/>
                  <w:bCs/>
                  <w:color w:val="CE5C00"/>
                  <w:sz w:val="20"/>
                  <w:szCs w:val="20"/>
                  <w:lang w:val="en-US"/>
                  <w:rPrChange w:id="2715" w:author="Borja Gonzalez" w:date="2017-09-28T19:00:00Z">
                    <w:rPr>
                      <w:rFonts w:ascii="Monaco" w:hAnsi="Monaco" w:cs="Monaco"/>
                      <w:b/>
                      <w:bCs/>
                      <w:color w:val="CE5C00"/>
                      <w:sz w:val="32"/>
                      <w:szCs w:val="32"/>
                      <w:lang w:val="en-US"/>
                    </w:rPr>
                  </w:rPrChange>
                </w:rPr>
                <w:t>+</w:t>
              </w:r>
              <w:r w:rsidRPr="0055352B">
                <w:rPr>
                  <w:rFonts w:ascii="Monaco" w:hAnsi="Monaco" w:cs="Monaco"/>
                  <w:color w:val="4E9A06"/>
                  <w:sz w:val="20"/>
                  <w:szCs w:val="20"/>
                  <w:lang w:val="en-US"/>
                  <w:rPrChange w:id="2716" w:author="Borja Gonzalez" w:date="2017-09-28T19:00:00Z">
                    <w:rPr>
                      <w:rFonts w:ascii="Monaco" w:hAnsi="Monaco" w:cs="Monaco"/>
                      <w:color w:val="4E9A06"/>
                      <w:sz w:val="32"/>
                      <w:szCs w:val="32"/>
                      <w:lang w:val="en-US"/>
                    </w:rPr>
                  </w:rPrChange>
                </w:rPr>
                <w:t>" Se ha añadido al paciente "</w:t>
              </w:r>
              <w:r w:rsidRPr="0055352B">
                <w:rPr>
                  <w:rFonts w:ascii="Monaco" w:hAnsi="Monaco" w:cs="Monaco"/>
                  <w:b/>
                  <w:bCs/>
                  <w:color w:val="CE5C00"/>
                  <w:sz w:val="20"/>
                  <w:szCs w:val="20"/>
                  <w:lang w:val="en-US"/>
                  <w:rPrChange w:id="2717" w:author="Borja Gonzalez" w:date="2017-09-28T19:00:00Z">
                    <w:rPr>
                      <w:rFonts w:ascii="Monaco" w:hAnsi="Monaco" w:cs="Monaco"/>
                      <w:b/>
                      <w:bCs/>
                      <w:color w:val="CE5C00"/>
                      <w:sz w:val="32"/>
                      <w:szCs w:val="32"/>
                      <w:lang w:val="en-US"/>
                    </w:rPr>
                  </w:rPrChange>
                </w:rPr>
                <w:t>+</w:t>
              </w:r>
              <w:r w:rsidRPr="0055352B">
                <w:rPr>
                  <w:rFonts w:ascii="Monaco" w:hAnsi="Monaco" w:cs="Monaco"/>
                  <w:color w:val="000000"/>
                  <w:sz w:val="20"/>
                  <w:szCs w:val="20"/>
                  <w:lang w:val="en-US"/>
                  <w:rPrChange w:id="2718" w:author="Borja Gonzalez" w:date="2017-09-28T19:00:00Z">
                    <w:rPr>
                      <w:rFonts w:ascii="Monaco" w:hAnsi="Monaco" w:cs="Monaco"/>
                      <w:color w:val="000000"/>
                      <w:sz w:val="32"/>
                      <w:szCs w:val="32"/>
                      <w:lang w:val="en-US"/>
                    </w:rPr>
                  </w:rPrChange>
                </w:rPr>
                <w:t>datos</w:t>
              </w:r>
              <w:r w:rsidRPr="0055352B">
                <w:rPr>
                  <w:rFonts w:ascii="Monaco" w:hAnsi="Monaco" w:cs="Monaco"/>
                  <w:b/>
                  <w:bCs/>
                  <w:color w:val="000000"/>
                  <w:sz w:val="20"/>
                  <w:szCs w:val="20"/>
                  <w:lang w:val="en-US"/>
                  <w:rPrChange w:id="2719" w:author="Borja Gonzalez" w:date="2017-09-28T19:00:00Z">
                    <w:rPr>
                      <w:rFonts w:ascii="Monaco" w:hAnsi="Monaco" w:cs="Monaco"/>
                      <w:b/>
                      <w:bCs/>
                      <w:color w:val="000000"/>
                      <w:sz w:val="32"/>
                      <w:szCs w:val="32"/>
                      <w:lang w:val="en-US"/>
                    </w:rPr>
                  </w:rPrChange>
                </w:rPr>
                <w:t>.</w:t>
              </w:r>
              <w:r w:rsidRPr="0055352B">
                <w:rPr>
                  <w:rFonts w:ascii="Monaco" w:hAnsi="Monaco" w:cs="Monaco"/>
                  <w:color w:val="000000"/>
                  <w:sz w:val="20"/>
                  <w:szCs w:val="20"/>
                  <w:lang w:val="en-US"/>
                  <w:rPrChange w:id="2720" w:author="Borja Gonzalez" w:date="2017-09-28T19:00:00Z">
                    <w:rPr>
                      <w:rFonts w:ascii="Monaco" w:hAnsi="Monaco" w:cs="Monaco"/>
                      <w:color w:val="000000"/>
                      <w:sz w:val="32"/>
                      <w:szCs w:val="32"/>
                      <w:lang w:val="en-US"/>
                    </w:rPr>
                  </w:rPrChange>
                </w:rPr>
                <w:t>n</w:t>
              </w:r>
              <w:r w:rsidRPr="0055352B">
                <w:rPr>
                  <w:rFonts w:ascii="Monaco" w:hAnsi="Monaco" w:cs="Monaco"/>
                  <w:b/>
                  <w:bCs/>
                  <w:color w:val="CE5C00"/>
                  <w:sz w:val="20"/>
                  <w:szCs w:val="20"/>
                  <w:lang w:val="en-US"/>
                  <w:rPrChange w:id="2721" w:author="Borja Gonzalez" w:date="2017-09-28T19:00:00Z">
                    <w:rPr>
                      <w:rFonts w:ascii="Monaco" w:hAnsi="Monaco" w:cs="Monaco"/>
                      <w:b/>
                      <w:bCs/>
                      <w:color w:val="CE5C00"/>
                      <w:sz w:val="32"/>
                      <w:szCs w:val="32"/>
                      <w:lang w:val="en-US"/>
                    </w:rPr>
                  </w:rPrChange>
                </w:rPr>
                <w:t>+</w:t>
              </w:r>
              <w:r w:rsidRPr="0055352B">
                <w:rPr>
                  <w:rFonts w:ascii="Monaco" w:hAnsi="Monaco" w:cs="Monaco"/>
                  <w:color w:val="4E9A06"/>
                  <w:sz w:val="20"/>
                  <w:szCs w:val="20"/>
                  <w:lang w:val="en-US"/>
                  <w:rPrChange w:id="2722" w:author="Borja Gonzalez" w:date="2017-09-28T19:00:00Z">
                    <w:rPr>
                      <w:rFonts w:ascii="Monaco" w:hAnsi="Monaco" w:cs="Monaco"/>
                      <w:color w:val="4E9A06"/>
                      <w:sz w:val="32"/>
                      <w:szCs w:val="32"/>
                      <w:lang w:val="en-US"/>
                    </w:rPr>
                  </w:rPrChange>
                </w:rPr>
                <w:t>" "</w:t>
              </w:r>
              <w:r w:rsidRPr="0055352B">
                <w:rPr>
                  <w:rFonts w:ascii="Monaco" w:hAnsi="Monaco" w:cs="Monaco"/>
                  <w:b/>
                  <w:bCs/>
                  <w:color w:val="CE5C00"/>
                  <w:sz w:val="20"/>
                  <w:szCs w:val="20"/>
                  <w:lang w:val="en-US"/>
                  <w:rPrChange w:id="2723" w:author="Borja Gonzalez" w:date="2017-09-28T19:00:00Z">
                    <w:rPr>
                      <w:rFonts w:ascii="Monaco" w:hAnsi="Monaco" w:cs="Monaco"/>
                      <w:b/>
                      <w:bCs/>
                      <w:color w:val="CE5C00"/>
                      <w:sz w:val="32"/>
                      <w:szCs w:val="32"/>
                      <w:lang w:val="en-US"/>
                    </w:rPr>
                  </w:rPrChange>
                </w:rPr>
                <w:t>+</w:t>
              </w:r>
              <w:r w:rsidRPr="0055352B">
                <w:rPr>
                  <w:rFonts w:ascii="Monaco" w:hAnsi="Monaco" w:cs="Monaco"/>
                  <w:color w:val="000000"/>
                  <w:sz w:val="20"/>
                  <w:szCs w:val="20"/>
                  <w:lang w:val="en-US"/>
                  <w:rPrChange w:id="2724" w:author="Borja Gonzalez" w:date="2017-09-28T19:00:00Z">
                    <w:rPr>
                      <w:rFonts w:ascii="Monaco" w:hAnsi="Monaco" w:cs="Monaco"/>
                      <w:color w:val="000000"/>
                      <w:sz w:val="32"/>
                      <w:szCs w:val="32"/>
                      <w:lang w:val="en-US"/>
                    </w:rPr>
                  </w:rPrChange>
                </w:rPr>
                <w:t>datos</w:t>
              </w:r>
              <w:r w:rsidRPr="0055352B">
                <w:rPr>
                  <w:rFonts w:ascii="Monaco" w:hAnsi="Monaco" w:cs="Monaco"/>
                  <w:b/>
                  <w:bCs/>
                  <w:color w:val="000000"/>
                  <w:sz w:val="20"/>
                  <w:szCs w:val="20"/>
                  <w:lang w:val="en-US"/>
                  <w:rPrChange w:id="2725" w:author="Borja Gonzalez" w:date="2017-09-28T19:00:00Z">
                    <w:rPr>
                      <w:rFonts w:ascii="Monaco" w:hAnsi="Monaco" w:cs="Monaco"/>
                      <w:b/>
                      <w:bCs/>
                      <w:color w:val="000000"/>
                      <w:sz w:val="32"/>
                      <w:szCs w:val="32"/>
                      <w:lang w:val="en-US"/>
                    </w:rPr>
                  </w:rPrChange>
                </w:rPr>
                <w:t>.</w:t>
              </w:r>
              <w:r w:rsidRPr="0055352B">
                <w:rPr>
                  <w:rFonts w:ascii="Monaco" w:hAnsi="Monaco" w:cs="Monaco"/>
                  <w:color w:val="000000"/>
                  <w:sz w:val="20"/>
                  <w:szCs w:val="20"/>
                  <w:lang w:val="en-US"/>
                  <w:rPrChange w:id="2726" w:author="Borja Gonzalez" w:date="2017-09-28T19:00:00Z">
                    <w:rPr>
                      <w:rFonts w:ascii="Monaco" w:hAnsi="Monaco" w:cs="Monaco"/>
                      <w:color w:val="000000"/>
                      <w:sz w:val="32"/>
                      <w:szCs w:val="32"/>
                      <w:lang w:val="en-US"/>
                    </w:rPr>
                  </w:rPrChange>
                </w:rPr>
                <w:t>a</w:t>
              </w:r>
              <w:r w:rsidRPr="0055352B">
                <w:rPr>
                  <w:rFonts w:ascii="Monaco" w:hAnsi="Monaco" w:cs="Monaco"/>
                  <w:b/>
                  <w:bCs/>
                  <w:color w:val="CE5C00"/>
                  <w:sz w:val="20"/>
                  <w:szCs w:val="20"/>
                  <w:lang w:val="en-US"/>
                  <w:rPrChange w:id="2727" w:author="Borja Gonzalez" w:date="2017-09-28T19:00:00Z">
                    <w:rPr>
                      <w:rFonts w:ascii="Monaco" w:hAnsi="Monaco" w:cs="Monaco"/>
                      <w:b/>
                      <w:bCs/>
                      <w:color w:val="CE5C00"/>
                      <w:sz w:val="32"/>
                      <w:szCs w:val="32"/>
                      <w:lang w:val="en-US"/>
                    </w:rPr>
                  </w:rPrChange>
                </w:rPr>
                <w:t>+</w:t>
              </w:r>
              <w:r w:rsidRPr="0055352B">
                <w:rPr>
                  <w:rFonts w:ascii="Monaco" w:hAnsi="Monaco" w:cs="Monaco"/>
                  <w:color w:val="4E9A06"/>
                  <w:sz w:val="20"/>
                  <w:szCs w:val="20"/>
                  <w:lang w:val="en-US"/>
                  <w:rPrChange w:id="2728" w:author="Borja Gonzalez" w:date="2017-09-28T19:00:00Z">
                    <w:rPr>
                      <w:rFonts w:ascii="Monaco" w:hAnsi="Monaco" w:cs="Monaco"/>
                      <w:color w:val="4E9A06"/>
                      <w:sz w:val="32"/>
                      <w:szCs w:val="32"/>
                      <w:lang w:val="en-US"/>
                    </w:rPr>
                  </w:rPrChange>
                </w:rPr>
                <w:t>" a la base de datos"</w:t>
              </w:r>
              <w:r w:rsidRPr="0055352B">
                <w:rPr>
                  <w:rFonts w:ascii="Monaco" w:hAnsi="Monaco" w:cs="Monaco"/>
                  <w:b/>
                  <w:bCs/>
                  <w:color w:val="000000"/>
                  <w:sz w:val="20"/>
                  <w:szCs w:val="20"/>
                  <w:lang w:val="en-US"/>
                  <w:rPrChange w:id="2729" w:author="Borja Gonzalez" w:date="2017-09-28T19:00:00Z">
                    <w:rPr>
                      <w:rFonts w:ascii="Monaco" w:hAnsi="Monaco" w:cs="Monaco"/>
                      <w:b/>
                      <w:bCs/>
                      <w:color w:val="000000"/>
                      <w:sz w:val="32"/>
                      <w:szCs w:val="32"/>
                      <w:lang w:val="en-US"/>
                    </w:rPr>
                  </w:rPrChange>
                </w:rPr>
                <w:t>);</w:t>
              </w:r>
            </w:ins>
          </w:p>
          <w:p w14:paraId="6FBE929F" w14:textId="77777777" w:rsidR="0055352B" w:rsidRPr="0055352B" w:rsidRDefault="0055352B" w:rsidP="0055352B">
            <w:pPr>
              <w:keepNext/>
              <w:keepLines/>
              <w:widowControl w:val="0"/>
              <w:autoSpaceDE w:val="0"/>
              <w:autoSpaceDN w:val="0"/>
              <w:adjustRightInd w:val="0"/>
              <w:spacing w:before="200"/>
              <w:outlineLvl w:val="4"/>
              <w:rPr>
                <w:ins w:id="2730" w:author="Borja Gonzalez" w:date="2017-09-28T19:00:00Z"/>
                <w:rFonts w:ascii="Monaco" w:hAnsi="Monaco" w:cs="Monaco"/>
                <w:sz w:val="20"/>
                <w:szCs w:val="20"/>
                <w:lang w:val="en-US"/>
                <w:rPrChange w:id="2731" w:author="Borja Gonzalez" w:date="2017-09-28T19:00:00Z">
                  <w:rPr>
                    <w:ins w:id="2732" w:author="Borja Gonzalez" w:date="2017-09-28T19:00:00Z"/>
                    <w:rFonts w:ascii="Monaco" w:eastAsiaTheme="majorEastAsia" w:hAnsi="Monaco" w:cs="Monaco"/>
                    <w:color w:val="243F60" w:themeColor="accent1" w:themeShade="7F"/>
                    <w:sz w:val="32"/>
                    <w:szCs w:val="32"/>
                    <w:lang w:val="en-US"/>
                  </w:rPr>
                </w:rPrChange>
              </w:rPr>
            </w:pPr>
            <w:ins w:id="2733" w:author="Borja Gonzalez" w:date="2017-09-28T19:00:00Z">
              <w:r w:rsidRPr="0055352B">
                <w:rPr>
                  <w:rFonts w:ascii="Monaco" w:hAnsi="Monaco" w:cs="Monaco"/>
                  <w:sz w:val="20"/>
                  <w:szCs w:val="20"/>
                  <w:lang w:val="en-US"/>
                  <w:rPrChange w:id="2734" w:author="Borja Gonzalez" w:date="2017-09-28T19:00:00Z">
                    <w:rPr>
                      <w:rFonts w:ascii="Monaco" w:hAnsi="Monaco" w:cs="Monaco"/>
                      <w:sz w:val="32"/>
                      <w:szCs w:val="32"/>
                      <w:lang w:val="en-US"/>
                    </w:rPr>
                  </w:rPrChange>
                </w:rPr>
                <w:t xml:space="preserve">    </w:t>
              </w:r>
              <w:r w:rsidRPr="0055352B">
                <w:rPr>
                  <w:rFonts w:ascii="Monaco" w:hAnsi="Monaco" w:cs="Monaco"/>
                  <w:b/>
                  <w:bCs/>
                  <w:color w:val="204A87"/>
                  <w:sz w:val="20"/>
                  <w:szCs w:val="20"/>
                  <w:lang w:val="en-US"/>
                  <w:rPrChange w:id="2735" w:author="Borja Gonzalez" w:date="2017-09-28T19:00:00Z">
                    <w:rPr>
                      <w:rFonts w:ascii="Monaco" w:hAnsi="Monaco" w:cs="Monaco"/>
                      <w:b/>
                      <w:bCs/>
                      <w:color w:val="204A87"/>
                      <w:sz w:val="32"/>
                      <w:szCs w:val="32"/>
                      <w:lang w:val="en-US"/>
                    </w:rPr>
                  </w:rPrChange>
                </w:rPr>
                <w:t>var</w:t>
              </w:r>
              <w:r w:rsidRPr="0055352B">
                <w:rPr>
                  <w:rFonts w:ascii="Monaco" w:hAnsi="Monaco" w:cs="Monaco"/>
                  <w:sz w:val="20"/>
                  <w:szCs w:val="20"/>
                  <w:lang w:val="en-US"/>
                  <w:rPrChange w:id="2736" w:author="Borja Gonzalez" w:date="2017-09-28T19:00:00Z">
                    <w:rPr>
                      <w:rFonts w:ascii="Monaco" w:hAnsi="Monaco" w:cs="Monaco"/>
                      <w:sz w:val="32"/>
                      <w:szCs w:val="32"/>
                      <w:lang w:val="en-US"/>
                    </w:rPr>
                  </w:rPrChange>
                </w:rPr>
                <w:t xml:space="preserve"> </w:t>
              </w:r>
              <w:r w:rsidRPr="0055352B">
                <w:rPr>
                  <w:rFonts w:ascii="Monaco" w:hAnsi="Monaco" w:cs="Monaco"/>
                  <w:color w:val="000000"/>
                  <w:sz w:val="20"/>
                  <w:szCs w:val="20"/>
                  <w:lang w:val="en-US"/>
                  <w:rPrChange w:id="2737" w:author="Borja Gonzalez" w:date="2017-09-28T19:00:00Z">
                    <w:rPr>
                      <w:rFonts w:ascii="Monaco" w:hAnsi="Monaco" w:cs="Monaco"/>
                      <w:color w:val="000000"/>
                      <w:sz w:val="32"/>
                      <w:szCs w:val="32"/>
                      <w:lang w:val="en-US"/>
                    </w:rPr>
                  </w:rPrChange>
                </w:rPr>
                <w:t>data</w:t>
              </w:r>
              <w:r w:rsidRPr="0055352B">
                <w:rPr>
                  <w:rFonts w:ascii="Monaco" w:hAnsi="Monaco" w:cs="Monaco"/>
                  <w:sz w:val="20"/>
                  <w:szCs w:val="20"/>
                  <w:lang w:val="en-US"/>
                  <w:rPrChange w:id="2738" w:author="Borja Gonzalez" w:date="2017-09-28T19:00:00Z">
                    <w:rPr>
                      <w:rFonts w:ascii="Monaco" w:hAnsi="Monaco" w:cs="Monaco"/>
                      <w:sz w:val="32"/>
                      <w:szCs w:val="32"/>
                      <w:lang w:val="en-US"/>
                    </w:rPr>
                  </w:rPrChange>
                </w:rPr>
                <w:t xml:space="preserve"> </w:t>
              </w:r>
              <w:r w:rsidRPr="0055352B">
                <w:rPr>
                  <w:rFonts w:ascii="Monaco" w:hAnsi="Monaco" w:cs="Monaco"/>
                  <w:b/>
                  <w:bCs/>
                  <w:color w:val="CE5C00"/>
                  <w:sz w:val="20"/>
                  <w:szCs w:val="20"/>
                  <w:lang w:val="en-US"/>
                  <w:rPrChange w:id="2739" w:author="Borja Gonzalez" w:date="2017-09-28T19:00:00Z">
                    <w:rPr>
                      <w:rFonts w:ascii="Monaco" w:hAnsi="Monaco" w:cs="Monaco"/>
                      <w:b/>
                      <w:bCs/>
                      <w:color w:val="CE5C00"/>
                      <w:sz w:val="32"/>
                      <w:szCs w:val="32"/>
                      <w:lang w:val="en-US"/>
                    </w:rPr>
                  </w:rPrChange>
                </w:rPr>
                <w:t>=</w:t>
              </w:r>
              <w:r w:rsidRPr="0055352B">
                <w:rPr>
                  <w:rFonts w:ascii="Monaco" w:hAnsi="Monaco" w:cs="Monaco"/>
                  <w:sz w:val="20"/>
                  <w:szCs w:val="20"/>
                  <w:lang w:val="en-US"/>
                  <w:rPrChange w:id="2740" w:author="Borja Gonzalez" w:date="2017-09-28T19:00:00Z">
                    <w:rPr>
                      <w:rFonts w:ascii="Monaco" w:hAnsi="Monaco" w:cs="Monaco"/>
                      <w:sz w:val="32"/>
                      <w:szCs w:val="32"/>
                      <w:lang w:val="en-US"/>
                    </w:rPr>
                  </w:rPrChange>
                </w:rPr>
                <w:t xml:space="preserve"> </w:t>
              </w:r>
              <w:r w:rsidRPr="0055352B">
                <w:rPr>
                  <w:rFonts w:ascii="Monaco" w:hAnsi="Monaco" w:cs="Monaco"/>
                  <w:color w:val="000000"/>
                  <w:sz w:val="20"/>
                  <w:szCs w:val="20"/>
                  <w:lang w:val="en-US"/>
                  <w:rPrChange w:id="2741" w:author="Borja Gonzalez" w:date="2017-09-28T19:00:00Z">
                    <w:rPr>
                      <w:rFonts w:ascii="Monaco" w:hAnsi="Monaco" w:cs="Monaco"/>
                      <w:color w:val="000000"/>
                      <w:sz w:val="32"/>
                      <w:szCs w:val="32"/>
                      <w:lang w:val="en-US"/>
                    </w:rPr>
                  </w:rPrChange>
                </w:rPr>
                <w:t>db</w:t>
              </w:r>
              <w:r w:rsidRPr="0055352B">
                <w:rPr>
                  <w:rFonts w:ascii="Monaco" w:hAnsi="Monaco" w:cs="Monaco"/>
                  <w:b/>
                  <w:bCs/>
                  <w:color w:val="000000"/>
                  <w:sz w:val="20"/>
                  <w:szCs w:val="20"/>
                  <w:lang w:val="en-US"/>
                  <w:rPrChange w:id="2742" w:author="Borja Gonzalez" w:date="2017-09-28T19:00:00Z">
                    <w:rPr>
                      <w:rFonts w:ascii="Monaco" w:hAnsi="Monaco" w:cs="Monaco"/>
                      <w:b/>
                      <w:bCs/>
                      <w:color w:val="000000"/>
                      <w:sz w:val="32"/>
                      <w:szCs w:val="32"/>
                      <w:lang w:val="en-US"/>
                    </w:rPr>
                  </w:rPrChange>
                </w:rPr>
                <w:t>.</w:t>
              </w:r>
              <w:r w:rsidRPr="0055352B">
                <w:rPr>
                  <w:rFonts w:ascii="Monaco" w:hAnsi="Monaco" w:cs="Monaco"/>
                  <w:b/>
                  <w:bCs/>
                  <w:color w:val="204A87"/>
                  <w:sz w:val="20"/>
                  <w:szCs w:val="20"/>
                  <w:lang w:val="en-US"/>
                  <w:rPrChange w:id="2743" w:author="Borja Gonzalez" w:date="2017-09-28T19:00:00Z">
                    <w:rPr>
                      <w:rFonts w:ascii="Monaco" w:hAnsi="Monaco" w:cs="Monaco"/>
                      <w:b/>
                      <w:bCs/>
                      <w:color w:val="204A87"/>
                      <w:sz w:val="32"/>
                      <w:szCs w:val="32"/>
                      <w:lang w:val="en-US"/>
                    </w:rPr>
                  </w:rPrChange>
                </w:rPr>
                <w:t>export</w:t>
              </w:r>
              <w:r w:rsidRPr="0055352B">
                <w:rPr>
                  <w:rFonts w:ascii="Monaco" w:hAnsi="Monaco" w:cs="Monaco"/>
                  <w:b/>
                  <w:bCs/>
                  <w:color w:val="000000"/>
                  <w:sz w:val="20"/>
                  <w:szCs w:val="20"/>
                  <w:lang w:val="en-US"/>
                  <w:rPrChange w:id="2744" w:author="Borja Gonzalez" w:date="2017-09-28T19:00:00Z">
                    <w:rPr>
                      <w:rFonts w:ascii="Monaco" w:hAnsi="Monaco" w:cs="Monaco"/>
                      <w:b/>
                      <w:bCs/>
                      <w:color w:val="000000"/>
                      <w:sz w:val="32"/>
                      <w:szCs w:val="32"/>
                      <w:lang w:val="en-US"/>
                    </w:rPr>
                  </w:rPrChange>
                </w:rPr>
                <w:t>();</w:t>
              </w:r>
            </w:ins>
          </w:p>
          <w:p w14:paraId="7D0BD81E" w14:textId="77777777" w:rsidR="0055352B" w:rsidRPr="0055352B" w:rsidRDefault="0055352B" w:rsidP="0055352B">
            <w:pPr>
              <w:keepNext/>
              <w:keepLines/>
              <w:widowControl w:val="0"/>
              <w:autoSpaceDE w:val="0"/>
              <w:autoSpaceDN w:val="0"/>
              <w:adjustRightInd w:val="0"/>
              <w:spacing w:before="200"/>
              <w:outlineLvl w:val="4"/>
              <w:rPr>
                <w:ins w:id="2745" w:author="Borja Gonzalez" w:date="2017-09-28T19:00:00Z"/>
                <w:rFonts w:ascii="Monaco" w:hAnsi="Monaco" w:cs="Monaco"/>
                <w:sz w:val="20"/>
                <w:szCs w:val="20"/>
                <w:lang w:val="en-US"/>
                <w:rPrChange w:id="2746" w:author="Borja Gonzalez" w:date="2017-09-28T19:00:00Z">
                  <w:rPr>
                    <w:ins w:id="2747" w:author="Borja Gonzalez" w:date="2017-09-28T19:00:00Z"/>
                    <w:rFonts w:ascii="Monaco" w:eastAsiaTheme="majorEastAsia" w:hAnsi="Monaco" w:cs="Monaco"/>
                    <w:color w:val="243F60" w:themeColor="accent1" w:themeShade="7F"/>
                    <w:sz w:val="32"/>
                    <w:szCs w:val="32"/>
                    <w:lang w:val="en-US"/>
                  </w:rPr>
                </w:rPrChange>
              </w:rPr>
            </w:pPr>
            <w:ins w:id="2748" w:author="Borja Gonzalez" w:date="2017-09-28T19:00:00Z">
              <w:r w:rsidRPr="0055352B">
                <w:rPr>
                  <w:rFonts w:ascii="Monaco" w:hAnsi="Monaco" w:cs="Monaco"/>
                  <w:sz w:val="20"/>
                  <w:szCs w:val="20"/>
                  <w:lang w:val="en-US"/>
                  <w:rPrChange w:id="2749" w:author="Borja Gonzalez" w:date="2017-09-28T19:00:00Z">
                    <w:rPr>
                      <w:rFonts w:ascii="Monaco" w:hAnsi="Monaco" w:cs="Monaco"/>
                      <w:sz w:val="32"/>
                      <w:szCs w:val="32"/>
                      <w:lang w:val="en-US"/>
                    </w:rPr>
                  </w:rPrChange>
                </w:rPr>
                <w:t xml:space="preserve">    </w:t>
              </w:r>
              <w:r w:rsidRPr="0055352B">
                <w:rPr>
                  <w:rFonts w:ascii="Monaco" w:hAnsi="Monaco" w:cs="Monaco"/>
                  <w:b/>
                  <w:bCs/>
                  <w:color w:val="204A87"/>
                  <w:sz w:val="20"/>
                  <w:szCs w:val="20"/>
                  <w:lang w:val="en-US"/>
                  <w:rPrChange w:id="2750" w:author="Borja Gonzalez" w:date="2017-09-28T19:00:00Z">
                    <w:rPr>
                      <w:rFonts w:ascii="Monaco" w:hAnsi="Monaco" w:cs="Monaco"/>
                      <w:b/>
                      <w:bCs/>
                      <w:color w:val="204A87"/>
                      <w:sz w:val="32"/>
                      <w:szCs w:val="32"/>
                      <w:lang w:val="en-US"/>
                    </w:rPr>
                  </w:rPrChange>
                </w:rPr>
                <w:t>var</w:t>
              </w:r>
              <w:r w:rsidRPr="0055352B">
                <w:rPr>
                  <w:rFonts w:ascii="Monaco" w:hAnsi="Monaco" w:cs="Monaco"/>
                  <w:sz w:val="20"/>
                  <w:szCs w:val="20"/>
                  <w:lang w:val="en-US"/>
                  <w:rPrChange w:id="2751" w:author="Borja Gonzalez" w:date="2017-09-28T19:00:00Z">
                    <w:rPr>
                      <w:rFonts w:ascii="Monaco" w:hAnsi="Monaco" w:cs="Monaco"/>
                      <w:sz w:val="32"/>
                      <w:szCs w:val="32"/>
                      <w:lang w:val="en-US"/>
                    </w:rPr>
                  </w:rPrChange>
                </w:rPr>
                <w:t xml:space="preserve"> </w:t>
              </w:r>
              <w:r w:rsidRPr="0055352B">
                <w:rPr>
                  <w:rFonts w:ascii="Monaco" w:hAnsi="Monaco" w:cs="Monaco"/>
                  <w:color w:val="000000"/>
                  <w:sz w:val="20"/>
                  <w:szCs w:val="20"/>
                  <w:lang w:val="en-US"/>
                  <w:rPrChange w:id="2752" w:author="Borja Gonzalez" w:date="2017-09-28T19:00:00Z">
                    <w:rPr>
                      <w:rFonts w:ascii="Monaco" w:hAnsi="Monaco" w:cs="Monaco"/>
                      <w:color w:val="000000"/>
                      <w:sz w:val="32"/>
                      <w:szCs w:val="32"/>
                      <w:lang w:val="en-US"/>
                    </w:rPr>
                  </w:rPrChange>
                </w:rPr>
                <w:t>buffer</w:t>
              </w:r>
              <w:r w:rsidRPr="0055352B">
                <w:rPr>
                  <w:rFonts w:ascii="Monaco" w:hAnsi="Monaco" w:cs="Monaco"/>
                  <w:sz w:val="20"/>
                  <w:szCs w:val="20"/>
                  <w:lang w:val="en-US"/>
                  <w:rPrChange w:id="2753" w:author="Borja Gonzalez" w:date="2017-09-28T19:00:00Z">
                    <w:rPr>
                      <w:rFonts w:ascii="Monaco" w:hAnsi="Monaco" w:cs="Monaco"/>
                      <w:sz w:val="32"/>
                      <w:szCs w:val="32"/>
                      <w:lang w:val="en-US"/>
                    </w:rPr>
                  </w:rPrChange>
                </w:rPr>
                <w:t xml:space="preserve"> </w:t>
              </w:r>
              <w:r w:rsidRPr="0055352B">
                <w:rPr>
                  <w:rFonts w:ascii="Monaco" w:hAnsi="Monaco" w:cs="Monaco"/>
                  <w:b/>
                  <w:bCs/>
                  <w:color w:val="CE5C00"/>
                  <w:sz w:val="20"/>
                  <w:szCs w:val="20"/>
                  <w:lang w:val="en-US"/>
                  <w:rPrChange w:id="2754" w:author="Borja Gonzalez" w:date="2017-09-28T19:00:00Z">
                    <w:rPr>
                      <w:rFonts w:ascii="Monaco" w:hAnsi="Monaco" w:cs="Monaco"/>
                      <w:b/>
                      <w:bCs/>
                      <w:color w:val="CE5C00"/>
                      <w:sz w:val="32"/>
                      <w:szCs w:val="32"/>
                      <w:lang w:val="en-US"/>
                    </w:rPr>
                  </w:rPrChange>
                </w:rPr>
                <w:t>=</w:t>
              </w:r>
              <w:r w:rsidRPr="0055352B">
                <w:rPr>
                  <w:rFonts w:ascii="Monaco" w:hAnsi="Monaco" w:cs="Monaco"/>
                  <w:sz w:val="20"/>
                  <w:szCs w:val="20"/>
                  <w:lang w:val="en-US"/>
                  <w:rPrChange w:id="2755" w:author="Borja Gonzalez" w:date="2017-09-28T19:00:00Z">
                    <w:rPr>
                      <w:rFonts w:ascii="Monaco" w:hAnsi="Monaco" w:cs="Monaco"/>
                      <w:sz w:val="32"/>
                      <w:szCs w:val="32"/>
                      <w:lang w:val="en-US"/>
                    </w:rPr>
                  </w:rPrChange>
                </w:rPr>
                <w:t xml:space="preserve"> </w:t>
              </w:r>
              <w:r w:rsidRPr="0055352B">
                <w:rPr>
                  <w:rFonts w:ascii="Monaco" w:hAnsi="Monaco" w:cs="Monaco"/>
                  <w:b/>
                  <w:bCs/>
                  <w:color w:val="204A87"/>
                  <w:sz w:val="20"/>
                  <w:szCs w:val="20"/>
                  <w:lang w:val="en-US"/>
                  <w:rPrChange w:id="2756" w:author="Borja Gonzalez" w:date="2017-09-28T19:00:00Z">
                    <w:rPr>
                      <w:rFonts w:ascii="Monaco" w:hAnsi="Monaco" w:cs="Monaco"/>
                      <w:b/>
                      <w:bCs/>
                      <w:color w:val="204A87"/>
                      <w:sz w:val="32"/>
                      <w:szCs w:val="32"/>
                      <w:lang w:val="en-US"/>
                    </w:rPr>
                  </w:rPrChange>
                </w:rPr>
                <w:t>new</w:t>
              </w:r>
              <w:r w:rsidRPr="0055352B">
                <w:rPr>
                  <w:rFonts w:ascii="Monaco" w:hAnsi="Monaco" w:cs="Monaco"/>
                  <w:sz w:val="20"/>
                  <w:szCs w:val="20"/>
                  <w:lang w:val="en-US"/>
                  <w:rPrChange w:id="2757" w:author="Borja Gonzalez" w:date="2017-09-28T19:00:00Z">
                    <w:rPr>
                      <w:rFonts w:ascii="Monaco" w:hAnsi="Monaco" w:cs="Monaco"/>
                      <w:sz w:val="32"/>
                      <w:szCs w:val="32"/>
                      <w:lang w:val="en-US"/>
                    </w:rPr>
                  </w:rPrChange>
                </w:rPr>
                <w:t xml:space="preserve"> </w:t>
              </w:r>
              <w:r w:rsidRPr="0055352B">
                <w:rPr>
                  <w:rFonts w:ascii="Monaco" w:hAnsi="Monaco" w:cs="Monaco"/>
                  <w:color w:val="000000"/>
                  <w:sz w:val="20"/>
                  <w:szCs w:val="20"/>
                  <w:lang w:val="en-US"/>
                  <w:rPrChange w:id="2758" w:author="Borja Gonzalez" w:date="2017-09-28T19:00:00Z">
                    <w:rPr>
                      <w:rFonts w:ascii="Monaco" w:hAnsi="Monaco" w:cs="Monaco"/>
                      <w:color w:val="000000"/>
                      <w:sz w:val="32"/>
                      <w:szCs w:val="32"/>
                      <w:lang w:val="en-US"/>
                    </w:rPr>
                  </w:rPrChange>
                </w:rPr>
                <w:t>Buffer</w:t>
              </w:r>
              <w:r w:rsidRPr="0055352B">
                <w:rPr>
                  <w:rFonts w:ascii="Monaco" w:hAnsi="Monaco" w:cs="Monaco"/>
                  <w:b/>
                  <w:bCs/>
                  <w:color w:val="000000"/>
                  <w:sz w:val="20"/>
                  <w:szCs w:val="20"/>
                  <w:lang w:val="en-US"/>
                  <w:rPrChange w:id="2759" w:author="Borja Gonzalez" w:date="2017-09-28T19:00:00Z">
                    <w:rPr>
                      <w:rFonts w:ascii="Monaco" w:hAnsi="Monaco" w:cs="Monaco"/>
                      <w:b/>
                      <w:bCs/>
                      <w:color w:val="000000"/>
                      <w:sz w:val="32"/>
                      <w:szCs w:val="32"/>
                      <w:lang w:val="en-US"/>
                    </w:rPr>
                  </w:rPrChange>
                </w:rPr>
                <w:t>(</w:t>
              </w:r>
              <w:r w:rsidRPr="0055352B">
                <w:rPr>
                  <w:rFonts w:ascii="Monaco" w:hAnsi="Monaco" w:cs="Monaco"/>
                  <w:color w:val="000000"/>
                  <w:sz w:val="20"/>
                  <w:szCs w:val="20"/>
                  <w:lang w:val="en-US"/>
                  <w:rPrChange w:id="2760" w:author="Borja Gonzalez" w:date="2017-09-28T19:00:00Z">
                    <w:rPr>
                      <w:rFonts w:ascii="Monaco" w:hAnsi="Monaco" w:cs="Monaco"/>
                      <w:color w:val="000000"/>
                      <w:sz w:val="32"/>
                      <w:szCs w:val="32"/>
                      <w:lang w:val="en-US"/>
                    </w:rPr>
                  </w:rPrChange>
                </w:rPr>
                <w:t>data</w:t>
              </w:r>
              <w:r w:rsidRPr="0055352B">
                <w:rPr>
                  <w:rFonts w:ascii="Monaco" w:hAnsi="Monaco" w:cs="Monaco"/>
                  <w:b/>
                  <w:bCs/>
                  <w:color w:val="000000"/>
                  <w:sz w:val="20"/>
                  <w:szCs w:val="20"/>
                  <w:lang w:val="en-US"/>
                  <w:rPrChange w:id="2761" w:author="Borja Gonzalez" w:date="2017-09-28T19:00:00Z">
                    <w:rPr>
                      <w:rFonts w:ascii="Monaco" w:hAnsi="Monaco" w:cs="Monaco"/>
                      <w:b/>
                      <w:bCs/>
                      <w:color w:val="000000"/>
                      <w:sz w:val="32"/>
                      <w:szCs w:val="32"/>
                      <w:lang w:val="en-US"/>
                    </w:rPr>
                  </w:rPrChange>
                </w:rPr>
                <w:t>);</w:t>
              </w:r>
            </w:ins>
          </w:p>
          <w:p w14:paraId="4A6EE890" w14:textId="77777777" w:rsidR="0055352B" w:rsidRPr="0055352B" w:rsidRDefault="0055352B" w:rsidP="0055352B">
            <w:pPr>
              <w:keepNext/>
              <w:keepLines/>
              <w:widowControl w:val="0"/>
              <w:autoSpaceDE w:val="0"/>
              <w:autoSpaceDN w:val="0"/>
              <w:adjustRightInd w:val="0"/>
              <w:spacing w:before="200"/>
              <w:outlineLvl w:val="4"/>
              <w:rPr>
                <w:ins w:id="2762" w:author="Borja Gonzalez" w:date="2017-09-28T19:00:00Z"/>
                <w:rFonts w:ascii="Monaco" w:hAnsi="Monaco" w:cs="Monaco"/>
                <w:sz w:val="20"/>
                <w:szCs w:val="20"/>
                <w:lang w:val="en-US"/>
                <w:rPrChange w:id="2763" w:author="Borja Gonzalez" w:date="2017-09-28T19:00:00Z">
                  <w:rPr>
                    <w:ins w:id="2764" w:author="Borja Gonzalez" w:date="2017-09-28T19:00:00Z"/>
                    <w:rFonts w:ascii="Monaco" w:eastAsiaTheme="majorEastAsia" w:hAnsi="Monaco" w:cs="Monaco"/>
                    <w:color w:val="243F60" w:themeColor="accent1" w:themeShade="7F"/>
                    <w:sz w:val="32"/>
                    <w:szCs w:val="32"/>
                    <w:lang w:val="en-US"/>
                  </w:rPr>
                </w:rPrChange>
              </w:rPr>
            </w:pPr>
            <w:ins w:id="2765" w:author="Borja Gonzalez" w:date="2017-09-28T19:00:00Z">
              <w:r w:rsidRPr="0055352B">
                <w:rPr>
                  <w:rFonts w:ascii="Monaco" w:hAnsi="Monaco" w:cs="Monaco"/>
                  <w:sz w:val="20"/>
                  <w:szCs w:val="20"/>
                  <w:lang w:val="en-US"/>
                  <w:rPrChange w:id="2766" w:author="Borja Gonzalez" w:date="2017-09-28T19:00:00Z">
                    <w:rPr>
                      <w:rFonts w:ascii="Monaco" w:hAnsi="Monaco" w:cs="Monaco"/>
                      <w:sz w:val="32"/>
                      <w:szCs w:val="32"/>
                      <w:lang w:val="en-US"/>
                    </w:rPr>
                  </w:rPrChange>
                </w:rPr>
                <w:t xml:space="preserve">    </w:t>
              </w:r>
              <w:r w:rsidRPr="0055352B">
                <w:rPr>
                  <w:rFonts w:ascii="Monaco" w:hAnsi="Monaco" w:cs="Monaco"/>
                  <w:color w:val="000000"/>
                  <w:sz w:val="20"/>
                  <w:szCs w:val="20"/>
                  <w:lang w:val="en-US"/>
                  <w:rPrChange w:id="2767" w:author="Borja Gonzalez" w:date="2017-09-28T19:00:00Z">
                    <w:rPr>
                      <w:rFonts w:ascii="Monaco" w:hAnsi="Monaco" w:cs="Monaco"/>
                      <w:color w:val="000000"/>
                      <w:sz w:val="32"/>
                      <w:szCs w:val="32"/>
                      <w:lang w:val="en-US"/>
                    </w:rPr>
                  </w:rPrChange>
                </w:rPr>
                <w:t>fs</w:t>
              </w:r>
              <w:r w:rsidRPr="0055352B">
                <w:rPr>
                  <w:rFonts w:ascii="Monaco" w:hAnsi="Monaco" w:cs="Monaco"/>
                  <w:b/>
                  <w:bCs/>
                  <w:color w:val="000000"/>
                  <w:sz w:val="20"/>
                  <w:szCs w:val="20"/>
                  <w:lang w:val="en-US"/>
                  <w:rPrChange w:id="2768" w:author="Borja Gonzalez" w:date="2017-09-28T19:00:00Z">
                    <w:rPr>
                      <w:rFonts w:ascii="Monaco" w:hAnsi="Monaco" w:cs="Monaco"/>
                      <w:b/>
                      <w:bCs/>
                      <w:color w:val="000000"/>
                      <w:sz w:val="32"/>
                      <w:szCs w:val="32"/>
                      <w:lang w:val="en-US"/>
                    </w:rPr>
                  </w:rPrChange>
                </w:rPr>
                <w:t>.</w:t>
              </w:r>
              <w:r w:rsidRPr="0055352B">
                <w:rPr>
                  <w:rFonts w:ascii="Monaco" w:hAnsi="Monaco" w:cs="Monaco"/>
                  <w:color w:val="000000"/>
                  <w:sz w:val="20"/>
                  <w:szCs w:val="20"/>
                  <w:lang w:val="en-US"/>
                  <w:rPrChange w:id="2769" w:author="Borja Gonzalez" w:date="2017-09-28T19:00:00Z">
                    <w:rPr>
                      <w:rFonts w:ascii="Monaco" w:hAnsi="Monaco" w:cs="Monaco"/>
                      <w:color w:val="000000"/>
                      <w:sz w:val="32"/>
                      <w:szCs w:val="32"/>
                      <w:lang w:val="en-US"/>
                    </w:rPr>
                  </w:rPrChange>
                </w:rPr>
                <w:t>writeFileSync</w:t>
              </w:r>
              <w:r w:rsidRPr="0055352B">
                <w:rPr>
                  <w:rFonts w:ascii="Monaco" w:hAnsi="Monaco" w:cs="Monaco"/>
                  <w:b/>
                  <w:bCs/>
                  <w:color w:val="000000"/>
                  <w:sz w:val="20"/>
                  <w:szCs w:val="20"/>
                  <w:lang w:val="en-US"/>
                  <w:rPrChange w:id="2770" w:author="Borja Gonzalez" w:date="2017-09-28T19:00:00Z">
                    <w:rPr>
                      <w:rFonts w:ascii="Monaco" w:hAnsi="Monaco" w:cs="Monaco"/>
                      <w:b/>
                      <w:bCs/>
                      <w:color w:val="000000"/>
                      <w:sz w:val="32"/>
                      <w:szCs w:val="32"/>
                      <w:lang w:val="en-US"/>
                    </w:rPr>
                  </w:rPrChange>
                </w:rPr>
                <w:t>(</w:t>
              </w:r>
              <w:r w:rsidRPr="0055352B">
                <w:rPr>
                  <w:rFonts w:ascii="Monaco" w:hAnsi="Monaco" w:cs="Monaco"/>
                  <w:color w:val="4E9A06"/>
                  <w:sz w:val="20"/>
                  <w:szCs w:val="20"/>
                  <w:lang w:val="en-US"/>
                  <w:rPrChange w:id="2771" w:author="Borja Gonzalez" w:date="2017-09-28T19:00:00Z">
                    <w:rPr>
                      <w:rFonts w:ascii="Monaco" w:hAnsi="Monaco" w:cs="Monaco"/>
                      <w:color w:val="4E9A06"/>
                      <w:sz w:val="32"/>
                      <w:szCs w:val="32"/>
                      <w:lang w:val="en-US"/>
                    </w:rPr>
                  </w:rPrChange>
                </w:rPr>
                <w:t>"./Pacientes_DB.db"</w:t>
              </w:r>
              <w:r w:rsidRPr="0055352B">
                <w:rPr>
                  <w:rFonts w:ascii="Monaco" w:hAnsi="Monaco" w:cs="Monaco"/>
                  <w:b/>
                  <w:bCs/>
                  <w:color w:val="000000"/>
                  <w:sz w:val="20"/>
                  <w:szCs w:val="20"/>
                  <w:lang w:val="en-US"/>
                  <w:rPrChange w:id="2772" w:author="Borja Gonzalez" w:date="2017-09-28T19:00:00Z">
                    <w:rPr>
                      <w:rFonts w:ascii="Monaco" w:hAnsi="Monaco" w:cs="Monaco"/>
                      <w:b/>
                      <w:bCs/>
                      <w:color w:val="000000"/>
                      <w:sz w:val="32"/>
                      <w:szCs w:val="32"/>
                      <w:lang w:val="en-US"/>
                    </w:rPr>
                  </w:rPrChange>
                </w:rPr>
                <w:t>,</w:t>
              </w:r>
              <w:r w:rsidRPr="0055352B">
                <w:rPr>
                  <w:rFonts w:ascii="Monaco" w:hAnsi="Monaco" w:cs="Monaco"/>
                  <w:sz w:val="20"/>
                  <w:szCs w:val="20"/>
                  <w:lang w:val="en-US"/>
                  <w:rPrChange w:id="2773" w:author="Borja Gonzalez" w:date="2017-09-28T19:00:00Z">
                    <w:rPr>
                      <w:rFonts w:ascii="Monaco" w:hAnsi="Monaco" w:cs="Monaco"/>
                      <w:sz w:val="32"/>
                      <w:szCs w:val="32"/>
                      <w:lang w:val="en-US"/>
                    </w:rPr>
                  </w:rPrChange>
                </w:rPr>
                <w:t xml:space="preserve"> </w:t>
              </w:r>
              <w:r w:rsidRPr="0055352B">
                <w:rPr>
                  <w:rFonts w:ascii="Monaco" w:hAnsi="Monaco" w:cs="Monaco"/>
                  <w:color w:val="000000"/>
                  <w:sz w:val="20"/>
                  <w:szCs w:val="20"/>
                  <w:lang w:val="en-US"/>
                  <w:rPrChange w:id="2774" w:author="Borja Gonzalez" w:date="2017-09-28T19:00:00Z">
                    <w:rPr>
                      <w:rFonts w:ascii="Monaco" w:hAnsi="Monaco" w:cs="Monaco"/>
                      <w:color w:val="000000"/>
                      <w:sz w:val="32"/>
                      <w:szCs w:val="32"/>
                      <w:lang w:val="en-US"/>
                    </w:rPr>
                  </w:rPrChange>
                </w:rPr>
                <w:t>buffer</w:t>
              </w:r>
              <w:r w:rsidRPr="0055352B">
                <w:rPr>
                  <w:rFonts w:ascii="Monaco" w:hAnsi="Monaco" w:cs="Monaco"/>
                  <w:b/>
                  <w:bCs/>
                  <w:color w:val="000000"/>
                  <w:sz w:val="20"/>
                  <w:szCs w:val="20"/>
                  <w:lang w:val="en-US"/>
                  <w:rPrChange w:id="2775" w:author="Borja Gonzalez" w:date="2017-09-28T19:00:00Z">
                    <w:rPr>
                      <w:rFonts w:ascii="Monaco" w:hAnsi="Monaco" w:cs="Monaco"/>
                      <w:b/>
                      <w:bCs/>
                      <w:color w:val="000000"/>
                      <w:sz w:val="32"/>
                      <w:szCs w:val="32"/>
                      <w:lang w:val="en-US"/>
                    </w:rPr>
                  </w:rPrChange>
                </w:rPr>
                <w:t>);</w:t>
              </w:r>
            </w:ins>
          </w:p>
          <w:p w14:paraId="1BDCCB49" w14:textId="77777777" w:rsidR="0055352B" w:rsidRPr="0055352B" w:rsidRDefault="0055352B" w:rsidP="0055352B">
            <w:pPr>
              <w:keepNext/>
              <w:keepLines/>
              <w:widowControl w:val="0"/>
              <w:autoSpaceDE w:val="0"/>
              <w:autoSpaceDN w:val="0"/>
              <w:adjustRightInd w:val="0"/>
              <w:spacing w:before="200"/>
              <w:outlineLvl w:val="4"/>
              <w:rPr>
                <w:ins w:id="2776" w:author="Borja Gonzalez" w:date="2017-09-28T19:00:00Z"/>
                <w:rFonts w:ascii="Monaco" w:hAnsi="Monaco" w:cs="Monaco"/>
                <w:sz w:val="20"/>
                <w:szCs w:val="20"/>
                <w:lang w:val="en-US"/>
                <w:rPrChange w:id="2777" w:author="Borja Gonzalez" w:date="2017-09-28T19:00:00Z">
                  <w:rPr>
                    <w:ins w:id="2778" w:author="Borja Gonzalez" w:date="2017-09-28T19:00:00Z"/>
                    <w:rFonts w:ascii="Monaco" w:eastAsiaTheme="majorEastAsia" w:hAnsi="Monaco" w:cs="Monaco"/>
                    <w:color w:val="243F60" w:themeColor="accent1" w:themeShade="7F"/>
                    <w:sz w:val="32"/>
                    <w:szCs w:val="32"/>
                    <w:lang w:val="en-US"/>
                  </w:rPr>
                </w:rPrChange>
              </w:rPr>
            </w:pPr>
            <w:ins w:id="2779" w:author="Borja Gonzalez" w:date="2017-09-28T19:00:00Z">
              <w:r w:rsidRPr="0055352B">
                <w:rPr>
                  <w:rFonts w:ascii="Monaco" w:hAnsi="Monaco" w:cs="Monaco"/>
                  <w:sz w:val="20"/>
                  <w:szCs w:val="20"/>
                  <w:lang w:val="en-US"/>
                  <w:rPrChange w:id="2780" w:author="Borja Gonzalez" w:date="2017-09-28T19:00:00Z">
                    <w:rPr>
                      <w:rFonts w:ascii="Monaco" w:hAnsi="Monaco" w:cs="Monaco"/>
                      <w:sz w:val="32"/>
                      <w:szCs w:val="32"/>
                      <w:lang w:val="en-US"/>
                    </w:rPr>
                  </w:rPrChange>
                </w:rPr>
                <w:t xml:space="preserve">    </w:t>
              </w:r>
              <w:r w:rsidRPr="0055352B">
                <w:rPr>
                  <w:rFonts w:ascii="Monaco" w:hAnsi="Monaco" w:cs="Monaco"/>
                  <w:color w:val="000000"/>
                  <w:sz w:val="20"/>
                  <w:szCs w:val="20"/>
                  <w:lang w:val="en-US"/>
                  <w:rPrChange w:id="2781" w:author="Borja Gonzalez" w:date="2017-09-28T19:00:00Z">
                    <w:rPr>
                      <w:rFonts w:ascii="Monaco" w:hAnsi="Monaco" w:cs="Monaco"/>
                      <w:color w:val="000000"/>
                      <w:sz w:val="32"/>
                      <w:szCs w:val="32"/>
                      <w:lang w:val="en-US"/>
                    </w:rPr>
                  </w:rPrChange>
                </w:rPr>
                <w:t>db</w:t>
              </w:r>
              <w:r w:rsidRPr="0055352B">
                <w:rPr>
                  <w:rFonts w:ascii="Monaco" w:hAnsi="Monaco" w:cs="Monaco"/>
                  <w:b/>
                  <w:bCs/>
                  <w:color w:val="000000"/>
                  <w:sz w:val="20"/>
                  <w:szCs w:val="20"/>
                  <w:lang w:val="en-US"/>
                  <w:rPrChange w:id="2782" w:author="Borja Gonzalez" w:date="2017-09-28T19:00:00Z">
                    <w:rPr>
                      <w:rFonts w:ascii="Monaco" w:hAnsi="Monaco" w:cs="Monaco"/>
                      <w:b/>
                      <w:bCs/>
                      <w:color w:val="000000"/>
                      <w:sz w:val="32"/>
                      <w:szCs w:val="32"/>
                      <w:lang w:val="en-US"/>
                    </w:rPr>
                  </w:rPrChange>
                </w:rPr>
                <w:t>.</w:t>
              </w:r>
              <w:r w:rsidRPr="0055352B">
                <w:rPr>
                  <w:rFonts w:ascii="Monaco" w:hAnsi="Monaco" w:cs="Monaco"/>
                  <w:color w:val="000000"/>
                  <w:sz w:val="20"/>
                  <w:szCs w:val="20"/>
                  <w:lang w:val="en-US"/>
                  <w:rPrChange w:id="2783" w:author="Borja Gonzalez" w:date="2017-09-28T19:00:00Z">
                    <w:rPr>
                      <w:rFonts w:ascii="Monaco" w:hAnsi="Monaco" w:cs="Monaco"/>
                      <w:color w:val="000000"/>
                      <w:sz w:val="32"/>
                      <w:szCs w:val="32"/>
                      <w:lang w:val="en-US"/>
                    </w:rPr>
                  </w:rPrChange>
                </w:rPr>
                <w:t>close</w:t>
              </w:r>
              <w:r w:rsidRPr="0055352B">
                <w:rPr>
                  <w:rFonts w:ascii="Monaco" w:hAnsi="Monaco" w:cs="Monaco"/>
                  <w:b/>
                  <w:bCs/>
                  <w:color w:val="000000"/>
                  <w:sz w:val="20"/>
                  <w:szCs w:val="20"/>
                  <w:lang w:val="en-US"/>
                  <w:rPrChange w:id="2784" w:author="Borja Gonzalez" w:date="2017-09-28T19:00:00Z">
                    <w:rPr>
                      <w:rFonts w:ascii="Monaco" w:hAnsi="Monaco" w:cs="Monaco"/>
                      <w:b/>
                      <w:bCs/>
                      <w:color w:val="000000"/>
                      <w:sz w:val="32"/>
                      <w:szCs w:val="32"/>
                      <w:lang w:val="en-US"/>
                    </w:rPr>
                  </w:rPrChange>
                </w:rPr>
                <w:t>();</w:t>
              </w:r>
            </w:ins>
          </w:p>
          <w:p w14:paraId="006F6360" w14:textId="77777777" w:rsidR="0055352B" w:rsidRPr="0055352B" w:rsidRDefault="0055352B" w:rsidP="0055352B">
            <w:pPr>
              <w:keepNext/>
              <w:keepLines/>
              <w:widowControl w:val="0"/>
              <w:autoSpaceDE w:val="0"/>
              <w:autoSpaceDN w:val="0"/>
              <w:adjustRightInd w:val="0"/>
              <w:spacing w:before="200"/>
              <w:outlineLvl w:val="4"/>
              <w:rPr>
                <w:ins w:id="2785" w:author="Borja Gonzalez" w:date="2017-09-28T19:00:00Z"/>
                <w:rFonts w:ascii="Monaco" w:hAnsi="Monaco" w:cs="Monaco"/>
                <w:sz w:val="20"/>
                <w:szCs w:val="20"/>
                <w:lang w:val="en-US"/>
                <w:rPrChange w:id="2786" w:author="Borja Gonzalez" w:date="2017-09-28T19:00:00Z">
                  <w:rPr>
                    <w:ins w:id="2787" w:author="Borja Gonzalez" w:date="2017-09-28T19:00:00Z"/>
                    <w:rFonts w:ascii="Monaco" w:eastAsiaTheme="majorEastAsia" w:hAnsi="Monaco" w:cs="Monaco"/>
                    <w:color w:val="243F60" w:themeColor="accent1" w:themeShade="7F"/>
                    <w:sz w:val="32"/>
                    <w:szCs w:val="32"/>
                    <w:lang w:val="en-US"/>
                  </w:rPr>
                </w:rPrChange>
              </w:rPr>
            </w:pPr>
            <w:ins w:id="2788" w:author="Borja Gonzalez" w:date="2017-09-28T19:00:00Z">
              <w:r w:rsidRPr="0055352B">
                <w:rPr>
                  <w:rFonts w:ascii="Monaco" w:hAnsi="Monaco" w:cs="Monaco"/>
                  <w:sz w:val="20"/>
                  <w:szCs w:val="20"/>
                  <w:lang w:val="en-US"/>
                  <w:rPrChange w:id="2789" w:author="Borja Gonzalez" w:date="2017-09-28T19:00:00Z">
                    <w:rPr>
                      <w:rFonts w:ascii="Monaco" w:hAnsi="Monaco" w:cs="Monaco"/>
                      <w:sz w:val="32"/>
                      <w:szCs w:val="32"/>
                      <w:lang w:val="en-US"/>
                    </w:rPr>
                  </w:rPrChange>
                </w:rPr>
                <w:t xml:space="preserve">    </w:t>
              </w:r>
              <w:r w:rsidRPr="0055352B">
                <w:rPr>
                  <w:rFonts w:ascii="Monaco" w:hAnsi="Monaco" w:cs="Monaco"/>
                  <w:color w:val="000000"/>
                  <w:sz w:val="20"/>
                  <w:szCs w:val="20"/>
                  <w:lang w:val="en-US"/>
                  <w:rPrChange w:id="2790" w:author="Borja Gonzalez" w:date="2017-09-28T19:00:00Z">
                    <w:rPr>
                      <w:rFonts w:ascii="Monaco" w:hAnsi="Monaco" w:cs="Monaco"/>
                      <w:color w:val="000000"/>
                      <w:sz w:val="32"/>
                      <w:szCs w:val="32"/>
                      <w:lang w:val="en-US"/>
                    </w:rPr>
                  </w:rPrChange>
                </w:rPr>
                <w:t>console</w:t>
              </w:r>
              <w:r w:rsidRPr="0055352B">
                <w:rPr>
                  <w:rFonts w:ascii="Monaco" w:hAnsi="Monaco" w:cs="Monaco"/>
                  <w:b/>
                  <w:bCs/>
                  <w:color w:val="000000"/>
                  <w:sz w:val="20"/>
                  <w:szCs w:val="20"/>
                  <w:lang w:val="en-US"/>
                  <w:rPrChange w:id="2791" w:author="Borja Gonzalez" w:date="2017-09-28T19:00:00Z">
                    <w:rPr>
                      <w:rFonts w:ascii="Monaco" w:hAnsi="Monaco" w:cs="Monaco"/>
                      <w:b/>
                      <w:bCs/>
                      <w:color w:val="000000"/>
                      <w:sz w:val="32"/>
                      <w:szCs w:val="32"/>
                      <w:lang w:val="en-US"/>
                    </w:rPr>
                  </w:rPrChange>
                </w:rPr>
                <w:t>.</w:t>
              </w:r>
              <w:r w:rsidRPr="0055352B">
                <w:rPr>
                  <w:rFonts w:ascii="Monaco" w:hAnsi="Monaco" w:cs="Monaco"/>
                  <w:color w:val="000000"/>
                  <w:sz w:val="20"/>
                  <w:szCs w:val="20"/>
                  <w:lang w:val="en-US"/>
                  <w:rPrChange w:id="2792" w:author="Borja Gonzalez" w:date="2017-09-28T19:00:00Z">
                    <w:rPr>
                      <w:rFonts w:ascii="Monaco" w:hAnsi="Monaco" w:cs="Monaco"/>
                      <w:color w:val="000000"/>
                      <w:sz w:val="32"/>
                      <w:szCs w:val="32"/>
                      <w:lang w:val="en-US"/>
                    </w:rPr>
                  </w:rPrChange>
                </w:rPr>
                <w:t>log</w:t>
              </w:r>
              <w:r w:rsidRPr="0055352B">
                <w:rPr>
                  <w:rFonts w:ascii="Monaco" w:hAnsi="Monaco" w:cs="Monaco"/>
                  <w:b/>
                  <w:bCs/>
                  <w:color w:val="000000"/>
                  <w:sz w:val="20"/>
                  <w:szCs w:val="20"/>
                  <w:lang w:val="en-US"/>
                  <w:rPrChange w:id="2793" w:author="Borja Gonzalez" w:date="2017-09-28T19:00:00Z">
                    <w:rPr>
                      <w:rFonts w:ascii="Monaco" w:hAnsi="Monaco" w:cs="Monaco"/>
                      <w:b/>
                      <w:bCs/>
                      <w:color w:val="000000"/>
                      <w:sz w:val="32"/>
                      <w:szCs w:val="32"/>
                      <w:lang w:val="en-US"/>
                    </w:rPr>
                  </w:rPrChange>
                </w:rPr>
                <w:t>(</w:t>
              </w:r>
              <w:r w:rsidRPr="0055352B">
                <w:rPr>
                  <w:rFonts w:ascii="Monaco" w:hAnsi="Monaco" w:cs="Monaco"/>
                  <w:color w:val="000000"/>
                  <w:sz w:val="20"/>
                  <w:szCs w:val="20"/>
                  <w:lang w:val="en-US"/>
                  <w:rPrChange w:id="2794" w:author="Borja Gonzalez" w:date="2017-09-28T19:00:00Z">
                    <w:rPr>
                      <w:rFonts w:ascii="Monaco" w:hAnsi="Monaco" w:cs="Monaco"/>
                      <w:color w:val="000000"/>
                      <w:sz w:val="32"/>
                      <w:szCs w:val="32"/>
                      <w:lang w:val="en-US"/>
                    </w:rPr>
                  </w:rPrChange>
                </w:rPr>
                <w:t>timestamp</w:t>
              </w:r>
              <w:r w:rsidRPr="0055352B">
                <w:rPr>
                  <w:rFonts w:ascii="Monaco" w:hAnsi="Monaco" w:cs="Monaco"/>
                  <w:b/>
                  <w:bCs/>
                  <w:color w:val="000000"/>
                  <w:sz w:val="20"/>
                  <w:szCs w:val="20"/>
                  <w:lang w:val="en-US"/>
                  <w:rPrChange w:id="2795" w:author="Borja Gonzalez" w:date="2017-09-28T19:00:00Z">
                    <w:rPr>
                      <w:rFonts w:ascii="Monaco" w:hAnsi="Monaco" w:cs="Monaco"/>
                      <w:b/>
                      <w:bCs/>
                      <w:color w:val="000000"/>
                      <w:sz w:val="32"/>
                      <w:szCs w:val="32"/>
                      <w:lang w:val="en-US"/>
                    </w:rPr>
                  </w:rPrChange>
                </w:rPr>
                <w:t>(</w:t>
              </w:r>
              <w:r w:rsidRPr="0055352B">
                <w:rPr>
                  <w:rFonts w:ascii="Monaco" w:hAnsi="Monaco" w:cs="Monaco"/>
                  <w:color w:val="4E9A06"/>
                  <w:sz w:val="20"/>
                  <w:szCs w:val="20"/>
                  <w:lang w:val="en-US"/>
                  <w:rPrChange w:id="2796" w:author="Borja Gonzalez" w:date="2017-09-28T19:00:00Z">
                    <w:rPr>
                      <w:rFonts w:ascii="Monaco" w:hAnsi="Monaco" w:cs="Monaco"/>
                      <w:color w:val="4E9A06"/>
                      <w:sz w:val="32"/>
                      <w:szCs w:val="32"/>
                      <w:lang w:val="en-US"/>
                    </w:rPr>
                  </w:rPrChange>
                </w:rPr>
                <w:t>'hh:mm:ss:iii'</w:t>
              </w:r>
              <w:r w:rsidRPr="0055352B">
                <w:rPr>
                  <w:rFonts w:ascii="Monaco" w:hAnsi="Monaco" w:cs="Monaco"/>
                  <w:b/>
                  <w:bCs/>
                  <w:color w:val="000000"/>
                  <w:sz w:val="20"/>
                  <w:szCs w:val="20"/>
                  <w:lang w:val="en-US"/>
                  <w:rPrChange w:id="2797" w:author="Borja Gonzalez" w:date="2017-09-28T19:00:00Z">
                    <w:rPr>
                      <w:rFonts w:ascii="Monaco" w:hAnsi="Monaco" w:cs="Monaco"/>
                      <w:b/>
                      <w:bCs/>
                      <w:color w:val="000000"/>
                      <w:sz w:val="32"/>
                      <w:szCs w:val="32"/>
                      <w:lang w:val="en-US"/>
                    </w:rPr>
                  </w:rPrChange>
                </w:rPr>
                <w:t>)</w:t>
              </w:r>
              <w:r w:rsidRPr="0055352B">
                <w:rPr>
                  <w:rFonts w:ascii="Monaco" w:hAnsi="Monaco" w:cs="Monaco"/>
                  <w:b/>
                  <w:bCs/>
                  <w:color w:val="CE5C00"/>
                  <w:sz w:val="20"/>
                  <w:szCs w:val="20"/>
                  <w:lang w:val="en-US"/>
                  <w:rPrChange w:id="2798" w:author="Borja Gonzalez" w:date="2017-09-28T19:00:00Z">
                    <w:rPr>
                      <w:rFonts w:ascii="Monaco" w:hAnsi="Monaco" w:cs="Monaco"/>
                      <w:b/>
                      <w:bCs/>
                      <w:color w:val="CE5C00"/>
                      <w:sz w:val="32"/>
                      <w:szCs w:val="32"/>
                      <w:lang w:val="en-US"/>
                    </w:rPr>
                  </w:rPrChange>
                </w:rPr>
                <w:t>+</w:t>
              </w:r>
              <w:r w:rsidRPr="0055352B">
                <w:rPr>
                  <w:rFonts w:ascii="Monaco" w:hAnsi="Monaco" w:cs="Monaco"/>
                  <w:color w:val="4E9A06"/>
                  <w:sz w:val="20"/>
                  <w:szCs w:val="20"/>
                  <w:lang w:val="en-US"/>
                  <w:rPrChange w:id="2799" w:author="Borja Gonzalez" w:date="2017-09-28T19:00:00Z">
                    <w:rPr>
                      <w:rFonts w:ascii="Monaco" w:hAnsi="Monaco" w:cs="Monaco"/>
                      <w:color w:val="4E9A06"/>
                      <w:sz w:val="32"/>
                      <w:szCs w:val="32"/>
                      <w:lang w:val="en-US"/>
                    </w:rPr>
                  </w:rPrChange>
                </w:rPr>
                <w:t>" Base de datos cerrada"</w:t>
              </w:r>
              <w:r w:rsidRPr="0055352B">
                <w:rPr>
                  <w:rFonts w:ascii="Monaco" w:hAnsi="Monaco" w:cs="Monaco"/>
                  <w:b/>
                  <w:bCs/>
                  <w:color w:val="000000"/>
                  <w:sz w:val="20"/>
                  <w:szCs w:val="20"/>
                  <w:lang w:val="en-US"/>
                  <w:rPrChange w:id="2800" w:author="Borja Gonzalez" w:date="2017-09-28T19:00:00Z">
                    <w:rPr>
                      <w:rFonts w:ascii="Monaco" w:hAnsi="Monaco" w:cs="Monaco"/>
                      <w:b/>
                      <w:bCs/>
                      <w:color w:val="000000"/>
                      <w:sz w:val="32"/>
                      <w:szCs w:val="32"/>
                      <w:lang w:val="en-US"/>
                    </w:rPr>
                  </w:rPrChange>
                </w:rPr>
                <w:t>);</w:t>
              </w:r>
            </w:ins>
          </w:p>
          <w:p w14:paraId="4C4401A9" w14:textId="77777777" w:rsidR="0055352B" w:rsidRPr="0055352B" w:rsidRDefault="0055352B" w:rsidP="0055352B">
            <w:pPr>
              <w:keepNext/>
              <w:keepLines/>
              <w:widowControl w:val="0"/>
              <w:autoSpaceDE w:val="0"/>
              <w:autoSpaceDN w:val="0"/>
              <w:adjustRightInd w:val="0"/>
              <w:spacing w:before="200"/>
              <w:outlineLvl w:val="4"/>
              <w:rPr>
                <w:ins w:id="2801" w:author="Borja Gonzalez" w:date="2017-09-28T19:00:00Z"/>
                <w:rFonts w:ascii="Monaco" w:hAnsi="Monaco" w:cs="Monaco"/>
                <w:sz w:val="20"/>
                <w:szCs w:val="20"/>
                <w:lang w:val="en-US"/>
                <w:rPrChange w:id="2802" w:author="Borja Gonzalez" w:date="2017-09-28T19:00:00Z">
                  <w:rPr>
                    <w:ins w:id="2803" w:author="Borja Gonzalez" w:date="2017-09-28T19:00:00Z"/>
                    <w:rFonts w:ascii="Monaco" w:eastAsiaTheme="majorEastAsia" w:hAnsi="Monaco" w:cs="Monaco"/>
                    <w:color w:val="243F60" w:themeColor="accent1" w:themeShade="7F"/>
                    <w:sz w:val="32"/>
                    <w:szCs w:val="32"/>
                    <w:lang w:val="en-US"/>
                  </w:rPr>
                </w:rPrChange>
              </w:rPr>
            </w:pPr>
            <w:ins w:id="2804" w:author="Borja Gonzalez" w:date="2017-09-28T19:00:00Z">
              <w:r w:rsidRPr="0055352B">
                <w:rPr>
                  <w:rFonts w:ascii="Monaco" w:hAnsi="Monaco" w:cs="Monaco"/>
                  <w:sz w:val="20"/>
                  <w:szCs w:val="20"/>
                  <w:lang w:val="en-US"/>
                  <w:rPrChange w:id="2805" w:author="Borja Gonzalez" w:date="2017-09-28T19:00:00Z">
                    <w:rPr>
                      <w:rFonts w:ascii="Monaco" w:hAnsi="Monaco" w:cs="Monaco"/>
                      <w:sz w:val="32"/>
                      <w:szCs w:val="32"/>
                      <w:lang w:val="en-US"/>
                    </w:rPr>
                  </w:rPrChange>
                </w:rPr>
                <w:lastRenderedPageBreak/>
                <w:t xml:space="preserve">    </w:t>
              </w:r>
              <w:r w:rsidRPr="0055352B">
                <w:rPr>
                  <w:rFonts w:ascii="Monaco" w:hAnsi="Monaco" w:cs="Monaco"/>
                  <w:b/>
                  <w:bCs/>
                  <w:color w:val="204A87"/>
                  <w:sz w:val="20"/>
                  <w:szCs w:val="20"/>
                  <w:lang w:val="en-US"/>
                  <w:rPrChange w:id="2806" w:author="Borja Gonzalez" w:date="2017-09-28T19:00:00Z">
                    <w:rPr>
                      <w:rFonts w:ascii="Monaco" w:hAnsi="Monaco" w:cs="Monaco"/>
                      <w:b/>
                      <w:bCs/>
                      <w:color w:val="204A87"/>
                      <w:sz w:val="32"/>
                      <w:szCs w:val="32"/>
                      <w:lang w:val="en-US"/>
                    </w:rPr>
                  </w:rPrChange>
                </w:rPr>
                <w:t>var</w:t>
              </w:r>
              <w:r w:rsidRPr="0055352B">
                <w:rPr>
                  <w:rFonts w:ascii="Monaco" w:hAnsi="Monaco" w:cs="Monaco"/>
                  <w:sz w:val="20"/>
                  <w:szCs w:val="20"/>
                  <w:lang w:val="en-US"/>
                  <w:rPrChange w:id="2807" w:author="Borja Gonzalez" w:date="2017-09-28T19:00:00Z">
                    <w:rPr>
                      <w:rFonts w:ascii="Monaco" w:hAnsi="Monaco" w:cs="Monaco"/>
                      <w:sz w:val="32"/>
                      <w:szCs w:val="32"/>
                      <w:lang w:val="en-US"/>
                    </w:rPr>
                  </w:rPrChange>
                </w:rPr>
                <w:t xml:space="preserve"> </w:t>
              </w:r>
              <w:r w:rsidRPr="0055352B">
                <w:rPr>
                  <w:rFonts w:ascii="Monaco" w:hAnsi="Monaco" w:cs="Monaco"/>
                  <w:color w:val="000000"/>
                  <w:sz w:val="20"/>
                  <w:szCs w:val="20"/>
                  <w:lang w:val="en-US"/>
                  <w:rPrChange w:id="2808" w:author="Borja Gonzalez" w:date="2017-09-28T19:00:00Z">
                    <w:rPr>
                      <w:rFonts w:ascii="Monaco" w:hAnsi="Monaco" w:cs="Monaco"/>
                      <w:color w:val="000000"/>
                      <w:sz w:val="32"/>
                      <w:szCs w:val="32"/>
                      <w:lang w:val="en-US"/>
                    </w:rPr>
                  </w:rPrChange>
                </w:rPr>
                <w:t>ack_to_client</w:t>
              </w:r>
              <w:r w:rsidRPr="0055352B">
                <w:rPr>
                  <w:rFonts w:ascii="Monaco" w:hAnsi="Monaco" w:cs="Monaco"/>
                  <w:sz w:val="20"/>
                  <w:szCs w:val="20"/>
                  <w:lang w:val="en-US"/>
                  <w:rPrChange w:id="2809" w:author="Borja Gonzalez" w:date="2017-09-28T19:00:00Z">
                    <w:rPr>
                      <w:rFonts w:ascii="Monaco" w:hAnsi="Monaco" w:cs="Monaco"/>
                      <w:sz w:val="32"/>
                      <w:szCs w:val="32"/>
                      <w:lang w:val="en-US"/>
                    </w:rPr>
                  </w:rPrChange>
                </w:rPr>
                <w:t xml:space="preserve"> </w:t>
              </w:r>
              <w:r w:rsidRPr="0055352B">
                <w:rPr>
                  <w:rFonts w:ascii="Monaco" w:hAnsi="Monaco" w:cs="Monaco"/>
                  <w:b/>
                  <w:bCs/>
                  <w:color w:val="CE5C00"/>
                  <w:sz w:val="20"/>
                  <w:szCs w:val="20"/>
                  <w:lang w:val="en-US"/>
                  <w:rPrChange w:id="2810" w:author="Borja Gonzalez" w:date="2017-09-28T19:00:00Z">
                    <w:rPr>
                      <w:rFonts w:ascii="Monaco" w:hAnsi="Monaco" w:cs="Monaco"/>
                      <w:b/>
                      <w:bCs/>
                      <w:color w:val="CE5C00"/>
                      <w:sz w:val="32"/>
                      <w:szCs w:val="32"/>
                      <w:lang w:val="en-US"/>
                    </w:rPr>
                  </w:rPrChange>
                </w:rPr>
                <w:t>=</w:t>
              </w:r>
              <w:r w:rsidRPr="0055352B">
                <w:rPr>
                  <w:rFonts w:ascii="Monaco" w:hAnsi="Monaco" w:cs="Monaco"/>
                  <w:sz w:val="20"/>
                  <w:szCs w:val="20"/>
                  <w:lang w:val="en-US"/>
                  <w:rPrChange w:id="2811" w:author="Borja Gonzalez" w:date="2017-09-28T19:00:00Z">
                    <w:rPr>
                      <w:rFonts w:ascii="Monaco" w:hAnsi="Monaco" w:cs="Monaco"/>
                      <w:sz w:val="32"/>
                      <w:szCs w:val="32"/>
                      <w:lang w:val="en-US"/>
                    </w:rPr>
                  </w:rPrChange>
                </w:rPr>
                <w:t xml:space="preserve"> </w:t>
              </w:r>
              <w:r w:rsidRPr="0055352B">
                <w:rPr>
                  <w:rFonts w:ascii="Monaco" w:hAnsi="Monaco" w:cs="Monaco"/>
                  <w:b/>
                  <w:bCs/>
                  <w:color w:val="000000"/>
                  <w:sz w:val="20"/>
                  <w:szCs w:val="20"/>
                  <w:lang w:val="en-US"/>
                  <w:rPrChange w:id="2812" w:author="Borja Gonzalez" w:date="2017-09-28T19:00:00Z">
                    <w:rPr>
                      <w:rFonts w:ascii="Monaco" w:hAnsi="Monaco" w:cs="Monaco"/>
                      <w:b/>
                      <w:bCs/>
                      <w:color w:val="000000"/>
                      <w:sz w:val="32"/>
                      <w:szCs w:val="32"/>
                      <w:lang w:val="en-US"/>
                    </w:rPr>
                  </w:rPrChange>
                </w:rPr>
                <w:t>{</w:t>
              </w:r>
            </w:ins>
          </w:p>
          <w:p w14:paraId="68009B8B" w14:textId="77777777" w:rsidR="0055352B" w:rsidRPr="0055352B" w:rsidRDefault="0055352B" w:rsidP="0055352B">
            <w:pPr>
              <w:keepNext/>
              <w:keepLines/>
              <w:widowControl w:val="0"/>
              <w:autoSpaceDE w:val="0"/>
              <w:autoSpaceDN w:val="0"/>
              <w:adjustRightInd w:val="0"/>
              <w:spacing w:before="200"/>
              <w:outlineLvl w:val="4"/>
              <w:rPr>
                <w:ins w:id="2813" w:author="Borja Gonzalez" w:date="2017-09-28T19:00:00Z"/>
                <w:rFonts w:ascii="Monaco" w:hAnsi="Monaco" w:cs="Monaco"/>
                <w:sz w:val="20"/>
                <w:szCs w:val="20"/>
                <w:lang w:val="en-US"/>
                <w:rPrChange w:id="2814" w:author="Borja Gonzalez" w:date="2017-09-28T19:00:00Z">
                  <w:rPr>
                    <w:ins w:id="2815" w:author="Borja Gonzalez" w:date="2017-09-28T19:00:00Z"/>
                    <w:rFonts w:ascii="Monaco" w:eastAsiaTheme="majorEastAsia" w:hAnsi="Monaco" w:cs="Monaco"/>
                    <w:color w:val="243F60" w:themeColor="accent1" w:themeShade="7F"/>
                    <w:sz w:val="32"/>
                    <w:szCs w:val="32"/>
                    <w:lang w:val="en-US"/>
                  </w:rPr>
                </w:rPrChange>
              </w:rPr>
            </w:pPr>
            <w:ins w:id="2816" w:author="Borja Gonzalez" w:date="2017-09-28T19:00:00Z">
              <w:r w:rsidRPr="0055352B">
                <w:rPr>
                  <w:rFonts w:ascii="Monaco" w:hAnsi="Monaco" w:cs="Monaco"/>
                  <w:sz w:val="20"/>
                  <w:szCs w:val="20"/>
                  <w:lang w:val="en-US"/>
                  <w:rPrChange w:id="2817" w:author="Borja Gonzalez" w:date="2017-09-28T19:00:00Z">
                    <w:rPr>
                      <w:rFonts w:ascii="Monaco" w:hAnsi="Monaco" w:cs="Monaco"/>
                      <w:sz w:val="32"/>
                      <w:szCs w:val="32"/>
                      <w:lang w:val="en-US"/>
                    </w:rPr>
                  </w:rPrChange>
                </w:rPr>
                <w:t xml:space="preserve">        </w:t>
              </w:r>
              <w:r w:rsidRPr="0055352B">
                <w:rPr>
                  <w:rFonts w:ascii="Monaco" w:hAnsi="Monaco" w:cs="Monaco"/>
                  <w:color w:val="000000"/>
                  <w:sz w:val="20"/>
                  <w:szCs w:val="20"/>
                  <w:lang w:val="en-US"/>
                  <w:rPrChange w:id="2818" w:author="Borja Gonzalez" w:date="2017-09-28T19:00:00Z">
                    <w:rPr>
                      <w:rFonts w:ascii="Monaco" w:hAnsi="Monaco" w:cs="Monaco"/>
                      <w:color w:val="000000"/>
                      <w:sz w:val="32"/>
                      <w:szCs w:val="32"/>
                      <w:lang w:val="en-US"/>
                    </w:rPr>
                  </w:rPrChange>
                </w:rPr>
                <w:t>data</w:t>
              </w:r>
              <w:r w:rsidRPr="0055352B">
                <w:rPr>
                  <w:rFonts w:ascii="Monaco" w:hAnsi="Monaco" w:cs="Monaco"/>
                  <w:b/>
                  <w:bCs/>
                  <w:color w:val="CE5C00"/>
                  <w:sz w:val="20"/>
                  <w:szCs w:val="20"/>
                  <w:lang w:val="en-US"/>
                  <w:rPrChange w:id="2819" w:author="Borja Gonzalez" w:date="2017-09-28T19:00:00Z">
                    <w:rPr>
                      <w:rFonts w:ascii="Monaco" w:hAnsi="Monaco" w:cs="Monaco"/>
                      <w:b/>
                      <w:bCs/>
                      <w:color w:val="CE5C00"/>
                      <w:sz w:val="32"/>
                      <w:szCs w:val="32"/>
                      <w:lang w:val="en-US"/>
                    </w:rPr>
                  </w:rPrChange>
                </w:rPr>
                <w:t>:</w:t>
              </w:r>
              <w:r w:rsidRPr="0055352B">
                <w:rPr>
                  <w:rFonts w:ascii="Monaco" w:hAnsi="Monaco" w:cs="Monaco"/>
                  <w:color w:val="4E9A06"/>
                  <w:sz w:val="20"/>
                  <w:szCs w:val="20"/>
                  <w:lang w:val="en-US"/>
                  <w:rPrChange w:id="2820" w:author="Borja Gonzalez" w:date="2017-09-28T19:00:00Z">
                    <w:rPr>
                      <w:rFonts w:ascii="Monaco" w:hAnsi="Monaco" w:cs="Monaco"/>
                      <w:color w:val="4E9A06"/>
                      <w:sz w:val="32"/>
                      <w:szCs w:val="32"/>
                      <w:lang w:val="en-US"/>
                    </w:rPr>
                  </w:rPrChange>
                </w:rPr>
                <w:t>"El servidor ha añadido un paciente a la db"</w:t>
              </w:r>
            </w:ins>
          </w:p>
          <w:p w14:paraId="7A5BFF0E" w14:textId="77777777" w:rsidR="0055352B" w:rsidRPr="0055352B" w:rsidRDefault="0055352B" w:rsidP="0055352B">
            <w:pPr>
              <w:keepNext/>
              <w:keepLines/>
              <w:widowControl w:val="0"/>
              <w:autoSpaceDE w:val="0"/>
              <w:autoSpaceDN w:val="0"/>
              <w:adjustRightInd w:val="0"/>
              <w:spacing w:before="200"/>
              <w:outlineLvl w:val="4"/>
              <w:rPr>
                <w:ins w:id="2821" w:author="Borja Gonzalez" w:date="2017-09-28T19:00:00Z"/>
                <w:rFonts w:ascii="Monaco" w:hAnsi="Monaco" w:cs="Monaco"/>
                <w:sz w:val="20"/>
                <w:szCs w:val="20"/>
                <w:lang w:val="en-US"/>
                <w:rPrChange w:id="2822" w:author="Borja Gonzalez" w:date="2017-09-28T19:00:00Z">
                  <w:rPr>
                    <w:ins w:id="2823" w:author="Borja Gonzalez" w:date="2017-09-28T19:00:00Z"/>
                    <w:rFonts w:ascii="Monaco" w:eastAsiaTheme="majorEastAsia" w:hAnsi="Monaco" w:cs="Monaco"/>
                    <w:color w:val="243F60" w:themeColor="accent1" w:themeShade="7F"/>
                    <w:sz w:val="32"/>
                    <w:szCs w:val="32"/>
                    <w:lang w:val="en-US"/>
                  </w:rPr>
                </w:rPrChange>
              </w:rPr>
            </w:pPr>
            <w:ins w:id="2824" w:author="Borja Gonzalez" w:date="2017-09-28T19:00:00Z">
              <w:r w:rsidRPr="0055352B">
                <w:rPr>
                  <w:rFonts w:ascii="Monaco" w:hAnsi="Monaco" w:cs="Monaco"/>
                  <w:sz w:val="20"/>
                  <w:szCs w:val="20"/>
                  <w:lang w:val="en-US"/>
                  <w:rPrChange w:id="2825" w:author="Borja Gonzalez" w:date="2017-09-28T19:00:00Z">
                    <w:rPr>
                      <w:rFonts w:ascii="Monaco" w:hAnsi="Monaco" w:cs="Monaco"/>
                      <w:sz w:val="32"/>
                      <w:szCs w:val="32"/>
                      <w:lang w:val="en-US"/>
                    </w:rPr>
                  </w:rPrChange>
                </w:rPr>
                <w:t xml:space="preserve">    </w:t>
              </w:r>
              <w:r w:rsidRPr="0055352B">
                <w:rPr>
                  <w:rFonts w:ascii="Monaco" w:hAnsi="Monaco" w:cs="Monaco"/>
                  <w:b/>
                  <w:bCs/>
                  <w:color w:val="000000"/>
                  <w:sz w:val="20"/>
                  <w:szCs w:val="20"/>
                  <w:lang w:val="en-US"/>
                  <w:rPrChange w:id="2826" w:author="Borja Gonzalez" w:date="2017-09-28T19:00:00Z">
                    <w:rPr>
                      <w:rFonts w:ascii="Monaco" w:hAnsi="Monaco" w:cs="Monaco"/>
                      <w:b/>
                      <w:bCs/>
                      <w:color w:val="000000"/>
                      <w:sz w:val="32"/>
                      <w:szCs w:val="32"/>
                      <w:lang w:val="en-US"/>
                    </w:rPr>
                  </w:rPrChange>
                </w:rPr>
                <w:t>}</w:t>
              </w:r>
            </w:ins>
          </w:p>
          <w:p w14:paraId="3654BAF1" w14:textId="77777777" w:rsidR="0055352B" w:rsidRPr="0055352B" w:rsidRDefault="0055352B" w:rsidP="0055352B">
            <w:pPr>
              <w:keepNext/>
              <w:keepLines/>
              <w:widowControl w:val="0"/>
              <w:autoSpaceDE w:val="0"/>
              <w:autoSpaceDN w:val="0"/>
              <w:adjustRightInd w:val="0"/>
              <w:spacing w:before="200"/>
              <w:outlineLvl w:val="4"/>
              <w:rPr>
                <w:ins w:id="2827" w:author="Borja Gonzalez" w:date="2017-09-28T19:00:00Z"/>
                <w:rFonts w:ascii="Monaco" w:hAnsi="Monaco" w:cs="Monaco"/>
                <w:sz w:val="20"/>
                <w:szCs w:val="20"/>
                <w:lang w:val="en-US"/>
                <w:rPrChange w:id="2828" w:author="Borja Gonzalez" w:date="2017-09-28T19:00:00Z">
                  <w:rPr>
                    <w:ins w:id="2829" w:author="Borja Gonzalez" w:date="2017-09-28T19:00:00Z"/>
                    <w:rFonts w:ascii="Monaco" w:eastAsiaTheme="majorEastAsia" w:hAnsi="Monaco" w:cs="Monaco"/>
                    <w:color w:val="243F60" w:themeColor="accent1" w:themeShade="7F"/>
                    <w:sz w:val="32"/>
                    <w:szCs w:val="32"/>
                    <w:lang w:val="en-US"/>
                  </w:rPr>
                </w:rPrChange>
              </w:rPr>
            </w:pPr>
            <w:ins w:id="2830" w:author="Borja Gonzalez" w:date="2017-09-28T19:00:00Z">
              <w:r w:rsidRPr="0055352B">
                <w:rPr>
                  <w:rFonts w:ascii="Monaco" w:hAnsi="Monaco" w:cs="Monaco"/>
                  <w:sz w:val="20"/>
                  <w:szCs w:val="20"/>
                  <w:lang w:val="en-US"/>
                  <w:rPrChange w:id="2831" w:author="Borja Gonzalez" w:date="2017-09-28T19:00:00Z">
                    <w:rPr>
                      <w:rFonts w:ascii="Monaco" w:hAnsi="Monaco" w:cs="Monaco"/>
                      <w:sz w:val="32"/>
                      <w:szCs w:val="32"/>
                      <w:lang w:val="en-US"/>
                    </w:rPr>
                  </w:rPrChange>
                </w:rPr>
                <w:t xml:space="preserve">    </w:t>
              </w:r>
              <w:r w:rsidRPr="0055352B">
                <w:rPr>
                  <w:rFonts w:ascii="Monaco" w:hAnsi="Monaco" w:cs="Monaco"/>
                  <w:color w:val="000000"/>
                  <w:sz w:val="20"/>
                  <w:szCs w:val="20"/>
                  <w:lang w:val="en-US"/>
                  <w:rPrChange w:id="2832" w:author="Borja Gonzalez" w:date="2017-09-28T19:00:00Z">
                    <w:rPr>
                      <w:rFonts w:ascii="Monaco" w:hAnsi="Monaco" w:cs="Monaco"/>
                      <w:color w:val="000000"/>
                      <w:sz w:val="32"/>
                      <w:szCs w:val="32"/>
                      <w:lang w:val="en-US"/>
                    </w:rPr>
                  </w:rPrChange>
                </w:rPr>
                <w:t>socket</w:t>
              </w:r>
              <w:r w:rsidRPr="0055352B">
                <w:rPr>
                  <w:rFonts w:ascii="Monaco" w:hAnsi="Monaco" w:cs="Monaco"/>
                  <w:b/>
                  <w:bCs/>
                  <w:color w:val="000000"/>
                  <w:sz w:val="20"/>
                  <w:szCs w:val="20"/>
                  <w:lang w:val="en-US"/>
                  <w:rPrChange w:id="2833" w:author="Borja Gonzalez" w:date="2017-09-28T19:00:00Z">
                    <w:rPr>
                      <w:rFonts w:ascii="Monaco" w:hAnsi="Monaco" w:cs="Monaco"/>
                      <w:b/>
                      <w:bCs/>
                      <w:color w:val="000000"/>
                      <w:sz w:val="32"/>
                      <w:szCs w:val="32"/>
                      <w:lang w:val="en-US"/>
                    </w:rPr>
                  </w:rPrChange>
                </w:rPr>
                <w:t>.</w:t>
              </w:r>
              <w:r w:rsidRPr="0055352B">
                <w:rPr>
                  <w:rFonts w:ascii="Monaco" w:hAnsi="Monaco" w:cs="Monaco"/>
                  <w:color w:val="000000"/>
                  <w:sz w:val="20"/>
                  <w:szCs w:val="20"/>
                  <w:lang w:val="en-US"/>
                  <w:rPrChange w:id="2834" w:author="Borja Gonzalez" w:date="2017-09-28T19:00:00Z">
                    <w:rPr>
                      <w:rFonts w:ascii="Monaco" w:hAnsi="Monaco" w:cs="Monaco"/>
                      <w:color w:val="000000"/>
                      <w:sz w:val="32"/>
                      <w:szCs w:val="32"/>
                      <w:lang w:val="en-US"/>
                    </w:rPr>
                  </w:rPrChange>
                </w:rPr>
                <w:t>send</w:t>
              </w:r>
              <w:r w:rsidRPr="0055352B">
                <w:rPr>
                  <w:rFonts w:ascii="Monaco" w:hAnsi="Monaco" w:cs="Monaco"/>
                  <w:b/>
                  <w:bCs/>
                  <w:color w:val="000000"/>
                  <w:sz w:val="20"/>
                  <w:szCs w:val="20"/>
                  <w:lang w:val="en-US"/>
                  <w:rPrChange w:id="2835" w:author="Borja Gonzalez" w:date="2017-09-28T19:00:00Z">
                    <w:rPr>
                      <w:rFonts w:ascii="Monaco" w:hAnsi="Monaco" w:cs="Monaco"/>
                      <w:b/>
                      <w:bCs/>
                      <w:color w:val="000000"/>
                      <w:sz w:val="32"/>
                      <w:szCs w:val="32"/>
                      <w:lang w:val="en-US"/>
                    </w:rPr>
                  </w:rPrChange>
                </w:rPr>
                <w:t>(</w:t>
              </w:r>
              <w:r w:rsidRPr="0055352B">
                <w:rPr>
                  <w:rFonts w:ascii="Monaco" w:hAnsi="Monaco" w:cs="Monaco"/>
                  <w:color w:val="000000"/>
                  <w:sz w:val="20"/>
                  <w:szCs w:val="20"/>
                  <w:lang w:val="en-US"/>
                  <w:rPrChange w:id="2836" w:author="Borja Gonzalez" w:date="2017-09-28T19:00:00Z">
                    <w:rPr>
                      <w:rFonts w:ascii="Monaco" w:hAnsi="Monaco" w:cs="Monaco"/>
                      <w:color w:val="000000"/>
                      <w:sz w:val="32"/>
                      <w:szCs w:val="32"/>
                      <w:lang w:val="en-US"/>
                    </w:rPr>
                  </w:rPrChange>
                </w:rPr>
                <w:t>JSON</w:t>
              </w:r>
              <w:r w:rsidRPr="0055352B">
                <w:rPr>
                  <w:rFonts w:ascii="Monaco" w:hAnsi="Monaco" w:cs="Monaco"/>
                  <w:b/>
                  <w:bCs/>
                  <w:color w:val="000000"/>
                  <w:sz w:val="20"/>
                  <w:szCs w:val="20"/>
                  <w:lang w:val="en-US"/>
                  <w:rPrChange w:id="2837" w:author="Borja Gonzalez" w:date="2017-09-28T19:00:00Z">
                    <w:rPr>
                      <w:rFonts w:ascii="Monaco" w:hAnsi="Monaco" w:cs="Monaco"/>
                      <w:b/>
                      <w:bCs/>
                      <w:color w:val="000000"/>
                      <w:sz w:val="32"/>
                      <w:szCs w:val="32"/>
                      <w:lang w:val="en-US"/>
                    </w:rPr>
                  </w:rPrChange>
                </w:rPr>
                <w:t>.</w:t>
              </w:r>
              <w:r w:rsidRPr="0055352B">
                <w:rPr>
                  <w:rFonts w:ascii="Monaco" w:hAnsi="Monaco" w:cs="Monaco"/>
                  <w:color w:val="000000"/>
                  <w:sz w:val="20"/>
                  <w:szCs w:val="20"/>
                  <w:lang w:val="en-US"/>
                  <w:rPrChange w:id="2838" w:author="Borja Gonzalez" w:date="2017-09-28T19:00:00Z">
                    <w:rPr>
                      <w:rFonts w:ascii="Monaco" w:hAnsi="Monaco" w:cs="Monaco"/>
                      <w:color w:val="000000"/>
                      <w:sz w:val="32"/>
                      <w:szCs w:val="32"/>
                      <w:lang w:val="en-US"/>
                    </w:rPr>
                  </w:rPrChange>
                </w:rPr>
                <w:t>stringify</w:t>
              </w:r>
              <w:r w:rsidRPr="0055352B">
                <w:rPr>
                  <w:rFonts w:ascii="Monaco" w:hAnsi="Monaco" w:cs="Monaco"/>
                  <w:b/>
                  <w:bCs/>
                  <w:color w:val="000000"/>
                  <w:sz w:val="20"/>
                  <w:szCs w:val="20"/>
                  <w:lang w:val="en-US"/>
                  <w:rPrChange w:id="2839" w:author="Borja Gonzalez" w:date="2017-09-28T19:00:00Z">
                    <w:rPr>
                      <w:rFonts w:ascii="Monaco" w:hAnsi="Monaco" w:cs="Monaco"/>
                      <w:b/>
                      <w:bCs/>
                      <w:color w:val="000000"/>
                      <w:sz w:val="32"/>
                      <w:szCs w:val="32"/>
                      <w:lang w:val="en-US"/>
                    </w:rPr>
                  </w:rPrChange>
                </w:rPr>
                <w:t>(</w:t>
              </w:r>
              <w:r w:rsidRPr="0055352B">
                <w:rPr>
                  <w:rFonts w:ascii="Monaco" w:hAnsi="Monaco" w:cs="Monaco"/>
                  <w:color w:val="000000"/>
                  <w:sz w:val="20"/>
                  <w:szCs w:val="20"/>
                  <w:lang w:val="en-US"/>
                  <w:rPrChange w:id="2840" w:author="Borja Gonzalez" w:date="2017-09-28T19:00:00Z">
                    <w:rPr>
                      <w:rFonts w:ascii="Monaco" w:hAnsi="Monaco" w:cs="Monaco"/>
                      <w:color w:val="000000"/>
                      <w:sz w:val="32"/>
                      <w:szCs w:val="32"/>
                      <w:lang w:val="en-US"/>
                    </w:rPr>
                  </w:rPrChange>
                </w:rPr>
                <w:t>ack_to_client</w:t>
              </w:r>
              <w:r w:rsidRPr="0055352B">
                <w:rPr>
                  <w:rFonts w:ascii="Monaco" w:hAnsi="Monaco" w:cs="Monaco"/>
                  <w:b/>
                  <w:bCs/>
                  <w:color w:val="000000"/>
                  <w:sz w:val="20"/>
                  <w:szCs w:val="20"/>
                  <w:lang w:val="en-US"/>
                  <w:rPrChange w:id="2841" w:author="Borja Gonzalez" w:date="2017-09-28T19:00:00Z">
                    <w:rPr>
                      <w:rFonts w:ascii="Monaco" w:hAnsi="Monaco" w:cs="Monaco"/>
                      <w:b/>
                      <w:bCs/>
                      <w:color w:val="000000"/>
                      <w:sz w:val="32"/>
                      <w:szCs w:val="32"/>
                      <w:lang w:val="en-US"/>
                    </w:rPr>
                  </w:rPrChange>
                </w:rPr>
                <w:t>));</w:t>
              </w:r>
            </w:ins>
          </w:p>
          <w:p w14:paraId="6B9476F5" w14:textId="77777777" w:rsidR="0055352B" w:rsidRPr="0055352B" w:rsidRDefault="0055352B" w:rsidP="0055352B">
            <w:pPr>
              <w:keepNext/>
              <w:keepLines/>
              <w:widowControl w:val="0"/>
              <w:autoSpaceDE w:val="0"/>
              <w:autoSpaceDN w:val="0"/>
              <w:adjustRightInd w:val="0"/>
              <w:spacing w:before="200"/>
              <w:outlineLvl w:val="4"/>
              <w:rPr>
                <w:ins w:id="2842" w:author="Borja Gonzalez" w:date="2017-09-28T19:00:00Z"/>
                <w:rFonts w:ascii="Monaco" w:hAnsi="Monaco" w:cs="Monaco"/>
                <w:sz w:val="20"/>
                <w:szCs w:val="20"/>
                <w:lang w:val="en-US"/>
                <w:rPrChange w:id="2843" w:author="Borja Gonzalez" w:date="2017-09-28T19:00:00Z">
                  <w:rPr>
                    <w:ins w:id="2844" w:author="Borja Gonzalez" w:date="2017-09-28T19:00:00Z"/>
                    <w:rFonts w:ascii="Monaco" w:eastAsiaTheme="majorEastAsia" w:hAnsi="Monaco" w:cs="Monaco"/>
                    <w:color w:val="243F60" w:themeColor="accent1" w:themeShade="7F"/>
                    <w:sz w:val="32"/>
                    <w:szCs w:val="32"/>
                    <w:lang w:val="en-US"/>
                  </w:rPr>
                </w:rPrChange>
              </w:rPr>
            </w:pPr>
            <w:ins w:id="2845" w:author="Borja Gonzalez" w:date="2017-09-28T19:00:00Z">
              <w:r w:rsidRPr="0055352B">
                <w:rPr>
                  <w:rFonts w:ascii="Monaco" w:hAnsi="Monaco" w:cs="Monaco"/>
                  <w:sz w:val="20"/>
                  <w:szCs w:val="20"/>
                  <w:lang w:val="en-US"/>
                  <w:rPrChange w:id="2846" w:author="Borja Gonzalez" w:date="2017-09-28T19:00:00Z">
                    <w:rPr>
                      <w:rFonts w:ascii="Monaco" w:hAnsi="Monaco" w:cs="Monaco"/>
                      <w:sz w:val="32"/>
                      <w:szCs w:val="32"/>
                      <w:lang w:val="en-US"/>
                    </w:rPr>
                  </w:rPrChange>
                </w:rPr>
                <w:t xml:space="preserve">    </w:t>
              </w:r>
              <w:r w:rsidRPr="0055352B">
                <w:rPr>
                  <w:rFonts w:ascii="Monaco" w:hAnsi="Monaco" w:cs="Monaco"/>
                  <w:color w:val="000000"/>
                  <w:sz w:val="20"/>
                  <w:szCs w:val="20"/>
                  <w:lang w:val="en-US"/>
                  <w:rPrChange w:id="2847" w:author="Borja Gonzalez" w:date="2017-09-28T19:00:00Z">
                    <w:rPr>
                      <w:rFonts w:ascii="Monaco" w:hAnsi="Monaco" w:cs="Monaco"/>
                      <w:color w:val="000000"/>
                      <w:sz w:val="32"/>
                      <w:szCs w:val="32"/>
                      <w:lang w:val="en-US"/>
                    </w:rPr>
                  </w:rPrChange>
                </w:rPr>
                <w:t>io</w:t>
              </w:r>
              <w:r w:rsidRPr="0055352B">
                <w:rPr>
                  <w:rFonts w:ascii="Monaco" w:hAnsi="Monaco" w:cs="Monaco"/>
                  <w:b/>
                  <w:bCs/>
                  <w:color w:val="000000"/>
                  <w:sz w:val="20"/>
                  <w:szCs w:val="20"/>
                  <w:lang w:val="en-US"/>
                  <w:rPrChange w:id="2848" w:author="Borja Gonzalez" w:date="2017-09-28T19:00:00Z">
                    <w:rPr>
                      <w:rFonts w:ascii="Monaco" w:hAnsi="Monaco" w:cs="Monaco"/>
                      <w:b/>
                      <w:bCs/>
                      <w:color w:val="000000"/>
                      <w:sz w:val="32"/>
                      <w:szCs w:val="32"/>
                      <w:lang w:val="en-US"/>
                    </w:rPr>
                  </w:rPrChange>
                </w:rPr>
                <w:t>.</w:t>
              </w:r>
              <w:r w:rsidRPr="0055352B">
                <w:rPr>
                  <w:rFonts w:ascii="Monaco" w:hAnsi="Monaco" w:cs="Monaco"/>
                  <w:color w:val="000000"/>
                  <w:sz w:val="20"/>
                  <w:szCs w:val="20"/>
                  <w:lang w:val="en-US"/>
                  <w:rPrChange w:id="2849" w:author="Borja Gonzalez" w:date="2017-09-28T19:00:00Z">
                    <w:rPr>
                      <w:rFonts w:ascii="Monaco" w:hAnsi="Monaco" w:cs="Monaco"/>
                      <w:color w:val="000000"/>
                      <w:sz w:val="32"/>
                      <w:szCs w:val="32"/>
                      <w:lang w:val="en-US"/>
                    </w:rPr>
                  </w:rPrChange>
                </w:rPr>
                <w:t>sockets</w:t>
              </w:r>
              <w:r w:rsidRPr="0055352B">
                <w:rPr>
                  <w:rFonts w:ascii="Monaco" w:hAnsi="Monaco" w:cs="Monaco"/>
                  <w:b/>
                  <w:bCs/>
                  <w:color w:val="000000"/>
                  <w:sz w:val="20"/>
                  <w:szCs w:val="20"/>
                  <w:lang w:val="en-US"/>
                  <w:rPrChange w:id="2850" w:author="Borja Gonzalez" w:date="2017-09-28T19:00:00Z">
                    <w:rPr>
                      <w:rFonts w:ascii="Monaco" w:hAnsi="Monaco" w:cs="Monaco"/>
                      <w:b/>
                      <w:bCs/>
                      <w:color w:val="000000"/>
                      <w:sz w:val="32"/>
                      <w:szCs w:val="32"/>
                      <w:lang w:val="en-US"/>
                    </w:rPr>
                  </w:rPrChange>
                </w:rPr>
                <w:t>.</w:t>
              </w:r>
              <w:r w:rsidRPr="0055352B">
                <w:rPr>
                  <w:rFonts w:ascii="Monaco" w:hAnsi="Monaco" w:cs="Monaco"/>
                  <w:color w:val="000000"/>
                  <w:sz w:val="20"/>
                  <w:szCs w:val="20"/>
                  <w:lang w:val="en-US"/>
                  <w:rPrChange w:id="2851" w:author="Borja Gonzalez" w:date="2017-09-28T19:00:00Z">
                    <w:rPr>
                      <w:rFonts w:ascii="Monaco" w:hAnsi="Monaco" w:cs="Monaco"/>
                      <w:color w:val="000000"/>
                      <w:sz w:val="32"/>
                      <w:szCs w:val="32"/>
                      <w:lang w:val="en-US"/>
                    </w:rPr>
                  </w:rPrChange>
                </w:rPr>
                <w:t>emit</w:t>
              </w:r>
              <w:r w:rsidRPr="0055352B">
                <w:rPr>
                  <w:rFonts w:ascii="Monaco" w:hAnsi="Monaco" w:cs="Monaco"/>
                  <w:b/>
                  <w:bCs/>
                  <w:color w:val="000000"/>
                  <w:sz w:val="20"/>
                  <w:szCs w:val="20"/>
                  <w:lang w:val="en-US"/>
                  <w:rPrChange w:id="2852" w:author="Borja Gonzalez" w:date="2017-09-28T19:00:00Z">
                    <w:rPr>
                      <w:rFonts w:ascii="Monaco" w:hAnsi="Monaco" w:cs="Monaco"/>
                      <w:b/>
                      <w:bCs/>
                      <w:color w:val="000000"/>
                      <w:sz w:val="32"/>
                      <w:szCs w:val="32"/>
                      <w:lang w:val="en-US"/>
                    </w:rPr>
                  </w:rPrChange>
                </w:rPr>
                <w:t>(</w:t>
              </w:r>
              <w:r w:rsidRPr="0055352B">
                <w:rPr>
                  <w:rFonts w:ascii="Monaco" w:hAnsi="Monaco" w:cs="Monaco"/>
                  <w:color w:val="4E9A06"/>
                  <w:sz w:val="20"/>
                  <w:szCs w:val="20"/>
                  <w:lang w:val="en-US"/>
                  <w:rPrChange w:id="2853" w:author="Borja Gonzalez" w:date="2017-09-28T19:00:00Z">
                    <w:rPr>
                      <w:rFonts w:ascii="Monaco" w:hAnsi="Monaco" w:cs="Monaco"/>
                      <w:color w:val="4E9A06"/>
                      <w:sz w:val="32"/>
                      <w:szCs w:val="32"/>
                      <w:lang w:val="en-US"/>
                    </w:rPr>
                  </w:rPrChange>
                </w:rPr>
                <w:t>"reload"</w:t>
              </w:r>
              <w:r w:rsidRPr="0055352B">
                <w:rPr>
                  <w:rFonts w:ascii="Monaco" w:hAnsi="Monaco" w:cs="Monaco"/>
                  <w:b/>
                  <w:bCs/>
                  <w:color w:val="000000"/>
                  <w:sz w:val="20"/>
                  <w:szCs w:val="20"/>
                  <w:lang w:val="en-US"/>
                  <w:rPrChange w:id="2854" w:author="Borja Gonzalez" w:date="2017-09-28T19:00:00Z">
                    <w:rPr>
                      <w:rFonts w:ascii="Monaco" w:hAnsi="Monaco" w:cs="Monaco"/>
                      <w:b/>
                      <w:bCs/>
                      <w:color w:val="000000"/>
                      <w:sz w:val="32"/>
                      <w:szCs w:val="32"/>
                      <w:lang w:val="en-US"/>
                    </w:rPr>
                  </w:rPrChange>
                </w:rPr>
                <w:t>,{});</w:t>
              </w:r>
            </w:ins>
          </w:p>
          <w:p w14:paraId="39A472D1" w14:textId="77777777" w:rsidR="0055352B" w:rsidRDefault="0055352B" w:rsidP="0055352B">
            <w:pPr>
              <w:widowControl w:val="0"/>
              <w:autoSpaceDE w:val="0"/>
              <w:autoSpaceDN w:val="0"/>
              <w:adjustRightInd w:val="0"/>
              <w:rPr>
                <w:ins w:id="2855" w:author="Borja Gonzalez" w:date="2017-09-28T19:00:00Z"/>
                <w:rFonts w:ascii="Monaco" w:hAnsi="Monaco" w:cs="Monaco"/>
                <w:sz w:val="32"/>
                <w:szCs w:val="32"/>
                <w:lang w:val="en-US"/>
              </w:rPr>
            </w:pPr>
            <w:ins w:id="2856" w:author="Borja Gonzalez" w:date="2017-09-28T19:00:00Z">
              <w:r w:rsidRPr="0055352B">
                <w:rPr>
                  <w:rFonts w:ascii="Monaco" w:hAnsi="Monaco" w:cs="Monaco"/>
                  <w:sz w:val="20"/>
                  <w:szCs w:val="20"/>
                  <w:lang w:val="en-US"/>
                  <w:rPrChange w:id="2857" w:author="Borja Gonzalez" w:date="2017-09-28T19:00:00Z">
                    <w:rPr>
                      <w:rFonts w:ascii="Monaco" w:hAnsi="Monaco" w:cs="Monaco"/>
                      <w:sz w:val="32"/>
                      <w:szCs w:val="32"/>
                      <w:lang w:val="en-US"/>
                    </w:rPr>
                  </w:rPrChange>
                </w:rPr>
                <w:t xml:space="preserve">  </w:t>
              </w:r>
              <w:r w:rsidRPr="0055352B">
                <w:rPr>
                  <w:rFonts w:ascii="Monaco" w:hAnsi="Monaco" w:cs="Monaco"/>
                  <w:b/>
                  <w:bCs/>
                  <w:color w:val="000000"/>
                  <w:sz w:val="20"/>
                  <w:szCs w:val="20"/>
                  <w:lang w:val="en-US"/>
                  <w:rPrChange w:id="2858" w:author="Borja Gonzalez" w:date="2017-09-28T19:00:00Z">
                    <w:rPr>
                      <w:rFonts w:ascii="Monaco" w:hAnsi="Monaco" w:cs="Monaco"/>
                      <w:b/>
                      <w:bCs/>
                      <w:color w:val="000000"/>
                      <w:sz w:val="32"/>
                      <w:szCs w:val="32"/>
                      <w:lang w:val="en-US"/>
                    </w:rPr>
                  </w:rPrChange>
                </w:rPr>
                <w:t>}</w:t>
              </w:r>
            </w:ins>
          </w:p>
          <w:p w14:paraId="2EF182BB" w14:textId="77777777" w:rsidR="0055352B" w:rsidRDefault="0055352B" w:rsidP="00BC4CE1">
            <w:pPr>
              <w:rPr>
                <w:ins w:id="2859" w:author="Borja Gonzalez" w:date="2017-09-28T19:00:00Z"/>
              </w:rPr>
            </w:pPr>
          </w:p>
        </w:tc>
      </w:tr>
    </w:tbl>
    <w:p w14:paraId="51D9D2D2" w14:textId="216D802D" w:rsidR="00520C5F" w:rsidDel="0055352B" w:rsidRDefault="00520C5F" w:rsidP="00BC4CE1">
      <w:pPr>
        <w:rPr>
          <w:del w:id="2860" w:author="Borja Gonzalez" w:date="2017-09-28T19:00:00Z"/>
        </w:rPr>
      </w:pPr>
      <w:del w:id="2861" w:author="Borja Gonzalez" w:date="2017-09-28T19:00:00Z">
        <w:r w:rsidDel="0055352B">
          <w:rPr>
            <w:noProof/>
            <w:lang w:val="en-US"/>
          </w:rPr>
          <w:lastRenderedPageBreak/>
          <w:drawing>
            <wp:inline distT="0" distB="0" distL="0" distR="0" wp14:anchorId="3679883A" wp14:editId="3EE18ECE">
              <wp:extent cx="5486400" cy="410400"/>
              <wp:effectExtent l="0" t="0" r="0" b="0"/>
              <wp:docPr id="3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86400" cy="410400"/>
                      </a:xfrm>
                      <a:prstGeom prst="rect">
                        <a:avLst/>
                      </a:prstGeom>
                      <a:noFill/>
                      <a:ln>
                        <a:noFill/>
                      </a:ln>
                    </pic:spPr>
                  </pic:pic>
                </a:graphicData>
              </a:graphic>
            </wp:inline>
          </w:drawing>
        </w:r>
      </w:del>
    </w:p>
    <w:p w14:paraId="0D88B3DC" w14:textId="00DB1139" w:rsidR="00520C5F" w:rsidDel="0055352B" w:rsidRDefault="00520C5F" w:rsidP="00BC4CE1">
      <w:pPr>
        <w:rPr>
          <w:del w:id="2862" w:author="Borja Gonzalez" w:date="2017-09-28T19:00:00Z"/>
        </w:rPr>
      </w:pPr>
      <w:del w:id="2863" w:author="Borja Gonzalez" w:date="2017-09-28T19:00:00Z">
        <w:r w:rsidDel="0055352B">
          <w:rPr>
            <w:noProof/>
            <w:lang w:val="en-US"/>
          </w:rPr>
          <w:drawing>
            <wp:inline distT="0" distB="0" distL="0" distR="0" wp14:anchorId="165C0429" wp14:editId="504C7D3D">
              <wp:extent cx="6286500" cy="2616200"/>
              <wp:effectExtent l="0" t="0" r="12700" b="0"/>
              <wp:docPr id="3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286500" cy="2616200"/>
                      </a:xfrm>
                      <a:prstGeom prst="rect">
                        <a:avLst/>
                      </a:prstGeom>
                      <a:noFill/>
                      <a:ln>
                        <a:noFill/>
                      </a:ln>
                    </pic:spPr>
                  </pic:pic>
                </a:graphicData>
              </a:graphic>
            </wp:inline>
          </w:drawing>
        </w:r>
      </w:del>
    </w:p>
    <w:p w14:paraId="504F2B91" w14:textId="77777777" w:rsidR="00A029F2" w:rsidRDefault="00A029F2" w:rsidP="00BC4CE1"/>
    <w:p w14:paraId="2DB5AA75" w14:textId="59B07815" w:rsidR="00A029F2" w:rsidRDefault="00A029F2" w:rsidP="00A029F2">
      <w:r>
        <w:t>Como vimos para el caso para borrar un paciente el servidor escucha mediante socket.on(). Cuando recibe un mensaje comprueba su cabecera y al reconocer la operación “Añadir paciente” realiza la conexión con la base de datos y realiza un INSERT pasando los datos del paciente a añadir como parámetros. A continuación guarda los cambios y cierra la base de datos. Como hemos dicho en la parte del cliente, cuando se realizan los cambios el servidor ejecuta la función io.sockets.emit(). Básicamente fuerza a cualquier cliente conectado a actualizar su lista de clientes, por lo que si hay varios dispositivos conectados, en todos estos se actualizarán los cambios.</w:t>
      </w:r>
    </w:p>
    <w:p w14:paraId="08472DD3" w14:textId="77777777" w:rsidR="00A029F2" w:rsidRDefault="00A029F2" w:rsidP="00BC4CE1"/>
    <w:p w14:paraId="61FBABD9" w14:textId="77777777" w:rsidR="00A029F2" w:rsidRDefault="00A029F2" w:rsidP="00BC4CE1"/>
    <w:p w14:paraId="0EFC8518" w14:textId="088A945B" w:rsidR="00A029F2" w:rsidRDefault="00A029F2" w:rsidP="00A029F2">
      <w:pPr>
        <w:pStyle w:val="Heading3"/>
      </w:pPr>
      <w:bookmarkStart w:id="2864" w:name="_Toc368246722"/>
      <w:r>
        <w:t>4.3.4.  Obtener datos de movimiento de un paciente</w:t>
      </w:r>
      <w:bookmarkEnd w:id="2864"/>
    </w:p>
    <w:p w14:paraId="476A2819" w14:textId="77777777" w:rsidR="00A029F2" w:rsidRDefault="00A029F2" w:rsidP="00A029F2"/>
    <w:p w14:paraId="2B28FD5F" w14:textId="04A2B29F" w:rsidR="00A029F2" w:rsidRDefault="008C605D" w:rsidP="00A029F2">
      <w:r>
        <w:t>Para obtener estos datos seguiremos con la dinámica que se ha visto en las funciones anteriores (Conexión cliente-servidor/intercambio de datos entre cliente-servidor/apertura y cierre de la base d</w:t>
      </w:r>
      <w:r w:rsidR="00522970">
        <w:t>e datos).</w:t>
      </w:r>
    </w:p>
    <w:p w14:paraId="274D81C7" w14:textId="77777777" w:rsidR="008C605D" w:rsidRDefault="008C605D" w:rsidP="00A029F2"/>
    <w:p w14:paraId="1F7CEE31" w14:textId="7CBE3186" w:rsidR="008C605D" w:rsidRDefault="008C605D" w:rsidP="008C605D">
      <w:pPr>
        <w:pStyle w:val="Heading4"/>
      </w:pPr>
      <w:r>
        <w:t>4.3.4.1.  Funcionalidad en el lado del cliente</w:t>
      </w:r>
    </w:p>
    <w:p w14:paraId="277EE52E" w14:textId="77777777" w:rsidR="008C605D" w:rsidRDefault="008C605D" w:rsidP="008C605D"/>
    <w:p w14:paraId="315CAC26" w14:textId="177D1FA6" w:rsidR="008C605D" w:rsidRDefault="008C605D" w:rsidP="008C605D">
      <w:r>
        <w:t>Para empezar, el usuario deberá posicionarse en la pestaña de pacientes y elegir el paciente del que quiere mostrar los datos de movimientos.</w:t>
      </w:r>
    </w:p>
    <w:p w14:paraId="3991552B" w14:textId="77777777" w:rsidR="008C605D" w:rsidRDefault="008C605D" w:rsidP="008C605D"/>
    <w:p w14:paraId="2AE115C3" w14:textId="77777777" w:rsidR="0055352B" w:rsidRPr="008C605D" w:rsidRDefault="008C605D" w:rsidP="008C605D">
      <w:pPr>
        <w:rPr>
          <w:ins w:id="2865" w:author="Borja Gonzalez" w:date="2017-09-28T19:02:00Z"/>
        </w:rPr>
      </w:pPr>
      <w:del w:id="2866" w:author="Borja Gonzalez" w:date="2017-09-28T19:02:00Z">
        <w:r w:rsidDel="0055352B">
          <w:rPr>
            <w:noProof/>
            <w:lang w:val="en-US"/>
          </w:rPr>
          <w:drawing>
            <wp:inline distT="0" distB="0" distL="0" distR="0" wp14:anchorId="16B938F1" wp14:editId="552B89CD">
              <wp:extent cx="6172200" cy="417195"/>
              <wp:effectExtent l="0" t="0" r="0" b="0"/>
              <wp:docPr id="3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173384" cy="417275"/>
                      </a:xfrm>
                      <a:prstGeom prst="rect">
                        <a:avLst/>
                      </a:prstGeom>
                      <a:noFill/>
                      <a:ln>
                        <a:noFill/>
                      </a:ln>
                    </pic:spPr>
                  </pic:pic>
                </a:graphicData>
              </a:graphic>
            </wp:inline>
          </w:drawing>
        </w:r>
      </w:del>
    </w:p>
    <w:tbl>
      <w:tblPr>
        <w:tblStyle w:val="TableGrid"/>
        <w:tblW w:w="0" w:type="auto"/>
        <w:tblLook w:val="04A0" w:firstRow="1" w:lastRow="0" w:firstColumn="1" w:lastColumn="0" w:noHBand="0" w:noVBand="1"/>
        <w:tblPrChange w:id="2867" w:author="Borja Gonzalez" w:date="2017-09-28T19:02:00Z">
          <w:tblPr>
            <w:tblStyle w:val="TableGrid"/>
            <w:tblW w:w="0" w:type="auto"/>
            <w:tblLook w:val="04A0" w:firstRow="1" w:lastRow="0" w:firstColumn="1" w:lastColumn="0" w:noHBand="0" w:noVBand="1"/>
          </w:tblPr>
        </w:tblPrChange>
      </w:tblPr>
      <w:tblGrid>
        <w:gridCol w:w="8856"/>
        <w:tblGridChange w:id="2868">
          <w:tblGrid>
            <w:gridCol w:w="8856"/>
          </w:tblGrid>
        </w:tblGridChange>
      </w:tblGrid>
      <w:tr w:rsidR="0055352B" w14:paraId="53B301FD" w14:textId="77777777" w:rsidTr="0055352B">
        <w:trPr>
          <w:trHeight w:val="874"/>
          <w:ins w:id="2869" w:author="Borja Gonzalez" w:date="2017-09-28T19:02:00Z"/>
        </w:trPr>
        <w:tc>
          <w:tcPr>
            <w:tcW w:w="8856" w:type="dxa"/>
            <w:tcPrChange w:id="2870" w:author="Borja Gonzalez" w:date="2017-09-28T19:02:00Z">
              <w:tcPr>
                <w:tcW w:w="8856" w:type="dxa"/>
              </w:tcPr>
            </w:tcPrChange>
          </w:tcPr>
          <w:p w14:paraId="2758EEF2" w14:textId="77777777" w:rsidR="0055352B" w:rsidRPr="0055352B" w:rsidRDefault="0055352B" w:rsidP="0055352B">
            <w:pPr>
              <w:keepNext/>
              <w:keepLines/>
              <w:widowControl w:val="0"/>
              <w:autoSpaceDE w:val="0"/>
              <w:autoSpaceDN w:val="0"/>
              <w:adjustRightInd w:val="0"/>
              <w:spacing w:before="200"/>
              <w:outlineLvl w:val="4"/>
              <w:rPr>
                <w:ins w:id="2871" w:author="Borja Gonzalez" w:date="2017-09-28T19:02:00Z"/>
                <w:rFonts w:ascii="Monaco" w:hAnsi="Monaco" w:cs="Monaco"/>
                <w:sz w:val="20"/>
                <w:szCs w:val="20"/>
                <w:lang w:val="en-US"/>
                <w:rPrChange w:id="2872" w:author="Borja Gonzalez" w:date="2017-09-28T19:02:00Z">
                  <w:rPr>
                    <w:ins w:id="2873" w:author="Borja Gonzalez" w:date="2017-09-28T19:02:00Z"/>
                    <w:rFonts w:ascii="Monaco" w:eastAsiaTheme="majorEastAsia" w:hAnsi="Monaco" w:cs="Monaco"/>
                    <w:color w:val="243F60" w:themeColor="accent1" w:themeShade="7F"/>
                    <w:sz w:val="32"/>
                    <w:szCs w:val="32"/>
                    <w:lang w:val="en-US"/>
                  </w:rPr>
                </w:rPrChange>
              </w:rPr>
            </w:pPr>
            <w:ins w:id="2874" w:author="Borja Gonzalez" w:date="2017-09-28T19:02:00Z">
              <w:r w:rsidRPr="0055352B">
                <w:rPr>
                  <w:rFonts w:ascii="Monaco" w:hAnsi="Monaco" w:cs="Monaco"/>
                  <w:sz w:val="20"/>
                  <w:szCs w:val="20"/>
                  <w:lang w:val="en-US"/>
                  <w:rPrChange w:id="2875" w:author="Borja Gonzalez" w:date="2017-09-28T19:02:00Z">
                    <w:rPr>
                      <w:rFonts w:ascii="Monaco" w:hAnsi="Monaco" w:cs="Monaco"/>
                      <w:sz w:val="32"/>
                      <w:szCs w:val="32"/>
                      <w:lang w:val="en-US"/>
                    </w:rPr>
                  </w:rPrChange>
                </w:rPr>
                <w:t>fila.insertCell(0).innerHTML = '</w:t>
              </w:r>
              <w:r w:rsidRPr="0055352B">
                <w:rPr>
                  <w:rFonts w:ascii="Monaco" w:hAnsi="Monaco" w:cs="Monaco"/>
                  <w:b/>
                  <w:bCs/>
                  <w:color w:val="204A87"/>
                  <w:sz w:val="20"/>
                  <w:szCs w:val="20"/>
                  <w:lang w:val="en-US"/>
                  <w:rPrChange w:id="2876" w:author="Borja Gonzalez" w:date="2017-09-28T19:02:00Z">
                    <w:rPr>
                      <w:rFonts w:ascii="Monaco" w:hAnsi="Monaco" w:cs="Monaco"/>
                      <w:b/>
                      <w:bCs/>
                      <w:color w:val="204A87"/>
                      <w:sz w:val="32"/>
                      <w:szCs w:val="32"/>
                      <w:lang w:val="en-US"/>
                    </w:rPr>
                  </w:rPrChange>
                </w:rPr>
                <w:t>&lt;button</w:t>
              </w:r>
              <w:r w:rsidRPr="0055352B">
                <w:rPr>
                  <w:rFonts w:ascii="Monaco" w:hAnsi="Monaco" w:cs="Monaco"/>
                  <w:sz w:val="20"/>
                  <w:szCs w:val="20"/>
                  <w:lang w:val="en-US"/>
                  <w:rPrChange w:id="2877" w:author="Borja Gonzalez" w:date="2017-09-28T19:02:00Z">
                    <w:rPr>
                      <w:rFonts w:ascii="Monaco" w:hAnsi="Monaco" w:cs="Monaco"/>
                      <w:sz w:val="32"/>
                      <w:szCs w:val="32"/>
                      <w:lang w:val="en-US"/>
                    </w:rPr>
                  </w:rPrChange>
                </w:rPr>
                <w:t xml:space="preserve"> </w:t>
              </w:r>
              <w:r w:rsidRPr="0055352B">
                <w:rPr>
                  <w:rFonts w:ascii="Monaco" w:hAnsi="Monaco" w:cs="Monaco"/>
                  <w:color w:val="C4A000"/>
                  <w:sz w:val="20"/>
                  <w:szCs w:val="20"/>
                  <w:lang w:val="en-US"/>
                  <w:rPrChange w:id="2878" w:author="Borja Gonzalez" w:date="2017-09-28T19:02:00Z">
                    <w:rPr>
                      <w:rFonts w:ascii="Monaco" w:hAnsi="Monaco" w:cs="Monaco"/>
                      <w:color w:val="C4A000"/>
                      <w:sz w:val="32"/>
                      <w:szCs w:val="32"/>
                      <w:lang w:val="en-US"/>
                    </w:rPr>
                  </w:rPrChange>
                </w:rPr>
                <w:t>class=</w:t>
              </w:r>
              <w:r w:rsidRPr="0055352B">
                <w:rPr>
                  <w:rFonts w:ascii="Monaco" w:hAnsi="Monaco" w:cs="Monaco"/>
                  <w:color w:val="4E9A06"/>
                  <w:sz w:val="20"/>
                  <w:szCs w:val="20"/>
                  <w:lang w:val="en-US"/>
                  <w:rPrChange w:id="2879" w:author="Borja Gonzalez" w:date="2017-09-28T19:02:00Z">
                    <w:rPr>
                      <w:rFonts w:ascii="Monaco" w:hAnsi="Monaco" w:cs="Monaco"/>
                      <w:color w:val="4E9A06"/>
                      <w:sz w:val="32"/>
                      <w:szCs w:val="32"/>
                      <w:lang w:val="en-US"/>
                    </w:rPr>
                  </w:rPrChange>
                </w:rPr>
                <w:t>"btn"</w:t>
              </w:r>
              <w:r w:rsidRPr="0055352B">
                <w:rPr>
                  <w:rFonts w:ascii="Monaco" w:hAnsi="Monaco" w:cs="Monaco"/>
                  <w:sz w:val="20"/>
                  <w:szCs w:val="20"/>
                  <w:lang w:val="en-US"/>
                  <w:rPrChange w:id="2880" w:author="Borja Gonzalez" w:date="2017-09-28T19:02:00Z">
                    <w:rPr>
                      <w:rFonts w:ascii="Monaco" w:hAnsi="Monaco" w:cs="Monaco"/>
                      <w:sz w:val="32"/>
                      <w:szCs w:val="32"/>
                      <w:lang w:val="en-US"/>
                    </w:rPr>
                  </w:rPrChange>
                </w:rPr>
                <w:t xml:space="preserve"> </w:t>
              </w:r>
              <w:r w:rsidRPr="0055352B">
                <w:rPr>
                  <w:rFonts w:ascii="Monaco" w:hAnsi="Monaco" w:cs="Monaco"/>
                  <w:color w:val="C4A000"/>
                  <w:sz w:val="20"/>
                  <w:szCs w:val="20"/>
                  <w:lang w:val="en-US"/>
                  <w:rPrChange w:id="2881" w:author="Borja Gonzalez" w:date="2017-09-28T19:02:00Z">
                    <w:rPr>
                      <w:rFonts w:ascii="Monaco" w:hAnsi="Monaco" w:cs="Monaco"/>
                      <w:color w:val="C4A000"/>
                      <w:sz w:val="32"/>
                      <w:szCs w:val="32"/>
                      <w:lang w:val="en-US"/>
                    </w:rPr>
                  </w:rPrChange>
                </w:rPr>
                <w:t>type=</w:t>
              </w:r>
              <w:r w:rsidRPr="0055352B">
                <w:rPr>
                  <w:rFonts w:ascii="Monaco" w:hAnsi="Monaco" w:cs="Monaco"/>
                  <w:color w:val="4E9A06"/>
                  <w:sz w:val="20"/>
                  <w:szCs w:val="20"/>
                  <w:lang w:val="en-US"/>
                  <w:rPrChange w:id="2882" w:author="Borja Gonzalez" w:date="2017-09-28T19:02:00Z">
                    <w:rPr>
                      <w:rFonts w:ascii="Monaco" w:hAnsi="Monaco" w:cs="Monaco"/>
                      <w:color w:val="4E9A06"/>
                      <w:sz w:val="32"/>
                      <w:szCs w:val="32"/>
                      <w:lang w:val="en-US"/>
                    </w:rPr>
                  </w:rPrChange>
                </w:rPr>
                <w:t>"button"</w:t>
              </w:r>
              <w:r w:rsidRPr="0055352B">
                <w:rPr>
                  <w:rFonts w:ascii="Monaco" w:hAnsi="Monaco" w:cs="Monaco"/>
                  <w:sz w:val="20"/>
                  <w:szCs w:val="20"/>
                  <w:lang w:val="en-US"/>
                  <w:rPrChange w:id="2883" w:author="Borja Gonzalez" w:date="2017-09-28T19:02:00Z">
                    <w:rPr>
                      <w:rFonts w:ascii="Monaco" w:hAnsi="Monaco" w:cs="Monaco"/>
                      <w:sz w:val="32"/>
                      <w:szCs w:val="32"/>
                      <w:lang w:val="en-US"/>
                    </w:rPr>
                  </w:rPrChange>
                </w:rPr>
                <w:t xml:space="preserve"> </w:t>
              </w:r>
              <w:r w:rsidRPr="0055352B">
                <w:rPr>
                  <w:rFonts w:ascii="Monaco" w:hAnsi="Monaco" w:cs="Monaco"/>
                  <w:color w:val="C4A000"/>
                  <w:sz w:val="20"/>
                  <w:szCs w:val="20"/>
                  <w:lang w:val="en-US"/>
                  <w:rPrChange w:id="2884" w:author="Borja Gonzalez" w:date="2017-09-28T19:02:00Z">
                    <w:rPr>
                      <w:rFonts w:ascii="Monaco" w:hAnsi="Monaco" w:cs="Monaco"/>
                      <w:color w:val="C4A000"/>
                      <w:sz w:val="32"/>
                      <w:szCs w:val="32"/>
                      <w:lang w:val="en-US"/>
                    </w:rPr>
                  </w:rPrChange>
                </w:rPr>
                <w:t>onClick=</w:t>
              </w:r>
              <w:r w:rsidRPr="0055352B">
                <w:rPr>
                  <w:rFonts w:ascii="Monaco" w:hAnsi="Monaco" w:cs="Monaco"/>
                  <w:color w:val="4E9A06"/>
                  <w:sz w:val="20"/>
                  <w:szCs w:val="20"/>
                  <w:lang w:val="en-US"/>
                  <w:rPrChange w:id="2885" w:author="Borja Gonzalez" w:date="2017-09-28T19:02:00Z">
                    <w:rPr>
                      <w:rFonts w:ascii="Monaco" w:hAnsi="Monaco" w:cs="Monaco"/>
                      <w:color w:val="4E9A06"/>
                      <w:sz w:val="32"/>
                      <w:szCs w:val="32"/>
                      <w:lang w:val="en-US"/>
                    </w:rPr>
                  </w:rPrChange>
                </w:rPr>
                <w:t>"datos('+paciente[i][0]+',\'' + paciente[i][1] + '\',\'' + paciente[i][2] + '\',\'' + paciente[i][3] + '\')"</w:t>
              </w:r>
              <w:r w:rsidRPr="0055352B">
                <w:rPr>
                  <w:rFonts w:ascii="Monaco" w:hAnsi="Monaco" w:cs="Monaco"/>
                  <w:b/>
                  <w:bCs/>
                  <w:color w:val="204A87"/>
                  <w:sz w:val="20"/>
                  <w:szCs w:val="20"/>
                  <w:lang w:val="en-US"/>
                  <w:rPrChange w:id="2886" w:author="Borja Gonzalez" w:date="2017-09-28T19:02:00Z">
                    <w:rPr>
                      <w:rFonts w:ascii="Monaco" w:hAnsi="Monaco" w:cs="Monaco"/>
                      <w:b/>
                      <w:bCs/>
                      <w:color w:val="204A87"/>
                      <w:sz w:val="32"/>
                      <w:szCs w:val="32"/>
                      <w:lang w:val="en-US"/>
                    </w:rPr>
                  </w:rPrChange>
                </w:rPr>
                <w:t>&gt;&lt;/button&gt;</w:t>
              </w:r>
              <w:r w:rsidRPr="0055352B">
                <w:rPr>
                  <w:rFonts w:ascii="Monaco" w:hAnsi="Monaco" w:cs="Monaco"/>
                  <w:sz w:val="20"/>
                  <w:szCs w:val="20"/>
                  <w:lang w:val="en-US"/>
                  <w:rPrChange w:id="2887" w:author="Borja Gonzalez" w:date="2017-09-28T19:02:00Z">
                    <w:rPr>
                      <w:rFonts w:ascii="Monaco" w:hAnsi="Monaco" w:cs="Monaco"/>
                      <w:sz w:val="32"/>
                      <w:szCs w:val="32"/>
                      <w:lang w:val="en-US"/>
                    </w:rPr>
                  </w:rPrChange>
                </w:rPr>
                <w:t>';</w:t>
              </w:r>
            </w:ins>
          </w:p>
          <w:p w14:paraId="3A36644F" w14:textId="77777777" w:rsidR="0055352B" w:rsidRDefault="0055352B" w:rsidP="008C605D">
            <w:pPr>
              <w:rPr>
                <w:ins w:id="2888" w:author="Borja Gonzalez" w:date="2017-09-28T19:02:00Z"/>
              </w:rPr>
            </w:pPr>
          </w:p>
        </w:tc>
      </w:tr>
    </w:tbl>
    <w:p w14:paraId="3633F2A8" w14:textId="02525059" w:rsidR="008C605D" w:rsidRPr="008C605D" w:rsidRDefault="008C605D" w:rsidP="008C605D"/>
    <w:p w14:paraId="183ADAD8" w14:textId="77777777" w:rsidR="00520C5F" w:rsidRDefault="00520C5F" w:rsidP="00BC4CE1"/>
    <w:p w14:paraId="1DEFEBCE" w14:textId="47E85212" w:rsidR="008C605D" w:rsidRDefault="008C605D" w:rsidP="00BC4CE1">
      <w:r>
        <w:t xml:space="preserve">Cuando se genera la tabla de pacientes con el bucle for, una de las filas insertadas es un botón que permite el acceso a los datos de movimientos. Cuando el usuario </w:t>
      </w:r>
      <w:r>
        <w:lastRenderedPageBreak/>
        <w:t>presiona este botón se llama a una función “datos()” a la que se le pasan el id, nombre y apellidos del paciente.</w:t>
      </w:r>
    </w:p>
    <w:p w14:paraId="1C88D1E0" w14:textId="77777777" w:rsidR="008C605D" w:rsidRDefault="008C605D" w:rsidP="00BC4CE1"/>
    <w:p w14:paraId="46EF1478" w14:textId="77777777" w:rsidR="0055352B" w:rsidRDefault="00DC7D84" w:rsidP="00BC4CE1">
      <w:pPr>
        <w:rPr>
          <w:ins w:id="2889" w:author="Borja Gonzalez" w:date="2017-09-28T19:03:00Z"/>
        </w:rPr>
      </w:pPr>
      <w:del w:id="2890" w:author="Borja Gonzalez" w:date="2017-09-28T19:03:00Z">
        <w:r w:rsidDel="0055352B">
          <w:rPr>
            <w:noProof/>
            <w:lang w:val="en-US"/>
          </w:rPr>
          <w:drawing>
            <wp:inline distT="0" distB="0" distL="0" distR="0" wp14:anchorId="40FC48FC" wp14:editId="6131EED0">
              <wp:extent cx="6172200" cy="591820"/>
              <wp:effectExtent l="0" t="0" r="0" b="0"/>
              <wp:docPr id="3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172273" cy="591827"/>
                      </a:xfrm>
                      <a:prstGeom prst="rect">
                        <a:avLst/>
                      </a:prstGeom>
                      <a:noFill/>
                      <a:ln>
                        <a:noFill/>
                      </a:ln>
                    </pic:spPr>
                  </pic:pic>
                </a:graphicData>
              </a:graphic>
            </wp:inline>
          </w:drawing>
        </w:r>
      </w:del>
    </w:p>
    <w:tbl>
      <w:tblPr>
        <w:tblStyle w:val="TableGrid"/>
        <w:tblW w:w="0" w:type="auto"/>
        <w:tblLook w:val="04A0" w:firstRow="1" w:lastRow="0" w:firstColumn="1" w:lastColumn="0" w:noHBand="0" w:noVBand="1"/>
      </w:tblPr>
      <w:tblGrid>
        <w:gridCol w:w="8856"/>
      </w:tblGrid>
      <w:tr w:rsidR="0055352B" w14:paraId="677653E5" w14:textId="77777777" w:rsidTr="0055352B">
        <w:trPr>
          <w:ins w:id="2891" w:author="Borja Gonzalez" w:date="2017-09-28T19:03:00Z"/>
        </w:trPr>
        <w:tc>
          <w:tcPr>
            <w:tcW w:w="8856" w:type="dxa"/>
          </w:tcPr>
          <w:p w14:paraId="37131914" w14:textId="77777777" w:rsidR="0055352B" w:rsidRPr="0055352B" w:rsidRDefault="0055352B" w:rsidP="0055352B">
            <w:pPr>
              <w:keepNext/>
              <w:keepLines/>
              <w:widowControl w:val="0"/>
              <w:autoSpaceDE w:val="0"/>
              <w:autoSpaceDN w:val="0"/>
              <w:adjustRightInd w:val="0"/>
              <w:spacing w:before="200"/>
              <w:outlineLvl w:val="4"/>
              <w:rPr>
                <w:ins w:id="2892" w:author="Borja Gonzalez" w:date="2017-09-28T19:03:00Z"/>
                <w:rFonts w:ascii="Monaco" w:hAnsi="Monaco" w:cs="Monaco"/>
                <w:sz w:val="20"/>
                <w:szCs w:val="20"/>
                <w:lang w:val="en-US"/>
                <w:rPrChange w:id="2893" w:author="Borja Gonzalez" w:date="2017-09-28T19:03:00Z">
                  <w:rPr>
                    <w:ins w:id="2894" w:author="Borja Gonzalez" w:date="2017-09-28T19:03:00Z"/>
                    <w:rFonts w:ascii="Monaco" w:eastAsiaTheme="majorEastAsia" w:hAnsi="Monaco" w:cs="Monaco"/>
                    <w:color w:val="243F60" w:themeColor="accent1" w:themeShade="7F"/>
                    <w:sz w:val="32"/>
                    <w:szCs w:val="32"/>
                    <w:lang w:val="en-US"/>
                  </w:rPr>
                </w:rPrChange>
              </w:rPr>
            </w:pPr>
            <w:ins w:id="2895" w:author="Borja Gonzalez" w:date="2017-09-28T19:03:00Z">
              <w:r w:rsidRPr="0055352B">
                <w:rPr>
                  <w:rFonts w:ascii="Monaco" w:hAnsi="Monaco" w:cs="Monaco"/>
                  <w:b/>
                  <w:bCs/>
                  <w:color w:val="204A87"/>
                  <w:sz w:val="20"/>
                  <w:szCs w:val="20"/>
                  <w:lang w:val="en-US"/>
                  <w:rPrChange w:id="2896" w:author="Borja Gonzalez" w:date="2017-09-28T19:03:00Z">
                    <w:rPr>
                      <w:rFonts w:ascii="Monaco" w:hAnsi="Monaco" w:cs="Monaco"/>
                      <w:b/>
                      <w:bCs/>
                      <w:color w:val="204A87"/>
                      <w:sz w:val="32"/>
                      <w:szCs w:val="32"/>
                      <w:lang w:val="en-US"/>
                    </w:rPr>
                  </w:rPrChange>
                </w:rPr>
                <w:t>function</w:t>
              </w:r>
              <w:r w:rsidRPr="0055352B">
                <w:rPr>
                  <w:rFonts w:ascii="Monaco" w:hAnsi="Monaco" w:cs="Monaco"/>
                  <w:sz w:val="20"/>
                  <w:szCs w:val="20"/>
                  <w:lang w:val="en-US"/>
                  <w:rPrChange w:id="2897" w:author="Borja Gonzalez" w:date="2017-09-28T19:03:00Z">
                    <w:rPr>
                      <w:rFonts w:ascii="Monaco" w:hAnsi="Monaco" w:cs="Monaco"/>
                      <w:sz w:val="32"/>
                      <w:szCs w:val="32"/>
                      <w:lang w:val="en-US"/>
                    </w:rPr>
                  </w:rPrChange>
                </w:rPr>
                <w:t xml:space="preserve"> </w:t>
              </w:r>
              <w:r w:rsidRPr="0055352B">
                <w:rPr>
                  <w:rFonts w:ascii="Monaco" w:hAnsi="Monaco" w:cs="Monaco"/>
                  <w:color w:val="000000"/>
                  <w:sz w:val="20"/>
                  <w:szCs w:val="20"/>
                  <w:lang w:val="en-US"/>
                  <w:rPrChange w:id="2898" w:author="Borja Gonzalez" w:date="2017-09-28T19:03:00Z">
                    <w:rPr>
                      <w:rFonts w:ascii="Monaco" w:hAnsi="Monaco" w:cs="Monaco"/>
                      <w:color w:val="000000"/>
                      <w:sz w:val="32"/>
                      <w:szCs w:val="32"/>
                      <w:lang w:val="en-US"/>
                    </w:rPr>
                  </w:rPrChange>
                </w:rPr>
                <w:t>datos</w:t>
              </w:r>
              <w:r w:rsidRPr="0055352B">
                <w:rPr>
                  <w:rFonts w:ascii="Monaco" w:hAnsi="Monaco" w:cs="Monaco"/>
                  <w:b/>
                  <w:bCs/>
                  <w:color w:val="000000"/>
                  <w:sz w:val="20"/>
                  <w:szCs w:val="20"/>
                  <w:lang w:val="en-US"/>
                  <w:rPrChange w:id="2899" w:author="Borja Gonzalez" w:date="2017-09-28T19:03:00Z">
                    <w:rPr>
                      <w:rFonts w:ascii="Monaco" w:hAnsi="Monaco" w:cs="Monaco"/>
                      <w:b/>
                      <w:bCs/>
                      <w:color w:val="000000"/>
                      <w:sz w:val="32"/>
                      <w:szCs w:val="32"/>
                      <w:lang w:val="en-US"/>
                    </w:rPr>
                  </w:rPrChange>
                </w:rPr>
                <w:t>(</w:t>
              </w:r>
              <w:r w:rsidRPr="0055352B">
                <w:rPr>
                  <w:rFonts w:ascii="Monaco" w:hAnsi="Monaco" w:cs="Monaco"/>
                  <w:color w:val="000000"/>
                  <w:sz w:val="20"/>
                  <w:szCs w:val="20"/>
                  <w:lang w:val="en-US"/>
                  <w:rPrChange w:id="2900" w:author="Borja Gonzalez" w:date="2017-09-28T19:03:00Z">
                    <w:rPr>
                      <w:rFonts w:ascii="Monaco" w:hAnsi="Monaco" w:cs="Monaco"/>
                      <w:color w:val="000000"/>
                      <w:sz w:val="32"/>
                      <w:szCs w:val="32"/>
                      <w:lang w:val="en-US"/>
                    </w:rPr>
                  </w:rPrChange>
                </w:rPr>
                <w:t>id</w:t>
              </w:r>
              <w:r w:rsidRPr="0055352B">
                <w:rPr>
                  <w:rFonts w:ascii="Monaco" w:hAnsi="Monaco" w:cs="Monaco"/>
                  <w:b/>
                  <w:bCs/>
                  <w:color w:val="000000"/>
                  <w:sz w:val="20"/>
                  <w:szCs w:val="20"/>
                  <w:lang w:val="en-US"/>
                  <w:rPrChange w:id="2901" w:author="Borja Gonzalez" w:date="2017-09-28T19:03:00Z">
                    <w:rPr>
                      <w:rFonts w:ascii="Monaco" w:hAnsi="Monaco" w:cs="Monaco"/>
                      <w:b/>
                      <w:bCs/>
                      <w:color w:val="000000"/>
                      <w:sz w:val="32"/>
                      <w:szCs w:val="32"/>
                      <w:lang w:val="en-US"/>
                    </w:rPr>
                  </w:rPrChange>
                </w:rPr>
                <w:t>,</w:t>
              </w:r>
              <w:r w:rsidRPr="0055352B">
                <w:rPr>
                  <w:rFonts w:ascii="Monaco" w:hAnsi="Monaco" w:cs="Monaco"/>
                  <w:color w:val="000000"/>
                  <w:sz w:val="20"/>
                  <w:szCs w:val="20"/>
                  <w:lang w:val="en-US"/>
                  <w:rPrChange w:id="2902" w:author="Borja Gonzalez" w:date="2017-09-28T19:03:00Z">
                    <w:rPr>
                      <w:rFonts w:ascii="Monaco" w:hAnsi="Monaco" w:cs="Monaco"/>
                      <w:color w:val="000000"/>
                      <w:sz w:val="32"/>
                      <w:szCs w:val="32"/>
                      <w:lang w:val="en-US"/>
                    </w:rPr>
                  </w:rPrChange>
                </w:rPr>
                <w:t>nombre</w:t>
              </w:r>
              <w:r w:rsidRPr="0055352B">
                <w:rPr>
                  <w:rFonts w:ascii="Monaco" w:hAnsi="Monaco" w:cs="Monaco"/>
                  <w:b/>
                  <w:bCs/>
                  <w:color w:val="000000"/>
                  <w:sz w:val="20"/>
                  <w:szCs w:val="20"/>
                  <w:lang w:val="en-US"/>
                  <w:rPrChange w:id="2903" w:author="Borja Gonzalez" w:date="2017-09-28T19:03:00Z">
                    <w:rPr>
                      <w:rFonts w:ascii="Monaco" w:hAnsi="Monaco" w:cs="Monaco"/>
                      <w:b/>
                      <w:bCs/>
                      <w:color w:val="000000"/>
                      <w:sz w:val="32"/>
                      <w:szCs w:val="32"/>
                      <w:lang w:val="en-US"/>
                    </w:rPr>
                  </w:rPrChange>
                </w:rPr>
                <w:t>,</w:t>
              </w:r>
              <w:r w:rsidRPr="0055352B">
                <w:rPr>
                  <w:rFonts w:ascii="Monaco" w:hAnsi="Monaco" w:cs="Monaco"/>
                  <w:color w:val="000000"/>
                  <w:sz w:val="20"/>
                  <w:szCs w:val="20"/>
                  <w:lang w:val="en-US"/>
                  <w:rPrChange w:id="2904" w:author="Borja Gonzalez" w:date="2017-09-28T19:03:00Z">
                    <w:rPr>
                      <w:rFonts w:ascii="Monaco" w:hAnsi="Monaco" w:cs="Monaco"/>
                      <w:color w:val="000000"/>
                      <w:sz w:val="32"/>
                      <w:szCs w:val="32"/>
                      <w:lang w:val="en-US"/>
                    </w:rPr>
                  </w:rPrChange>
                </w:rPr>
                <w:t>apellido</w:t>
              </w:r>
              <w:r w:rsidRPr="0055352B">
                <w:rPr>
                  <w:rFonts w:ascii="Monaco" w:hAnsi="Monaco" w:cs="Monaco"/>
                  <w:b/>
                  <w:bCs/>
                  <w:color w:val="000000"/>
                  <w:sz w:val="20"/>
                  <w:szCs w:val="20"/>
                  <w:lang w:val="en-US"/>
                  <w:rPrChange w:id="2905" w:author="Borja Gonzalez" w:date="2017-09-28T19:03:00Z">
                    <w:rPr>
                      <w:rFonts w:ascii="Monaco" w:hAnsi="Monaco" w:cs="Monaco"/>
                      <w:b/>
                      <w:bCs/>
                      <w:color w:val="000000"/>
                      <w:sz w:val="32"/>
                      <w:szCs w:val="32"/>
                      <w:lang w:val="en-US"/>
                    </w:rPr>
                  </w:rPrChange>
                </w:rPr>
                <w:t>,</w:t>
              </w:r>
              <w:r w:rsidRPr="0055352B">
                <w:rPr>
                  <w:rFonts w:ascii="Monaco" w:hAnsi="Monaco" w:cs="Monaco"/>
                  <w:color w:val="000000"/>
                  <w:sz w:val="20"/>
                  <w:szCs w:val="20"/>
                  <w:lang w:val="en-US"/>
                  <w:rPrChange w:id="2906" w:author="Borja Gonzalez" w:date="2017-09-28T19:03:00Z">
                    <w:rPr>
                      <w:rFonts w:ascii="Monaco" w:hAnsi="Monaco" w:cs="Monaco"/>
                      <w:color w:val="000000"/>
                      <w:sz w:val="32"/>
                      <w:szCs w:val="32"/>
                      <w:lang w:val="en-US"/>
                    </w:rPr>
                  </w:rPrChange>
                </w:rPr>
                <w:t>sexo</w:t>
              </w:r>
              <w:r w:rsidRPr="0055352B">
                <w:rPr>
                  <w:rFonts w:ascii="Monaco" w:hAnsi="Monaco" w:cs="Monaco"/>
                  <w:b/>
                  <w:bCs/>
                  <w:color w:val="000000"/>
                  <w:sz w:val="20"/>
                  <w:szCs w:val="20"/>
                  <w:lang w:val="en-US"/>
                  <w:rPrChange w:id="2907" w:author="Borja Gonzalez" w:date="2017-09-28T19:03:00Z">
                    <w:rPr>
                      <w:rFonts w:ascii="Monaco" w:hAnsi="Monaco" w:cs="Monaco"/>
                      <w:b/>
                      <w:bCs/>
                      <w:color w:val="000000"/>
                      <w:sz w:val="32"/>
                      <w:szCs w:val="32"/>
                      <w:lang w:val="en-US"/>
                    </w:rPr>
                  </w:rPrChange>
                </w:rPr>
                <w:t>){</w:t>
              </w:r>
            </w:ins>
          </w:p>
          <w:p w14:paraId="72B5D500" w14:textId="77777777" w:rsidR="0055352B" w:rsidRPr="0055352B" w:rsidRDefault="0055352B" w:rsidP="0055352B">
            <w:pPr>
              <w:keepNext/>
              <w:keepLines/>
              <w:widowControl w:val="0"/>
              <w:autoSpaceDE w:val="0"/>
              <w:autoSpaceDN w:val="0"/>
              <w:adjustRightInd w:val="0"/>
              <w:spacing w:before="200"/>
              <w:outlineLvl w:val="4"/>
              <w:rPr>
                <w:ins w:id="2908" w:author="Borja Gonzalez" w:date="2017-09-28T19:03:00Z"/>
                <w:rFonts w:ascii="Monaco" w:hAnsi="Monaco" w:cs="Monaco"/>
                <w:sz w:val="20"/>
                <w:szCs w:val="20"/>
                <w:lang w:val="en-US"/>
                <w:rPrChange w:id="2909" w:author="Borja Gonzalez" w:date="2017-09-28T19:03:00Z">
                  <w:rPr>
                    <w:ins w:id="2910" w:author="Borja Gonzalez" w:date="2017-09-28T19:03:00Z"/>
                    <w:rFonts w:ascii="Monaco" w:eastAsiaTheme="majorEastAsia" w:hAnsi="Monaco" w:cs="Monaco"/>
                    <w:color w:val="243F60" w:themeColor="accent1" w:themeShade="7F"/>
                    <w:sz w:val="32"/>
                    <w:szCs w:val="32"/>
                    <w:lang w:val="en-US"/>
                  </w:rPr>
                </w:rPrChange>
              </w:rPr>
            </w:pPr>
            <w:ins w:id="2911" w:author="Borja Gonzalez" w:date="2017-09-28T19:03:00Z">
              <w:r w:rsidRPr="0055352B">
                <w:rPr>
                  <w:rFonts w:ascii="Monaco" w:hAnsi="Monaco" w:cs="Monaco"/>
                  <w:sz w:val="20"/>
                  <w:szCs w:val="20"/>
                  <w:lang w:val="en-US"/>
                  <w:rPrChange w:id="2912" w:author="Borja Gonzalez" w:date="2017-09-28T19:03:00Z">
                    <w:rPr>
                      <w:rFonts w:ascii="Monaco" w:hAnsi="Monaco" w:cs="Monaco"/>
                      <w:sz w:val="32"/>
                      <w:szCs w:val="32"/>
                      <w:lang w:val="en-US"/>
                    </w:rPr>
                  </w:rPrChange>
                </w:rPr>
                <w:tab/>
              </w:r>
              <w:r w:rsidRPr="0055352B">
                <w:rPr>
                  <w:rFonts w:ascii="Monaco" w:hAnsi="Monaco" w:cs="Monaco"/>
                  <w:color w:val="204A87"/>
                  <w:sz w:val="20"/>
                  <w:szCs w:val="20"/>
                  <w:lang w:val="en-US"/>
                  <w:rPrChange w:id="2913" w:author="Borja Gonzalez" w:date="2017-09-28T19:03:00Z">
                    <w:rPr>
                      <w:rFonts w:ascii="Monaco" w:hAnsi="Monaco" w:cs="Monaco"/>
                      <w:color w:val="204A87"/>
                      <w:sz w:val="32"/>
                      <w:szCs w:val="32"/>
                      <w:lang w:val="en-US"/>
                    </w:rPr>
                  </w:rPrChange>
                </w:rPr>
                <w:t>window</w:t>
              </w:r>
              <w:r w:rsidRPr="0055352B">
                <w:rPr>
                  <w:rFonts w:ascii="Monaco" w:hAnsi="Monaco" w:cs="Monaco"/>
                  <w:b/>
                  <w:bCs/>
                  <w:color w:val="000000"/>
                  <w:sz w:val="20"/>
                  <w:szCs w:val="20"/>
                  <w:lang w:val="en-US"/>
                  <w:rPrChange w:id="2914" w:author="Borja Gonzalez" w:date="2017-09-28T19:03:00Z">
                    <w:rPr>
                      <w:rFonts w:ascii="Monaco" w:hAnsi="Monaco" w:cs="Monaco"/>
                      <w:b/>
                      <w:bCs/>
                      <w:color w:val="000000"/>
                      <w:sz w:val="32"/>
                      <w:szCs w:val="32"/>
                      <w:lang w:val="en-US"/>
                    </w:rPr>
                  </w:rPrChange>
                </w:rPr>
                <w:t>.</w:t>
              </w:r>
              <w:r w:rsidRPr="0055352B">
                <w:rPr>
                  <w:rFonts w:ascii="Monaco" w:hAnsi="Monaco" w:cs="Monaco"/>
                  <w:color w:val="000000"/>
                  <w:sz w:val="20"/>
                  <w:szCs w:val="20"/>
                  <w:lang w:val="en-US"/>
                  <w:rPrChange w:id="2915" w:author="Borja Gonzalez" w:date="2017-09-28T19:03:00Z">
                    <w:rPr>
                      <w:rFonts w:ascii="Monaco" w:hAnsi="Monaco" w:cs="Monaco"/>
                      <w:color w:val="000000"/>
                      <w:sz w:val="32"/>
                      <w:szCs w:val="32"/>
                      <w:lang w:val="en-US"/>
                    </w:rPr>
                  </w:rPrChange>
                </w:rPr>
                <w:t>location</w:t>
              </w:r>
              <w:r w:rsidRPr="0055352B">
                <w:rPr>
                  <w:rFonts w:ascii="Monaco" w:hAnsi="Monaco" w:cs="Monaco"/>
                  <w:b/>
                  <w:bCs/>
                  <w:color w:val="000000"/>
                  <w:sz w:val="20"/>
                  <w:szCs w:val="20"/>
                  <w:lang w:val="en-US"/>
                  <w:rPrChange w:id="2916" w:author="Borja Gonzalez" w:date="2017-09-28T19:03:00Z">
                    <w:rPr>
                      <w:rFonts w:ascii="Monaco" w:hAnsi="Monaco" w:cs="Monaco"/>
                      <w:b/>
                      <w:bCs/>
                      <w:color w:val="000000"/>
                      <w:sz w:val="32"/>
                      <w:szCs w:val="32"/>
                      <w:lang w:val="en-US"/>
                    </w:rPr>
                  </w:rPrChange>
                </w:rPr>
                <w:t>.</w:t>
              </w:r>
              <w:r w:rsidRPr="0055352B">
                <w:rPr>
                  <w:rFonts w:ascii="Monaco" w:hAnsi="Monaco" w:cs="Monaco"/>
                  <w:color w:val="000000"/>
                  <w:sz w:val="20"/>
                  <w:szCs w:val="20"/>
                  <w:lang w:val="en-US"/>
                  <w:rPrChange w:id="2917" w:author="Borja Gonzalez" w:date="2017-09-28T19:03:00Z">
                    <w:rPr>
                      <w:rFonts w:ascii="Monaco" w:hAnsi="Monaco" w:cs="Monaco"/>
                      <w:color w:val="000000"/>
                      <w:sz w:val="32"/>
                      <w:szCs w:val="32"/>
                      <w:lang w:val="en-US"/>
                    </w:rPr>
                  </w:rPrChange>
                </w:rPr>
                <w:t>href</w:t>
              </w:r>
              <w:r w:rsidRPr="0055352B">
                <w:rPr>
                  <w:rFonts w:ascii="Monaco" w:hAnsi="Monaco" w:cs="Monaco"/>
                  <w:sz w:val="20"/>
                  <w:szCs w:val="20"/>
                  <w:lang w:val="en-US"/>
                  <w:rPrChange w:id="2918" w:author="Borja Gonzalez" w:date="2017-09-28T19:03:00Z">
                    <w:rPr>
                      <w:rFonts w:ascii="Monaco" w:hAnsi="Monaco" w:cs="Monaco"/>
                      <w:sz w:val="32"/>
                      <w:szCs w:val="32"/>
                      <w:lang w:val="en-US"/>
                    </w:rPr>
                  </w:rPrChange>
                </w:rPr>
                <w:t xml:space="preserve"> </w:t>
              </w:r>
              <w:r w:rsidRPr="0055352B">
                <w:rPr>
                  <w:rFonts w:ascii="Monaco" w:hAnsi="Monaco" w:cs="Monaco"/>
                  <w:b/>
                  <w:bCs/>
                  <w:color w:val="CE5C00"/>
                  <w:sz w:val="20"/>
                  <w:szCs w:val="20"/>
                  <w:lang w:val="en-US"/>
                  <w:rPrChange w:id="2919" w:author="Borja Gonzalez" w:date="2017-09-28T19:03:00Z">
                    <w:rPr>
                      <w:rFonts w:ascii="Monaco" w:hAnsi="Monaco" w:cs="Monaco"/>
                      <w:b/>
                      <w:bCs/>
                      <w:color w:val="CE5C00"/>
                      <w:sz w:val="32"/>
                      <w:szCs w:val="32"/>
                      <w:lang w:val="en-US"/>
                    </w:rPr>
                  </w:rPrChange>
                </w:rPr>
                <w:t>=</w:t>
              </w:r>
              <w:r w:rsidRPr="0055352B">
                <w:rPr>
                  <w:rFonts w:ascii="Monaco" w:hAnsi="Monaco" w:cs="Monaco"/>
                  <w:sz w:val="20"/>
                  <w:szCs w:val="20"/>
                  <w:lang w:val="en-US"/>
                  <w:rPrChange w:id="2920" w:author="Borja Gonzalez" w:date="2017-09-28T19:03:00Z">
                    <w:rPr>
                      <w:rFonts w:ascii="Monaco" w:hAnsi="Monaco" w:cs="Monaco"/>
                      <w:sz w:val="32"/>
                      <w:szCs w:val="32"/>
                      <w:lang w:val="en-US"/>
                    </w:rPr>
                  </w:rPrChange>
                </w:rPr>
                <w:t xml:space="preserve"> </w:t>
              </w:r>
              <w:r w:rsidRPr="0055352B">
                <w:rPr>
                  <w:rFonts w:ascii="Monaco" w:hAnsi="Monaco" w:cs="Monaco"/>
                  <w:color w:val="4E9A06"/>
                  <w:sz w:val="20"/>
                  <w:szCs w:val="20"/>
                  <w:lang w:val="en-US"/>
                  <w:rPrChange w:id="2921" w:author="Borja Gonzalez" w:date="2017-09-28T19:03:00Z">
                    <w:rPr>
                      <w:rFonts w:ascii="Monaco" w:hAnsi="Monaco" w:cs="Monaco"/>
                      <w:color w:val="4E9A06"/>
                      <w:sz w:val="32"/>
                      <w:szCs w:val="32"/>
                      <w:lang w:val="en-US"/>
                    </w:rPr>
                  </w:rPrChange>
                </w:rPr>
                <w:t>"http://172.20.10.5:8124/../evolucion.html?var1="</w:t>
              </w:r>
              <w:r w:rsidRPr="0055352B">
                <w:rPr>
                  <w:rFonts w:ascii="Monaco" w:hAnsi="Monaco" w:cs="Monaco"/>
                  <w:b/>
                  <w:bCs/>
                  <w:color w:val="CE5C00"/>
                  <w:sz w:val="20"/>
                  <w:szCs w:val="20"/>
                  <w:lang w:val="en-US"/>
                  <w:rPrChange w:id="2922" w:author="Borja Gonzalez" w:date="2017-09-28T19:03:00Z">
                    <w:rPr>
                      <w:rFonts w:ascii="Monaco" w:hAnsi="Monaco" w:cs="Monaco"/>
                      <w:b/>
                      <w:bCs/>
                      <w:color w:val="CE5C00"/>
                      <w:sz w:val="32"/>
                      <w:szCs w:val="32"/>
                      <w:lang w:val="en-US"/>
                    </w:rPr>
                  </w:rPrChange>
                </w:rPr>
                <w:t>+</w:t>
              </w:r>
              <w:r w:rsidRPr="0055352B">
                <w:rPr>
                  <w:rFonts w:ascii="Monaco" w:hAnsi="Monaco" w:cs="Monaco"/>
                  <w:color w:val="000000"/>
                  <w:sz w:val="20"/>
                  <w:szCs w:val="20"/>
                  <w:lang w:val="en-US"/>
                  <w:rPrChange w:id="2923" w:author="Borja Gonzalez" w:date="2017-09-28T19:03:00Z">
                    <w:rPr>
                      <w:rFonts w:ascii="Monaco" w:hAnsi="Monaco" w:cs="Monaco"/>
                      <w:color w:val="000000"/>
                      <w:sz w:val="32"/>
                      <w:szCs w:val="32"/>
                      <w:lang w:val="en-US"/>
                    </w:rPr>
                  </w:rPrChange>
                </w:rPr>
                <w:t>id</w:t>
              </w:r>
              <w:r w:rsidRPr="0055352B">
                <w:rPr>
                  <w:rFonts w:ascii="Monaco" w:hAnsi="Monaco" w:cs="Monaco"/>
                  <w:b/>
                  <w:bCs/>
                  <w:color w:val="CE5C00"/>
                  <w:sz w:val="20"/>
                  <w:szCs w:val="20"/>
                  <w:lang w:val="en-US"/>
                  <w:rPrChange w:id="2924" w:author="Borja Gonzalez" w:date="2017-09-28T19:03:00Z">
                    <w:rPr>
                      <w:rFonts w:ascii="Monaco" w:hAnsi="Monaco" w:cs="Monaco"/>
                      <w:b/>
                      <w:bCs/>
                      <w:color w:val="CE5C00"/>
                      <w:sz w:val="32"/>
                      <w:szCs w:val="32"/>
                      <w:lang w:val="en-US"/>
                    </w:rPr>
                  </w:rPrChange>
                </w:rPr>
                <w:t>+</w:t>
              </w:r>
              <w:r w:rsidRPr="0055352B">
                <w:rPr>
                  <w:rFonts w:ascii="Monaco" w:hAnsi="Monaco" w:cs="Monaco"/>
                  <w:color w:val="4E9A06"/>
                  <w:sz w:val="20"/>
                  <w:szCs w:val="20"/>
                  <w:lang w:val="en-US"/>
                  <w:rPrChange w:id="2925" w:author="Borja Gonzalez" w:date="2017-09-28T19:03:00Z">
                    <w:rPr>
                      <w:rFonts w:ascii="Monaco" w:hAnsi="Monaco" w:cs="Monaco"/>
                      <w:color w:val="4E9A06"/>
                      <w:sz w:val="32"/>
                      <w:szCs w:val="32"/>
                      <w:lang w:val="en-US"/>
                    </w:rPr>
                  </w:rPrChange>
                </w:rPr>
                <w:t>"&amp;var2="</w:t>
              </w:r>
              <w:r w:rsidRPr="0055352B">
                <w:rPr>
                  <w:rFonts w:ascii="Monaco" w:hAnsi="Monaco" w:cs="Monaco"/>
                  <w:b/>
                  <w:bCs/>
                  <w:color w:val="CE5C00"/>
                  <w:sz w:val="20"/>
                  <w:szCs w:val="20"/>
                  <w:lang w:val="en-US"/>
                  <w:rPrChange w:id="2926" w:author="Borja Gonzalez" w:date="2017-09-28T19:03:00Z">
                    <w:rPr>
                      <w:rFonts w:ascii="Monaco" w:hAnsi="Monaco" w:cs="Monaco"/>
                      <w:b/>
                      <w:bCs/>
                      <w:color w:val="CE5C00"/>
                      <w:sz w:val="32"/>
                      <w:szCs w:val="32"/>
                      <w:lang w:val="en-US"/>
                    </w:rPr>
                  </w:rPrChange>
                </w:rPr>
                <w:t>+</w:t>
              </w:r>
              <w:r w:rsidRPr="0055352B">
                <w:rPr>
                  <w:rFonts w:ascii="Monaco" w:hAnsi="Monaco" w:cs="Monaco"/>
                  <w:color w:val="000000"/>
                  <w:sz w:val="20"/>
                  <w:szCs w:val="20"/>
                  <w:lang w:val="en-US"/>
                  <w:rPrChange w:id="2927" w:author="Borja Gonzalez" w:date="2017-09-28T19:03:00Z">
                    <w:rPr>
                      <w:rFonts w:ascii="Monaco" w:hAnsi="Monaco" w:cs="Monaco"/>
                      <w:color w:val="000000"/>
                      <w:sz w:val="32"/>
                      <w:szCs w:val="32"/>
                      <w:lang w:val="en-US"/>
                    </w:rPr>
                  </w:rPrChange>
                </w:rPr>
                <w:t>nombre</w:t>
              </w:r>
              <w:r w:rsidRPr="0055352B">
                <w:rPr>
                  <w:rFonts w:ascii="Monaco" w:hAnsi="Monaco" w:cs="Monaco"/>
                  <w:b/>
                  <w:bCs/>
                  <w:color w:val="CE5C00"/>
                  <w:sz w:val="20"/>
                  <w:szCs w:val="20"/>
                  <w:lang w:val="en-US"/>
                  <w:rPrChange w:id="2928" w:author="Borja Gonzalez" w:date="2017-09-28T19:03:00Z">
                    <w:rPr>
                      <w:rFonts w:ascii="Monaco" w:hAnsi="Monaco" w:cs="Monaco"/>
                      <w:b/>
                      <w:bCs/>
                      <w:color w:val="CE5C00"/>
                      <w:sz w:val="32"/>
                      <w:szCs w:val="32"/>
                      <w:lang w:val="en-US"/>
                    </w:rPr>
                  </w:rPrChange>
                </w:rPr>
                <w:t>+</w:t>
              </w:r>
              <w:r w:rsidRPr="0055352B">
                <w:rPr>
                  <w:rFonts w:ascii="Monaco" w:hAnsi="Monaco" w:cs="Monaco"/>
                  <w:color w:val="4E9A06"/>
                  <w:sz w:val="20"/>
                  <w:szCs w:val="20"/>
                  <w:lang w:val="en-US"/>
                  <w:rPrChange w:id="2929" w:author="Borja Gonzalez" w:date="2017-09-28T19:03:00Z">
                    <w:rPr>
                      <w:rFonts w:ascii="Monaco" w:hAnsi="Monaco" w:cs="Monaco"/>
                      <w:color w:val="4E9A06"/>
                      <w:sz w:val="32"/>
                      <w:szCs w:val="32"/>
                      <w:lang w:val="en-US"/>
                    </w:rPr>
                  </w:rPrChange>
                </w:rPr>
                <w:t>"&amp;var3="</w:t>
              </w:r>
              <w:r w:rsidRPr="0055352B">
                <w:rPr>
                  <w:rFonts w:ascii="Monaco" w:hAnsi="Monaco" w:cs="Monaco"/>
                  <w:b/>
                  <w:bCs/>
                  <w:color w:val="CE5C00"/>
                  <w:sz w:val="20"/>
                  <w:szCs w:val="20"/>
                  <w:lang w:val="en-US"/>
                  <w:rPrChange w:id="2930" w:author="Borja Gonzalez" w:date="2017-09-28T19:03:00Z">
                    <w:rPr>
                      <w:rFonts w:ascii="Monaco" w:hAnsi="Monaco" w:cs="Monaco"/>
                      <w:b/>
                      <w:bCs/>
                      <w:color w:val="CE5C00"/>
                      <w:sz w:val="32"/>
                      <w:szCs w:val="32"/>
                      <w:lang w:val="en-US"/>
                    </w:rPr>
                  </w:rPrChange>
                </w:rPr>
                <w:t>+</w:t>
              </w:r>
              <w:r w:rsidRPr="0055352B">
                <w:rPr>
                  <w:rFonts w:ascii="Monaco" w:hAnsi="Monaco" w:cs="Monaco"/>
                  <w:color w:val="000000"/>
                  <w:sz w:val="20"/>
                  <w:szCs w:val="20"/>
                  <w:lang w:val="en-US"/>
                  <w:rPrChange w:id="2931" w:author="Borja Gonzalez" w:date="2017-09-28T19:03:00Z">
                    <w:rPr>
                      <w:rFonts w:ascii="Monaco" w:hAnsi="Monaco" w:cs="Monaco"/>
                      <w:color w:val="000000"/>
                      <w:sz w:val="32"/>
                      <w:szCs w:val="32"/>
                      <w:lang w:val="en-US"/>
                    </w:rPr>
                  </w:rPrChange>
                </w:rPr>
                <w:t>apellido</w:t>
              </w:r>
              <w:r w:rsidRPr="0055352B">
                <w:rPr>
                  <w:rFonts w:ascii="Monaco" w:hAnsi="Monaco" w:cs="Monaco"/>
                  <w:b/>
                  <w:bCs/>
                  <w:color w:val="CE5C00"/>
                  <w:sz w:val="20"/>
                  <w:szCs w:val="20"/>
                  <w:lang w:val="en-US"/>
                  <w:rPrChange w:id="2932" w:author="Borja Gonzalez" w:date="2017-09-28T19:03:00Z">
                    <w:rPr>
                      <w:rFonts w:ascii="Monaco" w:hAnsi="Monaco" w:cs="Monaco"/>
                      <w:b/>
                      <w:bCs/>
                      <w:color w:val="CE5C00"/>
                      <w:sz w:val="32"/>
                      <w:szCs w:val="32"/>
                      <w:lang w:val="en-US"/>
                    </w:rPr>
                  </w:rPrChange>
                </w:rPr>
                <w:t>+</w:t>
              </w:r>
              <w:r w:rsidRPr="0055352B">
                <w:rPr>
                  <w:rFonts w:ascii="Monaco" w:hAnsi="Monaco" w:cs="Monaco"/>
                  <w:color w:val="4E9A06"/>
                  <w:sz w:val="20"/>
                  <w:szCs w:val="20"/>
                  <w:lang w:val="en-US"/>
                  <w:rPrChange w:id="2933" w:author="Borja Gonzalez" w:date="2017-09-28T19:03:00Z">
                    <w:rPr>
                      <w:rFonts w:ascii="Monaco" w:hAnsi="Monaco" w:cs="Monaco"/>
                      <w:color w:val="4E9A06"/>
                      <w:sz w:val="32"/>
                      <w:szCs w:val="32"/>
                      <w:lang w:val="en-US"/>
                    </w:rPr>
                  </w:rPrChange>
                </w:rPr>
                <w:t>"&amp;var4="</w:t>
              </w:r>
              <w:r w:rsidRPr="0055352B">
                <w:rPr>
                  <w:rFonts w:ascii="Monaco" w:hAnsi="Monaco" w:cs="Monaco"/>
                  <w:b/>
                  <w:bCs/>
                  <w:color w:val="CE5C00"/>
                  <w:sz w:val="20"/>
                  <w:szCs w:val="20"/>
                  <w:lang w:val="en-US"/>
                  <w:rPrChange w:id="2934" w:author="Borja Gonzalez" w:date="2017-09-28T19:03:00Z">
                    <w:rPr>
                      <w:rFonts w:ascii="Monaco" w:hAnsi="Monaco" w:cs="Monaco"/>
                      <w:b/>
                      <w:bCs/>
                      <w:color w:val="CE5C00"/>
                      <w:sz w:val="32"/>
                      <w:szCs w:val="32"/>
                      <w:lang w:val="en-US"/>
                    </w:rPr>
                  </w:rPrChange>
                </w:rPr>
                <w:t>+</w:t>
              </w:r>
              <w:r w:rsidRPr="0055352B">
                <w:rPr>
                  <w:rFonts w:ascii="Monaco" w:hAnsi="Monaco" w:cs="Monaco"/>
                  <w:color w:val="000000"/>
                  <w:sz w:val="20"/>
                  <w:szCs w:val="20"/>
                  <w:lang w:val="en-US"/>
                  <w:rPrChange w:id="2935" w:author="Borja Gonzalez" w:date="2017-09-28T19:03:00Z">
                    <w:rPr>
                      <w:rFonts w:ascii="Monaco" w:hAnsi="Monaco" w:cs="Monaco"/>
                      <w:color w:val="000000"/>
                      <w:sz w:val="32"/>
                      <w:szCs w:val="32"/>
                      <w:lang w:val="en-US"/>
                    </w:rPr>
                  </w:rPrChange>
                </w:rPr>
                <w:t>sexo</w:t>
              </w:r>
              <w:r w:rsidRPr="0055352B">
                <w:rPr>
                  <w:rFonts w:ascii="Monaco" w:hAnsi="Monaco" w:cs="Monaco"/>
                  <w:b/>
                  <w:bCs/>
                  <w:color w:val="000000"/>
                  <w:sz w:val="20"/>
                  <w:szCs w:val="20"/>
                  <w:lang w:val="en-US"/>
                  <w:rPrChange w:id="2936" w:author="Borja Gonzalez" w:date="2017-09-28T19:03:00Z">
                    <w:rPr>
                      <w:rFonts w:ascii="Monaco" w:hAnsi="Monaco" w:cs="Monaco"/>
                      <w:b/>
                      <w:bCs/>
                      <w:color w:val="000000"/>
                      <w:sz w:val="32"/>
                      <w:szCs w:val="32"/>
                      <w:lang w:val="en-US"/>
                    </w:rPr>
                  </w:rPrChange>
                </w:rPr>
                <w:t>;</w:t>
              </w:r>
            </w:ins>
          </w:p>
          <w:p w14:paraId="44B95ECE" w14:textId="77777777" w:rsidR="0055352B" w:rsidRPr="0055352B" w:rsidRDefault="0055352B" w:rsidP="0055352B">
            <w:pPr>
              <w:keepNext/>
              <w:keepLines/>
              <w:widowControl w:val="0"/>
              <w:autoSpaceDE w:val="0"/>
              <w:autoSpaceDN w:val="0"/>
              <w:adjustRightInd w:val="0"/>
              <w:spacing w:before="200"/>
              <w:outlineLvl w:val="4"/>
              <w:rPr>
                <w:ins w:id="2937" w:author="Borja Gonzalez" w:date="2017-09-28T19:03:00Z"/>
                <w:rFonts w:ascii="Monaco" w:hAnsi="Monaco" w:cs="Monaco"/>
                <w:sz w:val="20"/>
                <w:szCs w:val="20"/>
                <w:lang w:val="en-US"/>
                <w:rPrChange w:id="2938" w:author="Borja Gonzalez" w:date="2017-09-28T19:03:00Z">
                  <w:rPr>
                    <w:ins w:id="2939" w:author="Borja Gonzalez" w:date="2017-09-28T19:03:00Z"/>
                    <w:rFonts w:ascii="Monaco" w:eastAsiaTheme="majorEastAsia" w:hAnsi="Monaco" w:cs="Monaco"/>
                    <w:color w:val="243F60" w:themeColor="accent1" w:themeShade="7F"/>
                    <w:sz w:val="32"/>
                    <w:szCs w:val="32"/>
                    <w:lang w:val="en-US"/>
                  </w:rPr>
                </w:rPrChange>
              </w:rPr>
            </w:pPr>
            <w:ins w:id="2940" w:author="Borja Gonzalez" w:date="2017-09-28T19:03:00Z">
              <w:r w:rsidRPr="0055352B">
                <w:rPr>
                  <w:rFonts w:ascii="Monaco" w:hAnsi="Monaco" w:cs="Monaco"/>
                  <w:b/>
                  <w:bCs/>
                  <w:color w:val="000000"/>
                  <w:sz w:val="20"/>
                  <w:szCs w:val="20"/>
                  <w:lang w:val="en-US"/>
                  <w:rPrChange w:id="2941" w:author="Borja Gonzalez" w:date="2017-09-28T19:03:00Z">
                    <w:rPr>
                      <w:rFonts w:ascii="Monaco" w:hAnsi="Monaco" w:cs="Monaco"/>
                      <w:b/>
                      <w:bCs/>
                      <w:color w:val="000000"/>
                      <w:sz w:val="32"/>
                      <w:szCs w:val="32"/>
                      <w:lang w:val="en-US"/>
                    </w:rPr>
                  </w:rPrChange>
                </w:rPr>
                <w:t>}</w:t>
              </w:r>
            </w:ins>
          </w:p>
          <w:p w14:paraId="2B188A17" w14:textId="77777777" w:rsidR="0055352B" w:rsidRDefault="0055352B" w:rsidP="00BC4CE1">
            <w:pPr>
              <w:rPr>
                <w:ins w:id="2942" w:author="Borja Gonzalez" w:date="2017-09-28T19:03:00Z"/>
              </w:rPr>
            </w:pPr>
          </w:p>
        </w:tc>
      </w:tr>
    </w:tbl>
    <w:p w14:paraId="7B5D7857" w14:textId="53A39DF1" w:rsidR="00DC7D84" w:rsidRDefault="00DC7D84" w:rsidP="00BC4CE1"/>
    <w:p w14:paraId="3493EB97" w14:textId="77777777" w:rsidR="00DC7D84" w:rsidRDefault="00DC7D84" w:rsidP="00BC4CE1"/>
    <w:p w14:paraId="29C1C76A" w14:textId="0316DC26" w:rsidR="00DC7D84" w:rsidRDefault="00DC7D84" w:rsidP="00BC4CE1">
      <w:r>
        <w:t>La función datos posiciona al usuario en la pestaña de datos y pasa los datos del paciente a través de la URL. Así desde la pestaña de datos el navegador tendrá acceso a los datos del paciente del que tiene que mostrar los datos de movimientos.</w:t>
      </w:r>
    </w:p>
    <w:p w14:paraId="110EE293" w14:textId="77777777" w:rsidR="00DC7D84" w:rsidRDefault="00DC7D84" w:rsidP="00BC4CE1"/>
    <w:p w14:paraId="36788556" w14:textId="77777777" w:rsidR="00A47B4C" w:rsidRDefault="00662D0C" w:rsidP="00BC4CE1">
      <w:pPr>
        <w:rPr>
          <w:ins w:id="2943" w:author="Borja Gonzalez" w:date="2017-09-28T19:09:00Z"/>
        </w:rPr>
      </w:pPr>
      <w:del w:id="2944" w:author="Borja Gonzalez" w:date="2017-09-28T19:09:00Z">
        <w:r w:rsidDel="00A47B4C">
          <w:rPr>
            <w:noProof/>
            <w:lang w:val="en-US"/>
          </w:rPr>
          <w:drawing>
            <wp:inline distT="0" distB="0" distL="0" distR="0" wp14:anchorId="6DFF17E9" wp14:editId="65973007">
              <wp:extent cx="7365339" cy="4076700"/>
              <wp:effectExtent l="0" t="0" r="1270" b="0"/>
              <wp:docPr id="4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7366007" cy="4077070"/>
                      </a:xfrm>
                      <a:prstGeom prst="rect">
                        <a:avLst/>
                      </a:prstGeom>
                      <a:noFill/>
                      <a:ln>
                        <a:noFill/>
                      </a:ln>
                    </pic:spPr>
                  </pic:pic>
                </a:graphicData>
              </a:graphic>
            </wp:inline>
          </w:drawing>
        </w:r>
      </w:del>
    </w:p>
    <w:tbl>
      <w:tblPr>
        <w:tblStyle w:val="TableGrid"/>
        <w:tblW w:w="0" w:type="auto"/>
        <w:tblLook w:val="04A0" w:firstRow="1" w:lastRow="0" w:firstColumn="1" w:lastColumn="0" w:noHBand="0" w:noVBand="1"/>
      </w:tblPr>
      <w:tblGrid>
        <w:gridCol w:w="8856"/>
      </w:tblGrid>
      <w:tr w:rsidR="00A47B4C" w14:paraId="25DBFBCD" w14:textId="77777777" w:rsidTr="00A47B4C">
        <w:trPr>
          <w:ins w:id="2945" w:author="Borja Gonzalez" w:date="2017-09-28T19:09:00Z"/>
        </w:trPr>
        <w:tc>
          <w:tcPr>
            <w:tcW w:w="8856" w:type="dxa"/>
          </w:tcPr>
          <w:p w14:paraId="733045D6" w14:textId="77777777" w:rsidR="00A47B4C" w:rsidRPr="00A47B4C" w:rsidRDefault="00A47B4C" w:rsidP="00A47B4C">
            <w:pPr>
              <w:keepNext/>
              <w:keepLines/>
              <w:widowControl w:val="0"/>
              <w:autoSpaceDE w:val="0"/>
              <w:autoSpaceDN w:val="0"/>
              <w:adjustRightInd w:val="0"/>
              <w:spacing w:before="200"/>
              <w:outlineLvl w:val="4"/>
              <w:rPr>
                <w:ins w:id="2946" w:author="Borja Gonzalez" w:date="2017-09-28T19:09:00Z"/>
                <w:rFonts w:ascii="Monaco" w:hAnsi="Monaco" w:cs="Monaco"/>
                <w:sz w:val="20"/>
                <w:szCs w:val="20"/>
                <w:lang w:val="en-US"/>
                <w:rPrChange w:id="2947" w:author="Borja Gonzalez" w:date="2017-09-28T19:09:00Z">
                  <w:rPr>
                    <w:ins w:id="2948" w:author="Borja Gonzalez" w:date="2017-09-28T19:09:00Z"/>
                    <w:rFonts w:ascii="Monaco" w:eastAsiaTheme="majorEastAsia" w:hAnsi="Monaco" w:cs="Monaco"/>
                    <w:color w:val="243F60" w:themeColor="accent1" w:themeShade="7F"/>
                    <w:sz w:val="32"/>
                    <w:szCs w:val="32"/>
                    <w:lang w:val="en-US"/>
                  </w:rPr>
                </w:rPrChange>
              </w:rPr>
            </w:pPr>
            <w:ins w:id="2949" w:author="Borja Gonzalez" w:date="2017-09-28T19:09:00Z">
              <w:r w:rsidRPr="00A47B4C">
                <w:rPr>
                  <w:rFonts w:ascii="Monaco" w:hAnsi="Monaco" w:cs="Monaco"/>
                  <w:sz w:val="20"/>
                  <w:szCs w:val="20"/>
                  <w:lang w:val="en-US"/>
                  <w:rPrChange w:id="2950" w:author="Borja Gonzalez" w:date="2017-09-28T19:09:00Z">
                    <w:rPr>
                      <w:rFonts w:ascii="Monaco" w:hAnsi="Monaco" w:cs="Monaco"/>
                      <w:sz w:val="32"/>
                      <w:szCs w:val="32"/>
                      <w:lang w:val="en-US"/>
                    </w:rPr>
                  </w:rPrChange>
                </w:rPr>
                <w:lastRenderedPageBreak/>
                <w:t>document.getElementById("paciente_info").innerHTML = "Paciente: "+nombre+" "+apellido;</w:t>
              </w:r>
            </w:ins>
          </w:p>
          <w:p w14:paraId="1DF42A71" w14:textId="77777777" w:rsidR="00A47B4C" w:rsidRPr="00A47B4C" w:rsidRDefault="00A47B4C" w:rsidP="00A47B4C">
            <w:pPr>
              <w:keepNext/>
              <w:keepLines/>
              <w:widowControl w:val="0"/>
              <w:autoSpaceDE w:val="0"/>
              <w:autoSpaceDN w:val="0"/>
              <w:adjustRightInd w:val="0"/>
              <w:spacing w:before="200"/>
              <w:outlineLvl w:val="4"/>
              <w:rPr>
                <w:ins w:id="2951" w:author="Borja Gonzalez" w:date="2017-09-28T19:09:00Z"/>
                <w:rFonts w:ascii="Monaco" w:hAnsi="Monaco" w:cs="Monaco"/>
                <w:sz w:val="20"/>
                <w:szCs w:val="20"/>
                <w:lang w:val="en-US"/>
                <w:rPrChange w:id="2952" w:author="Borja Gonzalez" w:date="2017-09-28T19:09:00Z">
                  <w:rPr>
                    <w:ins w:id="2953" w:author="Borja Gonzalez" w:date="2017-09-28T19:09:00Z"/>
                    <w:rFonts w:ascii="Monaco" w:eastAsiaTheme="majorEastAsia" w:hAnsi="Monaco" w:cs="Monaco"/>
                    <w:color w:val="243F60" w:themeColor="accent1" w:themeShade="7F"/>
                    <w:sz w:val="32"/>
                    <w:szCs w:val="32"/>
                    <w:lang w:val="en-US"/>
                  </w:rPr>
                </w:rPrChange>
              </w:rPr>
            </w:pPr>
            <w:ins w:id="2954" w:author="Borja Gonzalez" w:date="2017-09-28T19:09:00Z">
              <w:r w:rsidRPr="00A47B4C">
                <w:rPr>
                  <w:rFonts w:ascii="Monaco" w:hAnsi="Monaco" w:cs="Monaco"/>
                  <w:sz w:val="20"/>
                  <w:szCs w:val="20"/>
                  <w:lang w:val="en-US"/>
                  <w:rPrChange w:id="2955" w:author="Borja Gonzalez" w:date="2017-09-28T19:09:00Z">
                    <w:rPr>
                      <w:rFonts w:ascii="Monaco" w:hAnsi="Monaco" w:cs="Monaco"/>
                      <w:sz w:val="32"/>
                      <w:szCs w:val="32"/>
                      <w:lang w:val="en-US"/>
                    </w:rPr>
                  </w:rPrChange>
                </w:rPr>
                <w:t>get_datos_node(id, function(datos){</w:t>
              </w:r>
            </w:ins>
          </w:p>
          <w:p w14:paraId="3B0CE2BB" w14:textId="77777777" w:rsidR="00A47B4C" w:rsidRPr="00A47B4C" w:rsidRDefault="00A47B4C" w:rsidP="00A47B4C">
            <w:pPr>
              <w:keepNext/>
              <w:keepLines/>
              <w:widowControl w:val="0"/>
              <w:autoSpaceDE w:val="0"/>
              <w:autoSpaceDN w:val="0"/>
              <w:adjustRightInd w:val="0"/>
              <w:spacing w:before="200"/>
              <w:outlineLvl w:val="4"/>
              <w:rPr>
                <w:ins w:id="2956" w:author="Borja Gonzalez" w:date="2017-09-28T19:09:00Z"/>
                <w:rFonts w:ascii="Monaco" w:hAnsi="Monaco" w:cs="Monaco"/>
                <w:sz w:val="20"/>
                <w:szCs w:val="20"/>
                <w:lang w:val="en-US"/>
                <w:rPrChange w:id="2957" w:author="Borja Gonzalez" w:date="2017-09-28T19:09:00Z">
                  <w:rPr>
                    <w:ins w:id="2958" w:author="Borja Gonzalez" w:date="2017-09-28T19:09:00Z"/>
                    <w:rFonts w:ascii="Monaco" w:eastAsiaTheme="majorEastAsia" w:hAnsi="Monaco" w:cs="Monaco"/>
                    <w:color w:val="243F60" w:themeColor="accent1" w:themeShade="7F"/>
                    <w:sz w:val="32"/>
                    <w:szCs w:val="32"/>
                    <w:lang w:val="en-US"/>
                  </w:rPr>
                </w:rPrChange>
              </w:rPr>
            </w:pPr>
            <w:ins w:id="2959" w:author="Borja Gonzalez" w:date="2017-09-28T19:09:00Z">
              <w:r w:rsidRPr="00A47B4C">
                <w:rPr>
                  <w:rFonts w:ascii="Monaco" w:hAnsi="Monaco" w:cs="Monaco"/>
                  <w:sz w:val="20"/>
                  <w:szCs w:val="20"/>
                  <w:lang w:val="en-US"/>
                  <w:rPrChange w:id="2960" w:author="Borja Gonzalez" w:date="2017-09-28T19:09:00Z">
                    <w:rPr>
                      <w:rFonts w:ascii="Monaco" w:hAnsi="Monaco" w:cs="Monaco"/>
                      <w:sz w:val="32"/>
                      <w:szCs w:val="32"/>
                      <w:lang w:val="en-US"/>
                    </w:rPr>
                  </w:rPrChange>
                </w:rPr>
                <w:tab/>
                <w:t>if (datos.length==0){</w:t>
              </w:r>
            </w:ins>
          </w:p>
          <w:p w14:paraId="7862E3D1" w14:textId="77777777" w:rsidR="00A47B4C" w:rsidRPr="00A47B4C" w:rsidRDefault="00A47B4C" w:rsidP="00A47B4C">
            <w:pPr>
              <w:keepNext/>
              <w:keepLines/>
              <w:widowControl w:val="0"/>
              <w:autoSpaceDE w:val="0"/>
              <w:autoSpaceDN w:val="0"/>
              <w:adjustRightInd w:val="0"/>
              <w:spacing w:before="200"/>
              <w:outlineLvl w:val="4"/>
              <w:rPr>
                <w:ins w:id="2961" w:author="Borja Gonzalez" w:date="2017-09-28T19:09:00Z"/>
                <w:rFonts w:ascii="Monaco" w:hAnsi="Monaco" w:cs="Monaco"/>
                <w:sz w:val="20"/>
                <w:szCs w:val="20"/>
                <w:lang w:val="en-US"/>
                <w:rPrChange w:id="2962" w:author="Borja Gonzalez" w:date="2017-09-28T19:09:00Z">
                  <w:rPr>
                    <w:ins w:id="2963" w:author="Borja Gonzalez" w:date="2017-09-28T19:09:00Z"/>
                    <w:rFonts w:ascii="Monaco" w:eastAsiaTheme="majorEastAsia" w:hAnsi="Monaco" w:cs="Monaco"/>
                    <w:color w:val="243F60" w:themeColor="accent1" w:themeShade="7F"/>
                    <w:sz w:val="32"/>
                    <w:szCs w:val="32"/>
                    <w:lang w:val="en-US"/>
                  </w:rPr>
                </w:rPrChange>
              </w:rPr>
            </w:pPr>
            <w:ins w:id="2964" w:author="Borja Gonzalez" w:date="2017-09-28T19:09:00Z">
              <w:r w:rsidRPr="00A47B4C">
                <w:rPr>
                  <w:rFonts w:ascii="Monaco" w:hAnsi="Monaco" w:cs="Monaco"/>
                  <w:sz w:val="20"/>
                  <w:szCs w:val="20"/>
                  <w:lang w:val="en-US"/>
                  <w:rPrChange w:id="2965" w:author="Borja Gonzalez" w:date="2017-09-28T19:09:00Z">
                    <w:rPr>
                      <w:rFonts w:ascii="Monaco" w:hAnsi="Monaco" w:cs="Monaco"/>
                      <w:sz w:val="32"/>
                      <w:szCs w:val="32"/>
                      <w:lang w:val="en-US"/>
                    </w:rPr>
                  </w:rPrChange>
                </w:rPr>
                <w:tab/>
              </w:r>
              <w:r w:rsidRPr="00A47B4C">
                <w:rPr>
                  <w:rFonts w:ascii="Monaco" w:hAnsi="Monaco" w:cs="Monaco"/>
                  <w:sz w:val="20"/>
                  <w:szCs w:val="20"/>
                  <w:lang w:val="en-US"/>
                  <w:rPrChange w:id="2966" w:author="Borja Gonzalez" w:date="2017-09-28T19:09:00Z">
                    <w:rPr>
                      <w:rFonts w:ascii="Monaco" w:hAnsi="Monaco" w:cs="Monaco"/>
                      <w:sz w:val="32"/>
                      <w:szCs w:val="32"/>
                      <w:lang w:val="en-US"/>
                    </w:rPr>
                  </w:rPrChange>
                </w:rPr>
                <w:tab/>
                <w:t>document.getElementById("paciente_info_1").innerHTML = "Todavía no hay datos de movimieto disponibles para este paciente";</w:t>
              </w:r>
            </w:ins>
          </w:p>
          <w:p w14:paraId="04CAB87F" w14:textId="77777777" w:rsidR="00A47B4C" w:rsidRPr="00A47B4C" w:rsidRDefault="00A47B4C" w:rsidP="00A47B4C">
            <w:pPr>
              <w:keepNext/>
              <w:keepLines/>
              <w:widowControl w:val="0"/>
              <w:autoSpaceDE w:val="0"/>
              <w:autoSpaceDN w:val="0"/>
              <w:adjustRightInd w:val="0"/>
              <w:spacing w:before="200"/>
              <w:outlineLvl w:val="4"/>
              <w:rPr>
                <w:ins w:id="2967" w:author="Borja Gonzalez" w:date="2017-09-28T19:09:00Z"/>
                <w:rFonts w:ascii="Monaco" w:hAnsi="Monaco" w:cs="Monaco"/>
                <w:sz w:val="20"/>
                <w:szCs w:val="20"/>
                <w:lang w:val="en-US"/>
                <w:rPrChange w:id="2968" w:author="Borja Gonzalez" w:date="2017-09-28T19:09:00Z">
                  <w:rPr>
                    <w:ins w:id="2969" w:author="Borja Gonzalez" w:date="2017-09-28T19:09:00Z"/>
                    <w:rFonts w:ascii="Monaco" w:eastAsiaTheme="majorEastAsia" w:hAnsi="Monaco" w:cs="Monaco"/>
                    <w:color w:val="243F60" w:themeColor="accent1" w:themeShade="7F"/>
                    <w:sz w:val="32"/>
                    <w:szCs w:val="32"/>
                    <w:lang w:val="en-US"/>
                  </w:rPr>
                </w:rPrChange>
              </w:rPr>
            </w:pPr>
            <w:ins w:id="2970" w:author="Borja Gonzalez" w:date="2017-09-28T19:09:00Z">
              <w:r w:rsidRPr="00A47B4C">
                <w:rPr>
                  <w:rFonts w:ascii="Monaco" w:hAnsi="Monaco" w:cs="Monaco"/>
                  <w:sz w:val="20"/>
                  <w:szCs w:val="20"/>
                  <w:lang w:val="en-US"/>
                  <w:rPrChange w:id="2971" w:author="Borja Gonzalez" w:date="2017-09-28T19:09:00Z">
                    <w:rPr>
                      <w:rFonts w:ascii="Monaco" w:hAnsi="Monaco" w:cs="Monaco"/>
                      <w:sz w:val="32"/>
                      <w:szCs w:val="32"/>
                      <w:lang w:val="en-US"/>
                    </w:rPr>
                  </w:rPrChange>
                </w:rPr>
                <w:tab/>
                <w:t>}</w:t>
              </w:r>
            </w:ins>
          </w:p>
          <w:p w14:paraId="7014A571" w14:textId="77777777" w:rsidR="00A47B4C" w:rsidRPr="00A47B4C" w:rsidRDefault="00A47B4C" w:rsidP="00A47B4C">
            <w:pPr>
              <w:keepNext/>
              <w:keepLines/>
              <w:widowControl w:val="0"/>
              <w:autoSpaceDE w:val="0"/>
              <w:autoSpaceDN w:val="0"/>
              <w:adjustRightInd w:val="0"/>
              <w:spacing w:before="200"/>
              <w:outlineLvl w:val="4"/>
              <w:rPr>
                <w:ins w:id="2972" w:author="Borja Gonzalez" w:date="2017-09-28T19:09:00Z"/>
                <w:rFonts w:ascii="Monaco" w:hAnsi="Monaco" w:cs="Monaco"/>
                <w:sz w:val="20"/>
                <w:szCs w:val="20"/>
                <w:lang w:val="en-US"/>
                <w:rPrChange w:id="2973" w:author="Borja Gonzalez" w:date="2017-09-28T19:09:00Z">
                  <w:rPr>
                    <w:ins w:id="2974" w:author="Borja Gonzalez" w:date="2017-09-28T19:09:00Z"/>
                    <w:rFonts w:ascii="Monaco" w:eastAsiaTheme="majorEastAsia" w:hAnsi="Monaco" w:cs="Monaco"/>
                    <w:color w:val="243F60" w:themeColor="accent1" w:themeShade="7F"/>
                    <w:sz w:val="32"/>
                    <w:szCs w:val="32"/>
                    <w:lang w:val="en-US"/>
                  </w:rPr>
                </w:rPrChange>
              </w:rPr>
            </w:pPr>
            <w:ins w:id="2975" w:author="Borja Gonzalez" w:date="2017-09-28T19:09:00Z">
              <w:r w:rsidRPr="00A47B4C">
                <w:rPr>
                  <w:rFonts w:ascii="Monaco" w:hAnsi="Monaco" w:cs="Monaco"/>
                  <w:sz w:val="20"/>
                  <w:szCs w:val="20"/>
                  <w:lang w:val="en-US"/>
                  <w:rPrChange w:id="2976" w:author="Borja Gonzalez" w:date="2017-09-28T19:09:00Z">
                    <w:rPr>
                      <w:rFonts w:ascii="Monaco" w:hAnsi="Monaco" w:cs="Monaco"/>
                      <w:sz w:val="32"/>
                      <w:szCs w:val="32"/>
                      <w:lang w:val="en-US"/>
                    </w:rPr>
                  </w:rPrChange>
                </w:rPr>
                <w:tab/>
                <w:t>else{</w:t>
              </w:r>
            </w:ins>
          </w:p>
          <w:p w14:paraId="631BE0ED" w14:textId="77777777" w:rsidR="00A47B4C" w:rsidRPr="00A47B4C" w:rsidRDefault="00A47B4C" w:rsidP="00A47B4C">
            <w:pPr>
              <w:keepNext/>
              <w:keepLines/>
              <w:widowControl w:val="0"/>
              <w:autoSpaceDE w:val="0"/>
              <w:autoSpaceDN w:val="0"/>
              <w:adjustRightInd w:val="0"/>
              <w:spacing w:before="200"/>
              <w:outlineLvl w:val="4"/>
              <w:rPr>
                <w:ins w:id="2977" w:author="Borja Gonzalez" w:date="2017-09-28T19:09:00Z"/>
                <w:rFonts w:ascii="Monaco" w:hAnsi="Monaco" w:cs="Monaco"/>
                <w:sz w:val="20"/>
                <w:szCs w:val="20"/>
                <w:lang w:val="en-US"/>
                <w:rPrChange w:id="2978" w:author="Borja Gonzalez" w:date="2017-09-28T19:09:00Z">
                  <w:rPr>
                    <w:ins w:id="2979" w:author="Borja Gonzalez" w:date="2017-09-28T19:09:00Z"/>
                    <w:rFonts w:ascii="Monaco" w:eastAsiaTheme="majorEastAsia" w:hAnsi="Monaco" w:cs="Monaco"/>
                    <w:color w:val="243F60" w:themeColor="accent1" w:themeShade="7F"/>
                    <w:sz w:val="32"/>
                    <w:szCs w:val="32"/>
                    <w:lang w:val="en-US"/>
                  </w:rPr>
                </w:rPrChange>
              </w:rPr>
            </w:pPr>
            <w:ins w:id="2980" w:author="Borja Gonzalez" w:date="2017-09-28T19:09:00Z">
              <w:r w:rsidRPr="00A47B4C">
                <w:rPr>
                  <w:rFonts w:ascii="Monaco" w:hAnsi="Monaco" w:cs="Monaco"/>
                  <w:sz w:val="20"/>
                  <w:szCs w:val="20"/>
                  <w:lang w:val="en-US"/>
                  <w:rPrChange w:id="2981" w:author="Borja Gonzalez" w:date="2017-09-28T19:09:00Z">
                    <w:rPr>
                      <w:rFonts w:ascii="Monaco" w:hAnsi="Monaco" w:cs="Monaco"/>
                      <w:sz w:val="32"/>
                      <w:szCs w:val="32"/>
                      <w:lang w:val="en-US"/>
                    </w:rPr>
                  </w:rPrChange>
                </w:rPr>
                <w:tab/>
              </w:r>
              <w:r w:rsidRPr="00A47B4C">
                <w:rPr>
                  <w:rFonts w:ascii="Monaco" w:hAnsi="Monaco" w:cs="Monaco"/>
                  <w:sz w:val="20"/>
                  <w:szCs w:val="20"/>
                  <w:lang w:val="en-US"/>
                  <w:rPrChange w:id="2982" w:author="Borja Gonzalez" w:date="2017-09-28T19:09:00Z">
                    <w:rPr>
                      <w:rFonts w:ascii="Monaco" w:hAnsi="Monaco" w:cs="Monaco"/>
                      <w:sz w:val="32"/>
                      <w:szCs w:val="32"/>
                      <w:lang w:val="en-US"/>
                    </w:rPr>
                  </w:rPrChange>
                </w:rPr>
                <w:tab/>
                <w:t>var tabla = document.getElementById("miTabla");</w:t>
              </w:r>
            </w:ins>
          </w:p>
          <w:p w14:paraId="3F90CE1F" w14:textId="77777777" w:rsidR="00A47B4C" w:rsidRPr="00A47B4C" w:rsidRDefault="00A47B4C" w:rsidP="00A47B4C">
            <w:pPr>
              <w:keepNext/>
              <w:keepLines/>
              <w:widowControl w:val="0"/>
              <w:autoSpaceDE w:val="0"/>
              <w:autoSpaceDN w:val="0"/>
              <w:adjustRightInd w:val="0"/>
              <w:spacing w:before="200"/>
              <w:outlineLvl w:val="4"/>
              <w:rPr>
                <w:ins w:id="2983" w:author="Borja Gonzalez" w:date="2017-09-28T19:09:00Z"/>
                <w:rFonts w:ascii="Monaco" w:hAnsi="Monaco" w:cs="Monaco"/>
                <w:sz w:val="20"/>
                <w:szCs w:val="20"/>
                <w:lang w:val="en-US"/>
                <w:rPrChange w:id="2984" w:author="Borja Gonzalez" w:date="2017-09-28T19:09:00Z">
                  <w:rPr>
                    <w:ins w:id="2985" w:author="Borja Gonzalez" w:date="2017-09-28T19:09:00Z"/>
                    <w:rFonts w:ascii="Monaco" w:eastAsiaTheme="majorEastAsia" w:hAnsi="Monaco" w:cs="Monaco"/>
                    <w:color w:val="243F60" w:themeColor="accent1" w:themeShade="7F"/>
                    <w:sz w:val="32"/>
                    <w:szCs w:val="32"/>
                    <w:lang w:val="en-US"/>
                  </w:rPr>
                </w:rPrChange>
              </w:rPr>
            </w:pPr>
            <w:ins w:id="2986" w:author="Borja Gonzalez" w:date="2017-09-28T19:09:00Z">
              <w:r w:rsidRPr="00A47B4C">
                <w:rPr>
                  <w:rFonts w:ascii="Monaco" w:hAnsi="Monaco" w:cs="Monaco"/>
                  <w:sz w:val="20"/>
                  <w:szCs w:val="20"/>
                  <w:lang w:val="en-US"/>
                  <w:rPrChange w:id="2987" w:author="Borja Gonzalez" w:date="2017-09-28T19:09:00Z">
                    <w:rPr>
                      <w:rFonts w:ascii="Monaco" w:hAnsi="Monaco" w:cs="Monaco"/>
                      <w:sz w:val="32"/>
                      <w:szCs w:val="32"/>
                      <w:lang w:val="en-US"/>
                    </w:rPr>
                  </w:rPrChange>
                </w:rPr>
                <w:tab/>
              </w:r>
              <w:r w:rsidRPr="00A47B4C">
                <w:rPr>
                  <w:rFonts w:ascii="Monaco" w:hAnsi="Monaco" w:cs="Monaco"/>
                  <w:sz w:val="20"/>
                  <w:szCs w:val="20"/>
                  <w:lang w:val="en-US"/>
                  <w:rPrChange w:id="2988" w:author="Borja Gonzalez" w:date="2017-09-28T19:09:00Z">
                    <w:rPr>
                      <w:rFonts w:ascii="Monaco" w:hAnsi="Monaco" w:cs="Monaco"/>
                      <w:sz w:val="32"/>
                      <w:szCs w:val="32"/>
                      <w:lang w:val="en-US"/>
                    </w:rPr>
                  </w:rPrChange>
                </w:rPr>
                <w:tab/>
                <w:t>for(i=0; i</w:t>
              </w:r>
              <w:r w:rsidRPr="00A47B4C">
                <w:rPr>
                  <w:rFonts w:ascii="Monaco" w:hAnsi="Monaco" w:cs="Monaco"/>
                  <w:color w:val="A40000"/>
                  <w:sz w:val="20"/>
                  <w:szCs w:val="20"/>
                  <w:shd w:val="clear" w:color="EF2929" w:fill="auto"/>
                  <w:lang w:val="en-US"/>
                  <w:rPrChange w:id="2989" w:author="Borja Gonzalez" w:date="2017-09-28T19:09:00Z">
                    <w:rPr>
                      <w:rFonts w:ascii="Monaco" w:hAnsi="Monaco" w:cs="Monaco"/>
                      <w:color w:val="A40000"/>
                      <w:sz w:val="32"/>
                      <w:szCs w:val="32"/>
                      <w:shd w:val="clear" w:color="EF2929" w:fill="auto"/>
                      <w:lang w:val="en-US"/>
                    </w:rPr>
                  </w:rPrChange>
                </w:rPr>
                <w:t>&lt;</w:t>
              </w:r>
              <w:r w:rsidRPr="00A47B4C">
                <w:rPr>
                  <w:rFonts w:ascii="Monaco" w:hAnsi="Monaco" w:cs="Monaco"/>
                  <w:sz w:val="20"/>
                  <w:szCs w:val="20"/>
                  <w:lang w:val="en-US"/>
                  <w:rPrChange w:id="2990" w:author="Borja Gonzalez" w:date="2017-09-28T19:09:00Z">
                    <w:rPr>
                      <w:rFonts w:ascii="Monaco" w:hAnsi="Monaco" w:cs="Monaco"/>
                      <w:sz w:val="32"/>
                      <w:szCs w:val="32"/>
                      <w:lang w:val="en-US"/>
                    </w:rPr>
                  </w:rPrChange>
                </w:rPr>
                <w:t>(datos[0].values.length); i++){</w:t>
              </w:r>
            </w:ins>
          </w:p>
          <w:p w14:paraId="314055ED" w14:textId="77777777" w:rsidR="00A47B4C" w:rsidRPr="00A47B4C" w:rsidRDefault="00A47B4C" w:rsidP="00A47B4C">
            <w:pPr>
              <w:keepNext/>
              <w:keepLines/>
              <w:widowControl w:val="0"/>
              <w:autoSpaceDE w:val="0"/>
              <w:autoSpaceDN w:val="0"/>
              <w:adjustRightInd w:val="0"/>
              <w:spacing w:before="200"/>
              <w:outlineLvl w:val="4"/>
              <w:rPr>
                <w:ins w:id="2991" w:author="Borja Gonzalez" w:date="2017-09-28T19:09:00Z"/>
                <w:rFonts w:ascii="Monaco" w:hAnsi="Monaco" w:cs="Monaco"/>
                <w:sz w:val="20"/>
                <w:szCs w:val="20"/>
                <w:lang w:val="en-US"/>
                <w:rPrChange w:id="2992" w:author="Borja Gonzalez" w:date="2017-09-28T19:09:00Z">
                  <w:rPr>
                    <w:ins w:id="2993" w:author="Borja Gonzalez" w:date="2017-09-28T19:09:00Z"/>
                    <w:rFonts w:ascii="Monaco" w:eastAsiaTheme="majorEastAsia" w:hAnsi="Monaco" w:cs="Monaco"/>
                    <w:color w:val="243F60" w:themeColor="accent1" w:themeShade="7F"/>
                    <w:sz w:val="32"/>
                    <w:szCs w:val="32"/>
                    <w:lang w:val="en-US"/>
                  </w:rPr>
                </w:rPrChange>
              </w:rPr>
            </w:pPr>
            <w:ins w:id="2994" w:author="Borja Gonzalez" w:date="2017-09-28T19:09:00Z">
              <w:r w:rsidRPr="00A47B4C">
                <w:rPr>
                  <w:rFonts w:ascii="Monaco" w:hAnsi="Monaco" w:cs="Monaco"/>
                  <w:sz w:val="20"/>
                  <w:szCs w:val="20"/>
                  <w:lang w:val="en-US"/>
                  <w:rPrChange w:id="2995" w:author="Borja Gonzalez" w:date="2017-09-28T19:09:00Z">
                    <w:rPr>
                      <w:rFonts w:ascii="Monaco" w:hAnsi="Monaco" w:cs="Monaco"/>
                      <w:sz w:val="32"/>
                      <w:szCs w:val="32"/>
                      <w:lang w:val="en-US"/>
                    </w:rPr>
                  </w:rPrChange>
                </w:rPr>
                <w:tab/>
              </w:r>
              <w:r w:rsidRPr="00A47B4C">
                <w:rPr>
                  <w:rFonts w:ascii="Monaco" w:hAnsi="Monaco" w:cs="Monaco"/>
                  <w:sz w:val="20"/>
                  <w:szCs w:val="20"/>
                  <w:lang w:val="en-US"/>
                  <w:rPrChange w:id="2996" w:author="Borja Gonzalez" w:date="2017-09-28T19:09:00Z">
                    <w:rPr>
                      <w:rFonts w:ascii="Monaco" w:hAnsi="Monaco" w:cs="Monaco"/>
                      <w:sz w:val="32"/>
                      <w:szCs w:val="32"/>
                      <w:lang w:val="en-US"/>
                    </w:rPr>
                  </w:rPrChange>
                </w:rPr>
                <w:tab/>
              </w:r>
              <w:r w:rsidRPr="00A47B4C">
                <w:rPr>
                  <w:rFonts w:ascii="Monaco" w:hAnsi="Monaco" w:cs="Monaco"/>
                  <w:sz w:val="20"/>
                  <w:szCs w:val="20"/>
                  <w:lang w:val="en-US"/>
                  <w:rPrChange w:id="2997" w:author="Borja Gonzalez" w:date="2017-09-28T19:09:00Z">
                    <w:rPr>
                      <w:rFonts w:ascii="Monaco" w:hAnsi="Monaco" w:cs="Monaco"/>
                      <w:sz w:val="32"/>
                      <w:szCs w:val="32"/>
                      <w:lang w:val="en-US"/>
                    </w:rPr>
                  </w:rPrChange>
                </w:rPr>
                <w:tab/>
              </w:r>
              <w:r w:rsidRPr="00A47B4C">
                <w:rPr>
                  <w:rFonts w:ascii="Monaco" w:hAnsi="Monaco" w:cs="Monaco"/>
                  <w:sz w:val="20"/>
                  <w:szCs w:val="20"/>
                  <w:lang w:val="en-US"/>
                  <w:rPrChange w:id="2998" w:author="Borja Gonzalez" w:date="2017-09-28T19:09:00Z">
                    <w:rPr>
                      <w:rFonts w:ascii="Monaco" w:hAnsi="Monaco" w:cs="Monaco"/>
                      <w:sz w:val="32"/>
                      <w:szCs w:val="32"/>
                      <w:lang w:val="en-US"/>
                    </w:rPr>
                  </w:rPrChange>
                </w:rPr>
                <w:tab/>
              </w:r>
              <w:r w:rsidRPr="00A47B4C">
                <w:rPr>
                  <w:rFonts w:ascii="Monaco" w:hAnsi="Monaco" w:cs="Monaco"/>
                  <w:sz w:val="20"/>
                  <w:szCs w:val="20"/>
                  <w:lang w:val="en-US"/>
                  <w:rPrChange w:id="2999" w:author="Borja Gonzalez" w:date="2017-09-28T19:09:00Z">
                    <w:rPr>
                      <w:rFonts w:ascii="Monaco" w:hAnsi="Monaco" w:cs="Monaco"/>
                      <w:sz w:val="32"/>
                      <w:szCs w:val="32"/>
                      <w:lang w:val="en-US"/>
                    </w:rPr>
                  </w:rPrChange>
                </w:rPr>
                <w:tab/>
                <w:t>var filas = tabla.rows.length;</w:t>
              </w:r>
            </w:ins>
          </w:p>
          <w:p w14:paraId="0C2D36B3" w14:textId="77777777" w:rsidR="00A47B4C" w:rsidRPr="00A47B4C" w:rsidRDefault="00A47B4C" w:rsidP="00A47B4C">
            <w:pPr>
              <w:keepNext/>
              <w:keepLines/>
              <w:widowControl w:val="0"/>
              <w:autoSpaceDE w:val="0"/>
              <w:autoSpaceDN w:val="0"/>
              <w:adjustRightInd w:val="0"/>
              <w:spacing w:before="200"/>
              <w:outlineLvl w:val="4"/>
              <w:rPr>
                <w:ins w:id="3000" w:author="Borja Gonzalez" w:date="2017-09-28T19:09:00Z"/>
                <w:rFonts w:ascii="Monaco" w:hAnsi="Monaco" w:cs="Monaco"/>
                <w:sz w:val="20"/>
                <w:szCs w:val="20"/>
                <w:lang w:val="en-US"/>
                <w:rPrChange w:id="3001" w:author="Borja Gonzalez" w:date="2017-09-28T19:09:00Z">
                  <w:rPr>
                    <w:ins w:id="3002" w:author="Borja Gonzalez" w:date="2017-09-28T19:09:00Z"/>
                    <w:rFonts w:ascii="Monaco" w:eastAsiaTheme="majorEastAsia" w:hAnsi="Monaco" w:cs="Monaco"/>
                    <w:color w:val="243F60" w:themeColor="accent1" w:themeShade="7F"/>
                    <w:sz w:val="32"/>
                    <w:szCs w:val="32"/>
                    <w:lang w:val="en-US"/>
                  </w:rPr>
                </w:rPrChange>
              </w:rPr>
            </w:pPr>
            <w:ins w:id="3003" w:author="Borja Gonzalez" w:date="2017-09-28T19:09:00Z">
              <w:r w:rsidRPr="00A47B4C">
                <w:rPr>
                  <w:rFonts w:ascii="Monaco" w:hAnsi="Monaco" w:cs="Monaco"/>
                  <w:sz w:val="20"/>
                  <w:szCs w:val="20"/>
                  <w:lang w:val="en-US"/>
                  <w:rPrChange w:id="3004" w:author="Borja Gonzalez" w:date="2017-09-28T19:09:00Z">
                    <w:rPr>
                      <w:rFonts w:ascii="Monaco" w:hAnsi="Monaco" w:cs="Monaco"/>
                      <w:sz w:val="32"/>
                      <w:szCs w:val="32"/>
                      <w:lang w:val="en-US"/>
                    </w:rPr>
                  </w:rPrChange>
                </w:rPr>
                <w:tab/>
              </w:r>
              <w:r w:rsidRPr="00A47B4C">
                <w:rPr>
                  <w:rFonts w:ascii="Monaco" w:hAnsi="Monaco" w:cs="Monaco"/>
                  <w:sz w:val="20"/>
                  <w:szCs w:val="20"/>
                  <w:lang w:val="en-US"/>
                  <w:rPrChange w:id="3005" w:author="Borja Gonzalez" w:date="2017-09-28T19:09:00Z">
                    <w:rPr>
                      <w:rFonts w:ascii="Monaco" w:hAnsi="Monaco" w:cs="Monaco"/>
                      <w:sz w:val="32"/>
                      <w:szCs w:val="32"/>
                      <w:lang w:val="en-US"/>
                    </w:rPr>
                  </w:rPrChange>
                </w:rPr>
                <w:tab/>
              </w:r>
              <w:r w:rsidRPr="00A47B4C">
                <w:rPr>
                  <w:rFonts w:ascii="Monaco" w:hAnsi="Monaco" w:cs="Monaco"/>
                  <w:sz w:val="20"/>
                  <w:szCs w:val="20"/>
                  <w:lang w:val="en-US"/>
                  <w:rPrChange w:id="3006" w:author="Borja Gonzalez" w:date="2017-09-28T19:09:00Z">
                    <w:rPr>
                      <w:rFonts w:ascii="Monaco" w:hAnsi="Monaco" w:cs="Monaco"/>
                      <w:sz w:val="32"/>
                      <w:szCs w:val="32"/>
                      <w:lang w:val="en-US"/>
                    </w:rPr>
                  </w:rPrChange>
                </w:rPr>
                <w:tab/>
              </w:r>
              <w:r w:rsidRPr="00A47B4C">
                <w:rPr>
                  <w:rFonts w:ascii="Monaco" w:hAnsi="Monaco" w:cs="Monaco"/>
                  <w:sz w:val="20"/>
                  <w:szCs w:val="20"/>
                  <w:lang w:val="en-US"/>
                  <w:rPrChange w:id="3007" w:author="Borja Gonzalez" w:date="2017-09-28T19:09:00Z">
                    <w:rPr>
                      <w:rFonts w:ascii="Monaco" w:hAnsi="Monaco" w:cs="Monaco"/>
                      <w:sz w:val="32"/>
                      <w:szCs w:val="32"/>
                      <w:lang w:val="en-US"/>
                    </w:rPr>
                  </w:rPrChange>
                </w:rPr>
                <w:tab/>
              </w:r>
              <w:r w:rsidRPr="00A47B4C">
                <w:rPr>
                  <w:rFonts w:ascii="Monaco" w:hAnsi="Monaco" w:cs="Monaco"/>
                  <w:sz w:val="20"/>
                  <w:szCs w:val="20"/>
                  <w:lang w:val="en-US"/>
                  <w:rPrChange w:id="3008" w:author="Borja Gonzalez" w:date="2017-09-28T19:09:00Z">
                    <w:rPr>
                      <w:rFonts w:ascii="Monaco" w:hAnsi="Monaco" w:cs="Monaco"/>
                      <w:sz w:val="32"/>
                      <w:szCs w:val="32"/>
                      <w:lang w:val="en-US"/>
                    </w:rPr>
                  </w:rPrChange>
                </w:rPr>
                <w:tab/>
                <w:t>var fila = tabla.insertRow(filas);</w:t>
              </w:r>
            </w:ins>
          </w:p>
          <w:p w14:paraId="3D981D16" w14:textId="77777777" w:rsidR="00A47B4C" w:rsidRPr="00A47B4C" w:rsidRDefault="00A47B4C" w:rsidP="00A47B4C">
            <w:pPr>
              <w:keepNext/>
              <w:keepLines/>
              <w:widowControl w:val="0"/>
              <w:autoSpaceDE w:val="0"/>
              <w:autoSpaceDN w:val="0"/>
              <w:adjustRightInd w:val="0"/>
              <w:spacing w:before="200"/>
              <w:outlineLvl w:val="4"/>
              <w:rPr>
                <w:ins w:id="3009" w:author="Borja Gonzalez" w:date="2017-09-28T19:09:00Z"/>
                <w:rFonts w:ascii="Monaco" w:hAnsi="Monaco" w:cs="Monaco"/>
                <w:sz w:val="20"/>
                <w:szCs w:val="20"/>
                <w:lang w:val="en-US"/>
                <w:rPrChange w:id="3010" w:author="Borja Gonzalez" w:date="2017-09-28T19:09:00Z">
                  <w:rPr>
                    <w:ins w:id="3011" w:author="Borja Gonzalez" w:date="2017-09-28T19:09:00Z"/>
                    <w:rFonts w:ascii="Monaco" w:eastAsiaTheme="majorEastAsia" w:hAnsi="Monaco" w:cs="Monaco"/>
                    <w:color w:val="243F60" w:themeColor="accent1" w:themeShade="7F"/>
                    <w:sz w:val="32"/>
                    <w:szCs w:val="32"/>
                    <w:lang w:val="en-US"/>
                  </w:rPr>
                </w:rPrChange>
              </w:rPr>
            </w:pPr>
            <w:ins w:id="3012" w:author="Borja Gonzalez" w:date="2017-09-28T19:09:00Z">
              <w:r w:rsidRPr="00A47B4C">
                <w:rPr>
                  <w:rFonts w:ascii="Monaco" w:hAnsi="Monaco" w:cs="Monaco"/>
                  <w:sz w:val="20"/>
                  <w:szCs w:val="20"/>
                  <w:lang w:val="en-US"/>
                  <w:rPrChange w:id="3013" w:author="Borja Gonzalez" w:date="2017-09-28T19:09:00Z">
                    <w:rPr>
                      <w:rFonts w:ascii="Monaco" w:hAnsi="Monaco" w:cs="Monaco"/>
                      <w:sz w:val="32"/>
                      <w:szCs w:val="32"/>
                      <w:lang w:val="en-US"/>
                    </w:rPr>
                  </w:rPrChange>
                </w:rPr>
                <w:t xml:space="preserve">          fila.insertCell(0).innerHTML = '</w:t>
              </w:r>
              <w:r w:rsidRPr="00A47B4C">
                <w:rPr>
                  <w:rFonts w:ascii="Monaco" w:hAnsi="Monaco" w:cs="Monaco"/>
                  <w:b/>
                  <w:bCs/>
                  <w:color w:val="204A87"/>
                  <w:sz w:val="20"/>
                  <w:szCs w:val="20"/>
                  <w:lang w:val="en-US"/>
                  <w:rPrChange w:id="3014" w:author="Borja Gonzalez" w:date="2017-09-28T19:09:00Z">
                    <w:rPr>
                      <w:rFonts w:ascii="Monaco" w:hAnsi="Monaco" w:cs="Monaco"/>
                      <w:b/>
                      <w:bCs/>
                      <w:color w:val="204A87"/>
                      <w:sz w:val="32"/>
                      <w:szCs w:val="32"/>
                      <w:lang w:val="en-US"/>
                    </w:rPr>
                  </w:rPrChange>
                </w:rPr>
                <w:t>&lt;button</w:t>
              </w:r>
              <w:r w:rsidRPr="00A47B4C">
                <w:rPr>
                  <w:rFonts w:ascii="Monaco" w:hAnsi="Monaco" w:cs="Monaco"/>
                  <w:sz w:val="20"/>
                  <w:szCs w:val="20"/>
                  <w:lang w:val="en-US"/>
                  <w:rPrChange w:id="3015" w:author="Borja Gonzalez" w:date="2017-09-28T19:09:00Z">
                    <w:rPr>
                      <w:rFonts w:ascii="Monaco" w:hAnsi="Monaco" w:cs="Monaco"/>
                      <w:sz w:val="32"/>
                      <w:szCs w:val="32"/>
                      <w:lang w:val="en-US"/>
                    </w:rPr>
                  </w:rPrChange>
                </w:rPr>
                <w:t xml:space="preserve"> </w:t>
              </w:r>
              <w:r w:rsidRPr="00A47B4C">
                <w:rPr>
                  <w:rFonts w:ascii="Monaco" w:hAnsi="Monaco" w:cs="Monaco"/>
                  <w:color w:val="C4A000"/>
                  <w:sz w:val="20"/>
                  <w:szCs w:val="20"/>
                  <w:lang w:val="en-US"/>
                  <w:rPrChange w:id="3016" w:author="Borja Gonzalez" w:date="2017-09-28T19:09:00Z">
                    <w:rPr>
                      <w:rFonts w:ascii="Monaco" w:hAnsi="Monaco" w:cs="Monaco"/>
                      <w:color w:val="C4A000"/>
                      <w:sz w:val="32"/>
                      <w:szCs w:val="32"/>
                      <w:lang w:val="en-US"/>
                    </w:rPr>
                  </w:rPrChange>
                </w:rPr>
                <w:t>class=</w:t>
              </w:r>
              <w:r w:rsidRPr="00A47B4C">
                <w:rPr>
                  <w:rFonts w:ascii="Monaco" w:hAnsi="Monaco" w:cs="Monaco"/>
                  <w:color w:val="4E9A06"/>
                  <w:sz w:val="20"/>
                  <w:szCs w:val="20"/>
                  <w:lang w:val="en-US"/>
                  <w:rPrChange w:id="3017" w:author="Borja Gonzalez" w:date="2017-09-28T19:09:00Z">
                    <w:rPr>
                      <w:rFonts w:ascii="Monaco" w:hAnsi="Monaco" w:cs="Monaco"/>
                      <w:color w:val="4E9A06"/>
                      <w:sz w:val="32"/>
                      <w:szCs w:val="32"/>
                      <w:lang w:val="en-US"/>
                    </w:rPr>
                  </w:rPrChange>
                </w:rPr>
                <w:t>"btn_borrar"</w:t>
              </w:r>
              <w:r w:rsidRPr="00A47B4C">
                <w:rPr>
                  <w:rFonts w:ascii="Monaco" w:hAnsi="Monaco" w:cs="Monaco"/>
                  <w:sz w:val="20"/>
                  <w:szCs w:val="20"/>
                  <w:lang w:val="en-US"/>
                  <w:rPrChange w:id="3018" w:author="Borja Gonzalez" w:date="2017-09-28T19:09:00Z">
                    <w:rPr>
                      <w:rFonts w:ascii="Monaco" w:hAnsi="Monaco" w:cs="Monaco"/>
                      <w:sz w:val="32"/>
                      <w:szCs w:val="32"/>
                      <w:lang w:val="en-US"/>
                    </w:rPr>
                  </w:rPrChange>
                </w:rPr>
                <w:t xml:space="preserve"> </w:t>
              </w:r>
              <w:r w:rsidRPr="00A47B4C">
                <w:rPr>
                  <w:rFonts w:ascii="Monaco" w:hAnsi="Monaco" w:cs="Monaco"/>
                  <w:color w:val="C4A000"/>
                  <w:sz w:val="20"/>
                  <w:szCs w:val="20"/>
                  <w:lang w:val="en-US"/>
                  <w:rPrChange w:id="3019" w:author="Borja Gonzalez" w:date="2017-09-28T19:09:00Z">
                    <w:rPr>
                      <w:rFonts w:ascii="Monaco" w:hAnsi="Monaco" w:cs="Monaco"/>
                      <w:color w:val="C4A000"/>
                      <w:sz w:val="32"/>
                      <w:szCs w:val="32"/>
                      <w:lang w:val="en-US"/>
                    </w:rPr>
                  </w:rPrChange>
                </w:rPr>
                <w:t>type=</w:t>
              </w:r>
              <w:r w:rsidRPr="00A47B4C">
                <w:rPr>
                  <w:rFonts w:ascii="Monaco" w:hAnsi="Monaco" w:cs="Monaco"/>
                  <w:color w:val="4E9A06"/>
                  <w:sz w:val="20"/>
                  <w:szCs w:val="20"/>
                  <w:lang w:val="en-US"/>
                  <w:rPrChange w:id="3020" w:author="Borja Gonzalez" w:date="2017-09-28T19:09:00Z">
                    <w:rPr>
                      <w:rFonts w:ascii="Monaco" w:hAnsi="Monaco" w:cs="Monaco"/>
                      <w:color w:val="4E9A06"/>
                      <w:sz w:val="32"/>
                      <w:szCs w:val="32"/>
                      <w:lang w:val="en-US"/>
                    </w:rPr>
                  </w:rPrChange>
                </w:rPr>
                <w:t>"button"</w:t>
              </w:r>
              <w:r w:rsidRPr="00A47B4C">
                <w:rPr>
                  <w:rFonts w:ascii="Monaco" w:hAnsi="Monaco" w:cs="Monaco"/>
                  <w:sz w:val="20"/>
                  <w:szCs w:val="20"/>
                  <w:lang w:val="en-US"/>
                  <w:rPrChange w:id="3021" w:author="Borja Gonzalez" w:date="2017-09-28T19:09:00Z">
                    <w:rPr>
                      <w:rFonts w:ascii="Monaco" w:hAnsi="Monaco" w:cs="Monaco"/>
                      <w:sz w:val="32"/>
                      <w:szCs w:val="32"/>
                      <w:lang w:val="en-US"/>
                    </w:rPr>
                  </w:rPrChange>
                </w:rPr>
                <w:t xml:space="preserve"> </w:t>
              </w:r>
              <w:r w:rsidRPr="00A47B4C">
                <w:rPr>
                  <w:rFonts w:ascii="Monaco" w:hAnsi="Monaco" w:cs="Monaco"/>
                  <w:color w:val="C4A000"/>
                  <w:sz w:val="20"/>
                  <w:szCs w:val="20"/>
                  <w:lang w:val="en-US"/>
                  <w:rPrChange w:id="3022" w:author="Borja Gonzalez" w:date="2017-09-28T19:09:00Z">
                    <w:rPr>
                      <w:rFonts w:ascii="Monaco" w:hAnsi="Monaco" w:cs="Monaco"/>
                      <w:color w:val="C4A000"/>
                      <w:sz w:val="32"/>
                      <w:szCs w:val="32"/>
                      <w:lang w:val="en-US"/>
                    </w:rPr>
                  </w:rPrChange>
                </w:rPr>
                <w:t>onClick=</w:t>
              </w:r>
              <w:r w:rsidRPr="00A47B4C">
                <w:rPr>
                  <w:rFonts w:ascii="Monaco" w:hAnsi="Monaco" w:cs="Monaco"/>
                  <w:color w:val="4E9A06"/>
                  <w:sz w:val="20"/>
                  <w:szCs w:val="20"/>
                  <w:lang w:val="en-US"/>
                  <w:rPrChange w:id="3023" w:author="Borja Gonzalez" w:date="2017-09-28T19:09:00Z">
                    <w:rPr>
                      <w:rFonts w:ascii="Monaco" w:hAnsi="Monaco" w:cs="Monaco"/>
                      <w:color w:val="4E9A06"/>
                      <w:sz w:val="32"/>
                      <w:szCs w:val="32"/>
                      <w:lang w:val="en-US"/>
                    </w:rPr>
                  </w:rPrChange>
                </w:rPr>
                <w:t>"borrar_datos('+datos[0].values[i][0]+',\''+nombre+'\')"</w:t>
              </w:r>
              <w:r w:rsidRPr="00A47B4C">
                <w:rPr>
                  <w:rFonts w:ascii="Monaco" w:hAnsi="Monaco" w:cs="Monaco"/>
                  <w:b/>
                  <w:bCs/>
                  <w:color w:val="204A87"/>
                  <w:sz w:val="20"/>
                  <w:szCs w:val="20"/>
                  <w:lang w:val="en-US"/>
                  <w:rPrChange w:id="3024" w:author="Borja Gonzalez" w:date="2017-09-28T19:09:00Z">
                    <w:rPr>
                      <w:rFonts w:ascii="Monaco" w:hAnsi="Monaco" w:cs="Monaco"/>
                      <w:b/>
                      <w:bCs/>
                      <w:color w:val="204A87"/>
                      <w:sz w:val="32"/>
                      <w:szCs w:val="32"/>
                      <w:lang w:val="en-US"/>
                    </w:rPr>
                  </w:rPrChange>
                </w:rPr>
                <w:t>&gt;&lt;/button&gt;</w:t>
              </w:r>
              <w:r w:rsidRPr="00A47B4C">
                <w:rPr>
                  <w:rFonts w:ascii="Monaco" w:hAnsi="Monaco" w:cs="Monaco"/>
                  <w:sz w:val="20"/>
                  <w:szCs w:val="20"/>
                  <w:lang w:val="en-US"/>
                  <w:rPrChange w:id="3025" w:author="Borja Gonzalez" w:date="2017-09-28T19:09:00Z">
                    <w:rPr>
                      <w:rFonts w:ascii="Monaco" w:hAnsi="Monaco" w:cs="Monaco"/>
                      <w:sz w:val="32"/>
                      <w:szCs w:val="32"/>
                      <w:lang w:val="en-US"/>
                    </w:rPr>
                  </w:rPrChange>
                </w:rPr>
                <w:t>';</w:t>
              </w:r>
            </w:ins>
          </w:p>
          <w:p w14:paraId="0FA0A757" w14:textId="77777777" w:rsidR="00A47B4C" w:rsidRPr="00A47B4C" w:rsidRDefault="00A47B4C" w:rsidP="00A47B4C">
            <w:pPr>
              <w:keepNext/>
              <w:keepLines/>
              <w:widowControl w:val="0"/>
              <w:autoSpaceDE w:val="0"/>
              <w:autoSpaceDN w:val="0"/>
              <w:adjustRightInd w:val="0"/>
              <w:spacing w:before="200"/>
              <w:outlineLvl w:val="4"/>
              <w:rPr>
                <w:ins w:id="3026" w:author="Borja Gonzalez" w:date="2017-09-28T19:09:00Z"/>
                <w:rFonts w:ascii="Monaco" w:hAnsi="Monaco" w:cs="Monaco"/>
                <w:sz w:val="20"/>
                <w:szCs w:val="20"/>
                <w:lang w:val="en-US"/>
                <w:rPrChange w:id="3027" w:author="Borja Gonzalez" w:date="2017-09-28T19:09:00Z">
                  <w:rPr>
                    <w:ins w:id="3028" w:author="Borja Gonzalez" w:date="2017-09-28T19:09:00Z"/>
                    <w:rFonts w:ascii="Monaco" w:eastAsiaTheme="majorEastAsia" w:hAnsi="Monaco" w:cs="Monaco"/>
                    <w:color w:val="243F60" w:themeColor="accent1" w:themeShade="7F"/>
                    <w:sz w:val="32"/>
                    <w:szCs w:val="32"/>
                    <w:lang w:val="en-US"/>
                  </w:rPr>
                </w:rPrChange>
              </w:rPr>
            </w:pPr>
            <w:ins w:id="3029" w:author="Borja Gonzalez" w:date="2017-09-28T19:09:00Z">
              <w:r w:rsidRPr="00A47B4C">
                <w:rPr>
                  <w:rFonts w:ascii="Monaco" w:hAnsi="Monaco" w:cs="Monaco"/>
                  <w:sz w:val="20"/>
                  <w:szCs w:val="20"/>
                  <w:lang w:val="en-US"/>
                  <w:rPrChange w:id="3030" w:author="Borja Gonzalez" w:date="2017-09-28T19:09:00Z">
                    <w:rPr>
                      <w:rFonts w:ascii="Monaco" w:hAnsi="Monaco" w:cs="Monaco"/>
                      <w:sz w:val="32"/>
                      <w:szCs w:val="32"/>
                      <w:lang w:val="en-US"/>
                    </w:rPr>
                  </w:rPrChange>
                </w:rPr>
                <w:tab/>
              </w:r>
              <w:r w:rsidRPr="00A47B4C">
                <w:rPr>
                  <w:rFonts w:ascii="Monaco" w:hAnsi="Monaco" w:cs="Monaco"/>
                  <w:sz w:val="20"/>
                  <w:szCs w:val="20"/>
                  <w:lang w:val="en-US"/>
                  <w:rPrChange w:id="3031" w:author="Borja Gonzalez" w:date="2017-09-28T19:09:00Z">
                    <w:rPr>
                      <w:rFonts w:ascii="Monaco" w:hAnsi="Monaco" w:cs="Monaco"/>
                      <w:sz w:val="32"/>
                      <w:szCs w:val="32"/>
                      <w:lang w:val="en-US"/>
                    </w:rPr>
                  </w:rPrChange>
                </w:rPr>
                <w:tab/>
              </w:r>
              <w:r w:rsidRPr="00A47B4C">
                <w:rPr>
                  <w:rFonts w:ascii="Monaco" w:hAnsi="Monaco" w:cs="Monaco"/>
                  <w:sz w:val="20"/>
                  <w:szCs w:val="20"/>
                  <w:lang w:val="en-US"/>
                  <w:rPrChange w:id="3032" w:author="Borja Gonzalez" w:date="2017-09-28T19:09:00Z">
                    <w:rPr>
                      <w:rFonts w:ascii="Monaco" w:hAnsi="Monaco" w:cs="Monaco"/>
                      <w:sz w:val="32"/>
                      <w:szCs w:val="32"/>
                      <w:lang w:val="en-US"/>
                    </w:rPr>
                  </w:rPrChange>
                </w:rPr>
                <w:tab/>
              </w:r>
              <w:r w:rsidRPr="00A47B4C">
                <w:rPr>
                  <w:rFonts w:ascii="Monaco" w:hAnsi="Monaco" w:cs="Monaco"/>
                  <w:sz w:val="20"/>
                  <w:szCs w:val="20"/>
                  <w:lang w:val="en-US"/>
                  <w:rPrChange w:id="3033" w:author="Borja Gonzalez" w:date="2017-09-28T19:09:00Z">
                    <w:rPr>
                      <w:rFonts w:ascii="Monaco" w:hAnsi="Monaco" w:cs="Monaco"/>
                      <w:sz w:val="32"/>
                      <w:szCs w:val="32"/>
                      <w:lang w:val="en-US"/>
                    </w:rPr>
                  </w:rPrChange>
                </w:rPr>
                <w:tab/>
              </w:r>
              <w:r w:rsidRPr="00A47B4C">
                <w:rPr>
                  <w:rFonts w:ascii="Monaco" w:hAnsi="Monaco" w:cs="Monaco"/>
                  <w:sz w:val="20"/>
                  <w:szCs w:val="20"/>
                  <w:lang w:val="en-US"/>
                  <w:rPrChange w:id="3034" w:author="Borja Gonzalez" w:date="2017-09-28T19:09:00Z">
                    <w:rPr>
                      <w:rFonts w:ascii="Monaco" w:hAnsi="Monaco" w:cs="Monaco"/>
                      <w:sz w:val="32"/>
                      <w:szCs w:val="32"/>
                      <w:lang w:val="en-US"/>
                    </w:rPr>
                  </w:rPrChange>
                </w:rPr>
                <w:tab/>
                <w:t>fila.insertCell(0).innerHTML = datos[0].values[i][6].substring(0,10)+" "+datos[0].values[i][6].substring(11,16);</w:t>
              </w:r>
            </w:ins>
          </w:p>
          <w:p w14:paraId="21407FFC" w14:textId="77777777" w:rsidR="00A47B4C" w:rsidRPr="00A47B4C" w:rsidRDefault="00A47B4C" w:rsidP="00A47B4C">
            <w:pPr>
              <w:keepNext/>
              <w:keepLines/>
              <w:widowControl w:val="0"/>
              <w:autoSpaceDE w:val="0"/>
              <w:autoSpaceDN w:val="0"/>
              <w:adjustRightInd w:val="0"/>
              <w:spacing w:before="200"/>
              <w:outlineLvl w:val="4"/>
              <w:rPr>
                <w:ins w:id="3035" w:author="Borja Gonzalez" w:date="2017-09-28T19:09:00Z"/>
                <w:rFonts w:ascii="Monaco" w:hAnsi="Monaco" w:cs="Monaco"/>
                <w:sz w:val="20"/>
                <w:szCs w:val="20"/>
                <w:lang w:val="en-US"/>
                <w:rPrChange w:id="3036" w:author="Borja Gonzalez" w:date="2017-09-28T19:09:00Z">
                  <w:rPr>
                    <w:ins w:id="3037" w:author="Borja Gonzalez" w:date="2017-09-28T19:09:00Z"/>
                    <w:rFonts w:ascii="Monaco" w:eastAsiaTheme="majorEastAsia" w:hAnsi="Monaco" w:cs="Monaco"/>
                    <w:color w:val="243F60" w:themeColor="accent1" w:themeShade="7F"/>
                    <w:sz w:val="32"/>
                    <w:szCs w:val="32"/>
                    <w:lang w:val="en-US"/>
                  </w:rPr>
                </w:rPrChange>
              </w:rPr>
            </w:pPr>
            <w:ins w:id="3038" w:author="Borja Gonzalez" w:date="2017-09-28T19:09:00Z">
              <w:r w:rsidRPr="00A47B4C">
                <w:rPr>
                  <w:rFonts w:ascii="Monaco" w:hAnsi="Monaco" w:cs="Monaco"/>
                  <w:sz w:val="20"/>
                  <w:szCs w:val="20"/>
                  <w:lang w:val="en-US"/>
                  <w:rPrChange w:id="3039" w:author="Borja Gonzalez" w:date="2017-09-28T19:09:00Z">
                    <w:rPr>
                      <w:rFonts w:ascii="Monaco" w:hAnsi="Monaco" w:cs="Monaco"/>
                      <w:sz w:val="32"/>
                      <w:szCs w:val="32"/>
                      <w:lang w:val="en-US"/>
                    </w:rPr>
                  </w:rPrChange>
                </w:rPr>
                <w:tab/>
              </w:r>
              <w:r w:rsidRPr="00A47B4C">
                <w:rPr>
                  <w:rFonts w:ascii="Monaco" w:hAnsi="Monaco" w:cs="Monaco"/>
                  <w:sz w:val="20"/>
                  <w:szCs w:val="20"/>
                  <w:lang w:val="en-US"/>
                  <w:rPrChange w:id="3040" w:author="Borja Gonzalez" w:date="2017-09-28T19:09:00Z">
                    <w:rPr>
                      <w:rFonts w:ascii="Monaco" w:hAnsi="Monaco" w:cs="Monaco"/>
                      <w:sz w:val="32"/>
                      <w:szCs w:val="32"/>
                      <w:lang w:val="en-US"/>
                    </w:rPr>
                  </w:rPrChange>
                </w:rPr>
                <w:tab/>
              </w:r>
              <w:r w:rsidRPr="00A47B4C">
                <w:rPr>
                  <w:rFonts w:ascii="Monaco" w:hAnsi="Monaco" w:cs="Monaco"/>
                  <w:sz w:val="20"/>
                  <w:szCs w:val="20"/>
                  <w:lang w:val="en-US"/>
                  <w:rPrChange w:id="3041" w:author="Borja Gonzalez" w:date="2017-09-28T19:09:00Z">
                    <w:rPr>
                      <w:rFonts w:ascii="Monaco" w:hAnsi="Monaco" w:cs="Monaco"/>
                      <w:sz w:val="32"/>
                      <w:szCs w:val="32"/>
                      <w:lang w:val="en-US"/>
                    </w:rPr>
                  </w:rPrChange>
                </w:rPr>
                <w:tab/>
              </w:r>
              <w:r w:rsidRPr="00A47B4C">
                <w:rPr>
                  <w:rFonts w:ascii="Monaco" w:hAnsi="Monaco" w:cs="Monaco"/>
                  <w:sz w:val="20"/>
                  <w:szCs w:val="20"/>
                  <w:lang w:val="en-US"/>
                  <w:rPrChange w:id="3042" w:author="Borja Gonzalez" w:date="2017-09-28T19:09:00Z">
                    <w:rPr>
                      <w:rFonts w:ascii="Monaco" w:hAnsi="Monaco" w:cs="Monaco"/>
                      <w:sz w:val="32"/>
                      <w:szCs w:val="32"/>
                      <w:lang w:val="en-US"/>
                    </w:rPr>
                  </w:rPrChange>
                </w:rPr>
                <w:tab/>
              </w:r>
              <w:r w:rsidRPr="00A47B4C">
                <w:rPr>
                  <w:rFonts w:ascii="Monaco" w:hAnsi="Monaco" w:cs="Monaco"/>
                  <w:sz w:val="20"/>
                  <w:szCs w:val="20"/>
                  <w:lang w:val="en-US"/>
                  <w:rPrChange w:id="3043" w:author="Borja Gonzalez" w:date="2017-09-28T19:09:00Z">
                    <w:rPr>
                      <w:rFonts w:ascii="Monaco" w:hAnsi="Monaco" w:cs="Monaco"/>
                      <w:sz w:val="32"/>
                      <w:szCs w:val="32"/>
                      <w:lang w:val="en-US"/>
                    </w:rPr>
                  </w:rPrChange>
                </w:rPr>
                <w:tab/>
                <w:t>fila.insertCell(0).innerHTML = '</w:t>
              </w:r>
              <w:r w:rsidRPr="00A47B4C">
                <w:rPr>
                  <w:rFonts w:ascii="Monaco" w:hAnsi="Monaco" w:cs="Monaco"/>
                  <w:b/>
                  <w:bCs/>
                  <w:color w:val="204A87"/>
                  <w:sz w:val="20"/>
                  <w:szCs w:val="20"/>
                  <w:lang w:val="en-US"/>
                  <w:rPrChange w:id="3044" w:author="Borja Gonzalez" w:date="2017-09-28T19:09:00Z">
                    <w:rPr>
                      <w:rFonts w:ascii="Monaco" w:hAnsi="Monaco" w:cs="Monaco"/>
                      <w:b/>
                      <w:bCs/>
                      <w:color w:val="204A87"/>
                      <w:sz w:val="32"/>
                      <w:szCs w:val="32"/>
                      <w:lang w:val="en-US"/>
                    </w:rPr>
                  </w:rPrChange>
                </w:rPr>
                <w:t>&lt;button</w:t>
              </w:r>
              <w:r w:rsidRPr="00A47B4C">
                <w:rPr>
                  <w:rFonts w:ascii="Monaco" w:hAnsi="Monaco" w:cs="Monaco"/>
                  <w:sz w:val="20"/>
                  <w:szCs w:val="20"/>
                  <w:lang w:val="en-US"/>
                  <w:rPrChange w:id="3045" w:author="Borja Gonzalez" w:date="2017-09-28T19:09:00Z">
                    <w:rPr>
                      <w:rFonts w:ascii="Monaco" w:hAnsi="Monaco" w:cs="Monaco"/>
                      <w:sz w:val="32"/>
                      <w:szCs w:val="32"/>
                      <w:lang w:val="en-US"/>
                    </w:rPr>
                  </w:rPrChange>
                </w:rPr>
                <w:t xml:space="preserve"> </w:t>
              </w:r>
              <w:r w:rsidRPr="00A47B4C">
                <w:rPr>
                  <w:rFonts w:ascii="Monaco" w:hAnsi="Monaco" w:cs="Monaco"/>
                  <w:color w:val="C4A000"/>
                  <w:sz w:val="20"/>
                  <w:szCs w:val="20"/>
                  <w:lang w:val="en-US"/>
                  <w:rPrChange w:id="3046" w:author="Borja Gonzalez" w:date="2017-09-28T19:09:00Z">
                    <w:rPr>
                      <w:rFonts w:ascii="Monaco" w:hAnsi="Monaco" w:cs="Monaco"/>
                      <w:color w:val="C4A000"/>
                      <w:sz w:val="32"/>
                      <w:szCs w:val="32"/>
                      <w:lang w:val="en-US"/>
                    </w:rPr>
                  </w:rPrChange>
                </w:rPr>
                <w:t>class=</w:t>
              </w:r>
              <w:r w:rsidRPr="00A47B4C">
                <w:rPr>
                  <w:rFonts w:ascii="Monaco" w:hAnsi="Monaco" w:cs="Monaco"/>
                  <w:color w:val="4E9A06"/>
                  <w:sz w:val="20"/>
                  <w:szCs w:val="20"/>
                  <w:lang w:val="en-US"/>
                  <w:rPrChange w:id="3047" w:author="Borja Gonzalez" w:date="2017-09-28T19:09:00Z">
                    <w:rPr>
                      <w:rFonts w:ascii="Monaco" w:hAnsi="Monaco" w:cs="Monaco"/>
                      <w:color w:val="4E9A06"/>
                      <w:sz w:val="32"/>
                      <w:szCs w:val="32"/>
                      <w:lang w:val="en-US"/>
                    </w:rPr>
                  </w:rPrChange>
                </w:rPr>
                <w:t>"btn"</w:t>
              </w:r>
              <w:r w:rsidRPr="00A47B4C">
                <w:rPr>
                  <w:rFonts w:ascii="Monaco" w:hAnsi="Monaco" w:cs="Monaco"/>
                  <w:sz w:val="20"/>
                  <w:szCs w:val="20"/>
                  <w:lang w:val="en-US"/>
                  <w:rPrChange w:id="3048" w:author="Borja Gonzalez" w:date="2017-09-28T19:09:00Z">
                    <w:rPr>
                      <w:rFonts w:ascii="Monaco" w:hAnsi="Monaco" w:cs="Monaco"/>
                      <w:sz w:val="32"/>
                      <w:szCs w:val="32"/>
                      <w:lang w:val="en-US"/>
                    </w:rPr>
                  </w:rPrChange>
                </w:rPr>
                <w:t xml:space="preserve"> </w:t>
              </w:r>
              <w:r w:rsidRPr="00A47B4C">
                <w:rPr>
                  <w:rFonts w:ascii="Monaco" w:hAnsi="Monaco" w:cs="Monaco"/>
                  <w:color w:val="C4A000"/>
                  <w:sz w:val="20"/>
                  <w:szCs w:val="20"/>
                  <w:lang w:val="en-US"/>
                  <w:rPrChange w:id="3049" w:author="Borja Gonzalez" w:date="2017-09-28T19:09:00Z">
                    <w:rPr>
                      <w:rFonts w:ascii="Monaco" w:hAnsi="Monaco" w:cs="Monaco"/>
                      <w:color w:val="C4A000"/>
                      <w:sz w:val="32"/>
                      <w:szCs w:val="32"/>
                      <w:lang w:val="en-US"/>
                    </w:rPr>
                  </w:rPrChange>
                </w:rPr>
                <w:t>type=</w:t>
              </w:r>
              <w:r w:rsidRPr="00A47B4C">
                <w:rPr>
                  <w:rFonts w:ascii="Monaco" w:hAnsi="Monaco" w:cs="Monaco"/>
                  <w:color w:val="4E9A06"/>
                  <w:sz w:val="20"/>
                  <w:szCs w:val="20"/>
                  <w:lang w:val="en-US"/>
                  <w:rPrChange w:id="3050" w:author="Borja Gonzalez" w:date="2017-09-28T19:09:00Z">
                    <w:rPr>
                      <w:rFonts w:ascii="Monaco" w:hAnsi="Monaco" w:cs="Monaco"/>
                      <w:color w:val="4E9A06"/>
                      <w:sz w:val="32"/>
                      <w:szCs w:val="32"/>
                      <w:lang w:val="en-US"/>
                    </w:rPr>
                  </w:rPrChange>
                </w:rPr>
                <w:t>"button"</w:t>
              </w:r>
              <w:r w:rsidRPr="00A47B4C">
                <w:rPr>
                  <w:rFonts w:ascii="Monaco" w:hAnsi="Monaco" w:cs="Monaco"/>
                  <w:sz w:val="20"/>
                  <w:szCs w:val="20"/>
                  <w:lang w:val="en-US"/>
                  <w:rPrChange w:id="3051" w:author="Borja Gonzalez" w:date="2017-09-28T19:09:00Z">
                    <w:rPr>
                      <w:rFonts w:ascii="Monaco" w:hAnsi="Monaco" w:cs="Monaco"/>
                      <w:sz w:val="32"/>
                      <w:szCs w:val="32"/>
                      <w:lang w:val="en-US"/>
                    </w:rPr>
                  </w:rPrChange>
                </w:rPr>
                <w:t xml:space="preserve"> </w:t>
              </w:r>
              <w:r w:rsidRPr="00A47B4C">
                <w:rPr>
                  <w:rFonts w:ascii="Monaco" w:hAnsi="Monaco" w:cs="Monaco"/>
                  <w:color w:val="C4A000"/>
                  <w:sz w:val="20"/>
                  <w:szCs w:val="20"/>
                  <w:lang w:val="en-US"/>
                  <w:rPrChange w:id="3052" w:author="Borja Gonzalez" w:date="2017-09-28T19:09:00Z">
                    <w:rPr>
                      <w:rFonts w:ascii="Monaco" w:hAnsi="Monaco" w:cs="Monaco"/>
                      <w:color w:val="C4A000"/>
                      <w:sz w:val="32"/>
                      <w:szCs w:val="32"/>
                      <w:lang w:val="en-US"/>
                    </w:rPr>
                  </w:rPrChange>
                </w:rPr>
                <w:t>onClick=</w:t>
              </w:r>
              <w:r w:rsidRPr="00A47B4C">
                <w:rPr>
                  <w:rFonts w:ascii="Monaco" w:hAnsi="Monaco" w:cs="Monaco"/>
                  <w:color w:val="4E9A06"/>
                  <w:sz w:val="20"/>
                  <w:szCs w:val="20"/>
                  <w:lang w:val="en-US"/>
                  <w:rPrChange w:id="3053" w:author="Borja Gonzalez" w:date="2017-09-28T19:09:00Z">
                    <w:rPr>
                      <w:rFonts w:ascii="Monaco" w:hAnsi="Monaco" w:cs="Monaco"/>
                      <w:color w:val="4E9A06"/>
                      <w:sz w:val="32"/>
                      <w:szCs w:val="32"/>
                      <w:lang w:val="en-US"/>
                    </w:rPr>
                  </w:rPrChange>
                </w:rPr>
                <w:t>"crearGrafico(\''+datos[0].values[i][1]+'\', \'' + datos[0].values[i][4] + '\',1)"</w:t>
              </w:r>
              <w:r w:rsidRPr="00A47B4C">
                <w:rPr>
                  <w:rFonts w:ascii="Monaco" w:hAnsi="Monaco" w:cs="Monaco"/>
                  <w:b/>
                  <w:bCs/>
                  <w:color w:val="204A87"/>
                  <w:sz w:val="20"/>
                  <w:szCs w:val="20"/>
                  <w:lang w:val="en-US"/>
                  <w:rPrChange w:id="3054" w:author="Borja Gonzalez" w:date="2017-09-28T19:09:00Z">
                    <w:rPr>
                      <w:rFonts w:ascii="Monaco" w:hAnsi="Monaco" w:cs="Monaco"/>
                      <w:b/>
                      <w:bCs/>
                      <w:color w:val="204A87"/>
                      <w:sz w:val="32"/>
                      <w:szCs w:val="32"/>
                      <w:lang w:val="en-US"/>
                    </w:rPr>
                  </w:rPrChange>
                </w:rPr>
                <w:t>&gt;&lt;/button&gt;</w:t>
              </w:r>
              <w:r w:rsidRPr="00A47B4C">
                <w:rPr>
                  <w:rFonts w:ascii="Monaco" w:hAnsi="Monaco" w:cs="Monaco"/>
                  <w:sz w:val="20"/>
                  <w:szCs w:val="20"/>
                  <w:lang w:val="en-US"/>
                  <w:rPrChange w:id="3055" w:author="Borja Gonzalez" w:date="2017-09-28T19:09:00Z">
                    <w:rPr>
                      <w:rFonts w:ascii="Monaco" w:hAnsi="Monaco" w:cs="Monaco"/>
                      <w:sz w:val="32"/>
                      <w:szCs w:val="32"/>
                      <w:lang w:val="en-US"/>
                    </w:rPr>
                  </w:rPrChange>
                </w:rPr>
                <w:t>';</w:t>
              </w:r>
            </w:ins>
          </w:p>
          <w:p w14:paraId="427AB60C" w14:textId="77777777" w:rsidR="00A47B4C" w:rsidRPr="00A47B4C" w:rsidRDefault="00A47B4C" w:rsidP="00A47B4C">
            <w:pPr>
              <w:keepNext/>
              <w:keepLines/>
              <w:widowControl w:val="0"/>
              <w:autoSpaceDE w:val="0"/>
              <w:autoSpaceDN w:val="0"/>
              <w:adjustRightInd w:val="0"/>
              <w:spacing w:before="200"/>
              <w:outlineLvl w:val="4"/>
              <w:rPr>
                <w:ins w:id="3056" w:author="Borja Gonzalez" w:date="2017-09-28T19:09:00Z"/>
                <w:rFonts w:ascii="Monaco" w:hAnsi="Monaco" w:cs="Monaco"/>
                <w:sz w:val="20"/>
                <w:szCs w:val="20"/>
                <w:lang w:val="en-US"/>
                <w:rPrChange w:id="3057" w:author="Borja Gonzalez" w:date="2017-09-28T19:09:00Z">
                  <w:rPr>
                    <w:ins w:id="3058" w:author="Borja Gonzalez" w:date="2017-09-28T19:09:00Z"/>
                    <w:rFonts w:ascii="Monaco" w:eastAsiaTheme="majorEastAsia" w:hAnsi="Monaco" w:cs="Monaco"/>
                    <w:color w:val="243F60" w:themeColor="accent1" w:themeShade="7F"/>
                    <w:sz w:val="32"/>
                    <w:szCs w:val="32"/>
                    <w:lang w:val="en-US"/>
                  </w:rPr>
                </w:rPrChange>
              </w:rPr>
            </w:pPr>
            <w:ins w:id="3059" w:author="Borja Gonzalez" w:date="2017-09-28T19:09:00Z">
              <w:r w:rsidRPr="00A47B4C">
                <w:rPr>
                  <w:rFonts w:ascii="Monaco" w:hAnsi="Monaco" w:cs="Monaco"/>
                  <w:sz w:val="20"/>
                  <w:szCs w:val="20"/>
                  <w:lang w:val="en-US"/>
                  <w:rPrChange w:id="3060" w:author="Borja Gonzalez" w:date="2017-09-28T19:09:00Z">
                    <w:rPr>
                      <w:rFonts w:ascii="Monaco" w:hAnsi="Monaco" w:cs="Monaco"/>
                      <w:sz w:val="32"/>
                      <w:szCs w:val="32"/>
                      <w:lang w:val="en-US"/>
                    </w:rPr>
                  </w:rPrChange>
                </w:rPr>
                <w:tab/>
              </w:r>
              <w:r w:rsidRPr="00A47B4C">
                <w:rPr>
                  <w:rFonts w:ascii="Monaco" w:hAnsi="Monaco" w:cs="Monaco"/>
                  <w:sz w:val="20"/>
                  <w:szCs w:val="20"/>
                  <w:lang w:val="en-US"/>
                  <w:rPrChange w:id="3061" w:author="Borja Gonzalez" w:date="2017-09-28T19:09:00Z">
                    <w:rPr>
                      <w:rFonts w:ascii="Monaco" w:hAnsi="Monaco" w:cs="Monaco"/>
                      <w:sz w:val="32"/>
                      <w:szCs w:val="32"/>
                      <w:lang w:val="en-US"/>
                    </w:rPr>
                  </w:rPrChange>
                </w:rPr>
                <w:tab/>
              </w:r>
              <w:r w:rsidRPr="00A47B4C">
                <w:rPr>
                  <w:rFonts w:ascii="Monaco" w:hAnsi="Monaco" w:cs="Monaco"/>
                  <w:sz w:val="20"/>
                  <w:szCs w:val="20"/>
                  <w:lang w:val="en-US"/>
                  <w:rPrChange w:id="3062" w:author="Borja Gonzalez" w:date="2017-09-28T19:09:00Z">
                    <w:rPr>
                      <w:rFonts w:ascii="Monaco" w:hAnsi="Monaco" w:cs="Monaco"/>
                      <w:sz w:val="32"/>
                      <w:szCs w:val="32"/>
                      <w:lang w:val="en-US"/>
                    </w:rPr>
                  </w:rPrChange>
                </w:rPr>
                <w:tab/>
              </w:r>
              <w:r w:rsidRPr="00A47B4C">
                <w:rPr>
                  <w:rFonts w:ascii="Monaco" w:hAnsi="Monaco" w:cs="Monaco"/>
                  <w:sz w:val="20"/>
                  <w:szCs w:val="20"/>
                  <w:lang w:val="en-US"/>
                  <w:rPrChange w:id="3063" w:author="Borja Gonzalez" w:date="2017-09-28T19:09:00Z">
                    <w:rPr>
                      <w:rFonts w:ascii="Monaco" w:hAnsi="Monaco" w:cs="Monaco"/>
                      <w:sz w:val="32"/>
                      <w:szCs w:val="32"/>
                      <w:lang w:val="en-US"/>
                    </w:rPr>
                  </w:rPrChange>
                </w:rPr>
                <w:tab/>
              </w:r>
              <w:r w:rsidRPr="00A47B4C">
                <w:rPr>
                  <w:rFonts w:ascii="Monaco" w:hAnsi="Monaco" w:cs="Monaco"/>
                  <w:sz w:val="20"/>
                  <w:szCs w:val="20"/>
                  <w:lang w:val="en-US"/>
                  <w:rPrChange w:id="3064" w:author="Borja Gonzalez" w:date="2017-09-28T19:09:00Z">
                    <w:rPr>
                      <w:rFonts w:ascii="Monaco" w:hAnsi="Monaco" w:cs="Monaco"/>
                      <w:sz w:val="32"/>
                      <w:szCs w:val="32"/>
                      <w:lang w:val="en-US"/>
                    </w:rPr>
                  </w:rPrChange>
                </w:rPr>
                <w:tab/>
                <w:t>fila.insertCell(0).innerHTML = '</w:t>
              </w:r>
              <w:r w:rsidRPr="00A47B4C">
                <w:rPr>
                  <w:rFonts w:ascii="Monaco" w:hAnsi="Monaco" w:cs="Monaco"/>
                  <w:b/>
                  <w:bCs/>
                  <w:color w:val="204A87"/>
                  <w:sz w:val="20"/>
                  <w:szCs w:val="20"/>
                  <w:lang w:val="en-US"/>
                  <w:rPrChange w:id="3065" w:author="Borja Gonzalez" w:date="2017-09-28T19:09:00Z">
                    <w:rPr>
                      <w:rFonts w:ascii="Monaco" w:hAnsi="Monaco" w:cs="Monaco"/>
                      <w:b/>
                      <w:bCs/>
                      <w:color w:val="204A87"/>
                      <w:sz w:val="32"/>
                      <w:szCs w:val="32"/>
                      <w:lang w:val="en-US"/>
                    </w:rPr>
                  </w:rPrChange>
                </w:rPr>
                <w:t>&lt;button</w:t>
              </w:r>
              <w:r w:rsidRPr="00A47B4C">
                <w:rPr>
                  <w:rFonts w:ascii="Monaco" w:hAnsi="Monaco" w:cs="Monaco"/>
                  <w:sz w:val="20"/>
                  <w:szCs w:val="20"/>
                  <w:lang w:val="en-US"/>
                  <w:rPrChange w:id="3066" w:author="Borja Gonzalez" w:date="2017-09-28T19:09:00Z">
                    <w:rPr>
                      <w:rFonts w:ascii="Monaco" w:hAnsi="Monaco" w:cs="Monaco"/>
                      <w:sz w:val="32"/>
                      <w:szCs w:val="32"/>
                      <w:lang w:val="en-US"/>
                    </w:rPr>
                  </w:rPrChange>
                </w:rPr>
                <w:t xml:space="preserve"> </w:t>
              </w:r>
              <w:r w:rsidRPr="00A47B4C">
                <w:rPr>
                  <w:rFonts w:ascii="Monaco" w:hAnsi="Monaco" w:cs="Monaco"/>
                  <w:color w:val="C4A000"/>
                  <w:sz w:val="20"/>
                  <w:szCs w:val="20"/>
                  <w:lang w:val="en-US"/>
                  <w:rPrChange w:id="3067" w:author="Borja Gonzalez" w:date="2017-09-28T19:09:00Z">
                    <w:rPr>
                      <w:rFonts w:ascii="Monaco" w:hAnsi="Monaco" w:cs="Monaco"/>
                      <w:color w:val="C4A000"/>
                      <w:sz w:val="32"/>
                      <w:szCs w:val="32"/>
                      <w:lang w:val="en-US"/>
                    </w:rPr>
                  </w:rPrChange>
                </w:rPr>
                <w:t>class=</w:t>
              </w:r>
              <w:r w:rsidRPr="00A47B4C">
                <w:rPr>
                  <w:rFonts w:ascii="Monaco" w:hAnsi="Monaco" w:cs="Monaco"/>
                  <w:color w:val="4E9A06"/>
                  <w:sz w:val="20"/>
                  <w:szCs w:val="20"/>
                  <w:lang w:val="en-US"/>
                  <w:rPrChange w:id="3068" w:author="Borja Gonzalez" w:date="2017-09-28T19:09:00Z">
                    <w:rPr>
                      <w:rFonts w:ascii="Monaco" w:hAnsi="Monaco" w:cs="Monaco"/>
                      <w:color w:val="4E9A06"/>
                      <w:sz w:val="32"/>
                      <w:szCs w:val="32"/>
                      <w:lang w:val="en-US"/>
                    </w:rPr>
                  </w:rPrChange>
                </w:rPr>
                <w:t>"btn"</w:t>
              </w:r>
              <w:r w:rsidRPr="00A47B4C">
                <w:rPr>
                  <w:rFonts w:ascii="Monaco" w:hAnsi="Monaco" w:cs="Monaco"/>
                  <w:sz w:val="20"/>
                  <w:szCs w:val="20"/>
                  <w:lang w:val="en-US"/>
                  <w:rPrChange w:id="3069" w:author="Borja Gonzalez" w:date="2017-09-28T19:09:00Z">
                    <w:rPr>
                      <w:rFonts w:ascii="Monaco" w:hAnsi="Monaco" w:cs="Monaco"/>
                      <w:sz w:val="32"/>
                      <w:szCs w:val="32"/>
                      <w:lang w:val="en-US"/>
                    </w:rPr>
                  </w:rPrChange>
                </w:rPr>
                <w:t xml:space="preserve"> </w:t>
              </w:r>
              <w:r w:rsidRPr="00A47B4C">
                <w:rPr>
                  <w:rFonts w:ascii="Monaco" w:hAnsi="Monaco" w:cs="Monaco"/>
                  <w:color w:val="C4A000"/>
                  <w:sz w:val="20"/>
                  <w:szCs w:val="20"/>
                  <w:lang w:val="en-US"/>
                  <w:rPrChange w:id="3070" w:author="Borja Gonzalez" w:date="2017-09-28T19:09:00Z">
                    <w:rPr>
                      <w:rFonts w:ascii="Monaco" w:hAnsi="Monaco" w:cs="Monaco"/>
                      <w:color w:val="C4A000"/>
                      <w:sz w:val="32"/>
                      <w:szCs w:val="32"/>
                      <w:lang w:val="en-US"/>
                    </w:rPr>
                  </w:rPrChange>
                </w:rPr>
                <w:t>type=</w:t>
              </w:r>
              <w:r w:rsidRPr="00A47B4C">
                <w:rPr>
                  <w:rFonts w:ascii="Monaco" w:hAnsi="Monaco" w:cs="Monaco"/>
                  <w:color w:val="4E9A06"/>
                  <w:sz w:val="20"/>
                  <w:szCs w:val="20"/>
                  <w:lang w:val="en-US"/>
                  <w:rPrChange w:id="3071" w:author="Borja Gonzalez" w:date="2017-09-28T19:09:00Z">
                    <w:rPr>
                      <w:rFonts w:ascii="Monaco" w:hAnsi="Monaco" w:cs="Monaco"/>
                      <w:color w:val="4E9A06"/>
                      <w:sz w:val="32"/>
                      <w:szCs w:val="32"/>
                      <w:lang w:val="en-US"/>
                    </w:rPr>
                  </w:rPrChange>
                </w:rPr>
                <w:t>"button"</w:t>
              </w:r>
              <w:r w:rsidRPr="00A47B4C">
                <w:rPr>
                  <w:rFonts w:ascii="Monaco" w:hAnsi="Monaco" w:cs="Monaco"/>
                  <w:sz w:val="20"/>
                  <w:szCs w:val="20"/>
                  <w:lang w:val="en-US"/>
                  <w:rPrChange w:id="3072" w:author="Borja Gonzalez" w:date="2017-09-28T19:09:00Z">
                    <w:rPr>
                      <w:rFonts w:ascii="Monaco" w:hAnsi="Monaco" w:cs="Monaco"/>
                      <w:sz w:val="32"/>
                      <w:szCs w:val="32"/>
                      <w:lang w:val="en-US"/>
                    </w:rPr>
                  </w:rPrChange>
                </w:rPr>
                <w:t xml:space="preserve"> </w:t>
              </w:r>
              <w:r w:rsidRPr="00A47B4C">
                <w:rPr>
                  <w:rFonts w:ascii="Monaco" w:hAnsi="Monaco" w:cs="Monaco"/>
                  <w:color w:val="C4A000"/>
                  <w:sz w:val="20"/>
                  <w:szCs w:val="20"/>
                  <w:lang w:val="en-US"/>
                  <w:rPrChange w:id="3073" w:author="Borja Gonzalez" w:date="2017-09-28T19:09:00Z">
                    <w:rPr>
                      <w:rFonts w:ascii="Monaco" w:hAnsi="Monaco" w:cs="Monaco"/>
                      <w:color w:val="C4A000"/>
                      <w:sz w:val="32"/>
                      <w:szCs w:val="32"/>
                      <w:lang w:val="en-US"/>
                    </w:rPr>
                  </w:rPrChange>
                </w:rPr>
                <w:t>onClick=</w:t>
              </w:r>
              <w:r w:rsidRPr="00A47B4C">
                <w:rPr>
                  <w:rFonts w:ascii="Monaco" w:hAnsi="Monaco" w:cs="Monaco"/>
                  <w:color w:val="4E9A06"/>
                  <w:sz w:val="20"/>
                  <w:szCs w:val="20"/>
                  <w:lang w:val="en-US"/>
                  <w:rPrChange w:id="3074" w:author="Borja Gonzalez" w:date="2017-09-28T19:09:00Z">
                    <w:rPr>
                      <w:rFonts w:ascii="Monaco" w:hAnsi="Monaco" w:cs="Monaco"/>
                      <w:color w:val="4E9A06"/>
                      <w:sz w:val="32"/>
                      <w:szCs w:val="32"/>
                      <w:lang w:val="en-US"/>
                    </w:rPr>
                  </w:rPrChange>
                </w:rPr>
                <w:t>"crearGrafico(\''+datos[0].values[i][1]+'\', \'' + datos[0].values[i][3] + '\',2)"</w:t>
              </w:r>
              <w:r w:rsidRPr="00A47B4C">
                <w:rPr>
                  <w:rFonts w:ascii="Monaco" w:hAnsi="Monaco" w:cs="Monaco"/>
                  <w:b/>
                  <w:bCs/>
                  <w:color w:val="204A87"/>
                  <w:sz w:val="20"/>
                  <w:szCs w:val="20"/>
                  <w:lang w:val="en-US"/>
                  <w:rPrChange w:id="3075" w:author="Borja Gonzalez" w:date="2017-09-28T19:09:00Z">
                    <w:rPr>
                      <w:rFonts w:ascii="Monaco" w:hAnsi="Monaco" w:cs="Monaco"/>
                      <w:b/>
                      <w:bCs/>
                      <w:color w:val="204A87"/>
                      <w:sz w:val="32"/>
                      <w:szCs w:val="32"/>
                      <w:lang w:val="en-US"/>
                    </w:rPr>
                  </w:rPrChange>
                </w:rPr>
                <w:t>&gt;&lt;/button&gt;</w:t>
              </w:r>
              <w:r w:rsidRPr="00A47B4C">
                <w:rPr>
                  <w:rFonts w:ascii="Monaco" w:hAnsi="Monaco" w:cs="Monaco"/>
                  <w:sz w:val="20"/>
                  <w:szCs w:val="20"/>
                  <w:lang w:val="en-US"/>
                  <w:rPrChange w:id="3076" w:author="Borja Gonzalez" w:date="2017-09-28T19:09:00Z">
                    <w:rPr>
                      <w:rFonts w:ascii="Monaco" w:hAnsi="Monaco" w:cs="Monaco"/>
                      <w:sz w:val="32"/>
                      <w:szCs w:val="32"/>
                      <w:lang w:val="en-US"/>
                    </w:rPr>
                  </w:rPrChange>
                </w:rPr>
                <w:t>';</w:t>
              </w:r>
            </w:ins>
          </w:p>
          <w:p w14:paraId="78A6B97B" w14:textId="77777777" w:rsidR="00A47B4C" w:rsidRPr="00A47B4C" w:rsidRDefault="00A47B4C" w:rsidP="00A47B4C">
            <w:pPr>
              <w:keepNext/>
              <w:keepLines/>
              <w:widowControl w:val="0"/>
              <w:autoSpaceDE w:val="0"/>
              <w:autoSpaceDN w:val="0"/>
              <w:adjustRightInd w:val="0"/>
              <w:spacing w:before="200"/>
              <w:outlineLvl w:val="4"/>
              <w:rPr>
                <w:ins w:id="3077" w:author="Borja Gonzalez" w:date="2017-09-28T19:09:00Z"/>
                <w:rFonts w:ascii="Monaco" w:hAnsi="Monaco" w:cs="Monaco"/>
                <w:sz w:val="20"/>
                <w:szCs w:val="20"/>
                <w:lang w:val="en-US"/>
                <w:rPrChange w:id="3078" w:author="Borja Gonzalez" w:date="2017-09-28T19:09:00Z">
                  <w:rPr>
                    <w:ins w:id="3079" w:author="Borja Gonzalez" w:date="2017-09-28T19:09:00Z"/>
                    <w:rFonts w:ascii="Monaco" w:eastAsiaTheme="majorEastAsia" w:hAnsi="Monaco" w:cs="Monaco"/>
                    <w:color w:val="243F60" w:themeColor="accent1" w:themeShade="7F"/>
                    <w:sz w:val="32"/>
                    <w:szCs w:val="32"/>
                    <w:lang w:val="en-US"/>
                  </w:rPr>
                </w:rPrChange>
              </w:rPr>
            </w:pPr>
            <w:ins w:id="3080" w:author="Borja Gonzalez" w:date="2017-09-28T19:09:00Z">
              <w:r w:rsidRPr="00A47B4C">
                <w:rPr>
                  <w:rFonts w:ascii="Monaco" w:hAnsi="Monaco" w:cs="Monaco"/>
                  <w:sz w:val="20"/>
                  <w:szCs w:val="20"/>
                  <w:lang w:val="en-US"/>
                  <w:rPrChange w:id="3081" w:author="Borja Gonzalez" w:date="2017-09-28T19:09:00Z">
                    <w:rPr>
                      <w:rFonts w:ascii="Monaco" w:hAnsi="Monaco" w:cs="Monaco"/>
                      <w:sz w:val="32"/>
                      <w:szCs w:val="32"/>
                      <w:lang w:val="en-US"/>
                    </w:rPr>
                  </w:rPrChange>
                </w:rPr>
                <w:tab/>
              </w:r>
              <w:r w:rsidRPr="00A47B4C">
                <w:rPr>
                  <w:rFonts w:ascii="Monaco" w:hAnsi="Monaco" w:cs="Monaco"/>
                  <w:sz w:val="20"/>
                  <w:szCs w:val="20"/>
                  <w:lang w:val="en-US"/>
                  <w:rPrChange w:id="3082" w:author="Borja Gonzalez" w:date="2017-09-28T19:09:00Z">
                    <w:rPr>
                      <w:rFonts w:ascii="Monaco" w:hAnsi="Monaco" w:cs="Monaco"/>
                      <w:sz w:val="32"/>
                      <w:szCs w:val="32"/>
                      <w:lang w:val="en-US"/>
                    </w:rPr>
                  </w:rPrChange>
                </w:rPr>
                <w:tab/>
              </w:r>
              <w:r w:rsidRPr="00A47B4C">
                <w:rPr>
                  <w:rFonts w:ascii="Monaco" w:hAnsi="Monaco" w:cs="Monaco"/>
                  <w:sz w:val="20"/>
                  <w:szCs w:val="20"/>
                  <w:lang w:val="en-US"/>
                  <w:rPrChange w:id="3083" w:author="Borja Gonzalez" w:date="2017-09-28T19:09:00Z">
                    <w:rPr>
                      <w:rFonts w:ascii="Monaco" w:hAnsi="Monaco" w:cs="Monaco"/>
                      <w:sz w:val="32"/>
                      <w:szCs w:val="32"/>
                      <w:lang w:val="en-US"/>
                    </w:rPr>
                  </w:rPrChange>
                </w:rPr>
                <w:tab/>
              </w:r>
              <w:r w:rsidRPr="00A47B4C">
                <w:rPr>
                  <w:rFonts w:ascii="Monaco" w:hAnsi="Monaco" w:cs="Monaco"/>
                  <w:sz w:val="20"/>
                  <w:szCs w:val="20"/>
                  <w:lang w:val="en-US"/>
                  <w:rPrChange w:id="3084" w:author="Borja Gonzalez" w:date="2017-09-28T19:09:00Z">
                    <w:rPr>
                      <w:rFonts w:ascii="Monaco" w:hAnsi="Monaco" w:cs="Monaco"/>
                      <w:sz w:val="32"/>
                      <w:szCs w:val="32"/>
                      <w:lang w:val="en-US"/>
                    </w:rPr>
                  </w:rPrChange>
                </w:rPr>
                <w:tab/>
              </w:r>
              <w:r w:rsidRPr="00A47B4C">
                <w:rPr>
                  <w:rFonts w:ascii="Monaco" w:hAnsi="Monaco" w:cs="Monaco"/>
                  <w:sz w:val="20"/>
                  <w:szCs w:val="20"/>
                  <w:lang w:val="en-US"/>
                  <w:rPrChange w:id="3085" w:author="Borja Gonzalez" w:date="2017-09-28T19:09:00Z">
                    <w:rPr>
                      <w:rFonts w:ascii="Monaco" w:hAnsi="Monaco" w:cs="Monaco"/>
                      <w:sz w:val="32"/>
                      <w:szCs w:val="32"/>
                      <w:lang w:val="en-US"/>
                    </w:rPr>
                  </w:rPrChange>
                </w:rPr>
                <w:tab/>
                <w:t>fila.insertCell(0).innerHTML = '</w:t>
              </w:r>
              <w:r w:rsidRPr="00A47B4C">
                <w:rPr>
                  <w:rFonts w:ascii="Monaco" w:hAnsi="Monaco" w:cs="Monaco"/>
                  <w:b/>
                  <w:bCs/>
                  <w:color w:val="204A87"/>
                  <w:sz w:val="20"/>
                  <w:szCs w:val="20"/>
                  <w:lang w:val="en-US"/>
                  <w:rPrChange w:id="3086" w:author="Borja Gonzalez" w:date="2017-09-28T19:09:00Z">
                    <w:rPr>
                      <w:rFonts w:ascii="Monaco" w:hAnsi="Monaco" w:cs="Monaco"/>
                      <w:b/>
                      <w:bCs/>
                      <w:color w:val="204A87"/>
                      <w:sz w:val="32"/>
                      <w:szCs w:val="32"/>
                      <w:lang w:val="en-US"/>
                    </w:rPr>
                  </w:rPrChange>
                </w:rPr>
                <w:t>&lt;button</w:t>
              </w:r>
              <w:r w:rsidRPr="00A47B4C">
                <w:rPr>
                  <w:rFonts w:ascii="Monaco" w:hAnsi="Monaco" w:cs="Monaco"/>
                  <w:sz w:val="20"/>
                  <w:szCs w:val="20"/>
                  <w:lang w:val="en-US"/>
                  <w:rPrChange w:id="3087" w:author="Borja Gonzalez" w:date="2017-09-28T19:09:00Z">
                    <w:rPr>
                      <w:rFonts w:ascii="Monaco" w:hAnsi="Monaco" w:cs="Monaco"/>
                      <w:sz w:val="32"/>
                      <w:szCs w:val="32"/>
                      <w:lang w:val="en-US"/>
                    </w:rPr>
                  </w:rPrChange>
                </w:rPr>
                <w:t xml:space="preserve"> </w:t>
              </w:r>
              <w:r w:rsidRPr="00A47B4C">
                <w:rPr>
                  <w:rFonts w:ascii="Monaco" w:hAnsi="Monaco" w:cs="Monaco"/>
                  <w:color w:val="C4A000"/>
                  <w:sz w:val="20"/>
                  <w:szCs w:val="20"/>
                  <w:lang w:val="en-US"/>
                  <w:rPrChange w:id="3088" w:author="Borja Gonzalez" w:date="2017-09-28T19:09:00Z">
                    <w:rPr>
                      <w:rFonts w:ascii="Monaco" w:hAnsi="Monaco" w:cs="Monaco"/>
                      <w:color w:val="C4A000"/>
                      <w:sz w:val="32"/>
                      <w:szCs w:val="32"/>
                      <w:lang w:val="en-US"/>
                    </w:rPr>
                  </w:rPrChange>
                </w:rPr>
                <w:t>class=</w:t>
              </w:r>
              <w:r w:rsidRPr="00A47B4C">
                <w:rPr>
                  <w:rFonts w:ascii="Monaco" w:hAnsi="Monaco" w:cs="Monaco"/>
                  <w:color w:val="4E9A06"/>
                  <w:sz w:val="20"/>
                  <w:szCs w:val="20"/>
                  <w:lang w:val="en-US"/>
                  <w:rPrChange w:id="3089" w:author="Borja Gonzalez" w:date="2017-09-28T19:09:00Z">
                    <w:rPr>
                      <w:rFonts w:ascii="Monaco" w:hAnsi="Monaco" w:cs="Monaco"/>
                      <w:color w:val="4E9A06"/>
                      <w:sz w:val="32"/>
                      <w:szCs w:val="32"/>
                      <w:lang w:val="en-US"/>
                    </w:rPr>
                  </w:rPrChange>
                </w:rPr>
                <w:t>"btn"</w:t>
              </w:r>
              <w:r w:rsidRPr="00A47B4C">
                <w:rPr>
                  <w:rFonts w:ascii="Monaco" w:hAnsi="Monaco" w:cs="Monaco"/>
                  <w:sz w:val="20"/>
                  <w:szCs w:val="20"/>
                  <w:lang w:val="en-US"/>
                  <w:rPrChange w:id="3090" w:author="Borja Gonzalez" w:date="2017-09-28T19:09:00Z">
                    <w:rPr>
                      <w:rFonts w:ascii="Monaco" w:hAnsi="Monaco" w:cs="Monaco"/>
                      <w:sz w:val="32"/>
                      <w:szCs w:val="32"/>
                      <w:lang w:val="en-US"/>
                    </w:rPr>
                  </w:rPrChange>
                </w:rPr>
                <w:t xml:space="preserve"> </w:t>
              </w:r>
              <w:r w:rsidRPr="00A47B4C">
                <w:rPr>
                  <w:rFonts w:ascii="Monaco" w:hAnsi="Monaco" w:cs="Monaco"/>
                  <w:color w:val="C4A000"/>
                  <w:sz w:val="20"/>
                  <w:szCs w:val="20"/>
                  <w:lang w:val="en-US"/>
                  <w:rPrChange w:id="3091" w:author="Borja Gonzalez" w:date="2017-09-28T19:09:00Z">
                    <w:rPr>
                      <w:rFonts w:ascii="Monaco" w:hAnsi="Monaco" w:cs="Monaco"/>
                      <w:color w:val="C4A000"/>
                      <w:sz w:val="32"/>
                      <w:szCs w:val="32"/>
                      <w:lang w:val="en-US"/>
                    </w:rPr>
                  </w:rPrChange>
                </w:rPr>
                <w:t>type=</w:t>
              </w:r>
              <w:r w:rsidRPr="00A47B4C">
                <w:rPr>
                  <w:rFonts w:ascii="Monaco" w:hAnsi="Monaco" w:cs="Monaco"/>
                  <w:color w:val="4E9A06"/>
                  <w:sz w:val="20"/>
                  <w:szCs w:val="20"/>
                  <w:lang w:val="en-US"/>
                  <w:rPrChange w:id="3092" w:author="Borja Gonzalez" w:date="2017-09-28T19:09:00Z">
                    <w:rPr>
                      <w:rFonts w:ascii="Monaco" w:hAnsi="Monaco" w:cs="Monaco"/>
                      <w:color w:val="4E9A06"/>
                      <w:sz w:val="32"/>
                      <w:szCs w:val="32"/>
                      <w:lang w:val="en-US"/>
                    </w:rPr>
                  </w:rPrChange>
                </w:rPr>
                <w:t>"button"</w:t>
              </w:r>
              <w:r w:rsidRPr="00A47B4C">
                <w:rPr>
                  <w:rFonts w:ascii="Monaco" w:hAnsi="Monaco" w:cs="Monaco"/>
                  <w:sz w:val="20"/>
                  <w:szCs w:val="20"/>
                  <w:lang w:val="en-US"/>
                  <w:rPrChange w:id="3093" w:author="Borja Gonzalez" w:date="2017-09-28T19:09:00Z">
                    <w:rPr>
                      <w:rFonts w:ascii="Monaco" w:hAnsi="Monaco" w:cs="Monaco"/>
                      <w:sz w:val="32"/>
                      <w:szCs w:val="32"/>
                      <w:lang w:val="en-US"/>
                    </w:rPr>
                  </w:rPrChange>
                </w:rPr>
                <w:t xml:space="preserve"> </w:t>
              </w:r>
              <w:r w:rsidRPr="00A47B4C">
                <w:rPr>
                  <w:rFonts w:ascii="Monaco" w:hAnsi="Monaco" w:cs="Monaco"/>
                  <w:color w:val="C4A000"/>
                  <w:sz w:val="20"/>
                  <w:szCs w:val="20"/>
                  <w:lang w:val="en-US"/>
                  <w:rPrChange w:id="3094" w:author="Borja Gonzalez" w:date="2017-09-28T19:09:00Z">
                    <w:rPr>
                      <w:rFonts w:ascii="Monaco" w:hAnsi="Monaco" w:cs="Monaco"/>
                      <w:color w:val="C4A000"/>
                      <w:sz w:val="32"/>
                      <w:szCs w:val="32"/>
                      <w:lang w:val="en-US"/>
                    </w:rPr>
                  </w:rPrChange>
                </w:rPr>
                <w:t>onClick=</w:t>
              </w:r>
              <w:r w:rsidRPr="00A47B4C">
                <w:rPr>
                  <w:rFonts w:ascii="Monaco" w:hAnsi="Monaco" w:cs="Monaco"/>
                  <w:color w:val="4E9A06"/>
                  <w:sz w:val="20"/>
                  <w:szCs w:val="20"/>
                  <w:lang w:val="en-US"/>
                  <w:rPrChange w:id="3095" w:author="Borja Gonzalez" w:date="2017-09-28T19:09:00Z">
                    <w:rPr>
                      <w:rFonts w:ascii="Monaco" w:hAnsi="Monaco" w:cs="Monaco"/>
                      <w:color w:val="4E9A06"/>
                      <w:sz w:val="32"/>
                      <w:szCs w:val="32"/>
                      <w:lang w:val="en-US"/>
                    </w:rPr>
                  </w:rPrChange>
                </w:rPr>
                <w:t>"crearGrafico(\''+datos[0].values[i][1]+'\', \'' + datos[0].values[i][2] + '\',3)"</w:t>
              </w:r>
              <w:r w:rsidRPr="00A47B4C">
                <w:rPr>
                  <w:rFonts w:ascii="Monaco" w:hAnsi="Monaco" w:cs="Monaco"/>
                  <w:b/>
                  <w:bCs/>
                  <w:color w:val="204A87"/>
                  <w:sz w:val="20"/>
                  <w:szCs w:val="20"/>
                  <w:lang w:val="en-US"/>
                  <w:rPrChange w:id="3096" w:author="Borja Gonzalez" w:date="2017-09-28T19:09:00Z">
                    <w:rPr>
                      <w:rFonts w:ascii="Monaco" w:hAnsi="Monaco" w:cs="Monaco"/>
                      <w:b/>
                      <w:bCs/>
                      <w:color w:val="204A87"/>
                      <w:sz w:val="32"/>
                      <w:szCs w:val="32"/>
                      <w:lang w:val="en-US"/>
                    </w:rPr>
                  </w:rPrChange>
                </w:rPr>
                <w:t>&gt;&lt;/button&gt;</w:t>
              </w:r>
              <w:r w:rsidRPr="00A47B4C">
                <w:rPr>
                  <w:rFonts w:ascii="Monaco" w:hAnsi="Monaco" w:cs="Monaco"/>
                  <w:sz w:val="20"/>
                  <w:szCs w:val="20"/>
                  <w:lang w:val="en-US"/>
                  <w:rPrChange w:id="3097" w:author="Borja Gonzalez" w:date="2017-09-28T19:09:00Z">
                    <w:rPr>
                      <w:rFonts w:ascii="Monaco" w:hAnsi="Monaco" w:cs="Monaco"/>
                      <w:sz w:val="32"/>
                      <w:szCs w:val="32"/>
                      <w:lang w:val="en-US"/>
                    </w:rPr>
                  </w:rPrChange>
                </w:rPr>
                <w:t>';</w:t>
              </w:r>
            </w:ins>
          </w:p>
          <w:p w14:paraId="2F269CB2" w14:textId="77777777" w:rsidR="00A47B4C" w:rsidRPr="00A47B4C" w:rsidRDefault="00A47B4C" w:rsidP="00A47B4C">
            <w:pPr>
              <w:keepNext/>
              <w:keepLines/>
              <w:widowControl w:val="0"/>
              <w:autoSpaceDE w:val="0"/>
              <w:autoSpaceDN w:val="0"/>
              <w:adjustRightInd w:val="0"/>
              <w:spacing w:before="200"/>
              <w:outlineLvl w:val="4"/>
              <w:rPr>
                <w:ins w:id="3098" w:author="Borja Gonzalez" w:date="2017-09-28T19:09:00Z"/>
                <w:rFonts w:ascii="Monaco" w:hAnsi="Monaco" w:cs="Monaco"/>
                <w:sz w:val="20"/>
                <w:szCs w:val="20"/>
                <w:lang w:val="en-US"/>
                <w:rPrChange w:id="3099" w:author="Borja Gonzalez" w:date="2017-09-28T19:09:00Z">
                  <w:rPr>
                    <w:ins w:id="3100" w:author="Borja Gonzalez" w:date="2017-09-28T19:09:00Z"/>
                    <w:rFonts w:ascii="Monaco" w:eastAsiaTheme="majorEastAsia" w:hAnsi="Monaco" w:cs="Monaco"/>
                    <w:color w:val="243F60" w:themeColor="accent1" w:themeShade="7F"/>
                    <w:sz w:val="32"/>
                    <w:szCs w:val="32"/>
                    <w:lang w:val="en-US"/>
                  </w:rPr>
                </w:rPrChange>
              </w:rPr>
            </w:pPr>
            <w:ins w:id="3101" w:author="Borja Gonzalez" w:date="2017-09-28T19:09:00Z">
              <w:r w:rsidRPr="00A47B4C">
                <w:rPr>
                  <w:rFonts w:ascii="Monaco" w:hAnsi="Monaco" w:cs="Monaco"/>
                  <w:sz w:val="20"/>
                  <w:szCs w:val="20"/>
                  <w:lang w:val="en-US"/>
                  <w:rPrChange w:id="3102" w:author="Borja Gonzalez" w:date="2017-09-28T19:09:00Z">
                    <w:rPr>
                      <w:rFonts w:ascii="Monaco" w:hAnsi="Monaco" w:cs="Monaco"/>
                      <w:sz w:val="32"/>
                      <w:szCs w:val="32"/>
                      <w:lang w:val="en-US"/>
                    </w:rPr>
                  </w:rPrChange>
                </w:rPr>
                <w:tab/>
              </w:r>
              <w:r w:rsidRPr="00A47B4C">
                <w:rPr>
                  <w:rFonts w:ascii="Monaco" w:hAnsi="Monaco" w:cs="Monaco"/>
                  <w:sz w:val="20"/>
                  <w:szCs w:val="20"/>
                  <w:lang w:val="en-US"/>
                  <w:rPrChange w:id="3103" w:author="Borja Gonzalez" w:date="2017-09-28T19:09:00Z">
                    <w:rPr>
                      <w:rFonts w:ascii="Monaco" w:hAnsi="Monaco" w:cs="Monaco"/>
                      <w:sz w:val="32"/>
                      <w:szCs w:val="32"/>
                      <w:lang w:val="en-US"/>
                    </w:rPr>
                  </w:rPrChange>
                </w:rPr>
                <w:tab/>
              </w:r>
              <w:r w:rsidRPr="00A47B4C">
                <w:rPr>
                  <w:rFonts w:ascii="Monaco" w:hAnsi="Monaco" w:cs="Monaco"/>
                  <w:sz w:val="20"/>
                  <w:szCs w:val="20"/>
                  <w:lang w:val="en-US"/>
                  <w:rPrChange w:id="3104" w:author="Borja Gonzalez" w:date="2017-09-28T19:09:00Z">
                    <w:rPr>
                      <w:rFonts w:ascii="Monaco" w:hAnsi="Monaco" w:cs="Monaco"/>
                      <w:sz w:val="32"/>
                      <w:szCs w:val="32"/>
                      <w:lang w:val="en-US"/>
                    </w:rPr>
                  </w:rPrChange>
                </w:rPr>
                <w:tab/>
              </w:r>
              <w:r w:rsidRPr="00A47B4C">
                <w:rPr>
                  <w:rFonts w:ascii="Monaco" w:hAnsi="Monaco" w:cs="Monaco"/>
                  <w:sz w:val="20"/>
                  <w:szCs w:val="20"/>
                  <w:lang w:val="en-US"/>
                  <w:rPrChange w:id="3105" w:author="Borja Gonzalez" w:date="2017-09-28T19:09:00Z">
                    <w:rPr>
                      <w:rFonts w:ascii="Monaco" w:hAnsi="Monaco" w:cs="Monaco"/>
                      <w:sz w:val="32"/>
                      <w:szCs w:val="32"/>
                      <w:lang w:val="en-US"/>
                    </w:rPr>
                  </w:rPrChange>
                </w:rPr>
                <w:tab/>
              </w:r>
              <w:r w:rsidRPr="00A47B4C">
                <w:rPr>
                  <w:rFonts w:ascii="Monaco" w:hAnsi="Monaco" w:cs="Monaco"/>
                  <w:sz w:val="20"/>
                  <w:szCs w:val="20"/>
                  <w:lang w:val="en-US"/>
                  <w:rPrChange w:id="3106" w:author="Borja Gonzalez" w:date="2017-09-28T19:09:00Z">
                    <w:rPr>
                      <w:rFonts w:ascii="Monaco" w:hAnsi="Monaco" w:cs="Monaco"/>
                      <w:sz w:val="32"/>
                      <w:szCs w:val="32"/>
                      <w:lang w:val="en-US"/>
                    </w:rPr>
                  </w:rPrChange>
                </w:rPr>
                <w:tab/>
                <w:t>}</w:t>
              </w:r>
            </w:ins>
          </w:p>
          <w:p w14:paraId="775619A0" w14:textId="77777777" w:rsidR="00A47B4C" w:rsidRPr="00A47B4C" w:rsidRDefault="00A47B4C" w:rsidP="00A47B4C">
            <w:pPr>
              <w:keepNext/>
              <w:keepLines/>
              <w:widowControl w:val="0"/>
              <w:autoSpaceDE w:val="0"/>
              <w:autoSpaceDN w:val="0"/>
              <w:adjustRightInd w:val="0"/>
              <w:spacing w:before="200"/>
              <w:outlineLvl w:val="4"/>
              <w:rPr>
                <w:ins w:id="3107" w:author="Borja Gonzalez" w:date="2017-09-28T19:09:00Z"/>
                <w:rFonts w:ascii="Monaco" w:hAnsi="Monaco" w:cs="Monaco"/>
                <w:sz w:val="20"/>
                <w:szCs w:val="20"/>
                <w:lang w:val="en-US"/>
                <w:rPrChange w:id="3108" w:author="Borja Gonzalez" w:date="2017-09-28T19:09:00Z">
                  <w:rPr>
                    <w:ins w:id="3109" w:author="Borja Gonzalez" w:date="2017-09-28T19:09:00Z"/>
                    <w:rFonts w:ascii="Monaco" w:eastAsiaTheme="majorEastAsia" w:hAnsi="Monaco" w:cs="Monaco"/>
                    <w:color w:val="243F60" w:themeColor="accent1" w:themeShade="7F"/>
                    <w:sz w:val="32"/>
                    <w:szCs w:val="32"/>
                    <w:lang w:val="en-US"/>
                  </w:rPr>
                </w:rPrChange>
              </w:rPr>
            </w:pPr>
            <w:ins w:id="3110" w:author="Borja Gonzalez" w:date="2017-09-28T19:09:00Z">
              <w:r w:rsidRPr="00A47B4C">
                <w:rPr>
                  <w:rFonts w:ascii="Monaco" w:hAnsi="Monaco" w:cs="Monaco"/>
                  <w:sz w:val="20"/>
                  <w:szCs w:val="20"/>
                  <w:lang w:val="en-US"/>
                  <w:rPrChange w:id="3111" w:author="Borja Gonzalez" w:date="2017-09-28T19:09:00Z">
                    <w:rPr>
                      <w:rFonts w:ascii="Monaco" w:hAnsi="Monaco" w:cs="Monaco"/>
                      <w:sz w:val="32"/>
                      <w:szCs w:val="32"/>
                      <w:lang w:val="en-US"/>
                    </w:rPr>
                  </w:rPrChange>
                </w:rPr>
                <w:tab/>
              </w:r>
              <w:r w:rsidRPr="00A47B4C">
                <w:rPr>
                  <w:rFonts w:ascii="Monaco" w:hAnsi="Monaco" w:cs="Monaco"/>
                  <w:sz w:val="20"/>
                  <w:szCs w:val="20"/>
                  <w:lang w:val="en-US"/>
                  <w:rPrChange w:id="3112" w:author="Borja Gonzalez" w:date="2017-09-28T19:09:00Z">
                    <w:rPr>
                      <w:rFonts w:ascii="Monaco" w:hAnsi="Monaco" w:cs="Monaco"/>
                      <w:sz w:val="32"/>
                      <w:szCs w:val="32"/>
                      <w:lang w:val="en-US"/>
                    </w:rPr>
                  </w:rPrChange>
                </w:rPr>
                <w:tab/>
              </w:r>
              <w:r w:rsidRPr="00A47B4C">
                <w:rPr>
                  <w:rFonts w:ascii="Monaco" w:hAnsi="Monaco" w:cs="Monaco"/>
                  <w:sz w:val="20"/>
                  <w:szCs w:val="20"/>
                  <w:lang w:val="en-US"/>
                  <w:rPrChange w:id="3113" w:author="Borja Gonzalez" w:date="2017-09-28T19:09:00Z">
                    <w:rPr>
                      <w:rFonts w:ascii="Monaco" w:hAnsi="Monaco" w:cs="Monaco"/>
                      <w:sz w:val="32"/>
                      <w:szCs w:val="32"/>
                      <w:lang w:val="en-US"/>
                    </w:rPr>
                  </w:rPrChange>
                </w:rPr>
                <w:tab/>
              </w:r>
              <w:r w:rsidRPr="00A47B4C">
                <w:rPr>
                  <w:rFonts w:ascii="Monaco" w:hAnsi="Monaco" w:cs="Monaco"/>
                  <w:sz w:val="20"/>
                  <w:szCs w:val="20"/>
                  <w:lang w:val="en-US"/>
                  <w:rPrChange w:id="3114" w:author="Borja Gonzalez" w:date="2017-09-28T19:09:00Z">
                    <w:rPr>
                      <w:rFonts w:ascii="Monaco" w:hAnsi="Monaco" w:cs="Monaco"/>
                      <w:sz w:val="32"/>
                      <w:szCs w:val="32"/>
                      <w:lang w:val="en-US"/>
                    </w:rPr>
                  </w:rPrChange>
                </w:rPr>
                <w:tab/>
                <w:t>var fila1 = tabla.insertRow(tabla.length);</w:t>
              </w:r>
            </w:ins>
          </w:p>
          <w:p w14:paraId="3D21FB79" w14:textId="77777777" w:rsidR="00A47B4C" w:rsidRPr="00A47B4C" w:rsidRDefault="00A47B4C" w:rsidP="00A47B4C">
            <w:pPr>
              <w:keepNext/>
              <w:keepLines/>
              <w:widowControl w:val="0"/>
              <w:autoSpaceDE w:val="0"/>
              <w:autoSpaceDN w:val="0"/>
              <w:adjustRightInd w:val="0"/>
              <w:spacing w:before="200"/>
              <w:outlineLvl w:val="4"/>
              <w:rPr>
                <w:ins w:id="3115" w:author="Borja Gonzalez" w:date="2017-09-28T19:09:00Z"/>
                <w:rFonts w:ascii="Monaco" w:hAnsi="Monaco" w:cs="Monaco"/>
                <w:sz w:val="20"/>
                <w:szCs w:val="20"/>
                <w:lang w:val="en-US"/>
                <w:rPrChange w:id="3116" w:author="Borja Gonzalez" w:date="2017-09-28T19:09:00Z">
                  <w:rPr>
                    <w:ins w:id="3117" w:author="Borja Gonzalez" w:date="2017-09-28T19:09:00Z"/>
                    <w:rFonts w:ascii="Monaco" w:eastAsiaTheme="majorEastAsia" w:hAnsi="Monaco" w:cs="Monaco"/>
                    <w:color w:val="243F60" w:themeColor="accent1" w:themeShade="7F"/>
                    <w:sz w:val="32"/>
                    <w:szCs w:val="32"/>
                    <w:lang w:val="en-US"/>
                  </w:rPr>
                </w:rPrChange>
              </w:rPr>
            </w:pPr>
            <w:ins w:id="3118" w:author="Borja Gonzalez" w:date="2017-09-28T19:09:00Z">
              <w:r w:rsidRPr="00A47B4C">
                <w:rPr>
                  <w:rFonts w:ascii="Monaco" w:hAnsi="Monaco" w:cs="Monaco"/>
                  <w:sz w:val="20"/>
                  <w:szCs w:val="20"/>
                  <w:lang w:val="en-US"/>
                  <w:rPrChange w:id="3119" w:author="Borja Gonzalez" w:date="2017-09-28T19:09:00Z">
                    <w:rPr>
                      <w:rFonts w:ascii="Monaco" w:hAnsi="Monaco" w:cs="Monaco"/>
                      <w:sz w:val="32"/>
                      <w:szCs w:val="32"/>
                      <w:lang w:val="en-US"/>
                    </w:rPr>
                  </w:rPrChange>
                </w:rPr>
                <w:tab/>
              </w:r>
              <w:r w:rsidRPr="00A47B4C">
                <w:rPr>
                  <w:rFonts w:ascii="Monaco" w:hAnsi="Monaco" w:cs="Monaco"/>
                  <w:sz w:val="20"/>
                  <w:szCs w:val="20"/>
                  <w:lang w:val="en-US"/>
                  <w:rPrChange w:id="3120" w:author="Borja Gonzalez" w:date="2017-09-28T19:09:00Z">
                    <w:rPr>
                      <w:rFonts w:ascii="Monaco" w:hAnsi="Monaco" w:cs="Monaco"/>
                      <w:sz w:val="32"/>
                      <w:szCs w:val="32"/>
                      <w:lang w:val="en-US"/>
                    </w:rPr>
                  </w:rPrChange>
                </w:rPr>
                <w:tab/>
              </w:r>
              <w:r w:rsidRPr="00A47B4C">
                <w:rPr>
                  <w:rFonts w:ascii="Monaco" w:hAnsi="Monaco" w:cs="Monaco"/>
                  <w:sz w:val="20"/>
                  <w:szCs w:val="20"/>
                  <w:lang w:val="en-US"/>
                  <w:rPrChange w:id="3121" w:author="Borja Gonzalez" w:date="2017-09-28T19:09:00Z">
                    <w:rPr>
                      <w:rFonts w:ascii="Monaco" w:hAnsi="Monaco" w:cs="Monaco"/>
                      <w:sz w:val="32"/>
                      <w:szCs w:val="32"/>
                      <w:lang w:val="en-US"/>
                    </w:rPr>
                  </w:rPrChange>
                </w:rPr>
                <w:tab/>
              </w:r>
              <w:r w:rsidRPr="00A47B4C">
                <w:rPr>
                  <w:rFonts w:ascii="Monaco" w:hAnsi="Monaco" w:cs="Monaco"/>
                  <w:sz w:val="20"/>
                  <w:szCs w:val="20"/>
                  <w:lang w:val="en-US"/>
                  <w:rPrChange w:id="3122" w:author="Borja Gonzalez" w:date="2017-09-28T19:09:00Z">
                    <w:rPr>
                      <w:rFonts w:ascii="Monaco" w:hAnsi="Monaco" w:cs="Monaco"/>
                      <w:sz w:val="32"/>
                      <w:szCs w:val="32"/>
                      <w:lang w:val="en-US"/>
                    </w:rPr>
                  </w:rPrChange>
                </w:rPr>
                <w:tab/>
                <w:t>fila1.insertCell(0).innerHTML = '</w:t>
              </w:r>
              <w:r w:rsidRPr="00A47B4C">
                <w:rPr>
                  <w:rFonts w:ascii="Monaco" w:hAnsi="Monaco" w:cs="Monaco"/>
                  <w:b/>
                  <w:bCs/>
                  <w:color w:val="204A87"/>
                  <w:sz w:val="20"/>
                  <w:szCs w:val="20"/>
                  <w:lang w:val="en-US"/>
                  <w:rPrChange w:id="3123" w:author="Borja Gonzalez" w:date="2017-09-28T19:09:00Z">
                    <w:rPr>
                      <w:rFonts w:ascii="Monaco" w:hAnsi="Monaco" w:cs="Monaco"/>
                      <w:b/>
                      <w:bCs/>
                      <w:color w:val="204A87"/>
                      <w:sz w:val="32"/>
                      <w:szCs w:val="32"/>
                      <w:lang w:val="en-US"/>
                    </w:rPr>
                  </w:rPrChange>
                </w:rPr>
                <w:t>&lt;button</w:t>
              </w:r>
              <w:r w:rsidRPr="00A47B4C">
                <w:rPr>
                  <w:rFonts w:ascii="Monaco" w:hAnsi="Monaco" w:cs="Monaco"/>
                  <w:sz w:val="20"/>
                  <w:szCs w:val="20"/>
                  <w:lang w:val="en-US"/>
                  <w:rPrChange w:id="3124" w:author="Borja Gonzalez" w:date="2017-09-28T19:09:00Z">
                    <w:rPr>
                      <w:rFonts w:ascii="Monaco" w:hAnsi="Monaco" w:cs="Monaco"/>
                      <w:sz w:val="32"/>
                      <w:szCs w:val="32"/>
                      <w:lang w:val="en-US"/>
                    </w:rPr>
                  </w:rPrChange>
                </w:rPr>
                <w:t xml:space="preserve"> </w:t>
              </w:r>
              <w:r w:rsidRPr="00A47B4C">
                <w:rPr>
                  <w:rFonts w:ascii="Monaco" w:hAnsi="Monaco" w:cs="Monaco"/>
                  <w:color w:val="C4A000"/>
                  <w:sz w:val="20"/>
                  <w:szCs w:val="20"/>
                  <w:lang w:val="en-US"/>
                  <w:rPrChange w:id="3125" w:author="Borja Gonzalez" w:date="2017-09-28T19:09:00Z">
                    <w:rPr>
                      <w:rFonts w:ascii="Monaco" w:hAnsi="Monaco" w:cs="Monaco"/>
                      <w:color w:val="C4A000"/>
                      <w:sz w:val="32"/>
                      <w:szCs w:val="32"/>
                      <w:lang w:val="en-US"/>
                    </w:rPr>
                  </w:rPrChange>
                </w:rPr>
                <w:t>class=</w:t>
              </w:r>
              <w:r w:rsidRPr="00A47B4C">
                <w:rPr>
                  <w:rFonts w:ascii="Monaco" w:hAnsi="Monaco" w:cs="Monaco"/>
                  <w:color w:val="4E9A06"/>
                  <w:sz w:val="20"/>
                  <w:szCs w:val="20"/>
                  <w:lang w:val="en-US"/>
                  <w:rPrChange w:id="3126" w:author="Borja Gonzalez" w:date="2017-09-28T19:09:00Z">
                    <w:rPr>
                      <w:rFonts w:ascii="Monaco" w:hAnsi="Monaco" w:cs="Monaco"/>
                      <w:color w:val="4E9A06"/>
                      <w:sz w:val="32"/>
                      <w:szCs w:val="32"/>
                      <w:lang w:val="en-US"/>
                    </w:rPr>
                  </w:rPrChange>
                </w:rPr>
                <w:t>"bt"</w:t>
              </w:r>
              <w:r w:rsidRPr="00A47B4C">
                <w:rPr>
                  <w:rFonts w:ascii="Monaco" w:hAnsi="Monaco" w:cs="Monaco"/>
                  <w:sz w:val="20"/>
                  <w:szCs w:val="20"/>
                  <w:lang w:val="en-US"/>
                  <w:rPrChange w:id="3127" w:author="Borja Gonzalez" w:date="2017-09-28T19:09:00Z">
                    <w:rPr>
                      <w:rFonts w:ascii="Monaco" w:hAnsi="Monaco" w:cs="Monaco"/>
                      <w:sz w:val="32"/>
                      <w:szCs w:val="32"/>
                      <w:lang w:val="en-US"/>
                    </w:rPr>
                  </w:rPrChange>
                </w:rPr>
                <w:t xml:space="preserve"> </w:t>
              </w:r>
              <w:r w:rsidRPr="00A47B4C">
                <w:rPr>
                  <w:rFonts w:ascii="Monaco" w:hAnsi="Monaco" w:cs="Monaco"/>
                  <w:color w:val="C4A000"/>
                  <w:sz w:val="20"/>
                  <w:szCs w:val="20"/>
                  <w:lang w:val="en-US"/>
                  <w:rPrChange w:id="3128" w:author="Borja Gonzalez" w:date="2017-09-28T19:09:00Z">
                    <w:rPr>
                      <w:rFonts w:ascii="Monaco" w:hAnsi="Monaco" w:cs="Monaco"/>
                      <w:color w:val="C4A000"/>
                      <w:sz w:val="32"/>
                      <w:szCs w:val="32"/>
                      <w:lang w:val="en-US"/>
                    </w:rPr>
                  </w:rPrChange>
                </w:rPr>
                <w:t>type=</w:t>
              </w:r>
              <w:r w:rsidRPr="00A47B4C">
                <w:rPr>
                  <w:rFonts w:ascii="Monaco" w:hAnsi="Monaco" w:cs="Monaco"/>
                  <w:color w:val="4E9A06"/>
                  <w:sz w:val="20"/>
                  <w:szCs w:val="20"/>
                  <w:lang w:val="en-US"/>
                  <w:rPrChange w:id="3129" w:author="Borja Gonzalez" w:date="2017-09-28T19:09:00Z">
                    <w:rPr>
                      <w:rFonts w:ascii="Monaco" w:hAnsi="Monaco" w:cs="Monaco"/>
                      <w:color w:val="4E9A06"/>
                      <w:sz w:val="32"/>
                      <w:szCs w:val="32"/>
                      <w:lang w:val="en-US"/>
                    </w:rPr>
                  </w:rPrChange>
                </w:rPr>
                <w:t>"button"</w:t>
              </w:r>
              <w:r w:rsidRPr="00A47B4C">
                <w:rPr>
                  <w:rFonts w:ascii="Monaco" w:hAnsi="Monaco" w:cs="Monaco"/>
                  <w:sz w:val="20"/>
                  <w:szCs w:val="20"/>
                  <w:lang w:val="en-US"/>
                  <w:rPrChange w:id="3130" w:author="Borja Gonzalez" w:date="2017-09-28T19:09:00Z">
                    <w:rPr>
                      <w:rFonts w:ascii="Monaco" w:hAnsi="Monaco" w:cs="Monaco"/>
                      <w:sz w:val="32"/>
                      <w:szCs w:val="32"/>
                      <w:lang w:val="en-US"/>
                    </w:rPr>
                  </w:rPrChange>
                </w:rPr>
                <w:t xml:space="preserve"> </w:t>
              </w:r>
              <w:r w:rsidRPr="00A47B4C">
                <w:rPr>
                  <w:rFonts w:ascii="Monaco" w:hAnsi="Monaco" w:cs="Monaco"/>
                  <w:color w:val="C4A000"/>
                  <w:sz w:val="20"/>
                  <w:szCs w:val="20"/>
                  <w:lang w:val="en-US"/>
                  <w:rPrChange w:id="3131" w:author="Borja Gonzalez" w:date="2017-09-28T19:09:00Z">
                    <w:rPr>
                      <w:rFonts w:ascii="Monaco" w:hAnsi="Monaco" w:cs="Monaco"/>
                      <w:color w:val="C4A000"/>
                      <w:sz w:val="32"/>
                      <w:szCs w:val="32"/>
                      <w:lang w:val="en-US"/>
                    </w:rPr>
                  </w:rPrChange>
                </w:rPr>
                <w:t>onClick=</w:t>
              </w:r>
              <w:r w:rsidRPr="00A47B4C">
                <w:rPr>
                  <w:rFonts w:ascii="Monaco" w:hAnsi="Monaco" w:cs="Monaco"/>
                  <w:color w:val="4E9A06"/>
                  <w:sz w:val="20"/>
                  <w:szCs w:val="20"/>
                  <w:lang w:val="en-US"/>
                  <w:rPrChange w:id="3132" w:author="Borja Gonzalez" w:date="2017-09-28T19:09:00Z">
                    <w:rPr>
                      <w:rFonts w:ascii="Monaco" w:hAnsi="Monaco" w:cs="Monaco"/>
                      <w:color w:val="4E9A06"/>
                      <w:sz w:val="32"/>
                      <w:szCs w:val="32"/>
                      <w:lang w:val="en-US"/>
                    </w:rPr>
                  </w:rPrChange>
                </w:rPr>
                <w:t>"Evolucion(1)"</w:t>
              </w:r>
              <w:r w:rsidRPr="00A47B4C">
                <w:rPr>
                  <w:rFonts w:ascii="Monaco" w:hAnsi="Monaco" w:cs="Monaco"/>
                  <w:b/>
                  <w:bCs/>
                  <w:color w:val="204A87"/>
                  <w:sz w:val="20"/>
                  <w:szCs w:val="20"/>
                  <w:lang w:val="en-US"/>
                  <w:rPrChange w:id="3133" w:author="Borja Gonzalez" w:date="2017-09-28T19:09:00Z">
                    <w:rPr>
                      <w:rFonts w:ascii="Monaco" w:hAnsi="Monaco" w:cs="Monaco"/>
                      <w:b/>
                      <w:bCs/>
                      <w:color w:val="204A87"/>
                      <w:sz w:val="32"/>
                      <w:szCs w:val="32"/>
                      <w:lang w:val="en-US"/>
                    </w:rPr>
                  </w:rPrChange>
                </w:rPr>
                <w:t>&gt;</w:t>
              </w:r>
              <w:r w:rsidRPr="00A47B4C">
                <w:rPr>
                  <w:rFonts w:ascii="Monaco" w:hAnsi="Monaco" w:cs="Monaco"/>
                  <w:sz w:val="20"/>
                  <w:szCs w:val="20"/>
                  <w:lang w:val="en-US"/>
                  <w:rPrChange w:id="3134" w:author="Borja Gonzalez" w:date="2017-09-28T19:09:00Z">
                    <w:rPr>
                      <w:rFonts w:ascii="Monaco" w:hAnsi="Monaco" w:cs="Monaco"/>
                      <w:sz w:val="32"/>
                      <w:szCs w:val="32"/>
                      <w:lang w:val="en-US"/>
                    </w:rPr>
                  </w:rPrChange>
                </w:rPr>
                <w:t xml:space="preserve">Evolución del </w:t>
              </w:r>
              <w:r w:rsidRPr="00A47B4C">
                <w:rPr>
                  <w:rFonts w:ascii="Monaco" w:hAnsi="Monaco" w:cs="Monaco"/>
                  <w:sz w:val="20"/>
                  <w:szCs w:val="20"/>
                  <w:lang w:val="en-US"/>
                  <w:rPrChange w:id="3135" w:author="Borja Gonzalez" w:date="2017-09-28T19:09:00Z">
                    <w:rPr>
                      <w:rFonts w:ascii="Monaco" w:hAnsi="Monaco" w:cs="Monaco"/>
                      <w:sz w:val="32"/>
                      <w:szCs w:val="32"/>
                      <w:lang w:val="en-US"/>
                    </w:rPr>
                  </w:rPrChange>
                </w:rPr>
                <w:lastRenderedPageBreak/>
                <w:t>movimieto</w:t>
              </w:r>
              <w:r w:rsidRPr="00A47B4C">
                <w:rPr>
                  <w:rFonts w:ascii="Monaco" w:hAnsi="Monaco" w:cs="Monaco"/>
                  <w:b/>
                  <w:bCs/>
                  <w:color w:val="204A87"/>
                  <w:sz w:val="20"/>
                  <w:szCs w:val="20"/>
                  <w:lang w:val="en-US"/>
                  <w:rPrChange w:id="3136" w:author="Borja Gonzalez" w:date="2017-09-28T19:09:00Z">
                    <w:rPr>
                      <w:rFonts w:ascii="Monaco" w:hAnsi="Monaco" w:cs="Monaco"/>
                      <w:b/>
                      <w:bCs/>
                      <w:color w:val="204A87"/>
                      <w:sz w:val="32"/>
                      <w:szCs w:val="32"/>
                      <w:lang w:val="en-US"/>
                    </w:rPr>
                  </w:rPrChange>
                </w:rPr>
                <w:t>&lt;/button&gt;</w:t>
              </w:r>
              <w:r w:rsidRPr="00A47B4C">
                <w:rPr>
                  <w:rFonts w:ascii="Monaco" w:hAnsi="Monaco" w:cs="Monaco"/>
                  <w:sz w:val="20"/>
                  <w:szCs w:val="20"/>
                  <w:lang w:val="en-US"/>
                  <w:rPrChange w:id="3137" w:author="Borja Gonzalez" w:date="2017-09-28T19:09:00Z">
                    <w:rPr>
                      <w:rFonts w:ascii="Monaco" w:hAnsi="Monaco" w:cs="Monaco"/>
                      <w:sz w:val="32"/>
                      <w:szCs w:val="32"/>
                      <w:lang w:val="en-US"/>
                    </w:rPr>
                  </w:rPrChange>
                </w:rPr>
                <w:t>';</w:t>
              </w:r>
            </w:ins>
          </w:p>
          <w:p w14:paraId="5BB91D9B" w14:textId="77777777" w:rsidR="00A47B4C" w:rsidRPr="00A47B4C" w:rsidRDefault="00A47B4C" w:rsidP="00A47B4C">
            <w:pPr>
              <w:keepNext/>
              <w:keepLines/>
              <w:widowControl w:val="0"/>
              <w:autoSpaceDE w:val="0"/>
              <w:autoSpaceDN w:val="0"/>
              <w:adjustRightInd w:val="0"/>
              <w:spacing w:before="200"/>
              <w:outlineLvl w:val="4"/>
              <w:rPr>
                <w:ins w:id="3138" w:author="Borja Gonzalez" w:date="2017-09-28T19:09:00Z"/>
                <w:rFonts w:ascii="Monaco" w:hAnsi="Monaco" w:cs="Monaco"/>
                <w:sz w:val="20"/>
                <w:szCs w:val="20"/>
                <w:lang w:val="en-US"/>
                <w:rPrChange w:id="3139" w:author="Borja Gonzalez" w:date="2017-09-28T19:09:00Z">
                  <w:rPr>
                    <w:ins w:id="3140" w:author="Borja Gonzalez" w:date="2017-09-28T19:09:00Z"/>
                    <w:rFonts w:ascii="Monaco" w:eastAsiaTheme="majorEastAsia" w:hAnsi="Monaco" w:cs="Monaco"/>
                    <w:color w:val="243F60" w:themeColor="accent1" w:themeShade="7F"/>
                    <w:sz w:val="32"/>
                    <w:szCs w:val="32"/>
                    <w:lang w:val="en-US"/>
                  </w:rPr>
                </w:rPrChange>
              </w:rPr>
            </w:pPr>
            <w:ins w:id="3141" w:author="Borja Gonzalez" w:date="2017-09-28T19:09:00Z">
              <w:r w:rsidRPr="00A47B4C">
                <w:rPr>
                  <w:rFonts w:ascii="Monaco" w:hAnsi="Monaco" w:cs="Monaco"/>
                  <w:sz w:val="20"/>
                  <w:szCs w:val="20"/>
                  <w:lang w:val="en-US"/>
                  <w:rPrChange w:id="3142" w:author="Borja Gonzalez" w:date="2017-09-28T19:09:00Z">
                    <w:rPr>
                      <w:rFonts w:ascii="Monaco" w:hAnsi="Monaco" w:cs="Monaco"/>
                      <w:sz w:val="32"/>
                      <w:szCs w:val="32"/>
                      <w:lang w:val="en-US"/>
                    </w:rPr>
                  </w:rPrChange>
                </w:rPr>
                <w:tab/>
              </w:r>
              <w:r w:rsidRPr="00A47B4C">
                <w:rPr>
                  <w:rFonts w:ascii="Monaco" w:hAnsi="Monaco" w:cs="Monaco"/>
                  <w:sz w:val="20"/>
                  <w:szCs w:val="20"/>
                  <w:lang w:val="en-US"/>
                  <w:rPrChange w:id="3143" w:author="Borja Gonzalez" w:date="2017-09-28T19:09:00Z">
                    <w:rPr>
                      <w:rFonts w:ascii="Monaco" w:hAnsi="Monaco" w:cs="Monaco"/>
                      <w:sz w:val="32"/>
                      <w:szCs w:val="32"/>
                      <w:lang w:val="en-US"/>
                    </w:rPr>
                  </w:rPrChange>
                </w:rPr>
                <w:tab/>
              </w:r>
              <w:r w:rsidRPr="00A47B4C">
                <w:rPr>
                  <w:rFonts w:ascii="Monaco" w:hAnsi="Monaco" w:cs="Monaco"/>
                  <w:sz w:val="20"/>
                  <w:szCs w:val="20"/>
                  <w:lang w:val="en-US"/>
                  <w:rPrChange w:id="3144" w:author="Borja Gonzalez" w:date="2017-09-28T19:09:00Z">
                    <w:rPr>
                      <w:rFonts w:ascii="Monaco" w:hAnsi="Monaco" w:cs="Monaco"/>
                      <w:sz w:val="32"/>
                      <w:szCs w:val="32"/>
                      <w:lang w:val="en-US"/>
                    </w:rPr>
                  </w:rPrChange>
                </w:rPr>
                <w:tab/>
              </w:r>
              <w:r w:rsidRPr="00A47B4C">
                <w:rPr>
                  <w:rFonts w:ascii="Monaco" w:hAnsi="Monaco" w:cs="Monaco"/>
                  <w:sz w:val="20"/>
                  <w:szCs w:val="20"/>
                  <w:lang w:val="en-US"/>
                  <w:rPrChange w:id="3145" w:author="Borja Gonzalez" w:date="2017-09-28T19:09:00Z">
                    <w:rPr>
                      <w:rFonts w:ascii="Monaco" w:hAnsi="Monaco" w:cs="Monaco"/>
                      <w:sz w:val="32"/>
                      <w:szCs w:val="32"/>
                      <w:lang w:val="en-US"/>
                    </w:rPr>
                  </w:rPrChange>
                </w:rPr>
                <w:tab/>
                <w:t>fila1.insertCell(0).innerHTML = '</w:t>
              </w:r>
              <w:r w:rsidRPr="00A47B4C">
                <w:rPr>
                  <w:rFonts w:ascii="Monaco" w:hAnsi="Monaco" w:cs="Monaco"/>
                  <w:b/>
                  <w:bCs/>
                  <w:color w:val="204A87"/>
                  <w:sz w:val="20"/>
                  <w:szCs w:val="20"/>
                  <w:lang w:val="en-US"/>
                  <w:rPrChange w:id="3146" w:author="Borja Gonzalez" w:date="2017-09-28T19:09:00Z">
                    <w:rPr>
                      <w:rFonts w:ascii="Monaco" w:hAnsi="Monaco" w:cs="Monaco"/>
                      <w:b/>
                      <w:bCs/>
                      <w:color w:val="204A87"/>
                      <w:sz w:val="32"/>
                      <w:szCs w:val="32"/>
                      <w:lang w:val="en-US"/>
                    </w:rPr>
                  </w:rPrChange>
                </w:rPr>
                <w:t>&lt;button</w:t>
              </w:r>
              <w:r w:rsidRPr="00A47B4C">
                <w:rPr>
                  <w:rFonts w:ascii="Monaco" w:hAnsi="Monaco" w:cs="Monaco"/>
                  <w:sz w:val="20"/>
                  <w:szCs w:val="20"/>
                  <w:lang w:val="en-US"/>
                  <w:rPrChange w:id="3147" w:author="Borja Gonzalez" w:date="2017-09-28T19:09:00Z">
                    <w:rPr>
                      <w:rFonts w:ascii="Monaco" w:hAnsi="Monaco" w:cs="Monaco"/>
                      <w:sz w:val="32"/>
                      <w:szCs w:val="32"/>
                      <w:lang w:val="en-US"/>
                    </w:rPr>
                  </w:rPrChange>
                </w:rPr>
                <w:t xml:space="preserve"> </w:t>
              </w:r>
              <w:r w:rsidRPr="00A47B4C">
                <w:rPr>
                  <w:rFonts w:ascii="Monaco" w:hAnsi="Monaco" w:cs="Monaco"/>
                  <w:color w:val="C4A000"/>
                  <w:sz w:val="20"/>
                  <w:szCs w:val="20"/>
                  <w:lang w:val="en-US"/>
                  <w:rPrChange w:id="3148" w:author="Borja Gonzalez" w:date="2017-09-28T19:09:00Z">
                    <w:rPr>
                      <w:rFonts w:ascii="Monaco" w:hAnsi="Monaco" w:cs="Monaco"/>
                      <w:color w:val="C4A000"/>
                      <w:sz w:val="32"/>
                      <w:szCs w:val="32"/>
                      <w:lang w:val="en-US"/>
                    </w:rPr>
                  </w:rPrChange>
                </w:rPr>
                <w:t>class=</w:t>
              </w:r>
              <w:r w:rsidRPr="00A47B4C">
                <w:rPr>
                  <w:rFonts w:ascii="Monaco" w:hAnsi="Monaco" w:cs="Monaco"/>
                  <w:color w:val="4E9A06"/>
                  <w:sz w:val="20"/>
                  <w:szCs w:val="20"/>
                  <w:lang w:val="en-US"/>
                  <w:rPrChange w:id="3149" w:author="Borja Gonzalez" w:date="2017-09-28T19:09:00Z">
                    <w:rPr>
                      <w:rFonts w:ascii="Monaco" w:hAnsi="Monaco" w:cs="Monaco"/>
                      <w:color w:val="4E9A06"/>
                      <w:sz w:val="32"/>
                      <w:szCs w:val="32"/>
                      <w:lang w:val="en-US"/>
                    </w:rPr>
                  </w:rPrChange>
                </w:rPr>
                <w:t>"bt"</w:t>
              </w:r>
              <w:r w:rsidRPr="00A47B4C">
                <w:rPr>
                  <w:rFonts w:ascii="Monaco" w:hAnsi="Monaco" w:cs="Monaco"/>
                  <w:sz w:val="20"/>
                  <w:szCs w:val="20"/>
                  <w:lang w:val="en-US"/>
                  <w:rPrChange w:id="3150" w:author="Borja Gonzalez" w:date="2017-09-28T19:09:00Z">
                    <w:rPr>
                      <w:rFonts w:ascii="Monaco" w:hAnsi="Monaco" w:cs="Monaco"/>
                      <w:sz w:val="32"/>
                      <w:szCs w:val="32"/>
                      <w:lang w:val="en-US"/>
                    </w:rPr>
                  </w:rPrChange>
                </w:rPr>
                <w:t xml:space="preserve"> </w:t>
              </w:r>
              <w:r w:rsidRPr="00A47B4C">
                <w:rPr>
                  <w:rFonts w:ascii="Monaco" w:hAnsi="Monaco" w:cs="Monaco"/>
                  <w:color w:val="C4A000"/>
                  <w:sz w:val="20"/>
                  <w:szCs w:val="20"/>
                  <w:lang w:val="en-US"/>
                  <w:rPrChange w:id="3151" w:author="Borja Gonzalez" w:date="2017-09-28T19:09:00Z">
                    <w:rPr>
                      <w:rFonts w:ascii="Monaco" w:hAnsi="Monaco" w:cs="Monaco"/>
                      <w:color w:val="C4A000"/>
                      <w:sz w:val="32"/>
                      <w:szCs w:val="32"/>
                      <w:lang w:val="en-US"/>
                    </w:rPr>
                  </w:rPrChange>
                </w:rPr>
                <w:t>type=</w:t>
              </w:r>
              <w:r w:rsidRPr="00A47B4C">
                <w:rPr>
                  <w:rFonts w:ascii="Monaco" w:hAnsi="Monaco" w:cs="Monaco"/>
                  <w:color w:val="4E9A06"/>
                  <w:sz w:val="20"/>
                  <w:szCs w:val="20"/>
                  <w:lang w:val="en-US"/>
                  <w:rPrChange w:id="3152" w:author="Borja Gonzalez" w:date="2017-09-28T19:09:00Z">
                    <w:rPr>
                      <w:rFonts w:ascii="Monaco" w:hAnsi="Monaco" w:cs="Monaco"/>
                      <w:color w:val="4E9A06"/>
                      <w:sz w:val="32"/>
                      <w:szCs w:val="32"/>
                      <w:lang w:val="en-US"/>
                    </w:rPr>
                  </w:rPrChange>
                </w:rPr>
                <w:t>"button"</w:t>
              </w:r>
              <w:r w:rsidRPr="00A47B4C">
                <w:rPr>
                  <w:rFonts w:ascii="Monaco" w:hAnsi="Monaco" w:cs="Monaco"/>
                  <w:sz w:val="20"/>
                  <w:szCs w:val="20"/>
                  <w:lang w:val="en-US"/>
                  <w:rPrChange w:id="3153" w:author="Borja Gonzalez" w:date="2017-09-28T19:09:00Z">
                    <w:rPr>
                      <w:rFonts w:ascii="Monaco" w:hAnsi="Monaco" w:cs="Monaco"/>
                      <w:sz w:val="32"/>
                      <w:szCs w:val="32"/>
                      <w:lang w:val="en-US"/>
                    </w:rPr>
                  </w:rPrChange>
                </w:rPr>
                <w:t xml:space="preserve"> </w:t>
              </w:r>
              <w:r w:rsidRPr="00A47B4C">
                <w:rPr>
                  <w:rFonts w:ascii="Monaco" w:hAnsi="Monaco" w:cs="Monaco"/>
                  <w:color w:val="C4A000"/>
                  <w:sz w:val="20"/>
                  <w:szCs w:val="20"/>
                  <w:lang w:val="en-US"/>
                  <w:rPrChange w:id="3154" w:author="Borja Gonzalez" w:date="2017-09-28T19:09:00Z">
                    <w:rPr>
                      <w:rFonts w:ascii="Monaco" w:hAnsi="Monaco" w:cs="Monaco"/>
                      <w:color w:val="C4A000"/>
                      <w:sz w:val="32"/>
                      <w:szCs w:val="32"/>
                      <w:lang w:val="en-US"/>
                    </w:rPr>
                  </w:rPrChange>
                </w:rPr>
                <w:t>onClick=</w:t>
              </w:r>
              <w:r w:rsidRPr="00A47B4C">
                <w:rPr>
                  <w:rFonts w:ascii="Monaco" w:hAnsi="Monaco" w:cs="Monaco"/>
                  <w:color w:val="4E9A06"/>
                  <w:sz w:val="20"/>
                  <w:szCs w:val="20"/>
                  <w:lang w:val="en-US"/>
                  <w:rPrChange w:id="3155" w:author="Borja Gonzalez" w:date="2017-09-28T19:09:00Z">
                    <w:rPr>
                      <w:rFonts w:ascii="Monaco" w:hAnsi="Monaco" w:cs="Monaco"/>
                      <w:color w:val="4E9A06"/>
                      <w:sz w:val="32"/>
                      <w:szCs w:val="32"/>
                      <w:lang w:val="en-US"/>
                    </w:rPr>
                  </w:rPrChange>
                </w:rPr>
                <w:t>"Evolucion(2)"</w:t>
              </w:r>
              <w:r w:rsidRPr="00A47B4C">
                <w:rPr>
                  <w:rFonts w:ascii="Monaco" w:hAnsi="Monaco" w:cs="Monaco"/>
                  <w:b/>
                  <w:bCs/>
                  <w:color w:val="204A87"/>
                  <w:sz w:val="20"/>
                  <w:szCs w:val="20"/>
                  <w:lang w:val="en-US"/>
                  <w:rPrChange w:id="3156" w:author="Borja Gonzalez" w:date="2017-09-28T19:09:00Z">
                    <w:rPr>
                      <w:rFonts w:ascii="Monaco" w:hAnsi="Monaco" w:cs="Monaco"/>
                      <w:b/>
                      <w:bCs/>
                      <w:color w:val="204A87"/>
                      <w:sz w:val="32"/>
                      <w:szCs w:val="32"/>
                      <w:lang w:val="en-US"/>
                    </w:rPr>
                  </w:rPrChange>
                </w:rPr>
                <w:t>&gt;</w:t>
              </w:r>
              <w:r w:rsidRPr="00A47B4C">
                <w:rPr>
                  <w:rFonts w:ascii="Monaco" w:hAnsi="Monaco" w:cs="Monaco"/>
                  <w:sz w:val="20"/>
                  <w:szCs w:val="20"/>
                  <w:lang w:val="en-US"/>
                  <w:rPrChange w:id="3157" w:author="Borja Gonzalez" w:date="2017-09-28T19:09:00Z">
                    <w:rPr>
                      <w:rFonts w:ascii="Monaco" w:hAnsi="Monaco" w:cs="Monaco"/>
                      <w:sz w:val="32"/>
                      <w:szCs w:val="32"/>
                      <w:lang w:val="en-US"/>
                    </w:rPr>
                  </w:rPrChange>
                </w:rPr>
                <w:t>Evolución del movimieto</w:t>
              </w:r>
              <w:r w:rsidRPr="00A47B4C">
                <w:rPr>
                  <w:rFonts w:ascii="Monaco" w:hAnsi="Monaco" w:cs="Monaco"/>
                  <w:b/>
                  <w:bCs/>
                  <w:color w:val="204A87"/>
                  <w:sz w:val="20"/>
                  <w:szCs w:val="20"/>
                  <w:lang w:val="en-US"/>
                  <w:rPrChange w:id="3158" w:author="Borja Gonzalez" w:date="2017-09-28T19:09:00Z">
                    <w:rPr>
                      <w:rFonts w:ascii="Monaco" w:hAnsi="Monaco" w:cs="Monaco"/>
                      <w:b/>
                      <w:bCs/>
                      <w:color w:val="204A87"/>
                      <w:sz w:val="32"/>
                      <w:szCs w:val="32"/>
                      <w:lang w:val="en-US"/>
                    </w:rPr>
                  </w:rPrChange>
                </w:rPr>
                <w:t>&lt;/button&gt;</w:t>
              </w:r>
              <w:r w:rsidRPr="00A47B4C">
                <w:rPr>
                  <w:rFonts w:ascii="Monaco" w:hAnsi="Monaco" w:cs="Monaco"/>
                  <w:sz w:val="20"/>
                  <w:szCs w:val="20"/>
                  <w:lang w:val="en-US"/>
                  <w:rPrChange w:id="3159" w:author="Borja Gonzalez" w:date="2017-09-28T19:09:00Z">
                    <w:rPr>
                      <w:rFonts w:ascii="Monaco" w:hAnsi="Monaco" w:cs="Monaco"/>
                      <w:sz w:val="32"/>
                      <w:szCs w:val="32"/>
                      <w:lang w:val="en-US"/>
                    </w:rPr>
                  </w:rPrChange>
                </w:rPr>
                <w:t>';</w:t>
              </w:r>
            </w:ins>
          </w:p>
          <w:p w14:paraId="67B1BC8A" w14:textId="77777777" w:rsidR="00A47B4C" w:rsidRPr="00A47B4C" w:rsidRDefault="00A47B4C" w:rsidP="00A47B4C">
            <w:pPr>
              <w:keepNext/>
              <w:keepLines/>
              <w:widowControl w:val="0"/>
              <w:autoSpaceDE w:val="0"/>
              <w:autoSpaceDN w:val="0"/>
              <w:adjustRightInd w:val="0"/>
              <w:spacing w:before="200"/>
              <w:outlineLvl w:val="4"/>
              <w:rPr>
                <w:ins w:id="3160" w:author="Borja Gonzalez" w:date="2017-09-28T19:09:00Z"/>
                <w:rFonts w:ascii="Monaco" w:hAnsi="Monaco" w:cs="Monaco"/>
                <w:sz w:val="20"/>
                <w:szCs w:val="20"/>
                <w:lang w:val="en-US"/>
                <w:rPrChange w:id="3161" w:author="Borja Gonzalez" w:date="2017-09-28T19:09:00Z">
                  <w:rPr>
                    <w:ins w:id="3162" w:author="Borja Gonzalez" w:date="2017-09-28T19:09:00Z"/>
                    <w:rFonts w:ascii="Monaco" w:eastAsiaTheme="majorEastAsia" w:hAnsi="Monaco" w:cs="Monaco"/>
                    <w:color w:val="243F60" w:themeColor="accent1" w:themeShade="7F"/>
                    <w:sz w:val="32"/>
                    <w:szCs w:val="32"/>
                    <w:lang w:val="en-US"/>
                  </w:rPr>
                </w:rPrChange>
              </w:rPr>
            </w:pPr>
            <w:ins w:id="3163" w:author="Borja Gonzalez" w:date="2017-09-28T19:09:00Z">
              <w:r w:rsidRPr="00A47B4C">
                <w:rPr>
                  <w:rFonts w:ascii="Monaco" w:hAnsi="Monaco" w:cs="Monaco"/>
                  <w:sz w:val="20"/>
                  <w:szCs w:val="20"/>
                  <w:lang w:val="en-US"/>
                  <w:rPrChange w:id="3164" w:author="Borja Gonzalez" w:date="2017-09-28T19:09:00Z">
                    <w:rPr>
                      <w:rFonts w:ascii="Monaco" w:hAnsi="Monaco" w:cs="Monaco"/>
                      <w:sz w:val="32"/>
                      <w:szCs w:val="32"/>
                      <w:lang w:val="en-US"/>
                    </w:rPr>
                  </w:rPrChange>
                </w:rPr>
                <w:tab/>
              </w:r>
              <w:r w:rsidRPr="00A47B4C">
                <w:rPr>
                  <w:rFonts w:ascii="Monaco" w:hAnsi="Monaco" w:cs="Monaco"/>
                  <w:sz w:val="20"/>
                  <w:szCs w:val="20"/>
                  <w:lang w:val="en-US"/>
                  <w:rPrChange w:id="3165" w:author="Borja Gonzalez" w:date="2017-09-28T19:09:00Z">
                    <w:rPr>
                      <w:rFonts w:ascii="Monaco" w:hAnsi="Monaco" w:cs="Monaco"/>
                      <w:sz w:val="32"/>
                      <w:szCs w:val="32"/>
                      <w:lang w:val="en-US"/>
                    </w:rPr>
                  </w:rPrChange>
                </w:rPr>
                <w:tab/>
              </w:r>
              <w:r w:rsidRPr="00A47B4C">
                <w:rPr>
                  <w:rFonts w:ascii="Monaco" w:hAnsi="Monaco" w:cs="Monaco"/>
                  <w:sz w:val="20"/>
                  <w:szCs w:val="20"/>
                  <w:lang w:val="en-US"/>
                  <w:rPrChange w:id="3166" w:author="Borja Gonzalez" w:date="2017-09-28T19:09:00Z">
                    <w:rPr>
                      <w:rFonts w:ascii="Monaco" w:hAnsi="Monaco" w:cs="Monaco"/>
                      <w:sz w:val="32"/>
                      <w:szCs w:val="32"/>
                      <w:lang w:val="en-US"/>
                    </w:rPr>
                  </w:rPrChange>
                </w:rPr>
                <w:tab/>
              </w:r>
              <w:r w:rsidRPr="00A47B4C">
                <w:rPr>
                  <w:rFonts w:ascii="Monaco" w:hAnsi="Monaco" w:cs="Monaco"/>
                  <w:sz w:val="20"/>
                  <w:szCs w:val="20"/>
                  <w:lang w:val="en-US"/>
                  <w:rPrChange w:id="3167" w:author="Borja Gonzalez" w:date="2017-09-28T19:09:00Z">
                    <w:rPr>
                      <w:rFonts w:ascii="Monaco" w:hAnsi="Monaco" w:cs="Monaco"/>
                      <w:sz w:val="32"/>
                      <w:szCs w:val="32"/>
                      <w:lang w:val="en-US"/>
                    </w:rPr>
                  </w:rPrChange>
                </w:rPr>
                <w:tab/>
                <w:t>fila1.insertCell(0).innerHTML = '</w:t>
              </w:r>
              <w:r w:rsidRPr="00A47B4C">
                <w:rPr>
                  <w:rFonts w:ascii="Monaco" w:hAnsi="Monaco" w:cs="Monaco"/>
                  <w:b/>
                  <w:bCs/>
                  <w:color w:val="204A87"/>
                  <w:sz w:val="20"/>
                  <w:szCs w:val="20"/>
                  <w:lang w:val="en-US"/>
                  <w:rPrChange w:id="3168" w:author="Borja Gonzalez" w:date="2017-09-28T19:09:00Z">
                    <w:rPr>
                      <w:rFonts w:ascii="Monaco" w:hAnsi="Monaco" w:cs="Monaco"/>
                      <w:b/>
                      <w:bCs/>
                      <w:color w:val="204A87"/>
                      <w:sz w:val="32"/>
                      <w:szCs w:val="32"/>
                      <w:lang w:val="en-US"/>
                    </w:rPr>
                  </w:rPrChange>
                </w:rPr>
                <w:t>&lt;button</w:t>
              </w:r>
              <w:r w:rsidRPr="00A47B4C">
                <w:rPr>
                  <w:rFonts w:ascii="Monaco" w:hAnsi="Monaco" w:cs="Monaco"/>
                  <w:sz w:val="20"/>
                  <w:szCs w:val="20"/>
                  <w:lang w:val="en-US"/>
                  <w:rPrChange w:id="3169" w:author="Borja Gonzalez" w:date="2017-09-28T19:09:00Z">
                    <w:rPr>
                      <w:rFonts w:ascii="Monaco" w:hAnsi="Monaco" w:cs="Monaco"/>
                      <w:sz w:val="32"/>
                      <w:szCs w:val="32"/>
                      <w:lang w:val="en-US"/>
                    </w:rPr>
                  </w:rPrChange>
                </w:rPr>
                <w:t xml:space="preserve"> </w:t>
              </w:r>
              <w:r w:rsidRPr="00A47B4C">
                <w:rPr>
                  <w:rFonts w:ascii="Monaco" w:hAnsi="Monaco" w:cs="Monaco"/>
                  <w:color w:val="C4A000"/>
                  <w:sz w:val="20"/>
                  <w:szCs w:val="20"/>
                  <w:lang w:val="en-US"/>
                  <w:rPrChange w:id="3170" w:author="Borja Gonzalez" w:date="2017-09-28T19:09:00Z">
                    <w:rPr>
                      <w:rFonts w:ascii="Monaco" w:hAnsi="Monaco" w:cs="Monaco"/>
                      <w:color w:val="C4A000"/>
                      <w:sz w:val="32"/>
                      <w:szCs w:val="32"/>
                      <w:lang w:val="en-US"/>
                    </w:rPr>
                  </w:rPrChange>
                </w:rPr>
                <w:t>class=</w:t>
              </w:r>
              <w:r w:rsidRPr="00A47B4C">
                <w:rPr>
                  <w:rFonts w:ascii="Monaco" w:hAnsi="Monaco" w:cs="Monaco"/>
                  <w:color w:val="4E9A06"/>
                  <w:sz w:val="20"/>
                  <w:szCs w:val="20"/>
                  <w:lang w:val="en-US"/>
                  <w:rPrChange w:id="3171" w:author="Borja Gonzalez" w:date="2017-09-28T19:09:00Z">
                    <w:rPr>
                      <w:rFonts w:ascii="Monaco" w:hAnsi="Monaco" w:cs="Monaco"/>
                      <w:color w:val="4E9A06"/>
                      <w:sz w:val="32"/>
                      <w:szCs w:val="32"/>
                      <w:lang w:val="en-US"/>
                    </w:rPr>
                  </w:rPrChange>
                </w:rPr>
                <w:t>"bt"</w:t>
              </w:r>
              <w:r w:rsidRPr="00A47B4C">
                <w:rPr>
                  <w:rFonts w:ascii="Monaco" w:hAnsi="Monaco" w:cs="Monaco"/>
                  <w:sz w:val="20"/>
                  <w:szCs w:val="20"/>
                  <w:lang w:val="en-US"/>
                  <w:rPrChange w:id="3172" w:author="Borja Gonzalez" w:date="2017-09-28T19:09:00Z">
                    <w:rPr>
                      <w:rFonts w:ascii="Monaco" w:hAnsi="Monaco" w:cs="Monaco"/>
                      <w:sz w:val="32"/>
                      <w:szCs w:val="32"/>
                      <w:lang w:val="en-US"/>
                    </w:rPr>
                  </w:rPrChange>
                </w:rPr>
                <w:t xml:space="preserve"> </w:t>
              </w:r>
              <w:r w:rsidRPr="00A47B4C">
                <w:rPr>
                  <w:rFonts w:ascii="Monaco" w:hAnsi="Monaco" w:cs="Monaco"/>
                  <w:color w:val="C4A000"/>
                  <w:sz w:val="20"/>
                  <w:szCs w:val="20"/>
                  <w:lang w:val="en-US"/>
                  <w:rPrChange w:id="3173" w:author="Borja Gonzalez" w:date="2017-09-28T19:09:00Z">
                    <w:rPr>
                      <w:rFonts w:ascii="Monaco" w:hAnsi="Monaco" w:cs="Monaco"/>
                      <w:color w:val="C4A000"/>
                      <w:sz w:val="32"/>
                      <w:szCs w:val="32"/>
                      <w:lang w:val="en-US"/>
                    </w:rPr>
                  </w:rPrChange>
                </w:rPr>
                <w:t>type=</w:t>
              </w:r>
              <w:r w:rsidRPr="00A47B4C">
                <w:rPr>
                  <w:rFonts w:ascii="Monaco" w:hAnsi="Monaco" w:cs="Monaco"/>
                  <w:color w:val="4E9A06"/>
                  <w:sz w:val="20"/>
                  <w:szCs w:val="20"/>
                  <w:lang w:val="en-US"/>
                  <w:rPrChange w:id="3174" w:author="Borja Gonzalez" w:date="2017-09-28T19:09:00Z">
                    <w:rPr>
                      <w:rFonts w:ascii="Monaco" w:hAnsi="Monaco" w:cs="Monaco"/>
                      <w:color w:val="4E9A06"/>
                      <w:sz w:val="32"/>
                      <w:szCs w:val="32"/>
                      <w:lang w:val="en-US"/>
                    </w:rPr>
                  </w:rPrChange>
                </w:rPr>
                <w:t>"button"</w:t>
              </w:r>
              <w:r w:rsidRPr="00A47B4C">
                <w:rPr>
                  <w:rFonts w:ascii="Monaco" w:hAnsi="Monaco" w:cs="Monaco"/>
                  <w:sz w:val="20"/>
                  <w:szCs w:val="20"/>
                  <w:lang w:val="en-US"/>
                  <w:rPrChange w:id="3175" w:author="Borja Gonzalez" w:date="2017-09-28T19:09:00Z">
                    <w:rPr>
                      <w:rFonts w:ascii="Monaco" w:hAnsi="Monaco" w:cs="Monaco"/>
                      <w:sz w:val="32"/>
                      <w:szCs w:val="32"/>
                      <w:lang w:val="en-US"/>
                    </w:rPr>
                  </w:rPrChange>
                </w:rPr>
                <w:t xml:space="preserve"> </w:t>
              </w:r>
              <w:r w:rsidRPr="00A47B4C">
                <w:rPr>
                  <w:rFonts w:ascii="Monaco" w:hAnsi="Monaco" w:cs="Monaco"/>
                  <w:color w:val="C4A000"/>
                  <w:sz w:val="20"/>
                  <w:szCs w:val="20"/>
                  <w:lang w:val="en-US"/>
                  <w:rPrChange w:id="3176" w:author="Borja Gonzalez" w:date="2017-09-28T19:09:00Z">
                    <w:rPr>
                      <w:rFonts w:ascii="Monaco" w:hAnsi="Monaco" w:cs="Monaco"/>
                      <w:color w:val="C4A000"/>
                      <w:sz w:val="32"/>
                      <w:szCs w:val="32"/>
                      <w:lang w:val="en-US"/>
                    </w:rPr>
                  </w:rPrChange>
                </w:rPr>
                <w:t>onClick=</w:t>
              </w:r>
              <w:r w:rsidRPr="00A47B4C">
                <w:rPr>
                  <w:rFonts w:ascii="Monaco" w:hAnsi="Monaco" w:cs="Monaco"/>
                  <w:color w:val="4E9A06"/>
                  <w:sz w:val="20"/>
                  <w:szCs w:val="20"/>
                  <w:lang w:val="en-US"/>
                  <w:rPrChange w:id="3177" w:author="Borja Gonzalez" w:date="2017-09-28T19:09:00Z">
                    <w:rPr>
                      <w:rFonts w:ascii="Monaco" w:hAnsi="Monaco" w:cs="Monaco"/>
                      <w:color w:val="4E9A06"/>
                      <w:sz w:val="32"/>
                      <w:szCs w:val="32"/>
                      <w:lang w:val="en-US"/>
                    </w:rPr>
                  </w:rPrChange>
                </w:rPr>
                <w:t>"Evolucion(3)"</w:t>
              </w:r>
              <w:r w:rsidRPr="00A47B4C">
                <w:rPr>
                  <w:rFonts w:ascii="Monaco" w:hAnsi="Monaco" w:cs="Monaco"/>
                  <w:b/>
                  <w:bCs/>
                  <w:color w:val="204A87"/>
                  <w:sz w:val="20"/>
                  <w:szCs w:val="20"/>
                  <w:lang w:val="en-US"/>
                  <w:rPrChange w:id="3178" w:author="Borja Gonzalez" w:date="2017-09-28T19:09:00Z">
                    <w:rPr>
                      <w:rFonts w:ascii="Monaco" w:hAnsi="Monaco" w:cs="Monaco"/>
                      <w:b/>
                      <w:bCs/>
                      <w:color w:val="204A87"/>
                      <w:sz w:val="32"/>
                      <w:szCs w:val="32"/>
                      <w:lang w:val="en-US"/>
                    </w:rPr>
                  </w:rPrChange>
                </w:rPr>
                <w:t>&gt;</w:t>
              </w:r>
              <w:r w:rsidRPr="00A47B4C">
                <w:rPr>
                  <w:rFonts w:ascii="Monaco" w:hAnsi="Monaco" w:cs="Monaco"/>
                  <w:sz w:val="20"/>
                  <w:szCs w:val="20"/>
                  <w:lang w:val="en-US"/>
                  <w:rPrChange w:id="3179" w:author="Borja Gonzalez" w:date="2017-09-28T19:09:00Z">
                    <w:rPr>
                      <w:rFonts w:ascii="Monaco" w:hAnsi="Monaco" w:cs="Monaco"/>
                      <w:sz w:val="32"/>
                      <w:szCs w:val="32"/>
                      <w:lang w:val="en-US"/>
                    </w:rPr>
                  </w:rPrChange>
                </w:rPr>
                <w:t>Evolución del movimieto</w:t>
              </w:r>
              <w:r w:rsidRPr="00A47B4C">
                <w:rPr>
                  <w:rFonts w:ascii="Monaco" w:hAnsi="Monaco" w:cs="Monaco"/>
                  <w:b/>
                  <w:bCs/>
                  <w:color w:val="204A87"/>
                  <w:sz w:val="20"/>
                  <w:szCs w:val="20"/>
                  <w:lang w:val="en-US"/>
                  <w:rPrChange w:id="3180" w:author="Borja Gonzalez" w:date="2017-09-28T19:09:00Z">
                    <w:rPr>
                      <w:rFonts w:ascii="Monaco" w:hAnsi="Monaco" w:cs="Monaco"/>
                      <w:b/>
                      <w:bCs/>
                      <w:color w:val="204A87"/>
                      <w:sz w:val="32"/>
                      <w:szCs w:val="32"/>
                      <w:lang w:val="en-US"/>
                    </w:rPr>
                  </w:rPrChange>
                </w:rPr>
                <w:t>&lt;/button&gt;</w:t>
              </w:r>
              <w:r w:rsidRPr="00A47B4C">
                <w:rPr>
                  <w:rFonts w:ascii="Monaco" w:hAnsi="Monaco" w:cs="Monaco"/>
                  <w:sz w:val="20"/>
                  <w:szCs w:val="20"/>
                  <w:lang w:val="en-US"/>
                  <w:rPrChange w:id="3181" w:author="Borja Gonzalez" w:date="2017-09-28T19:09:00Z">
                    <w:rPr>
                      <w:rFonts w:ascii="Monaco" w:hAnsi="Monaco" w:cs="Monaco"/>
                      <w:sz w:val="32"/>
                      <w:szCs w:val="32"/>
                      <w:lang w:val="en-US"/>
                    </w:rPr>
                  </w:rPrChange>
                </w:rPr>
                <w:t>';</w:t>
              </w:r>
            </w:ins>
          </w:p>
          <w:p w14:paraId="289AF64A" w14:textId="77777777" w:rsidR="00A47B4C" w:rsidRPr="00A47B4C" w:rsidRDefault="00A47B4C" w:rsidP="00A47B4C">
            <w:pPr>
              <w:keepNext/>
              <w:keepLines/>
              <w:widowControl w:val="0"/>
              <w:autoSpaceDE w:val="0"/>
              <w:autoSpaceDN w:val="0"/>
              <w:adjustRightInd w:val="0"/>
              <w:spacing w:before="200"/>
              <w:outlineLvl w:val="4"/>
              <w:rPr>
                <w:ins w:id="3182" w:author="Borja Gonzalez" w:date="2017-09-28T19:09:00Z"/>
                <w:rFonts w:ascii="Monaco" w:hAnsi="Monaco" w:cs="Monaco"/>
                <w:sz w:val="20"/>
                <w:szCs w:val="20"/>
                <w:lang w:val="en-US"/>
                <w:rPrChange w:id="3183" w:author="Borja Gonzalez" w:date="2017-09-28T19:09:00Z">
                  <w:rPr>
                    <w:ins w:id="3184" w:author="Borja Gonzalez" w:date="2017-09-28T19:09:00Z"/>
                    <w:rFonts w:ascii="Monaco" w:eastAsiaTheme="majorEastAsia" w:hAnsi="Monaco" w:cs="Monaco"/>
                    <w:color w:val="243F60" w:themeColor="accent1" w:themeShade="7F"/>
                    <w:sz w:val="32"/>
                    <w:szCs w:val="32"/>
                    <w:lang w:val="en-US"/>
                  </w:rPr>
                </w:rPrChange>
              </w:rPr>
            </w:pPr>
            <w:ins w:id="3185" w:author="Borja Gonzalez" w:date="2017-09-28T19:09:00Z">
              <w:r w:rsidRPr="00A47B4C">
                <w:rPr>
                  <w:rFonts w:ascii="Monaco" w:hAnsi="Monaco" w:cs="Monaco"/>
                  <w:sz w:val="20"/>
                  <w:szCs w:val="20"/>
                  <w:lang w:val="en-US"/>
                  <w:rPrChange w:id="3186" w:author="Borja Gonzalez" w:date="2017-09-28T19:09:00Z">
                    <w:rPr>
                      <w:rFonts w:ascii="Monaco" w:hAnsi="Monaco" w:cs="Monaco"/>
                      <w:sz w:val="32"/>
                      <w:szCs w:val="32"/>
                      <w:lang w:val="en-US"/>
                    </w:rPr>
                  </w:rPrChange>
                </w:rPr>
                <w:tab/>
                <w:t>}</w:t>
              </w:r>
            </w:ins>
          </w:p>
          <w:p w14:paraId="5BE74DE5" w14:textId="77777777" w:rsidR="00A47B4C" w:rsidRDefault="00A47B4C" w:rsidP="00A47B4C">
            <w:pPr>
              <w:widowControl w:val="0"/>
              <w:autoSpaceDE w:val="0"/>
              <w:autoSpaceDN w:val="0"/>
              <w:adjustRightInd w:val="0"/>
              <w:rPr>
                <w:ins w:id="3187" w:author="Borja Gonzalez" w:date="2017-09-28T19:09:00Z"/>
                <w:rFonts w:ascii="Monaco" w:hAnsi="Monaco" w:cs="Monaco"/>
                <w:sz w:val="32"/>
                <w:szCs w:val="32"/>
                <w:lang w:val="en-US"/>
              </w:rPr>
            </w:pPr>
            <w:ins w:id="3188" w:author="Borja Gonzalez" w:date="2017-09-28T19:09:00Z">
              <w:r w:rsidRPr="00A47B4C">
                <w:rPr>
                  <w:rFonts w:ascii="Monaco" w:hAnsi="Monaco" w:cs="Monaco"/>
                  <w:sz w:val="20"/>
                  <w:szCs w:val="20"/>
                  <w:lang w:val="en-US"/>
                  <w:rPrChange w:id="3189" w:author="Borja Gonzalez" w:date="2017-09-28T19:09:00Z">
                    <w:rPr>
                      <w:rFonts w:ascii="Monaco" w:hAnsi="Monaco" w:cs="Monaco"/>
                      <w:sz w:val="32"/>
                      <w:szCs w:val="32"/>
                      <w:lang w:val="en-US"/>
                    </w:rPr>
                  </w:rPrChange>
                </w:rPr>
                <w:t>});</w:t>
              </w:r>
            </w:ins>
          </w:p>
          <w:p w14:paraId="3E859618" w14:textId="77777777" w:rsidR="00A47B4C" w:rsidRDefault="00A47B4C" w:rsidP="00BC4CE1">
            <w:pPr>
              <w:rPr>
                <w:ins w:id="3190" w:author="Borja Gonzalez" w:date="2017-09-28T19:09:00Z"/>
              </w:rPr>
            </w:pPr>
          </w:p>
        </w:tc>
      </w:tr>
    </w:tbl>
    <w:p w14:paraId="1F0860DE" w14:textId="741A77F2" w:rsidR="00DC7D84" w:rsidRDefault="00DC7D84" w:rsidP="00BC4CE1"/>
    <w:p w14:paraId="641A4DCE" w14:textId="77777777" w:rsidR="00DC7D84" w:rsidRDefault="00DC7D84" w:rsidP="00BC4CE1"/>
    <w:p w14:paraId="6027D68A" w14:textId="27AC4EB8" w:rsidR="00DC7D84" w:rsidRDefault="00DC7D84" w:rsidP="00BC4CE1">
      <w:r>
        <w:t>Una vez posicionados en la pestaña de datos</w:t>
      </w:r>
      <w:r w:rsidR="007A4192">
        <w:t>, se mostrará el nombre y los apellidos del paciente y</w:t>
      </w:r>
      <w:r>
        <w:t xml:space="preserve"> </w:t>
      </w:r>
      <w:r w:rsidR="00AF4608">
        <w:t>se generará una tabla con distintos botones que</w:t>
      </w:r>
      <w:r w:rsidR="00662D0C">
        <w:t xml:space="preserve"> al ser presionados</w:t>
      </w:r>
      <w:r w:rsidR="00AF4608">
        <w:t xml:space="preserve"> permitirán al usuario mostrar los datos de movimientos para distintas fechas además de poder mostrar la evolución de estos datos con el tiempo.</w:t>
      </w:r>
      <w:r w:rsidR="007A4192">
        <w:t xml:space="preserve"> En el caso de que el paciente no tenga datos de movimientos se mostrará un mensaje comunicándolo.</w:t>
      </w:r>
    </w:p>
    <w:p w14:paraId="1BA8928F" w14:textId="43CBA259" w:rsidR="00662D0C" w:rsidRDefault="00662D0C" w:rsidP="00BC4CE1">
      <w:r>
        <w:t>Los únicos datos que necesitaremos para la tabla de datos de movimientos serán las fechas para cada sesión de movimientos. Para obtener estos datos llamamos a la función “get_datos_node()” pasándole el id del paciente, que hemos obtenido del URL</w:t>
      </w:r>
      <w:r w:rsidR="007A4192">
        <w:t>.</w:t>
      </w:r>
    </w:p>
    <w:p w14:paraId="47134192" w14:textId="77777777" w:rsidR="007A4192" w:rsidRDefault="007A4192" w:rsidP="00BC4CE1"/>
    <w:p w14:paraId="7B8EC1AC" w14:textId="77777777" w:rsidR="00A47B4C" w:rsidRDefault="007A4192" w:rsidP="00BC4CE1">
      <w:pPr>
        <w:rPr>
          <w:ins w:id="3191" w:author="Borja Gonzalez" w:date="2017-09-28T19:10:00Z"/>
        </w:rPr>
      </w:pPr>
      <w:del w:id="3192" w:author="Borja Gonzalez" w:date="2017-09-28T19:10:00Z">
        <w:r w:rsidDel="00A47B4C">
          <w:rPr>
            <w:noProof/>
            <w:lang w:val="en-US"/>
          </w:rPr>
          <w:drawing>
            <wp:inline distT="0" distB="0" distL="0" distR="0" wp14:anchorId="658E1270" wp14:editId="5F906454">
              <wp:extent cx="6400800" cy="3602355"/>
              <wp:effectExtent l="0" t="0" r="0" b="4445"/>
              <wp:docPr id="4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401086" cy="3602516"/>
                      </a:xfrm>
                      <a:prstGeom prst="rect">
                        <a:avLst/>
                      </a:prstGeom>
                      <a:noFill/>
                      <a:ln>
                        <a:noFill/>
                      </a:ln>
                    </pic:spPr>
                  </pic:pic>
                </a:graphicData>
              </a:graphic>
            </wp:inline>
          </w:drawing>
        </w:r>
      </w:del>
    </w:p>
    <w:tbl>
      <w:tblPr>
        <w:tblStyle w:val="TableGrid"/>
        <w:tblW w:w="0" w:type="auto"/>
        <w:tblLook w:val="04A0" w:firstRow="1" w:lastRow="0" w:firstColumn="1" w:lastColumn="0" w:noHBand="0" w:noVBand="1"/>
      </w:tblPr>
      <w:tblGrid>
        <w:gridCol w:w="8856"/>
      </w:tblGrid>
      <w:tr w:rsidR="00A47B4C" w14:paraId="090B2B4D" w14:textId="77777777" w:rsidTr="00A47B4C">
        <w:trPr>
          <w:ins w:id="3193" w:author="Borja Gonzalez" w:date="2017-09-28T19:10:00Z"/>
        </w:trPr>
        <w:tc>
          <w:tcPr>
            <w:tcW w:w="8856" w:type="dxa"/>
          </w:tcPr>
          <w:p w14:paraId="742F1169" w14:textId="77777777" w:rsidR="00A47B4C" w:rsidRPr="00A47B4C" w:rsidRDefault="00A47B4C" w:rsidP="00A47B4C">
            <w:pPr>
              <w:keepNext/>
              <w:keepLines/>
              <w:widowControl w:val="0"/>
              <w:autoSpaceDE w:val="0"/>
              <w:autoSpaceDN w:val="0"/>
              <w:adjustRightInd w:val="0"/>
              <w:spacing w:before="200"/>
              <w:outlineLvl w:val="4"/>
              <w:rPr>
                <w:ins w:id="3194" w:author="Borja Gonzalez" w:date="2017-09-28T19:10:00Z"/>
                <w:rFonts w:ascii="Monaco" w:hAnsi="Monaco" w:cs="Monaco"/>
                <w:sz w:val="20"/>
                <w:szCs w:val="20"/>
                <w:lang w:val="en-US"/>
                <w:rPrChange w:id="3195" w:author="Borja Gonzalez" w:date="2017-09-28T19:10:00Z">
                  <w:rPr>
                    <w:ins w:id="3196" w:author="Borja Gonzalez" w:date="2017-09-28T19:10:00Z"/>
                    <w:rFonts w:ascii="Monaco" w:eastAsiaTheme="majorEastAsia" w:hAnsi="Monaco" w:cs="Monaco"/>
                    <w:color w:val="243F60" w:themeColor="accent1" w:themeShade="7F"/>
                    <w:sz w:val="32"/>
                    <w:szCs w:val="32"/>
                    <w:lang w:val="en-US"/>
                  </w:rPr>
                </w:rPrChange>
              </w:rPr>
            </w:pPr>
            <w:ins w:id="3197" w:author="Borja Gonzalez" w:date="2017-09-28T19:10:00Z">
              <w:r w:rsidRPr="00A47B4C">
                <w:rPr>
                  <w:rFonts w:ascii="Monaco" w:hAnsi="Monaco" w:cs="Monaco"/>
                  <w:b/>
                  <w:bCs/>
                  <w:color w:val="204A87"/>
                  <w:sz w:val="20"/>
                  <w:szCs w:val="20"/>
                  <w:lang w:val="en-US"/>
                  <w:rPrChange w:id="3198" w:author="Borja Gonzalez" w:date="2017-09-28T19:10:00Z">
                    <w:rPr>
                      <w:rFonts w:ascii="Monaco" w:hAnsi="Monaco" w:cs="Monaco"/>
                      <w:b/>
                      <w:bCs/>
                      <w:color w:val="204A87"/>
                      <w:sz w:val="32"/>
                      <w:szCs w:val="32"/>
                      <w:lang w:val="en-US"/>
                    </w:rPr>
                  </w:rPrChange>
                </w:rPr>
                <w:lastRenderedPageBreak/>
                <w:t>function</w:t>
              </w:r>
              <w:r w:rsidRPr="00A47B4C">
                <w:rPr>
                  <w:rFonts w:ascii="Monaco" w:hAnsi="Monaco" w:cs="Monaco"/>
                  <w:sz w:val="20"/>
                  <w:szCs w:val="20"/>
                  <w:lang w:val="en-US"/>
                  <w:rPrChange w:id="3199" w:author="Borja Gonzalez" w:date="2017-09-28T19:10:00Z">
                    <w:rPr>
                      <w:rFonts w:ascii="Monaco" w:hAnsi="Monaco" w:cs="Monaco"/>
                      <w:sz w:val="32"/>
                      <w:szCs w:val="32"/>
                      <w:lang w:val="en-US"/>
                    </w:rPr>
                  </w:rPrChange>
                </w:rPr>
                <w:t xml:space="preserve"> </w:t>
              </w:r>
              <w:r w:rsidRPr="00A47B4C">
                <w:rPr>
                  <w:rFonts w:ascii="Monaco" w:hAnsi="Monaco" w:cs="Monaco"/>
                  <w:color w:val="000000"/>
                  <w:sz w:val="20"/>
                  <w:szCs w:val="20"/>
                  <w:lang w:val="en-US"/>
                  <w:rPrChange w:id="3200" w:author="Borja Gonzalez" w:date="2017-09-28T19:10:00Z">
                    <w:rPr>
                      <w:rFonts w:ascii="Monaco" w:hAnsi="Monaco" w:cs="Monaco"/>
                      <w:color w:val="000000"/>
                      <w:sz w:val="32"/>
                      <w:szCs w:val="32"/>
                      <w:lang w:val="en-US"/>
                    </w:rPr>
                  </w:rPrChange>
                </w:rPr>
                <w:t>get_datos_node</w:t>
              </w:r>
              <w:r w:rsidRPr="00A47B4C">
                <w:rPr>
                  <w:rFonts w:ascii="Monaco" w:hAnsi="Monaco" w:cs="Monaco"/>
                  <w:b/>
                  <w:bCs/>
                  <w:color w:val="000000"/>
                  <w:sz w:val="20"/>
                  <w:szCs w:val="20"/>
                  <w:lang w:val="en-US"/>
                  <w:rPrChange w:id="3201" w:author="Borja Gonzalez" w:date="2017-09-28T19:10: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3202" w:author="Borja Gonzalez" w:date="2017-09-28T19:10:00Z">
                    <w:rPr>
                      <w:rFonts w:ascii="Monaco" w:hAnsi="Monaco" w:cs="Monaco"/>
                      <w:color w:val="000000"/>
                      <w:sz w:val="32"/>
                      <w:szCs w:val="32"/>
                      <w:lang w:val="en-US"/>
                    </w:rPr>
                  </w:rPrChange>
                </w:rPr>
                <w:t>id_p</w:t>
              </w:r>
              <w:r w:rsidRPr="00A47B4C">
                <w:rPr>
                  <w:rFonts w:ascii="Monaco" w:hAnsi="Monaco" w:cs="Monaco"/>
                  <w:b/>
                  <w:bCs/>
                  <w:color w:val="000000"/>
                  <w:sz w:val="20"/>
                  <w:szCs w:val="20"/>
                  <w:lang w:val="en-US"/>
                  <w:rPrChange w:id="3203" w:author="Borja Gonzalez" w:date="2017-09-28T19:10:00Z">
                    <w:rPr>
                      <w:rFonts w:ascii="Monaco" w:hAnsi="Monaco" w:cs="Monaco"/>
                      <w:b/>
                      <w:bCs/>
                      <w:color w:val="000000"/>
                      <w:sz w:val="32"/>
                      <w:szCs w:val="32"/>
                      <w:lang w:val="en-US"/>
                    </w:rPr>
                  </w:rPrChange>
                </w:rPr>
                <w:t>,</w:t>
              </w:r>
              <w:r w:rsidRPr="00A47B4C">
                <w:rPr>
                  <w:rFonts w:ascii="Monaco" w:hAnsi="Monaco" w:cs="Monaco"/>
                  <w:sz w:val="20"/>
                  <w:szCs w:val="20"/>
                  <w:lang w:val="en-US"/>
                  <w:rPrChange w:id="3204" w:author="Borja Gonzalez" w:date="2017-09-28T19:10:00Z">
                    <w:rPr>
                      <w:rFonts w:ascii="Monaco" w:hAnsi="Monaco" w:cs="Monaco"/>
                      <w:sz w:val="32"/>
                      <w:szCs w:val="32"/>
                      <w:lang w:val="en-US"/>
                    </w:rPr>
                  </w:rPrChange>
                </w:rPr>
                <w:t xml:space="preserve"> </w:t>
              </w:r>
              <w:r w:rsidRPr="00A47B4C">
                <w:rPr>
                  <w:rFonts w:ascii="Monaco" w:hAnsi="Monaco" w:cs="Monaco"/>
                  <w:color w:val="000000"/>
                  <w:sz w:val="20"/>
                  <w:szCs w:val="20"/>
                  <w:lang w:val="en-US"/>
                  <w:rPrChange w:id="3205" w:author="Borja Gonzalez" w:date="2017-09-28T19:10:00Z">
                    <w:rPr>
                      <w:rFonts w:ascii="Monaco" w:hAnsi="Monaco" w:cs="Monaco"/>
                      <w:color w:val="000000"/>
                      <w:sz w:val="32"/>
                      <w:szCs w:val="32"/>
                      <w:lang w:val="en-US"/>
                    </w:rPr>
                  </w:rPrChange>
                </w:rPr>
                <w:t>callback</w:t>
              </w:r>
              <w:r w:rsidRPr="00A47B4C">
                <w:rPr>
                  <w:rFonts w:ascii="Monaco" w:hAnsi="Monaco" w:cs="Monaco"/>
                  <w:b/>
                  <w:bCs/>
                  <w:color w:val="000000"/>
                  <w:sz w:val="20"/>
                  <w:szCs w:val="20"/>
                  <w:lang w:val="en-US"/>
                  <w:rPrChange w:id="3206" w:author="Borja Gonzalez" w:date="2017-09-28T19:10:00Z">
                    <w:rPr>
                      <w:rFonts w:ascii="Monaco" w:hAnsi="Monaco" w:cs="Monaco"/>
                      <w:b/>
                      <w:bCs/>
                      <w:color w:val="000000"/>
                      <w:sz w:val="32"/>
                      <w:szCs w:val="32"/>
                      <w:lang w:val="en-US"/>
                    </w:rPr>
                  </w:rPrChange>
                </w:rPr>
                <w:t>){</w:t>
              </w:r>
            </w:ins>
          </w:p>
          <w:p w14:paraId="4CBBD198" w14:textId="77777777" w:rsidR="00A47B4C" w:rsidRPr="00A47B4C" w:rsidRDefault="00A47B4C" w:rsidP="00A47B4C">
            <w:pPr>
              <w:keepNext/>
              <w:keepLines/>
              <w:widowControl w:val="0"/>
              <w:autoSpaceDE w:val="0"/>
              <w:autoSpaceDN w:val="0"/>
              <w:adjustRightInd w:val="0"/>
              <w:spacing w:before="200"/>
              <w:outlineLvl w:val="4"/>
              <w:rPr>
                <w:ins w:id="3207" w:author="Borja Gonzalez" w:date="2017-09-28T19:10:00Z"/>
                <w:rFonts w:ascii="Monaco" w:hAnsi="Monaco" w:cs="Monaco"/>
                <w:sz w:val="20"/>
                <w:szCs w:val="20"/>
                <w:lang w:val="en-US"/>
                <w:rPrChange w:id="3208" w:author="Borja Gonzalez" w:date="2017-09-28T19:10:00Z">
                  <w:rPr>
                    <w:ins w:id="3209" w:author="Borja Gonzalez" w:date="2017-09-28T19:10:00Z"/>
                    <w:rFonts w:ascii="Monaco" w:eastAsiaTheme="majorEastAsia" w:hAnsi="Monaco" w:cs="Monaco"/>
                    <w:color w:val="243F60" w:themeColor="accent1" w:themeShade="7F"/>
                    <w:sz w:val="32"/>
                    <w:szCs w:val="32"/>
                    <w:lang w:val="en-US"/>
                  </w:rPr>
                </w:rPrChange>
              </w:rPr>
            </w:pPr>
            <w:ins w:id="3210" w:author="Borja Gonzalez" w:date="2017-09-28T19:10:00Z">
              <w:r w:rsidRPr="00A47B4C">
                <w:rPr>
                  <w:rFonts w:ascii="Monaco" w:hAnsi="Monaco" w:cs="Monaco"/>
                  <w:sz w:val="20"/>
                  <w:szCs w:val="20"/>
                  <w:lang w:val="en-US"/>
                  <w:rPrChange w:id="3211" w:author="Borja Gonzalez" w:date="2017-09-28T19:10:00Z">
                    <w:rPr>
                      <w:rFonts w:ascii="Monaco" w:hAnsi="Monaco" w:cs="Monaco"/>
                      <w:sz w:val="32"/>
                      <w:szCs w:val="32"/>
                      <w:lang w:val="en-US"/>
                    </w:rPr>
                  </w:rPrChange>
                </w:rPr>
                <w:t xml:space="preserve">    </w:t>
              </w:r>
              <w:r w:rsidRPr="00A47B4C">
                <w:rPr>
                  <w:rFonts w:ascii="Monaco" w:hAnsi="Monaco" w:cs="Monaco"/>
                  <w:b/>
                  <w:bCs/>
                  <w:color w:val="204A87"/>
                  <w:sz w:val="20"/>
                  <w:szCs w:val="20"/>
                  <w:lang w:val="en-US"/>
                  <w:rPrChange w:id="3212" w:author="Borja Gonzalez" w:date="2017-09-28T19:10:00Z">
                    <w:rPr>
                      <w:rFonts w:ascii="Monaco" w:hAnsi="Monaco" w:cs="Monaco"/>
                      <w:b/>
                      <w:bCs/>
                      <w:color w:val="204A87"/>
                      <w:sz w:val="32"/>
                      <w:szCs w:val="32"/>
                      <w:lang w:val="en-US"/>
                    </w:rPr>
                  </w:rPrChange>
                </w:rPr>
                <w:t>var</w:t>
              </w:r>
              <w:r w:rsidRPr="00A47B4C">
                <w:rPr>
                  <w:rFonts w:ascii="Monaco" w:hAnsi="Monaco" w:cs="Monaco"/>
                  <w:sz w:val="20"/>
                  <w:szCs w:val="20"/>
                  <w:lang w:val="en-US"/>
                  <w:rPrChange w:id="3213" w:author="Borja Gonzalez" w:date="2017-09-28T19:10:00Z">
                    <w:rPr>
                      <w:rFonts w:ascii="Monaco" w:hAnsi="Monaco" w:cs="Monaco"/>
                      <w:sz w:val="32"/>
                      <w:szCs w:val="32"/>
                      <w:lang w:val="en-US"/>
                    </w:rPr>
                  </w:rPrChange>
                </w:rPr>
                <w:t xml:space="preserve"> </w:t>
              </w:r>
              <w:r w:rsidRPr="00A47B4C">
                <w:rPr>
                  <w:rFonts w:ascii="Monaco" w:hAnsi="Monaco" w:cs="Monaco"/>
                  <w:color w:val="000000"/>
                  <w:sz w:val="20"/>
                  <w:szCs w:val="20"/>
                  <w:lang w:val="en-US"/>
                  <w:rPrChange w:id="3214" w:author="Borja Gonzalez" w:date="2017-09-28T19:10:00Z">
                    <w:rPr>
                      <w:rFonts w:ascii="Monaco" w:hAnsi="Monaco" w:cs="Monaco"/>
                      <w:color w:val="000000"/>
                      <w:sz w:val="32"/>
                      <w:szCs w:val="32"/>
                      <w:lang w:val="en-US"/>
                    </w:rPr>
                  </w:rPrChange>
                </w:rPr>
                <w:t>socket</w:t>
              </w:r>
              <w:r w:rsidRPr="00A47B4C">
                <w:rPr>
                  <w:rFonts w:ascii="Monaco" w:hAnsi="Monaco" w:cs="Monaco"/>
                  <w:sz w:val="20"/>
                  <w:szCs w:val="20"/>
                  <w:lang w:val="en-US"/>
                  <w:rPrChange w:id="3215" w:author="Borja Gonzalez" w:date="2017-09-28T19:10:00Z">
                    <w:rPr>
                      <w:rFonts w:ascii="Monaco" w:hAnsi="Monaco" w:cs="Monaco"/>
                      <w:sz w:val="32"/>
                      <w:szCs w:val="32"/>
                      <w:lang w:val="en-US"/>
                    </w:rPr>
                  </w:rPrChange>
                </w:rPr>
                <w:t xml:space="preserve"> </w:t>
              </w:r>
              <w:r w:rsidRPr="00A47B4C">
                <w:rPr>
                  <w:rFonts w:ascii="Monaco" w:hAnsi="Monaco" w:cs="Monaco"/>
                  <w:b/>
                  <w:bCs/>
                  <w:color w:val="CE5C00"/>
                  <w:sz w:val="20"/>
                  <w:szCs w:val="20"/>
                  <w:lang w:val="en-US"/>
                  <w:rPrChange w:id="3216" w:author="Borja Gonzalez" w:date="2017-09-28T19:10:00Z">
                    <w:rPr>
                      <w:rFonts w:ascii="Monaco" w:hAnsi="Monaco" w:cs="Monaco"/>
                      <w:b/>
                      <w:bCs/>
                      <w:color w:val="CE5C00"/>
                      <w:sz w:val="32"/>
                      <w:szCs w:val="32"/>
                      <w:lang w:val="en-US"/>
                    </w:rPr>
                  </w:rPrChange>
                </w:rPr>
                <w:t>=</w:t>
              </w:r>
              <w:r w:rsidRPr="00A47B4C">
                <w:rPr>
                  <w:rFonts w:ascii="Monaco" w:hAnsi="Monaco" w:cs="Monaco"/>
                  <w:sz w:val="20"/>
                  <w:szCs w:val="20"/>
                  <w:lang w:val="en-US"/>
                  <w:rPrChange w:id="3217" w:author="Borja Gonzalez" w:date="2017-09-28T19:10:00Z">
                    <w:rPr>
                      <w:rFonts w:ascii="Monaco" w:hAnsi="Monaco" w:cs="Monaco"/>
                      <w:sz w:val="32"/>
                      <w:szCs w:val="32"/>
                      <w:lang w:val="en-US"/>
                    </w:rPr>
                  </w:rPrChange>
                </w:rPr>
                <w:t xml:space="preserve"> </w:t>
              </w:r>
              <w:r w:rsidRPr="00A47B4C">
                <w:rPr>
                  <w:rFonts w:ascii="Monaco" w:hAnsi="Monaco" w:cs="Monaco"/>
                  <w:color w:val="000000"/>
                  <w:sz w:val="20"/>
                  <w:szCs w:val="20"/>
                  <w:lang w:val="en-US"/>
                  <w:rPrChange w:id="3218" w:author="Borja Gonzalez" w:date="2017-09-28T19:10:00Z">
                    <w:rPr>
                      <w:rFonts w:ascii="Monaco" w:hAnsi="Monaco" w:cs="Monaco"/>
                      <w:color w:val="000000"/>
                      <w:sz w:val="32"/>
                      <w:szCs w:val="32"/>
                      <w:lang w:val="en-US"/>
                    </w:rPr>
                  </w:rPrChange>
                </w:rPr>
                <w:t>io</w:t>
              </w:r>
              <w:r w:rsidRPr="00A47B4C">
                <w:rPr>
                  <w:rFonts w:ascii="Monaco" w:hAnsi="Monaco" w:cs="Monaco"/>
                  <w:b/>
                  <w:bCs/>
                  <w:color w:val="000000"/>
                  <w:sz w:val="20"/>
                  <w:szCs w:val="20"/>
                  <w:lang w:val="en-US"/>
                  <w:rPrChange w:id="3219" w:author="Borja Gonzalez" w:date="2017-09-28T19:10: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3220" w:author="Borja Gonzalez" w:date="2017-09-28T19:10:00Z">
                    <w:rPr>
                      <w:rFonts w:ascii="Monaco" w:hAnsi="Monaco" w:cs="Monaco"/>
                      <w:color w:val="000000"/>
                      <w:sz w:val="32"/>
                      <w:szCs w:val="32"/>
                      <w:lang w:val="en-US"/>
                    </w:rPr>
                  </w:rPrChange>
                </w:rPr>
                <w:t>connect</w:t>
              </w:r>
              <w:r w:rsidRPr="00A47B4C">
                <w:rPr>
                  <w:rFonts w:ascii="Monaco" w:hAnsi="Monaco" w:cs="Monaco"/>
                  <w:b/>
                  <w:bCs/>
                  <w:color w:val="000000"/>
                  <w:sz w:val="20"/>
                  <w:szCs w:val="20"/>
                  <w:lang w:val="en-US"/>
                  <w:rPrChange w:id="3221" w:author="Borja Gonzalez" w:date="2017-09-28T19:10:00Z">
                    <w:rPr>
                      <w:rFonts w:ascii="Monaco" w:hAnsi="Monaco" w:cs="Monaco"/>
                      <w:b/>
                      <w:bCs/>
                      <w:color w:val="000000"/>
                      <w:sz w:val="32"/>
                      <w:szCs w:val="32"/>
                      <w:lang w:val="en-US"/>
                    </w:rPr>
                  </w:rPrChange>
                </w:rPr>
                <w:t>(</w:t>
              </w:r>
              <w:r w:rsidRPr="00A47B4C">
                <w:rPr>
                  <w:rFonts w:ascii="Monaco" w:hAnsi="Monaco" w:cs="Monaco"/>
                  <w:color w:val="4E9A06"/>
                  <w:sz w:val="20"/>
                  <w:szCs w:val="20"/>
                  <w:lang w:val="en-US"/>
                  <w:rPrChange w:id="3222" w:author="Borja Gonzalez" w:date="2017-09-28T19:10:00Z">
                    <w:rPr>
                      <w:rFonts w:ascii="Monaco" w:hAnsi="Monaco" w:cs="Monaco"/>
                      <w:color w:val="4E9A06"/>
                      <w:sz w:val="32"/>
                      <w:szCs w:val="32"/>
                      <w:lang w:val="en-US"/>
                    </w:rPr>
                  </w:rPrChange>
                </w:rPr>
                <w:t>"http://172.20.10.5:8124"</w:t>
              </w:r>
              <w:r w:rsidRPr="00A47B4C">
                <w:rPr>
                  <w:rFonts w:ascii="Monaco" w:hAnsi="Monaco" w:cs="Monaco"/>
                  <w:b/>
                  <w:bCs/>
                  <w:color w:val="000000"/>
                  <w:sz w:val="20"/>
                  <w:szCs w:val="20"/>
                  <w:lang w:val="en-US"/>
                  <w:rPrChange w:id="3223" w:author="Borja Gonzalez" w:date="2017-09-28T19:10:00Z">
                    <w:rPr>
                      <w:rFonts w:ascii="Monaco" w:hAnsi="Monaco" w:cs="Monaco"/>
                      <w:b/>
                      <w:bCs/>
                      <w:color w:val="000000"/>
                      <w:sz w:val="32"/>
                      <w:szCs w:val="32"/>
                      <w:lang w:val="en-US"/>
                    </w:rPr>
                  </w:rPrChange>
                </w:rPr>
                <w:t>);</w:t>
              </w:r>
              <w:r w:rsidRPr="00A47B4C">
                <w:rPr>
                  <w:rFonts w:ascii="Monaco" w:hAnsi="Monaco" w:cs="Monaco"/>
                  <w:sz w:val="20"/>
                  <w:szCs w:val="20"/>
                  <w:lang w:val="en-US"/>
                  <w:rPrChange w:id="3224" w:author="Borja Gonzalez" w:date="2017-09-28T19:10:00Z">
                    <w:rPr>
                      <w:rFonts w:ascii="Monaco" w:hAnsi="Monaco" w:cs="Monaco"/>
                      <w:sz w:val="32"/>
                      <w:szCs w:val="32"/>
                      <w:lang w:val="en-US"/>
                    </w:rPr>
                  </w:rPrChange>
                </w:rPr>
                <w:t xml:space="preserve">  </w:t>
              </w:r>
            </w:ins>
          </w:p>
          <w:p w14:paraId="5C649626" w14:textId="77777777" w:rsidR="00A47B4C" w:rsidRPr="00A47B4C" w:rsidRDefault="00A47B4C" w:rsidP="00A47B4C">
            <w:pPr>
              <w:widowControl w:val="0"/>
              <w:autoSpaceDE w:val="0"/>
              <w:autoSpaceDN w:val="0"/>
              <w:adjustRightInd w:val="0"/>
              <w:rPr>
                <w:ins w:id="3225" w:author="Borja Gonzalez" w:date="2017-09-28T19:10:00Z"/>
                <w:rFonts w:ascii="Monaco" w:hAnsi="Monaco" w:cs="Monaco"/>
                <w:sz w:val="20"/>
                <w:szCs w:val="20"/>
                <w:lang w:val="en-US"/>
                <w:rPrChange w:id="3226" w:author="Borja Gonzalez" w:date="2017-09-28T19:10:00Z">
                  <w:rPr>
                    <w:ins w:id="3227" w:author="Borja Gonzalez" w:date="2017-09-28T19:10:00Z"/>
                    <w:rFonts w:ascii="Monaco" w:hAnsi="Monaco" w:cs="Monaco"/>
                    <w:sz w:val="32"/>
                    <w:szCs w:val="32"/>
                    <w:lang w:val="en-US"/>
                  </w:rPr>
                </w:rPrChange>
              </w:rPr>
            </w:pPr>
          </w:p>
          <w:p w14:paraId="19E11928" w14:textId="77777777" w:rsidR="00A47B4C" w:rsidRPr="00A47B4C" w:rsidRDefault="00A47B4C" w:rsidP="00A47B4C">
            <w:pPr>
              <w:keepNext/>
              <w:keepLines/>
              <w:widowControl w:val="0"/>
              <w:autoSpaceDE w:val="0"/>
              <w:autoSpaceDN w:val="0"/>
              <w:adjustRightInd w:val="0"/>
              <w:spacing w:before="200"/>
              <w:outlineLvl w:val="4"/>
              <w:rPr>
                <w:ins w:id="3228" w:author="Borja Gonzalez" w:date="2017-09-28T19:10:00Z"/>
                <w:rFonts w:ascii="Monaco" w:hAnsi="Monaco" w:cs="Monaco"/>
                <w:sz w:val="20"/>
                <w:szCs w:val="20"/>
                <w:lang w:val="en-US"/>
                <w:rPrChange w:id="3229" w:author="Borja Gonzalez" w:date="2017-09-28T19:10:00Z">
                  <w:rPr>
                    <w:ins w:id="3230" w:author="Borja Gonzalez" w:date="2017-09-28T19:10:00Z"/>
                    <w:rFonts w:ascii="Monaco" w:eastAsiaTheme="majorEastAsia" w:hAnsi="Monaco" w:cs="Monaco"/>
                    <w:color w:val="243F60" w:themeColor="accent1" w:themeShade="7F"/>
                    <w:sz w:val="32"/>
                    <w:szCs w:val="32"/>
                    <w:lang w:val="en-US"/>
                  </w:rPr>
                </w:rPrChange>
              </w:rPr>
            </w:pPr>
            <w:ins w:id="3231" w:author="Borja Gonzalez" w:date="2017-09-28T19:10:00Z">
              <w:r w:rsidRPr="00A47B4C">
                <w:rPr>
                  <w:rFonts w:ascii="Monaco" w:hAnsi="Monaco" w:cs="Monaco"/>
                  <w:sz w:val="20"/>
                  <w:szCs w:val="20"/>
                  <w:lang w:val="en-US"/>
                  <w:rPrChange w:id="3232" w:author="Borja Gonzalez" w:date="2017-09-28T19:10:00Z">
                    <w:rPr>
                      <w:rFonts w:ascii="Monaco" w:hAnsi="Monaco" w:cs="Monaco"/>
                      <w:sz w:val="32"/>
                      <w:szCs w:val="32"/>
                      <w:lang w:val="en-US"/>
                    </w:rPr>
                  </w:rPrChange>
                </w:rPr>
                <w:t xml:space="preserve">    </w:t>
              </w:r>
              <w:r w:rsidRPr="00A47B4C">
                <w:rPr>
                  <w:rFonts w:ascii="Monaco" w:hAnsi="Monaco" w:cs="Monaco"/>
                  <w:color w:val="000000"/>
                  <w:sz w:val="20"/>
                  <w:szCs w:val="20"/>
                  <w:lang w:val="en-US"/>
                  <w:rPrChange w:id="3233" w:author="Borja Gonzalez" w:date="2017-09-28T19:10:00Z">
                    <w:rPr>
                      <w:rFonts w:ascii="Monaco" w:hAnsi="Monaco" w:cs="Monaco"/>
                      <w:color w:val="000000"/>
                      <w:sz w:val="32"/>
                      <w:szCs w:val="32"/>
                      <w:lang w:val="en-US"/>
                    </w:rPr>
                  </w:rPrChange>
                </w:rPr>
                <w:t>socket</w:t>
              </w:r>
              <w:r w:rsidRPr="00A47B4C">
                <w:rPr>
                  <w:rFonts w:ascii="Monaco" w:hAnsi="Monaco" w:cs="Monaco"/>
                  <w:b/>
                  <w:bCs/>
                  <w:color w:val="000000"/>
                  <w:sz w:val="20"/>
                  <w:szCs w:val="20"/>
                  <w:lang w:val="en-US"/>
                  <w:rPrChange w:id="3234" w:author="Borja Gonzalez" w:date="2017-09-28T19:10: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3235" w:author="Borja Gonzalez" w:date="2017-09-28T19:10:00Z">
                    <w:rPr>
                      <w:rFonts w:ascii="Monaco" w:hAnsi="Monaco" w:cs="Monaco"/>
                      <w:color w:val="000000"/>
                      <w:sz w:val="32"/>
                      <w:szCs w:val="32"/>
                      <w:lang w:val="en-US"/>
                    </w:rPr>
                  </w:rPrChange>
                </w:rPr>
                <w:t>on</w:t>
              </w:r>
              <w:r w:rsidRPr="00A47B4C">
                <w:rPr>
                  <w:rFonts w:ascii="Monaco" w:hAnsi="Monaco" w:cs="Monaco"/>
                  <w:b/>
                  <w:bCs/>
                  <w:color w:val="000000"/>
                  <w:sz w:val="20"/>
                  <w:szCs w:val="20"/>
                  <w:lang w:val="en-US"/>
                  <w:rPrChange w:id="3236" w:author="Borja Gonzalez" w:date="2017-09-28T19:10:00Z">
                    <w:rPr>
                      <w:rFonts w:ascii="Monaco" w:hAnsi="Monaco" w:cs="Monaco"/>
                      <w:b/>
                      <w:bCs/>
                      <w:color w:val="000000"/>
                      <w:sz w:val="32"/>
                      <w:szCs w:val="32"/>
                      <w:lang w:val="en-US"/>
                    </w:rPr>
                  </w:rPrChange>
                </w:rPr>
                <w:t>(</w:t>
              </w:r>
              <w:r w:rsidRPr="00A47B4C">
                <w:rPr>
                  <w:rFonts w:ascii="Monaco" w:hAnsi="Monaco" w:cs="Monaco"/>
                  <w:color w:val="4E9A06"/>
                  <w:sz w:val="20"/>
                  <w:szCs w:val="20"/>
                  <w:lang w:val="en-US"/>
                  <w:rPrChange w:id="3237" w:author="Borja Gonzalez" w:date="2017-09-28T19:10:00Z">
                    <w:rPr>
                      <w:rFonts w:ascii="Monaco" w:hAnsi="Monaco" w:cs="Monaco"/>
                      <w:color w:val="4E9A06"/>
                      <w:sz w:val="32"/>
                      <w:szCs w:val="32"/>
                      <w:lang w:val="en-US"/>
                    </w:rPr>
                  </w:rPrChange>
                </w:rPr>
                <w:t>"message"</w:t>
              </w:r>
              <w:r w:rsidRPr="00A47B4C">
                <w:rPr>
                  <w:rFonts w:ascii="Monaco" w:hAnsi="Monaco" w:cs="Monaco"/>
                  <w:b/>
                  <w:bCs/>
                  <w:color w:val="000000"/>
                  <w:sz w:val="20"/>
                  <w:szCs w:val="20"/>
                  <w:lang w:val="en-US"/>
                  <w:rPrChange w:id="3238" w:author="Borja Gonzalez" w:date="2017-09-28T19:10:00Z">
                    <w:rPr>
                      <w:rFonts w:ascii="Monaco" w:hAnsi="Monaco" w:cs="Monaco"/>
                      <w:b/>
                      <w:bCs/>
                      <w:color w:val="000000"/>
                      <w:sz w:val="32"/>
                      <w:szCs w:val="32"/>
                      <w:lang w:val="en-US"/>
                    </w:rPr>
                  </w:rPrChange>
                </w:rPr>
                <w:t>,</w:t>
              </w:r>
              <w:r w:rsidRPr="00A47B4C">
                <w:rPr>
                  <w:rFonts w:ascii="Monaco" w:hAnsi="Monaco" w:cs="Monaco"/>
                  <w:b/>
                  <w:bCs/>
                  <w:color w:val="204A87"/>
                  <w:sz w:val="20"/>
                  <w:szCs w:val="20"/>
                  <w:lang w:val="en-US"/>
                  <w:rPrChange w:id="3239" w:author="Borja Gonzalez" w:date="2017-09-28T19:10:00Z">
                    <w:rPr>
                      <w:rFonts w:ascii="Monaco" w:hAnsi="Monaco" w:cs="Monaco"/>
                      <w:b/>
                      <w:bCs/>
                      <w:color w:val="204A87"/>
                      <w:sz w:val="32"/>
                      <w:szCs w:val="32"/>
                      <w:lang w:val="en-US"/>
                    </w:rPr>
                  </w:rPrChange>
                </w:rPr>
                <w:t>function</w:t>
              </w:r>
              <w:r w:rsidRPr="00A47B4C">
                <w:rPr>
                  <w:rFonts w:ascii="Monaco" w:hAnsi="Monaco" w:cs="Monaco"/>
                  <w:b/>
                  <w:bCs/>
                  <w:color w:val="000000"/>
                  <w:sz w:val="20"/>
                  <w:szCs w:val="20"/>
                  <w:lang w:val="en-US"/>
                  <w:rPrChange w:id="3240" w:author="Borja Gonzalez" w:date="2017-09-28T19:10: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3241" w:author="Borja Gonzalez" w:date="2017-09-28T19:10:00Z">
                    <w:rPr>
                      <w:rFonts w:ascii="Monaco" w:hAnsi="Monaco" w:cs="Monaco"/>
                      <w:color w:val="000000"/>
                      <w:sz w:val="32"/>
                      <w:szCs w:val="32"/>
                      <w:lang w:val="en-US"/>
                    </w:rPr>
                  </w:rPrChange>
                </w:rPr>
                <w:t>message</w:t>
              </w:r>
              <w:r w:rsidRPr="00A47B4C">
                <w:rPr>
                  <w:rFonts w:ascii="Monaco" w:hAnsi="Monaco" w:cs="Monaco"/>
                  <w:b/>
                  <w:bCs/>
                  <w:color w:val="000000"/>
                  <w:sz w:val="20"/>
                  <w:szCs w:val="20"/>
                  <w:lang w:val="en-US"/>
                  <w:rPrChange w:id="3242" w:author="Borja Gonzalez" w:date="2017-09-28T19:10:00Z">
                    <w:rPr>
                      <w:rFonts w:ascii="Monaco" w:hAnsi="Monaco" w:cs="Monaco"/>
                      <w:b/>
                      <w:bCs/>
                      <w:color w:val="000000"/>
                      <w:sz w:val="32"/>
                      <w:szCs w:val="32"/>
                      <w:lang w:val="en-US"/>
                    </w:rPr>
                  </w:rPrChange>
                </w:rPr>
                <w:t>){</w:t>
              </w:r>
              <w:r w:rsidRPr="00A47B4C">
                <w:rPr>
                  <w:rFonts w:ascii="Monaco" w:hAnsi="Monaco" w:cs="Monaco"/>
                  <w:sz w:val="20"/>
                  <w:szCs w:val="20"/>
                  <w:lang w:val="en-US"/>
                  <w:rPrChange w:id="3243" w:author="Borja Gonzalez" w:date="2017-09-28T19:10:00Z">
                    <w:rPr>
                      <w:rFonts w:ascii="Monaco" w:hAnsi="Monaco" w:cs="Monaco"/>
                      <w:sz w:val="32"/>
                      <w:szCs w:val="32"/>
                      <w:lang w:val="en-US"/>
                    </w:rPr>
                  </w:rPrChange>
                </w:rPr>
                <w:t xml:space="preserve">  </w:t>
              </w:r>
            </w:ins>
          </w:p>
          <w:p w14:paraId="6B8ED5D7" w14:textId="77777777" w:rsidR="00A47B4C" w:rsidRPr="00A47B4C" w:rsidRDefault="00A47B4C" w:rsidP="00A47B4C">
            <w:pPr>
              <w:keepNext/>
              <w:keepLines/>
              <w:widowControl w:val="0"/>
              <w:autoSpaceDE w:val="0"/>
              <w:autoSpaceDN w:val="0"/>
              <w:adjustRightInd w:val="0"/>
              <w:spacing w:before="200"/>
              <w:outlineLvl w:val="4"/>
              <w:rPr>
                <w:ins w:id="3244" w:author="Borja Gonzalez" w:date="2017-09-28T19:10:00Z"/>
                <w:rFonts w:ascii="Monaco" w:hAnsi="Monaco" w:cs="Monaco"/>
                <w:sz w:val="20"/>
                <w:szCs w:val="20"/>
                <w:lang w:val="en-US"/>
                <w:rPrChange w:id="3245" w:author="Borja Gonzalez" w:date="2017-09-28T19:10:00Z">
                  <w:rPr>
                    <w:ins w:id="3246" w:author="Borja Gonzalez" w:date="2017-09-28T19:10:00Z"/>
                    <w:rFonts w:ascii="Monaco" w:eastAsiaTheme="majorEastAsia" w:hAnsi="Monaco" w:cs="Monaco"/>
                    <w:color w:val="243F60" w:themeColor="accent1" w:themeShade="7F"/>
                    <w:sz w:val="32"/>
                    <w:szCs w:val="32"/>
                    <w:lang w:val="en-US"/>
                  </w:rPr>
                </w:rPrChange>
              </w:rPr>
            </w:pPr>
            <w:ins w:id="3247" w:author="Borja Gonzalez" w:date="2017-09-28T19:10:00Z">
              <w:r w:rsidRPr="00A47B4C">
                <w:rPr>
                  <w:rFonts w:ascii="Monaco" w:hAnsi="Monaco" w:cs="Monaco"/>
                  <w:sz w:val="20"/>
                  <w:szCs w:val="20"/>
                  <w:lang w:val="en-US"/>
                  <w:rPrChange w:id="3248" w:author="Borja Gonzalez" w:date="2017-09-28T19:10:00Z">
                    <w:rPr>
                      <w:rFonts w:ascii="Monaco" w:hAnsi="Monaco" w:cs="Monaco"/>
                      <w:sz w:val="32"/>
                      <w:szCs w:val="32"/>
                      <w:lang w:val="en-US"/>
                    </w:rPr>
                  </w:rPrChange>
                </w:rPr>
                <w:t xml:space="preserve">        </w:t>
              </w:r>
              <w:r w:rsidRPr="00A47B4C">
                <w:rPr>
                  <w:rFonts w:ascii="Monaco" w:hAnsi="Monaco" w:cs="Monaco"/>
                  <w:color w:val="000000"/>
                  <w:sz w:val="20"/>
                  <w:szCs w:val="20"/>
                  <w:lang w:val="en-US"/>
                  <w:rPrChange w:id="3249" w:author="Borja Gonzalez" w:date="2017-09-28T19:10:00Z">
                    <w:rPr>
                      <w:rFonts w:ascii="Monaco" w:hAnsi="Monaco" w:cs="Monaco"/>
                      <w:color w:val="000000"/>
                      <w:sz w:val="32"/>
                      <w:szCs w:val="32"/>
                      <w:lang w:val="en-US"/>
                    </w:rPr>
                  </w:rPrChange>
                </w:rPr>
                <w:t>console</w:t>
              </w:r>
              <w:r w:rsidRPr="00A47B4C">
                <w:rPr>
                  <w:rFonts w:ascii="Monaco" w:hAnsi="Monaco" w:cs="Monaco"/>
                  <w:b/>
                  <w:bCs/>
                  <w:color w:val="000000"/>
                  <w:sz w:val="20"/>
                  <w:szCs w:val="20"/>
                  <w:lang w:val="en-US"/>
                  <w:rPrChange w:id="3250" w:author="Borja Gonzalez" w:date="2017-09-28T19:10: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3251" w:author="Borja Gonzalez" w:date="2017-09-28T19:10:00Z">
                    <w:rPr>
                      <w:rFonts w:ascii="Monaco" w:hAnsi="Monaco" w:cs="Monaco"/>
                      <w:color w:val="000000"/>
                      <w:sz w:val="32"/>
                      <w:szCs w:val="32"/>
                      <w:lang w:val="en-US"/>
                    </w:rPr>
                  </w:rPrChange>
                </w:rPr>
                <w:t>log</w:t>
              </w:r>
              <w:r w:rsidRPr="00A47B4C">
                <w:rPr>
                  <w:rFonts w:ascii="Monaco" w:hAnsi="Monaco" w:cs="Monaco"/>
                  <w:b/>
                  <w:bCs/>
                  <w:color w:val="000000"/>
                  <w:sz w:val="20"/>
                  <w:szCs w:val="20"/>
                  <w:lang w:val="en-US"/>
                  <w:rPrChange w:id="3252" w:author="Borja Gonzalez" w:date="2017-09-28T19:10:00Z">
                    <w:rPr>
                      <w:rFonts w:ascii="Monaco" w:hAnsi="Monaco" w:cs="Monaco"/>
                      <w:b/>
                      <w:bCs/>
                      <w:color w:val="000000"/>
                      <w:sz w:val="32"/>
                      <w:szCs w:val="32"/>
                      <w:lang w:val="en-US"/>
                    </w:rPr>
                  </w:rPrChange>
                </w:rPr>
                <w:t>(</w:t>
              </w:r>
              <w:r w:rsidRPr="00A47B4C">
                <w:rPr>
                  <w:rFonts w:ascii="Monaco" w:hAnsi="Monaco" w:cs="Monaco"/>
                  <w:color w:val="4E9A06"/>
                  <w:sz w:val="20"/>
                  <w:szCs w:val="20"/>
                  <w:lang w:val="en-US"/>
                  <w:rPrChange w:id="3253" w:author="Borja Gonzalez" w:date="2017-09-28T19:10:00Z">
                    <w:rPr>
                      <w:rFonts w:ascii="Monaco" w:hAnsi="Monaco" w:cs="Monaco"/>
                      <w:color w:val="4E9A06"/>
                      <w:sz w:val="32"/>
                      <w:szCs w:val="32"/>
                      <w:lang w:val="en-US"/>
                    </w:rPr>
                  </w:rPrChange>
                </w:rPr>
                <w:t>"El servidor ha enviado un mensaje:"</w:t>
              </w:r>
              <w:r w:rsidRPr="00A47B4C">
                <w:rPr>
                  <w:rFonts w:ascii="Monaco" w:hAnsi="Monaco" w:cs="Monaco"/>
                  <w:b/>
                  <w:bCs/>
                  <w:color w:val="000000"/>
                  <w:sz w:val="20"/>
                  <w:szCs w:val="20"/>
                  <w:lang w:val="en-US"/>
                  <w:rPrChange w:id="3254" w:author="Borja Gonzalez" w:date="2017-09-28T19:10:00Z">
                    <w:rPr>
                      <w:rFonts w:ascii="Monaco" w:hAnsi="Monaco" w:cs="Monaco"/>
                      <w:b/>
                      <w:bCs/>
                      <w:color w:val="000000"/>
                      <w:sz w:val="32"/>
                      <w:szCs w:val="32"/>
                      <w:lang w:val="en-US"/>
                    </w:rPr>
                  </w:rPrChange>
                </w:rPr>
                <w:t>);</w:t>
              </w:r>
            </w:ins>
          </w:p>
          <w:p w14:paraId="61AE8FCA" w14:textId="77777777" w:rsidR="00A47B4C" w:rsidRPr="00A47B4C" w:rsidRDefault="00A47B4C" w:rsidP="00A47B4C">
            <w:pPr>
              <w:keepNext/>
              <w:keepLines/>
              <w:widowControl w:val="0"/>
              <w:autoSpaceDE w:val="0"/>
              <w:autoSpaceDN w:val="0"/>
              <w:adjustRightInd w:val="0"/>
              <w:spacing w:before="200"/>
              <w:outlineLvl w:val="4"/>
              <w:rPr>
                <w:ins w:id="3255" w:author="Borja Gonzalez" w:date="2017-09-28T19:10:00Z"/>
                <w:rFonts w:ascii="Monaco" w:hAnsi="Monaco" w:cs="Monaco"/>
                <w:sz w:val="20"/>
                <w:szCs w:val="20"/>
                <w:lang w:val="en-US"/>
                <w:rPrChange w:id="3256" w:author="Borja Gonzalez" w:date="2017-09-28T19:10:00Z">
                  <w:rPr>
                    <w:ins w:id="3257" w:author="Borja Gonzalez" w:date="2017-09-28T19:10:00Z"/>
                    <w:rFonts w:ascii="Monaco" w:eastAsiaTheme="majorEastAsia" w:hAnsi="Monaco" w:cs="Monaco"/>
                    <w:color w:val="243F60" w:themeColor="accent1" w:themeShade="7F"/>
                    <w:sz w:val="32"/>
                    <w:szCs w:val="32"/>
                    <w:lang w:val="en-US"/>
                  </w:rPr>
                </w:rPrChange>
              </w:rPr>
            </w:pPr>
            <w:ins w:id="3258" w:author="Borja Gonzalez" w:date="2017-09-28T19:10:00Z">
              <w:r w:rsidRPr="00A47B4C">
                <w:rPr>
                  <w:rFonts w:ascii="Monaco" w:hAnsi="Monaco" w:cs="Monaco"/>
                  <w:sz w:val="20"/>
                  <w:szCs w:val="20"/>
                  <w:lang w:val="en-US"/>
                  <w:rPrChange w:id="3259" w:author="Borja Gonzalez" w:date="2017-09-28T19:10:00Z">
                    <w:rPr>
                      <w:rFonts w:ascii="Monaco" w:hAnsi="Monaco" w:cs="Monaco"/>
                      <w:sz w:val="32"/>
                      <w:szCs w:val="32"/>
                      <w:lang w:val="en-US"/>
                    </w:rPr>
                  </w:rPrChange>
                </w:rPr>
                <w:t xml:space="preserve">        </w:t>
              </w:r>
              <w:r w:rsidRPr="00A47B4C">
                <w:rPr>
                  <w:rFonts w:ascii="Monaco" w:hAnsi="Monaco" w:cs="Monaco"/>
                  <w:color w:val="000000"/>
                  <w:sz w:val="20"/>
                  <w:szCs w:val="20"/>
                  <w:lang w:val="en-US"/>
                  <w:rPrChange w:id="3260" w:author="Borja Gonzalez" w:date="2017-09-28T19:10:00Z">
                    <w:rPr>
                      <w:rFonts w:ascii="Monaco" w:hAnsi="Monaco" w:cs="Monaco"/>
                      <w:color w:val="000000"/>
                      <w:sz w:val="32"/>
                      <w:szCs w:val="32"/>
                      <w:lang w:val="en-US"/>
                    </w:rPr>
                  </w:rPrChange>
                </w:rPr>
                <w:t>message</w:t>
              </w:r>
              <w:r w:rsidRPr="00A47B4C">
                <w:rPr>
                  <w:rFonts w:ascii="Monaco" w:hAnsi="Monaco" w:cs="Monaco"/>
                  <w:sz w:val="20"/>
                  <w:szCs w:val="20"/>
                  <w:lang w:val="en-US"/>
                  <w:rPrChange w:id="3261" w:author="Borja Gonzalez" w:date="2017-09-28T19:10:00Z">
                    <w:rPr>
                      <w:rFonts w:ascii="Monaco" w:hAnsi="Monaco" w:cs="Monaco"/>
                      <w:sz w:val="32"/>
                      <w:szCs w:val="32"/>
                      <w:lang w:val="en-US"/>
                    </w:rPr>
                  </w:rPrChange>
                </w:rPr>
                <w:t xml:space="preserve"> </w:t>
              </w:r>
              <w:r w:rsidRPr="00A47B4C">
                <w:rPr>
                  <w:rFonts w:ascii="Monaco" w:hAnsi="Monaco" w:cs="Monaco"/>
                  <w:b/>
                  <w:bCs/>
                  <w:color w:val="CE5C00"/>
                  <w:sz w:val="20"/>
                  <w:szCs w:val="20"/>
                  <w:lang w:val="en-US"/>
                  <w:rPrChange w:id="3262" w:author="Borja Gonzalez" w:date="2017-09-28T19:10:00Z">
                    <w:rPr>
                      <w:rFonts w:ascii="Monaco" w:hAnsi="Monaco" w:cs="Monaco"/>
                      <w:b/>
                      <w:bCs/>
                      <w:color w:val="CE5C00"/>
                      <w:sz w:val="32"/>
                      <w:szCs w:val="32"/>
                      <w:lang w:val="en-US"/>
                    </w:rPr>
                  </w:rPrChange>
                </w:rPr>
                <w:t>=</w:t>
              </w:r>
              <w:r w:rsidRPr="00A47B4C">
                <w:rPr>
                  <w:rFonts w:ascii="Monaco" w:hAnsi="Monaco" w:cs="Monaco"/>
                  <w:sz w:val="20"/>
                  <w:szCs w:val="20"/>
                  <w:lang w:val="en-US"/>
                  <w:rPrChange w:id="3263" w:author="Borja Gonzalez" w:date="2017-09-28T19:10:00Z">
                    <w:rPr>
                      <w:rFonts w:ascii="Monaco" w:hAnsi="Monaco" w:cs="Monaco"/>
                      <w:sz w:val="32"/>
                      <w:szCs w:val="32"/>
                      <w:lang w:val="en-US"/>
                    </w:rPr>
                  </w:rPrChange>
                </w:rPr>
                <w:t xml:space="preserve"> </w:t>
              </w:r>
              <w:r w:rsidRPr="00A47B4C">
                <w:rPr>
                  <w:rFonts w:ascii="Monaco" w:hAnsi="Monaco" w:cs="Monaco"/>
                  <w:color w:val="000000"/>
                  <w:sz w:val="20"/>
                  <w:szCs w:val="20"/>
                  <w:lang w:val="en-US"/>
                  <w:rPrChange w:id="3264" w:author="Borja Gonzalez" w:date="2017-09-28T19:10:00Z">
                    <w:rPr>
                      <w:rFonts w:ascii="Monaco" w:hAnsi="Monaco" w:cs="Monaco"/>
                      <w:color w:val="000000"/>
                      <w:sz w:val="32"/>
                      <w:szCs w:val="32"/>
                      <w:lang w:val="en-US"/>
                    </w:rPr>
                  </w:rPrChange>
                </w:rPr>
                <w:t>JSON</w:t>
              </w:r>
              <w:r w:rsidRPr="00A47B4C">
                <w:rPr>
                  <w:rFonts w:ascii="Monaco" w:hAnsi="Monaco" w:cs="Monaco"/>
                  <w:b/>
                  <w:bCs/>
                  <w:color w:val="000000"/>
                  <w:sz w:val="20"/>
                  <w:szCs w:val="20"/>
                  <w:lang w:val="en-US"/>
                  <w:rPrChange w:id="3265" w:author="Borja Gonzalez" w:date="2017-09-28T19:10: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3266" w:author="Borja Gonzalez" w:date="2017-09-28T19:10:00Z">
                    <w:rPr>
                      <w:rFonts w:ascii="Monaco" w:hAnsi="Monaco" w:cs="Monaco"/>
                      <w:color w:val="000000"/>
                      <w:sz w:val="32"/>
                      <w:szCs w:val="32"/>
                      <w:lang w:val="en-US"/>
                    </w:rPr>
                  </w:rPrChange>
                </w:rPr>
                <w:t>parse</w:t>
              </w:r>
              <w:r w:rsidRPr="00A47B4C">
                <w:rPr>
                  <w:rFonts w:ascii="Monaco" w:hAnsi="Monaco" w:cs="Monaco"/>
                  <w:b/>
                  <w:bCs/>
                  <w:color w:val="000000"/>
                  <w:sz w:val="20"/>
                  <w:szCs w:val="20"/>
                  <w:lang w:val="en-US"/>
                  <w:rPrChange w:id="3267" w:author="Borja Gonzalez" w:date="2017-09-28T19:10: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3268" w:author="Borja Gonzalez" w:date="2017-09-28T19:10:00Z">
                    <w:rPr>
                      <w:rFonts w:ascii="Monaco" w:hAnsi="Monaco" w:cs="Monaco"/>
                      <w:color w:val="000000"/>
                      <w:sz w:val="32"/>
                      <w:szCs w:val="32"/>
                      <w:lang w:val="en-US"/>
                    </w:rPr>
                  </w:rPrChange>
                </w:rPr>
                <w:t>message</w:t>
              </w:r>
              <w:r w:rsidRPr="00A47B4C">
                <w:rPr>
                  <w:rFonts w:ascii="Monaco" w:hAnsi="Monaco" w:cs="Monaco"/>
                  <w:b/>
                  <w:bCs/>
                  <w:color w:val="000000"/>
                  <w:sz w:val="20"/>
                  <w:szCs w:val="20"/>
                  <w:lang w:val="en-US"/>
                  <w:rPrChange w:id="3269" w:author="Borja Gonzalez" w:date="2017-09-28T19:10:00Z">
                    <w:rPr>
                      <w:rFonts w:ascii="Monaco" w:hAnsi="Monaco" w:cs="Monaco"/>
                      <w:b/>
                      <w:bCs/>
                      <w:color w:val="000000"/>
                      <w:sz w:val="32"/>
                      <w:szCs w:val="32"/>
                      <w:lang w:val="en-US"/>
                    </w:rPr>
                  </w:rPrChange>
                </w:rPr>
                <w:t>);</w:t>
              </w:r>
            </w:ins>
          </w:p>
          <w:p w14:paraId="00CF2DCD" w14:textId="77777777" w:rsidR="00A47B4C" w:rsidRPr="00A47B4C" w:rsidRDefault="00A47B4C" w:rsidP="00A47B4C">
            <w:pPr>
              <w:keepNext/>
              <w:keepLines/>
              <w:widowControl w:val="0"/>
              <w:autoSpaceDE w:val="0"/>
              <w:autoSpaceDN w:val="0"/>
              <w:adjustRightInd w:val="0"/>
              <w:spacing w:before="200"/>
              <w:outlineLvl w:val="4"/>
              <w:rPr>
                <w:ins w:id="3270" w:author="Borja Gonzalez" w:date="2017-09-28T19:10:00Z"/>
                <w:rFonts w:ascii="Monaco" w:hAnsi="Monaco" w:cs="Monaco"/>
                <w:sz w:val="20"/>
                <w:szCs w:val="20"/>
                <w:lang w:val="en-US"/>
                <w:rPrChange w:id="3271" w:author="Borja Gonzalez" w:date="2017-09-28T19:10:00Z">
                  <w:rPr>
                    <w:ins w:id="3272" w:author="Borja Gonzalez" w:date="2017-09-28T19:10:00Z"/>
                    <w:rFonts w:ascii="Monaco" w:eastAsiaTheme="majorEastAsia" w:hAnsi="Monaco" w:cs="Monaco"/>
                    <w:color w:val="243F60" w:themeColor="accent1" w:themeShade="7F"/>
                    <w:sz w:val="32"/>
                    <w:szCs w:val="32"/>
                    <w:lang w:val="en-US"/>
                  </w:rPr>
                </w:rPrChange>
              </w:rPr>
            </w:pPr>
            <w:ins w:id="3273" w:author="Borja Gonzalez" w:date="2017-09-28T19:10:00Z">
              <w:r w:rsidRPr="00A47B4C">
                <w:rPr>
                  <w:rFonts w:ascii="Monaco" w:hAnsi="Monaco" w:cs="Monaco"/>
                  <w:sz w:val="20"/>
                  <w:szCs w:val="20"/>
                  <w:lang w:val="en-US"/>
                  <w:rPrChange w:id="3274" w:author="Borja Gonzalez" w:date="2017-09-28T19:10:00Z">
                    <w:rPr>
                      <w:rFonts w:ascii="Monaco" w:hAnsi="Monaco" w:cs="Monaco"/>
                      <w:sz w:val="32"/>
                      <w:szCs w:val="32"/>
                      <w:lang w:val="en-US"/>
                    </w:rPr>
                  </w:rPrChange>
                </w:rPr>
                <w:t xml:space="preserve">        </w:t>
              </w:r>
              <w:r w:rsidRPr="00A47B4C">
                <w:rPr>
                  <w:rFonts w:ascii="Monaco" w:hAnsi="Monaco" w:cs="Monaco"/>
                  <w:color w:val="000000"/>
                  <w:sz w:val="20"/>
                  <w:szCs w:val="20"/>
                  <w:lang w:val="en-US"/>
                  <w:rPrChange w:id="3275" w:author="Borja Gonzalez" w:date="2017-09-28T19:10:00Z">
                    <w:rPr>
                      <w:rFonts w:ascii="Monaco" w:hAnsi="Monaco" w:cs="Monaco"/>
                      <w:color w:val="000000"/>
                      <w:sz w:val="32"/>
                      <w:szCs w:val="32"/>
                      <w:lang w:val="en-US"/>
                    </w:rPr>
                  </w:rPrChange>
                </w:rPr>
                <w:t>console</w:t>
              </w:r>
              <w:r w:rsidRPr="00A47B4C">
                <w:rPr>
                  <w:rFonts w:ascii="Monaco" w:hAnsi="Monaco" w:cs="Monaco"/>
                  <w:b/>
                  <w:bCs/>
                  <w:color w:val="000000"/>
                  <w:sz w:val="20"/>
                  <w:szCs w:val="20"/>
                  <w:lang w:val="en-US"/>
                  <w:rPrChange w:id="3276" w:author="Borja Gonzalez" w:date="2017-09-28T19:10: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3277" w:author="Borja Gonzalez" w:date="2017-09-28T19:10:00Z">
                    <w:rPr>
                      <w:rFonts w:ascii="Monaco" w:hAnsi="Monaco" w:cs="Monaco"/>
                      <w:color w:val="000000"/>
                      <w:sz w:val="32"/>
                      <w:szCs w:val="32"/>
                      <w:lang w:val="en-US"/>
                    </w:rPr>
                  </w:rPrChange>
                </w:rPr>
                <w:t>log</w:t>
              </w:r>
              <w:r w:rsidRPr="00A47B4C">
                <w:rPr>
                  <w:rFonts w:ascii="Monaco" w:hAnsi="Monaco" w:cs="Monaco"/>
                  <w:b/>
                  <w:bCs/>
                  <w:color w:val="000000"/>
                  <w:sz w:val="20"/>
                  <w:szCs w:val="20"/>
                  <w:lang w:val="en-US"/>
                  <w:rPrChange w:id="3278" w:author="Borja Gonzalez" w:date="2017-09-28T19:10: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3279" w:author="Borja Gonzalez" w:date="2017-09-28T19:10:00Z">
                    <w:rPr>
                      <w:rFonts w:ascii="Monaco" w:hAnsi="Monaco" w:cs="Monaco"/>
                      <w:color w:val="000000"/>
                      <w:sz w:val="32"/>
                      <w:szCs w:val="32"/>
                      <w:lang w:val="en-US"/>
                    </w:rPr>
                  </w:rPrChange>
                </w:rPr>
                <w:t>message</w:t>
              </w:r>
              <w:r w:rsidRPr="00A47B4C">
                <w:rPr>
                  <w:rFonts w:ascii="Monaco" w:hAnsi="Monaco" w:cs="Monaco"/>
                  <w:b/>
                  <w:bCs/>
                  <w:color w:val="000000"/>
                  <w:sz w:val="20"/>
                  <w:szCs w:val="20"/>
                  <w:lang w:val="en-US"/>
                  <w:rPrChange w:id="3280" w:author="Borja Gonzalez" w:date="2017-09-28T19:10:00Z">
                    <w:rPr>
                      <w:rFonts w:ascii="Monaco" w:hAnsi="Monaco" w:cs="Monaco"/>
                      <w:b/>
                      <w:bCs/>
                      <w:color w:val="000000"/>
                      <w:sz w:val="32"/>
                      <w:szCs w:val="32"/>
                      <w:lang w:val="en-US"/>
                    </w:rPr>
                  </w:rPrChange>
                </w:rPr>
                <w:t>);</w:t>
              </w:r>
              <w:r w:rsidRPr="00A47B4C">
                <w:rPr>
                  <w:rFonts w:ascii="Monaco" w:hAnsi="Monaco" w:cs="Monaco"/>
                  <w:sz w:val="20"/>
                  <w:szCs w:val="20"/>
                  <w:lang w:val="en-US"/>
                  <w:rPrChange w:id="3281" w:author="Borja Gonzalez" w:date="2017-09-28T19:10:00Z">
                    <w:rPr>
                      <w:rFonts w:ascii="Monaco" w:hAnsi="Monaco" w:cs="Monaco"/>
                      <w:sz w:val="32"/>
                      <w:szCs w:val="32"/>
                      <w:lang w:val="en-US"/>
                    </w:rPr>
                  </w:rPrChange>
                </w:rPr>
                <w:t xml:space="preserve"> </w:t>
              </w:r>
            </w:ins>
          </w:p>
          <w:p w14:paraId="271CB6CA" w14:textId="77777777" w:rsidR="00A47B4C" w:rsidRPr="00A47B4C" w:rsidRDefault="00A47B4C" w:rsidP="00A47B4C">
            <w:pPr>
              <w:keepNext/>
              <w:keepLines/>
              <w:widowControl w:val="0"/>
              <w:autoSpaceDE w:val="0"/>
              <w:autoSpaceDN w:val="0"/>
              <w:adjustRightInd w:val="0"/>
              <w:spacing w:before="200"/>
              <w:outlineLvl w:val="4"/>
              <w:rPr>
                <w:ins w:id="3282" w:author="Borja Gonzalez" w:date="2017-09-28T19:10:00Z"/>
                <w:rFonts w:ascii="Monaco" w:hAnsi="Monaco" w:cs="Monaco"/>
                <w:sz w:val="20"/>
                <w:szCs w:val="20"/>
                <w:lang w:val="en-US"/>
                <w:rPrChange w:id="3283" w:author="Borja Gonzalez" w:date="2017-09-28T19:10:00Z">
                  <w:rPr>
                    <w:ins w:id="3284" w:author="Borja Gonzalez" w:date="2017-09-28T19:10:00Z"/>
                    <w:rFonts w:ascii="Monaco" w:eastAsiaTheme="majorEastAsia" w:hAnsi="Monaco" w:cs="Monaco"/>
                    <w:color w:val="243F60" w:themeColor="accent1" w:themeShade="7F"/>
                    <w:sz w:val="32"/>
                    <w:szCs w:val="32"/>
                    <w:lang w:val="en-US"/>
                  </w:rPr>
                </w:rPrChange>
              </w:rPr>
            </w:pPr>
            <w:ins w:id="3285" w:author="Borja Gonzalez" w:date="2017-09-28T19:10:00Z">
              <w:r w:rsidRPr="00A47B4C">
                <w:rPr>
                  <w:rFonts w:ascii="Monaco" w:hAnsi="Monaco" w:cs="Monaco"/>
                  <w:sz w:val="20"/>
                  <w:szCs w:val="20"/>
                  <w:lang w:val="en-US"/>
                  <w:rPrChange w:id="3286" w:author="Borja Gonzalez" w:date="2017-09-28T19:10:00Z">
                    <w:rPr>
                      <w:rFonts w:ascii="Monaco" w:hAnsi="Monaco" w:cs="Monaco"/>
                      <w:sz w:val="32"/>
                      <w:szCs w:val="32"/>
                      <w:lang w:val="en-US"/>
                    </w:rPr>
                  </w:rPrChange>
                </w:rPr>
                <w:t xml:space="preserve">    </w:t>
              </w:r>
              <w:r w:rsidRPr="00A47B4C">
                <w:rPr>
                  <w:rFonts w:ascii="Monaco" w:hAnsi="Monaco" w:cs="Monaco"/>
                  <w:b/>
                  <w:bCs/>
                  <w:color w:val="000000"/>
                  <w:sz w:val="20"/>
                  <w:szCs w:val="20"/>
                  <w:lang w:val="en-US"/>
                  <w:rPrChange w:id="3287" w:author="Borja Gonzalez" w:date="2017-09-28T19:10:00Z">
                    <w:rPr>
                      <w:rFonts w:ascii="Monaco" w:hAnsi="Monaco" w:cs="Monaco"/>
                      <w:b/>
                      <w:bCs/>
                      <w:color w:val="000000"/>
                      <w:sz w:val="32"/>
                      <w:szCs w:val="32"/>
                      <w:lang w:val="en-US"/>
                    </w:rPr>
                  </w:rPrChange>
                </w:rPr>
                <w:t>});</w:t>
              </w:r>
            </w:ins>
          </w:p>
          <w:p w14:paraId="139D2865" w14:textId="77777777" w:rsidR="00A47B4C" w:rsidRPr="00A47B4C" w:rsidRDefault="00A47B4C" w:rsidP="00A47B4C">
            <w:pPr>
              <w:widowControl w:val="0"/>
              <w:autoSpaceDE w:val="0"/>
              <w:autoSpaceDN w:val="0"/>
              <w:adjustRightInd w:val="0"/>
              <w:rPr>
                <w:ins w:id="3288" w:author="Borja Gonzalez" w:date="2017-09-28T19:10:00Z"/>
                <w:rFonts w:ascii="Monaco" w:hAnsi="Monaco" w:cs="Monaco"/>
                <w:sz w:val="20"/>
                <w:szCs w:val="20"/>
                <w:lang w:val="en-US"/>
                <w:rPrChange w:id="3289" w:author="Borja Gonzalez" w:date="2017-09-28T19:10:00Z">
                  <w:rPr>
                    <w:ins w:id="3290" w:author="Borja Gonzalez" w:date="2017-09-28T19:10:00Z"/>
                    <w:rFonts w:ascii="Monaco" w:hAnsi="Monaco" w:cs="Monaco"/>
                    <w:sz w:val="32"/>
                    <w:szCs w:val="32"/>
                    <w:lang w:val="en-US"/>
                  </w:rPr>
                </w:rPrChange>
              </w:rPr>
            </w:pPr>
          </w:p>
          <w:p w14:paraId="0F2374D6" w14:textId="77777777" w:rsidR="00A47B4C" w:rsidRPr="00A47B4C" w:rsidRDefault="00A47B4C" w:rsidP="00A47B4C">
            <w:pPr>
              <w:keepNext/>
              <w:keepLines/>
              <w:widowControl w:val="0"/>
              <w:autoSpaceDE w:val="0"/>
              <w:autoSpaceDN w:val="0"/>
              <w:adjustRightInd w:val="0"/>
              <w:spacing w:before="200"/>
              <w:outlineLvl w:val="4"/>
              <w:rPr>
                <w:ins w:id="3291" w:author="Borja Gonzalez" w:date="2017-09-28T19:10:00Z"/>
                <w:rFonts w:ascii="Monaco" w:hAnsi="Monaco" w:cs="Monaco"/>
                <w:sz w:val="20"/>
                <w:szCs w:val="20"/>
                <w:lang w:val="en-US"/>
                <w:rPrChange w:id="3292" w:author="Borja Gonzalez" w:date="2017-09-28T19:10:00Z">
                  <w:rPr>
                    <w:ins w:id="3293" w:author="Borja Gonzalez" w:date="2017-09-28T19:10:00Z"/>
                    <w:rFonts w:ascii="Monaco" w:eastAsiaTheme="majorEastAsia" w:hAnsi="Monaco" w:cs="Monaco"/>
                    <w:color w:val="243F60" w:themeColor="accent1" w:themeShade="7F"/>
                    <w:sz w:val="32"/>
                    <w:szCs w:val="32"/>
                    <w:lang w:val="en-US"/>
                  </w:rPr>
                </w:rPrChange>
              </w:rPr>
            </w:pPr>
            <w:ins w:id="3294" w:author="Borja Gonzalez" w:date="2017-09-28T19:10:00Z">
              <w:r w:rsidRPr="00A47B4C">
                <w:rPr>
                  <w:rFonts w:ascii="Monaco" w:hAnsi="Monaco" w:cs="Monaco"/>
                  <w:sz w:val="20"/>
                  <w:szCs w:val="20"/>
                  <w:lang w:val="en-US"/>
                  <w:rPrChange w:id="3295" w:author="Borja Gonzalez" w:date="2017-09-28T19:10:00Z">
                    <w:rPr>
                      <w:rFonts w:ascii="Monaco" w:hAnsi="Monaco" w:cs="Monaco"/>
                      <w:sz w:val="32"/>
                      <w:szCs w:val="32"/>
                      <w:lang w:val="en-US"/>
                    </w:rPr>
                  </w:rPrChange>
                </w:rPr>
                <w:t xml:space="preserve">     </w:t>
              </w:r>
              <w:r w:rsidRPr="00A47B4C">
                <w:rPr>
                  <w:rFonts w:ascii="Monaco" w:hAnsi="Monaco" w:cs="Monaco"/>
                  <w:b/>
                  <w:bCs/>
                  <w:color w:val="204A87"/>
                  <w:sz w:val="20"/>
                  <w:szCs w:val="20"/>
                  <w:lang w:val="en-US"/>
                  <w:rPrChange w:id="3296" w:author="Borja Gonzalez" w:date="2017-09-28T19:10:00Z">
                    <w:rPr>
                      <w:rFonts w:ascii="Monaco" w:hAnsi="Monaco" w:cs="Monaco"/>
                      <w:b/>
                      <w:bCs/>
                      <w:color w:val="204A87"/>
                      <w:sz w:val="32"/>
                      <w:szCs w:val="32"/>
                      <w:lang w:val="en-US"/>
                    </w:rPr>
                  </w:rPrChange>
                </w:rPr>
                <w:t>var</w:t>
              </w:r>
              <w:r w:rsidRPr="00A47B4C">
                <w:rPr>
                  <w:rFonts w:ascii="Monaco" w:hAnsi="Monaco" w:cs="Monaco"/>
                  <w:sz w:val="20"/>
                  <w:szCs w:val="20"/>
                  <w:lang w:val="en-US"/>
                  <w:rPrChange w:id="3297" w:author="Borja Gonzalez" w:date="2017-09-28T19:10:00Z">
                    <w:rPr>
                      <w:rFonts w:ascii="Monaco" w:hAnsi="Monaco" w:cs="Monaco"/>
                      <w:sz w:val="32"/>
                      <w:szCs w:val="32"/>
                      <w:lang w:val="en-US"/>
                    </w:rPr>
                  </w:rPrChange>
                </w:rPr>
                <w:t xml:space="preserve"> </w:t>
              </w:r>
              <w:r w:rsidRPr="00A47B4C">
                <w:rPr>
                  <w:rFonts w:ascii="Monaco" w:hAnsi="Monaco" w:cs="Monaco"/>
                  <w:color w:val="000000"/>
                  <w:sz w:val="20"/>
                  <w:szCs w:val="20"/>
                  <w:lang w:val="en-US"/>
                  <w:rPrChange w:id="3298" w:author="Borja Gonzalez" w:date="2017-09-28T19:10:00Z">
                    <w:rPr>
                      <w:rFonts w:ascii="Monaco" w:hAnsi="Monaco" w:cs="Monaco"/>
                      <w:color w:val="000000"/>
                      <w:sz w:val="32"/>
                      <w:szCs w:val="32"/>
                      <w:lang w:val="en-US"/>
                    </w:rPr>
                  </w:rPrChange>
                </w:rPr>
                <w:t>datos1</w:t>
              </w:r>
              <w:r w:rsidRPr="00A47B4C">
                <w:rPr>
                  <w:rFonts w:ascii="Monaco" w:hAnsi="Monaco" w:cs="Monaco"/>
                  <w:sz w:val="20"/>
                  <w:szCs w:val="20"/>
                  <w:lang w:val="en-US"/>
                  <w:rPrChange w:id="3299" w:author="Borja Gonzalez" w:date="2017-09-28T19:10:00Z">
                    <w:rPr>
                      <w:rFonts w:ascii="Monaco" w:hAnsi="Monaco" w:cs="Monaco"/>
                      <w:sz w:val="32"/>
                      <w:szCs w:val="32"/>
                      <w:lang w:val="en-US"/>
                    </w:rPr>
                  </w:rPrChange>
                </w:rPr>
                <w:t xml:space="preserve"> </w:t>
              </w:r>
              <w:r w:rsidRPr="00A47B4C">
                <w:rPr>
                  <w:rFonts w:ascii="Monaco" w:hAnsi="Monaco" w:cs="Monaco"/>
                  <w:b/>
                  <w:bCs/>
                  <w:color w:val="CE5C00"/>
                  <w:sz w:val="20"/>
                  <w:szCs w:val="20"/>
                  <w:lang w:val="en-US"/>
                  <w:rPrChange w:id="3300" w:author="Borja Gonzalez" w:date="2017-09-28T19:10:00Z">
                    <w:rPr>
                      <w:rFonts w:ascii="Monaco" w:hAnsi="Monaco" w:cs="Monaco"/>
                      <w:b/>
                      <w:bCs/>
                      <w:color w:val="CE5C00"/>
                      <w:sz w:val="32"/>
                      <w:szCs w:val="32"/>
                      <w:lang w:val="en-US"/>
                    </w:rPr>
                  </w:rPrChange>
                </w:rPr>
                <w:t>=</w:t>
              </w:r>
              <w:r w:rsidRPr="00A47B4C">
                <w:rPr>
                  <w:rFonts w:ascii="Monaco" w:hAnsi="Monaco" w:cs="Monaco"/>
                  <w:sz w:val="20"/>
                  <w:szCs w:val="20"/>
                  <w:lang w:val="en-US"/>
                  <w:rPrChange w:id="3301" w:author="Borja Gonzalez" w:date="2017-09-28T19:10:00Z">
                    <w:rPr>
                      <w:rFonts w:ascii="Monaco" w:hAnsi="Monaco" w:cs="Monaco"/>
                      <w:sz w:val="32"/>
                      <w:szCs w:val="32"/>
                      <w:lang w:val="en-US"/>
                    </w:rPr>
                  </w:rPrChange>
                </w:rPr>
                <w:t xml:space="preserve"> </w:t>
              </w:r>
              <w:r w:rsidRPr="00A47B4C">
                <w:rPr>
                  <w:rFonts w:ascii="Monaco" w:hAnsi="Monaco" w:cs="Monaco"/>
                  <w:b/>
                  <w:bCs/>
                  <w:color w:val="000000"/>
                  <w:sz w:val="20"/>
                  <w:szCs w:val="20"/>
                  <w:lang w:val="en-US"/>
                  <w:rPrChange w:id="3302" w:author="Borja Gonzalez" w:date="2017-09-28T19:10:00Z">
                    <w:rPr>
                      <w:rFonts w:ascii="Monaco" w:hAnsi="Monaco" w:cs="Monaco"/>
                      <w:b/>
                      <w:bCs/>
                      <w:color w:val="000000"/>
                      <w:sz w:val="32"/>
                      <w:szCs w:val="32"/>
                      <w:lang w:val="en-US"/>
                    </w:rPr>
                  </w:rPrChange>
                </w:rPr>
                <w:t>{</w:t>
              </w:r>
            </w:ins>
          </w:p>
          <w:p w14:paraId="5E45F22C" w14:textId="77777777" w:rsidR="00A47B4C" w:rsidRPr="00A47B4C" w:rsidRDefault="00A47B4C" w:rsidP="00A47B4C">
            <w:pPr>
              <w:keepNext/>
              <w:keepLines/>
              <w:widowControl w:val="0"/>
              <w:autoSpaceDE w:val="0"/>
              <w:autoSpaceDN w:val="0"/>
              <w:adjustRightInd w:val="0"/>
              <w:spacing w:before="200"/>
              <w:outlineLvl w:val="4"/>
              <w:rPr>
                <w:ins w:id="3303" w:author="Borja Gonzalez" w:date="2017-09-28T19:10:00Z"/>
                <w:rFonts w:ascii="Monaco" w:hAnsi="Monaco" w:cs="Monaco"/>
                <w:sz w:val="20"/>
                <w:szCs w:val="20"/>
                <w:lang w:val="en-US"/>
                <w:rPrChange w:id="3304" w:author="Borja Gonzalez" w:date="2017-09-28T19:10:00Z">
                  <w:rPr>
                    <w:ins w:id="3305" w:author="Borja Gonzalez" w:date="2017-09-28T19:10:00Z"/>
                    <w:rFonts w:ascii="Monaco" w:eastAsiaTheme="majorEastAsia" w:hAnsi="Monaco" w:cs="Monaco"/>
                    <w:color w:val="243F60" w:themeColor="accent1" w:themeShade="7F"/>
                    <w:sz w:val="32"/>
                    <w:szCs w:val="32"/>
                    <w:lang w:val="en-US"/>
                  </w:rPr>
                </w:rPrChange>
              </w:rPr>
            </w:pPr>
            <w:ins w:id="3306" w:author="Borja Gonzalez" w:date="2017-09-28T19:10:00Z">
              <w:r w:rsidRPr="00A47B4C">
                <w:rPr>
                  <w:rFonts w:ascii="Monaco" w:hAnsi="Monaco" w:cs="Monaco"/>
                  <w:sz w:val="20"/>
                  <w:szCs w:val="20"/>
                  <w:lang w:val="en-US"/>
                  <w:rPrChange w:id="3307" w:author="Borja Gonzalez" w:date="2017-09-28T19:10:00Z">
                    <w:rPr>
                      <w:rFonts w:ascii="Monaco" w:hAnsi="Monaco" w:cs="Monaco"/>
                      <w:sz w:val="32"/>
                      <w:szCs w:val="32"/>
                      <w:lang w:val="en-US"/>
                    </w:rPr>
                  </w:rPrChange>
                </w:rPr>
                <w:t xml:space="preserve">            </w:t>
              </w:r>
              <w:r w:rsidRPr="00A47B4C">
                <w:rPr>
                  <w:rFonts w:ascii="Monaco" w:hAnsi="Monaco" w:cs="Monaco"/>
                  <w:color w:val="000000"/>
                  <w:sz w:val="20"/>
                  <w:szCs w:val="20"/>
                  <w:lang w:val="en-US"/>
                  <w:rPrChange w:id="3308" w:author="Borja Gonzalez" w:date="2017-09-28T19:10:00Z">
                    <w:rPr>
                      <w:rFonts w:ascii="Monaco" w:hAnsi="Monaco" w:cs="Monaco"/>
                      <w:color w:val="000000"/>
                      <w:sz w:val="32"/>
                      <w:szCs w:val="32"/>
                      <w:lang w:val="en-US"/>
                    </w:rPr>
                  </w:rPrChange>
                </w:rPr>
                <w:t>operacion</w:t>
              </w:r>
              <w:r w:rsidRPr="00A47B4C">
                <w:rPr>
                  <w:rFonts w:ascii="Monaco" w:hAnsi="Monaco" w:cs="Monaco"/>
                  <w:b/>
                  <w:bCs/>
                  <w:color w:val="CE5C00"/>
                  <w:sz w:val="20"/>
                  <w:szCs w:val="20"/>
                  <w:lang w:val="en-US"/>
                  <w:rPrChange w:id="3309" w:author="Borja Gonzalez" w:date="2017-09-28T19:10:00Z">
                    <w:rPr>
                      <w:rFonts w:ascii="Monaco" w:hAnsi="Monaco" w:cs="Monaco"/>
                      <w:b/>
                      <w:bCs/>
                      <w:color w:val="CE5C00"/>
                      <w:sz w:val="32"/>
                      <w:szCs w:val="32"/>
                      <w:lang w:val="en-US"/>
                    </w:rPr>
                  </w:rPrChange>
                </w:rPr>
                <w:t>:</w:t>
              </w:r>
              <w:r w:rsidRPr="00A47B4C">
                <w:rPr>
                  <w:rFonts w:ascii="Monaco" w:hAnsi="Monaco" w:cs="Monaco"/>
                  <w:sz w:val="20"/>
                  <w:szCs w:val="20"/>
                  <w:lang w:val="en-US"/>
                  <w:rPrChange w:id="3310" w:author="Borja Gonzalez" w:date="2017-09-28T19:10:00Z">
                    <w:rPr>
                      <w:rFonts w:ascii="Monaco" w:hAnsi="Monaco" w:cs="Monaco"/>
                      <w:sz w:val="32"/>
                      <w:szCs w:val="32"/>
                      <w:lang w:val="en-US"/>
                    </w:rPr>
                  </w:rPrChange>
                </w:rPr>
                <w:t xml:space="preserve"> </w:t>
              </w:r>
              <w:r w:rsidRPr="00A47B4C">
                <w:rPr>
                  <w:rFonts w:ascii="Monaco" w:hAnsi="Monaco" w:cs="Monaco"/>
                  <w:color w:val="4E9A06"/>
                  <w:sz w:val="20"/>
                  <w:szCs w:val="20"/>
                  <w:lang w:val="en-US"/>
                  <w:rPrChange w:id="3311" w:author="Borja Gonzalez" w:date="2017-09-28T19:10:00Z">
                    <w:rPr>
                      <w:rFonts w:ascii="Monaco" w:hAnsi="Monaco" w:cs="Monaco"/>
                      <w:color w:val="4E9A06"/>
                      <w:sz w:val="32"/>
                      <w:szCs w:val="32"/>
                      <w:lang w:val="en-US"/>
                    </w:rPr>
                  </w:rPrChange>
                </w:rPr>
                <w:t>"Datos paciente"</w:t>
              </w:r>
              <w:r w:rsidRPr="00A47B4C">
                <w:rPr>
                  <w:rFonts w:ascii="Monaco" w:hAnsi="Monaco" w:cs="Monaco"/>
                  <w:b/>
                  <w:bCs/>
                  <w:color w:val="000000"/>
                  <w:sz w:val="20"/>
                  <w:szCs w:val="20"/>
                  <w:lang w:val="en-US"/>
                  <w:rPrChange w:id="3312" w:author="Borja Gonzalez" w:date="2017-09-28T19:10:00Z">
                    <w:rPr>
                      <w:rFonts w:ascii="Monaco" w:hAnsi="Monaco" w:cs="Monaco"/>
                      <w:b/>
                      <w:bCs/>
                      <w:color w:val="000000"/>
                      <w:sz w:val="32"/>
                      <w:szCs w:val="32"/>
                      <w:lang w:val="en-US"/>
                    </w:rPr>
                  </w:rPrChange>
                </w:rPr>
                <w:t>,</w:t>
              </w:r>
              <w:r w:rsidRPr="00A47B4C">
                <w:rPr>
                  <w:rFonts w:ascii="Monaco" w:hAnsi="Monaco" w:cs="Monaco"/>
                  <w:sz w:val="20"/>
                  <w:szCs w:val="20"/>
                  <w:lang w:val="en-US"/>
                  <w:rPrChange w:id="3313" w:author="Borja Gonzalez" w:date="2017-09-28T19:10:00Z">
                    <w:rPr>
                      <w:rFonts w:ascii="Monaco" w:hAnsi="Monaco" w:cs="Monaco"/>
                      <w:sz w:val="32"/>
                      <w:szCs w:val="32"/>
                      <w:lang w:val="en-US"/>
                    </w:rPr>
                  </w:rPrChange>
                </w:rPr>
                <w:t xml:space="preserve">  </w:t>
              </w:r>
            </w:ins>
          </w:p>
          <w:p w14:paraId="3C685B90" w14:textId="77777777" w:rsidR="00A47B4C" w:rsidRPr="00A47B4C" w:rsidRDefault="00A47B4C" w:rsidP="00A47B4C">
            <w:pPr>
              <w:keepNext/>
              <w:keepLines/>
              <w:widowControl w:val="0"/>
              <w:autoSpaceDE w:val="0"/>
              <w:autoSpaceDN w:val="0"/>
              <w:adjustRightInd w:val="0"/>
              <w:spacing w:before="200"/>
              <w:outlineLvl w:val="4"/>
              <w:rPr>
                <w:ins w:id="3314" w:author="Borja Gonzalez" w:date="2017-09-28T19:10:00Z"/>
                <w:rFonts w:ascii="Monaco" w:hAnsi="Monaco" w:cs="Monaco"/>
                <w:sz w:val="20"/>
                <w:szCs w:val="20"/>
                <w:lang w:val="en-US"/>
                <w:rPrChange w:id="3315" w:author="Borja Gonzalez" w:date="2017-09-28T19:10:00Z">
                  <w:rPr>
                    <w:ins w:id="3316" w:author="Borja Gonzalez" w:date="2017-09-28T19:10:00Z"/>
                    <w:rFonts w:ascii="Monaco" w:eastAsiaTheme="majorEastAsia" w:hAnsi="Monaco" w:cs="Monaco"/>
                    <w:color w:val="243F60" w:themeColor="accent1" w:themeShade="7F"/>
                    <w:sz w:val="32"/>
                    <w:szCs w:val="32"/>
                    <w:lang w:val="en-US"/>
                  </w:rPr>
                </w:rPrChange>
              </w:rPr>
            </w:pPr>
            <w:ins w:id="3317" w:author="Borja Gonzalez" w:date="2017-09-28T19:10:00Z">
              <w:r w:rsidRPr="00A47B4C">
                <w:rPr>
                  <w:rFonts w:ascii="Monaco" w:hAnsi="Monaco" w:cs="Monaco"/>
                  <w:sz w:val="20"/>
                  <w:szCs w:val="20"/>
                  <w:lang w:val="en-US"/>
                  <w:rPrChange w:id="3318" w:author="Borja Gonzalez" w:date="2017-09-28T19:10:00Z">
                    <w:rPr>
                      <w:rFonts w:ascii="Monaco" w:hAnsi="Monaco" w:cs="Monaco"/>
                      <w:sz w:val="32"/>
                      <w:szCs w:val="32"/>
                      <w:lang w:val="en-US"/>
                    </w:rPr>
                  </w:rPrChange>
                </w:rPr>
                <w:t xml:space="preserve">            </w:t>
              </w:r>
              <w:r w:rsidRPr="00A47B4C">
                <w:rPr>
                  <w:rFonts w:ascii="Monaco" w:hAnsi="Monaco" w:cs="Monaco"/>
                  <w:color w:val="000000"/>
                  <w:sz w:val="20"/>
                  <w:szCs w:val="20"/>
                  <w:lang w:val="en-US"/>
                  <w:rPrChange w:id="3319" w:author="Borja Gonzalez" w:date="2017-09-28T19:10:00Z">
                    <w:rPr>
                      <w:rFonts w:ascii="Monaco" w:hAnsi="Monaco" w:cs="Monaco"/>
                      <w:color w:val="000000"/>
                      <w:sz w:val="32"/>
                      <w:szCs w:val="32"/>
                      <w:lang w:val="en-US"/>
                    </w:rPr>
                  </w:rPrChange>
                </w:rPr>
                <w:t>id</w:t>
              </w:r>
              <w:r w:rsidRPr="00A47B4C">
                <w:rPr>
                  <w:rFonts w:ascii="Monaco" w:hAnsi="Monaco" w:cs="Monaco"/>
                  <w:b/>
                  <w:bCs/>
                  <w:color w:val="CE5C00"/>
                  <w:sz w:val="20"/>
                  <w:szCs w:val="20"/>
                  <w:lang w:val="en-US"/>
                  <w:rPrChange w:id="3320" w:author="Borja Gonzalez" w:date="2017-09-28T19:10:00Z">
                    <w:rPr>
                      <w:rFonts w:ascii="Monaco" w:hAnsi="Monaco" w:cs="Monaco"/>
                      <w:b/>
                      <w:bCs/>
                      <w:color w:val="CE5C00"/>
                      <w:sz w:val="32"/>
                      <w:szCs w:val="32"/>
                      <w:lang w:val="en-US"/>
                    </w:rPr>
                  </w:rPrChange>
                </w:rPr>
                <w:t>:</w:t>
              </w:r>
              <w:r w:rsidRPr="00A47B4C">
                <w:rPr>
                  <w:rFonts w:ascii="Monaco" w:hAnsi="Monaco" w:cs="Monaco"/>
                  <w:sz w:val="20"/>
                  <w:szCs w:val="20"/>
                  <w:lang w:val="en-US"/>
                  <w:rPrChange w:id="3321" w:author="Borja Gonzalez" w:date="2017-09-28T19:10:00Z">
                    <w:rPr>
                      <w:rFonts w:ascii="Monaco" w:hAnsi="Monaco" w:cs="Monaco"/>
                      <w:sz w:val="32"/>
                      <w:szCs w:val="32"/>
                      <w:lang w:val="en-US"/>
                    </w:rPr>
                  </w:rPrChange>
                </w:rPr>
                <w:t xml:space="preserve"> </w:t>
              </w:r>
              <w:r w:rsidRPr="00A47B4C">
                <w:rPr>
                  <w:rFonts w:ascii="Monaco" w:hAnsi="Monaco" w:cs="Monaco"/>
                  <w:color w:val="000000"/>
                  <w:sz w:val="20"/>
                  <w:szCs w:val="20"/>
                  <w:lang w:val="en-US"/>
                  <w:rPrChange w:id="3322" w:author="Borja Gonzalez" w:date="2017-09-28T19:10:00Z">
                    <w:rPr>
                      <w:rFonts w:ascii="Monaco" w:hAnsi="Monaco" w:cs="Monaco"/>
                      <w:color w:val="000000"/>
                      <w:sz w:val="32"/>
                      <w:szCs w:val="32"/>
                      <w:lang w:val="en-US"/>
                    </w:rPr>
                  </w:rPrChange>
                </w:rPr>
                <w:t>id_p</w:t>
              </w:r>
              <w:r w:rsidRPr="00A47B4C">
                <w:rPr>
                  <w:rFonts w:ascii="Monaco" w:hAnsi="Monaco" w:cs="Monaco"/>
                  <w:b/>
                  <w:bCs/>
                  <w:color w:val="000000"/>
                  <w:sz w:val="20"/>
                  <w:szCs w:val="20"/>
                  <w:lang w:val="en-US"/>
                  <w:rPrChange w:id="3323" w:author="Borja Gonzalez" w:date="2017-09-28T19:10:00Z">
                    <w:rPr>
                      <w:rFonts w:ascii="Monaco" w:hAnsi="Monaco" w:cs="Monaco"/>
                      <w:b/>
                      <w:bCs/>
                      <w:color w:val="000000"/>
                      <w:sz w:val="32"/>
                      <w:szCs w:val="32"/>
                      <w:lang w:val="en-US"/>
                    </w:rPr>
                  </w:rPrChange>
                </w:rPr>
                <w:t>,</w:t>
              </w:r>
              <w:r w:rsidRPr="00A47B4C">
                <w:rPr>
                  <w:rFonts w:ascii="Monaco" w:hAnsi="Monaco" w:cs="Monaco"/>
                  <w:sz w:val="20"/>
                  <w:szCs w:val="20"/>
                  <w:lang w:val="en-US"/>
                  <w:rPrChange w:id="3324" w:author="Borja Gonzalez" w:date="2017-09-28T19:10:00Z">
                    <w:rPr>
                      <w:rFonts w:ascii="Monaco" w:hAnsi="Monaco" w:cs="Monaco"/>
                      <w:sz w:val="32"/>
                      <w:szCs w:val="32"/>
                      <w:lang w:val="en-US"/>
                    </w:rPr>
                  </w:rPrChange>
                </w:rPr>
                <w:t xml:space="preserve"> </w:t>
              </w:r>
            </w:ins>
          </w:p>
          <w:p w14:paraId="0A8D6FBE" w14:textId="77777777" w:rsidR="00A47B4C" w:rsidRPr="00A47B4C" w:rsidRDefault="00A47B4C" w:rsidP="00A47B4C">
            <w:pPr>
              <w:keepNext/>
              <w:keepLines/>
              <w:widowControl w:val="0"/>
              <w:autoSpaceDE w:val="0"/>
              <w:autoSpaceDN w:val="0"/>
              <w:adjustRightInd w:val="0"/>
              <w:spacing w:before="200"/>
              <w:outlineLvl w:val="4"/>
              <w:rPr>
                <w:ins w:id="3325" w:author="Borja Gonzalez" w:date="2017-09-28T19:10:00Z"/>
                <w:rFonts w:ascii="Monaco" w:hAnsi="Monaco" w:cs="Monaco"/>
                <w:sz w:val="20"/>
                <w:szCs w:val="20"/>
                <w:lang w:val="en-US"/>
                <w:rPrChange w:id="3326" w:author="Borja Gonzalez" w:date="2017-09-28T19:10:00Z">
                  <w:rPr>
                    <w:ins w:id="3327" w:author="Borja Gonzalez" w:date="2017-09-28T19:10:00Z"/>
                    <w:rFonts w:ascii="Monaco" w:eastAsiaTheme="majorEastAsia" w:hAnsi="Monaco" w:cs="Monaco"/>
                    <w:color w:val="243F60" w:themeColor="accent1" w:themeShade="7F"/>
                    <w:sz w:val="32"/>
                    <w:szCs w:val="32"/>
                    <w:lang w:val="en-US"/>
                  </w:rPr>
                </w:rPrChange>
              </w:rPr>
            </w:pPr>
            <w:ins w:id="3328" w:author="Borja Gonzalez" w:date="2017-09-28T19:10:00Z">
              <w:r w:rsidRPr="00A47B4C">
                <w:rPr>
                  <w:rFonts w:ascii="Monaco" w:hAnsi="Monaco" w:cs="Monaco"/>
                  <w:sz w:val="20"/>
                  <w:szCs w:val="20"/>
                  <w:lang w:val="en-US"/>
                  <w:rPrChange w:id="3329" w:author="Borja Gonzalez" w:date="2017-09-28T19:10:00Z">
                    <w:rPr>
                      <w:rFonts w:ascii="Monaco" w:hAnsi="Monaco" w:cs="Monaco"/>
                      <w:sz w:val="32"/>
                      <w:szCs w:val="32"/>
                      <w:lang w:val="en-US"/>
                    </w:rPr>
                  </w:rPrChange>
                </w:rPr>
                <w:t xml:space="preserve">            </w:t>
              </w:r>
              <w:r w:rsidRPr="00A47B4C">
                <w:rPr>
                  <w:rFonts w:ascii="Monaco" w:hAnsi="Monaco" w:cs="Monaco"/>
                  <w:color w:val="000000"/>
                  <w:sz w:val="20"/>
                  <w:szCs w:val="20"/>
                  <w:lang w:val="en-US"/>
                  <w:rPrChange w:id="3330" w:author="Borja Gonzalez" w:date="2017-09-28T19:10:00Z">
                    <w:rPr>
                      <w:rFonts w:ascii="Monaco" w:hAnsi="Monaco" w:cs="Monaco"/>
                      <w:color w:val="000000"/>
                      <w:sz w:val="32"/>
                      <w:szCs w:val="32"/>
                      <w:lang w:val="en-US"/>
                    </w:rPr>
                  </w:rPrChange>
                </w:rPr>
                <w:t>n</w:t>
              </w:r>
              <w:r w:rsidRPr="00A47B4C">
                <w:rPr>
                  <w:rFonts w:ascii="Monaco" w:hAnsi="Monaco" w:cs="Monaco"/>
                  <w:b/>
                  <w:bCs/>
                  <w:color w:val="CE5C00"/>
                  <w:sz w:val="20"/>
                  <w:szCs w:val="20"/>
                  <w:lang w:val="en-US"/>
                  <w:rPrChange w:id="3331" w:author="Borja Gonzalez" w:date="2017-09-28T19:10:00Z">
                    <w:rPr>
                      <w:rFonts w:ascii="Monaco" w:hAnsi="Monaco" w:cs="Monaco"/>
                      <w:b/>
                      <w:bCs/>
                      <w:color w:val="CE5C00"/>
                      <w:sz w:val="32"/>
                      <w:szCs w:val="32"/>
                      <w:lang w:val="en-US"/>
                    </w:rPr>
                  </w:rPrChange>
                </w:rPr>
                <w:t>:</w:t>
              </w:r>
              <w:r w:rsidRPr="00A47B4C">
                <w:rPr>
                  <w:rFonts w:ascii="Monaco" w:hAnsi="Monaco" w:cs="Monaco"/>
                  <w:sz w:val="20"/>
                  <w:szCs w:val="20"/>
                  <w:lang w:val="en-US"/>
                  <w:rPrChange w:id="3332" w:author="Borja Gonzalez" w:date="2017-09-28T19:10:00Z">
                    <w:rPr>
                      <w:rFonts w:ascii="Monaco" w:hAnsi="Monaco" w:cs="Monaco"/>
                      <w:sz w:val="32"/>
                      <w:szCs w:val="32"/>
                      <w:lang w:val="en-US"/>
                    </w:rPr>
                  </w:rPrChange>
                </w:rPr>
                <w:t xml:space="preserve"> </w:t>
              </w:r>
              <w:r w:rsidRPr="00A47B4C">
                <w:rPr>
                  <w:rFonts w:ascii="Monaco" w:hAnsi="Monaco" w:cs="Monaco"/>
                  <w:color w:val="000000"/>
                  <w:sz w:val="20"/>
                  <w:szCs w:val="20"/>
                  <w:lang w:val="en-US"/>
                  <w:rPrChange w:id="3333" w:author="Borja Gonzalez" w:date="2017-09-28T19:10:00Z">
                    <w:rPr>
                      <w:rFonts w:ascii="Monaco" w:hAnsi="Monaco" w:cs="Monaco"/>
                      <w:color w:val="000000"/>
                      <w:sz w:val="32"/>
                      <w:szCs w:val="32"/>
                      <w:lang w:val="en-US"/>
                    </w:rPr>
                  </w:rPrChange>
                </w:rPr>
                <w:t>nombre</w:t>
              </w:r>
              <w:r w:rsidRPr="00A47B4C">
                <w:rPr>
                  <w:rFonts w:ascii="Monaco" w:hAnsi="Monaco" w:cs="Monaco"/>
                  <w:sz w:val="20"/>
                  <w:szCs w:val="20"/>
                  <w:lang w:val="en-US"/>
                  <w:rPrChange w:id="3334" w:author="Borja Gonzalez" w:date="2017-09-28T19:10:00Z">
                    <w:rPr>
                      <w:rFonts w:ascii="Monaco" w:hAnsi="Monaco" w:cs="Monaco"/>
                      <w:sz w:val="32"/>
                      <w:szCs w:val="32"/>
                      <w:lang w:val="en-US"/>
                    </w:rPr>
                  </w:rPrChange>
                </w:rPr>
                <w:t xml:space="preserve">            </w:t>
              </w:r>
            </w:ins>
          </w:p>
          <w:p w14:paraId="6F0489FD" w14:textId="77777777" w:rsidR="00A47B4C" w:rsidRPr="00A47B4C" w:rsidRDefault="00A47B4C" w:rsidP="00A47B4C">
            <w:pPr>
              <w:keepNext/>
              <w:keepLines/>
              <w:widowControl w:val="0"/>
              <w:autoSpaceDE w:val="0"/>
              <w:autoSpaceDN w:val="0"/>
              <w:adjustRightInd w:val="0"/>
              <w:spacing w:before="200"/>
              <w:outlineLvl w:val="4"/>
              <w:rPr>
                <w:ins w:id="3335" w:author="Borja Gonzalez" w:date="2017-09-28T19:10:00Z"/>
                <w:rFonts w:ascii="Monaco" w:hAnsi="Monaco" w:cs="Monaco"/>
                <w:sz w:val="20"/>
                <w:szCs w:val="20"/>
                <w:lang w:val="en-US"/>
                <w:rPrChange w:id="3336" w:author="Borja Gonzalez" w:date="2017-09-28T19:10:00Z">
                  <w:rPr>
                    <w:ins w:id="3337" w:author="Borja Gonzalez" w:date="2017-09-28T19:10:00Z"/>
                    <w:rFonts w:ascii="Monaco" w:eastAsiaTheme="majorEastAsia" w:hAnsi="Monaco" w:cs="Monaco"/>
                    <w:color w:val="243F60" w:themeColor="accent1" w:themeShade="7F"/>
                    <w:sz w:val="32"/>
                    <w:szCs w:val="32"/>
                    <w:lang w:val="en-US"/>
                  </w:rPr>
                </w:rPrChange>
              </w:rPr>
            </w:pPr>
            <w:ins w:id="3338" w:author="Borja Gonzalez" w:date="2017-09-28T19:10:00Z">
              <w:r w:rsidRPr="00A47B4C">
                <w:rPr>
                  <w:rFonts w:ascii="Monaco" w:hAnsi="Monaco" w:cs="Monaco"/>
                  <w:sz w:val="20"/>
                  <w:szCs w:val="20"/>
                  <w:lang w:val="en-US"/>
                  <w:rPrChange w:id="3339" w:author="Borja Gonzalez" w:date="2017-09-28T19:10:00Z">
                    <w:rPr>
                      <w:rFonts w:ascii="Monaco" w:hAnsi="Monaco" w:cs="Monaco"/>
                      <w:sz w:val="32"/>
                      <w:szCs w:val="32"/>
                      <w:lang w:val="en-US"/>
                    </w:rPr>
                  </w:rPrChange>
                </w:rPr>
                <w:t xml:space="preserve">    </w:t>
              </w:r>
              <w:r w:rsidRPr="00A47B4C">
                <w:rPr>
                  <w:rFonts w:ascii="Monaco" w:hAnsi="Monaco" w:cs="Monaco"/>
                  <w:b/>
                  <w:bCs/>
                  <w:color w:val="000000"/>
                  <w:sz w:val="20"/>
                  <w:szCs w:val="20"/>
                  <w:lang w:val="en-US"/>
                  <w:rPrChange w:id="3340" w:author="Borja Gonzalez" w:date="2017-09-28T19:10:00Z">
                    <w:rPr>
                      <w:rFonts w:ascii="Monaco" w:hAnsi="Monaco" w:cs="Monaco"/>
                      <w:b/>
                      <w:bCs/>
                      <w:color w:val="000000"/>
                      <w:sz w:val="32"/>
                      <w:szCs w:val="32"/>
                      <w:lang w:val="en-US"/>
                    </w:rPr>
                  </w:rPrChange>
                </w:rPr>
                <w:t>}</w:t>
              </w:r>
            </w:ins>
          </w:p>
          <w:p w14:paraId="1C2E9112" w14:textId="77777777" w:rsidR="00A47B4C" w:rsidRPr="00A47B4C" w:rsidRDefault="00A47B4C" w:rsidP="00A47B4C">
            <w:pPr>
              <w:keepNext/>
              <w:keepLines/>
              <w:widowControl w:val="0"/>
              <w:autoSpaceDE w:val="0"/>
              <w:autoSpaceDN w:val="0"/>
              <w:adjustRightInd w:val="0"/>
              <w:spacing w:before="200"/>
              <w:outlineLvl w:val="4"/>
              <w:rPr>
                <w:ins w:id="3341" w:author="Borja Gonzalez" w:date="2017-09-28T19:10:00Z"/>
                <w:rFonts w:ascii="Monaco" w:hAnsi="Monaco" w:cs="Monaco"/>
                <w:sz w:val="20"/>
                <w:szCs w:val="20"/>
                <w:lang w:val="en-US"/>
                <w:rPrChange w:id="3342" w:author="Borja Gonzalez" w:date="2017-09-28T19:10:00Z">
                  <w:rPr>
                    <w:ins w:id="3343" w:author="Borja Gonzalez" w:date="2017-09-28T19:10:00Z"/>
                    <w:rFonts w:ascii="Monaco" w:eastAsiaTheme="majorEastAsia" w:hAnsi="Monaco" w:cs="Monaco"/>
                    <w:color w:val="243F60" w:themeColor="accent1" w:themeShade="7F"/>
                    <w:sz w:val="32"/>
                    <w:szCs w:val="32"/>
                    <w:lang w:val="en-US"/>
                  </w:rPr>
                </w:rPrChange>
              </w:rPr>
            </w:pPr>
            <w:ins w:id="3344" w:author="Borja Gonzalez" w:date="2017-09-28T19:10:00Z">
              <w:r w:rsidRPr="00A47B4C">
                <w:rPr>
                  <w:rFonts w:ascii="Monaco" w:hAnsi="Monaco" w:cs="Monaco"/>
                  <w:sz w:val="20"/>
                  <w:szCs w:val="20"/>
                  <w:lang w:val="en-US"/>
                  <w:rPrChange w:id="3345" w:author="Borja Gonzalez" w:date="2017-09-28T19:10:00Z">
                    <w:rPr>
                      <w:rFonts w:ascii="Monaco" w:hAnsi="Monaco" w:cs="Monaco"/>
                      <w:sz w:val="32"/>
                      <w:szCs w:val="32"/>
                      <w:lang w:val="en-US"/>
                    </w:rPr>
                  </w:rPrChange>
                </w:rPr>
                <w:t xml:space="preserve">    </w:t>
              </w:r>
              <w:r w:rsidRPr="00A47B4C">
                <w:rPr>
                  <w:rFonts w:ascii="Monaco" w:hAnsi="Monaco" w:cs="Monaco"/>
                  <w:color w:val="000000"/>
                  <w:sz w:val="20"/>
                  <w:szCs w:val="20"/>
                  <w:lang w:val="en-US"/>
                  <w:rPrChange w:id="3346" w:author="Borja Gonzalez" w:date="2017-09-28T19:10:00Z">
                    <w:rPr>
                      <w:rFonts w:ascii="Monaco" w:hAnsi="Monaco" w:cs="Monaco"/>
                      <w:color w:val="000000"/>
                      <w:sz w:val="32"/>
                      <w:szCs w:val="32"/>
                      <w:lang w:val="en-US"/>
                    </w:rPr>
                  </w:rPrChange>
                </w:rPr>
                <w:t>socket</w:t>
              </w:r>
              <w:r w:rsidRPr="00A47B4C">
                <w:rPr>
                  <w:rFonts w:ascii="Monaco" w:hAnsi="Monaco" w:cs="Monaco"/>
                  <w:b/>
                  <w:bCs/>
                  <w:color w:val="000000"/>
                  <w:sz w:val="20"/>
                  <w:szCs w:val="20"/>
                  <w:lang w:val="en-US"/>
                  <w:rPrChange w:id="3347" w:author="Borja Gonzalez" w:date="2017-09-28T19:10: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3348" w:author="Borja Gonzalez" w:date="2017-09-28T19:10:00Z">
                    <w:rPr>
                      <w:rFonts w:ascii="Monaco" w:hAnsi="Monaco" w:cs="Monaco"/>
                      <w:color w:val="000000"/>
                      <w:sz w:val="32"/>
                      <w:szCs w:val="32"/>
                      <w:lang w:val="en-US"/>
                    </w:rPr>
                  </w:rPrChange>
                </w:rPr>
                <w:t>send</w:t>
              </w:r>
              <w:r w:rsidRPr="00A47B4C">
                <w:rPr>
                  <w:rFonts w:ascii="Monaco" w:hAnsi="Monaco" w:cs="Monaco"/>
                  <w:b/>
                  <w:bCs/>
                  <w:color w:val="000000"/>
                  <w:sz w:val="20"/>
                  <w:szCs w:val="20"/>
                  <w:lang w:val="en-US"/>
                  <w:rPrChange w:id="3349" w:author="Borja Gonzalez" w:date="2017-09-28T19:10: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3350" w:author="Borja Gonzalez" w:date="2017-09-28T19:10:00Z">
                    <w:rPr>
                      <w:rFonts w:ascii="Monaco" w:hAnsi="Monaco" w:cs="Monaco"/>
                      <w:color w:val="000000"/>
                      <w:sz w:val="32"/>
                      <w:szCs w:val="32"/>
                      <w:lang w:val="en-US"/>
                    </w:rPr>
                  </w:rPrChange>
                </w:rPr>
                <w:t>JSON</w:t>
              </w:r>
              <w:r w:rsidRPr="00A47B4C">
                <w:rPr>
                  <w:rFonts w:ascii="Monaco" w:hAnsi="Monaco" w:cs="Monaco"/>
                  <w:b/>
                  <w:bCs/>
                  <w:color w:val="000000"/>
                  <w:sz w:val="20"/>
                  <w:szCs w:val="20"/>
                  <w:lang w:val="en-US"/>
                  <w:rPrChange w:id="3351" w:author="Borja Gonzalez" w:date="2017-09-28T19:10: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3352" w:author="Borja Gonzalez" w:date="2017-09-28T19:10:00Z">
                    <w:rPr>
                      <w:rFonts w:ascii="Monaco" w:hAnsi="Monaco" w:cs="Monaco"/>
                      <w:color w:val="000000"/>
                      <w:sz w:val="32"/>
                      <w:szCs w:val="32"/>
                      <w:lang w:val="en-US"/>
                    </w:rPr>
                  </w:rPrChange>
                </w:rPr>
                <w:t>stringify</w:t>
              </w:r>
              <w:r w:rsidRPr="00A47B4C">
                <w:rPr>
                  <w:rFonts w:ascii="Monaco" w:hAnsi="Monaco" w:cs="Monaco"/>
                  <w:b/>
                  <w:bCs/>
                  <w:color w:val="000000"/>
                  <w:sz w:val="20"/>
                  <w:szCs w:val="20"/>
                  <w:lang w:val="en-US"/>
                  <w:rPrChange w:id="3353" w:author="Borja Gonzalez" w:date="2017-09-28T19:10: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3354" w:author="Borja Gonzalez" w:date="2017-09-28T19:10:00Z">
                    <w:rPr>
                      <w:rFonts w:ascii="Monaco" w:hAnsi="Monaco" w:cs="Monaco"/>
                      <w:color w:val="000000"/>
                      <w:sz w:val="32"/>
                      <w:szCs w:val="32"/>
                      <w:lang w:val="en-US"/>
                    </w:rPr>
                  </w:rPrChange>
                </w:rPr>
                <w:t>datos1</w:t>
              </w:r>
              <w:r w:rsidRPr="00A47B4C">
                <w:rPr>
                  <w:rFonts w:ascii="Monaco" w:hAnsi="Monaco" w:cs="Monaco"/>
                  <w:b/>
                  <w:bCs/>
                  <w:color w:val="000000"/>
                  <w:sz w:val="20"/>
                  <w:szCs w:val="20"/>
                  <w:lang w:val="en-US"/>
                  <w:rPrChange w:id="3355" w:author="Borja Gonzalez" w:date="2017-09-28T19:10:00Z">
                    <w:rPr>
                      <w:rFonts w:ascii="Monaco" w:hAnsi="Monaco" w:cs="Monaco"/>
                      <w:b/>
                      <w:bCs/>
                      <w:color w:val="000000"/>
                      <w:sz w:val="32"/>
                      <w:szCs w:val="32"/>
                      <w:lang w:val="en-US"/>
                    </w:rPr>
                  </w:rPrChange>
                </w:rPr>
                <w:t>));</w:t>
              </w:r>
            </w:ins>
          </w:p>
          <w:p w14:paraId="41801137" w14:textId="77777777" w:rsidR="00A47B4C" w:rsidRPr="00A47B4C" w:rsidRDefault="00A47B4C" w:rsidP="00A47B4C">
            <w:pPr>
              <w:keepNext/>
              <w:keepLines/>
              <w:widowControl w:val="0"/>
              <w:autoSpaceDE w:val="0"/>
              <w:autoSpaceDN w:val="0"/>
              <w:adjustRightInd w:val="0"/>
              <w:spacing w:before="200"/>
              <w:outlineLvl w:val="4"/>
              <w:rPr>
                <w:ins w:id="3356" w:author="Borja Gonzalez" w:date="2017-09-28T19:10:00Z"/>
                <w:rFonts w:ascii="Monaco" w:hAnsi="Monaco" w:cs="Monaco"/>
                <w:sz w:val="20"/>
                <w:szCs w:val="20"/>
                <w:lang w:val="en-US"/>
                <w:rPrChange w:id="3357" w:author="Borja Gonzalez" w:date="2017-09-28T19:10:00Z">
                  <w:rPr>
                    <w:ins w:id="3358" w:author="Borja Gonzalez" w:date="2017-09-28T19:10:00Z"/>
                    <w:rFonts w:ascii="Monaco" w:eastAsiaTheme="majorEastAsia" w:hAnsi="Monaco" w:cs="Monaco"/>
                    <w:color w:val="243F60" w:themeColor="accent1" w:themeShade="7F"/>
                    <w:sz w:val="32"/>
                    <w:szCs w:val="32"/>
                    <w:lang w:val="en-US"/>
                  </w:rPr>
                </w:rPrChange>
              </w:rPr>
            </w:pPr>
            <w:ins w:id="3359" w:author="Borja Gonzalez" w:date="2017-09-28T19:10:00Z">
              <w:r w:rsidRPr="00A47B4C">
                <w:rPr>
                  <w:rFonts w:ascii="Monaco" w:hAnsi="Monaco" w:cs="Monaco"/>
                  <w:sz w:val="20"/>
                  <w:szCs w:val="20"/>
                  <w:lang w:val="en-US"/>
                  <w:rPrChange w:id="3360" w:author="Borja Gonzalez" w:date="2017-09-28T19:10:00Z">
                    <w:rPr>
                      <w:rFonts w:ascii="Monaco" w:hAnsi="Monaco" w:cs="Monaco"/>
                      <w:sz w:val="32"/>
                      <w:szCs w:val="32"/>
                      <w:lang w:val="en-US"/>
                    </w:rPr>
                  </w:rPrChange>
                </w:rPr>
                <w:t xml:space="preserve">    </w:t>
              </w:r>
              <w:r w:rsidRPr="00A47B4C">
                <w:rPr>
                  <w:rFonts w:ascii="Monaco" w:hAnsi="Monaco" w:cs="Monaco"/>
                  <w:color w:val="000000"/>
                  <w:sz w:val="20"/>
                  <w:szCs w:val="20"/>
                  <w:lang w:val="en-US"/>
                  <w:rPrChange w:id="3361" w:author="Borja Gonzalez" w:date="2017-09-28T19:10:00Z">
                    <w:rPr>
                      <w:rFonts w:ascii="Monaco" w:hAnsi="Monaco" w:cs="Monaco"/>
                      <w:color w:val="000000"/>
                      <w:sz w:val="32"/>
                      <w:szCs w:val="32"/>
                      <w:lang w:val="en-US"/>
                    </w:rPr>
                  </w:rPrChange>
                </w:rPr>
                <w:t>socket</w:t>
              </w:r>
              <w:r w:rsidRPr="00A47B4C">
                <w:rPr>
                  <w:rFonts w:ascii="Monaco" w:hAnsi="Monaco" w:cs="Monaco"/>
                  <w:b/>
                  <w:bCs/>
                  <w:color w:val="000000"/>
                  <w:sz w:val="20"/>
                  <w:szCs w:val="20"/>
                  <w:lang w:val="en-US"/>
                  <w:rPrChange w:id="3362" w:author="Borja Gonzalez" w:date="2017-09-28T19:10: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3363" w:author="Borja Gonzalez" w:date="2017-09-28T19:10:00Z">
                    <w:rPr>
                      <w:rFonts w:ascii="Monaco" w:hAnsi="Monaco" w:cs="Monaco"/>
                      <w:color w:val="000000"/>
                      <w:sz w:val="32"/>
                      <w:szCs w:val="32"/>
                      <w:lang w:val="en-US"/>
                    </w:rPr>
                  </w:rPrChange>
                </w:rPr>
                <w:t>on</w:t>
              </w:r>
              <w:r w:rsidRPr="00A47B4C">
                <w:rPr>
                  <w:rFonts w:ascii="Monaco" w:hAnsi="Monaco" w:cs="Monaco"/>
                  <w:b/>
                  <w:bCs/>
                  <w:color w:val="000000"/>
                  <w:sz w:val="20"/>
                  <w:szCs w:val="20"/>
                  <w:lang w:val="en-US"/>
                  <w:rPrChange w:id="3364" w:author="Borja Gonzalez" w:date="2017-09-28T19:10:00Z">
                    <w:rPr>
                      <w:rFonts w:ascii="Monaco" w:hAnsi="Monaco" w:cs="Monaco"/>
                      <w:b/>
                      <w:bCs/>
                      <w:color w:val="000000"/>
                      <w:sz w:val="32"/>
                      <w:szCs w:val="32"/>
                      <w:lang w:val="en-US"/>
                    </w:rPr>
                  </w:rPrChange>
                </w:rPr>
                <w:t>(</w:t>
              </w:r>
              <w:r w:rsidRPr="00A47B4C">
                <w:rPr>
                  <w:rFonts w:ascii="Monaco" w:hAnsi="Monaco" w:cs="Monaco"/>
                  <w:color w:val="4E9A06"/>
                  <w:sz w:val="20"/>
                  <w:szCs w:val="20"/>
                  <w:lang w:val="en-US"/>
                  <w:rPrChange w:id="3365" w:author="Borja Gonzalez" w:date="2017-09-28T19:10:00Z">
                    <w:rPr>
                      <w:rFonts w:ascii="Monaco" w:hAnsi="Monaco" w:cs="Monaco"/>
                      <w:color w:val="4E9A06"/>
                      <w:sz w:val="32"/>
                      <w:szCs w:val="32"/>
                      <w:lang w:val="en-US"/>
                    </w:rPr>
                  </w:rPrChange>
                </w:rPr>
                <w:t>"datos_paciente"</w:t>
              </w:r>
              <w:r w:rsidRPr="00A47B4C">
                <w:rPr>
                  <w:rFonts w:ascii="Monaco" w:hAnsi="Monaco" w:cs="Monaco"/>
                  <w:b/>
                  <w:bCs/>
                  <w:color w:val="000000"/>
                  <w:sz w:val="20"/>
                  <w:szCs w:val="20"/>
                  <w:lang w:val="en-US"/>
                  <w:rPrChange w:id="3366" w:author="Borja Gonzalez" w:date="2017-09-28T19:10:00Z">
                    <w:rPr>
                      <w:rFonts w:ascii="Monaco" w:hAnsi="Monaco" w:cs="Monaco"/>
                      <w:b/>
                      <w:bCs/>
                      <w:color w:val="000000"/>
                      <w:sz w:val="32"/>
                      <w:szCs w:val="32"/>
                      <w:lang w:val="en-US"/>
                    </w:rPr>
                  </w:rPrChange>
                </w:rPr>
                <w:t>,</w:t>
              </w:r>
              <w:r w:rsidRPr="00A47B4C">
                <w:rPr>
                  <w:rFonts w:ascii="Monaco" w:hAnsi="Monaco" w:cs="Monaco"/>
                  <w:sz w:val="20"/>
                  <w:szCs w:val="20"/>
                  <w:lang w:val="en-US"/>
                  <w:rPrChange w:id="3367" w:author="Borja Gonzalez" w:date="2017-09-28T19:10:00Z">
                    <w:rPr>
                      <w:rFonts w:ascii="Monaco" w:hAnsi="Monaco" w:cs="Monaco"/>
                      <w:sz w:val="32"/>
                      <w:szCs w:val="32"/>
                      <w:lang w:val="en-US"/>
                    </w:rPr>
                  </w:rPrChange>
                </w:rPr>
                <w:t xml:space="preserve"> </w:t>
              </w:r>
              <w:r w:rsidRPr="00A47B4C">
                <w:rPr>
                  <w:rFonts w:ascii="Monaco" w:hAnsi="Monaco" w:cs="Monaco"/>
                  <w:b/>
                  <w:bCs/>
                  <w:color w:val="204A87"/>
                  <w:sz w:val="20"/>
                  <w:szCs w:val="20"/>
                  <w:lang w:val="en-US"/>
                  <w:rPrChange w:id="3368" w:author="Borja Gonzalez" w:date="2017-09-28T19:10:00Z">
                    <w:rPr>
                      <w:rFonts w:ascii="Monaco" w:hAnsi="Monaco" w:cs="Monaco"/>
                      <w:b/>
                      <w:bCs/>
                      <w:color w:val="204A87"/>
                      <w:sz w:val="32"/>
                      <w:szCs w:val="32"/>
                      <w:lang w:val="en-US"/>
                    </w:rPr>
                  </w:rPrChange>
                </w:rPr>
                <w:t>function</w:t>
              </w:r>
              <w:r w:rsidRPr="00A47B4C">
                <w:rPr>
                  <w:rFonts w:ascii="Monaco" w:hAnsi="Monaco" w:cs="Monaco"/>
                  <w:sz w:val="20"/>
                  <w:szCs w:val="20"/>
                  <w:lang w:val="en-US"/>
                  <w:rPrChange w:id="3369" w:author="Borja Gonzalez" w:date="2017-09-28T19:10:00Z">
                    <w:rPr>
                      <w:rFonts w:ascii="Monaco" w:hAnsi="Monaco" w:cs="Monaco"/>
                      <w:sz w:val="32"/>
                      <w:szCs w:val="32"/>
                      <w:lang w:val="en-US"/>
                    </w:rPr>
                  </w:rPrChange>
                </w:rPr>
                <w:t xml:space="preserve"> </w:t>
              </w:r>
              <w:r w:rsidRPr="00A47B4C">
                <w:rPr>
                  <w:rFonts w:ascii="Monaco" w:hAnsi="Monaco" w:cs="Monaco"/>
                  <w:b/>
                  <w:bCs/>
                  <w:color w:val="000000"/>
                  <w:sz w:val="20"/>
                  <w:szCs w:val="20"/>
                  <w:lang w:val="en-US"/>
                  <w:rPrChange w:id="3370" w:author="Borja Gonzalez" w:date="2017-09-28T19:10: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3371" w:author="Borja Gonzalez" w:date="2017-09-28T19:10:00Z">
                    <w:rPr>
                      <w:rFonts w:ascii="Monaco" w:hAnsi="Monaco" w:cs="Monaco"/>
                      <w:color w:val="000000"/>
                      <w:sz w:val="32"/>
                      <w:szCs w:val="32"/>
                      <w:lang w:val="en-US"/>
                    </w:rPr>
                  </w:rPrChange>
                </w:rPr>
                <w:t>data</w:t>
              </w:r>
              <w:r w:rsidRPr="00A47B4C">
                <w:rPr>
                  <w:rFonts w:ascii="Monaco" w:hAnsi="Monaco" w:cs="Monaco"/>
                  <w:b/>
                  <w:bCs/>
                  <w:color w:val="000000"/>
                  <w:sz w:val="20"/>
                  <w:szCs w:val="20"/>
                  <w:lang w:val="en-US"/>
                  <w:rPrChange w:id="3372" w:author="Borja Gonzalez" w:date="2017-09-28T19:10:00Z">
                    <w:rPr>
                      <w:rFonts w:ascii="Monaco" w:hAnsi="Monaco" w:cs="Monaco"/>
                      <w:b/>
                      <w:bCs/>
                      <w:color w:val="000000"/>
                      <w:sz w:val="32"/>
                      <w:szCs w:val="32"/>
                      <w:lang w:val="en-US"/>
                    </w:rPr>
                  </w:rPrChange>
                </w:rPr>
                <w:t>)</w:t>
              </w:r>
              <w:r w:rsidRPr="00A47B4C">
                <w:rPr>
                  <w:rFonts w:ascii="Monaco" w:hAnsi="Monaco" w:cs="Monaco"/>
                  <w:sz w:val="20"/>
                  <w:szCs w:val="20"/>
                  <w:lang w:val="en-US"/>
                  <w:rPrChange w:id="3373" w:author="Borja Gonzalez" w:date="2017-09-28T19:10:00Z">
                    <w:rPr>
                      <w:rFonts w:ascii="Monaco" w:hAnsi="Monaco" w:cs="Monaco"/>
                      <w:sz w:val="32"/>
                      <w:szCs w:val="32"/>
                      <w:lang w:val="en-US"/>
                    </w:rPr>
                  </w:rPrChange>
                </w:rPr>
                <w:t xml:space="preserve"> </w:t>
              </w:r>
              <w:r w:rsidRPr="00A47B4C">
                <w:rPr>
                  <w:rFonts w:ascii="Monaco" w:hAnsi="Monaco" w:cs="Monaco"/>
                  <w:b/>
                  <w:bCs/>
                  <w:color w:val="000000"/>
                  <w:sz w:val="20"/>
                  <w:szCs w:val="20"/>
                  <w:lang w:val="en-US"/>
                  <w:rPrChange w:id="3374" w:author="Borja Gonzalez" w:date="2017-09-28T19:10:00Z">
                    <w:rPr>
                      <w:rFonts w:ascii="Monaco" w:hAnsi="Monaco" w:cs="Monaco"/>
                      <w:b/>
                      <w:bCs/>
                      <w:color w:val="000000"/>
                      <w:sz w:val="32"/>
                      <w:szCs w:val="32"/>
                      <w:lang w:val="en-US"/>
                    </w:rPr>
                  </w:rPrChange>
                </w:rPr>
                <w:t>{</w:t>
              </w:r>
            </w:ins>
          </w:p>
          <w:p w14:paraId="6921553A" w14:textId="77777777" w:rsidR="00A47B4C" w:rsidRPr="00A47B4C" w:rsidRDefault="00A47B4C" w:rsidP="00A47B4C">
            <w:pPr>
              <w:keepNext/>
              <w:keepLines/>
              <w:widowControl w:val="0"/>
              <w:autoSpaceDE w:val="0"/>
              <w:autoSpaceDN w:val="0"/>
              <w:adjustRightInd w:val="0"/>
              <w:spacing w:before="200"/>
              <w:outlineLvl w:val="4"/>
              <w:rPr>
                <w:ins w:id="3375" w:author="Borja Gonzalez" w:date="2017-09-28T19:10:00Z"/>
                <w:rFonts w:ascii="Monaco" w:hAnsi="Monaco" w:cs="Monaco"/>
                <w:sz w:val="20"/>
                <w:szCs w:val="20"/>
                <w:lang w:val="en-US"/>
                <w:rPrChange w:id="3376" w:author="Borja Gonzalez" w:date="2017-09-28T19:10:00Z">
                  <w:rPr>
                    <w:ins w:id="3377" w:author="Borja Gonzalez" w:date="2017-09-28T19:10:00Z"/>
                    <w:rFonts w:ascii="Monaco" w:eastAsiaTheme="majorEastAsia" w:hAnsi="Monaco" w:cs="Monaco"/>
                    <w:color w:val="243F60" w:themeColor="accent1" w:themeShade="7F"/>
                    <w:sz w:val="32"/>
                    <w:szCs w:val="32"/>
                    <w:lang w:val="en-US"/>
                  </w:rPr>
                </w:rPrChange>
              </w:rPr>
            </w:pPr>
            <w:ins w:id="3378" w:author="Borja Gonzalez" w:date="2017-09-28T19:10:00Z">
              <w:r w:rsidRPr="00A47B4C">
                <w:rPr>
                  <w:rFonts w:ascii="Monaco" w:hAnsi="Monaco" w:cs="Monaco"/>
                  <w:sz w:val="20"/>
                  <w:szCs w:val="20"/>
                  <w:lang w:val="en-US"/>
                  <w:rPrChange w:id="3379" w:author="Borja Gonzalez" w:date="2017-09-28T19:10:00Z">
                    <w:rPr>
                      <w:rFonts w:ascii="Monaco" w:hAnsi="Monaco" w:cs="Monaco"/>
                      <w:sz w:val="32"/>
                      <w:szCs w:val="32"/>
                      <w:lang w:val="en-US"/>
                    </w:rPr>
                  </w:rPrChange>
                </w:rPr>
                <w:t xml:space="preserve">        </w:t>
              </w:r>
              <w:r w:rsidRPr="00A47B4C">
                <w:rPr>
                  <w:rFonts w:ascii="Monaco" w:hAnsi="Monaco" w:cs="Monaco"/>
                  <w:color w:val="000000"/>
                  <w:sz w:val="20"/>
                  <w:szCs w:val="20"/>
                  <w:lang w:val="en-US"/>
                  <w:rPrChange w:id="3380" w:author="Borja Gonzalez" w:date="2017-09-28T19:10:00Z">
                    <w:rPr>
                      <w:rFonts w:ascii="Monaco" w:hAnsi="Monaco" w:cs="Monaco"/>
                      <w:color w:val="000000"/>
                      <w:sz w:val="32"/>
                      <w:szCs w:val="32"/>
                      <w:lang w:val="en-US"/>
                    </w:rPr>
                  </w:rPrChange>
                </w:rPr>
                <w:t>callback</w:t>
              </w:r>
              <w:r w:rsidRPr="00A47B4C">
                <w:rPr>
                  <w:rFonts w:ascii="Monaco" w:hAnsi="Monaco" w:cs="Monaco"/>
                  <w:b/>
                  <w:bCs/>
                  <w:color w:val="000000"/>
                  <w:sz w:val="20"/>
                  <w:szCs w:val="20"/>
                  <w:lang w:val="en-US"/>
                  <w:rPrChange w:id="3381" w:author="Borja Gonzalez" w:date="2017-09-28T19:10: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3382" w:author="Borja Gonzalez" w:date="2017-09-28T19:10:00Z">
                    <w:rPr>
                      <w:rFonts w:ascii="Monaco" w:hAnsi="Monaco" w:cs="Monaco"/>
                      <w:color w:val="000000"/>
                      <w:sz w:val="32"/>
                      <w:szCs w:val="32"/>
                      <w:lang w:val="en-US"/>
                    </w:rPr>
                  </w:rPrChange>
                </w:rPr>
                <w:t>data</w:t>
              </w:r>
              <w:r w:rsidRPr="00A47B4C">
                <w:rPr>
                  <w:rFonts w:ascii="Monaco" w:hAnsi="Monaco" w:cs="Monaco"/>
                  <w:b/>
                  <w:bCs/>
                  <w:color w:val="000000"/>
                  <w:sz w:val="20"/>
                  <w:szCs w:val="20"/>
                  <w:lang w:val="en-US"/>
                  <w:rPrChange w:id="3383" w:author="Borja Gonzalez" w:date="2017-09-28T19:10:00Z">
                    <w:rPr>
                      <w:rFonts w:ascii="Monaco" w:hAnsi="Monaco" w:cs="Monaco"/>
                      <w:b/>
                      <w:bCs/>
                      <w:color w:val="000000"/>
                      <w:sz w:val="32"/>
                      <w:szCs w:val="32"/>
                      <w:lang w:val="en-US"/>
                    </w:rPr>
                  </w:rPrChange>
                </w:rPr>
                <w:t>);</w:t>
              </w:r>
            </w:ins>
          </w:p>
          <w:p w14:paraId="3ECF81A4" w14:textId="77777777" w:rsidR="00A47B4C" w:rsidRPr="00A47B4C" w:rsidRDefault="00A47B4C" w:rsidP="00A47B4C">
            <w:pPr>
              <w:keepNext/>
              <w:keepLines/>
              <w:widowControl w:val="0"/>
              <w:autoSpaceDE w:val="0"/>
              <w:autoSpaceDN w:val="0"/>
              <w:adjustRightInd w:val="0"/>
              <w:spacing w:before="200"/>
              <w:outlineLvl w:val="4"/>
              <w:rPr>
                <w:ins w:id="3384" w:author="Borja Gonzalez" w:date="2017-09-28T19:10:00Z"/>
                <w:rFonts w:ascii="Monaco" w:hAnsi="Monaco" w:cs="Monaco"/>
                <w:sz w:val="20"/>
                <w:szCs w:val="20"/>
                <w:lang w:val="en-US"/>
                <w:rPrChange w:id="3385" w:author="Borja Gonzalez" w:date="2017-09-28T19:10:00Z">
                  <w:rPr>
                    <w:ins w:id="3386" w:author="Borja Gonzalez" w:date="2017-09-28T19:10:00Z"/>
                    <w:rFonts w:ascii="Monaco" w:eastAsiaTheme="majorEastAsia" w:hAnsi="Monaco" w:cs="Monaco"/>
                    <w:color w:val="243F60" w:themeColor="accent1" w:themeShade="7F"/>
                    <w:sz w:val="32"/>
                    <w:szCs w:val="32"/>
                    <w:lang w:val="en-US"/>
                  </w:rPr>
                </w:rPrChange>
              </w:rPr>
            </w:pPr>
            <w:ins w:id="3387" w:author="Borja Gonzalez" w:date="2017-09-28T19:10:00Z">
              <w:r w:rsidRPr="00A47B4C">
                <w:rPr>
                  <w:rFonts w:ascii="Monaco" w:hAnsi="Monaco" w:cs="Monaco"/>
                  <w:sz w:val="20"/>
                  <w:szCs w:val="20"/>
                  <w:lang w:val="en-US"/>
                  <w:rPrChange w:id="3388" w:author="Borja Gonzalez" w:date="2017-09-28T19:10:00Z">
                    <w:rPr>
                      <w:rFonts w:ascii="Monaco" w:hAnsi="Monaco" w:cs="Monaco"/>
                      <w:sz w:val="32"/>
                      <w:szCs w:val="32"/>
                      <w:lang w:val="en-US"/>
                    </w:rPr>
                  </w:rPrChange>
                </w:rPr>
                <w:t xml:space="preserve">    </w:t>
              </w:r>
              <w:r w:rsidRPr="00A47B4C">
                <w:rPr>
                  <w:rFonts w:ascii="Monaco" w:hAnsi="Monaco" w:cs="Monaco"/>
                  <w:b/>
                  <w:bCs/>
                  <w:color w:val="000000"/>
                  <w:sz w:val="20"/>
                  <w:szCs w:val="20"/>
                  <w:lang w:val="en-US"/>
                  <w:rPrChange w:id="3389" w:author="Borja Gonzalez" w:date="2017-09-28T19:10:00Z">
                    <w:rPr>
                      <w:rFonts w:ascii="Monaco" w:hAnsi="Monaco" w:cs="Monaco"/>
                      <w:b/>
                      <w:bCs/>
                      <w:color w:val="000000"/>
                      <w:sz w:val="32"/>
                      <w:szCs w:val="32"/>
                      <w:lang w:val="en-US"/>
                    </w:rPr>
                  </w:rPrChange>
                </w:rPr>
                <w:t>});</w:t>
              </w:r>
            </w:ins>
          </w:p>
          <w:p w14:paraId="39AD35D0" w14:textId="77777777" w:rsidR="00A47B4C" w:rsidRPr="00A47B4C" w:rsidRDefault="00A47B4C" w:rsidP="00A47B4C">
            <w:pPr>
              <w:keepNext/>
              <w:keepLines/>
              <w:widowControl w:val="0"/>
              <w:autoSpaceDE w:val="0"/>
              <w:autoSpaceDN w:val="0"/>
              <w:adjustRightInd w:val="0"/>
              <w:spacing w:before="200"/>
              <w:outlineLvl w:val="4"/>
              <w:rPr>
                <w:ins w:id="3390" w:author="Borja Gonzalez" w:date="2017-09-28T19:10:00Z"/>
                <w:rFonts w:ascii="Monaco" w:hAnsi="Monaco" w:cs="Monaco"/>
                <w:sz w:val="20"/>
                <w:szCs w:val="20"/>
                <w:lang w:val="en-US"/>
                <w:rPrChange w:id="3391" w:author="Borja Gonzalez" w:date="2017-09-28T19:10:00Z">
                  <w:rPr>
                    <w:ins w:id="3392" w:author="Borja Gonzalez" w:date="2017-09-28T19:10:00Z"/>
                    <w:rFonts w:ascii="Monaco" w:eastAsiaTheme="majorEastAsia" w:hAnsi="Monaco" w:cs="Monaco"/>
                    <w:color w:val="243F60" w:themeColor="accent1" w:themeShade="7F"/>
                    <w:sz w:val="32"/>
                    <w:szCs w:val="32"/>
                    <w:lang w:val="en-US"/>
                  </w:rPr>
                </w:rPrChange>
              </w:rPr>
            </w:pPr>
            <w:ins w:id="3393" w:author="Borja Gonzalez" w:date="2017-09-28T19:10:00Z">
              <w:r w:rsidRPr="00A47B4C">
                <w:rPr>
                  <w:rFonts w:ascii="Monaco" w:hAnsi="Monaco" w:cs="Monaco"/>
                  <w:b/>
                  <w:bCs/>
                  <w:color w:val="000000"/>
                  <w:sz w:val="20"/>
                  <w:szCs w:val="20"/>
                  <w:lang w:val="en-US"/>
                  <w:rPrChange w:id="3394" w:author="Borja Gonzalez" w:date="2017-09-28T19:10:00Z">
                    <w:rPr>
                      <w:rFonts w:ascii="Monaco" w:hAnsi="Monaco" w:cs="Monaco"/>
                      <w:b/>
                      <w:bCs/>
                      <w:color w:val="000000"/>
                      <w:sz w:val="32"/>
                      <w:szCs w:val="32"/>
                      <w:lang w:val="en-US"/>
                    </w:rPr>
                  </w:rPrChange>
                </w:rPr>
                <w:t>}</w:t>
              </w:r>
            </w:ins>
          </w:p>
          <w:p w14:paraId="1D98C6B1" w14:textId="77777777" w:rsidR="00A47B4C" w:rsidRDefault="00A47B4C" w:rsidP="00BC4CE1">
            <w:pPr>
              <w:rPr>
                <w:ins w:id="3395" w:author="Borja Gonzalez" w:date="2017-09-28T19:10:00Z"/>
              </w:rPr>
            </w:pPr>
          </w:p>
        </w:tc>
      </w:tr>
    </w:tbl>
    <w:p w14:paraId="48C748E4" w14:textId="4165DAFC" w:rsidR="007A4192" w:rsidRDefault="007A4192" w:rsidP="00BC4CE1"/>
    <w:p w14:paraId="496018F6" w14:textId="77777777" w:rsidR="007A4192" w:rsidRDefault="007A4192" w:rsidP="00BC4CE1"/>
    <w:p w14:paraId="0A200708" w14:textId="099CAA86" w:rsidR="007A4192" w:rsidRDefault="007A4192" w:rsidP="00BC4CE1">
      <w:r>
        <w:t>Observamos que se repite el proceso en el que se establece un websocket con el servidor, escuchando un mensaje de este y enviándole un objeto JSON con la cabecera “Datos paciente”. Se vuelve a escuchar al servidor mediante socket.on(), y se reciben los datos requeridos.</w:t>
      </w:r>
    </w:p>
    <w:p w14:paraId="4F68FC1C" w14:textId="77777777" w:rsidR="007A4192" w:rsidRDefault="007A4192" w:rsidP="00BC4CE1"/>
    <w:p w14:paraId="5A467CD1" w14:textId="7A18EDBD" w:rsidR="007A4192" w:rsidDel="00A47B4C" w:rsidRDefault="007A4192" w:rsidP="007A4192">
      <w:pPr>
        <w:pStyle w:val="Heading4"/>
        <w:rPr>
          <w:del w:id="3396" w:author="Borja Gonzalez" w:date="2017-09-28T19:12:00Z"/>
        </w:rPr>
      </w:pPr>
      <w:r>
        <w:t>4.3.4.2.  Funcionalidad en el lado del servidor</w:t>
      </w:r>
    </w:p>
    <w:p w14:paraId="10157BE5" w14:textId="77777777" w:rsidR="00AF4608" w:rsidRDefault="00AF4608">
      <w:pPr>
        <w:pStyle w:val="Heading4"/>
        <w:pPrChange w:id="3397" w:author="Borja Gonzalez" w:date="2017-09-28T19:12:00Z">
          <w:pPr/>
        </w:pPrChange>
      </w:pPr>
    </w:p>
    <w:p w14:paraId="5D4AE69E" w14:textId="44F6401C" w:rsidR="00522970" w:rsidRDefault="006532AB" w:rsidP="00BC4CE1">
      <w:del w:id="3398" w:author="Borja Gonzalez" w:date="2017-09-28T19:11:00Z">
        <w:r w:rsidDel="00A47B4C">
          <w:rPr>
            <w:noProof/>
            <w:lang w:val="en-US"/>
          </w:rPr>
          <w:drawing>
            <wp:inline distT="0" distB="0" distL="0" distR="0" wp14:anchorId="3037DAAA" wp14:editId="360639F4">
              <wp:extent cx="5486400" cy="410210"/>
              <wp:effectExtent l="0" t="0" r="0" b="0"/>
              <wp:docPr id="4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86400" cy="410210"/>
                      </a:xfrm>
                      <a:prstGeom prst="rect">
                        <a:avLst/>
                      </a:prstGeom>
                      <a:noFill/>
                      <a:ln>
                        <a:noFill/>
                      </a:ln>
                    </pic:spPr>
                  </pic:pic>
                </a:graphicData>
              </a:graphic>
            </wp:inline>
          </w:drawing>
        </w:r>
      </w:del>
    </w:p>
    <w:p w14:paraId="5082D238" w14:textId="77777777" w:rsidR="00A47B4C" w:rsidRDefault="006532AB" w:rsidP="00BC4CE1">
      <w:pPr>
        <w:rPr>
          <w:ins w:id="3399" w:author="Borja Gonzalez" w:date="2017-09-28T19:11:00Z"/>
        </w:rPr>
      </w:pPr>
      <w:del w:id="3400" w:author="Borja Gonzalez" w:date="2017-09-28T19:11:00Z">
        <w:r w:rsidDel="00A47B4C">
          <w:rPr>
            <w:noProof/>
            <w:lang w:val="en-US"/>
          </w:rPr>
          <w:drawing>
            <wp:inline distT="0" distB="0" distL="0" distR="0" wp14:anchorId="4B50C073" wp14:editId="5BD7C294">
              <wp:extent cx="6286500" cy="2235200"/>
              <wp:effectExtent l="0" t="0" r="12700" b="0"/>
              <wp:docPr id="4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287411" cy="2235524"/>
                      </a:xfrm>
                      <a:prstGeom prst="rect">
                        <a:avLst/>
                      </a:prstGeom>
                      <a:noFill/>
                      <a:ln>
                        <a:noFill/>
                      </a:ln>
                    </pic:spPr>
                  </pic:pic>
                </a:graphicData>
              </a:graphic>
            </wp:inline>
          </w:drawing>
        </w:r>
      </w:del>
    </w:p>
    <w:tbl>
      <w:tblPr>
        <w:tblStyle w:val="TableGrid"/>
        <w:tblW w:w="0" w:type="auto"/>
        <w:tblLook w:val="04A0" w:firstRow="1" w:lastRow="0" w:firstColumn="1" w:lastColumn="0" w:noHBand="0" w:noVBand="1"/>
      </w:tblPr>
      <w:tblGrid>
        <w:gridCol w:w="8856"/>
      </w:tblGrid>
      <w:tr w:rsidR="00A47B4C" w14:paraId="69345FF7" w14:textId="77777777" w:rsidTr="00A47B4C">
        <w:trPr>
          <w:ins w:id="3401" w:author="Borja Gonzalez" w:date="2017-09-28T19:11:00Z"/>
        </w:trPr>
        <w:tc>
          <w:tcPr>
            <w:tcW w:w="8856" w:type="dxa"/>
          </w:tcPr>
          <w:p w14:paraId="2FE8789D" w14:textId="77777777" w:rsidR="00A47B4C" w:rsidRPr="00557475" w:rsidRDefault="00A47B4C" w:rsidP="00A47B4C">
            <w:pPr>
              <w:widowControl w:val="0"/>
              <w:autoSpaceDE w:val="0"/>
              <w:autoSpaceDN w:val="0"/>
              <w:adjustRightInd w:val="0"/>
              <w:rPr>
                <w:ins w:id="3402" w:author="Borja Gonzalez" w:date="2017-09-28T19:12:00Z"/>
                <w:rFonts w:ascii="Monaco" w:hAnsi="Monaco" w:cs="Monaco"/>
                <w:noProof/>
                <w:sz w:val="20"/>
                <w:szCs w:val="20"/>
                <w:lang w:val="en-US"/>
              </w:rPr>
            </w:pPr>
            <w:ins w:id="3403" w:author="Borja Gonzalez" w:date="2017-09-28T19:12:00Z">
              <w:r w:rsidRPr="00557475">
                <w:rPr>
                  <w:rFonts w:ascii="Monaco" w:hAnsi="Monaco" w:cs="Monaco"/>
                  <w:noProof/>
                  <w:color w:val="000000"/>
                  <w:sz w:val="20"/>
                  <w:szCs w:val="20"/>
                  <w:lang w:val="en-US"/>
                </w:rPr>
                <w:t>socket</w:t>
              </w:r>
              <w:r w:rsidRPr="00557475">
                <w:rPr>
                  <w:rFonts w:ascii="Monaco" w:hAnsi="Monaco" w:cs="Monaco"/>
                  <w:b/>
                  <w:bCs/>
                  <w:noProof/>
                  <w:color w:val="000000"/>
                  <w:sz w:val="20"/>
                  <w:szCs w:val="20"/>
                  <w:lang w:val="en-US"/>
                </w:rPr>
                <w:t>.</w:t>
              </w:r>
              <w:r w:rsidRPr="00557475">
                <w:rPr>
                  <w:rFonts w:ascii="Monaco" w:hAnsi="Monaco" w:cs="Monaco"/>
                  <w:noProof/>
                  <w:color w:val="000000"/>
                  <w:sz w:val="20"/>
                  <w:szCs w:val="20"/>
                  <w:lang w:val="en-US"/>
                </w:rPr>
                <w:t>on</w:t>
              </w:r>
              <w:r w:rsidRPr="00557475">
                <w:rPr>
                  <w:rFonts w:ascii="Monaco" w:hAnsi="Monaco" w:cs="Monaco"/>
                  <w:b/>
                  <w:bCs/>
                  <w:noProof/>
                  <w:color w:val="000000"/>
                  <w:sz w:val="20"/>
                  <w:szCs w:val="20"/>
                  <w:lang w:val="en-US"/>
                </w:rPr>
                <w:t>(</w:t>
              </w:r>
              <w:r w:rsidRPr="00557475">
                <w:rPr>
                  <w:rFonts w:ascii="Monaco" w:hAnsi="Monaco" w:cs="Monaco"/>
                  <w:noProof/>
                  <w:color w:val="4E9A06"/>
                  <w:sz w:val="20"/>
                  <w:szCs w:val="20"/>
                  <w:lang w:val="en-US"/>
                </w:rPr>
                <w:t>"message"</w:t>
              </w:r>
              <w:r w:rsidRPr="00557475">
                <w:rPr>
                  <w:rFonts w:ascii="Monaco" w:hAnsi="Monaco" w:cs="Monaco"/>
                  <w:b/>
                  <w:bCs/>
                  <w:noProof/>
                  <w:color w:val="000000"/>
                  <w:sz w:val="20"/>
                  <w:szCs w:val="20"/>
                  <w:lang w:val="en-US"/>
                </w:rPr>
                <w:t>,</w:t>
              </w:r>
              <w:r w:rsidRPr="00557475">
                <w:rPr>
                  <w:rFonts w:ascii="Monaco" w:hAnsi="Monaco" w:cs="Monaco"/>
                  <w:b/>
                  <w:bCs/>
                  <w:noProof/>
                  <w:color w:val="204A87"/>
                  <w:sz w:val="20"/>
                  <w:szCs w:val="20"/>
                  <w:lang w:val="en-US"/>
                </w:rPr>
                <w:t>function</w:t>
              </w:r>
              <w:r w:rsidRPr="00557475">
                <w:rPr>
                  <w:rFonts w:ascii="Monaco" w:hAnsi="Monaco" w:cs="Monaco"/>
                  <w:b/>
                  <w:bCs/>
                  <w:noProof/>
                  <w:color w:val="000000"/>
                  <w:sz w:val="20"/>
                  <w:szCs w:val="20"/>
                  <w:lang w:val="en-US"/>
                </w:rPr>
                <w:t>(</w:t>
              </w:r>
              <w:r w:rsidRPr="00557475">
                <w:rPr>
                  <w:rFonts w:ascii="Monaco" w:hAnsi="Monaco" w:cs="Monaco"/>
                  <w:noProof/>
                  <w:color w:val="000000"/>
                  <w:sz w:val="20"/>
                  <w:szCs w:val="20"/>
                  <w:lang w:val="en-US"/>
                </w:rPr>
                <w:t>info</w:t>
              </w:r>
              <w:r w:rsidRPr="00557475">
                <w:rPr>
                  <w:rFonts w:ascii="Monaco" w:hAnsi="Monaco" w:cs="Monaco"/>
                  <w:b/>
                  <w:bCs/>
                  <w:noProof/>
                  <w:color w:val="000000"/>
                  <w:sz w:val="20"/>
                  <w:szCs w:val="20"/>
                  <w:lang w:val="en-US"/>
                </w:rPr>
                <w:t>){</w:t>
              </w:r>
            </w:ins>
          </w:p>
          <w:p w14:paraId="0467DA62" w14:textId="77777777" w:rsidR="00A47B4C" w:rsidRDefault="00A47B4C" w:rsidP="00A47B4C">
            <w:pPr>
              <w:widowControl w:val="0"/>
              <w:autoSpaceDE w:val="0"/>
              <w:autoSpaceDN w:val="0"/>
              <w:adjustRightInd w:val="0"/>
              <w:rPr>
                <w:ins w:id="3404" w:author="Borja Gonzalez" w:date="2017-09-28T19:12:00Z"/>
                <w:rFonts w:ascii="Monaco" w:hAnsi="Monaco" w:cs="Monaco"/>
                <w:b/>
                <w:bCs/>
                <w:noProof/>
                <w:color w:val="000000"/>
                <w:sz w:val="20"/>
                <w:szCs w:val="20"/>
                <w:lang w:val="en-US"/>
              </w:rPr>
            </w:pPr>
            <w:ins w:id="3405" w:author="Borja Gonzalez" w:date="2017-09-28T19:12:00Z">
              <w:r w:rsidRPr="00557475">
                <w:rPr>
                  <w:rFonts w:ascii="Monaco" w:hAnsi="Monaco" w:cs="Monaco"/>
                  <w:noProof/>
                  <w:sz w:val="20"/>
                  <w:szCs w:val="20"/>
                  <w:lang w:val="en-US"/>
                </w:rPr>
                <w:t xml:space="preserve">    </w:t>
              </w:r>
              <w:r w:rsidRPr="00557475">
                <w:rPr>
                  <w:rFonts w:ascii="Monaco" w:hAnsi="Monaco" w:cs="Monaco"/>
                  <w:noProof/>
                  <w:color w:val="000000"/>
                  <w:sz w:val="20"/>
                  <w:szCs w:val="20"/>
                  <w:lang w:val="en-US"/>
                </w:rPr>
                <w:t>datos</w:t>
              </w:r>
              <w:r w:rsidRPr="00557475">
                <w:rPr>
                  <w:rFonts w:ascii="Monaco" w:hAnsi="Monaco" w:cs="Monaco"/>
                  <w:noProof/>
                  <w:sz w:val="20"/>
                  <w:szCs w:val="20"/>
                  <w:lang w:val="en-US"/>
                </w:rPr>
                <w:t xml:space="preserve"> </w:t>
              </w:r>
              <w:r w:rsidRPr="00557475">
                <w:rPr>
                  <w:rFonts w:ascii="Monaco" w:hAnsi="Monaco" w:cs="Monaco"/>
                  <w:b/>
                  <w:bCs/>
                  <w:noProof/>
                  <w:color w:val="CE5C00"/>
                  <w:sz w:val="20"/>
                  <w:szCs w:val="20"/>
                  <w:lang w:val="en-US"/>
                </w:rPr>
                <w:t>=</w:t>
              </w:r>
              <w:r w:rsidRPr="00557475">
                <w:rPr>
                  <w:rFonts w:ascii="Monaco" w:hAnsi="Monaco" w:cs="Monaco"/>
                  <w:noProof/>
                  <w:sz w:val="20"/>
                  <w:szCs w:val="20"/>
                  <w:lang w:val="en-US"/>
                </w:rPr>
                <w:t xml:space="preserve"> </w:t>
              </w:r>
              <w:r w:rsidRPr="00557475">
                <w:rPr>
                  <w:rFonts w:ascii="Monaco" w:hAnsi="Monaco" w:cs="Monaco"/>
                  <w:noProof/>
                  <w:color w:val="000000"/>
                  <w:sz w:val="20"/>
                  <w:szCs w:val="20"/>
                  <w:lang w:val="en-US"/>
                </w:rPr>
                <w:t>JSON</w:t>
              </w:r>
              <w:r w:rsidRPr="00557475">
                <w:rPr>
                  <w:rFonts w:ascii="Monaco" w:hAnsi="Monaco" w:cs="Monaco"/>
                  <w:b/>
                  <w:bCs/>
                  <w:noProof/>
                  <w:color w:val="000000"/>
                  <w:sz w:val="20"/>
                  <w:szCs w:val="20"/>
                  <w:lang w:val="en-US"/>
                </w:rPr>
                <w:t>.</w:t>
              </w:r>
              <w:r w:rsidRPr="00557475">
                <w:rPr>
                  <w:rFonts w:ascii="Monaco" w:hAnsi="Monaco" w:cs="Monaco"/>
                  <w:noProof/>
                  <w:color w:val="000000"/>
                  <w:sz w:val="20"/>
                  <w:szCs w:val="20"/>
                  <w:lang w:val="en-US"/>
                </w:rPr>
                <w:t>parse</w:t>
              </w:r>
              <w:r w:rsidRPr="00557475">
                <w:rPr>
                  <w:rFonts w:ascii="Monaco" w:hAnsi="Monaco" w:cs="Monaco"/>
                  <w:b/>
                  <w:bCs/>
                  <w:noProof/>
                  <w:color w:val="000000"/>
                  <w:sz w:val="20"/>
                  <w:szCs w:val="20"/>
                  <w:lang w:val="en-US"/>
                </w:rPr>
                <w:t>(</w:t>
              </w:r>
              <w:r w:rsidRPr="00557475">
                <w:rPr>
                  <w:rFonts w:ascii="Monaco" w:hAnsi="Monaco" w:cs="Monaco"/>
                  <w:noProof/>
                  <w:color w:val="000000"/>
                  <w:sz w:val="20"/>
                  <w:szCs w:val="20"/>
                  <w:lang w:val="en-US"/>
                </w:rPr>
                <w:t>info</w:t>
              </w:r>
              <w:r w:rsidRPr="00557475">
                <w:rPr>
                  <w:rFonts w:ascii="Monaco" w:hAnsi="Monaco" w:cs="Monaco"/>
                  <w:b/>
                  <w:bCs/>
                  <w:noProof/>
                  <w:color w:val="000000"/>
                  <w:sz w:val="20"/>
                  <w:szCs w:val="20"/>
                  <w:lang w:val="en-US"/>
                </w:rPr>
                <w:t>);</w:t>
              </w:r>
            </w:ins>
          </w:p>
          <w:p w14:paraId="5D736B4E" w14:textId="77777777" w:rsidR="00A47B4C" w:rsidRDefault="00A47B4C" w:rsidP="00A47B4C">
            <w:pPr>
              <w:widowControl w:val="0"/>
              <w:autoSpaceDE w:val="0"/>
              <w:autoSpaceDN w:val="0"/>
              <w:adjustRightInd w:val="0"/>
              <w:rPr>
                <w:ins w:id="3406" w:author="Borja Gonzalez" w:date="2017-09-28T19:11:00Z"/>
                <w:rFonts w:ascii="Monaco" w:hAnsi="Monaco" w:cs="Monaco"/>
                <w:b/>
                <w:bCs/>
                <w:color w:val="204A87"/>
                <w:sz w:val="20"/>
                <w:szCs w:val="20"/>
                <w:lang w:val="en-US"/>
              </w:rPr>
            </w:pPr>
          </w:p>
          <w:p w14:paraId="306D8315" w14:textId="77777777" w:rsidR="00A47B4C" w:rsidRPr="00A47B4C" w:rsidRDefault="00A47B4C" w:rsidP="00A47B4C">
            <w:pPr>
              <w:keepNext/>
              <w:keepLines/>
              <w:widowControl w:val="0"/>
              <w:autoSpaceDE w:val="0"/>
              <w:autoSpaceDN w:val="0"/>
              <w:adjustRightInd w:val="0"/>
              <w:spacing w:before="200"/>
              <w:outlineLvl w:val="4"/>
              <w:rPr>
                <w:ins w:id="3407" w:author="Borja Gonzalez" w:date="2017-09-28T19:11:00Z"/>
                <w:rFonts w:ascii="Monaco" w:hAnsi="Monaco" w:cs="Monaco"/>
                <w:sz w:val="20"/>
                <w:szCs w:val="20"/>
                <w:lang w:val="en-US"/>
                <w:rPrChange w:id="3408" w:author="Borja Gonzalez" w:date="2017-09-28T19:11:00Z">
                  <w:rPr>
                    <w:ins w:id="3409" w:author="Borja Gonzalez" w:date="2017-09-28T19:11:00Z"/>
                    <w:rFonts w:ascii="Monaco" w:eastAsiaTheme="majorEastAsia" w:hAnsi="Monaco" w:cs="Monaco"/>
                    <w:color w:val="243F60" w:themeColor="accent1" w:themeShade="7F"/>
                    <w:sz w:val="32"/>
                    <w:szCs w:val="32"/>
                    <w:lang w:val="en-US"/>
                  </w:rPr>
                </w:rPrChange>
              </w:rPr>
            </w:pPr>
            <w:ins w:id="3410" w:author="Borja Gonzalez" w:date="2017-09-28T19:11:00Z">
              <w:r w:rsidRPr="00A47B4C">
                <w:rPr>
                  <w:rFonts w:ascii="Monaco" w:hAnsi="Monaco" w:cs="Monaco"/>
                  <w:b/>
                  <w:bCs/>
                  <w:color w:val="204A87"/>
                  <w:sz w:val="20"/>
                  <w:szCs w:val="20"/>
                  <w:lang w:val="en-US"/>
                  <w:rPrChange w:id="3411" w:author="Borja Gonzalez" w:date="2017-09-28T19:11:00Z">
                    <w:rPr>
                      <w:rFonts w:ascii="Monaco" w:hAnsi="Monaco" w:cs="Monaco"/>
                      <w:b/>
                      <w:bCs/>
                      <w:color w:val="204A87"/>
                      <w:sz w:val="32"/>
                      <w:szCs w:val="32"/>
                      <w:lang w:val="en-US"/>
                    </w:rPr>
                  </w:rPrChange>
                </w:rPr>
                <w:lastRenderedPageBreak/>
                <w:t>if</w:t>
              </w:r>
              <w:r w:rsidRPr="00A47B4C">
                <w:rPr>
                  <w:rFonts w:ascii="Monaco" w:hAnsi="Monaco" w:cs="Monaco"/>
                  <w:b/>
                  <w:bCs/>
                  <w:color w:val="000000"/>
                  <w:sz w:val="20"/>
                  <w:szCs w:val="20"/>
                  <w:lang w:val="en-US"/>
                  <w:rPrChange w:id="3412" w:author="Borja Gonzalez" w:date="2017-09-28T19:11: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3413" w:author="Borja Gonzalez" w:date="2017-09-28T19:11:00Z">
                    <w:rPr>
                      <w:rFonts w:ascii="Monaco" w:hAnsi="Monaco" w:cs="Monaco"/>
                      <w:color w:val="000000"/>
                      <w:sz w:val="32"/>
                      <w:szCs w:val="32"/>
                      <w:lang w:val="en-US"/>
                    </w:rPr>
                  </w:rPrChange>
                </w:rPr>
                <w:t>datos</w:t>
              </w:r>
              <w:r w:rsidRPr="00A47B4C">
                <w:rPr>
                  <w:rFonts w:ascii="Monaco" w:hAnsi="Monaco" w:cs="Monaco"/>
                  <w:b/>
                  <w:bCs/>
                  <w:color w:val="000000"/>
                  <w:sz w:val="20"/>
                  <w:szCs w:val="20"/>
                  <w:lang w:val="en-US"/>
                  <w:rPrChange w:id="3414" w:author="Borja Gonzalez" w:date="2017-09-28T19:11: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3415" w:author="Borja Gonzalez" w:date="2017-09-28T19:11:00Z">
                    <w:rPr>
                      <w:rFonts w:ascii="Monaco" w:hAnsi="Monaco" w:cs="Monaco"/>
                      <w:color w:val="000000"/>
                      <w:sz w:val="32"/>
                      <w:szCs w:val="32"/>
                      <w:lang w:val="en-US"/>
                    </w:rPr>
                  </w:rPrChange>
                </w:rPr>
                <w:t>operacion</w:t>
              </w:r>
              <w:r w:rsidRPr="00A47B4C">
                <w:rPr>
                  <w:rFonts w:ascii="Monaco" w:hAnsi="Monaco" w:cs="Monaco"/>
                  <w:b/>
                  <w:bCs/>
                  <w:color w:val="CE5C00"/>
                  <w:sz w:val="20"/>
                  <w:szCs w:val="20"/>
                  <w:lang w:val="en-US"/>
                  <w:rPrChange w:id="3416" w:author="Borja Gonzalez" w:date="2017-09-28T19:11:00Z">
                    <w:rPr>
                      <w:rFonts w:ascii="Monaco" w:hAnsi="Monaco" w:cs="Monaco"/>
                      <w:b/>
                      <w:bCs/>
                      <w:color w:val="CE5C00"/>
                      <w:sz w:val="32"/>
                      <w:szCs w:val="32"/>
                      <w:lang w:val="en-US"/>
                    </w:rPr>
                  </w:rPrChange>
                </w:rPr>
                <w:t>==</w:t>
              </w:r>
              <w:r w:rsidRPr="00A47B4C">
                <w:rPr>
                  <w:rFonts w:ascii="Monaco" w:hAnsi="Monaco" w:cs="Monaco"/>
                  <w:color w:val="4E9A06"/>
                  <w:sz w:val="20"/>
                  <w:szCs w:val="20"/>
                  <w:lang w:val="en-US"/>
                  <w:rPrChange w:id="3417" w:author="Borja Gonzalez" w:date="2017-09-28T19:11:00Z">
                    <w:rPr>
                      <w:rFonts w:ascii="Monaco" w:hAnsi="Monaco" w:cs="Monaco"/>
                      <w:color w:val="4E9A06"/>
                      <w:sz w:val="32"/>
                      <w:szCs w:val="32"/>
                      <w:lang w:val="en-US"/>
                    </w:rPr>
                  </w:rPrChange>
                </w:rPr>
                <w:t>"Datos paciente"</w:t>
              </w:r>
              <w:r w:rsidRPr="00A47B4C">
                <w:rPr>
                  <w:rFonts w:ascii="Monaco" w:hAnsi="Monaco" w:cs="Monaco"/>
                  <w:b/>
                  <w:bCs/>
                  <w:color w:val="000000"/>
                  <w:sz w:val="20"/>
                  <w:szCs w:val="20"/>
                  <w:lang w:val="en-US"/>
                  <w:rPrChange w:id="3418" w:author="Borja Gonzalez" w:date="2017-09-28T19:11:00Z">
                    <w:rPr>
                      <w:rFonts w:ascii="Monaco" w:hAnsi="Monaco" w:cs="Monaco"/>
                      <w:b/>
                      <w:bCs/>
                      <w:color w:val="000000"/>
                      <w:sz w:val="32"/>
                      <w:szCs w:val="32"/>
                      <w:lang w:val="en-US"/>
                    </w:rPr>
                  </w:rPrChange>
                </w:rPr>
                <w:t>){</w:t>
              </w:r>
            </w:ins>
          </w:p>
          <w:p w14:paraId="744A7EF0" w14:textId="77777777" w:rsidR="00A47B4C" w:rsidRPr="00A47B4C" w:rsidRDefault="00A47B4C" w:rsidP="00A47B4C">
            <w:pPr>
              <w:keepNext/>
              <w:keepLines/>
              <w:widowControl w:val="0"/>
              <w:autoSpaceDE w:val="0"/>
              <w:autoSpaceDN w:val="0"/>
              <w:adjustRightInd w:val="0"/>
              <w:spacing w:before="200"/>
              <w:outlineLvl w:val="4"/>
              <w:rPr>
                <w:ins w:id="3419" w:author="Borja Gonzalez" w:date="2017-09-28T19:11:00Z"/>
                <w:rFonts w:ascii="Monaco" w:hAnsi="Monaco" w:cs="Monaco"/>
                <w:sz w:val="20"/>
                <w:szCs w:val="20"/>
                <w:lang w:val="en-US"/>
                <w:rPrChange w:id="3420" w:author="Borja Gonzalez" w:date="2017-09-28T19:11:00Z">
                  <w:rPr>
                    <w:ins w:id="3421" w:author="Borja Gonzalez" w:date="2017-09-28T19:11:00Z"/>
                    <w:rFonts w:ascii="Monaco" w:eastAsiaTheme="majorEastAsia" w:hAnsi="Monaco" w:cs="Monaco"/>
                    <w:color w:val="243F60" w:themeColor="accent1" w:themeShade="7F"/>
                    <w:sz w:val="32"/>
                    <w:szCs w:val="32"/>
                    <w:lang w:val="en-US"/>
                  </w:rPr>
                </w:rPrChange>
              </w:rPr>
            </w:pPr>
            <w:ins w:id="3422" w:author="Borja Gonzalez" w:date="2017-09-28T19:11:00Z">
              <w:r w:rsidRPr="00A47B4C">
                <w:rPr>
                  <w:rFonts w:ascii="Monaco" w:hAnsi="Monaco" w:cs="Monaco"/>
                  <w:sz w:val="20"/>
                  <w:szCs w:val="20"/>
                  <w:lang w:val="en-US"/>
                  <w:rPrChange w:id="3423" w:author="Borja Gonzalez" w:date="2017-09-28T19:11:00Z">
                    <w:rPr>
                      <w:rFonts w:ascii="Monaco" w:hAnsi="Monaco" w:cs="Monaco"/>
                      <w:sz w:val="32"/>
                      <w:szCs w:val="32"/>
                      <w:lang w:val="en-US"/>
                    </w:rPr>
                  </w:rPrChange>
                </w:rPr>
                <w:t xml:space="preserve">  </w:t>
              </w:r>
              <w:r w:rsidRPr="00A47B4C">
                <w:rPr>
                  <w:rFonts w:ascii="Monaco" w:hAnsi="Monaco" w:cs="Monaco"/>
                  <w:color w:val="000000"/>
                  <w:sz w:val="20"/>
                  <w:szCs w:val="20"/>
                  <w:lang w:val="en-US"/>
                  <w:rPrChange w:id="3424" w:author="Borja Gonzalez" w:date="2017-09-28T19:11:00Z">
                    <w:rPr>
                      <w:rFonts w:ascii="Monaco" w:hAnsi="Monaco" w:cs="Monaco"/>
                      <w:color w:val="000000"/>
                      <w:sz w:val="32"/>
                      <w:szCs w:val="32"/>
                      <w:lang w:val="en-US"/>
                    </w:rPr>
                  </w:rPrChange>
                </w:rPr>
                <w:t>console</w:t>
              </w:r>
              <w:r w:rsidRPr="00A47B4C">
                <w:rPr>
                  <w:rFonts w:ascii="Monaco" w:hAnsi="Monaco" w:cs="Monaco"/>
                  <w:b/>
                  <w:bCs/>
                  <w:color w:val="000000"/>
                  <w:sz w:val="20"/>
                  <w:szCs w:val="20"/>
                  <w:lang w:val="en-US"/>
                  <w:rPrChange w:id="3425" w:author="Borja Gonzalez" w:date="2017-09-28T19:11: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3426" w:author="Borja Gonzalez" w:date="2017-09-28T19:11:00Z">
                    <w:rPr>
                      <w:rFonts w:ascii="Monaco" w:hAnsi="Monaco" w:cs="Monaco"/>
                      <w:color w:val="000000"/>
                      <w:sz w:val="32"/>
                      <w:szCs w:val="32"/>
                      <w:lang w:val="en-US"/>
                    </w:rPr>
                  </w:rPrChange>
                </w:rPr>
                <w:t>log</w:t>
              </w:r>
              <w:r w:rsidRPr="00A47B4C">
                <w:rPr>
                  <w:rFonts w:ascii="Monaco" w:hAnsi="Monaco" w:cs="Monaco"/>
                  <w:b/>
                  <w:bCs/>
                  <w:color w:val="000000"/>
                  <w:sz w:val="20"/>
                  <w:szCs w:val="20"/>
                  <w:lang w:val="en-US"/>
                  <w:rPrChange w:id="3427" w:author="Borja Gonzalez" w:date="2017-09-28T19:11:00Z">
                    <w:rPr>
                      <w:rFonts w:ascii="Monaco" w:hAnsi="Monaco" w:cs="Monaco"/>
                      <w:b/>
                      <w:bCs/>
                      <w:color w:val="000000"/>
                      <w:sz w:val="32"/>
                      <w:szCs w:val="32"/>
                      <w:lang w:val="en-US"/>
                    </w:rPr>
                  </w:rPrChange>
                </w:rPr>
                <w:t>(</w:t>
              </w:r>
              <w:r w:rsidRPr="00A47B4C">
                <w:rPr>
                  <w:rFonts w:ascii="Monaco" w:hAnsi="Monaco" w:cs="Monaco"/>
                  <w:color w:val="4E9A06"/>
                  <w:sz w:val="20"/>
                  <w:szCs w:val="20"/>
                  <w:lang w:val="en-US"/>
                  <w:rPrChange w:id="3428" w:author="Borja Gonzalez" w:date="2017-09-28T19:11:00Z">
                    <w:rPr>
                      <w:rFonts w:ascii="Monaco" w:hAnsi="Monaco" w:cs="Monaco"/>
                      <w:color w:val="4E9A06"/>
                      <w:sz w:val="32"/>
                      <w:szCs w:val="32"/>
                      <w:lang w:val="en-US"/>
                    </w:rPr>
                  </w:rPrChange>
                </w:rPr>
                <w:t>"Mostrar datos de: "</w:t>
              </w:r>
              <w:r w:rsidRPr="00A47B4C">
                <w:rPr>
                  <w:rFonts w:ascii="Monaco" w:hAnsi="Monaco" w:cs="Monaco"/>
                  <w:b/>
                  <w:bCs/>
                  <w:color w:val="CE5C00"/>
                  <w:sz w:val="20"/>
                  <w:szCs w:val="20"/>
                  <w:lang w:val="en-US"/>
                  <w:rPrChange w:id="3429" w:author="Borja Gonzalez" w:date="2017-09-28T19:11:00Z">
                    <w:rPr>
                      <w:rFonts w:ascii="Monaco" w:hAnsi="Monaco" w:cs="Monaco"/>
                      <w:b/>
                      <w:bCs/>
                      <w:color w:val="CE5C00"/>
                      <w:sz w:val="32"/>
                      <w:szCs w:val="32"/>
                      <w:lang w:val="en-US"/>
                    </w:rPr>
                  </w:rPrChange>
                </w:rPr>
                <w:t>+</w:t>
              </w:r>
              <w:r w:rsidRPr="00A47B4C">
                <w:rPr>
                  <w:rFonts w:ascii="Monaco" w:hAnsi="Monaco" w:cs="Monaco"/>
                  <w:color w:val="000000"/>
                  <w:sz w:val="20"/>
                  <w:szCs w:val="20"/>
                  <w:lang w:val="en-US"/>
                  <w:rPrChange w:id="3430" w:author="Borja Gonzalez" w:date="2017-09-28T19:11:00Z">
                    <w:rPr>
                      <w:rFonts w:ascii="Monaco" w:hAnsi="Monaco" w:cs="Monaco"/>
                      <w:color w:val="000000"/>
                      <w:sz w:val="32"/>
                      <w:szCs w:val="32"/>
                      <w:lang w:val="en-US"/>
                    </w:rPr>
                  </w:rPrChange>
                </w:rPr>
                <w:t>datos</w:t>
              </w:r>
              <w:r w:rsidRPr="00A47B4C">
                <w:rPr>
                  <w:rFonts w:ascii="Monaco" w:hAnsi="Monaco" w:cs="Monaco"/>
                  <w:b/>
                  <w:bCs/>
                  <w:color w:val="000000"/>
                  <w:sz w:val="20"/>
                  <w:szCs w:val="20"/>
                  <w:lang w:val="en-US"/>
                  <w:rPrChange w:id="3431" w:author="Borja Gonzalez" w:date="2017-09-28T19:11: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3432" w:author="Borja Gonzalez" w:date="2017-09-28T19:11:00Z">
                    <w:rPr>
                      <w:rFonts w:ascii="Monaco" w:hAnsi="Monaco" w:cs="Monaco"/>
                      <w:color w:val="000000"/>
                      <w:sz w:val="32"/>
                      <w:szCs w:val="32"/>
                      <w:lang w:val="en-US"/>
                    </w:rPr>
                  </w:rPrChange>
                </w:rPr>
                <w:t>n</w:t>
              </w:r>
              <w:r w:rsidRPr="00A47B4C">
                <w:rPr>
                  <w:rFonts w:ascii="Monaco" w:hAnsi="Monaco" w:cs="Monaco"/>
                  <w:b/>
                  <w:bCs/>
                  <w:color w:val="000000"/>
                  <w:sz w:val="20"/>
                  <w:szCs w:val="20"/>
                  <w:lang w:val="en-US"/>
                  <w:rPrChange w:id="3433" w:author="Borja Gonzalez" w:date="2017-09-28T19:11:00Z">
                    <w:rPr>
                      <w:rFonts w:ascii="Monaco" w:hAnsi="Monaco" w:cs="Monaco"/>
                      <w:b/>
                      <w:bCs/>
                      <w:color w:val="000000"/>
                      <w:sz w:val="32"/>
                      <w:szCs w:val="32"/>
                      <w:lang w:val="en-US"/>
                    </w:rPr>
                  </w:rPrChange>
                </w:rPr>
                <w:t>);</w:t>
              </w:r>
            </w:ins>
          </w:p>
          <w:p w14:paraId="68F4B3DF" w14:textId="77777777" w:rsidR="00A47B4C" w:rsidRPr="00A47B4C" w:rsidRDefault="00A47B4C" w:rsidP="00A47B4C">
            <w:pPr>
              <w:keepNext/>
              <w:keepLines/>
              <w:widowControl w:val="0"/>
              <w:autoSpaceDE w:val="0"/>
              <w:autoSpaceDN w:val="0"/>
              <w:adjustRightInd w:val="0"/>
              <w:spacing w:before="200"/>
              <w:outlineLvl w:val="4"/>
              <w:rPr>
                <w:ins w:id="3434" w:author="Borja Gonzalez" w:date="2017-09-28T19:11:00Z"/>
                <w:rFonts w:ascii="Monaco" w:hAnsi="Monaco" w:cs="Monaco"/>
                <w:sz w:val="20"/>
                <w:szCs w:val="20"/>
                <w:lang w:val="en-US"/>
                <w:rPrChange w:id="3435" w:author="Borja Gonzalez" w:date="2017-09-28T19:11:00Z">
                  <w:rPr>
                    <w:ins w:id="3436" w:author="Borja Gonzalez" w:date="2017-09-28T19:11:00Z"/>
                    <w:rFonts w:ascii="Monaco" w:eastAsiaTheme="majorEastAsia" w:hAnsi="Monaco" w:cs="Monaco"/>
                    <w:color w:val="243F60" w:themeColor="accent1" w:themeShade="7F"/>
                    <w:sz w:val="32"/>
                    <w:szCs w:val="32"/>
                    <w:lang w:val="en-US"/>
                  </w:rPr>
                </w:rPrChange>
              </w:rPr>
            </w:pPr>
            <w:ins w:id="3437" w:author="Borja Gonzalez" w:date="2017-09-28T19:11:00Z">
              <w:r w:rsidRPr="00A47B4C">
                <w:rPr>
                  <w:rFonts w:ascii="Monaco" w:hAnsi="Monaco" w:cs="Monaco"/>
                  <w:sz w:val="20"/>
                  <w:szCs w:val="20"/>
                  <w:lang w:val="en-US"/>
                  <w:rPrChange w:id="3438" w:author="Borja Gonzalez" w:date="2017-09-28T19:11:00Z">
                    <w:rPr>
                      <w:rFonts w:ascii="Monaco" w:hAnsi="Monaco" w:cs="Monaco"/>
                      <w:sz w:val="32"/>
                      <w:szCs w:val="32"/>
                      <w:lang w:val="en-US"/>
                    </w:rPr>
                  </w:rPrChange>
                </w:rPr>
                <w:t xml:space="preserve">    </w:t>
              </w:r>
              <w:r w:rsidRPr="00A47B4C">
                <w:rPr>
                  <w:rFonts w:ascii="Monaco" w:hAnsi="Monaco" w:cs="Monaco"/>
                  <w:b/>
                  <w:bCs/>
                  <w:color w:val="204A87"/>
                  <w:sz w:val="20"/>
                  <w:szCs w:val="20"/>
                  <w:lang w:val="en-US"/>
                  <w:rPrChange w:id="3439" w:author="Borja Gonzalez" w:date="2017-09-28T19:11:00Z">
                    <w:rPr>
                      <w:rFonts w:ascii="Monaco" w:hAnsi="Monaco" w:cs="Monaco"/>
                      <w:b/>
                      <w:bCs/>
                      <w:color w:val="204A87"/>
                      <w:sz w:val="32"/>
                      <w:szCs w:val="32"/>
                      <w:lang w:val="en-US"/>
                    </w:rPr>
                  </w:rPrChange>
                </w:rPr>
                <w:t>var</w:t>
              </w:r>
              <w:r w:rsidRPr="00A47B4C">
                <w:rPr>
                  <w:rFonts w:ascii="Monaco" w:hAnsi="Monaco" w:cs="Monaco"/>
                  <w:sz w:val="20"/>
                  <w:szCs w:val="20"/>
                  <w:lang w:val="en-US"/>
                  <w:rPrChange w:id="3440" w:author="Borja Gonzalez" w:date="2017-09-28T19:11:00Z">
                    <w:rPr>
                      <w:rFonts w:ascii="Monaco" w:hAnsi="Monaco" w:cs="Monaco"/>
                      <w:sz w:val="32"/>
                      <w:szCs w:val="32"/>
                      <w:lang w:val="en-US"/>
                    </w:rPr>
                  </w:rPrChange>
                </w:rPr>
                <w:t xml:space="preserve"> </w:t>
              </w:r>
              <w:r w:rsidRPr="00A47B4C">
                <w:rPr>
                  <w:rFonts w:ascii="Monaco" w:hAnsi="Monaco" w:cs="Monaco"/>
                  <w:color w:val="000000"/>
                  <w:sz w:val="20"/>
                  <w:szCs w:val="20"/>
                  <w:lang w:val="en-US"/>
                  <w:rPrChange w:id="3441" w:author="Borja Gonzalez" w:date="2017-09-28T19:11:00Z">
                    <w:rPr>
                      <w:rFonts w:ascii="Monaco" w:hAnsi="Monaco" w:cs="Monaco"/>
                      <w:color w:val="000000"/>
                      <w:sz w:val="32"/>
                      <w:szCs w:val="32"/>
                      <w:lang w:val="en-US"/>
                    </w:rPr>
                  </w:rPrChange>
                </w:rPr>
                <w:t>filebuffer</w:t>
              </w:r>
              <w:r w:rsidRPr="00A47B4C">
                <w:rPr>
                  <w:rFonts w:ascii="Monaco" w:hAnsi="Monaco" w:cs="Monaco"/>
                  <w:sz w:val="20"/>
                  <w:szCs w:val="20"/>
                  <w:lang w:val="en-US"/>
                  <w:rPrChange w:id="3442" w:author="Borja Gonzalez" w:date="2017-09-28T19:11:00Z">
                    <w:rPr>
                      <w:rFonts w:ascii="Monaco" w:hAnsi="Monaco" w:cs="Monaco"/>
                      <w:sz w:val="32"/>
                      <w:szCs w:val="32"/>
                      <w:lang w:val="en-US"/>
                    </w:rPr>
                  </w:rPrChange>
                </w:rPr>
                <w:t xml:space="preserve"> </w:t>
              </w:r>
              <w:r w:rsidRPr="00A47B4C">
                <w:rPr>
                  <w:rFonts w:ascii="Monaco" w:hAnsi="Monaco" w:cs="Monaco"/>
                  <w:b/>
                  <w:bCs/>
                  <w:color w:val="CE5C00"/>
                  <w:sz w:val="20"/>
                  <w:szCs w:val="20"/>
                  <w:lang w:val="en-US"/>
                  <w:rPrChange w:id="3443" w:author="Borja Gonzalez" w:date="2017-09-28T19:11:00Z">
                    <w:rPr>
                      <w:rFonts w:ascii="Monaco" w:hAnsi="Monaco" w:cs="Monaco"/>
                      <w:b/>
                      <w:bCs/>
                      <w:color w:val="CE5C00"/>
                      <w:sz w:val="32"/>
                      <w:szCs w:val="32"/>
                      <w:lang w:val="en-US"/>
                    </w:rPr>
                  </w:rPrChange>
                </w:rPr>
                <w:t>=</w:t>
              </w:r>
              <w:r w:rsidRPr="00A47B4C">
                <w:rPr>
                  <w:rFonts w:ascii="Monaco" w:hAnsi="Monaco" w:cs="Monaco"/>
                  <w:sz w:val="20"/>
                  <w:szCs w:val="20"/>
                  <w:lang w:val="en-US"/>
                  <w:rPrChange w:id="3444" w:author="Borja Gonzalez" w:date="2017-09-28T19:11:00Z">
                    <w:rPr>
                      <w:rFonts w:ascii="Monaco" w:hAnsi="Monaco" w:cs="Monaco"/>
                      <w:sz w:val="32"/>
                      <w:szCs w:val="32"/>
                      <w:lang w:val="en-US"/>
                    </w:rPr>
                  </w:rPrChange>
                </w:rPr>
                <w:t xml:space="preserve"> </w:t>
              </w:r>
              <w:r w:rsidRPr="00A47B4C">
                <w:rPr>
                  <w:rFonts w:ascii="Monaco" w:hAnsi="Monaco" w:cs="Monaco"/>
                  <w:color w:val="000000"/>
                  <w:sz w:val="20"/>
                  <w:szCs w:val="20"/>
                  <w:lang w:val="en-US"/>
                  <w:rPrChange w:id="3445" w:author="Borja Gonzalez" w:date="2017-09-28T19:11:00Z">
                    <w:rPr>
                      <w:rFonts w:ascii="Monaco" w:hAnsi="Monaco" w:cs="Monaco"/>
                      <w:color w:val="000000"/>
                      <w:sz w:val="32"/>
                      <w:szCs w:val="32"/>
                      <w:lang w:val="en-US"/>
                    </w:rPr>
                  </w:rPrChange>
                </w:rPr>
                <w:t>fs</w:t>
              </w:r>
              <w:r w:rsidRPr="00A47B4C">
                <w:rPr>
                  <w:rFonts w:ascii="Monaco" w:hAnsi="Monaco" w:cs="Monaco"/>
                  <w:b/>
                  <w:bCs/>
                  <w:color w:val="000000"/>
                  <w:sz w:val="20"/>
                  <w:szCs w:val="20"/>
                  <w:lang w:val="en-US"/>
                  <w:rPrChange w:id="3446" w:author="Borja Gonzalez" w:date="2017-09-28T19:11: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3447" w:author="Borja Gonzalez" w:date="2017-09-28T19:11:00Z">
                    <w:rPr>
                      <w:rFonts w:ascii="Monaco" w:hAnsi="Monaco" w:cs="Monaco"/>
                      <w:color w:val="000000"/>
                      <w:sz w:val="32"/>
                      <w:szCs w:val="32"/>
                      <w:lang w:val="en-US"/>
                    </w:rPr>
                  </w:rPrChange>
                </w:rPr>
                <w:t>readFileSync</w:t>
              </w:r>
              <w:r w:rsidRPr="00A47B4C">
                <w:rPr>
                  <w:rFonts w:ascii="Monaco" w:hAnsi="Monaco" w:cs="Monaco"/>
                  <w:b/>
                  <w:bCs/>
                  <w:color w:val="000000"/>
                  <w:sz w:val="20"/>
                  <w:szCs w:val="20"/>
                  <w:lang w:val="en-US"/>
                  <w:rPrChange w:id="3448" w:author="Borja Gonzalez" w:date="2017-09-28T19:11:00Z">
                    <w:rPr>
                      <w:rFonts w:ascii="Monaco" w:hAnsi="Monaco" w:cs="Monaco"/>
                      <w:b/>
                      <w:bCs/>
                      <w:color w:val="000000"/>
                      <w:sz w:val="32"/>
                      <w:szCs w:val="32"/>
                      <w:lang w:val="en-US"/>
                    </w:rPr>
                  </w:rPrChange>
                </w:rPr>
                <w:t>(</w:t>
              </w:r>
              <w:r w:rsidRPr="00A47B4C">
                <w:rPr>
                  <w:rFonts w:ascii="Monaco" w:hAnsi="Monaco" w:cs="Monaco"/>
                  <w:color w:val="4E9A06"/>
                  <w:sz w:val="20"/>
                  <w:szCs w:val="20"/>
                  <w:lang w:val="en-US"/>
                  <w:rPrChange w:id="3449" w:author="Borja Gonzalez" w:date="2017-09-28T19:11:00Z">
                    <w:rPr>
                      <w:rFonts w:ascii="Monaco" w:hAnsi="Monaco" w:cs="Monaco"/>
                      <w:color w:val="4E9A06"/>
                      <w:sz w:val="32"/>
                      <w:szCs w:val="32"/>
                      <w:lang w:val="en-US"/>
                    </w:rPr>
                  </w:rPrChange>
                </w:rPr>
                <w:t>'./Pacientes_DB.db'</w:t>
              </w:r>
              <w:r w:rsidRPr="00A47B4C">
                <w:rPr>
                  <w:rFonts w:ascii="Monaco" w:hAnsi="Monaco" w:cs="Monaco"/>
                  <w:b/>
                  <w:bCs/>
                  <w:color w:val="000000"/>
                  <w:sz w:val="20"/>
                  <w:szCs w:val="20"/>
                  <w:lang w:val="en-US"/>
                  <w:rPrChange w:id="3450" w:author="Borja Gonzalez" w:date="2017-09-28T19:11:00Z">
                    <w:rPr>
                      <w:rFonts w:ascii="Monaco" w:hAnsi="Monaco" w:cs="Monaco"/>
                      <w:b/>
                      <w:bCs/>
                      <w:color w:val="000000"/>
                      <w:sz w:val="32"/>
                      <w:szCs w:val="32"/>
                      <w:lang w:val="en-US"/>
                    </w:rPr>
                  </w:rPrChange>
                </w:rPr>
                <w:t>);</w:t>
              </w:r>
            </w:ins>
          </w:p>
          <w:p w14:paraId="0EA5676D" w14:textId="77777777" w:rsidR="00A47B4C" w:rsidRPr="00A47B4C" w:rsidRDefault="00A47B4C" w:rsidP="00A47B4C">
            <w:pPr>
              <w:widowControl w:val="0"/>
              <w:autoSpaceDE w:val="0"/>
              <w:autoSpaceDN w:val="0"/>
              <w:adjustRightInd w:val="0"/>
              <w:rPr>
                <w:ins w:id="3451" w:author="Borja Gonzalez" w:date="2017-09-28T19:11:00Z"/>
                <w:rFonts w:ascii="Monaco" w:hAnsi="Monaco" w:cs="Monaco"/>
                <w:sz w:val="20"/>
                <w:szCs w:val="20"/>
                <w:lang w:val="en-US"/>
                <w:rPrChange w:id="3452" w:author="Borja Gonzalez" w:date="2017-09-28T19:11:00Z">
                  <w:rPr>
                    <w:ins w:id="3453" w:author="Borja Gonzalez" w:date="2017-09-28T19:11:00Z"/>
                    <w:rFonts w:ascii="Monaco" w:hAnsi="Monaco" w:cs="Monaco"/>
                    <w:sz w:val="32"/>
                    <w:szCs w:val="32"/>
                    <w:lang w:val="en-US"/>
                  </w:rPr>
                </w:rPrChange>
              </w:rPr>
            </w:pPr>
          </w:p>
          <w:p w14:paraId="7A7D8C46" w14:textId="77777777" w:rsidR="00A47B4C" w:rsidRPr="00A47B4C" w:rsidRDefault="00A47B4C" w:rsidP="00A47B4C">
            <w:pPr>
              <w:keepNext/>
              <w:keepLines/>
              <w:widowControl w:val="0"/>
              <w:autoSpaceDE w:val="0"/>
              <w:autoSpaceDN w:val="0"/>
              <w:adjustRightInd w:val="0"/>
              <w:spacing w:before="200"/>
              <w:outlineLvl w:val="4"/>
              <w:rPr>
                <w:ins w:id="3454" w:author="Borja Gonzalez" w:date="2017-09-28T19:11:00Z"/>
                <w:rFonts w:ascii="Monaco" w:hAnsi="Monaco" w:cs="Monaco"/>
                <w:sz w:val="20"/>
                <w:szCs w:val="20"/>
                <w:lang w:val="en-US"/>
                <w:rPrChange w:id="3455" w:author="Borja Gonzalez" w:date="2017-09-28T19:11:00Z">
                  <w:rPr>
                    <w:ins w:id="3456" w:author="Borja Gonzalez" w:date="2017-09-28T19:11:00Z"/>
                    <w:rFonts w:ascii="Monaco" w:eastAsiaTheme="majorEastAsia" w:hAnsi="Monaco" w:cs="Monaco"/>
                    <w:color w:val="243F60" w:themeColor="accent1" w:themeShade="7F"/>
                    <w:sz w:val="32"/>
                    <w:szCs w:val="32"/>
                    <w:lang w:val="en-US"/>
                  </w:rPr>
                </w:rPrChange>
              </w:rPr>
            </w:pPr>
            <w:ins w:id="3457" w:author="Borja Gonzalez" w:date="2017-09-28T19:11:00Z">
              <w:r w:rsidRPr="00A47B4C">
                <w:rPr>
                  <w:rFonts w:ascii="Monaco" w:hAnsi="Monaco" w:cs="Monaco"/>
                  <w:sz w:val="20"/>
                  <w:szCs w:val="20"/>
                  <w:lang w:val="en-US"/>
                  <w:rPrChange w:id="3458" w:author="Borja Gonzalez" w:date="2017-09-28T19:11:00Z">
                    <w:rPr>
                      <w:rFonts w:ascii="Monaco" w:hAnsi="Monaco" w:cs="Monaco"/>
                      <w:sz w:val="32"/>
                      <w:szCs w:val="32"/>
                      <w:lang w:val="en-US"/>
                    </w:rPr>
                  </w:rPrChange>
                </w:rPr>
                <w:t xml:space="preserve">    </w:t>
              </w:r>
              <w:r w:rsidRPr="00A47B4C">
                <w:rPr>
                  <w:rFonts w:ascii="Monaco" w:hAnsi="Monaco" w:cs="Monaco"/>
                  <w:b/>
                  <w:bCs/>
                  <w:color w:val="204A87"/>
                  <w:sz w:val="20"/>
                  <w:szCs w:val="20"/>
                  <w:lang w:val="en-US"/>
                  <w:rPrChange w:id="3459" w:author="Borja Gonzalez" w:date="2017-09-28T19:11:00Z">
                    <w:rPr>
                      <w:rFonts w:ascii="Monaco" w:hAnsi="Monaco" w:cs="Monaco"/>
                      <w:b/>
                      <w:bCs/>
                      <w:color w:val="204A87"/>
                      <w:sz w:val="32"/>
                      <w:szCs w:val="32"/>
                      <w:lang w:val="en-US"/>
                    </w:rPr>
                  </w:rPrChange>
                </w:rPr>
                <w:t>var</w:t>
              </w:r>
              <w:r w:rsidRPr="00A47B4C">
                <w:rPr>
                  <w:rFonts w:ascii="Monaco" w:hAnsi="Monaco" w:cs="Monaco"/>
                  <w:sz w:val="20"/>
                  <w:szCs w:val="20"/>
                  <w:lang w:val="en-US"/>
                  <w:rPrChange w:id="3460" w:author="Borja Gonzalez" w:date="2017-09-28T19:11:00Z">
                    <w:rPr>
                      <w:rFonts w:ascii="Monaco" w:hAnsi="Monaco" w:cs="Monaco"/>
                      <w:sz w:val="32"/>
                      <w:szCs w:val="32"/>
                      <w:lang w:val="en-US"/>
                    </w:rPr>
                  </w:rPrChange>
                </w:rPr>
                <w:t xml:space="preserve"> </w:t>
              </w:r>
              <w:r w:rsidRPr="00A47B4C">
                <w:rPr>
                  <w:rFonts w:ascii="Monaco" w:hAnsi="Monaco" w:cs="Monaco"/>
                  <w:color w:val="000000"/>
                  <w:sz w:val="20"/>
                  <w:szCs w:val="20"/>
                  <w:lang w:val="en-US"/>
                  <w:rPrChange w:id="3461" w:author="Borja Gonzalez" w:date="2017-09-28T19:11:00Z">
                    <w:rPr>
                      <w:rFonts w:ascii="Monaco" w:hAnsi="Monaco" w:cs="Monaco"/>
                      <w:color w:val="000000"/>
                      <w:sz w:val="32"/>
                      <w:szCs w:val="32"/>
                      <w:lang w:val="en-US"/>
                    </w:rPr>
                  </w:rPrChange>
                </w:rPr>
                <w:t>db</w:t>
              </w:r>
              <w:r w:rsidRPr="00A47B4C">
                <w:rPr>
                  <w:rFonts w:ascii="Monaco" w:hAnsi="Monaco" w:cs="Monaco"/>
                  <w:sz w:val="20"/>
                  <w:szCs w:val="20"/>
                  <w:lang w:val="en-US"/>
                  <w:rPrChange w:id="3462" w:author="Borja Gonzalez" w:date="2017-09-28T19:11:00Z">
                    <w:rPr>
                      <w:rFonts w:ascii="Monaco" w:hAnsi="Monaco" w:cs="Monaco"/>
                      <w:sz w:val="32"/>
                      <w:szCs w:val="32"/>
                      <w:lang w:val="en-US"/>
                    </w:rPr>
                  </w:rPrChange>
                </w:rPr>
                <w:t xml:space="preserve"> </w:t>
              </w:r>
              <w:r w:rsidRPr="00A47B4C">
                <w:rPr>
                  <w:rFonts w:ascii="Monaco" w:hAnsi="Monaco" w:cs="Monaco"/>
                  <w:b/>
                  <w:bCs/>
                  <w:color w:val="CE5C00"/>
                  <w:sz w:val="20"/>
                  <w:szCs w:val="20"/>
                  <w:lang w:val="en-US"/>
                  <w:rPrChange w:id="3463" w:author="Borja Gonzalez" w:date="2017-09-28T19:11:00Z">
                    <w:rPr>
                      <w:rFonts w:ascii="Monaco" w:hAnsi="Monaco" w:cs="Monaco"/>
                      <w:b/>
                      <w:bCs/>
                      <w:color w:val="CE5C00"/>
                      <w:sz w:val="32"/>
                      <w:szCs w:val="32"/>
                      <w:lang w:val="en-US"/>
                    </w:rPr>
                  </w:rPrChange>
                </w:rPr>
                <w:t>=</w:t>
              </w:r>
              <w:r w:rsidRPr="00A47B4C">
                <w:rPr>
                  <w:rFonts w:ascii="Monaco" w:hAnsi="Monaco" w:cs="Monaco"/>
                  <w:sz w:val="20"/>
                  <w:szCs w:val="20"/>
                  <w:lang w:val="en-US"/>
                  <w:rPrChange w:id="3464" w:author="Borja Gonzalez" w:date="2017-09-28T19:11:00Z">
                    <w:rPr>
                      <w:rFonts w:ascii="Monaco" w:hAnsi="Monaco" w:cs="Monaco"/>
                      <w:sz w:val="32"/>
                      <w:szCs w:val="32"/>
                      <w:lang w:val="en-US"/>
                    </w:rPr>
                  </w:rPrChange>
                </w:rPr>
                <w:t xml:space="preserve"> </w:t>
              </w:r>
              <w:r w:rsidRPr="00A47B4C">
                <w:rPr>
                  <w:rFonts w:ascii="Monaco" w:hAnsi="Monaco" w:cs="Monaco"/>
                  <w:b/>
                  <w:bCs/>
                  <w:color w:val="204A87"/>
                  <w:sz w:val="20"/>
                  <w:szCs w:val="20"/>
                  <w:lang w:val="en-US"/>
                  <w:rPrChange w:id="3465" w:author="Borja Gonzalez" w:date="2017-09-28T19:11:00Z">
                    <w:rPr>
                      <w:rFonts w:ascii="Monaco" w:hAnsi="Monaco" w:cs="Monaco"/>
                      <w:b/>
                      <w:bCs/>
                      <w:color w:val="204A87"/>
                      <w:sz w:val="32"/>
                      <w:szCs w:val="32"/>
                      <w:lang w:val="en-US"/>
                    </w:rPr>
                  </w:rPrChange>
                </w:rPr>
                <w:t>new</w:t>
              </w:r>
              <w:r w:rsidRPr="00A47B4C">
                <w:rPr>
                  <w:rFonts w:ascii="Monaco" w:hAnsi="Monaco" w:cs="Monaco"/>
                  <w:sz w:val="20"/>
                  <w:szCs w:val="20"/>
                  <w:lang w:val="en-US"/>
                  <w:rPrChange w:id="3466" w:author="Borja Gonzalez" w:date="2017-09-28T19:11:00Z">
                    <w:rPr>
                      <w:rFonts w:ascii="Monaco" w:hAnsi="Monaco" w:cs="Monaco"/>
                      <w:sz w:val="32"/>
                      <w:szCs w:val="32"/>
                      <w:lang w:val="en-US"/>
                    </w:rPr>
                  </w:rPrChange>
                </w:rPr>
                <w:t xml:space="preserve"> </w:t>
              </w:r>
              <w:r w:rsidRPr="00A47B4C">
                <w:rPr>
                  <w:rFonts w:ascii="Monaco" w:hAnsi="Monaco" w:cs="Monaco"/>
                  <w:color w:val="000000"/>
                  <w:sz w:val="20"/>
                  <w:szCs w:val="20"/>
                  <w:lang w:val="en-US"/>
                  <w:rPrChange w:id="3467" w:author="Borja Gonzalez" w:date="2017-09-28T19:11:00Z">
                    <w:rPr>
                      <w:rFonts w:ascii="Monaco" w:hAnsi="Monaco" w:cs="Monaco"/>
                      <w:color w:val="000000"/>
                      <w:sz w:val="32"/>
                      <w:szCs w:val="32"/>
                      <w:lang w:val="en-US"/>
                    </w:rPr>
                  </w:rPrChange>
                </w:rPr>
                <w:t>SQL</w:t>
              </w:r>
              <w:r w:rsidRPr="00A47B4C">
                <w:rPr>
                  <w:rFonts w:ascii="Monaco" w:hAnsi="Monaco" w:cs="Monaco"/>
                  <w:b/>
                  <w:bCs/>
                  <w:color w:val="000000"/>
                  <w:sz w:val="20"/>
                  <w:szCs w:val="20"/>
                  <w:lang w:val="en-US"/>
                  <w:rPrChange w:id="3468" w:author="Borja Gonzalez" w:date="2017-09-28T19:11: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3469" w:author="Borja Gonzalez" w:date="2017-09-28T19:11:00Z">
                    <w:rPr>
                      <w:rFonts w:ascii="Monaco" w:hAnsi="Monaco" w:cs="Monaco"/>
                      <w:color w:val="000000"/>
                      <w:sz w:val="32"/>
                      <w:szCs w:val="32"/>
                      <w:lang w:val="en-US"/>
                    </w:rPr>
                  </w:rPrChange>
                </w:rPr>
                <w:t>Database</w:t>
              </w:r>
              <w:r w:rsidRPr="00A47B4C">
                <w:rPr>
                  <w:rFonts w:ascii="Monaco" w:hAnsi="Monaco" w:cs="Monaco"/>
                  <w:b/>
                  <w:bCs/>
                  <w:color w:val="000000"/>
                  <w:sz w:val="20"/>
                  <w:szCs w:val="20"/>
                  <w:lang w:val="en-US"/>
                  <w:rPrChange w:id="3470" w:author="Borja Gonzalez" w:date="2017-09-28T19:11: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3471" w:author="Borja Gonzalez" w:date="2017-09-28T19:11:00Z">
                    <w:rPr>
                      <w:rFonts w:ascii="Monaco" w:hAnsi="Monaco" w:cs="Monaco"/>
                      <w:color w:val="000000"/>
                      <w:sz w:val="32"/>
                      <w:szCs w:val="32"/>
                      <w:lang w:val="en-US"/>
                    </w:rPr>
                  </w:rPrChange>
                </w:rPr>
                <w:t>filebuffer</w:t>
              </w:r>
              <w:r w:rsidRPr="00A47B4C">
                <w:rPr>
                  <w:rFonts w:ascii="Monaco" w:hAnsi="Monaco" w:cs="Monaco"/>
                  <w:b/>
                  <w:bCs/>
                  <w:color w:val="000000"/>
                  <w:sz w:val="20"/>
                  <w:szCs w:val="20"/>
                  <w:lang w:val="en-US"/>
                  <w:rPrChange w:id="3472" w:author="Borja Gonzalez" w:date="2017-09-28T19:11:00Z">
                    <w:rPr>
                      <w:rFonts w:ascii="Monaco" w:hAnsi="Monaco" w:cs="Monaco"/>
                      <w:b/>
                      <w:bCs/>
                      <w:color w:val="000000"/>
                      <w:sz w:val="32"/>
                      <w:szCs w:val="32"/>
                      <w:lang w:val="en-US"/>
                    </w:rPr>
                  </w:rPrChange>
                </w:rPr>
                <w:t>);</w:t>
              </w:r>
            </w:ins>
          </w:p>
          <w:p w14:paraId="3D7B44CD" w14:textId="77777777" w:rsidR="00A47B4C" w:rsidRPr="00A47B4C" w:rsidRDefault="00A47B4C" w:rsidP="00A47B4C">
            <w:pPr>
              <w:keepNext/>
              <w:keepLines/>
              <w:widowControl w:val="0"/>
              <w:autoSpaceDE w:val="0"/>
              <w:autoSpaceDN w:val="0"/>
              <w:adjustRightInd w:val="0"/>
              <w:spacing w:before="200"/>
              <w:outlineLvl w:val="4"/>
              <w:rPr>
                <w:ins w:id="3473" w:author="Borja Gonzalez" w:date="2017-09-28T19:11:00Z"/>
                <w:rFonts w:ascii="Monaco" w:hAnsi="Monaco" w:cs="Monaco"/>
                <w:sz w:val="20"/>
                <w:szCs w:val="20"/>
                <w:lang w:val="en-US"/>
                <w:rPrChange w:id="3474" w:author="Borja Gonzalez" w:date="2017-09-28T19:11:00Z">
                  <w:rPr>
                    <w:ins w:id="3475" w:author="Borja Gonzalez" w:date="2017-09-28T19:11:00Z"/>
                    <w:rFonts w:ascii="Monaco" w:eastAsiaTheme="majorEastAsia" w:hAnsi="Monaco" w:cs="Monaco"/>
                    <w:color w:val="243F60" w:themeColor="accent1" w:themeShade="7F"/>
                    <w:sz w:val="32"/>
                    <w:szCs w:val="32"/>
                    <w:lang w:val="en-US"/>
                  </w:rPr>
                </w:rPrChange>
              </w:rPr>
            </w:pPr>
            <w:ins w:id="3476" w:author="Borja Gonzalez" w:date="2017-09-28T19:11:00Z">
              <w:r w:rsidRPr="00A47B4C">
                <w:rPr>
                  <w:rFonts w:ascii="Monaco" w:hAnsi="Monaco" w:cs="Monaco"/>
                  <w:sz w:val="20"/>
                  <w:szCs w:val="20"/>
                  <w:lang w:val="en-US"/>
                  <w:rPrChange w:id="3477" w:author="Borja Gonzalez" w:date="2017-09-28T19:11:00Z">
                    <w:rPr>
                      <w:rFonts w:ascii="Monaco" w:hAnsi="Monaco" w:cs="Monaco"/>
                      <w:sz w:val="32"/>
                      <w:szCs w:val="32"/>
                      <w:lang w:val="en-US"/>
                    </w:rPr>
                  </w:rPrChange>
                </w:rPr>
                <w:t xml:space="preserve">    </w:t>
              </w:r>
              <w:r w:rsidRPr="00A47B4C">
                <w:rPr>
                  <w:rFonts w:ascii="Monaco" w:hAnsi="Monaco" w:cs="Monaco"/>
                  <w:color w:val="000000"/>
                  <w:sz w:val="20"/>
                  <w:szCs w:val="20"/>
                  <w:lang w:val="en-US"/>
                  <w:rPrChange w:id="3478" w:author="Borja Gonzalez" w:date="2017-09-28T19:11:00Z">
                    <w:rPr>
                      <w:rFonts w:ascii="Monaco" w:hAnsi="Monaco" w:cs="Monaco"/>
                      <w:color w:val="000000"/>
                      <w:sz w:val="32"/>
                      <w:szCs w:val="32"/>
                      <w:lang w:val="en-US"/>
                    </w:rPr>
                  </w:rPrChange>
                </w:rPr>
                <w:t>console</w:t>
              </w:r>
              <w:r w:rsidRPr="00A47B4C">
                <w:rPr>
                  <w:rFonts w:ascii="Monaco" w:hAnsi="Monaco" w:cs="Monaco"/>
                  <w:b/>
                  <w:bCs/>
                  <w:color w:val="000000"/>
                  <w:sz w:val="20"/>
                  <w:szCs w:val="20"/>
                  <w:lang w:val="en-US"/>
                  <w:rPrChange w:id="3479" w:author="Borja Gonzalez" w:date="2017-09-28T19:11: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3480" w:author="Borja Gonzalez" w:date="2017-09-28T19:11:00Z">
                    <w:rPr>
                      <w:rFonts w:ascii="Monaco" w:hAnsi="Monaco" w:cs="Monaco"/>
                      <w:color w:val="000000"/>
                      <w:sz w:val="32"/>
                      <w:szCs w:val="32"/>
                      <w:lang w:val="en-US"/>
                    </w:rPr>
                  </w:rPrChange>
                </w:rPr>
                <w:t>log</w:t>
              </w:r>
              <w:r w:rsidRPr="00A47B4C">
                <w:rPr>
                  <w:rFonts w:ascii="Monaco" w:hAnsi="Monaco" w:cs="Monaco"/>
                  <w:b/>
                  <w:bCs/>
                  <w:color w:val="000000"/>
                  <w:sz w:val="20"/>
                  <w:szCs w:val="20"/>
                  <w:lang w:val="en-US"/>
                  <w:rPrChange w:id="3481" w:author="Borja Gonzalez" w:date="2017-09-28T19:11: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3482" w:author="Borja Gonzalez" w:date="2017-09-28T19:11:00Z">
                    <w:rPr>
                      <w:rFonts w:ascii="Monaco" w:hAnsi="Monaco" w:cs="Monaco"/>
                      <w:color w:val="000000"/>
                      <w:sz w:val="32"/>
                      <w:szCs w:val="32"/>
                      <w:lang w:val="en-US"/>
                    </w:rPr>
                  </w:rPrChange>
                </w:rPr>
                <w:t>timestamp</w:t>
              </w:r>
              <w:r w:rsidRPr="00A47B4C">
                <w:rPr>
                  <w:rFonts w:ascii="Monaco" w:hAnsi="Monaco" w:cs="Monaco"/>
                  <w:b/>
                  <w:bCs/>
                  <w:color w:val="000000"/>
                  <w:sz w:val="20"/>
                  <w:szCs w:val="20"/>
                  <w:lang w:val="en-US"/>
                  <w:rPrChange w:id="3483" w:author="Borja Gonzalez" w:date="2017-09-28T19:11:00Z">
                    <w:rPr>
                      <w:rFonts w:ascii="Monaco" w:hAnsi="Monaco" w:cs="Monaco"/>
                      <w:b/>
                      <w:bCs/>
                      <w:color w:val="000000"/>
                      <w:sz w:val="32"/>
                      <w:szCs w:val="32"/>
                      <w:lang w:val="en-US"/>
                    </w:rPr>
                  </w:rPrChange>
                </w:rPr>
                <w:t>(</w:t>
              </w:r>
              <w:r w:rsidRPr="00A47B4C">
                <w:rPr>
                  <w:rFonts w:ascii="Monaco" w:hAnsi="Monaco" w:cs="Monaco"/>
                  <w:color w:val="4E9A06"/>
                  <w:sz w:val="20"/>
                  <w:szCs w:val="20"/>
                  <w:lang w:val="en-US"/>
                  <w:rPrChange w:id="3484" w:author="Borja Gonzalez" w:date="2017-09-28T19:11:00Z">
                    <w:rPr>
                      <w:rFonts w:ascii="Monaco" w:hAnsi="Monaco" w:cs="Monaco"/>
                      <w:color w:val="4E9A06"/>
                      <w:sz w:val="32"/>
                      <w:szCs w:val="32"/>
                      <w:lang w:val="en-US"/>
                    </w:rPr>
                  </w:rPrChange>
                </w:rPr>
                <w:t>'hh:mm:ss:iii'</w:t>
              </w:r>
              <w:r w:rsidRPr="00A47B4C">
                <w:rPr>
                  <w:rFonts w:ascii="Monaco" w:hAnsi="Monaco" w:cs="Monaco"/>
                  <w:b/>
                  <w:bCs/>
                  <w:color w:val="000000"/>
                  <w:sz w:val="20"/>
                  <w:szCs w:val="20"/>
                  <w:lang w:val="en-US"/>
                  <w:rPrChange w:id="3485" w:author="Borja Gonzalez" w:date="2017-09-28T19:11:00Z">
                    <w:rPr>
                      <w:rFonts w:ascii="Monaco" w:hAnsi="Monaco" w:cs="Monaco"/>
                      <w:b/>
                      <w:bCs/>
                      <w:color w:val="000000"/>
                      <w:sz w:val="32"/>
                      <w:szCs w:val="32"/>
                      <w:lang w:val="en-US"/>
                    </w:rPr>
                  </w:rPrChange>
                </w:rPr>
                <w:t>)</w:t>
              </w:r>
              <w:r w:rsidRPr="00A47B4C">
                <w:rPr>
                  <w:rFonts w:ascii="Monaco" w:hAnsi="Monaco" w:cs="Monaco"/>
                  <w:b/>
                  <w:bCs/>
                  <w:color w:val="CE5C00"/>
                  <w:sz w:val="20"/>
                  <w:szCs w:val="20"/>
                  <w:lang w:val="en-US"/>
                  <w:rPrChange w:id="3486" w:author="Borja Gonzalez" w:date="2017-09-28T19:11:00Z">
                    <w:rPr>
                      <w:rFonts w:ascii="Monaco" w:hAnsi="Monaco" w:cs="Monaco"/>
                      <w:b/>
                      <w:bCs/>
                      <w:color w:val="CE5C00"/>
                      <w:sz w:val="32"/>
                      <w:szCs w:val="32"/>
                      <w:lang w:val="en-US"/>
                    </w:rPr>
                  </w:rPrChange>
                </w:rPr>
                <w:t>+</w:t>
              </w:r>
              <w:r w:rsidRPr="00A47B4C">
                <w:rPr>
                  <w:rFonts w:ascii="Monaco" w:hAnsi="Monaco" w:cs="Monaco"/>
                  <w:color w:val="4E9A06"/>
                  <w:sz w:val="20"/>
                  <w:szCs w:val="20"/>
                  <w:lang w:val="en-US"/>
                  <w:rPrChange w:id="3487" w:author="Borja Gonzalez" w:date="2017-09-28T19:11:00Z">
                    <w:rPr>
                      <w:rFonts w:ascii="Monaco" w:hAnsi="Monaco" w:cs="Monaco"/>
                      <w:color w:val="4E9A06"/>
                      <w:sz w:val="32"/>
                      <w:szCs w:val="32"/>
                      <w:lang w:val="en-US"/>
                    </w:rPr>
                  </w:rPrChange>
                </w:rPr>
                <w:t>" Base de datos abierta"</w:t>
              </w:r>
              <w:r w:rsidRPr="00A47B4C">
                <w:rPr>
                  <w:rFonts w:ascii="Monaco" w:hAnsi="Monaco" w:cs="Monaco"/>
                  <w:b/>
                  <w:bCs/>
                  <w:color w:val="000000"/>
                  <w:sz w:val="20"/>
                  <w:szCs w:val="20"/>
                  <w:lang w:val="en-US"/>
                  <w:rPrChange w:id="3488" w:author="Borja Gonzalez" w:date="2017-09-28T19:11:00Z">
                    <w:rPr>
                      <w:rFonts w:ascii="Monaco" w:hAnsi="Monaco" w:cs="Monaco"/>
                      <w:b/>
                      <w:bCs/>
                      <w:color w:val="000000"/>
                      <w:sz w:val="32"/>
                      <w:szCs w:val="32"/>
                      <w:lang w:val="en-US"/>
                    </w:rPr>
                  </w:rPrChange>
                </w:rPr>
                <w:t>);</w:t>
              </w:r>
            </w:ins>
          </w:p>
          <w:p w14:paraId="3D0B518D" w14:textId="77777777" w:rsidR="00A47B4C" w:rsidRPr="00A47B4C" w:rsidRDefault="00A47B4C" w:rsidP="00A47B4C">
            <w:pPr>
              <w:keepNext/>
              <w:keepLines/>
              <w:widowControl w:val="0"/>
              <w:autoSpaceDE w:val="0"/>
              <w:autoSpaceDN w:val="0"/>
              <w:adjustRightInd w:val="0"/>
              <w:spacing w:before="200"/>
              <w:outlineLvl w:val="4"/>
              <w:rPr>
                <w:ins w:id="3489" w:author="Borja Gonzalez" w:date="2017-09-28T19:11:00Z"/>
                <w:rFonts w:ascii="Monaco" w:hAnsi="Monaco" w:cs="Monaco"/>
                <w:sz w:val="20"/>
                <w:szCs w:val="20"/>
                <w:lang w:val="en-US"/>
                <w:rPrChange w:id="3490" w:author="Borja Gonzalez" w:date="2017-09-28T19:11:00Z">
                  <w:rPr>
                    <w:ins w:id="3491" w:author="Borja Gonzalez" w:date="2017-09-28T19:11:00Z"/>
                    <w:rFonts w:ascii="Monaco" w:eastAsiaTheme="majorEastAsia" w:hAnsi="Monaco" w:cs="Monaco"/>
                    <w:color w:val="243F60" w:themeColor="accent1" w:themeShade="7F"/>
                    <w:sz w:val="32"/>
                    <w:szCs w:val="32"/>
                    <w:lang w:val="en-US"/>
                  </w:rPr>
                </w:rPrChange>
              </w:rPr>
            </w:pPr>
            <w:ins w:id="3492" w:author="Borja Gonzalez" w:date="2017-09-28T19:11:00Z">
              <w:r w:rsidRPr="00A47B4C">
                <w:rPr>
                  <w:rFonts w:ascii="Monaco" w:hAnsi="Monaco" w:cs="Monaco"/>
                  <w:sz w:val="20"/>
                  <w:szCs w:val="20"/>
                  <w:lang w:val="en-US"/>
                  <w:rPrChange w:id="3493" w:author="Borja Gonzalez" w:date="2017-09-28T19:11:00Z">
                    <w:rPr>
                      <w:rFonts w:ascii="Monaco" w:hAnsi="Monaco" w:cs="Monaco"/>
                      <w:sz w:val="32"/>
                      <w:szCs w:val="32"/>
                      <w:lang w:val="en-US"/>
                    </w:rPr>
                  </w:rPrChange>
                </w:rPr>
                <w:t xml:space="preserve">    </w:t>
              </w:r>
              <w:r w:rsidRPr="00A47B4C">
                <w:rPr>
                  <w:rFonts w:ascii="Monaco" w:hAnsi="Monaco" w:cs="Monaco"/>
                  <w:b/>
                  <w:bCs/>
                  <w:color w:val="204A87"/>
                  <w:sz w:val="20"/>
                  <w:szCs w:val="20"/>
                  <w:lang w:val="en-US"/>
                  <w:rPrChange w:id="3494" w:author="Borja Gonzalez" w:date="2017-09-28T19:11:00Z">
                    <w:rPr>
                      <w:rFonts w:ascii="Monaco" w:hAnsi="Monaco" w:cs="Monaco"/>
                      <w:b/>
                      <w:bCs/>
                      <w:color w:val="204A87"/>
                      <w:sz w:val="32"/>
                      <w:szCs w:val="32"/>
                      <w:lang w:val="en-US"/>
                    </w:rPr>
                  </w:rPrChange>
                </w:rPr>
                <w:t>var</w:t>
              </w:r>
              <w:r w:rsidRPr="00A47B4C">
                <w:rPr>
                  <w:rFonts w:ascii="Monaco" w:hAnsi="Monaco" w:cs="Monaco"/>
                  <w:sz w:val="20"/>
                  <w:szCs w:val="20"/>
                  <w:lang w:val="en-US"/>
                  <w:rPrChange w:id="3495" w:author="Borja Gonzalez" w:date="2017-09-28T19:11:00Z">
                    <w:rPr>
                      <w:rFonts w:ascii="Monaco" w:hAnsi="Monaco" w:cs="Monaco"/>
                      <w:sz w:val="32"/>
                      <w:szCs w:val="32"/>
                      <w:lang w:val="en-US"/>
                    </w:rPr>
                  </w:rPrChange>
                </w:rPr>
                <w:t xml:space="preserve"> </w:t>
              </w:r>
              <w:r w:rsidRPr="00A47B4C">
                <w:rPr>
                  <w:rFonts w:ascii="Monaco" w:hAnsi="Monaco" w:cs="Monaco"/>
                  <w:color w:val="000000"/>
                  <w:sz w:val="20"/>
                  <w:szCs w:val="20"/>
                  <w:lang w:val="en-US"/>
                  <w:rPrChange w:id="3496" w:author="Borja Gonzalez" w:date="2017-09-28T19:11:00Z">
                    <w:rPr>
                      <w:rFonts w:ascii="Monaco" w:hAnsi="Monaco" w:cs="Monaco"/>
                      <w:color w:val="000000"/>
                      <w:sz w:val="32"/>
                      <w:szCs w:val="32"/>
                      <w:lang w:val="en-US"/>
                    </w:rPr>
                  </w:rPrChange>
                </w:rPr>
                <w:t>datos_paciente</w:t>
              </w:r>
              <w:r w:rsidRPr="00A47B4C">
                <w:rPr>
                  <w:rFonts w:ascii="Monaco" w:hAnsi="Monaco" w:cs="Monaco"/>
                  <w:sz w:val="20"/>
                  <w:szCs w:val="20"/>
                  <w:lang w:val="en-US"/>
                  <w:rPrChange w:id="3497" w:author="Borja Gonzalez" w:date="2017-09-28T19:11:00Z">
                    <w:rPr>
                      <w:rFonts w:ascii="Monaco" w:hAnsi="Monaco" w:cs="Monaco"/>
                      <w:sz w:val="32"/>
                      <w:szCs w:val="32"/>
                      <w:lang w:val="en-US"/>
                    </w:rPr>
                  </w:rPrChange>
                </w:rPr>
                <w:t xml:space="preserve"> </w:t>
              </w:r>
              <w:r w:rsidRPr="00A47B4C">
                <w:rPr>
                  <w:rFonts w:ascii="Monaco" w:hAnsi="Monaco" w:cs="Monaco"/>
                  <w:b/>
                  <w:bCs/>
                  <w:color w:val="CE5C00"/>
                  <w:sz w:val="20"/>
                  <w:szCs w:val="20"/>
                  <w:lang w:val="en-US"/>
                  <w:rPrChange w:id="3498" w:author="Borja Gonzalez" w:date="2017-09-28T19:11:00Z">
                    <w:rPr>
                      <w:rFonts w:ascii="Monaco" w:hAnsi="Monaco" w:cs="Monaco"/>
                      <w:b/>
                      <w:bCs/>
                      <w:color w:val="CE5C00"/>
                      <w:sz w:val="32"/>
                      <w:szCs w:val="32"/>
                      <w:lang w:val="en-US"/>
                    </w:rPr>
                  </w:rPrChange>
                </w:rPr>
                <w:t>=</w:t>
              </w:r>
              <w:r w:rsidRPr="00A47B4C">
                <w:rPr>
                  <w:rFonts w:ascii="Monaco" w:hAnsi="Monaco" w:cs="Monaco"/>
                  <w:sz w:val="20"/>
                  <w:szCs w:val="20"/>
                  <w:lang w:val="en-US"/>
                  <w:rPrChange w:id="3499" w:author="Borja Gonzalez" w:date="2017-09-28T19:11:00Z">
                    <w:rPr>
                      <w:rFonts w:ascii="Monaco" w:hAnsi="Monaco" w:cs="Monaco"/>
                      <w:sz w:val="32"/>
                      <w:szCs w:val="32"/>
                      <w:lang w:val="en-US"/>
                    </w:rPr>
                  </w:rPrChange>
                </w:rPr>
                <w:t xml:space="preserve"> </w:t>
              </w:r>
              <w:r w:rsidRPr="00A47B4C">
                <w:rPr>
                  <w:rFonts w:ascii="Monaco" w:hAnsi="Monaco" w:cs="Monaco"/>
                  <w:color w:val="000000"/>
                  <w:sz w:val="20"/>
                  <w:szCs w:val="20"/>
                  <w:lang w:val="en-US"/>
                  <w:rPrChange w:id="3500" w:author="Borja Gonzalez" w:date="2017-09-28T19:11:00Z">
                    <w:rPr>
                      <w:rFonts w:ascii="Monaco" w:hAnsi="Monaco" w:cs="Monaco"/>
                      <w:color w:val="000000"/>
                      <w:sz w:val="32"/>
                      <w:szCs w:val="32"/>
                      <w:lang w:val="en-US"/>
                    </w:rPr>
                  </w:rPrChange>
                </w:rPr>
                <w:t>db</w:t>
              </w:r>
              <w:r w:rsidRPr="00A47B4C">
                <w:rPr>
                  <w:rFonts w:ascii="Monaco" w:hAnsi="Monaco" w:cs="Monaco"/>
                  <w:b/>
                  <w:bCs/>
                  <w:color w:val="000000"/>
                  <w:sz w:val="20"/>
                  <w:szCs w:val="20"/>
                  <w:lang w:val="en-US"/>
                  <w:rPrChange w:id="3501" w:author="Borja Gonzalez" w:date="2017-09-28T19:11: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3502" w:author="Borja Gonzalez" w:date="2017-09-28T19:11:00Z">
                    <w:rPr>
                      <w:rFonts w:ascii="Monaco" w:hAnsi="Monaco" w:cs="Monaco"/>
                      <w:color w:val="000000"/>
                      <w:sz w:val="32"/>
                      <w:szCs w:val="32"/>
                      <w:lang w:val="en-US"/>
                    </w:rPr>
                  </w:rPrChange>
                </w:rPr>
                <w:t>exec</w:t>
              </w:r>
              <w:r w:rsidRPr="00A47B4C">
                <w:rPr>
                  <w:rFonts w:ascii="Monaco" w:hAnsi="Monaco" w:cs="Monaco"/>
                  <w:b/>
                  <w:bCs/>
                  <w:color w:val="000000"/>
                  <w:sz w:val="20"/>
                  <w:szCs w:val="20"/>
                  <w:lang w:val="en-US"/>
                  <w:rPrChange w:id="3503" w:author="Borja Gonzalez" w:date="2017-09-28T19:11:00Z">
                    <w:rPr>
                      <w:rFonts w:ascii="Monaco" w:hAnsi="Monaco" w:cs="Monaco"/>
                      <w:b/>
                      <w:bCs/>
                      <w:color w:val="000000"/>
                      <w:sz w:val="32"/>
                      <w:szCs w:val="32"/>
                      <w:lang w:val="en-US"/>
                    </w:rPr>
                  </w:rPrChange>
                </w:rPr>
                <w:t>(</w:t>
              </w:r>
              <w:r w:rsidRPr="00A47B4C">
                <w:rPr>
                  <w:rFonts w:ascii="Monaco" w:hAnsi="Monaco" w:cs="Monaco"/>
                  <w:color w:val="4E9A06"/>
                  <w:sz w:val="20"/>
                  <w:szCs w:val="20"/>
                  <w:lang w:val="en-US"/>
                  <w:rPrChange w:id="3504" w:author="Borja Gonzalez" w:date="2017-09-28T19:11:00Z">
                    <w:rPr>
                      <w:rFonts w:ascii="Monaco" w:hAnsi="Monaco" w:cs="Monaco"/>
                      <w:color w:val="4E9A06"/>
                      <w:sz w:val="32"/>
                      <w:szCs w:val="32"/>
                      <w:lang w:val="en-US"/>
                    </w:rPr>
                  </w:rPrChange>
                </w:rPr>
                <w:t>"SELECT * FROM datos_pacientes WHERE N_Paciente = "</w:t>
              </w:r>
              <w:r w:rsidRPr="00A47B4C">
                <w:rPr>
                  <w:rFonts w:ascii="Monaco" w:hAnsi="Monaco" w:cs="Monaco"/>
                  <w:b/>
                  <w:bCs/>
                  <w:color w:val="CE5C00"/>
                  <w:sz w:val="20"/>
                  <w:szCs w:val="20"/>
                  <w:lang w:val="en-US"/>
                  <w:rPrChange w:id="3505" w:author="Borja Gonzalez" w:date="2017-09-28T19:11:00Z">
                    <w:rPr>
                      <w:rFonts w:ascii="Monaco" w:hAnsi="Monaco" w:cs="Monaco"/>
                      <w:b/>
                      <w:bCs/>
                      <w:color w:val="CE5C00"/>
                      <w:sz w:val="32"/>
                      <w:szCs w:val="32"/>
                      <w:lang w:val="en-US"/>
                    </w:rPr>
                  </w:rPrChange>
                </w:rPr>
                <w:t>+</w:t>
              </w:r>
              <w:r w:rsidRPr="00A47B4C">
                <w:rPr>
                  <w:rFonts w:ascii="Monaco" w:hAnsi="Monaco" w:cs="Monaco"/>
                  <w:color w:val="000000"/>
                  <w:sz w:val="20"/>
                  <w:szCs w:val="20"/>
                  <w:lang w:val="en-US"/>
                  <w:rPrChange w:id="3506" w:author="Borja Gonzalez" w:date="2017-09-28T19:11:00Z">
                    <w:rPr>
                      <w:rFonts w:ascii="Monaco" w:hAnsi="Monaco" w:cs="Monaco"/>
                      <w:color w:val="000000"/>
                      <w:sz w:val="32"/>
                      <w:szCs w:val="32"/>
                      <w:lang w:val="en-US"/>
                    </w:rPr>
                  </w:rPrChange>
                </w:rPr>
                <w:t>datos</w:t>
              </w:r>
              <w:r w:rsidRPr="00A47B4C">
                <w:rPr>
                  <w:rFonts w:ascii="Monaco" w:hAnsi="Monaco" w:cs="Monaco"/>
                  <w:b/>
                  <w:bCs/>
                  <w:color w:val="000000"/>
                  <w:sz w:val="20"/>
                  <w:szCs w:val="20"/>
                  <w:lang w:val="en-US"/>
                  <w:rPrChange w:id="3507" w:author="Borja Gonzalez" w:date="2017-09-28T19:11: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3508" w:author="Borja Gonzalez" w:date="2017-09-28T19:11:00Z">
                    <w:rPr>
                      <w:rFonts w:ascii="Monaco" w:hAnsi="Monaco" w:cs="Monaco"/>
                      <w:color w:val="000000"/>
                      <w:sz w:val="32"/>
                      <w:szCs w:val="32"/>
                      <w:lang w:val="en-US"/>
                    </w:rPr>
                  </w:rPrChange>
                </w:rPr>
                <w:t>id</w:t>
              </w:r>
              <w:r w:rsidRPr="00A47B4C">
                <w:rPr>
                  <w:rFonts w:ascii="Monaco" w:hAnsi="Monaco" w:cs="Monaco"/>
                  <w:b/>
                  <w:bCs/>
                  <w:color w:val="CE5C00"/>
                  <w:sz w:val="20"/>
                  <w:szCs w:val="20"/>
                  <w:lang w:val="en-US"/>
                  <w:rPrChange w:id="3509" w:author="Borja Gonzalez" w:date="2017-09-28T19:11:00Z">
                    <w:rPr>
                      <w:rFonts w:ascii="Monaco" w:hAnsi="Monaco" w:cs="Monaco"/>
                      <w:b/>
                      <w:bCs/>
                      <w:color w:val="CE5C00"/>
                      <w:sz w:val="32"/>
                      <w:szCs w:val="32"/>
                      <w:lang w:val="en-US"/>
                    </w:rPr>
                  </w:rPrChange>
                </w:rPr>
                <w:t>+</w:t>
              </w:r>
              <w:r w:rsidRPr="00A47B4C">
                <w:rPr>
                  <w:rFonts w:ascii="Monaco" w:hAnsi="Monaco" w:cs="Monaco"/>
                  <w:color w:val="4E9A06"/>
                  <w:sz w:val="20"/>
                  <w:szCs w:val="20"/>
                  <w:lang w:val="en-US"/>
                  <w:rPrChange w:id="3510" w:author="Borja Gonzalez" w:date="2017-09-28T19:11:00Z">
                    <w:rPr>
                      <w:rFonts w:ascii="Monaco" w:hAnsi="Monaco" w:cs="Monaco"/>
                      <w:color w:val="4E9A06"/>
                      <w:sz w:val="32"/>
                      <w:szCs w:val="32"/>
                      <w:lang w:val="en-US"/>
                    </w:rPr>
                  </w:rPrChange>
                </w:rPr>
                <w:t>" ORDER BY datetime(FECHA) asc LIMIT (select count() from datos_pacientes)"</w:t>
              </w:r>
              <w:r w:rsidRPr="00A47B4C">
                <w:rPr>
                  <w:rFonts w:ascii="Monaco" w:hAnsi="Monaco" w:cs="Monaco"/>
                  <w:b/>
                  <w:bCs/>
                  <w:color w:val="000000"/>
                  <w:sz w:val="20"/>
                  <w:szCs w:val="20"/>
                  <w:lang w:val="en-US"/>
                  <w:rPrChange w:id="3511" w:author="Borja Gonzalez" w:date="2017-09-28T19:11:00Z">
                    <w:rPr>
                      <w:rFonts w:ascii="Monaco" w:hAnsi="Monaco" w:cs="Monaco"/>
                      <w:b/>
                      <w:bCs/>
                      <w:color w:val="000000"/>
                      <w:sz w:val="32"/>
                      <w:szCs w:val="32"/>
                      <w:lang w:val="en-US"/>
                    </w:rPr>
                  </w:rPrChange>
                </w:rPr>
                <w:t>);</w:t>
              </w:r>
            </w:ins>
          </w:p>
          <w:p w14:paraId="76446955" w14:textId="77777777" w:rsidR="00A47B4C" w:rsidRPr="00A47B4C" w:rsidRDefault="00A47B4C" w:rsidP="00A47B4C">
            <w:pPr>
              <w:widowControl w:val="0"/>
              <w:autoSpaceDE w:val="0"/>
              <w:autoSpaceDN w:val="0"/>
              <w:adjustRightInd w:val="0"/>
              <w:rPr>
                <w:ins w:id="3512" w:author="Borja Gonzalez" w:date="2017-09-28T19:11:00Z"/>
                <w:rFonts w:ascii="Monaco" w:hAnsi="Monaco" w:cs="Monaco"/>
                <w:sz w:val="20"/>
                <w:szCs w:val="20"/>
                <w:lang w:val="en-US"/>
                <w:rPrChange w:id="3513" w:author="Borja Gonzalez" w:date="2017-09-28T19:11:00Z">
                  <w:rPr>
                    <w:ins w:id="3514" w:author="Borja Gonzalez" w:date="2017-09-28T19:11:00Z"/>
                    <w:rFonts w:ascii="Monaco" w:hAnsi="Monaco" w:cs="Monaco"/>
                    <w:sz w:val="32"/>
                    <w:szCs w:val="32"/>
                    <w:lang w:val="en-US"/>
                  </w:rPr>
                </w:rPrChange>
              </w:rPr>
            </w:pPr>
          </w:p>
          <w:p w14:paraId="3989DD49" w14:textId="77777777" w:rsidR="00A47B4C" w:rsidRPr="00A47B4C" w:rsidRDefault="00A47B4C" w:rsidP="00A47B4C">
            <w:pPr>
              <w:keepNext/>
              <w:keepLines/>
              <w:widowControl w:val="0"/>
              <w:autoSpaceDE w:val="0"/>
              <w:autoSpaceDN w:val="0"/>
              <w:adjustRightInd w:val="0"/>
              <w:spacing w:before="200"/>
              <w:outlineLvl w:val="4"/>
              <w:rPr>
                <w:ins w:id="3515" w:author="Borja Gonzalez" w:date="2017-09-28T19:11:00Z"/>
                <w:rFonts w:ascii="Monaco" w:hAnsi="Monaco" w:cs="Monaco"/>
                <w:sz w:val="20"/>
                <w:szCs w:val="20"/>
                <w:lang w:val="en-US"/>
                <w:rPrChange w:id="3516" w:author="Borja Gonzalez" w:date="2017-09-28T19:11:00Z">
                  <w:rPr>
                    <w:ins w:id="3517" w:author="Borja Gonzalez" w:date="2017-09-28T19:11:00Z"/>
                    <w:rFonts w:ascii="Monaco" w:eastAsiaTheme="majorEastAsia" w:hAnsi="Monaco" w:cs="Monaco"/>
                    <w:color w:val="243F60" w:themeColor="accent1" w:themeShade="7F"/>
                    <w:sz w:val="32"/>
                    <w:szCs w:val="32"/>
                    <w:lang w:val="en-US"/>
                  </w:rPr>
                </w:rPrChange>
              </w:rPr>
            </w:pPr>
            <w:ins w:id="3518" w:author="Borja Gonzalez" w:date="2017-09-28T19:11:00Z">
              <w:r w:rsidRPr="00A47B4C">
                <w:rPr>
                  <w:rFonts w:ascii="Monaco" w:hAnsi="Monaco" w:cs="Monaco"/>
                  <w:sz w:val="20"/>
                  <w:szCs w:val="20"/>
                  <w:lang w:val="en-US"/>
                  <w:rPrChange w:id="3519" w:author="Borja Gonzalez" w:date="2017-09-28T19:11:00Z">
                    <w:rPr>
                      <w:rFonts w:ascii="Monaco" w:hAnsi="Monaco" w:cs="Monaco"/>
                      <w:sz w:val="32"/>
                      <w:szCs w:val="32"/>
                      <w:lang w:val="en-US"/>
                    </w:rPr>
                  </w:rPrChange>
                </w:rPr>
                <w:t xml:space="preserve">    </w:t>
              </w:r>
              <w:r w:rsidRPr="00A47B4C">
                <w:rPr>
                  <w:rFonts w:ascii="Monaco" w:hAnsi="Monaco" w:cs="Monaco"/>
                  <w:color w:val="000000"/>
                  <w:sz w:val="20"/>
                  <w:szCs w:val="20"/>
                  <w:lang w:val="en-US"/>
                  <w:rPrChange w:id="3520" w:author="Borja Gonzalez" w:date="2017-09-28T19:11:00Z">
                    <w:rPr>
                      <w:rFonts w:ascii="Monaco" w:hAnsi="Monaco" w:cs="Monaco"/>
                      <w:color w:val="000000"/>
                      <w:sz w:val="32"/>
                      <w:szCs w:val="32"/>
                      <w:lang w:val="en-US"/>
                    </w:rPr>
                  </w:rPrChange>
                </w:rPr>
                <w:t>socket</w:t>
              </w:r>
              <w:r w:rsidRPr="00A47B4C">
                <w:rPr>
                  <w:rFonts w:ascii="Monaco" w:hAnsi="Monaco" w:cs="Monaco"/>
                  <w:b/>
                  <w:bCs/>
                  <w:color w:val="000000"/>
                  <w:sz w:val="20"/>
                  <w:szCs w:val="20"/>
                  <w:lang w:val="en-US"/>
                  <w:rPrChange w:id="3521" w:author="Borja Gonzalez" w:date="2017-09-28T19:11: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3522" w:author="Borja Gonzalez" w:date="2017-09-28T19:11:00Z">
                    <w:rPr>
                      <w:rFonts w:ascii="Monaco" w:hAnsi="Monaco" w:cs="Monaco"/>
                      <w:color w:val="000000"/>
                      <w:sz w:val="32"/>
                      <w:szCs w:val="32"/>
                      <w:lang w:val="en-US"/>
                    </w:rPr>
                  </w:rPrChange>
                </w:rPr>
                <w:t>emit</w:t>
              </w:r>
              <w:r w:rsidRPr="00A47B4C">
                <w:rPr>
                  <w:rFonts w:ascii="Monaco" w:hAnsi="Monaco" w:cs="Monaco"/>
                  <w:b/>
                  <w:bCs/>
                  <w:color w:val="000000"/>
                  <w:sz w:val="20"/>
                  <w:szCs w:val="20"/>
                  <w:lang w:val="en-US"/>
                  <w:rPrChange w:id="3523" w:author="Borja Gonzalez" w:date="2017-09-28T19:11:00Z">
                    <w:rPr>
                      <w:rFonts w:ascii="Monaco" w:hAnsi="Monaco" w:cs="Monaco"/>
                      <w:b/>
                      <w:bCs/>
                      <w:color w:val="000000"/>
                      <w:sz w:val="32"/>
                      <w:szCs w:val="32"/>
                      <w:lang w:val="en-US"/>
                    </w:rPr>
                  </w:rPrChange>
                </w:rPr>
                <w:t>(</w:t>
              </w:r>
              <w:r w:rsidRPr="00A47B4C">
                <w:rPr>
                  <w:rFonts w:ascii="Monaco" w:hAnsi="Monaco" w:cs="Monaco"/>
                  <w:color w:val="4E9A06"/>
                  <w:sz w:val="20"/>
                  <w:szCs w:val="20"/>
                  <w:lang w:val="en-US"/>
                  <w:rPrChange w:id="3524" w:author="Borja Gonzalez" w:date="2017-09-28T19:11:00Z">
                    <w:rPr>
                      <w:rFonts w:ascii="Monaco" w:hAnsi="Monaco" w:cs="Monaco"/>
                      <w:color w:val="4E9A06"/>
                      <w:sz w:val="32"/>
                      <w:szCs w:val="32"/>
                      <w:lang w:val="en-US"/>
                    </w:rPr>
                  </w:rPrChange>
                </w:rPr>
                <w:t>"datos_paciente"</w:t>
              </w:r>
              <w:r w:rsidRPr="00A47B4C">
                <w:rPr>
                  <w:rFonts w:ascii="Monaco" w:hAnsi="Monaco" w:cs="Monaco"/>
                  <w:b/>
                  <w:bCs/>
                  <w:color w:val="000000"/>
                  <w:sz w:val="20"/>
                  <w:szCs w:val="20"/>
                  <w:lang w:val="en-US"/>
                  <w:rPrChange w:id="3525" w:author="Borja Gonzalez" w:date="2017-09-28T19:11: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3526" w:author="Borja Gonzalez" w:date="2017-09-28T19:11:00Z">
                    <w:rPr>
                      <w:rFonts w:ascii="Monaco" w:hAnsi="Monaco" w:cs="Monaco"/>
                      <w:color w:val="000000"/>
                      <w:sz w:val="32"/>
                      <w:szCs w:val="32"/>
                      <w:lang w:val="en-US"/>
                    </w:rPr>
                  </w:rPrChange>
                </w:rPr>
                <w:t>datos_paciente</w:t>
              </w:r>
              <w:r w:rsidRPr="00A47B4C">
                <w:rPr>
                  <w:rFonts w:ascii="Monaco" w:hAnsi="Monaco" w:cs="Monaco"/>
                  <w:b/>
                  <w:bCs/>
                  <w:color w:val="000000"/>
                  <w:sz w:val="20"/>
                  <w:szCs w:val="20"/>
                  <w:lang w:val="en-US"/>
                  <w:rPrChange w:id="3527" w:author="Borja Gonzalez" w:date="2017-09-28T19:11:00Z">
                    <w:rPr>
                      <w:rFonts w:ascii="Monaco" w:hAnsi="Monaco" w:cs="Monaco"/>
                      <w:b/>
                      <w:bCs/>
                      <w:color w:val="000000"/>
                      <w:sz w:val="32"/>
                      <w:szCs w:val="32"/>
                      <w:lang w:val="en-US"/>
                    </w:rPr>
                  </w:rPrChange>
                </w:rPr>
                <w:t>);</w:t>
              </w:r>
            </w:ins>
          </w:p>
          <w:p w14:paraId="78FB19A6" w14:textId="77777777" w:rsidR="00A47B4C" w:rsidRPr="00A47B4C" w:rsidRDefault="00A47B4C" w:rsidP="00A47B4C">
            <w:pPr>
              <w:widowControl w:val="0"/>
              <w:autoSpaceDE w:val="0"/>
              <w:autoSpaceDN w:val="0"/>
              <w:adjustRightInd w:val="0"/>
              <w:rPr>
                <w:ins w:id="3528" w:author="Borja Gonzalez" w:date="2017-09-28T19:11:00Z"/>
                <w:rFonts w:ascii="Monaco" w:hAnsi="Monaco" w:cs="Monaco"/>
                <w:sz w:val="20"/>
                <w:szCs w:val="20"/>
                <w:lang w:val="en-US"/>
                <w:rPrChange w:id="3529" w:author="Borja Gonzalez" w:date="2017-09-28T19:11:00Z">
                  <w:rPr>
                    <w:ins w:id="3530" w:author="Borja Gonzalez" w:date="2017-09-28T19:11:00Z"/>
                    <w:rFonts w:ascii="Monaco" w:hAnsi="Monaco" w:cs="Monaco"/>
                    <w:sz w:val="32"/>
                    <w:szCs w:val="32"/>
                    <w:lang w:val="en-US"/>
                  </w:rPr>
                </w:rPrChange>
              </w:rPr>
            </w:pPr>
          </w:p>
          <w:p w14:paraId="5413F73B" w14:textId="77777777" w:rsidR="00A47B4C" w:rsidRPr="00A47B4C" w:rsidRDefault="00A47B4C" w:rsidP="00A47B4C">
            <w:pPr>
              <w:keepNext/>
              <w:keepLines/>
              <w:widowControl w:val="0"/>
              <w:autoSpaceDE w:val="0"/>
              <w:autoSpaceDN w:val="0"/>
              <w:adjustRightInd w:val="0"/>
              <w:spacing w:before="200"/>
              <w:outlineLvl w:val="4"/>
              <w:rPr>
                <w:ins w:id="3531" w:author="Borja Gonzalez" w:date="2017-09-28T19:11:00Z"/>
                <w:rFonts w:ascii="Monaco" w:hAnsi="Monaco" w:cs="Monaco"/>
                <w:sz w:val="20"/>
                <w:szCs w:val="20"/>
                <w:lang w:val="en-US"/>
                <w:rPrChange w:id="3532" w:author="Borja Gonzalez" w:date="2017-09-28T19:11:00Z">
                  <w:rPr>
                    <w:ins w:id="3533" w:author="Borja Gonzalez" w:date="2017-09-28T19:11:00Z"/>
                    <w:rFonts w:ascii="Monaco" w:eastAsiaTheme="majorEastAsia" w:hAnsi="Monaco" w:cs="Monaco"/>
                    <w:color w:val="243F60" w:themeColor="accent1" w:themeShade="7F"/>
                    <w:sz w:val="32"/>
                    <w:szCs w:val="32"/>
                    <w:lang w:val="en-US"/>
                  </w:rPr>
                </w:rPrChange>
              </w:rPr>
            </w:pPr>
            <w:ins w:id="3534" w:author="Borja Gonzalez" w:date="2017-09-28T19:11:00Z">
              <w:r w:rsidRPr="00A47B4C">
                <w:rPr>
                  <w:rFonts w:ascii="Monaco" w:hAnsi="Monaco" w:cs="Monaco"/>
                  <w:sz w:val="20"/>
                  <w:szCs w:val="20"/>
                  <w:lang w:val="en-US"/>
                  <w:rPrChange w:id="3535" w:author="Borja Gonzalez" w:date="2017-09-28T19:11:00Z">
                    <w:rPr>
                      <w:rFonts w:ascii="Monaco" w:hAnsi="Monaco" w:cs="Monaco"/>
                      <w:sz w:val="32"/>
                      <w:szCs w:val="32"/>
                      <w:lang w:val="en-US"/>
                    </w:rPr>
                  </w:rPrChange>
                </w:rPr>
                <w:t xml:space="preserve">    </w:t>
              </w:r>
              <w:r w:rsidRPr="00A47B4C">
                <w:rPr>
                  <w:rFonts w:ascii="Monaco" w:hAnsi="Monaco" w:cs="Monaco"/>
                  <w:color w:val="000000"/>
                  <w:sz w:val="20"/>
                  <w:szCs w:val="20"/>
                  <w:lang w:val="en-US"/>
                  <w:rPrChange w:id="3536" w:author="Borja Gonzalez" w:date="2017-09-28T19:11:00Z">
                    <w:rPr>
                      <w:rFonts w:ascii="Monaco" w:hAnsi="Monaco" w:cs="Monaco"/>
                      <w:color w:val="000000"/>
                      <w:sz w:val="32"/>
                      <w:szCs w:val="32"/>
                      <w:lang w:val="en-US"/>
                    </w:rPr>
                  </w:rPrChange>
                </w:rPr>
                <w:t>db</w:t>
              </w:r>
              <w:r w:rsidRPr="00A47B4C">
                <w:rPr>
                  <w:rFonts w:ascii="Monaco" w:hAnsi="Monaco" w:cs="Monaco"/>
                  <w:b/>
                  <w:bCs/>
                  <w:color w:val="000000"/>
                  <w:sz w:val="20"/>
                  <w:szCs w:val="20"/>
                  <w:lang w:val="en-US"/>
                  <w:rPrChange w:id="3537" w:author="Borja Gonzalez" w:date="2017-09-28T19:11: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3538" w:author="Borja Gonzalez" w:date="2017-09-28T19:11:00Z">
                    <w:rPr>
                      <w:rFonts w:ascii="Monaco" w:hAnsi="Monaco" w:cs="Monaco"/>
                      <w:color w:val="000000"/>
                      <w:sz w:val="32"/>
                      <w:szCs w:val="32"/>
                      <w:lang w:val="en-US"/>
                    </w:rPr>
                  </w:rPrChange>
                </w:rPr>
                <w:t>close</w:t>
              </w:r>
              <w:r w:rsidRPr="00A47B4C">
                <w:rPr>
                  <w:rFonts w:ascii="Monaco" w:hAnsi="Monaco" w:cs="Monaco"/>
                  <w:b/>
                  <w:bCs/>
                  <w:color w:val="000000"/>
                  <w:sz w:val="20"/>
                  <w:szCs w:val="20"/>
                  <w:lang w:val="en-US"/>
                  <w:rPrChange w:id="3539" w:author="Borja Gonzalez" w:date="2017-09-28T19:11:00Z">
                    <w:rPr>
                      <w:rFonts w:ascii="Monaco" w:hAnsi="Monaco" w:cs="Monaco"/>
                      <w:b/>
                      <w:bCs/>
                      <w:color w:val="000000"/>
                      <w:sz w:val="32"/>
                      <w:szCs w:val="32"/>
                      <w:lang w:val="en-US"/>
                    </w:rPr>
                  </w:rPrChange>
                </w:rPr>
                <w:t>();</w:t>
              </w:r>
            </w:ins>
          </w:p>
          <w:p w14:paraId="1D006B14" w14:textId="77777777" w:rsidR="00A47B4C" w:rsidRPr="00A47B4C" w:rsidRDefault="00A47B4C" w:rsidP="00A47B4C">
            <w:pPr>
              <w:keepNext/>
              <w:keepLines/>
              <w:widowControl w:val="0"/>
              <w:autoSpaceDE w:val="0"/>
              <w:autoSpaceDN w:val="0"/>
              <w:adjustRightInd w:val="0"/>
              <w:spacing w:before="200"/>
              <w:outlineLvl w:val="4"/>
              <w:rPr>
                <w:ins w:id="3540" w:author="Borja Gonzalez" w:date="2017-09-28T19:11:00Z"/>
                <w:rFonts w:ascii="Monaco" w:hAnsi="Monaco" w:cs="Monaco"/>
                <w:sz w:val="20"/>
                <w:szCs w:val="20"/>
                <w:lang w:val="en-US"/>
                <w:rPrChange w:id="3541" w:author="Borja Gonzalez" w:date="2017-09-28T19:11:00Z">
                  <w:rPr>
                    <w:ins w:id="3542" w:author="Borja Gonzalez" w:date="2017-09-28T19:11:00Z"/>
                    <w:rFonts w:ascii="Monaco" w:eastAsiaTheme="majorEastAsia" w:hAnsi="Monaco" w:cs="Monaco"/>
                    <w:color w:val="243F60" w:themeColor="accent1" w:themeShade="7F"/>
                    <w:sz w:val="32"/>
                    <w:szCs w:val="32"/>
                    <w:lang w:val="en-US"/>
                  </w:rPr>
                </w:rPrChange>
              </w:rPr>
            </w:pPr>
            <w:ins w:id="3543" w:author="Borja Gonzalez" w:date="2017-09-28T19:11:00Z">
              <w:r w:rsidRPr="00A47B4C">
                <w:rPr>
                  <w:rFonts w:ascii="Monaco" w:hAnsi="Monaco" w:cs="Monaco"/>
                  <w:sz w:val="20"/>
                  <w:szCs w:val="20"/>
                  <w:lang w:val="en-US"/>
                  <w:rPrChange w:id="3544" w:author="Borja Gonzalez" w:date="2017-09-28T19:11:00Z">
                    <w:rPr>
                      <w:rFonts w:ascii="Monaco" w:hAnsi="Monaco" w:cs="Monaco"/>
                      <w:sz w:val="32"/>
                      <w:szCs w:val="32"/>
                      <w:lang w:val="en-US"/>
                    </w:rPr>
                  </w:rPrChange>
                </w:rPr>
                <w:t xml:space="preserve">    </w:t>
              </w:r>
              <w:r w:rsidRPr="00A47B4C">
                <w:rPr>
                  <w:rFonts w:ascii="Monaco" w:hAnsi="Monaco" w:cs="Monaco"/>
                  <w:color w:val="000000"/>
                  <w:sz w:val="20"/>
                  <w:szCs w:val="20"/>
                  <w:lang w:val="en-US"/>
                  <w:rPrChange w:id="3545" w:author="Borja Gonzalez" w:date="2017-09-28T19:11:00Z">
                    <w:rPr>
                      <w:rFonts w:ascii="Monaco" w:hAnsi="Monaco" w:cs="Monaco"/>
                      <w:color w:val="000000"/>
                      <w:sz w:val="32"/>
                      <w:szCs w:val="32"/>
                      <w:lang w:val="en-US"/>
                    </w:rPr>
                  </w:rPrChange>
                </w:rPr>
                <w:t>console</w:t>
              </w:r>
              <w:r w:rsidRPr="00A47B4C">
                <w:rPr>
                  <w:rFonts w:ascii="Monaco" w:hAnsi="Monaco" w:cs="Monaco"/>
                  <w:b/>
                  <w:bCs/>
                  <w:color w:val="000000"/>
                  <w:sz w:val="20"/>
                  <w:szCs w:val="20"/>
                  <w:lang w:val="en-US"/>
                  <w:rPrChange w:id="3546" w:author="Borja Gonzalez" w:date="2017-09-28T19:11: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3547" w:author="Borja Gonzalez" w:date="2017-09-28T19:11:00Z">
                    <w:rPr>
                      <w:rFonts w:ascii="Monaco" w:hAnsi="Monaco" w:cs="Monaco"/>
                      <w:color w:val="000000"/>
                      <w:sz w:val="32"/>
                      <w:szCs w:val="32"/>
                      <w:lang w:val="en-US"/>
                    </w:rPr>
                  </w:rPrChange>
                </w:rPr>
                <w:t>log</w:t>
              </w:r>
              <w:r w:rsidRPr="00A47B4C">
                <w:rPr>
                  <w:rFonts w:ascii="Monaco" w:hAnsi="Monaco" w:cs="Monaco"/>
                  <w:b/>
                  <w:bCs/>
                  <w:color w:val="000000"/>
                  <w:sz w:val="20"/>
                  <w:szCs w:val="20"/>
                  <w:lang w:val="en-US"/>
                  <w:rPrChange w:id="3548" w:author="Borja Gonzalez" w:date="2017-09-28T19:11: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3549" w:author="Borja Gonzalez" w:date="2017-09-28T19:11:00Z">
                    <w:rPr>
                      <w:rFonts w:ascii="Monaco" w:hAnsi="Monaco" w:cs="Monaco"/>
                      <w:color w:val="000000"/>
                      <w:sz w:val="32"/>
                      <w:szCs w:val="32"/>
                      <w:lang w:val="en-US"/>
                    </w:rPr>
                  </w:rPrChange>
                </w:rPr>
                <w:t>timestamp</w:t>
              </w:r>
              <w:r w:rsidRPr="00A47B4C">
                <w:rPr>
                  <w:rFonts w:ascii="Monaco" w:hAnsi="Monaco" w:cs="Monaco"/>
                  <w:b/>
                  <w:bCs/>
                  <w:color w:val="000000"/>
                  <w:sz w:val="20"/>
                  <w:szCs w:val="20"/>
                  <w:lang w:val="en-US"/>
                  <w:rPrChange w:id="3550" w:author="Borja Gonzalez" w:date="2017-09-28T19:11:00Z">
                    <w:rPr>
                      <w:rFonts w:ascii="Monaco" w:hAnsi="Monaco" w:cs="Monaco"/>
                      <w:b/>
                      <w:bCs/>
                      <w:color w:val="000000"/>
                      <w:sz w:val="32"/>
                      <w:szCs w:val="32"/>
                      <w:lang w:val="en-US"/>
                    </w:rPr>
                  </w:rPrChange>
                </w:rPr>
                <w:t>(</w:t>
              </w:r>
              <w:r w:rsidRPr="00A47B4C">
                <w:rPr>
                  <w:rFonts w:ascii="Monaco" w:hAnsi="Monaco" w:cs="Monaco"/>
                  <w:color w:val="4E9A06"/>
                  <w:sz w:val="20"/>
                  <w:szCs w:val="20"/>
                  <w:lang w:val="en-US"/>
                  <w:rPrChange w:id="3551" w:author="Borja Gonzalez" w:date="2017-09-28T19:11:00Z">
                    <w:rPr>
                      <w:rFonts w:ascii="Monaco" w:hAnsi="Monaco" w:cs="Monaco"/>
                      <w:color w:val="4E9A06"/>
                      <w:sz w:val="32"/>
                      <w:szCs w:val="32"/>
                      <w:lang w:val="en-US"/>
                    </w:rPr>
                  </w:rPrChange>
                </w:rPr>
                <w:t>'hh:mm:ss:iii'</w:t>
              </w:r>
              <w:r w:rsidRPr="00A47B4C">
                <w:rPr>
                  <w:rFonts w:ascii="Monaco" w:hAnsi="Monaco" w:cs="Monaco"/>
                  <w:b/>
                  <w:bCs/>
                  <w:color w:val="000000"/>
                  <w:sz w:val="20"/>
                  <w:szCs w:val="20"/>
                  <w:lang w:val="en-US"/>
                  <w:rPrChange w:id="3552" w:author="Borja Gonzalez" w:date="2017-09-28T19:11:00Z">
                    <w:rPr>
                      <w:rFonts w:ascii="Monaco" w:hAnsi="Monaco" w:cs="Monaco"/>
                      <w:b/>
                      <w:bCs/>
                      <w:color w:val="000000"/>
                      <w:sz w:val="32"/>
                      <w:szCs w:val="32"/>
                      <w:lang w:val="en-US"/>
                    </w:rPr>
                  </w:rPrChange>
                </w:rPr>
                <w:t>)</w:t>
              </w:r>
              <w:r w:rsidRPr="00A47B4C">
                <w:rPr>
                  <w:rFonts w:ascii="Monaco" w:hAnsi="Monaco" w:cs="Monaco"/>
                  <w:b/>
                  <w:bCs/>
                  <w:color w:val="CE5C00"/>
                  <w:sz w:val="20"/>
                  <w:szCs w:val="20"/>
                  <w:lang w:val="en-US"/>
                  <w:rPrChange w:id="3553" w:author="Borja Gonzalez" w:date="2017-09-28T19:11:00Z">
                    <w:rPr>
                      <w:rFonts w:ascii="Monaco" w:hAnsi="Monaco" w:cs="Monaco"/>
                      <w:b/>
                      <w:bCs/>
                      <w:color w:val="CE5C00"/>
                      <w:sz w:val="32"/>
                      <w:szCs w:val="32"/>
                      <w:lang w:val="en-US"/>
                    </w:rPr>
                  </w:rPrChange>
                </w:rPr>
                <w:t>+</w:t>
              </w:r>
              <w:r w:rsidRPr="00A47B4C">
                <w:rPr>
                  <w:rFonts w:ascii="Monaco" w:hAnsi="Monaco" w:cs="Monaco"/>
                  <w:color w:val="4E9A06"/>
                  <w:sz w:val="20"/>
                  <w:szCs w:val="20"/>
                  <w:lang w:val="en-US"/>
                  <w:rPrChange w:id="3554" w:author="Borja Gonzalez" w:date="2017-09-28T19:11:00Z">
                    <w:rPr>
                      <w:rFonts w:ascii="Monaco" w:hAnsi="Monaco" w:cs="Monaco"/>
                      <w:color w:val="4E9A06"/>
                      <w:sz w:val="32"/>
                      <w:szCs w:val="32"/>
                      <w:lang w:val="en-US"/>
                    </w:rPr>
                  </w:rPrChange>
                </w:rPr>
                <w:t>" Base de datos cerrada"</w:t>
              </w:r>
              <w:r w:rsidRPr="00A47B4C">
                <w:rPr>
                  <w:rFonts w:ascii="Monaco" w:hAnsi="Monaco" w:cs="Monaco"/>
                  <w:b/>
                  <w:bCs/>
                  <w:color w:val="000000"/>
                  <w:sz w:val="20"/>
                  <w:szCs w:val="20"/>
                  <w:lang w:val="en-US"/>
                  <w:rPrChange w:id="3555" w:author="Borja Gonzalez" w:date="2017-09-28T19:11:00Z">
                    <w:rPr>
                      <w:rFonts w:ascii="Monaco" w:hAnsi="Monaco" w:cs="Monaco"/>
                      <w:b/>
                      <w:bCs/>
                      <w:color w:val="000000"/>
                      <w:sz w:val="32"/>
                      <w:szCs w:val="32"/>
                      <w:lang w:val="en-US"/>
                    </w:rPr>
                  </w:rPrChange>
                </w:rPr>
                <w:t>);</w:t>
              </w:r>
            </w:ins>
          </w:p>
          <w:p w14:paraId="34188D2C" w14:textId="77777777" w:rsidR="00A47B4C" w:rsidRPr="00A47B4C" w:rsidRDefault="00A47B4C" w:rsidP="00A47B4C">
            <w:pPr>
              <w:keepNext/>
              <w:keepLines/>
              <w:widowControl w:val="0"/>
              <w:autoSpaceDE w:val="0"/>
              <w:autoSpaceDN w:val="0"/>
              <w:adjustRightInd w:val="0"/>
              <w:spacing w:before="200"/>
              <w:outlineLvl w:val="4"/>
              <w:rPr>
                <w:ins w:id="3556" w:author="Borja Gonzalez" w:date="2017-09-28T19:11:00Z"/>
                <w:rFonts w:ascii="Monaco" w:hAnsi="Monaco" w:cs="Monaco"/>
                <w:sz w:val="20"/>
                <w:szCs w:val="20"/>
                <w:lang w:val="en-US"/>
                <w:rPrChange w:id="3557" w:author="Borja Gonzalez" w:date="2017-09-28T19:11:00Z">
                  <w:rPr>
                    <w:ins w:id="3558" w:author="Borja Gonzalez" w:date="2017-09-28T19:11:00Z"/>
                    <w:rFonts w:ascii="Monaco" w:eastAsiaTheme="majorEastAsia" w:hAnsi="Monaco" w:cs="Monaco"/>
                    <w:color w:val="243F60" w:themeColor="accent1" w:themeShade="7F"/>
                    <w:sz w:val="32"/>
                    <w:szCs w:val="32"/>
                    <w:lang w:val="en-US"/>
                  </w:rPr>
                </w:rPrChange>
              </w:rPr>
            </w:pPr>
            <w:ins w:id="3559" w:author="Borja Gonzalez" w:date="2017-09-28T19:11:00Z">
              <w:r w:rsidRPr="00A47B4C">
                <w:rPr>
                  <w:rFonts w:ascii="Monaco" w:hAnsi="Monaco" w:cs="Monaco"/>
                  <w:b/>
                  <w:bCs/>
                  <w:color w:val="000000"/>
                  <w:sz w:val="20"/>
                  <w:szCs w:val="20"/>
                  <w:lang w:val="en-US"/>
                  <w:rPrChange w:id="3560" w:author="Borja Gonzalez" w:date="2017-09-28T19:11:00Z">
                    <w:rPr>
                      <w:rFonts w:ascii="Monaco" w:hAnsi="Monaco" w:cs="Monaco"/>
                      <w:b/>
                      <w:bCs/>
                      <w:color w:val="000000"/>
                      <w:sz w:val="32"/>
                      <w:szCs w:val="32"/>
                      <w:lang w:val="en-US"/>
                    </w:rPr>
                  </w:rPrChange>
                </w:rPr>
                <w:t>}</w:t>
              </w:r>
            </w:ins>
          </w:p>
          <w:p w14:paraId="133EBF0F" w14:textId="77777777" w:rsidR="00A47B4C" w:rsidRDefault="00A47B4C" w:rsidP="00BC4CE1">
            <w:pPr>
              <w:rPr>
                <w:ins w:id="3561" w:author="Borja Gonzalez" w:date="2017-09-28T19:11:00Z"/>
              </w:rPr>
            </w:pPr>
          </w:p>
        </w:tc>
      </w:tr>
    </w:tbl>
    <w:p w14:paraId="05014C45" w14:textId="7F508ECA" w:rsidR="006532AB" w:rsidRDefault="006532AB" w:rsidP="00BC4CE1"/>
    <w:p w14:paraId="02851C48" w14:textId="77777777" w:rsidR="006532AB" w:rsidRDefault="006532AB" w:rsidP="00BC4CE1"/>
    <w:p w14:paraId="479AA643" w14:textId="3BEF7C2E" w:rsidR="006532AB" w:rsidRDefault="006532AB" w:rsidP="00BC4CE1">
      <w:r>
        <w:t>Volvemos a observar el mismo comportamiento que en los aparados anteriores donde el servidor distingue la cabecera enviada por el cliente y opera en consecuencia. En este caso el comando SQL pide los datos de la base de datos ordenados por fecha ya que a la hora de mostrar los datos de movimiento es conveniente mostrarlos ordenados por fecha, pero sobretodo a la hora de mostrar la evolución de los movimientos es esencial que los datos se muestren en progresión con el tiempo, ya que no tendría sentido un gráfico de evolución temporal sin orden cronológico.</w:t>
      </w:r>
    </w:p>
    <w:p w14:paraId="68379AD3" w14:textId="77777777" w:rsidR="004A283A" w:rsidRDefault="004A283A" w:rsidP="00BC4CE1"/>
    <w:p w14:paraId="383B816C" w14:textId="77777777" w:rsidR="004A283A" w:rsidRDefault="004A283A" w:rsidP="00BC4CE1"/>
    <w:p w14:paraId="5DE0CDDF" w14:textId="7A3CD9F3" w:rsidR="004A283A" w:rsidRDefault="004A283A" w:rsidP="004A283A">
      <w:pPr>
        <w:pStyle w:val="Heading3"/>
      </w:pPr>
      <w:bookmarkStart w:id="3562" w:name="_Toc368246723"/>
      <w:r>
        <w:t>4.3.5.  Añadir datos de movimiento</w:t>
      </w:r>
      <w:bookmarkEnd w:id="3562"/>
    </w:p>
    <w:p w14:paraId="3BB0607A" w14:textId="77777777" w:rsidR="004A283A" w:rsidRDefault="004A283A" w:rsidP="004A283A"/>
    <w:p w14:paraId="34677731" w14:textId="4A6D660C" w:rsidR="004A283A" w:rsidRDefault="00822079" w:rsidP="004A283A">
      <w:r>
        <w:t>Para esta función tendremos una funcionalidad similar a la de añadir un paciente. Cambiará la forma de introducir los datos, que en vez de introducirlos en el navegador se seleccionará un archivo local.</w:t>
      </w:r>
    </w:p>
    <w:p w14:paraId="483593A1" w14:textId="77777777" w:rsidR="00822079" w:rsidRDefault="00822079" w:rsidP="004A283A"/>
    <w:p w14:paraId="61F0BD0A" w14:textId="6B910AF0" w:rsidR="00822079" w:rsidRDefault="00822079" w:rsidP="009A5E2B">
      <w:pPr>
        <w:pStyle w:val="Heading4"/>
      </w:pPr>
      <w:r>
        <w:t>4.3.5.1.  Funcionalidad en el lado del cliente</w:t>
      </w:r>
    </w:p>
    <w:p w14:paraId="365D7F04" w14:textId="77777777" w:rsidR="00822079" w:rsidRDefault="00822079" w:rsidP="009A5E2B"/>
    <w:p w14:paraId="10A23665" w14:textId="77777777" w:rsidR="00A47B4C" w:rsidRDefault="007A3CE4" w:rsidP="009A5E2B">
      <w:pPr>
        <w:rPr>
          <w:ins w:id="3563" w:author="Borja Gonzalez" w:date="2017-09-28T19:13:00Z"/>
        </w:rPr>
      </w:pPr>
      <w:del w:id="3564" w:author="Borja Gonzalez" w:date="2017-09-28T19:13:00Z">
        <w:r w:rsidDel="00A47B4C">
          <w:rPr>
            <w:noProof/>
            <w:lang w:val="en-US"/>
          </w:rPr>
          <w:drawing>
            <wp:inline distT="0" distB="0" distL="0" distR="0" wp14:anchorId="31D839E9" wp14:editId="4B61FB40">
              <wp:extent cx="6400800" cy="4233545"/>
              <wp:effectExtent l="0" t="0" r="0" b="8255"/>
              <wp:docPr id="4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401594" cy="4234070"/>
                      </a:xfrm>
                      <a:prstGeom prst="rect">
                        <a:avLst/>
                      </a:prstGeom>
                      <a:noFill/>
                      <a:ln>
                        <a:noFill/>
                      </a:ln>
                    </pic:spPr>
                  </pic:pic>
                </a:graphicData>
              </a:graphic>
            </wp:inline>
          </w:drawing>
        </w:r>
      </w:del>
    </w:p>
    <w:tbl>
      <w:tblPr>
        <w:tblStyle w:val="TableGrid"/>
        <w:tblW w:w="0" w:type="auto"/>
        <w:tblLook w:val="04A0" w:firstRow="1" w:lastRow="0" w:firstColumn="1" w:lastColumn="0" w:noHBand="0" w:noVBand="1"/>
      </w:tblPr>
      <w:tblGrid>
        <w:gridCol w:w="8856"/>
      </w:tblGrid>
      <w:tr w:rsidR="00A47B4C" w14:paraId="4658CC14" w14:textId="77777777" w:rsidTr="00A47B4C">
        <w:trPr>
          <w:ins w:id="3565" w:author="Borja Gonzalez" w:date="2017-09-28T19:13:00Z"/>
        </w:trPr>
        <w:tc>
          <w:tcPr>
            <w:tcW w:w="8856" w:type="dxa"/>
          </w:tcPr>
          <w:p w14:paraId="1A6F4BE9" w14:textId="77777777" w:rsidR="00A47B4C" w:rsidRPr="00A47B4C" w:rsidRDefault="00A47B4C" w:rsidP="00A47B4C">
            <w:pPr>
              <w:keepNext/>
              <w:keepLines/>
              <w:widowControl w:val="0"/>
              <w:autoSpaceDE w:val="0"/>
              <w:autoSpaceDN w:val="0"/>
              <w:adjustRightInd w:val="0"/>
              <w:spacing w:before="200"/>
              <w:outlineLvl w:val="4"/>
              <w:rPr>
                <w:ins w:id="3566" w:author="Borja Gonzalez" w:date="2017-09-28T19:13:00Z"/>
                <w:rFonts w:ascii="Monaco" w:hAnsi="Monaco" w:cs="Monaco"/>
                <w:sz w:val="20"/>
                <w:szCs w:val="20"/>
                <w:lang w:val="en-US"/>
                <w:rPrChange w:id="3567" w:author="Borja Gonzalez" w:date="2017-09-28T19:13:00Z">
                  <w:rPr>
                    <w:ins w:id="3568" w:author="Borja Gonzalez" w:date="2017-09-28T19:13:00Z"/>
                    <w:rFonts w:ascii="Monaco" w:eastAsiaTheme="majorEastAsia" w:hAnsi="Monaco" w:cs="Monaco"/>
                    <w:color w:val="243F60" w:themeColor="accent1" w:themeShade="7F"/>
                    <w:sz w:val="32"/>
                    <w:szCs w:val="32"/>
                    <w:lang w:val="en-US"/>
                  </w:rPr>
                </w:rPrChange>
              </w:rPr>
            </w:pPr>
            <w:ins w:id="3569" w:author="Borja Gonzalez" w:date="2017-09-28T19:13:00Z">
              <w:r w:rsidRPr="00A47B4C">
                <w:rPr>
                  <w:rFonts w:ascii="Monaco" w:hAnsi="Monaco" w:cs="Monaco"/>
                  <w:b/>
                  <w:bCs/>
                  <w:color w:val="204A87"/>
                  <w:sz w:val="20"/>
                  <w:szCs w:val="20"/>
                  <w:lang w:val="en-US"/>
                  <w:rPrChange w:id="3570" w:author="Borja Gonzalez" w:date="2017-09-28T19:13:00Z">
                    <w:rPr>
                      <w:rFonts w:ascii="Monaco" w:hAnsi="Monaco" w:cs="Monaco"/>
                      <w:b/>
                      <w:bCs/>
                      <w:color w:val="204A87"/>
                      <w:sz w:val="32"/>
                      <w:szCs w:val="32"/>
                      <w:lang w:val="en-US"/>
                    </w:rPr>
                  </w:rPrChange>
                </w:rPr>
                <w:lastRenderedPageBreak/>
                <w:t>&lt;button</w:t>
              </w:r>
              <w:r w:rsidRPr="00A47B4C">
                <w:rPr>
                  <w:rFonts w:ascii="Monaco" w:hAnsi="Monaco" w:cs="Monaco"/>
                  <w:sz w:val="20"/>
                  <w:szCs w:val="20"/>
                  <w:lang w:val="en-US"/>
                  <w:rPrChange w:id="3571" w:author="Borja Gonzalez" w:date="2017-09-28T19:13:00Z">
                    <w:rPr>
                      <w:rFonts w:ascii="Monaco" w:hAnsi="Monaco" w:cs="Monaco"/>
                      <w:sz w:val="32"/>
                      <w:szCs w:val="32"/>
                      <w:lang w:val="en-US"/>
                    </w:rPr>
                  </w:rPrChange>
                </w:rPr>
                <w:t xml:space="preserve"> </w:t>
              </w:r>
              <w:r w:rsidRPr="00A47B4C">
                <w:rPr>
                  <w:rFonts w:ascii="Monaco" w:hAnsi="Monaco" w:cs="Monaco"/>
                  <w:color w:val="C4A000"/>
                  <w:sz w:val="20"/>
                  <w:szCs w:val="20"/>
                  <w:lang w:val="en-US"/>
                  <w:rPrChange w:id="3572" w:author="Borja Gonzalez" w:date="2017-09-28T19:13:00Z">
                    <w:rPr>
                      <w:rFonts w:ascii="Monaco" w:hAnsi="Monaco" w:cs="Monaco"/>
                      <w:color w:val="C4A000"/>
                      <w:sz w:val="32"/>
                      <w:szCs w:val="32"/>
                      <w:lang w:val="en-US"/>
                    </w:rPr>
                  </w:rPrChange>
                </w:rPr>
                <w:t>id=</w:t>
              </w:r>
              <w:r w:rsidRPr="00A47B4C">
                <w:rPr>
                  <w:rFonts w:ascii="Monaco" w:hAnsi="Monaco" w:cs="Monaco"/>
                  <w:color w:val="4E9A06"/>
                  <w:sz w:val="20"/>
                  <w:szCs w:val="20"/>
                  <w:lang w:val="en-US"/>
                  <w:rPrChange w:id="3573" w:author="Borja Gonzalez" w:date="2017-09-28T19:13:00Z">
                    <w:rPr>
                      <w:rFonts w:ascii="Monaco" w:hAnsi="Monaco" w:cs="Monaco"/>
                      <w:color w:val="4E9A06"/>
                      <w:sz w:val="32"/>
                      <w:szCs w:val="32"/>
                      <w:lang w:val="en-US"/>
                    </w:rPr>
                  </w:rPrChange>
                </w:rPr>
                <w:t>"boton_x"</w:t>
              </w:r>
              <w:r w:rsidRPr="00A47B4C">
                <w:rPr>
                  <w:rFonts w:ascii="Monaco" w:hAnsi="Monaco" w:cs="Monaco"/>
                  <w:sz w:val="20"/>
                  <w:szCs w:val="20"/>
                  <w:lang w:val="en-US"/>
                  <w:rPrChange w:id="3574" w:author="Borja Gonzalez" w:date="2017-09-28T19:13:00Z">
                    <w:rPr>
                      <w:rFonts w:ascii="Monaco" w:hAnsi="Monaco" w:cs="Monaco"/>
                      <w:sz w:val="32"/>
                      <w:szCs w:val="32"/>
                      <w:lang w:val="en-US"/>
                    </w:rPr>
                  </w:rPrChange>
                </w:rPr>
                <w:t xml:space="preserve"> </w:t>
              </w:r>
              <w:r w:rsidRPr="00A47B4C">
                <w:rPr>
                  <w:rFonts w:ascii="Monaco" w:hAnsi="Monaco" w:cs="Monaco"/>
                  <w:color w:val="C4A000"/>
                  <w:sz w:val="20"/>
                  <w:szCs w:val="20"/>
                  <w:lang w:val="en-US"/>
                  <w:rPrChange w:id="3575" w:author="Borja Gonzalez" w:date="2017-09-28T19:13:00Z">
                    <w:rPr>
                      <w:rFonts w:ascii="Monaco" w:hAnsi="Monaco" w:cs="Monaco"/>
                      <w:color w:val="C4A000"/>
                      <w:sz w:val="32"/>
                      <w:szCs w:val="32"/>
                      <w:lang w:val="en-US"/>
                    </w:rPr>
                  </w:rPrChange>
                </w:rPr>
                <w:t>type=</w:t>
              </w:r>
              <w:r w:rsidRPr="00A47B4C">
                <w:rPr>
                  <w:rFonts w:ascii="Monaco" w:hAnsi="Monaco" w:cs="Monaco"/>
                  <w:color w:val="4E9A06"/>
                  <w:sz w:val="20"/>
                  <w:szCs w:val="20"/>
                  <w:lang w:val="en-US"/>
                  <w:rPrChange w:id="3576" w:author="Borja Gonzalez" w:date="2017-09-28T19:13:00Z">
                    <w:rPr>
                      <w:rFonts w:ascii="Monaco" w:hAnsi="Monaco" w:cs="Monaco"/>
                      <w:color w:val="4E9A06"/>
                      <w:sz w:val="32"/>
                      <w:szCs w:val="32"/>
                      <w:lang w:val="en-US"/>
                    </w:rPr>
                  </w:rPrChange>
                </w:rPr>
                <w:t>"button"</w:t>
              </w:r>
              <w:r w:rsidRPr="00A47B4C">
                <w:rPr>
                  <w:rFonts w:ascii="Monaco" w:hAnsi="Monaco" w:cs="Monaco"/>
                  <w:b/>
                  <w:bCs/>
                  <w:color w:val="204A87"/>
                  <w:sz w:val="20"/>
                  <w:szCs w:val="20"/>
                  <w:lang w:val="en-US"/>
                  <w:rPrChange w:id="3577" w:author="Borja Gonzalez" w:date="2017-09-28T19:13:00Z">
                    <w:rPr>
                      <w:rFonts w:ascii="Monaco" w:hAnsi="Monaco" w:cs="Monaco"/>
                      <w:b/>
                      <w:bCs/>
                      <w:color w:val="204A87"/>
                      <w:sz w:val="32"/>
                      <w:szCs w:val="32"/>
                      <w:lang w:val="en-US"/>
                    </w:rPr>
                  </w:rPrChange>
                </w:rPr>
                <w:t>&gt;</w:t>
              </w:r>
              <w:r w:rsidRPr="00A47B4C">
                <w:rPr>
                  <w:rFonts w:ascii="Monaco" w:hAnsi="Monaco" w:cs="Monaco"/>
                  <w:sz w:val="20"/>
                  <w:szCs w:val="20"/>
                  <w:lang w:val="en-US"/>
                  <w:rPrChange w:id="3578" w:author="Borja Gonzalez" w:date="2017-09-28T19:13:00Z">
                    <w:rPr>
                      <w:rFonts w:ascii="Monaco" w:hAnsi="Monaco" w:cs="Monaco"/>
                      <w:sz w:val="32"/>
                      <w:szCs w:val="32"/>
                      <w:lang w:val="en-US"/>
                    </w:rPr>
                  </w:rPrChange>
                </w:rPr>
                <w:t>Añadir datos</w:t>
              </w:r>
              <w:r w:rsidRPr="00A47B4C">
                <w:rPr>
                  <w:rFonts w:ascii="Monaco" w:hAnsi="Monaco" w:cs="Monaco"/>
                  <w:b/>
                  <w:bCs/>
                  <w:color w:val="204A87"/>
                  <w:sz w:val="20"/>
                  <w:szCs w:val="20"/>
                  <w:lang w:val="en-US"/>
                  <w:rPrChange w:id="3579" w:author="Borja Gonzalez" w:date="2017-09-28T19:13:00Z">
                    <w:rPr>
                      <w:rFonts w:ascii="Monaco" w:hAnsi="Monaco" w:cs="Monaco"/>
                      <w:b/>
                      <w:bCs/>
                      <w:color w:val="204A87"/>
                      <w:sz w:val="32"/>
                      <w:szCs w:val="32"/>
                      <w:lang w:val="en-US"/>
                    </w:rPr>
                  </w:rPrChange>
                </w:rPr>
                <w:t>&lt;/button&gt;</w:t>
              </w:r>
            </w:ins>
          </w:p>
          <w:p w14:paraId="3ABFDB79" w14:textId="77777777" w:rsidR="00A47B4C" w:rsidRPr="00A47B4C" w:rsidRDefault="00A47B4C" w:rsidP="00A47B4C">
            <w:pPr>
              <w:keepNext/>
              <w:keepLines/>
              <w:widowControl w:val="0"/>
              <w:autoSpaceDE w:val="0"/>
              <w:autoSpaceDN w:val="0"/>
              <w:adjustRightInd w:val="0"/>
              <w:spacing w:before="200"/>
              <w:outlineLvl w:val="4"/>
              <w:rPr>
                <w:ins w:id="3580" w:author="Borja Gonzalez" w:date="2017-09-28T19:13:00Z"/>
                <w:rFonts w:ascii="Monaco" w:hAnsi="Monaco" w:cs="Monaco"/>
                <w:sz w:val="20"/>
                <w:szCs w:val="20"/>
                <w:lang w:val="en-US"/>
                <w:rPrChange w:id="3581" w:author="Borja Gonzalez" w:date="2017-09-28T19:13:00Z">
                  <w:rPr>
                    <w:ins w:id="3582" w:author="Borja Gonzalez" w:date="2017-09-28T19:13:00Z"/>
                    <w:rFonts w:ascii="Monaco" w:eastAsiaTheme="majorEastAsia" w:hAnsi="Monaco" w:cs="Monaco"/>
                    <w:color w:val="243F60" w:themeColor="accent1" w:themeShade="7F"/>
                    <w:sz w:val="32"/>
                    <w:szCs w:val="32"/>
                    <w:lang w:val="en-US"/>
                  </w:rPr>
                </w:rPrChange>
              </w:rPr>
            </w:pPr>
            <w:ins w:id="3583" w:author="Borja Gonzalez" w:date="2017-09-28T19:13:00Z">
              <w:r w:rsidRPr="00A47B4C">
                <w:rPr>
                  <w:rFonts w:ascii="Monaco" w:hAnsi="Monaco" w:cs="Monaco"/>
                  <w:b/>
                  <w:bCs/>
                  <w:color w:val="204A87"/>
                  <w:sz w:val="20"/>
                  <w:szCs w:val="20"/>
                  <w:lang w:val="en-US"/>
                  <w:rPrChange w:id="3584" w:author="Borja Gonzalez" w:date="2017-09-28T19:13:00Z">
                    <w:rPr>
                      <w:rFonts w:ascii="Monaco" w:hAnsi="Monaco" w:cs="Monaco"/>
                      <w:b/>
                      <w:bCs/>
                      <w:color w:val="204A87"/>
                      <w:sz w:val="32"/>
                      <w:szCs w:val="32"/>
                      <w:lang w:val="en-US"/>
                    </w:rPr>
                  </w:rPrChange>
                </w:rPr>
                <w:t xml:space="preserve">&lt;script </w:t>
              </w:r>
              <w:r w:rsidRPr="00A47B4C">
                <w:rPr>
                  <w:rFonts w:ascii="Monaco" w:hAnsi="Monaco" w:cs="Monaco"/>
                  <w:color w:val="C4A000"/>
                  <w:sz w:val="20"/>
                  <w:szCs w:val="20"/>
                  <w:lang w:val="en-US"/>
                  <w:rPrChange w:id="3585" w:author="Borja Gonzalez" w:date="2017-09-28T19:13:00Z">
                    <w:rPr>
                      <w:rFonts w:ascii="Monaco" w:hAnsi="Monaco" w:cs="Monaco"/>
                      <w:color w:val="C4A000"/>
                      <w:sz w:val="32"/>
                      <w:szCs w:val="32"/>
                      <w:lang w:val="en-US"/>
                    </w:rPr>
                  </w:rPrChange>
                </w:rPr>
                <w:t>type=</w:t>
              </w:r>
              <w:r w:rsidRPr="00A47B4C">
                <w:rPr>
                  <w:rFonts w:ascii="Monaco" w:hAnsi="Monaco" w:cs="Monaco"/>
                  <w:color w:val="4E9A06"/>
                  <w:sz w:val="20"/>
                  <w:szCs w:val="20"/>
                  <w:lang w:val="en-US"/>
                  <w:rPrChange w:id="3586" w:author="Borja Gonzalez" w:date="2017-09-28T19:13:00Z">
                    <w:rPr>
                      <w:rFonts w:ascii="Monaco" w:hAnsi="Monaco" w:cs="Monaco"/>
                      <w:color w:val="4E9A06"/>
                      <w:sz w:val="32"/>
                      <w:szCs w:val="32"/>
                      <w:lang w:val="en-US"/>
                    </w:rPr>
                  </w:rPrChange>
                </w:rPr>
                <w:t>"text/javascript"</w:t>
              </w:r>
              <w:r w:rsidRPr="00A47B4C">
                <w:rPr>
                  <w:rFonts w:ascii="Monaco" w:hAnsi="Monaco" w:cs="Monaco"/>
                  <w:b/>
                  <w:bCs/>
                  <w:color w:val="204A87"/>
                  <w:sz w:val="20"/>
                  <w:szCs w:val="20"/>
                  <w:lang w:val="en-US"/>
                  <w:rPrChange w:id="3587" w:author="Borja Gonzalez" w:date="2017-09-28T19:13:00Z">
                    <w:rPr>
                      <w:rFonts w:ascii="Monaco" w:hAnsi="Monaco" w:cs="Monaco"/>
                      <w:b/>
                      <w:bCs/>
                      <w:color w:val="204A87"/>
                      <w:sz w:val="32"/>
                      <w:szCs w:val="32"/>
                      <w:lang w:val="en-US"/>
                    </w:rPr>
                  </w:rPrChange>
                </w:rPr>
                <w:t>&gt;</w:t>
              </w:r>
            </w:ins>
          </w:p>
          <w:p w14:paraId="6D5382C7" w14:textId="77777777" w:rsidR="00A47B4C" w:rsidRPr="00A47B4C" w:rsidRDefault="00A47B4C" w:rsidP="00A47B4C">
            <w:pPr>
              <w:keepNext/>
              <w:keepLines/>
              <w:widowControl w:val="0"/>
              <w:autoSpaceDE w:val="0"/>
              <w:autoSpaceDN w:val="0"/>
              <w:adjustRightInd w:val="0"/>
              <w:spacing w:before="200"/>
              <w:outlineLvl w:val="4"/>
              <w:rPr>
                <w:ins w:id="3588" w:author="Borja Gonzalez" w:date="2017-09-28T19:13:00Z"/>
                <w:rFonts w:ascii="Monaco" w:hAnsi="Monaco" w:cs="Monaco"/>
                <w:sz w:val="20"/>
                <w:szCs w:val="20"/>
                <w:lang w:val="en-US"/>
                <w:rPrChange w:id="3589" w:author="Borja Gonzalez" w:date="2017-09-28T19:13:00Z">
                  <w:rPr>
                    <w:ins w:id="3590" w:author="Borja Gonzalez" w:date="2017-09-28T19:13:00Z"/>
                    <w:rFonts w:ascii="Monaco" w:eastAsiaTheme="majorEastAsia" w:hAnsi="Monaco" w:cs="Monaco"/>
                    <w:color w:val="243F60" w:themeColor="accent1" w:themeShade="7F"/>
                    <w:sz w:val="32"/>
                    <w:szCs w:val="32"/>
                    <w:lang w:val="en-US"/>
                  </w:rPr>
                </w:rPrChange>
              </w:rPr>
            </w:pPr>
            <w:ins w:id="3591" w:author="Borja Gonzalez" w:date="2017-09-28T19:13:00Z">
              <w:r w:rsidRPr="00A47B4C">
                <w:rPr>
                  <w:rFonts w:ascii="Monaco" w:hAnsi="Monaco" w:cs="Monaco"/>
                  <w:sz w:val="20"/>
                  <w:szCs w:val="20"/>
                  <w:lang w:val="en-US"/>
                  <w:rPrChange w:id="3592" w:author="Borja Gonzalez" w:date="2017-09-28T19:13:00Z">
                    <w:rPr>
                      <w:rFonts w:ascii="Monaco" w:hAnsi="Monaco" w:cs="Monaco"/>
                      <w:sz w:val="32"/>
                      <w:szCs w:val="32"/>
                      <w:lang w:val="en-US"/>
                    </w:rPr>
                  </w:rPrChange>
                </w:rPr>
                <w:tab/>
              </w:r>
              <w:r w:rsidRPr="00A47B4C">
                <w:rPr>
                  <w:rFonts w:ascii="Monaco" w:hAnsi="Monaco" w:cs="Monaco"/>
                  <w:b/>
                  <w:bCs/>
                  <w:color w:val="204A87"/>
                  <w:sz w:val="20"/>
                  <w:szCs w:val="20"/>
                  <w:lang w:val="en-US"/>
                  <w:rPrChange w:id="3593" w:author="Borja Gonzalez" w:date="2017-09-28T19:13:00Z">
                    <w:rPr>
                      <w:rFonts w:ascii="Monaco" w:hAnsi="Monaco" w:cs="Monaco"/>
                      <w:b/>
                      <w:bCs/>
                      <w:color w:val="204A87"/>
                      <w:sz w:val="32"/>
                      <w:szCs w:val="32"/>
                      <w:lang w:val="en-US"/>
                    </w:rPr>
                  </w:rPrChange>
                </w:rPr>
                <w:t>var</w:t>
              </w:r>
              <w:r w:rsidRPr="00A47B4C">
                <w:rPr>
                  <w:rFonts w:ascii="Monaco" w:hAnsi="Monaco" w:cs="Monaco"/>
                  <w:sz w:val="20"/>
                  <w:szCs w:val="20"/>
                  <w:lang w:val="en-US"/>
                  <w:rPrChange w:id="3594" w:author="Borja Gonzalez" w:date="2017-09-28T19:13:00Z">
                    <w:rPr>
                      <w:rFonts w:ascii="Monaco" w:hAnsi="Monaco" w:cs="Monaco"/>
                      <w:sz w:val="32"/>
                      <w:szCs w:val="32"/>
                      <w:lang w:val="en-US"/>
                    </w:rPr>
                  </w:rPrChange>
                </w:rPr>
                <w:t xml:space="preserve"> </w:t>
              </w:r>
              <w:r w:rsidRPr="00A47B4C">
                <w:rPr>
                  <w:rFonts w:ascii="Monaco" w:hAnsi="Monaco" w:cs="Monaco"/>
                  <w:color w:val="000000"/>
                  <w:sz w:val="20"/>
                  <w:szCs w:val="20"/>
                  <w:lang w:val="en-US"/>
                  <w:rPrChange w:id="3595" w:author="Borja Gonzalez" w:date="2017-09-28T19:13:00Z">
                    <w:rPr>
                      <w:rFonts w:ascii="Monaco" w:hAnsi="Monaco" w:cs="Monaco"/>
                      <w:color w:val="000000"/>
                      <w:sz w:val="32"/>
                      <w:szCs w:val="32"/>
                      <w:lang w:val="en-US"/>
                    </w:rPr>
                  </w:rPrChange>
                </w:rPr>
                <w:t>Boton_pres</w:t>
              </w:r>
              <w:r w:rsidRPr="00A47B4C">
                <w:rPr>
                  <w:rFonts w:ascii="Monaco" w:hAnsi="Monaco" w:cs="Monaco"/>
                  <w:sz w:val="20"/>
                  <w:szCs w:val="20"/>
                  <w:lang w:val="en-US"/>
                  <w:rPrChange w:id="3596" w:author="Borja Gonzalez" w:date="2017-09-28T19:13:00Z">
                    <w:rPr>
                      <w:rFonts w:ascii="Monaco" w:hAnsi="Monaco" w:cs="Monaco"/>
                      <w:sz w:val="32"/>
                      <w:szCs w:val="32"/>
                      <w:lang w:val="en-US"/>
                    </w:rPr>
                  </w:rPrChange>
                </w:rPr>
                <w:t xml:space="preserve"> </w:t>
              </w:r>
              <w:r w:rsidRPr="00A47B4C">
                <w:rPr>
                  <w:rFonts w:ascii="Monaco" w:hAnsi="Monaco" w:cs="Monaco"/>
                  <w:b/>
                  <w:bCs/>
                  <w:color w:val="CE5C00"/>
                  <w:sz w:val="20"/>
                  <w:szCs w:val="20"/>
                  <w:lang w:val="en-US"/>
                  <w:rPrChange w:id="3597" w:author="Borja Gonzalez" w:date="2017-09-28T19:13:00Z">
                    <w:rPr>
                      <w:rFonts w:ascii="Monaco" w:hAnsi="Monaco" w:cs="Monaco"/>
                      <w:b/>
                      <w:bCs/>
                      <w:color w:val="CE5C00"/>
                      <w:sz w:val="32"/>
                      <w:szCs w:val="32"/>
                      <w:lang w:val="en-US"/>
                    </w:rPr>
                  </w:rPrChange>
                </w:rPr>
                <w:t>=</w:t>
              </w:r>
              <w:r w:rsidRPr="00A47B4C">
                <w:rPr>
                  <w:rFonts w:ascii="Monaco" w:hAnsi="Monaco" w:cs="Monaco"/>
                  <w:sz w:val="20"/>
                  <w:szCs w:val="20"/>
                  <w:lang w:val="en-US"/>
                  <w:rPrChange w:id="3598" w:author="Borja Gonzalez" w:date="2017-09-28T19:13:00Z">
                    <w:rPr>
                      <w:rFonts w:ascii="Monaco" w:hAnsi="Monaco" w:cs="Monaco"/>
                      <w:sz w:val="32"/>
                      <w:szCs w:val="32"/>
                      <w:lang w:val="en-US"/>
                    </w:rPr>
                  </w:rPrChange>
                </w:rPr>
                <w:t xml:space="preserve"> </w:t>
              </w:r>
              <w:r w:rsidRPr="00A47B4C">
                <w:rPr>
                  <w:rFonts w:ascii="Monaco" w:hAnsi="Monaco" w:cs="Monaco"/>
                  <w:color w:val="204A87"/>
                  <w:sz w:val="20"/>
                  <w:szCs w:val="20"/>
                  <w:lang w:val="en-US"/>
                  <w:rPrChange w:id="3599" w:author="Borja Gonzalez" w:date="2017-09-28T19:13:00Z">
                    <w:rPr>
                      <w:rFonts w:ascii="Monaco" w:hAnsi="Monaco" w:cs="Monaco"/>
                      <w:color w:val="204A87"/>
                      <w:sz w:val="32"/>
                      <w:szCs w:val="32"/>
                      <w:lang w:val="en-US"/>
                    </w:rPr>
                  </w:rPrChange>
                </w:rPr>
                <w:t>document</w:t>
              </w:r>
              <w:r w:rsidRPr="00A47B4C">
                <w:rPr>
                  <w:rFonts w:ascii="Monaco" w:hAnsi="Monaco" w:cs="Monaco"/>
                  <w:b/>
                  <w:bCs/>
                  <w:color w:val="000000"/>
                  <w:sz w:val="20"/>
                  <w:szCs w:val="20"/>
                  <w:lang w:val="en-US"/>
                  <w:rPrChange w:id="3600" w:author="Borja Gonzalez" w:date="2017-09-28T19:13: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3601" w:author="Borja Gonzalez" w:date="2017-09-28T19:13:00Z">
                    <w:rPr>
                      <w:rFonts w:ascii="Monaco" w:hAnsi="Monaco" w:cs="Monaco"/>
                      <w:color w:val="000000"/>
                      <w:sz w:val="32"/>
                      <w:szCs w:val="32"/>
                      <w:lang w:val="en-US"/>
                    </w:rPr>
                  </w:rPrChange>
                </w:rPr>
                <w:t>getElementById</w:t>
              </w:r>
              <w:r w:rsidRPr="00A47B4C">
                <w:rPr>
                  <w:rFonts w:ascii="Monaco" w:hAnsi="Monaco" w:cs="Monaco"/>
                  <w:b/>
                  <w:bCs/>
                  <w:color w:val="000000"/>
                  <w:sz w:val="20"/>
                  <w:szCs w:val="20"/>
                  <w:lang w:val="en-US"/>
                  <w:rPrChange w:id="3602" w:author="Borja Gonzalez" w:date="2017-09-28T19:13:00Z">
                    <w:rPr>
                      <w:rFonts w:ascii="Monaco" w:hAnsi="Monaco" w:cs="Monaco"/>
                      <w:b/>
                      <w:bCs/>
                      <w:color w:val="000000"/>
                      <w:sz w:val="32"/>
                      <w:szCs w:val="32"/>
                      <w:lang w:val="en-US"/>
                    </w:rPr>
                  </w:rPrChange>
                </w:rPr>
                <w:t>(</w:t>
              </w:r>
              <w:r w:rsidRPr="00A47B4C">
                <w:rPr>
                  <w:rFonts w:ascii="Monaco" w:hAnsi="Monaco" w:cs="Monaco"/>
                  <w:color w:val="4E9A06"/>
                  <w:sz w:val="20"/>
                  <w:szCs w:val="20"/>
                  <w:lang w:val="en-US"/>
                  <w:rPrChange w:id="3603" w:author="Borja Gonzalez" w:date="2017-09-28T19:13:00Z">
                    <w:rPr>
                      <w:rFonts w:ascii="Monaco" w:hAnsi="Monaco" w:cs="Monaco"/>
                      <w:color w:val="4E9A06"/>
                      <w:sz w:val="32"/>
                      <w:szCs w:val="32"/>
                      <w:lang w:val="en-US"/>
                    </w:rPr>
                  </w:rPrChange>
                </w:rPr>
                <w:t>"boton_x"</w:t>
              </w:r>
              <w:r w:rsidRPr="00A47B4C">
                <w:rPr>
                  <w:rFonts w:ascii="Monaco" w:hAnsi="Monaco" w:cs="Monaco"/>
                  <w:b/>
                  <w:bCs/>
                  <w:color w:val="000000"/>
                  <w:sz w:val="20"/>
                  <w:szCs w:val="20"/>
                  <w:lang w:val="en-US"/>
                  <w:rPrChange w:id="3604" w:author="Borja Gonzalez" w:date="2017-09-28T19:13:00Z">
                    <w:rPr>
                      <w:rFonts w:ascii="Monaco" w:hAnsi="Monaco" w:cs="Monaco"/>
                      <w:b/>
                      <w:bCs/>
                      <w:color w:val="000000"/>
                      <w:sz w:val="32"/>
                      <w:szCs w:val="32"/>
                      <w:lang w:val="en-US"/>
                    </w:rPr>
                  </w:rPrChange>
                </w:rPr>
                <w:t>);</w:t>
              </w:r>
            </w:ins>
          </w:p>
          <w:p w14:paraId="37CCF39F" w14:textId="77777777" w:rsidR="00A47B4C" w:rsidRPr="00A47B4C" w:rsidRDefault="00A47B4C" w:rsidP="00A47B4C">
            <w:pPr>
              <w:keepNext/>
              <w:keepLines/>
              <w:widowControl w:val="0"/>
              <w:autoSpaceDE w:val="0"/>
              <w:autoSpaceDN w:val="0"/>
              <w:adjustRightInd w:val="0"/>
              <w:spacing w:before="200"/>
              <w:outlineLvl w:val="4"/>
              <w:rPr>
                <w:ins w:id="3605" w:author="Borja Gonzalez" w:date="2017-09-28T19:13:00Z"/>
                <w:rFonts w:ascii="Monaco" w:hAnsi="Monaco" w:cs="Monaco"/>
                <w:sz w:val="20"/>
                <w:szCs w:val="20"/>
                <w:lang w:val="en-US"/>
                <w:rPrChange w:id="3606" w:author="Borja Gonzalez" w:date="2017-09-28T19:13:00Z">
                  <w:rPr>
                    <w:ins w:id="3607" w:author="Borja Gonzalez" w:date="2017-09-28T19:13:00Z"/>
                    <w:rFonts w:ascii="Monaco" w:eastAsiaTheme="majorEastAsia" w:hAnsi="Monaco" w:cs="Monaco"/>
                    <w:color w:val="243F60" w:themeColor="accent1" w:themeShade="7F"/>
                    <w:sz w:val="32"/>
                    <w:szCs w:val="32"/>
                    <w:lang w:val="en-US"/>
                  </w:rPr>
                </w:rPrChange>
              </w:rPr>
            </w:pPr>
            <w:ins w:id="3608" w:author="Borja Gonzalez" w:date="2017-09-28T19:13:00Z">
              <w:r w:rsidRPr="00A47B4C">
                <w:rPr>
                  <w:rFonts w:ascii="Monaco" w:hAnsi="Monaco" w:cs="Monaco"/>
                  <w:sz w:val="20"/>
                  <w:szCs w:val="20"/>
                  <w:lang w:val="en-US"/>
                  <w:rPrChange w:id="3609" w:author="Borja Gonzalez" w:date="2017-09-28T19:13:00Z">
                    <w:rPr>
                      <w:rFonts w:ascii="Monaco" w:hAnsi="Monaco" w:cs="Monaco"/>
                      <w:sz w:val="32"/>
                      <w:szCs w:val="32"/>
                      <w:lang w:val="en-US"/>
                    </w:rPr>
                  </w:rPrChange>
                </w:rPr>
                <w:tab/>
              </w:r>
              <w:r w:rsidRPr="00A47B4C">
                <w:rPr>
                  <w:rFonts w:ascii="Monaco" w:hAnsi="Monaco" w:cs="Monaco"/>
                  <w:b/>
                  <w:bCs/>
                  <w:color w:val="204A87"/>
                  <w:sz w:val="20"/>
                  <w:szCs w:val="20"/>
                  <w:lang w:val="en-US"/>
                  <w:rPrChange w:id="3610" w:author="Borja Gonzalez" w:date="2017-09-28T19:13:00Z">
                    <w:rPr>
                      <w:rFonts w:ascii="Monaco" w:hAnsi="Monaco" w:cs="Monaco"/>
                      <w:b/>
                      <w:bCs/>
                      <w:color w:val="204A87"/>
                      <w:sz w:val="32"/>
                      <w:szCs w:val="32"/>
                      <w:lang w:val="en-US"/>
                    </w:rPr>
                  </w:rPrChange>
                </w:rPr>
                <w:t>var</w:t>
              </w:r>
              <w:r w:rsidRPr="00A47B4C">
                <w:rPr>
                  <w:rFonts w:ascii="Monaco" w:hAnsi="Monaco" w:cs="Monaco"/>
                  <w:sz w:val="20"/>
                  <w:szCs w:val="20"/>
                  <w:lang w:val="en-US"/>
                  <w:rPrChange w:id="3611" w:author="Borja Gonzalez" w:date="2017-09-28T19:13:00Z">
                    <w:rPr>
                      <w:rFonts w:ascii="Monaco" w:hAnsi="Monaco" w:cs="Monaco"/>
                      <w:sz w:val="32"/>
                      <w:szCs w:val="32"/>
                      <w:lang w:val="en-US"/>
                    </w:rPr>
                  </w:rPrChange>
                </w:rPr>
                <w:t xml:space="preserve"> </w:t>
              </w:r>
              <w:r w:rsidRPr="00A47B4C">
                <w:rPr>
                  <w:rFonts w:ascii="Monaco" w:hAnsi="Monaco" w:cs="Monaco"/>
                  <w:color w:val="000000"/>
                  <w:sz w:val="20"/>
                  <w:szCs w:val="20"/>
                  <w:lang w:val="en-US"/>
                  <w:rPrChange w:id="3612" w:author="Borja Gonzalez" w:date="2017-09-28T19:13:00Z">
                    <w:rPr>
                      <w:rFonts w:ascii="Monaco" w:hAnsi="Monaco" w:cs="Monaco"/>
                      <w:color w:val="000000"/>
                      <w:sz w:val="32"/>
                      <w:szCs w:val="32"/>
                      <w:lang w:val="en-US"/>
                    </w:rPr>
                  </w:rPrChange>
                </w:rPr>
                <w:t>fileInput</w:t>
              </w:r>
              <w:r w:rsidRPr="00A47B4C">
                <w:rPr>
                  <w:rFonts w:ascii="Monaco" w:hAnsi="Monaco" w:cs="Monaco"/>
                  <w:sz w:val="20"/>
                  <w:szCs w:val="20"/>
                  <w:lang w:val="en-US"/>
                  <w:rPrChange w:id="3613" w:author="Borja Gonzalez" w:date="2017-09-28T19:13:00Z">
                    <w:rPr>
                      <w:rFonts w:ascii="Monaco" w:hAnsi="Monaco" w:cs="Monaco"/>
                      <w:sz w:val="32"/>
                      <w:szCs w:val="32"/>
                      <w:lang w:val="en-US"/>
                    </w:rPr>
                  </w:rPrChange>
                </w:rPr>
                <w:t xml:space="preserve"> </w:t>
              </w:r>
              <w:r w:rsidRPr="00A47B4C">
                <w:rPr>
                  <w:rFonts w:ascii="Monaco" w:hAnsi="Monaco" w:cs="Monaco"/>
                  <w:b/>
                  <w:bCs/>
                  <w:color w:val="CE5C00"/>
                  <w:sz w:val="20"/>
                  <w:szCs w:val="20"/>
                  <w:lang w:val="en-US"/>
                  <w:rPrChange w:id="3614" w:author="Borja Gonzalez" w:date="2017-09-28T19:13:00Z">
                    <w:rPr>
                      <w:rFonts w:ascii="Monaco" w:hAnsi="Monaco" w:cs="Monaco"/>
                      <w:b/>
                      <w:bCs/>
                      <w:color w:val="CE5C00"/>
                      <w:sz w:val="32"/>
                      <w:szCs w:val="32"/>
                      <w:lang w:val="en-US"/>
                    </w:rPr>
                  </w:rPrChange>
                </w:rPr>
                <w:t>=</w:t>
              </w:r>
              <w:r w:rsidRPr="00A47B4C">
                <w:rPr>
                  <w:rFonts w:ascii="Monaco" w:hAnsi="Monaco" w:cs="Monaco"/>
                  <w:sz w:val="20"/>
                  <w:szCs w:val="20"/>
                  <w:lang w:val="en-US"/>
                  <w:rPrChange w:id="3615" w:author="Borja Gonzalez" w:date="2017-09-28T19:13:00Z">
                    <w:rPr>
                      <w:rFonts w:ascii="Monaco" w:hAnsi="Monaco" w:cs="Monaco"/>
                      <w:sz w:val="32"/>
                      <w:szCs w:val="32"/>
                      <w:lang w:val="en-US"/>
                    </w:rPr>
                  </w:rPrChange>
                </w:rPr>
                <w:t xml:space="preserve"> </w:t>
              </w:r>
              <w:r w:rsidRPr="00A47B4C">
                <w:rPr>
                  <w:rFonts w:ascii="Monaco" w:hAnsi="Monaco" w:cs="Monaco"/>
                  <w:color w:val="204A87"/>
                  <w:sz w:val="20"/>
                  <w:szCs w:val="20"/>
                  <w:lang w:val="en-US"/>
                  <w:rPrChange w:id="3616" w:author="Borja Gonzalez" w:date="2017-09-28T19:13:00Z">
                    <w:rPr>
                      <w:rFonts w:ascii="Monaco" w:hAnsi="Monaco" w:cs="Monaco"/>
                      <w:color w:val="204A87"/>
                      <w:sz w:val="32"/>
                      <w:szCs w:val="32"/>
                      <w:lang w:val="en-US"/>
                    </w:rPr>
                  </w:rPrChange>
                </w:rPr>
                <w:t>document</w:t>
              </w:r>
              <w:r w:rsidRPr="00A47B4C">
                <w:rPr>
                  <w:rFonts w:ascii="Monaco" w:hAnsi="Monaco" w:cs="Monaco"/>
                  <w:b/>
                  <w:bCs/>
                  <w:color w:val="000000"/>
                  <w:sz w:val="20"/>
                  <w:szCs w:val="20"/>
                  <w:lang w:val="en-US"/>
                  <w:rPrChange w:id="3617" w:author="Borja Gonzalez" w:date="2017-09-28T19:13: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3618" w:author="Borja Gonzalez" w:date="2017-09-28T19:13:00Z">
                    <w:rPr>
                      <w:rFonts w:ascii="Monaco" w:hAnsi="Monaco" w:cs="Monaco"/>
                      <w:color w:val="000000"/>
                      <w:sz w:val="32"/>
                      <w:szCs w:val="32"/>
                      <w:lang w:val="en-US"/>
                    </w:rPr>
                  </w:rPrChange>
                </w:rPr>
                <w:t>getElementById</w:t>
              </w:r>
              <w:r w:rsidRPr="00A47B4C">
                <w:rPr>
                  <w:rFonts w:ascii="Monaco" w:hAnsi="Monaco" w:cs="Monaco"/>
                  <w:b/>
                  <w:bCs/>
                  <w:color w:val="000000"/>
                  <w:sz w:val="20"/>
                  <w:szCs w:val="20"/>
                  <w:lang w:val="en-US"/>
                  <w:rPrChange w:id="3619" w:author="Borja Gonzalez" w:date="2017-09-28T19:13:00Z">
                    <w:rPr>
                      <w:rFonts w:ascii="Monaco" w:hAnsi="Monaco" w:cs="Monaco"/>
                      <w:b/>
                      <w:bCs/>
                      <w:color w:val="000000"/>
                      <w:sz w:val="32"/>
                      <w:szCs w:val="32"/>
                      <w:lang w:val="en-US"/>
                    </w:rPr>
                  </w:rPrChange>
                </w:rPr>
                <w:t>(</w:t>
              </w:r>
              <w:r w:rsidRPr="00A47B4C">
                <w:rPr>
                  <w:rFonts w:ascii="Monaco" w:hAnsi="Monaco" w:cs="Monaco"/>
                  <w:color w:val="4E9A06"/>
                  <w:sz w:val="20"/>
                  <w:szCs w:val="20"/>
                  <w:lang w:val="en-US"/>
                  <w:rPrChange w:id="3620" w:author="Borja Gonzalez" w:date="2017-09-28T19:13:00Z">
                    <w:rPr>
                      <w:rFonts w:ascii="Monaco" w:hAnsi="Monaco" w:cs="Monaco"/>
                      <w:color w:val="4E9A06"/>
                      <w:sz w:val="32"/>
                      <w:szCs w:val="32"/>
                      <w:lang w:val="en-US"/>
                    </w:rPr>
                  </w:rPrChange>
                </w:rPr>
                <w:t>"csv"</w:t>
              </w:r>
              <w:r w:rsidRPr="00A47B4C">
                <w:rPr>
                  <w:rFonts w:ascii="Monaco" w:hAnsi="Monaco" w:cs="Monaco"/>
                  <w:b/>
                  <w:bCs/>
                  <w:color w:val="000000"/>
                  <w:sz w:val="20"/>
                  <w:szCs w:val="20"/>
                  <w:lang w:val="en-US"/>
                  <w:rPrChange w:id="3621" w:author="Borja Gonzalez" w:date="2017-09-28T19:13:00Z">
                    <w:rPr>
                      <w:rFonts w:ascii="Monaco" w:hAnsi="Monaco" w:cs="Monaco"/>
                      <w:b/>
                      <w:bCs/>
                      <w:color w:val="000000"/>
                      <w:sz w:val="32"/>
                      <w:szCs w:val="32"/>
                      <w:lang w:val="en-US"/>
                    </w:rPr>
                  </w:rPrChange>
                </w:rPr>
                <w:t>);</w:t>
              </w:r>
            </w:ins>
          </w:p>
          <w:p w14:paraId="4CAAE0D2" w14:textId="77777777" w:rsidR="00A47B4C" w:rsidRPr="00A47B4C" w:rsidRDefault="00A47B4C" w:rsidP="00A47B4C">
            <w:pPr>
              <w:keepNext/>
              <w:keepLines/>
              <w:widowControl w:val="0"/>
              <w:autoSpaceDE w:val="0"/>
              <w:autoSpaceDN w:val="0"/>
              <w:adjustRightInd w:val="0"/>
              <w:spacing w:before="200"/>
              <w:outlineLvl w:val="4"/>
              <w:rPr>
                <w:ins w:id="3622" w:author="Borja Gonzalez" w:date="2017-09-28T19:13:00Z"/>
                <w:rFonts w:ascii="Monaco" w:hAnsi="Monaco" w:cs="Monaco"/>
                <w:sz w:val="20"/>
                <w:szCs w:val="20"/>
                <w:lang w:val="en-US"/>
                <w:rPrChange w:id="3623" w:author="Borja Gonzalez" w:date="2017-09-28T19:13:00Z">
                  <w:rPr>
                    <w:ins w:id="3624" w:author="Borja Gonzalez" w:date="2017-09-28T19:13:00Z"/>
                    <w:rFonts w:ascii="Monaco" w:eastAsiaTheme="majorEastAsia" w:hAnsi="Monaco" w:cs="Monaco"/>
                    <w:color w:val="243F60" w:themeColor="accent1" w:themeShade="7F"/>
                    <w:sz w:val="32"/>
                    <w:szCs w:val="32"/>
                    <w:lang w:val="en-US"/>
                  </w:rPr>
                </w:rPrChange>
              </w:rPr>
            </w:pPr>
            <w:ins w:id="3625" w:author="Borja Gonzalez" w:date="2017-09-28T19:13:00Z">
              <w:r w:rsidRPr="00A47B4C">
                <w:rPr>
                  <w:rFonts w:ascii="Monaco" w:hAnsi="Monaco" w:cs="Monaco"/>
                  <w:sz w:val="20"/>
                  <w:szCs w:val="20"/>
                  <w:lang w:val="en-US"/>
                  <w:rPrChange w:id="3626" w:author="Borja Gonzalez" w:date="2017-09-28T19:13:00Z">
                    <w:rPr>
                      <w:rFonts w:ascii="Monaco" w:hAnsi="Monaco" w:cs="Monaco"/>
                      <w:sz w:val="32"/>
                      <w:szCs w:val="32"/>
                      <w:lang w:val="en-US"/>
                    </w:rPr>
                  </w:rPrChange>
                </w:rPr>
                <w:tab/>
              </w:r>
              <w:r w:rsidRPr="00A47B4C">
                <w:rPr>
                  <w:rFonts w:ascii="Monaco" w:hAnsi="Monaco" w:cs="Monaco"/>
                  <w:color w:val="000000"/>
                  <w:sz w:val="20"/>
                  <w:szCs w:val="20"/>
                  <w:lang w:val="en-US"/>
                  <w:rPrChange w:id="3627" w:author="Borja Gonzalez" w:date="2017-09-28T19:13:00Z">
                    <w:rPr>
                      <w:rFonts w:ascii="Monaco" w:hAnsi="Monaco" w:cs="Monaco"/>
                      <w:color w:val="000000"/>
                      <w:sz w:val="32"/>
                      <w:szCs w:val="32"/>
                      <w:lang w:val="en-US"/>
                    </w:rPr>
                  </w:rPrChange>
                </w:rPr>
                <w:t>readFile</w:t>
              </w:r>
              <w:r w:rsidRPr="00A47B4C">
                <w:rPr>
                  <w:rFonts w:ascii="Monaco" w:hAnsi="Monaco" w:cs="Monaco"/>
                  <w:sz w:val="20"/>
                  <w:szCs w:val="20"/>
                  <w:lang w:val="en-US"/>
                  <w:rPrChange w:id="3628" w:author="Borja Gonzalez" w:date="2017-09-28T19:13:00Z">
                    <w:rPr>
                      <w:rFonts w:ascii="Monaco" w:hAnsi="Monaco" w:cs="Monaco"/>
                      <w:sz w:val="32"/>
                      <w:szCs w:val="32"/>
                      <w:lang w:val="en-US"/>
                    </w:rPr>
                  </w:rPrChange>
                </w:rPr>
                <w:t xml:space="preserve"> </w:t>
              </w:r>
              <w:r w:rsidRPr="00A47B4C">
                <w:rPr>
                  <w:rFonts w:ascii="Monaco" w:hAnsi="Monaco" w:cs="Monaco"/>
                  <w:b/>
                  <w:bCs/>
                  <w:color w:val="CE5C00"/>
                  <w:sz w:val="20"/>
                  <w:szCs w:val="20"/>
                  <w:lang w:val="en-US"/>
                  <w:rPrChange w:id="3629" w:author="Borja Gonzalez" w:date="2017-09-28T19:13:00Z">
                    <w:rPr>
                      <w:rFonts w:ascii="Monaco" w:hAnsi="Monaco" w:cs="Monaco"/>
                      <w:b/>
                      <w:bCs/>
                      <w:color w:val="CE5C00"/>
                      <w:sz w:val="32"/>
                      <w:szCs w:val="32"/>
                      <w:lang w:val="en-US"/>
                    </w:rPr>
                  </w:rPrChange>
                </w:rPr>
                <w:t>=</w:t>
              </w:r>
              <w:r w:rsidRPr="00A47B4C">
                <w:rPr>
                  <w:rFonts w:ascii="Monaco" w:hAnsi="Monaco" w:cs="Monaco"/>
                  <w:sz w:val="20"/>
                  <w:szCs w:val="20"/>
                  <w:lang w:val="en-US"/>
                  <w:rPrChange w:id="3630" w:author="Borja Gonzalez" w:date="2017-09-28T19:13:00Z">
                    <w:rPr>
                      <w:rFonts w:ascii="Monaco" w:hAnsi="Monaco" w:cs="Monaco"/>
                      <w:sz w:val="32"/>
                      <w:szCs w:val="32"/>
                      <w:lang w:val="en-US"/>
                    </w:rPr>
                  </w:rPrChange>
                </w:rPr>
                <w:t xml:space="preserve"> </w:t>
              </w:r>
              <w:r w:rsidRPr="00A47B4C">
                <w:rPr>
                  <w:rFonts w:ascii="Monaco" w:hAnsi="Monaco" w:cs="Monaco"/>
                  <w:b/>
                  <w:bCs/>
                  <w:color w:val="204A87"/>
                  <w:sz w:val="20"/>
                  <w:szCs w:val="20"/>
                  <w:lang w:val="en-US"/>
                  <w:rPrChange w:id="3631" w:author="Borja Gonzalez" w:date="2017-09-28T19:13:00Z">
                    <w:rPr>
                      <w:rFonts w:ascii="Monaco" w:hAnsi="Monaco" w:cs="Monaco"/>
                      <w:b/>
                      <w:bCs/>
                      <w:color w:val="204A87"/>
                      <w:sz w:val="32"/>
                      <w:szCs w:val="32"/>
                      <w:lang w:val="en-US"/>
                    </w:rPr>
                  </w:rPrChange>
                </w:rPr>
                <w:t>function</w:t>
              </w:r>
              <w:r w:rsidRPr="00A47B4C">
                <w:rPr>
                  <w:rFonts w:ascii="Monaco" w:hAnsi="Monaco" w:cs="Monaco"/>
                  <w:sz w:val="20"/>
                  <w:szCs w:val="20"/>
                  <w:lang w:val="en-US"/>
                  <w:rPrChange w:id="3632" w:author="Borja Gonzalez" w:date="2017-09-28T19:13:00Z">
                    <w:rPr>
                      <w:rFonts w:ascii="Monaco" w:hAnsi="Monaco" w:cs="Monaco"/>
                      <w:sz w:val="32"/>
                      <w:szCs w:val="32"/>
                      <w:lang w:val="en-US"/>
                    </w:rPr>
                  </w:rPrChange>
                </w:rPr>
                <w:t xml:space="preserve"> </w:t>
              </w:r>
              <w:r w:rsidRPr="00A47B4C">
                <w:rPr>
                  <w:rFonts w:ascii="Monaco" w:hAnsi="Monaco" w:cs="Monaco"/>
                  <w:b/>
                  <w:bCs/>
                  <w:color w:val="000000"/>
                  <w:sz w:val="20"/>
                  <w:szCs w:val="20"/>
                  <w:lang w:val="en-US"/>
                  <w:rPrChange w:id="3633" w:author="Borja Gonzalez" w:date="2017-09-28T19:13:00Z">
                    <w:rPr>
                      <w:rFonts w:ascii="Monaco" w:hAnsi="Monaco" w:cs="Monaco"/>
                      <w:b/>
                      <w:bCs/>
                      <w:color w:val="000000"/>
                      <w:sz w:val="32"/>
                      <w:szCs w:val="32"/>
                      <w:lang w:val="en-US"/>
                    </w:rPr>
                  </w:rPrChange>
                </w:rPr>
                <w:t>()</w:t>
              </w:r>
              <w:r w:rsidRPr="00A47B4C">
                <w:rPr>
                  <w:rFonts w:ascii="Monaco" w:hAnsi="Monaco" w:cs="Monaco"/>
                  <w:sz w:val="20"/>
                  <w:szCs w:val="20"/>
                  <w:lang w:val="en-US"/>
                  <w:rPrChange w:id="3634" w:author="Borja Gonzalez" w:date="2017-09-28T19:13:00Z">
                    <w:rPr>
                      <w:rFonts w:ascii="Monaco" w:hAnsi="Monaco" w:cs="Monaco"/>
                      <w:sz w:val="32"/>
                      <w:szCs w:val="32"/>
                      <w:lang w:val="en-US"/>
                    </w:rPr>
                  </w:rPrChange>
                </w:rPr>
                <w:t xml:space="preserve"> </w:t>
              </w:r>
              <w:r w:rsidRPr="00A47B4C">
                <w:rPr>
                  <w:rFonts w:ascii="Monaco" w:hAnsi="Monaco" w:cs="Monaco"/>
                  <w:b/>
                  <w:bCs/>
                  <w:color w:val="000000"/>
                  <w:sz w:val="20"/>
                  <w:szCs w:val="20"/>
                  <w:lang w:val="en-US"/>
                  <w:rPrChange w:id="3635" w:author="Borja Gonzalez" w:date="2017-09-28T19:13:00Z">
                    <w:rPr>
                      <w:rFonts w:ascii="Monaco" w:hAnsi="Monaco" w:cs="Monaco"/>
                      <w:b/>
                      <w:bCs/>
                      <w:color w:val="000000"/>
                      <w:sz w:val="32"/>
                      <w:szCs w:val="32"/>
                      <w:lang w:val="en-US"/>
                    </w:rPr>
                  </w:rPrChange>
                </w:rPr>
                <w:t>{</w:t>
              </w:r>
            </w:ins>
          </w:p>
          <w:p w14:paraId="527FABC2" w14:textId="77777777" w:rsidR="00A47B4C" w:rsidRPr="00A47B4C" w:rsidRDefault="00A47B4C" w:rsidP="00A47B4C">
            <w:pPr>
              <w:keepNext/>
              <w:keepLines/>
              <w:widowControl w:val="0"/>
              <w:autoSpaceDE w:val="0"/>
              <w:autoSpaceDN w:val="0"/>
              <w:adjustRightInd w:val="0"/>
              <w:spacing w:before="200"/>
              <w:outlineLvl w:val="4"/>
              <w:rPr>
                <w:ins w:id="3636" w:author="Borja Gonzalez" w:date="2017-09-28T19:13:00Z"/>
                <w:rFonts w:ascii="Monaco" w:hAnsi="Monaco" w:cs="Monaco"/>
                <w:sz w:val="20"/>
                <w:szCs w:val="20"/>
                <w:lang w:val="en-US"/>
                <w:rPrChange w:id="3637" w:author="Borja Gonzalez" w:date="2017-09-28T19:13:00Z">
                  <w:rPr>
                    <w:ins w:id="3638" w:author="Borja Gonzalez" w:date="2017-09-28T19:13:00Z"/>
                    <w:rFonts w:ascii="Monaco" w:eastAsiaTheme="majorEastAsia" w:hAnsi="Monaco" w:cs="Monaco"/>
                    <w:color w:val="243F60" w:themeColor="accent1" w:themeShade="7F"/>
                    <w:sz w:val="32"/>
                    <w:szCs w:val="32"/>
                    <w:lang w:val="en-US"/>
                  </w:rPr>
                </w:rPrChange>
              </w:rPr>
            </w:pPr>
            <w:ins w:id="3639" w:author="Borja Gonzalez" w:date="2017-09-28T19:13:00Z">
              <w:r w:rsidRPr="00A47B4C">
                <w:rPr>
                  <w:rFonts w:ascii="Monaco" w:hAnsi="Monaco" w:cs="Monaco"/>
                  <w:sz w:val="20"/>
                  <w:szCs w:val="20"/>
                  <w:lang w:val="en-US"/>
                  <w:rPrChange w:id="3640" w:author="Borja Gonzalez" w:date="2017-09-28T19:13:00Z">
                    <w:rPr>
                      <w:rFonts w:ascii="Monaco" w:hAnsi="Monaco" w:cs="Monaco"/>
                      <w:sz w:val="32"/>
                      <w:szCs w:val="32"/>
                      <w:lang w:val="en-US"/>
                    </w:rPr>
                  </w:rPrChange>
                </w:rPr>
                <w:tab/>
              </w:r>
              <w:r w:rsidRPr="00A47B4C">
                <w:rPr>
                  <w:rFonts w:ascii="Monaco" w:hAnsi="Monaco" w:cs="Monaco"/>
                  <w:sz w:val="20"/>
                  <w:szCs w:val="20"/>
                  <w:lang w:val="en-US"/>
                  <w:rPrChange w:id="3641" w:author="Borja Gonzalez" w:date="2017-09-28T19:13:00Z">
                    <w:rPr>
                      <w:rFonts w:ascii="Monaco" w:hAnsi="Monaco" w:cs="Monaco"/>
                      <w:sz w:val="32"/>
                      <w:szCs w:val="32"/>
                      <w:lang w:val="en-US"/>
                    </w:rPr>
                  </w:rPrChange>
                </w:rPr>
                <w:tab/>
              </w:r>
              <w:r w:rsidRPr="00A47B4C">
                <w:rPr>
                  <w:rFonts w:ascii="Monaco" w:hAnsi="Monaco" w:cs="Monaco"/>
                  <w:sz w:val="20"/>
                  <w:szCs w:val="20"/>
                  <w:lang w:val="en-US"/>
                  <w:rPrChange w:id="3642" w:author="Borja Gonzalez" w:date="2017-09-28T19:13:00Z">
                    <w:rPr>
                      <w:rFonts w:ascii="Monaco" w:hAnsi="Monaco" w:cs="Monaco"/>
                      <w:sz w:val="32"/>
                      <w:szCs w:val="32"/>
                      <w:lang w:val="en-US"/>
                    </w:rPr>
                  </w:rPrChange>
                </w:rPr>
                <w:tab/>
              </w:r>
              <w:r w:rsidRPr="00A47B4C">
                <w:rPr>
                  <w:rFonts w:ascii="Monaco" w:hAnsi="Monaco" w:cs="Monaco"/>
                  <w:b/>
                  <w:bCs/>
                  <w:color w:val="204A87"/>
                  <w:sz w:val="20"/>
                  <w:szCs w:val="20"/>
                  <w:lang w:val="en-US"/>
                  <w:rPrChange w:id="3643" w:author="Borja Gonzalez" w:date="2017-09-28T19:13:00Z">
                    <w:rPr>
                      <w:rFonts w:ascii="Monaco" w:hAnsi="Monaco" w:cs="Monaco"/>
                      <w:b/>
                      <w:bCs/>
                      <w:color w:val="204A87"/>
                      <w:sz w:val="32"/>
                      <w:szCs w:val="32"/>
                      <w:lang w:val="en-US"/>
                    </w:rPr>
                  </w:rPrChange>
                </w:rPr>
                <w:t>var</w:t>
              </w:r>
              <w:r w:rsidRPr="00A47B4C">
                <w:rPr>
                  <w:rFonts w:ascii="Monaco" w:hAnsi="Monaco" w:cs="Monaco"/>
                  <w:sz w:val="20"/>
                  <w:szCs w:val="20"/>
                  <w:lang w:val="en-US"/>
                  <w:rPrChange w:id="3644" w:author="Borja Gonzalez" w:date="2017-09-28T19:13:00Z">
                    <w:rPr>
                      <w:rFonts w:ascii="Monaco" w:hAnsi="Monaco" w:cs="Monaco"/>
                      <w:sz w:val="32"/>
                      <w:szCs w:val="32"/>
                      <w:lang w:val="en-US"/>
                    </w:rPr>
                  </w:rPrChange>
                </w:rPr>
                <w:t xml:space="preserve"> </w:t>
              </w:r>
              <w:r w:rsidRPr="00A47B4C">
                <w:rPr>
                  <w:rFonts w:ascii="Monaco" w:hAnsi="Monaco" w:cs="Monaco"/>
                  <w:color w:val="000000"/>
                  <w:sz w:val="20"/>
                  <w:szCs w:val="20"/>
                  <w:lang w:val="en-US"/>
                  <w:rPrChange w:id="3645" w:author="Borja Gonzalez" w:date="2017-09-28T19:13:00Z">
                    <w:rPr>
                      <w:rFonts w:ascii="Monaco" w:hAnsi="Monaco" w:cs="Monaco"/>
                      <w:color w:val="000000"/>
                      <w:sz w:val="32"/>
                      <w:szCs w:val="32"/>
                      <w:lang w:val="en-US"/>
                    </w:rPr>
                  </w:rPrChange>
                </w:rPr>
                <w:t>reader</w:t>
              </w:r>
              <w:r w:rsidRPr="00A47B4C">
                <w:rPr>
                  <w:rFonts w:ascii="Monaco" w:hAnsi="Monaco" w:cs="Monaco"/>
                  <w:sz w:val="20"/>
                  <w:szCs w:val="20"/>
                  <w:lang w:val="en-US"/>
                  <w:rPrChange w:id="3646" w:author="Borja Gonzalez" w:date="2017-09-28T19:13:00Z">
                    <w:rPr>
                      <w:rFonts w:ascii="Monaco" w:hAnsi="Monaco" w:cs="Monaco"/>
                      <w:sz w:val="32"/>
                      <w:szCs w:val="32"/>
                      <w:lang w:val="en-US"/>
                    </w:rPr>
                  </w:rPrChange>
                </w:rPr>
                <w:t xml:space="preserve"> </w:t>
              </w:r>
              <w:r w:rsidRPr="00A47B4C">
                <w:rPr>
                  <w:rFonts w:ascii="Monaco" w:hAnsi="Monaco" w:cs="Monaco"/>
                  <w:b/>
                  <w:bCs/>
                  <w:color w:val="CE5C00"/>
                  <w:sz w:val="20"/>
                  <w:szCs w:val="20"/>
                  <w:lang w:val="en-US"/>
                  <w:rPrChange w:id="3647" w:author="Borja Gonzalez" w:date="2017-09-28T19:13:00Z">
                    <w:rPr>
                      <w:rFonts w:ascii="Monaco" w:hAnsi="Monaco" w:cs="Monaco"/>
                      <w:b/>
                      <w:bCs/>
                      <w:color w:val="CE5C00"/>
                      <w:sz w:val="32"/>
                      <w:szCs w:val="32"/>
                      <w:lang w:val="en-US"/>
                    </w:rPr>
                  </w:rPrChange>
                </w:rPr>
                <w:t>=</w:t>
              </w:r>
              <w:r w:rsidRPr="00A47B4C">
                <w:rPr>
                  <w:rFonts w:ascii="Monaco" w:hAnsi="Monaco" w:cs="Monaco"/>
                  <w:sz w:val="20"/>
                  <w:szCs w:val="20"/>
                  <w:lang w:val="en-US"/>
                  <w:rPrChange w:id="3648" w:author="Borja Gonzalez" w:date="2017-09-28T19:13:00Z">
                    <w:rPr>
                      <w:rFonts w:ascii="Monaco" w:hAnsi="Monaco" w:cs="Monaco"/>
                      <w:sz w:val="32"/>
                      <w:szCs w:val="32"/>
                      <w:lang w:val="en-US"/>
                    </w:rPr>
                  </w:rPrChange>
                </w:rPr>
                <w:t xml:space="preserve"> </w:t>
              </w:r>
              <w:r w:rsidRPr="00A47B4C">
                <w:rPr>
                  <w:rFonts w:ascii="Monaco" w:hAnsi="Monaco" w:cs="Monaco"/>
                  <w:b/>
                  <w:bCs/>
                  <w:color w:val="204A87"/>
                  <w:sz w:val="20"/>
                  <w:szCs w:val="20"/>
                  <w:lang w:val="en-US"/>
                  <w:rPrChange w:id="3649" w:author="Borja Gonzalez" w:date="2017-09-28T19:13:00Z">
                    <w:rPr>
                      <w:rFonts w:ascii="Monaco" w:hAnsi="Monaco" w:cs="Monaco"/>
                      <w:b/>
                      <w:bCs/>
                      <w:color w:val="204A87"/>
                      <w:sz w:val="32"/>
                      <w:szCs w:val="32"/>
                      <w:lang w:val="en-US"/>
                    </w:rPr>
                  </w:rPrChange>
                </w:rPr>
                <w:t>new</w:t>
              </w:r>
              <w:r w:rsidRPr="00A47B4C">
                <w:rPr>
                  <w:rFonts w:ascii="Monaco" w:hAnsi="Monaco" w:cs="Monaco"/>
                  <w:sz w:val="20"/>
                  <w:szCs w:val="20"/>
                  <w:lang w:val="en-US"/>
                  <w:rPrChange w:id="3650" w:author="Borja Gonzalez" w:date="2017-09-28T19:13:00Z">
                    <w:rPr>
                      <w:rFonts w:ascii="Monaco" w:hAnsi="Monaco" w:cs="Monaco"/>
                      <w:sz w:val="32"/>
                      <w:szCs w:val="32"/>
                      <w:lang w:val="en-US"/>
                    </w:rPr>
                  </w:rPrChange>
                </w:rPr>
                <w:t xml:space="preserve"> </w:t>
              </w:r>
              <w:r w:rsidRPr="00A47B4C">
                <w:rPr>
                  <w:rFonts w:ascii="Monaco" w:hAnsi="Monaco" w:cs="Monaco"/>
                  <w:color w:val="000000"/>
                  <w:sz w:val="20"/>
                  <w:szCs w:val="20"/>
                  <w:lang w:val="en-US"/>
                  <w:rPrChange w:id="3651" w:author="Borja Gonzalez" w:date="2017-09-28T19:13:00Z">
                    <w:rPr>
                      <w:rFonts w:ascii="Monaco" w:hAnsi="Monaco" w:cs="Monaco"/>
                      <w:color w:val="000000"/>
                      <w:sz w:val="32"/>
                      <w:szCs w:val="32"/>
                      <w:lang w:val="en-US"/>
                    </w:rPr>
                  </w:rPrChange>
                </w:rPr>
                <w:t>FileReader</w:t>
              </w:r>
              <w:r w:rsidRPr="00A47B4C">
                <w:rPr>
                  <w:rFonts w:ascii="Monaco" w:hAnsi="Monaco" w:cs="Monaco"/>
                  <w:b/>
                  <w:bCs/>
                  <w:color w:val="000000"/>
                  <w:sz w:val="20"/>
                  <w:szCs w:val="20"/>
                  <w:lang w:val="en-US"/>
                  <w:rPrChange w:id="3652" w:author="Borja Gonzalez" w:date="2017-09-28T19:13:00Z">
                    <w:rPr>
                      <w:rFonts w:ascii="Monaco" w:hAnsi="Monaco" w:cs="Monaco"/>
                      <w:b/>
                      <w:bCs/>
                      <w:color w:val="000000"/>
                      <w:sz w:val="32"/>
                      <w:szCs w:val="32"/>
                      <w:lang w:val="en-US"/>
                    </w:rPr>
                  </w:rPrChange>
                </w:rPr>
                <w:t>();</w:t>
              </w:r>
            </w:ins>
          </w:p>
          <w:p w14:paraId="06ED18A8" w14:textId="77777777" w:rsidR="00A47B4C" w:rsidRPr="00A47B4C" w:rsidRDefault="00A47B4C" w:rsidP="00A47B4C">
            <w:pPr>
              <w:keepNext/>
              <w:keepLines/>
              <w:widowControl w:val="0"/>
              <w:autoSpaceDE w:val="0"/>
              <w:autoSpaceDN w:val="0"/>
              <w:adjustRightInd w:val="0"/>
              <w:spacing w:before="200"/>
              <w:outlineLvl w:val="4"/>
              <w:rPr>
                <w:ins w:id="3653" w:author="Borja Gonzalez" w:date="2017-09-28T19:13:00Z"/>
                <w:rFonts w:ascii="Monaco" w:hAnsi="Monaco" w:cs="Monaco"/>
                <w:sz w:val="20"/>
                <w:szCs w:val="20"/>
                <w:lang w:val="en-US"/>
                <w:rPrChange w:id="3654" w:author="Borja Gonzalez" w:date="2017-09-28T19:13:00Z">
                  <w:rPr>
                    <w:ins w:id="3655" w:author="Borja Gonzalez" w:date="2017-09-28T19:13:00Z"/>
                    <w:rFonts w:ascii="Monaco" w:eastAsiaTheme="majorEastAsia" w:hAnsi="Monaco" w:cs="Monaco"/>
                    <w:color w:val="243F60" w:themeColor="accent1" w:themeShade="7F"/>
                    <w:sz w:val="32"/>
                    <w:szCs w:val="32"/>
                    <w:lang w:val="en-US"/>
                  </w:rPr>
                </w:rPrChange>
              </w:rPr>
            </w:pPr>
            <w:ins w:id="3656" w:author="Borja Gonzalez" w:date="2017-09-28T19:13:00Z">
              <w:r w:rsidRPr="00A47B4C">
                <w:rPr>
                  <w:rFonts w:ascii="Monaco" w:hAnsi="Monaco" w:cs="Monaco"/>
                  <w:sz w:val="20"/>
                  <w:szCs w:val="20"/>
                  <w:lang w:val="en-US"/>
                  <w:rPrChange w:id="3657" w:author="Borja Gonzalez" w:date="2017-09-28T19:13:00Z">
                    <w:rPr>
                      <w:rFonts w:ascii="Monaco" w:hAnsi="Monaco" w:cs="Monaco"/>
                      <w:sz w:val="32"/>
                      <w:szCs w:val="32"/>
                      <w:lang w:val="en-US"/>
                    </w:rPr>
                  </w:rPrChange>
                </w:rPr>
                <w:tab/>
              </w:r>
              <w:r w:rsidRPr="00A47B4C">
                <w:rPr>
                  <w:rFonts w:ascii="Monaco" w:hAnsi="Monaco" w:cs="Monaco"/>
                  <w:sz w:val="20"/>
                  <w:szCs w:val="20"/>
                  <w:lang w:val="en-US"/>
                  <w:rPrChange w:id="3658" w:author="Borja Gonzalez" w:date="2017-09-28T19:13:00Z">
                    <w:rPr>
                      <w:rFonts w:ascii="Monaco" w:hAnsi="Monaco" w:cs="Monaco"/>
                      <w:sz w:val="32"/>
                      <w:szCs w:val="32"/>
                      <w:lang w:val="en-US"/>
                    </w:rPr>
                  </w:rPrChange>
                </w:rPr>
                <w:tab/>
              </w:r>
              <w:r w:rsidRPr="00A47B4C">
                <w:rPr>
                  <w:rFonts w:ascii="Monaco" w:hAnsi="Monaco" w:cs="Monaco"/>
                  <w:sz w:val="20"/>
                  <w:szCs w:val="20"/>
                  <w:lang w:val="en-US"/>
                  <w:rPrChange w:id="3659" w:author="Borja Gonzalez" w:date="2017-09-28T19:13:00Z">
                    <w:rPr>
                      <w:rFonts w:ascii="Monaco" w:hAnsi="Monaco" w:cs="Monaco"/>
                      <w:sz w:val="32"/>
                      <w:szCs w:val="32"/>
                      <w:lang w:val="en-US"/>
                    </w:rPr>
                  </w:rPrChange>
                </w:rPr>
                <w:tab/>
              </w:r>
              <w:r w:rsidRPr="00A47B4C">
                <w:rPr>
                  <w:rFonts w:ascii="Monaco" w:hAnsi="Monaco" w:cs="Monaco"/>
                  <w:color w:val="000000"/>
                  <w:sz w:val="20"/>
                  <w:szCs w:val="20"/>
                  <w:lang w:val="en-US"/>
                  <w:rPrChange w:id="3660" w:author="Borja Gonzalez" w:date="2017-09-28T19:13:00Z">
                    <w:rPr>
                      <w:rFonts w:ascii="Monaco" w:hAnsi="Monaco" w:cs="Monaco"/>
                      <w:color w:val="000000"/>
                      <w:sz w:val="32"/>
                      <w:szCs w:val="32"/>
                      <w:lang w:val="en-US"/>
                    </w:rPr>
                  </w:rPrChange>
                </w:rPr>
                <w:t>reader</w:t>
              </w:r>
              <w:r w:rsidRPr="00A47B4C">
                <w:rPr>
                  <w:rFonts w:ascii="Monaco" w:hAnsi="Monaco" w:cs="Monaco"/>
                  <w:b/>
                  <w:bCs/>
                  <w:color w:val="000000"/>
                  <w:sz w:val="20"/>
                  <w:szCs w:val="20"/>
                  <w:lang w:val="en-US"/>
                  <w:rPrChange w:id="3661" w:author="Borja Gonzalez" w:date="2017-09-28T19:13: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3662" w:author="Borja Gonzalez" w:date="2017-09-28T19:13:00Z">
                    <w:rPr>
                      <w:rFonts w:ascii="Monaco" w:hAnsi="Monaco" w:cs="Monaco"/>
                      <w:color w:val="000000"/>
                      <w:sz w:val="32"/>
                      <w:szCs w:val="32"/>
                      <w:lang w:val="en-US"/>
                    </w:rPr>
                  </w:rPrChange>
                </w:rPr>
                <w:t>onload</w:t>
              </w:r>
              <w:r w:rsidRPr="00A47B4C">
                <w:rPr>
                  <w:rFonts w:ascii="Monaco" w:hAnsi="Monaco" w:cs="Monaco"/>
                  <w:sz w:val="20"/>
                  <w:szCs w:val="20"/>
                  <w:lang w:val="en-US"/>
                  <w:rPrChange w:id="3663" w:author="Borja Gonzalez" w:date="2017-09-28T19:13:00Z">
                    <w:rPr>
                      <w:rFonts w:ascii="Monaco" w:hAnsi="Monaco" w:cs="Monaco"/>
                      <w:sz w:val="32"/>
                      <w:szCs w:val="32"/>
                      <w:lang w:val="en-US"/>
                    </w:rPr>
                  </w:rPrChange>
                </w:rPr>
                <w:t xml:space="preserve"> </w:t>
              </w:r>
              <w:r w:rsidRPr="00A47B4C">
                <w:rPr>
                  <w:rFonts w:ascii="Monaco" w:hAnsi="Monaco" w:cs="Monaco"/>
                  <w:b/>
                  <w:bCs/>
                  <w:color w:val="CE5C00"/>
                  <w:sz w:val="20"/>
                  <w:szCs w:val="20"/>
                  <w:lang w:val="en-US"/>
                  <w:rPrChange w:id="3664" w:author="Borja Gonzalez" w:date="2017-09-28T19:13:00Z">
                    <w:rPr>
                      <w:rFonts w:ascii="Monaco" w:hAnsi="Monaco" w:cs="Monaco"/>
                      <w:b/>
                      <w:bCs/>
                      <w:color w:val="CE5C00"/>
                      <w:sz w:val="32"/>
                      <w:szCs w:val="32"/>
                      <w:lang w:val="en-US"/>
                    </w:rPr>
                  </w:rPrChange>
                </w:rPr>
                <w:t>=</w:t>
              </w:r>
              <w:r w:rsidRPr="00A47B4C">
                <w:rPr>
                  <w:rFonts w:ascii="Monaco" w:hAnsi="Monaco" w:cs="Monaco"/>
                  <w:sz w:val="20"/>
                  <w:szCs w:val="20"/>
                  <w:lang w:val="en-US"/>
                  <w:rPrChange w:id="3665" w:author="Borja Gonzalez" w:date="2017-09-28T19:13:00Z">
                    <w:rPr>
                      <w:rFonts w:ascii="Monaco" w:hAnsi="Monaco" w:cs="Monaco"/>
                      <w:sz w:val="32"/>
                      <w:szCs w:val="32"/>
                      <w:lang w:val="en-US"/>
                    </w:rPr>
                  </w:rPrChange>
                </w:rPr>
                <w:t xml:space="preserve"> </w:t>
              </w:r>
              <w:r w:rsidRPr="00A47B4C">
                <w:rPr>
                  <w:rFonts w:ascii="Monaco" w:hAnsi="Monaco" w:cs="Monaco"/>
                  <w:b/>
                  <w:bCs/>
                  <w:color w:val="204A87"/>
                  <w:sz w:val="20"/>
                  <w:szCs w:val="20"/>
                  <w:lang w:val="en-US"/>
                  <w:rPrChange w:id="3666" w:author="Borja Gonzalez" w:date="2017-09-28T19:13:00Z">
                    <w:rPr>
                      <w:rFonts w:ascii="Monaco" w:hAnsi="Monaco" w:cs="Monaco"/>
                      <w:b/>
                      <w:bCs/>
                      <w:color w:val="204A87"/>
                      <w:sz w:val="32"/>
                      <w:szCs w:val="32"/>
                      <w:lang w:val="en-US"/>
                    </w:rPr>
                  </w:rPrChange>
                </w:rPr>
                <w:t>function</w:t>
              </w:r>
              <w:r w:rsidRPr="00A47B4C">
                <w:rPr>
                  <w:rFonts w:ascii="Monaco" w:hAnsi="Monaco" w:cs="Monaco"/>
                  <w:sz w:val="20"/>
                  <w:szCs w:val="20"/>
                  <w:lang w:val="en-US"/>
                  <w:rPrChange w:id="3667" w:author="Borja Gonzalez" w:date="2017-09-28T19:13:00Z">
                    <w:rPr>
                      <w:rFonts w:ascii="Monaco" w:hAnsi="Monaco" w:cs="Monaco"/>
                      <w:sz w:val="32"/>
                      <w:szCs w:val="32"/>
                      <w:lang w:val="en-US"/>
                    </w:rPr>
                  </w:rPrChange>
                </w:rPr>
                <w:t xml:space="preserve"> </w:t>
              </w:r>
              <w:r w:rsidRPr="00A47B4C">
                <w:rPr>
                  <w:rFonts w:ascii="Monaco" w:hAnsi="Monaco" w:cs="Monaco"/>
                  <w:b/>
                  <w:bCs/>
                  <w:color w:val="000000"/>
                  <w:sz w:val="20"/>
                  <w:szCs w:val="20"/>
                  <w:lang w:val="en-US"/>
                  <w:rPrChange w:id="3668" w:author="Borja Gonzalez" w:date="2017-09-28T19:13:00Z">
                    <w:rPr>
                      <w:rFonts w:ascii="Monaco" w:hAnsi="Monaco" w:cs="Monaco"/>
                      <w:b/>
                      <w:bCs/>
                      <w:color w:val="000000"/>
                      <w:sz w:val="32"/>
                      <w:szCs w:val="32"/>
                      <w:lang w:val="en-US"/>
                    </w:rPr>
                  </w:rPrChange>
                </w:rPr>
                <w:t>()</w:t>
              </w:r>
              <w:r w:rsidRPr="00A47B4C">
                <w:rPr>
                  <w:rFonts w:ascii="Monaco" w:hAnsi="Monaco" w:cs="Monaco"/>
                  <w:sz w:val="20"/>
                  <w:szCs w:val="20"/>
                  <w:lang w:val="en-US"/>
                  <w:rPrChange w:id="3669" w:author="Borja Gonzalez" w:date="2017-09-28T19:13:00Z">
                    <w:rPr>
                      <w:rFonts w:ascii="Monaco" w:hAnsi="Monaco" w:cs="Monaco"/>
                      <w:sz w:val="32"/>
                      <w:szCs w:val="32"/>
                      <w:lang w:val="en-US"/>
                    </w:rPr>
                  </w:rPrChange>
                </w:rPr>
                <w:t xml:space="preserve"> </w:t>
              </w:r>
              <w:r w:rsidRPr="00A47B4C">
                <w:rPr>
                  <w:rFonts w:ascii="Monaco" w:hAnsi="Monaco" w:cs="Monaco"/>
                  <w:b/>
                  <w:bCs/>
                  <w:color w:val="000000"/>
                  <w:sz w:val="20"/>
                  <w:szCs w:val="20"/>
                  <w:lang w:val="en-US"/>
                  <w:rPrChange w:id="3670" w:author="Borja Gonzalez" w:date="2017-09-28T19:13:00Z">
                    <w:rPr>
                      <w:rFonts w:ascii="Monaco" w:hAnsi="Monaco" w:cs="Monaco"/>
                      <w:b/>
                      <w:bCs/>
                      <w:color w:val="000000"/>
                      <w:sz w:val="32"/>
                      <w:szCs w:val="32"/>
                      <w:lang w:val="en-US"/>
                    </w:rPr>
                  </w:rPrChange>
                </w:rPr>
                <w:t>{</w:t>
              </w:r>
            </w:ins>
          </w:p>
          <w:p w14:paraId="50D79D14" w14:textId="77777777" w:rsidR="00A47B4C" w:rsidRPr="00A47B4C" w:rsidRDefault="00A47B4C" w:rsidP="00A47B4C">
            <w:pPr>
              <w:keepNext/>
              <w:keepLines/>
              <w:widowControl w:val="0"/>
              <w:autoSpaceDE w:val="0"/>
              <w:autoSpaceDN w:val="0"/>
              <w:adjustRightInd w:val="0"/>
              <w:spacing w:before="200"/>
              <w:outlineLvl w:val="4"/>
              <w:rPr>
                <w:ins w:id="3671" w:author="Borja Gonzalez" w:date="2017-09-28T19:13:00Z"/>
                <w:rFonts w:ascii="Monaco" w:hAnsi="Monaco" w:cs="Monaco"/>
                <w:sz w:val="20"/>
                <w:szCs w:val="20"/>
                <w:lang w:val="en-US"/>
                <w:rPrChange w:id="3672" w:author="Borja Gonzalez" w:date="2017-09-28T19:13:00Z">
                  <w:rPr>
                    <w:ins w:id="3673" w:author="Borja Gonzalez" w:date="2017-09-28T19:13:00Z"/>
                    <w:rFonts w:ascii="Monaco" w:eastAsiaTheme="majorEastAsia" w:hAnsi="Monaco" w:cs="Monaco"/>
                    <w:color w:val="243F60" w:themeColor="accent1" w:themeShade="7F"/>
                    <w:sz w:val="32"/>
                    <w:szCs w:val="32"/>
                    <w:lang w:val="en-US"/>
                  </w:rPr>
                </w:rPrChange>
              </w:rPr>
            </w:pPr>
            <w:ins w:id="3674" w:author="Borja Gonzalez" w:date="2017-09-28T19:13:00Z">
              <w:r w:rsidRPr="00A47B4C">
                <w:rPr>
                  <w:rFonts w:ascii="Monaco" w:hAnsi="Monaco" w:cs="Monaco"/>
                  <w:sz w:val="20"/>
                  <w:szCs w:val="20"/>
                  <w:lang w:val="en-US"/>
                  <w:rPrChange w:id="3675" w:author="Borja Gonzalez" w:date="2017-09-28T19:13:00Z">
                    <w:rPr>
                      <w:rFonts w:ascii="Monaco" w:hAnsi="Monaco" w:cs="Monaco"/>
                      <w:sz w:val="32"/>
                      <w:szCs w:val="32"/>
                      <w:lang w:val="en-US"/>
                    </w:rPr>
                  </w:rPrChange>
                </w:rPr>
                <w:t xml:space="preserve">    </w:t>
              </w:r>
              <w:r w:rsidRPr="00A47B4C">
                <w:rPr>
                  <w:rFonts w:ascii="Monaco" w:hAnsi="Monaco" w:cs="Monaco"/>
                  <w:sz w:val="20"/>
                  <w:szCs w:val="20"/>
                  <w:lang w:val="en-US"/>
                  <w:rPrChange w:id="3676" w:author="Borja Gonzalez" w:date="2017-09-28T19:13:00Z">
                    <w:rPr>
                      <w:rFonts w:ascii="Monaco" w:hAnsi="Monaco" w:cs="Monaco"/>
                      <w:sz w:val="32"/>
                      <w:szCs w:val="32"/>
                      <w:lang w:val="en-US"/>
                    </w:rPr>
                  </w:rPrChange>
                </w:rPr>
                <w:tab/>
              </w:r>
              <w:r w:rsidRPr="00A47B4C">
                <w:rPr>
                  <w:rFonts w:ascii="Monaco" w:hAnsi="Monaco" w:cs="Monaco"/>
                  <w:sz w:val="20"/>
                  <w:szCs w:val="20"/>
                  <w:lang w:val="en-US"/>
                  <w:rPrChange w:id="3677" w:author="Borja Gonzalez" w:date="2017-09-28T19:13:00Z">
                    <w:rPr>
                      <w:rFonts w:ascii="Monaco" w:hAnsi="Monaco" w:cs="Monaco"/>
                      <w:sz w:val="32"/>
                      <w:szCs w:val="32"/>
                      <w:lang w:val="en-US"/>
                    </w:rPr>
                  </w:rPrChange>
                </w:rPr>
                <w:tab/>
              </w:r>
              <w:r w:rsidRPr="00A47B4C">
                <w:rPr>
                  <w:rFonts w:ascii="Monaco" w:hAnsi="Monaco" w:cs="Monaco"/>
                  <w:sz w:val="20"/>
                  <w:szCs w:val="20"/>
                  <w:lang w:val="en-US"/>
                  <w:rPrChange w:id="3678" w:author="Borja Gonzalez" w:date="2017-09-28T19:13:00Z">
                    <w:rPr>
                      <w:rFonts w:ascii="Monaco" w:hAnsi="Monaco" w:cs="Monaco"/>
                      <w:sz w:val="32"/>
                      <w:szCs w:val="32"/>
                      <w:lang w:val="en-US"/>
                    </w:rPr>
                  </w:rPrChange>
                </w:rPr>
                <w:tab/>
              </w:r>
              <w:r w:rsidRPr="00A47B4C">
                <w:rPr>
                  <w:rFonts w:ascii="Monaco" w:hAnsi="Monaco" w:cs="Monaco"/>
                  <w:color w:val="000000"/>
                  <w:sz w:val="20"/>
                  <w:szCs w:val="20"/>
                  <w:lang w:val="en-US"/>
                  <w:rPrChange w:id="3679" w:author="Borja Gonzalez" w:date="2017-09-28T19:13:00Z">
                    <w:rPr>
                      <w:rFonts w:ascii="Monaco" w:hAnsi="Monaco" w:cs="Monaco"/>
                      <w:color w:val="000000"/>
                      <w:sz w:val="32"/>
                      <w:szCs w:val="32"/>
                      <w:lang w:val="en-US"/>
                    </w:rPr>
                  </w:rPrChange>
                </w:rPr>
                <w:t>Papa</w:t>
              </w:r>
              <w:r w:rsidRPr="00A47B4C">
                <w:rPr>
                  <w:rFonts w:ascii="Monaco" w:hAnsi="Monaco" w:cs="Monaco"/>
                  <w:b/>
                  <w:bCs/>
                  <w:color w:val="000000"/>
                  <w:sz w:val="20"/>
                  <w:szCs w:val="20"/>
                  <w:lang w:val="en-US"/>
                  <w:rPrChange w:id="3680" w:author="Borja Gonzalez" w:date="2017-09-28T19:13: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3681" w:author="Borja Gonzalez" w:date="2017-09-28T19:13:00Z">
                    <w:rPr>
                      <w:rFonts w:ascii="Monaco" w:hAnsi="Monaco" w:cs="Monaco"/>
                      <w:color w:val="000000"/>
                      <w:sz w:val="32"/>
                      <w:szCs w:val="32"/>
                      <w:lang w:val="en-US"/>
                    </w:rPr>
                  </w:rPrChange>
                </w:rPr>
                <w:t>parse</w:t>
              </w:r>
              <w:r w:rsidRPr="00A47B4C">
                <w:rPr>
                  <w:rFonts w:ascii="Monaco" w:hAnsi="Monaco" w:cs="Monaco"/>
                  <w:b/>
                  <w:bCs/>
                  <w:color w:val="000000"/>
                  <w:sz w:val="20"/>
                  <w:szCs w:val="20"/>
                  <w:lang w:val="en-US"/>
                  <w:rPrChange w:id="3682" w:author="Borja Gonzalez" w:date="2017-09-28T19:13: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3683" w:author="Borja Gonzalez" w:date="2017-09-28T19:13:00Z">
                    <w:rPr>
                      <w:rFonts w:ascii="Monaco" w:hAnsi="Monaco" w:cs="Monaco"/>
                      <w:color w:val="000000"/>
                      <w:sz w:val="32"/>
                      <w:szCs w:val="32"/>
                      <w:lang w:val="en-US"/>
                    </w:rPr>
                  </w:rPrChange>
                </w:rPr>
                <w:t>reader</w:t>
              </w:r>
              <w:r w:rsidRPr="00A47B4C">
                <w:rPr>
                  <w:rFonts w:ascii="Monaco" w:hAnsi="Monaco" w:cs="Monaco"/>
                  <w:b/>
                  <w:bCs/>
                  <w:color w:val="000000"/>
                  <w:sz w:val="20"/>
                  <w:szCs w:val="20"/>
                  <w:lang w:val="en-US"/>
                  <w:rPrChange w:id="3684" w:author="Borja Gonzalez" w:date="2017-09-28T19:13: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3685" w:author="Borja Gonzalez" w:date="2017-09-28T19:13:00Z">
                    <w:rPr>
                      <w:rFonts w:ascii="Monaco" w:hAnsi="Monaco" w:cs="Monaco"/>
                      <w:color w:val="000000"/>
                      <w:sz w:val="32"/>
                      <w:szCs w:val="32"/>
                      <w:lang w:val="en-US"/>
                    </w:rPr>
                  </w:rPrChange>
                </w:rPr>
                <w:t>result</w:t>
              </w:r>
              <w:r w:rsidRPr="00A47B4C">
                <w:rPr>
                  <w:rFonts w:ascii="Monaco" w:hAnsi="Monaco" w:cs="Monaco"/>
                  <w:b/>
                  <w:bCs/>
                  <w:color w:val="000000"/>
                  <w:sz w:val="20"/>
                  <w:szCs w:val="20"/>
                  <w:lang w:val="en-US"/>
                  <w:rPrChange w:id="3686" w:author="Borja Gonzalez" w:date="2017-09-28T19:13:00Z">
                    <w:rPr>
                      <w:rFonts w:ascii="Monaco" w:hAnsi="Monaco" w:cs="Monaco"/>
                      <w:b/>
                      <w:bCs/>
                      <w:color w:val="000000"/>
                      <w:sz w:val="32"/>
                      <w:szCs w:val="32"/>
                      <w:lang w:val="en-US"/>
                    </w:rPr>
                  </w:rPrChange>
                </w:rPr>
                <w:t>,</w:t>
              </w:r>
              <w:r w:rsidRPr="00A47B4C">
                <w:rPr>
                  <w:rFonts w:ascii="Monaco" w:hAnsi="Monaco" w:cs="Monaco"/>
                  <w:sz w:val="20"/>
                  <w:szCs w:val="20"/>
                  <w:lang w:val="en-US"/>
                  <w:rPrChange w:id="3687" w:author="Borja Gonzalez" w:date="2017-09-28T19:13:00Z">
                    <w:rPr>
                      <w:rFonts w:ascii="Monaco" w:hAnsi="Monaco" w:cs="Monaco"/>
                      <w:sz w:val="32"/>
                      <w:szCs w:val="32"/>
                      <w:lang w:val="en-US"/>
                    </w:rPr>
                  </w:rPrChange>
                </w:rPr>
                <w:t xml:space="preserve"> </w:t>
              </w:r>
              <w:r w:rsidRPr="00A47B4C">
                <w:rPr>
                  <w:rFonts w:ascii="Monaco" w:hAnsi="Monaco" w:cs="Monaco"/>
                  <w:b/>
                  <w:bCs/>
                  <w:color w:val="000000"/>
                  <w:sz w:val="20"/>
                  <w:szCs w:val="20"/>
                  <w:lang w:val="en-US"/>
                  <w:rPrChange w:id="3688" w:author="Borja Gonzalez" w:date="2017-09-28T19:13:00Z">
                    <w:rPr>
                      <w:rFonts w:ascii="Monaco" w:hAnsi="Monaco" w:cs="Monaco"/>
                      <w:b/>
                      <w:bCs/>
                      <w:color w:val="000000"/>
                      <w:sz w:val="32"/>
                      <w:szCs w:val="32"/>
                      <w:lang w:val="en-US"/>
                    </w:rPr>
                  </w:rPrChange>
                </w:rPr>
                <w:t>{</w:t>
              </w:r>
            </w:ins>
          </w:p>
          <w:p w14:paraId="7AB1DD02" w14:textId="77777777" w:rsidR="00A47B4C" w:rsidRPr="00A47B4C" w:rsidRDefault="00A47B4C" w:rsidP="00A47B4C">
            <w:pPr>
              <w:keepNext/>
              <w:keepLines/>
              <w:widowControl w:val="0"/>
              <w:autoSpaceDE w:val="0"/>
              <w:autoSpaceDN w:val="0"/>
              <w:adjustRightInd w:val="0"/>
              <w:spacing w:before="200"/>
              <w:outlineLvl w:val="4"/>
              <w:rPr>
                <w:ins w:id="3689" w:author="Borja Gonzalez" w:date="2017-09-28T19:13:00Z"/>
                <w:rFonts w:ascii="Monaco" w:hAnsi="Monaco" w:cs="Monaco"/>
                <w:sz w:val="20"/>
                <w:szCs w:val="20"/>
                <w:lang w:val="en-US"/>
                <w:rPrChange w:id="3690" w:author="Borja Gonzalez" w:date="2017-09-28T19:13:00Z">
                  <w:rPr>
                    <w:ins w:id="3691" w:author="Borja Gonzalez" w:date="2017-09-28T19:13:00Z"/>
                    <w:rFonts w:ascii="Monaco" w:eastAsiaTheme="majorEastAsia" w:hAnsi="Monaco" w:cs="Monaco"/>
                    <w:color w:val="243F60" w:themeColor="accent1" w:themeShade="7F"/>
                    <w:sz w:val="32"/>
                    <w:szCs w:val="32"/>
                    <w:lang w:val="en-US"/>
                  </w:rPr>
                </w:rPrChange>
              </w:rPr>
            </w:pPr>
            <w:ins w:id="3692" w:author="Borja Gonzalez" w:date="2017-09-28T19:13:00Z">
              <w:r w:rsidRPr="00A47B4C">
                <w:rPr>
                  <w:rFonts w:ascii="Monaco" w:hAnsi="Monaco" w:cs="Monaco"/>
                  <w:sz w:val="20"/>
                  <w:szCs w:val="20"/>
                  <w:lang w:val="en-US"/>
                  <w:rPrChange w:id="3693" w:author="Borja Gonzalez" w:date="2017-09-28T19:13:00Z">
                    <w:rPr>
                      <w:rFonts w:ascii="Monaco" w:hAnsi="Monaco" w:cs="Monaco"/>
                      <w:sz w:val="32"/>
                      <w:szCs w:val="32"/>
                      <w:lang w:val="en-US"/>
                    </w:rPr>
                  </w:rPrChange>
                </w:rPr>
                <w:t xml:space="preserve">        </w:t>
              </w:r>
              <w:r w:rsidRPr="00A47B4C">
                <w:rPr>
                  <w:rFonts w:ascii="Monaco" w:hAnsi="Monaco" w:cs="Monaco"/>
                  <w:sz w:val="20"/>
                  <w:szCs w:val="20"/>
                  <w:lang w:val="en-US"/>
                  <w:rPrChange w:id="3694" w:author="Borja Gonzalez" w:date="2017-09-28T19:13:00Z">
                    <w:rPr>
                      <w:rFonts w:ascii="Monaco" w:hAnsi="Monaco" w:cs="Monaco"/>
                      <w:sz w:val="32"/>
                      <w:szCs w:val="32"/>
                      <w:lang w:val="en-US"/>
                    </w:rPr>
                  </w:rPrChange>
                </w:rPr>
                <w:tab/>
              </w:r>
              <w:r w:rsidRPr="00A47B4C">
                <w:rPr>
                  <w:rFonts w:ascii="Monaco" w:hAnsi="Monaco" w:cs="Monaco"/>
                  <w:sz w:val="20"/>
                  <w:szCs w:val="20"/>
                  <w:lang w:val="en-US"/>
                  <w:rPrChange w:id="3695" w:author="Borja Gonzalez" w:date="2017-09-28T19:13:00Z">
                    <w:rPr>
                      <w:rFonts w:ascii="Monaco" w:hAnsi="Monaco" w:cs="Monaco"/>
                      <w:sz w:val="32"/>
                      <w:szCs w:val="32"/>
                      <w:lang w:val="en-US"/>
                    </w:rPr>
                  </w:rPrChange>
                </w:rPr>
                <w:tab/>
              </w:r>
              <w:r w:rsidRPr="00A47B4C">
                <w:rPr>
                  <w:rFonts w:ascii="Monaco" w:hAnsi="Monaco" w:cs="Monaco"/>
                  <w:sz w:val="20"/>
                  <w:szCs w:val="20"/>
                  <w:lang w:val="en-US"/>
                  <w:rPrChange w:id="3696" w:author="Borja Gonzalez" w:date="2017-09-28T19:13:00Z">
                    <w:rPr>
                      <w:rFonts w:ascii="Monaco" w:hAnsi="Monaco" w:cs="Monaco"/>
                      <w:sz w:val="32"/>
                      <w:szCs w:val="32"/>
                      <w:lang w:val="en-US"/>
                    </w:rPr>
                  </w:rPrChange>
                </w:rPr>
                <w:tab/>
              </w:r>
              <w:r w:rsidRPr="00A47B4C">
                <w:rPr>
                  <w:rFonts w:ascii="Monaco" w:hAnsi="Monaco" w:cs="Monaco"/>
                  <w:color w:val="000000"/>
                  <w:sz w:val="20"/>
                  <w:szCs w:val="20"/>
                  <w:lang w:val="en-US"/>
                  <w:rPrChange w:id="3697" w:author="Borja Gonzalez" w:date="2017-09-28T19:13:00Z">
                    <w:rPr>
                      <w:rFonts w:ascii="Monaco" w:hAnsi="Monaco" w:cs="Monaco"/>
                      <w:color w:val="000000"/>
                      <w:sz w:val="32"/>
                      <w:szCs w:val="32"/>
                      <w:lang w:val="en-US"/>
                    </w:rPr>
                  </w:rPrChange>
                </w:rPr>
                <w:t>complete</w:t>
              </w:r>
              <w:r w:rsidRPr="00A47B4C">
                <w:rPr>
                  <w:rFonts w:ascii="Monaco" w:hAnsi="Monaco" w:cs="Monaco"/>
                  <w:b/>
                  <w:bCs/>
                  <w:color w:val="CE5C00"/>
                  <w:sz w:val="20"/>
                  <w:szCs w:val="20"/>
                  <w:lang w:val="en-US"/>
                  <w:rPrChange w:id="3698" w:author="Borja Gonzalez" w:date="2017-09-28T19:13:00Z">
                    <w:rPr>
                      <w:rFonts w:ascii="Monaco" w:hAnsi="Monaco" w:cs="Monaco"/>
                      <w:b/>
                      <w:bCs/>
                      <w:color w:val="CE5C00"/>
                      <w:sz w:val="32"/>
                      <w:szCs w:val="32"/>
                      <w:lang w:val="en-US"/>
                    </w:rPr>
                  </w:rPrChange>
                </w:rPr>
                <w:t>:</w:t>
              </w:r>
              <w:r w:rsidRPr="00A47B4C">
                <w:rPr>
                  <w:rFonts w:ascii="Monaco" w:hAnsi="Monaco" w:cs="Monaco"/>
                  <w:sz w:val="20"/>
                  <w:szCs w:val="20"/>
                  <w:lang w:val="en-US"/>
                  <w:rPrChange w:id="3699" w:author="Borja Gonzalez" w:date="2017-09-28T19:13:00Z">
                    <w:rPr>
                      <w:rFonts w:ascii="Monaco" w:hAnsi="Monaco" w:cs="Monaco"/>
                      <w:sz w:val="32"/>
                      <w:szCs w:val="32"/>
                      <w:lang w:val="en-US"/>
                    </w:rPr>
                  </w:rPrChange>
                </w:rPr>
                <w:t xml:space="preserve"> </w:t>
              </w:r>
              <w:r w:rsidRPr="00A47B4C">
                <w:rPr>
                  <w:rFonts w:ascii="Monaco" w:hAnsi="Monaco" w:cs="Monaco"/>
                  <w:b/>
                  <w:bCs/>
                  <w:color w:val="204A87"/>
                  <w:sz w:val="20"/>
                  <w:szCs w:val="20"/>
                  <w:lang w:val="en-US"/>
                  <w:rPrChange w:id="3700" w:author="Borja Gonzalez" w:date="2017-09-28T19:13:00Z">
                    <w:rPr>
                      <w:rFonts w:ascii="Monaco" w:hAnsi="Monaco" w:cs="Monaco"/>
                      <w:b/>
                      <w:bCs/>
                      <w:color w:val="204A87"/>
                      <w:sz w:val="32"/>
                      <w:szCs w:val="32"/>
                      <w:lang w:val="en-US"/>
                    </w:rPr>
                  </w:rPrChange>
                </w:rPr>
                <w:t>function</w:t>
              </w:r>
              <w:r w:rsidRPr="00A47B4C">
                <w:rPr>
                  <w:rFonts w:ascii="Monaco" w:hAnsi="Monaco" w:cs="Monaco"/>
                  <w:b/>
                  <w:bCs/>
                  <w:color w:val="000000"/>
                  <w:sz w:val="20"/>
                  <w:szCs w:val="20"/>
                  <w:lang w:val="en-US"/>
                  <w:rPrChange w:id="3701" w:author="Borja Gonzalez" w:date="2017-09-28T19:13: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3702" w:author="Borja Gonzalez" w:date="2017-09-28T19:13:00Z">
                    <w:rPr>
                      <w:rFonts w:ascii="Monaco" w:hAnsi="Monaco" w:cs="Monaco"/>
                      <w:color w:val="000000"/>
                      <w:sz w:val="32"/>
                      <w:szCs w:val="32"/>
                      <w:lang w:val="en-US"/>
                    </w:rPr>
                  </w:rPrChange>
                </w:rPr>
                <w:t>results</w:t>
              </w:r>
              <w:r w:rsidRPr="00A47B4C">
                <w:rPr>
                  <w:rFonts w:ascii="Monaco" w:hAnsi="Monaco" w:cs="Monaco"/>
                  <w:b/>
                  <w:bCs/>
                  <w:color w:val="000000"/>
                  <w:sz w:val="20"/>
                  <w:szCs w:val="20"/>
                  <w:lang w:val="en-US"/>
                  <w:rPrChange w:id="3703" w:author="Borja Gonzalez" w:date="2017-09-28T19:13:00Z">
                    <w:rPr>
                      <w:rFonts w:ascii="Monaco" w:hAnsi="Monaco" w:cs="Monaco"/>
                      <w:b/>
                      <w:bCs/>
                      <w:color w:val="000000"/>
                      <w:sz w:val="32"/>
                      <w:szCs w:val="32"/>
                      <w:lang w:val="en-US"/>
                    </w:rPr>
                  </w:rPrChange>
                </w:rPr>
                <w:t>)</w:t>
              </w:r>
              <w:r w:rsidRPr="00A47B4C">
                <w:rPr>
                  <w:rFonts w:ascii="Monaco" w:hAnsi="Monaco" w:cs="Monaco"/>
                  <w:sz w:val="20"/>
                  <w:szCs w:val="20"/>
                  <w:lang w:val="en-US"/>
                  <w:rPrChange w:id="3704" w:author="Borja Gonzalez" w:date="2017-09-28T19:13:00Z">
                    <w:rPr>
                      <w:rFonts w:ascii="Monaco" w:hAnsi="Monaco" w:cs="Monaco"/>
                      <w:sz w:val="32"/>
                      <w:szCs w:val="32"/>
                      <w:lang w:val="en-US"/>
                    </w:rPr>
                  </w:rPrChange>
                </w:rPr>
                <w:t xml:space="preserve"> </w:t>
              </w:r>
              <w:r w:rsidRPr="00A47B4C">
                <w:rPr>
                  <w:rFonts w:ascii="Monaco" w:hAnsi="Monaco" w:cs="Monaco"/>
                  <w:b/>
                  <w:bCs/>
                  <w:color w:val="000000"/>
                  <w:sz w:val="20"/>
                  <w:szCs w:val="20"/>
                  <w:lang w:val="en-US"/>
                  <w:rPrChange w:id="3705" w:author="Borja Gonzalez" w:date="2017-09-28T19:13:00Z">
                    <w:rPr>
                      <w:rFonts w:ascii="Monaco" w:hAnsi="Monaco" w:cs="Monaco"/>
                      <w:b/>
                      <w:bCs/>
                      <w:color w:val="000000"/>
                      <w:sz w:val="32"/>
                      <w:szCs w:val="32"/>
                      <w:lang w:val="en-US"/>
                    </w:rPr>
                  </w:rPrChange>
                </w:rPr>
                <w:t>{</w:t>
              </w:r>
            </w:ins>
          </w:p>
          <w:p w14:paraId="14788047" w14:textId="77777777" w:rsidR="00A47B4C" w:rsidRPr="00A47B4C" w:rsidRDefault="00A47B4C" w:rsidP="00A47B4C">
            <w:pPr>
              <w:keepNext/>
              <w:keepLines/>
              <w:widowControl w:val="0"/>
              <w:autoSpaceDE w:val="0"/>
              <w:autoSpaceDN w:val="0"/>
              <w:adjustRightInd w:val="0"/>
              <w:spacing w:before="200"/>
              <w:outlineLvl w:val="4"/>
              <w:rPr>
                <w:ins w:id="3706" w:author="Borja Gonzalez" w:date="2017-09-28T19:13:00Z"/>
                <w:rFonts w:ascii="Monaco" w:hAnsi="Monaco" w:cs="Monaco"/>
                <w:sz w:val="20"/>
                <w:szCs w:val="20"/>
                <w:lang w:val="en-US"/>
                <w:rPrChange w:id="3707" w:author="Borja Gonzalez" w:date="2017-09-28T19:13:00Z">
                  <w:rPr>
                    <w:ins w:id="3708" w:author="Borja Gonzalez" w:date="2017-09-28T19:13:00Z"/>
                    <w:rFonts w:ascii="Monaco" w:eastAsiaTheme="majorEastAsia" w:hAnsi="Monaco" w:cs="Monaco"/>
                    <w:color w:val="243F60" w:themeColor="accent1" w:themeShade="7F"/>
                    <w:sz w:val="32"/>
                    <w:szCs w:val="32"/>
                    <w:lang w:val="en-US"/>
                  </w:rPr>
                </w:rPrChange>
              </w:rPr>
            </w:pPr>
            <w:ins w:id="3709" w:author="Borja Gonzalez" w:date="2017-09-28T19:13:00Z">
              <w:r w:rsidRPr="00A47B4C">
                <w:rPr>
                  <w:rFonts w:ascii="Monaco" w:hAnsi="Monaco" w:cs="Monaco"/>
                  <w:sz w:val="20"/>
                  <w:szCs w:val="20"/>
                  <w:lang w:val="en-US"/>
                  <w:rPrChange w:id="3710" w:author="Borja Gonzalez" w:date="2017-09-28T19:13:00Z">
                    <w:rPr>
                      <w:rFonts w:ascii="Monaco" w:hAnsi="Monaco" w:cs="Monaco"/>
                      <w:sz w:val="32"/>
                      <w:szCs w:val="32"/>
                      <w:lang w:val="en-US"/>
                    </w:rPr>
                  </w:rPrChange>
                </w:rPr>
                <w:t xml:space="preserve">                </w:t>
              </w:r>
              <w:r w:rsidRPr="00A47B4C">
                <w:rPr>
                  <w:rFonts w:ascii="Monaco" w:hAnsi="Monaco" w:cs="Monaco"/>
                  <w:sz w:val="20"/>
                  <w:szCs w:val="20"/>
                  <w:lang w:val="en-US"/>
                  <w:rPrChange w:id="3711" w:author="Borja Gonzalez" w:date="2017-09-28T19:13:00Z">
                    <w:rPr>
                      <w:rFonts w:ascii="Monaco" w:hAnsi="Monaco" w:cs="Monaco"/>
                      <w:sz w:val="32"/>
                      <w:szCs w:val="32"/>
                      <w:lang w:val="en-US"/>
                    </w:rPr>
                  </w:rPrChange>
                </w:rPr>
                <w:tab/>
              </w:r>
              <w:r w:rsidRPr="00A47B4C">
                <w:rPr>
                  <w:rFonts w:ascii="Monaco" w:hAnsi="Monaco" w:cs="Monaco"/>
                  <w:b/>
                  <w:bCs/>
                  <w:color w:val="204A87"/>
                  <w:sz w:val="20"/>
                  <w:szCs w:val="20"/>
                  <w:lang w:val="en-US"/>
                  <w:rPrChange w:id="3712" w:author="Borja Gonzalez" w:date="2017-09-28T19:13:00Z">
                    <w:rPr>
                      <w:rFonts w:ascii="Monaco" w:hAnsi="Monaco" w:cs="Monaco"/>
                      <w:b/>
                      <w:bCs/>
                      <w:color w:val="204A87"/>
                      <w:sz w:val="32"/>
                      <w:szCs w:val="32"/>
                      <w:lang w:val="en-US"/>
                    </w:rPr>
                  </w:rPrChange>
                </w:rPr>
                <w:t>if</w:t>
              </w:r>
              <w:r w:rsidRPr="00A47B4C">
                <w:rPr>
                  <w:rFonts w:ascii="Monaco" w:hAnsi="Monaco" w:cs="Monaco"/>
                  <w:b/>
                  <w:bCs/>
                  <w:color w:val="000000"/>
                  <w:sz w:val="20"/>
                  <w:szCs w:val="20"/>
                  <w:lang w:val="en-US"/>
                  <w:rPrChange w:id="3713" w:author="Borja Gonzalez" w:date="2017-09-28T19:13:00Z">
                    <w:rPr>
                      <w:rFonts w:ascii="Monaco" w:hAnsi="Monaco" w:cs="Monaco"/>
                      <w:b/>
                      <w:bCs/>
                      <w:color w:val="000000"/>
                      <w:sz w:val="32"/>
                      <w:szCs w:val="32"/>
                      <w:lang w:val="en-US"/>
                    </w:rPr>
                  </w:rPrChange>
                </w:rPr>
                <w:t>(</w:t>
              </w:r>
              <w:r w:rsidRPr="00A47B4C">
                <w:rPr>
                  <w:rFonts w:ascii="Monaco" w:hAnsi="Monaco" w:cs="Monaco"/>
                  <w:b/>
                  <w:bCs/>
                  <w:color w:val="CE5C00"/>
                  <w:sz w:val="20"/>
                  <w:szCs w:val="20"/>
                  <w:lang w:val="en-US"/>
                  <w:rPrChange w:id="3714" w:author="Borja Gonzalez" w:date="2017-09-28T19:13:00Z">
                    <w:rPr>
                      <w:rFonts w:ascii="Monaco" w:hAnsi="Monaco" w:cs="Monaco"/>
                      <w:b/>
                      <w:bCs/>
                      <w:color w:val="CE5C00"/>
                      <w:sz w:val="32"/>
                      <w:szCs w:val="32"/>
                      <w:lang w:val="en-US"/>
                    </w:rPr>
                  </w:rPrChange>
                </w:rPr>
                <w:t>!</w:t>
              </w:r>
              <w:r w:rsidRPr="00A47B4C">
                <w:rPr>
                  <w:rFonts w:ascii="Monaco" w:hAnsi="Monaco" w:cs="Monaco"/>
                  <w:color w:val="204A87"/>
                  <w:sz w:val="20"/>
                  <w:szCs w:val="20"/>
                  <w:lang w:val="en-US"/>
                  <w:rPrChange w:id="3715" w:author="Borja Gonzalez" w:date="2017-09-28T19:13:00Z">
                    <w:rPr>
                      <w:rFonts w:ascii="Monaco" w:hAnsi="Monaco" w:cs="Monaco"/>
                      <w:color w:val="204A87"/>
                      <w:sz w:val="32"/>
                      <w:szCs w:val="32"/>
                      <w:lang w:val="en-US"/>
                    </w:rPr>
                  </w:rPrChange>
                </w:rPr>
                <w:t>document</w:t>
              </w:r>
              <w:r w:rsidRPr="00A47B4C">
                <w:rPr>
                  <w:rFonts w:ascii="Monaco" w:hAnsi="Monaco" w:cs="Monaco"/>
                  <w:b/>
                  <w:bCs/>
                  <w:color w:val="000000"/>
                  <w:sz w:val="20"/>
                  <w:szCs w:val="20"/>
                  <w:lang w:val="en-US"/>
                  <w:rPrChange w:id="3716" w:author="Borja Gonzalez" w:date="2017-09-28T19:13: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3717" w:author="Borja Gonzalez" w:date="2017-09-28T19:13:00Z">
                    <w:rPr>
                      <w:rFonts w:ascii="Monaco" w:hAnsi="Monaco" w:cs="Monaco"/>
                      <w:color w:val="000000"/>
                      <w:sz w:val="32"/>
                      <w:szCs w:val="32"/>
                      <w:lang w:val="en-US"/>
                    </w:rPr>
                  </w:rPrChange>
                </w:rPr>
                <w:t>getElementById</w:t>
              </w:r>
              <w:r w:rsidRPr="00A47B4C">
                <w:rPr>
                  <w:rFonts w:ascii="Monaco" w:hAnsi="Monaco" w:cs="Monaco"/>
                  <w:b/>
                  <w:bCs/>
                  <w:color w:val="000000"/>
                  <w:sz w:val="20"/>
                  <w:szCs w:val="20"/>
                  <w:lang w:val="en-US"/>
                  <w:rPrChange w:id="3718" w:author="Borja Gonzalez" w:date="2017-09-28T19:13:00Z">
                    <w:rPr>
                      <w:rFonts w:ascii="Monaco" w:hAnsi="Monaco" w:cs="Monaco"/>
                      <w:b/>
                      <w:bCs/>
                      <w:color w:val="000000"/>
                      <w:sz w:val="32"/>
                      <w:szCs w:val="32"/>
                      <w:lang w:val="en-US"/>
                    </w:rPr>
                  </w:rPrChange>
                </w:rPr>
                <w:t>(</w:t>
              </w:r>
              <w:r w:rsidRPr="00A47B4C">
                <w:rPr>
                  <w:rFonts w:ascii="Monaco" w:hAnsi="Monaco" w:cs="Monaco"/>
                  <w:color w:val="4E9A06"/>
                  <w:sz w:val="20"/>
                  <w:szCs w:val="20"/>
                  <w:lang w:val="en-US"/>
                  <w:rPrChange w:id="3719" w:author="Borja Gonzalez" w:date="2017-09-28T19:13:00Z">
                    <w:rPr>
                      <w:rFonts w:ascii="Monaco" w:hAnsi="Monaco" w:cs="Monaco"/>
                      <w:color w:val="4E9A06"/>
                      <w:sz w:val="32"/>
                      <w:szCs w:val="32"/>
                      <w:lang w:val="en-US"/>
                    </w:rPr>
                  </w:rPrChange>
                </w:rPr>
                <w:t>"miFecha"</w:t>
              </w:r>
              <w:r w:rsidRPr="00A47B4C">
                <w:rPr>
                  <w:rFonts w:ascii="Monaco" w:hAnsi="Monaco" w:cs="Monaco"/>
                  <w:b/>
                  <w:bCs/>
                  <w:color w:val="000000"/>
                  <w:sz w:val="20"/>
                  <w:szCs w:val="20"/>
                  <w:lang w:val="en-US"/>
                  <w:rPrChange w:id="3720" w:author="Borja Gonzalez" w:date="2017-09-28T19:13: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3721" w:author="Borja Gonzalez" w:date="2017-09-28T19:13:00Z">
                    <w:rPr>
                      <w:rFonts w:ascii="Monaco" w:hAnsi="Monaco" w:cs="Monaco"/>
                      <w:color w:val="000000"/>
                      <w:sz w:val="32"/>
                      <w:szCs w:val="32"/>
                      <w:lang w:val="en-US"/>
                    </w:rPr>
                  </w:rPrChange>
                </w:rPr>
                <w:t>value</w:t>
              </w:r>
              <w:r w:rsidRPr="00A47B4C">
                <w:rPr>
                  <w:rFonts w:ascii="Monaco" w:hAnsi="Monaco" w:cs="Monaco"/>
                  <w:b/>
                  <w:bCs/>
                  <w:color w:val="000000"/>
                  <w:sz w:val="20"/>
                  <w:szCs w:val="20"/>
                  <w:lang w:val="en-US"/>
                  <w:rPrChange w:id="3722" w:author="Borja Gonzalez" w:date="2017-09-28T19:13:00Z">
                    <w:rPr>
                      <w:rFonts w:ascii="Monaco" w:hAnsi="Monaco" w:cs="Monaco"/>
                      <w:b/>
                      <w:bCs/>
                      <w:color w:val="000000"/>
                      <w:sz w:val="32"/>
                      <w:szCs w:val="32"/>
                      <w:lang w:val="en-US"/>
                    </w:rPr>
                  </w:rPrChange>
                </w:rPr>
                <w:t>){</w:t>
              </w:r>
            </w:ins>
          </w:p>
          <w:p w14:paraId="6DDDE2A8" w14:textId="77777777" w:rsidR="00A47B4C" w:rsidRPr="00A47B4C" w:rsidRDefault="00A47B4C" w:rsidP="00A47B4C">
            <w:pPr>
              <w:keepNext/>
              <w:keepLines/>
              <w:widowControl w:val="0"/>
              <w:autoSpaceDE w:val="0"/>
              <w:autoSpaceDN w:val="0"/>
              <w:adjustRightInd w:val="0"/>
              <w:spacing w:before="200"/>
              <w:outlineLvl w:val="4"/>
              <w:rPr>
                <w:ins w:id="3723" w:author="Borja Gonzalez" w:date="2017-09-28T19:13:00Z"/>
                <w:rFonts w:ascii="Monaco" w:hAnsi="Monaco" w:cs="Monaco"/>
                <w:sz w:val="20"/>
                <w:szCs w:val="20"/>
                <w:lang w:val="en-US"/>
                <w:rPrChange w:id="3724" w:author="Borja Gonzalez" w:date="2017-09-28T19:13:00Z">
                  <w:rPr>
                    <w:ins w:id="3725" w:author="Borja Gonzalez" w:date="2017-09-28T19:13:00Z"/>
                    <w:rFonts w:ascii="Monaco" w:eastAsiaTheme="majorEastAsia" w:hAnsi="Monaco" w:cs="Monaco"/>
                    <w:color w:val="243F60" w:themeColor="accent1" w:themeShade="7F"/>
                    <w:sz w:val="32"/>
                    <w:szCs w:val="32"/>
                    <w:lang w:val="en-US"/>
                  </w:rPr>
                </w:rPrChange>
              </w:rPr>
            </w:pPr>
            <w:ins w:id="3726" w:author="Borja Gonzalez" w:date="2017-09-28T19:13:00Z">
              <w:r w:rsidRPr="00A47B4C">
                <w:rPr>
                  <w:rFonts w:ascii="Monaco" w:hAnsi="Monaco" w:cs="Monaco"/>
                  <w:sz w:val="20"/>
                  <w:szCs w:val="20"/>
                  <w:lang w:val="en-US"/>
                  <w:rPrChange w:id="3727" w:author="Borja Gonzalez" w:date="2017-09-28T19:13:00Z">
                    <w:rPr>
                      <w:rFonts w:ascii="Monaco" w:hAnsi="Monaco" w:cs="Monaco"/>
                      <w:sz w:val="32"/>
                      <w:szCs w:val="32"/>
                      <w:lang w:val="en-US"/>
                    </w:rPr>
                  </w:rPrChange>
                </w:rPr>
                <w:t xml:space="preserve">                </w:t>
              </w:r>
              <w:r w:rsidRPr="00A47B4C">
                <w:rPr>
                  <w:rFonts w:ascii="Monaco" w:hAnsi="Monaco" w:cs="Monaco"/>
                  <w:sz w:val="20"/>
                  <w:szCs w:val="20"/>
                  <w:lang w:val="en-US"/>
                  <w:rPrChange w:id="3728" w:author="Borja Gonzalez" w:date="2017-09-28T19:13:00Z">
                    <w:rPr>
                      <w:rFonts w:ascii="Monaco" w:hAnsi="Monaco" w:cs="Monaco"/>
                      <w:sz w:val="32"/>
                      <w:szCs w:val="32"/>
                      <w:lang w:val="en-US"/>
                    </w:rPr>
                  </w:rPrChange>
                </w:rPr>
                <w:tab/>
              </w:r>
              <w:r w:rsidRPr="00A47B4C">
                <w:rPr>
                  <w:rFonts w:ascii="Monaco" w:hAnsi="Monaco" w:cs="Monaco"/>
                  <w:sz w:val="20"/>
                  <w:szCs w:val="20"/>
                  <w:lang w:val="en-US"/>
                  <w:rPrChange w:id="3729" w:author="Borja Gonzalez" w:date="2017-09-28T19:13:00Z">
                    <w:rPr>
                      <w:rFonts w:ascii="Monaco" w:hAnsi="Monaco" w:cs="Monaco"/>
                      <w:sz w:val="32"/>
                      <w:szCs w:val="32"/>
                      <w:lang w:val="en-US"/>
                    </w:rPr>
                  </w:rPrChange>
                </w:rPr>
                <w:tab/>
              </w:r>
              <w:r w:rsidRPr="00A47B4C">
                <w:rPr>
                  <w:rFonts w:ascii="Monaco" w:hAnsi="Monaco" w:cs="Monaco"/>
                  <w:color w:val="000000"/>
                  <w:sz w:val="20"/>
                  <w:szCs w:val="20"/>
                  <w:lang w:val="en-US"/>
                  <w:rPrChange w:id="3730" w:author="Borja Gonzalez" w:date="2017-09-28T19:13:00Z">
                    <w:rPr>
                      <w:rFonts w:ascii="Monaco" w:hAnsi="Monaco" w:cs="Monaco"/>
                      <w:color w:val="000000"/>
                      <w:sz w:val="32"/>
                      <w:szCs w:val="32"/>
                      <w:lang w:val="en-US"/>
                    </w:rPr>
                  </w:rPrChange>
                </w:rPr>
                <w:t>alert</w:t>
              </w:r>
              <w:r w:rsidRPr="00A47B4C">
                <w:rPr>
                  <w:rFonts w:ascii="Monaco" w:hAnsi="Monaco" w:cs="Monaco"/>
                  <w:b/>
                  <w:bCs/>
                  <w:color w:val="000000"/>
                  <w:sz w:val="20"/>
                  <w:szCs w:val="20"/>
                  <w:lang w:val="en-US"/>
                  <w:rPrChange w:id="3731" w:author="Borja Gonzalez" w:date="2017-09-28T19:13:00Z">
                    <w:rPr>
                      <w:rFonts w:ascii="Monaco" w:hAnsi="Monaco" w:cs="Monaco"/>
                      <w:b/>
                      <w:bCs/>
                      <w:color w:val="000000"/>
                      <w:sz w:val="32"/>
                      <w:szCs w:val="32"/>
                      <w:lang w:val="en-US"/>
                    </w:rPr>
                  </w:rPrChange>
                </w:rPr>
                <w:t>(</w:t>
              </w:r>
              <w:r w:rsidRPr="00A47B4C">
                <w:rPr>
                  <w:rFonts w:ascii="Monaco" w:hAnsi="Monaco" w:cs="Monaco"/>
                  <w:color w:val="4E9A06"/>
                  <w:sz w:val="20"/>
                  <w:szCs w:val="20"/>
                  <w:lang w:val="en-US"/>
                  <w:rPrChange w:id="3732" w:author="Borja Gonzalez" w:date="2017-09-28T19:13:00Z">
                    <w:rPr>
                      <w:rFonts w:ascii="Monaco" w:hAnsi="Monaco" w:cs="Monaco"/>
                      <w:color w:val="4E9A06"/>
                      <w:sz w:val="32"/>
                      <w:szCs w:val="32"/>
                      <w:lang w:val="en-US"/>
                    </w:rPr>
                  </w:rPrChange>
                </w:rPr>
                <w:t>"Introduzca la fecha"</w:t>
              </w:r>
              <w:r w:rsidRPr="00A47B4C">
                <w:rPr>
                  <w:rFonts w:ascii="Monaco" w:hAnsi="Monaco" w:cs="Monaco"/>
                  <w:b/>
                  <w:bCs/>
                  <w:color w:val="000000"/>
                  <w:sz w:val="20"/>
                  <w:szCs w:val="20"/>
                  <w:lang w:val="en-US"/>
                  <w:rPrChange w:id="3733" w:author="Borja Gonzalez" w:date="2017-09-28T19:13:00Z">
                    <w:rPr>
                      <w:rFonts w:ascii="Monaco" w:hAnsi="Monaco" w:cs="Monaco"/>
                      <w:b/>
                      <w:bCs/>
                      <w:color w:val="000000"/>
                      <w:sz w:val="32"/>
                      <w:szCs w:val="32"/>
                      <w:lang w:val="en-US"/>
                    </w:rPr>
                  </w:rPrChange>
                </w:rPr>
                <w:t>);</w:t>
              </w:r>
            </w:ins>
          </w:p>
          <w:p w14:paraId="744D3014" w14:textId="77777777" w:rsidR="00A47B4C" w:rsidRPr="00A47B4C" w:rsidRDefault="00A47B4C" w:rsidP="00A47B4C">
            <w:pPr>
              <w:keepNext/>
              <w:keepLines/>
              <w:widowControl w:val="0"/>
              <w:autoSpaceDE w:val="0"/>
              <w:autoSpaceDN w:val="0"/>
              <w:adjustRightInd w:val="0"/>
              <w:spacing w:before="200"/>
              <w:outlineLvl w:val="4"/>
              <w:rPr>
                <w:ins w:id="3734" w:author="Borja Gonzalez" w:date="2017-09-28T19:13:00Z"/>
                <w:rFonts w:ascii="Monaco" w:hAnsi="Monaco" w:cs="Monaco"/>
                <w:sz w:val="20"/>
                <w:szCs w:val="20"/>
                <w:lang w:val="en-US"/>
                <w:rPrChange w:id="3735" w:author="Borja Gonzalez" w:date="2017-09-28T19:13:00Z">
                  <w:rPr>
                    <w:ins w:id="3736" w:author="Borja Gonzalez" w:date="2017-09-28T19:13:00Z"/>
                    <w:rFonts w:ascii="Monaco" w:eastAsiaTheme="majorEastAsia" w:hAnsi="Monaco" w:cs="Monaco"/>
                    <w:color w:val="243F60" w:themeColor="accent1" w:themeShade="7F"/>
                    <w:sz w:val="32"/>
                    <w:szCs w:val="32"/>
                    <w:lang w:val="en-US"/>
                  </w:rPr>
                </w:rPrChange>
              </w:rPr>
            </w:pPr>
            <w:ins w:id="3737" w:author="Borja Gonzalez" w:date="2017-09-28T19:13:00Z">
              <w:r w:rsidRPr="00A47B4C">
                <w:rPr>
                  <w:rFonts w:ascii="Monaco" w:hAnsi="Monaco" w:cs="Monaco"/>
                  <w:sz w:val="20"/>
                  <w:szCs w:val="20"/>
                  <w:lang w:val="en-US"/>
                  <w:rPrChange w:id="3738" w:author="Borja Gonzalez" w:date="2017-09-28T19:13:00Z">
                    <w:rPr>
                      <w:rFonts w:ascii="Monaco" w:hAnsi="Monaco" w:cs="Monaco"/>
                      <w:sz w:val="32"/>
                      <w:szCs w:val="32"/>
                      <w:lang w:val="en-US"/>
                    </w:rPr>
                  </w:rPrChange>
                </w:rPr>
                <w:t xml:space="preserve">                </w:t>
              </w:r>
              <w:r w:rsidRPr="00A47B4C">
                <w:rPr>
                  <w:rFonts w:ascii="Monaco" w:hAnsi="Monaco" w:cs="Monaco"/>
                  <w:sz w:val="20"/>
                  <w:szCs w:val="20"/>
                  <w:lang w:val="en-US"/>
                  <w:rPrChange w:id="3739" w:author="Borja Gonzalez" w:date="2017-09-28T19:13:00Z">
                    <w:rPr>
                      <w:rFonts w:ascii="Monaco" w:hAnsi="Monaco" w:cs="Monaco"/>
                      <w:sz w:val="32"/>
                      <w:szCs w:val="32"/>
                      <w:lang w:val="en-US"/>
                    </w:rPr>
                  </w:rPrChange>
                </w:rPr>
                <w:tab/>
              </w:r>
              <w:r w:rsidRPr="00A47B4C">
                <w:rPr>
                  <w:rFonts w:ascii="Monaco" w:hAnsi="Monaco" w:cs="Monaco"/>
                  <w:b/>
                  <w:bCs/>
                  <w:color w:val="000000"/>
                  <w:sz w:val="20"/>
                  <w:szCs w:val="20"/>
                  <w:lang w:val="en-US"/>
                  <w:rPrChange w:id="3740" w:author="Borja Gonzalez" w:date="2017-09-28T19:13:00Z">
                    <w:rPr>
                      <w:rFonts w:ascii="Monaco" w:hAnsi="Monaco" w:cs="Monaco"/>
                      <w:b/>
                      <w:bCs/>
                      <w:color w:val="000000"/>
                      <w:sz w:val="32"/>
                      <w:szCs w:val="32"/>
                      <w:lang w:val="en-US"/>
                    </w:rPr>
                  </w:rPrChange>
                </w:rPr>
                <w:t>}</w:t>
              </w:r>
            </w:ins>
          </w:p>
          <w:p w14:paraId="503A6294" w14:textId="77777777" w:rsidR="00A47B4C" w:rsidRPr="00A47B4C" w:rsidRDefault="00A47B4C" w:rsidP="00A47B4C">
            <w:pPr>
              <w:keepNext/>
              <w:keepLines/>
              <w:widowControl w:val="0"/>
              <w:autoSpaceDE w:val="0"/>
              <w:autoSpaceDN w:val="0"/>
              <w:adjustRightInd w:val="0"/>
              <w:spacing w:before="200"/>
              <w:outlineLvl w:val="4"/>
              <w:rPr>
                <w:ins w:id="3741" w:author="Borja Gonzalez" w:date="2017-09-28T19:13:00Z"/>
                <w:rFonts w:ascii="Monaco" w:hAnsi="Monaco" w:cs="Monaco"/>
                <w:sz w:val="20"/>
                <w:szCs w:val="20"/>
                <w:lang w:val="en-US"/>
                <w:rPrChange w:id="3742" w:author="Borja Gonzalez" w:date="2017-09-28T19:13:00Z">
                  <w:rPr>
                    <w:ins w:id="3743" w:author="Borja Gonzalez" w:date="2017-09-28T19:13:00Z"/>
                    <w:rFonts w:ascii="Monaco" w:eastAsiaTheme="majorEastAsia" w:hAnsi="Monaco" w:cs="Monaco"/>
                    <w:color w:val="243F60" w:themeColor="accent1" w:themeShade="7F"/>
                    <w:sz w:val="32"/>
                    <w:szCs w:val="32"/>
                    <w:lang w:val="en-US"/>
                  </w:rPr>
                </w:rPrChange>
              </w:rPr>
            </w:pPr>
            <w:ins w:id="3744" w:author="Borja Gonzalez" w:date="2017-09-28T19:13:00Z">
              <w:r w:rsidRPr="00A47B4C">
                <w:rPr>
                  <w:rFonts w:ascii="Monaco" w:hAnsi="Monaco" w:cs="Monaco"/>
                  <w:sz w:val="20"/>
                  <w:szCs w:val="20"/>
                  <w:lang w:val="en-US"/>
                  <w:rPrChange w:id="3745" w:author="Borja Gonzalez" w:date="2017-09-28T19:13:00Z">
                    <w:rPr>
                      <w:rFonts w:ascii="Monaco" w:hAnsi="Monaco" w:cs="Monaco"/>
                      <w:sz w:val="32"/>
                      <w:szCs w:val="32"/>
                      <w:lang w:val="en-US"/>
                    </w:rPr>
                  </w:rPrChange>
                </w:rPr>
                <w:t xml:space="preserve">                </w:t>
              </w:r>
              <w:r w:rsidRPr="00A47B4C">
                <w:rPr>
                  <w:rFonts w:ascii="Monaco" w:hAnsi="Monaco" w:cs="Monaco"/>
                  <w:sz w:val="20"/>
                  <w:szCs w:val="20"/>
                  <w:lang w:val="en-US"/>
                  <w:rPrChange w:id="3746" w:author="Borja Gonzalez" w:date="2017-09-28T19:13:00Z">
                    <w:rPr>
                      <w:rFonts w:ascii="Monaco" w:hAnsi="Monaco" w:cs="Monaco"/>
                      <w:sz w:val="32"/>
                      <w:szCs w:val="32"/>
                      <w:lang w:val="en-US"/>
                    </w:rPr>
                  </w:rPrChange>
                </w:rPr>
                <w:tab/>
              </w:r>
              <w:r w:rsidRPr="00A47B4C">
                <w:rPr>
                  <w:rFonts w:ascii="Monaco" w:hAnsi="Monaco" w:cs="Monaco"/>
                  <w:b/>
                  <w:bCs/>
                  <w:color w:val="204A87"/>
                  <w:sz w:val="20"/>
                  <w:szCs w:val="20"/>
                  <w:lang w:val="en-US"/>
                  <w:rPrChange w:id="3747" w:author="Borja Gonzalez" w:date="2017-09-28T19:13:00Z">
                    <w:rPr>
                      <w:rFonts w:ascii="Monaco" w:hAnsi="Monaco" w:cs="Monaco"/>
                      <w:b/>
                      <w:bCs/>
                      <w:color w:val="204A87"/>
                      <w:sz w:val="32"/>
                      <w:szCs w:val="32"/>
                      <w:lang w:val="en-US"/>
                    </w:rPr>
                  </w:rPrChange>
                </w:rPr>
                <w:t>else</w:t>
              </w:r>
              <w:r w:rsidRPr="00A47B4C">
                <w:rPr>
                  <w:rFonts w:ascii="Monaco" w:hAnsi="Monaco" w:cs="Monaco"/>
                  <w:b/>
                  <w:bCs/>
                  <w:color w:val="000000"/>
                  <w:sz w:val="20"/>
                  <w:szCs w:val="20"/>
                  <w:lang w:val="en-US"/>
                  <w:rPrChange w:id="3748" w:author="Borja Gonzalez" w:date="2017-09-28T19:13:00Z">
                    <w:rPr>
                      <w:rFonts w:ascii="Monaco" w:hAnsi="Monaco" w:cs="Monaco"/>
                      <w:b/>
                      <w:bCs/>
                      <w:color w:val="000000"/>
                      <w:sz w:val="32"/>
                      <w:szCs w:val="32"/>
                      <w:lang w:val="en-US"/>
                    </w:rPr>
                  </w:rPrChange>
                </w:rPr>
                <w:t>{</w:t>
              </w:r>
            </w:ins>
          </w:p>
          <w:p w14:paraId="6AE4B695" w14:textId="77777777" w:rsidR="00A47B4C" w:rsidRPr="00A47B4C" w:rsidRDefault="00A47B4C" w:rsidP="00A47B4C">
            <w:pPr>
              <w:keepNext/>
              <w:keepLines/>
              <w:widowControl w:val="0"/>
              <w:autoSpaceDE w:val="0"/>
              <w:autoSpaceDN w:val="0"/>
              <w:adjustRightInd w:val="0"/>
              <w:spacing w:before="200"/>
              <w:outlineLvl w:val="4"/>
              <w:rPr>
                <w:ins w:id="3749" w:author="Borja Gonzalez" w:date="2017-09-28T19:13:00Z"/>
                <w:rFonts w:ascii="Monaco" w:hAnsi="Monaco" w:cs="Monaco"/>
                <w:sz w:val="20"/>
                <w:szCs w:val="20"/>
                <w:lang w:val="en-US"/>
                <w:rPrChange w:id="3750" w:author="Borja Gonzalez" w:date="2017-09-28T19:13:00Z">
                  <w:rPr>
                    <w:ins w:id="3751" w:author="Borja Gonzalez" w:date="2017-09-28T19:13:00Z"/>
                    <w:rFonts w:ascii="Monaco" w:eastAsiaTheme="majorEastAsia" w:hAnsi="Monaco" w:cs="Monaco"/>
                    <w:color w:val="243F60" w:themeColor="accent1" w:themeShade="7F"/>
                    <w:sz w:val="32"/>
                    <w:szCs w:val="32"/>
                    <w:lang w:val="en-US"/>
                  </w:rPr>
                </w:rPrChange>
              </w:rPr>
            </w:pPr>
            <w:ins w:id="3752" w:author="Borja Gonzalez" w:date="2017-09-28T19:13:00Z">
              <w:r w:rsidRPr="00A47B4C">
                <w:rPr>
                  <w:rFonts w:ascii="Monaco" w:hAnsi="Monaco" w:cs="Monaco"/>
                  <w:sz w:val="20"/>
                  <w:szCs w:val="20"/>
                  <w:lang w:val="en-US"/>
                  <w:rPrChange w:id="3753" w:author="Borja Gonzalez" w:date="2017-09-28T19:13:00Z">
                    <w:rPr>
                      <w:rFonts w:ascii="Monaco" w:hAnsi="Monaco" w:cs="Monaco"/>
                      <w:sz w:val="32"/>
                      <w:szCs w:val="32"/>
                      <w:lang w:val="en-US"/>
                    </w:rPr>
                  </w:rPrChange>
                </w:rPr>
                <w:t xml:space="preserve">                </w:t>
              </w:r>
              <w:r w:rsidRPr="00A47B4C">
                <w:rPr>
                  <w:rFonts w:ascii="Monaco" w:hAnsi="Monaco" w:cs="Monaco"/>
                  <w:sz w:val="20"/>
                  <w:szCs w:val="20"/>
                  <w:lang w:val="en-US"/>
                  <w:rPrChange w:id="3754" w:author="Borja Gonzalez" w:date="2017-09-28T19:13:00Z">
                    <w:rPr>
                      <w:rFonts w:ascii="Monaco" w:hAnsi="Monaco" w:cs="Monaco"/>
                      <w:sz w:val="32"/>
                      <w:szCs w:val="32"/>
                      <w:lang w:val="en-US"/>
                    </w:rPr>
                  </w:rPrChange>
                </w:rPr>
                <w:tab/>
              </w:r>
              <w:r w:rsidRPr="00A47B4C">
                <w:rPr>
                  <w:rFonts w:ascii="Monaco" w:hAnsi="Monaco" w:cs="Monaco"/>
                  <w:sz w:val="20"/>
                  <w:szCs w:val="20"/>
                  <w:lang w:val="en-US"/>
                  <w:rPrChange w:id="3755" w:author="Borja Gonzalez" w:date="2017-09-28T19:13:00Z">
                    <w:rPr>
                      <w:rFonts w:ascii="Monaco" w:hAnsi="Monaco" w:cs="Monaco"/>
                      <w:sz w:val="32"/>
                      <w:szCs w:val="32"/>
                      <w:lang w:val="en-US"/>
                    </w:rPr>
                  </w:rPrChange>
                </w:rPr>
                <w:tab/>
              </w:r>
              <w:r w:rsidRPr="00A47B4C">
                <w:rPr>
                  <w:rFonts w:ascii="Monaco" w:hAnsi="Monaco" w:cs="Monaco"/>
                  <w:b/>
                  <w:bCs/>
                  <w:color w:val="204A87"/>
                  <w:sz w:val="20"/>
                  <w:szCs w:val="20"/>
                  <w:lang w:val="en-US"/>
                  <w:rPrChange w:id="3756" w:author="Borja Gonzalez" w:date="2017-09-28T19:13:00Z">
                    <w:rPr>
                      <w:rFonts w:ascii="Monaco" w:hAnsi="Monaco" w:cs="Monaco"/>
                      <w:b/>
                      <w:bCs/>
                      <w:color w:val="204A87"/>
                      <w:sz w:val="32"/>
                      <w:szCs w:val="32"/>
                      <w:lang w:val="en-US"/>
                    </w:rPr>
                  </w:rPrChange>
                </w:rPr>
                <w:t>var</w:t>
              </w:r>
              <w:r w:rsidRPr="00A47B4C">
                <w:rPr>
                  <w:rFonts w:ascii="Monaco" w:hAnsi="Monaco" w:cs="Monaco"/>
                  <w:sz w:val="20"/>
                  <w:szCs w:val="20"/>
                  <w:lang w:val="en-US"/>
                  <w:rPrChange w:id="3757" w:author="Borja Gonzalez" w:date="2017-09-28T19:13:00Z">
                    <w:rPr>
                      <w:rFonts w:ascii="Monaco" w:hAnsi="Monaco" w:cs="Monaco"/>
                      <w:sz w:val="32"/>
                      <w:szCs w:val="32"/>
                      <w:lang w:val="en-US"/>
                    </w:rPr>
                  </w:rPrChange>
                </w:rPr>
                <w:t xml:space="preserve"> </w:t>
              </w:r>
              <w:r w:rsidRPr="00A47B4C">
                <w:rPr>
                  <w:rFonts w:ascii="Monaco" w:hAnsi="Monaco" w:cs="Monaco"/>
                  <w:color w:val="000000"/>
                  <w:sz w:val="20"/>
                  <w:szCs w:val="20"/>
                  <w:lang w:val="en-US"/>
                  <w:rPrChange w:id="3758" w:author="Borja Gonzalez" w:date="2017-09-28T19:13:00Z">
                    <w:rPr>
                      <w:rFonts w:ascii="Monaco" w:hAnsi="Monaco" w:cs="Monaco"/>
                      <w:color w:val="000000"/>
                      <w:sz w:val="32"/>
                      <w:szCs w:val="32"/>
                      <w:lang w:val="en-US"/>
                    </w:rPr>
                  </w:rPrChange>
                </w:rPr>
                <w:t>Fecha</w:t>
              </w:r>
              <w:r w:rsidRPr="00A47B4C">
                <w:rPr>
                  <w:rFonts w:ascii="Monaco" w:hAnsi="Monaco" w:cs="Monaco"/>
                  <w:sz w:val="20"/>
                  <w:szCs w:val="20"/>
                  <w:lang w:val="en-US"/>
                  <w:rPrChange w:id="3759" w:author="Borja Gonzalez" w:date="2017-09-28T19:13:00Z">
                    <w:rPr>
                      <w:rFonts w:ascii="Monaco" w:hAnsi="Monaco" w:cs="Monaco"/>
                      <w:sz w:val="32"/>
                      <w:szCs w:val="32"/>
                      <w:lang w:val="en-US"/>
                    </w:rPr>
                  </w:rPrChange>
                </w:rPr>
                <w:t xml:space="preserve"> </w:t>
              </w:r>
              <w:r w:rsidRPr="00A47B4C">
                <w:rPr>
                  <w:rFonts w:ascii="Monaco" w:hAnsi="Monaco" w:cs="Monaco"/>
                  <w:b/>
                  <w:bCs/>
                  <w:color w:val="CE5C00"/>
                  <w:sz w:val="20"/>
                  <w:szCs w:val="20"/>
                  <w:lang w:val="en-US"/>
                  <w:rPrChange w:id="3760" w:author="Borja Gonzalez" w:date="2017-09-28T19:13:00Z">
                    <w:rPr>
                      <w:rFonts w:ascii="Monaco" w:hAnsi="Monaco" w:cs="Monaco"/>
                      <w:b/>
                      <w:bCs/>
                      <w:color w:val="CE5C00"/>
                      <w:sz w:val="32"/>
                      <w:szCs w:val="32"/>
                      <w:lang w:val="en-US"/>
                    </w:rPr>
                  </w:rPrChange>
                </w:rPr>
                <w:t>=</w:t>
              </w:r>
              <w:r w:rsidRPr="00A47B4C">
                <w:rPr>
                  <w:rFonts w:ascii="Monaco" w:hAnsi="Monaco" w:cs="Monaco"/>
                  <w:sz w:val="20"/>
                  <w:szCs w:val="20"/>
                  <w:lang w:val="en-US"/>
                  <w:rPrChange w:id="3761" w:author="Borja Gonzalez" w:date="2017-09-28T19:13:00Z">
                    <w:rPr>
                      <w:rFonts w:ascii="Monaco" w:hAnsi="Monaco" w:cs="Monaco"/>
                      <w:sz w:val="32"/>
                      <w:szCs w:val="32"/>
                      <w:lang w:val="en-US"/>
                    </w:rPr>
                  </w:rPrChange>
                </w:rPr>
                <w:t xml:space="preserve"> </w:t>
              </w:r>
              <w:r w:rsidRPr="00A47B4C">
                <w:rPr>
                  <w:rFonts w:ascii="Monaco" w:hAnsi="Monaco" w:cs="Monaco"/>
                  <w:color w:val="204A87"/>
                  <w:sz w:val="20"/>
                  <w:szCs w:val="20"/>
                  <w:lang w:val="en-US"/>
                  <w:rPrChange w:id="3762" w:author="Borja Gonzalez" w:date="2017-09-28T19:13:00Z">
                    <w:rPr>
                      <w:rFonts w:ascii="Monaco" w:hAnsi="Monaco" w:cs="Monaco"/>
                      <w:color w:val="204A87"/>
                      <w:sz w:val="32"/>
                      <w:szCs w:val="32"/>
                      <w:lang w:val="en-US"/>
                    </w:rPr>
                  </w:rPrChange>
                </w:rPr>
                <w:t>document</w:t>
              </w:r>
              <w:r w:rsidRPr="00A47B4C">
                <w:rPr>
                  <w:rFonts w:ascii="Monaco" w:hAnsi="Monaco" w:cs="Monaco"/>
                  <w:b/>
                  <w:bCs/>
                  <w:color w:val="000000"/>
                  <w:sz w:val="20"/>
                  <w:szCs w:val="20"/>
                  <w:lang w:val="en-US"/>
                  <w:rPrChange w:id="3763" w:author="Borja Gonzalez" w:date="2017-09-28T19:13: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3764" w:author="Borja Gonzalez" w:date="2017-09-28T19:13:00Z">
                    <w:rPr>
                      <w:rFonts w:ascii="Monaco" w:hAnsi="Monaco" w:cs="Monaco"/>
                      <w:color w:val="000000"/>
                      <w:sz w:val="32"/>
                      <w:szCs w:val="32"/>
                      <w:lang w:val="en-US"/>
                    </w:rPr>
                  </w:rPrChange>
                </w:rPr>
                <w:t>getElementById</w:t>
              </w:r>
              <w:r w:rsidRPr="00A47B4C">
                <w:rPr>
                  <w:rFonts w:ascii="Monaco" w:hAnsi="Monaco" w:cs="Monaco"/>
                  <w:b/>
                  <w:bCs/>
                  <w:color w:val="000000"/>
                  <w:sz w:val="20"/>
                  <w:szCs w:val="20"/>
                  <w:lang w:val="en-US"/>
                  <w:rPrChange w:id="3765" w:author="Borja Gonzalez" w:date="2017-09-28T19:13:00Z">
                    <w:rPr>
                      <w:rFonts w:ascii="Monaco" w:hAnsi="Monaco" w:cs="Monaco"/>
                      <w:b/>
                      <w:bCs/>
                      <w:color w:val="000000"/>
                      <w:sz w:val="32"/>
                      <w:szCs w:val="32"/>
                      <w:lang w:val="en-US"/>
                    </w:rPr>
                  </w:rPrChange>
                </w:rPr>
                <w:t>(</w:t>
              </w:r>
              <w:r w:rsidRPr="00A47B4C">
                <w:rPr>
                  <w:rFonts w:ascii="Monaco" w:hAnsi="Monaco" w:cs="Monaco"/>
                  <w:color w:val="4E9A06"/>
                  <w:sz w:val="20"/>
                  <w:szCs w:val="20"/>
                  <w:lang w:val="en-US"/>
                  <w:rPrChange w:id="3766" w:author="Borja Gonzalez" w:date="2017-09-28T19:13:00Z">
                    <w:rPr>
                      <w:rFonts w:ascii="Monaco" w:hAnsi="Monaco" w:cs="Monaco"/>
                      <w:color w:val="4E9A06"/>
                      <w:sz w:val="32"/>
                      <w:szCs w:val="32"/>
                      <w:lang w:val="en-US"/>
                    </w:rPr>
                  </w:rPrChange>
                </w:rPr>
                <w:t>"miFecha"</w:t>
              </w:r>
              <w:r w:rsidRPr="00A47B4C">
                <w:rPr>
                  <w:rFonts w:ascii="Monaco" w:hAnsi="Monaco" w:cs="Monaco"/>
                  <w:b/>
                  <w:bCs/>
                  <w:color w:val="000000"/>
                  <w:sz w:val="20"/>
                  <w:szCs w:val="20"/>
                  <w:lang w:val="en-US"/>
                  <w:rPrChange w:id="3767" w:author="Borja Gonzalez" w:date="2017-09-28T19:13: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3768" w:author="Borja Gonzalez" w:date="2017-09-28T19:13:00Z">
                    <w:rPr>
                      <w:rFonts w:ascii="Monaco" w:hAnsi="Monaco" w:cs="Monaco"/>
                      <w:color w:val="000000"/>
                      <w:sz w:val="32"/>
                      <w:szCs w:val="32"/>
                      <w:lang w:val="en-US"/>
                    </w:rPr>
                  </w:rPrChange>
                </w:rPr>
                <w:t>value</w:t>
              </w:r>
              <w:r w:rsidRPr="00A47B4C">
                <w:rPr>
                  <w:rFonts w:ascii="Monaco" w:hAnsi="Monaco" w:cs="Monaco"/>
                  <w:b/>
                  <w:bCs/>
                  <w:color w:val="000000"/>
                  <w:sz w:val="20"/>
                  <w:szCs w:val="20"/>
                  <w:lang w:val="en-US"/>
                  <w:rPrChange w:id="3769" w:author="Borja Gonzalez" w:date="2017-09-28T19:13:00Z">
                    <w:rPr>
                      <w:rFonts w:ascii="Monaco" w:hAnsi="Monaco" w:cs="Monaco"/>
                      <w:b/>
                      <w:bCs/>
                      <w:color w:val="000000"/>
                      <w:sz w:val="32"/>
                      <w:szCs w:val="32"/>
                      <w:lang w:val="en-US"/>
                    </w:rPr>
                  </w:rPrChange>
                </w:rPr>
                <w:t>;</w:t>
              </w:r>
            </w:ins>
          </w:p>
          <w:p w14:paraId="633D64C4" w14:textId="77777777" w:rsidR="00A47B4C" w:rsidRPr="00A47B4C" w:rsidRDefault="00A47B4C" w:rsidP="00A47B4C">
            <w:pPr>
              <w:keepNext/>
              <w:keepLines/>
              <w:widowControl w:val="0"/>
              <w:autoSpaceDE w:val="0"/>
              <w:autoSpaceDN w:val="0"/>
              <w:adjustRightInd w:val="0"/>
              <w:spacing w:before="200"/>
              <w:outlineLvl w:val="4"/>
              <w:rPr>
                <w:ins w:id="3770" w:author="Borja Gonzalez" w:date="2017-09-28T19:13:00Z"/>
                <w:rFonts w:ascii="Monaco" w:hAnsi="Monaco" w:cs="Monaco"/>
                <w:sz w:val="20"/>
                <w:szCs w:val="20"/>
                <w:lang w:val="en-US"/>
                <w:rPrChange w:id="3771" w:author="Borja Gonzalez" w:date="2017-09-28T19:13:00Z">
                  <w:rPr>
                    <w:ins w:id="3772" w:author="Borja Gonzalez" w:date="2017-09-28T19:13:00Z"/>
                    <w:rFonts w:ascii="Monaco" w:eastAsiaTheme="majorEastAsia" w:hAnsi="Monaco" w:cs="Monaco"/>
                    <w:color w:val="243F60" w:themeColor="accent1" w:themeShade="7F"/>
                    <w:sz w:val="32"/>
                    <w:szCs w:val="32"/>
                    <w:lang w:val="en-US"/>
                  </w:rPr>
                </w:rPrChange>
              </w:rPr>
            </w:pPr>
            <w:ins w:id="3773" w:author="Borja Gonzalez" w:date="2017-09-28T19:13:00Z">
              <w:r w:rsidRPr="00A47B4C">
                <w:rPr>
                  <w:rFonts w:ascii="Monaco" w:hAnsi="Monaco" w:cs="Monaco"/>
                  <w:sz w:val="20"/>
                  <w:szCs w:val="20"/>
                  <w:lang w:val="en-US"/>
                  <w:rPrChange w:id="3774" w:author="Borja Gonzalez" w:date="2017-09-28T19:13:00Z">
                    <w:rPr>
                      <w:rFonts w:ascii="Monaco" w:hAnsi="Monaco" w:cs="Monaco"/>
                      <w:sz w:val="32"/>
                      <w:szCs w:val="32"/>
                      <w:lang w:val="en-US"/>
                    </w:rPr>
                  </w:rPrChange>
                </w:rPr>
                <w:t xml:space="preserve">                </w:t>
              </w:r>
              <w:r w:rsidRPr="00A47B4C">
                <w:rPr>
                  <w:rFonts w:ascii="Monaco" w:hAnsi="Monaco" w:cs="Monaco"/>
                  <w:sz w:val="20"/>
                  <w:szCs w:val="20"/>
                  <w:lang w:val="en-US"/>
                  <w:rPrChange w:id="3775" w:author="Borja Gonzalez" w:date="2017-09-28T19:13:00Z">
                    <w:rPr>
                      <w:rFonts w:ascii="Monaco" w:hAnsi="Monaco" w:cs="Monaco"/>
                      <w:sz w:val="32"/>
                      <w:szCs w:val="32"/>
                      <w:lang w:val="en-US"/>
                    </w:rPr>
                  </w:rPrChange>
                </w:rPr>
                <w:tab/>
              </w:r>
              <w:r w:rsidRPr="00A47B4C">
                <w:rPr>
                  <w:rFonts w:ascii="Monaco" w:hAnsi="Monaco" w:cs="Monaco"/>
                  <w:sz w:val="20"/>
                  <w:szCs w:val="20"/>
                  <w:lang w:val="en-US"/>
                  <w:rPrChange w:id="3776" w:author="Borja Gonzalez" w:date="2017-09-28T19:13:00Z">
                    <w:rPr>
                      <w:rFonts w:ascii="Monaco" w:hAnsi="Monaco" w:cs="Monaco"/>
                      <w:sz w:val="32"/>
                      <w:szCs w:val="32"/>
                      <w:lang w:val="en-US"/>
                    </w:rPr>
                  </w:rPrChange>
                </w:rPr>
                <w:tab/>
              </w:r>
              <w:r w:rsidRPr="00A47B4C">
                <w:rPr>
                  <w:rFonts w:ascii="Monaco" w:hAnsi="Monaco" w:cs="Monaco"/>
                  <w:color w:val="000000"/>
                  <w:sz w:val="20"/>
                  <w:szCs w:val="20"/>
                  <w:lang w:val="en-US"/>
                  <w:rPrChange w:id="3777" w:author="Borja Gonzalez" w:date="2017-09-28T19:13:00Z">
                    <w:rPr>
                      <w:rFonts w:ascii="Monaco" w:hAnsi="Monaco" w:cs="Monaco"/>
                      <w:color w:val="000000"/>
                      <w:sz w:val="32"/>
                      <w:szCs w:val="32"/>
                      <w:lang w:val="en-US"/>
                    </w:rPr>
                  </w:rPrChange>
                </w:rPr>
                <w:t>console</w:t>
              </w:r>
              <w:r w:rsidRPr="00A47B4C">
                <w:rPr>
                  <w:rFonts w:ascii="Monaco" w:hAnsi="Monaco" w:cs="Monaco"/>
                  <w:b/>
                  <w:bCs/>
                  <w:color w:val="000000"/>
                  <w:sz w:val="20"/>
                  <w:szCs w:val="20"/>
                  <w:lang w:val="en-US"/>
                  <w:rPrChange w:id="3778" w:author="Borja Gonzalez" w:date="2017-09-28T19:13: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3779" w:author="Borja Gonzalez" w:date="2017-09-28T19:13:00Z">
                    <w:rPr>
                      <w:rFonts w:ascii="Monaco" w:hAnsi="Monaco" w:cs="Monaco"/>
                      <w:color w:val="000000"/>
                      <w:sz w:val="32"/>
                      <w:szCs w:val="32"/>
                      <w:lang w:val="en-US"/>
                    </w:rPr>
                  </w:rPrChange>
                </w:rPr>
                <w:t>log</w:t>
              </w:r>
              <w:r w:rsidRPr="00A47B4C">
                <w:rPr>
                  <w:rFonts w:ascii="Monaco" w:hAnsi="Monaco" w:cs="Monaco"/>
                  <w:b/>
                  <w:bCs/>
                  <w:color w:val="000000"/>
                  <w:sz w:val="20"/>
                  <w:szCs w:val="20"/>
                  <w:lang w:val="en-US"/>
                  <w:rPrChange w:id="3780" w:author="Borja Gonzalez" w:date="2017-09-28T19:13:00Z">
                    <w:rPr>
                      <w:rFonts w:ascii="Monaco" w:hAnsi="Monaco" w:cs="Monaco"/>
                      <w:b/>
                      <w:bCs/>
                      <w:color w:val="000000"/>
                      <w:sz w:val="32"/>
                      <w:szCs w:val="32"/>
                      <w:lang w:val="en-US"/>
                    </w:rPr>
                  </w:rPrChange>
                </w:rPr>
                <w:t>(</w:t>
              </w:r>
              <w:r w:rsidRPr="00A47B4C">
                <w:rPr>
                  <w:rFonts w:ascii="Monaco" w:hAnsi="Monaco" w:cs="Monaco"/>
                  <w:color w:val="4E9A06"/>
                  <w:sz w:val="20"/>
                  <w:szCs w:val="20"/>
                  <w:lang w:val="en-US"/>
                  <w:rPrChange w:id="3781" w:author="Borja Gonzalez" w:date="2017-09-28T19:13:00Z">
                    <w:rPr>
                      <w:rFonts w:ascii="Monaco" w:hAnsi="Monaco" w:cs="Monaco"/>
                      <w:color w:val="4E9A06"/>
                      <w:sz w:val="32"/>
                      <w:szCs w:val="32"/>
                      <w:lang w:val="en-US"/>
                    </w:rPr>
                  </w:rPrChange>
                </w:rPr>
                <w:t>"Datos introducidos de forma correcta"</w:t>
              </w:r>
              <w:r w:rsidRPr="00A47B4C">
                <w:rPr>
                  <w:rFonts w:ascii="Monaco" w:hAnsi="Monaco" w:cs="Monaco"/>
                  <w:b/>
                  <w:bCs/>
                  <w:color w:val="000000"/>
                  <w:sz w:val="20"/>
                  <w:szCs w:val="20"/>
                  <w:lang w:val="en-US"/>
                  <w:rPrChange w:id="3782" w:author="Borja Gonzalez" w:date="2017-09-28T19:13:00Z">
                    <w:rPr>
                      <w:rFonts w:ascii="Monaco" w:hAnsi="Monaco" w:cs="Monaco"/>
                      <w:b/>
                      <w:bCs/>
                      <w:color w:val="000000"/>
                      <w:sz w:val="32"/>
                      <w:szCs w:val="32"/>
                      <w:lang w:val="en-US"/>
                    </w:rPr>
                  </w:rPrChange>
                </w:rPr>
                <w:t>);</w:t>
              </w:r>
            </w:ins>
          </w:p>
          <w:p w14:paraId="454FB01C" w14:textId="77777777" w:rsidR="00A47B4C" w:rsidRPr="00A47B4C" w:rsidRDefault="00A47B4C" w:rsidP="00A47B4C">
            <w:pPr>
              <w:keepNext/>
              <w:keepLines/>
              <w:widowControl w:val="0"/>
              <w:autoSpaceDE w:val="0"/>
              <w:autoSpaceDN w:val="0"/>
              <w:adjustRightInd w:val="0"/>
              <w:spacing w:before="200"/>
              <w:outlineLvl w:val="4"/>
              <w:rPr>
                <w:ins w:id="3783" w:author="Borja Gonzalez" w:date="2017-09-28T19:13:00Z"/>
                <w:rFonts w:ascii="Monaco" w:hAnsi="Monaco" w:cs="Monaco"/>
                <w:sz w:val="20"/>
                <w:szCs w:val="20"/>
                <w:lang w:val="en-US"/>
                <w:rPrChange w:id="3784" w:author="Borja Gonzalez" w:date="2017-09-28T19:13:00Z">
                  <w:rPr>
                    <w:ins w:id="3785" w:author="Borja Gonzalez" w:date="2017-09-28T19:13:00Z"/>
                    <w:rFonts w:ascii="Monaco" w:eastAsiaTheme="majorEastAsia" w:hAnsi="Monaco" w:cs="Monaco"/>
                    <w:color w:val="243F60" w:themeColor="accent1" w:themeShade="7F"/>
                    <w:sz w:val="32"/>
                    <w:szCs w:val="32"/>
                    <w:lang w:val="en-US"/>
                  </w:rPr>
                </w:rPrChange>
              </w:rPr>
            </w:pPr>
            <w:ins w:id="3786" w:author="Borja Gonzalez" w:date="2017-09-28T19:13:00Z">
              <w:r w:rsidRPr="00A47B4C">
                <w:rPr>
                  <w:rFonts w:ascii="Monaco" w:hAnsi="Monaco" w:cs="Monaco"/>
                  <w:sz w:val="20"/>
                  <w:szCs w:val="20"/>
                  <w:lang w:val="en-US"/>
                  <w:rPrChange w:id="3787" w:author="Borja Gonzalez" w:date="2017-09-28T19:13:00Z">
                    <w:rPr>
                      <w:rFonts w:ascii="Monaco" w:hAnsi="Monaco" w:cs="Monaco"/>
                      <w:sz w:val="32"/>
                      <w:szCs w:val="32"/>
                      <w:lang w:val="en-US"/>
                    </w:rPr>
                  </w:rPrChange>
                </w:rPr>
                <w:t xml:space="preserve">                </w:t>
              </w:r>
              <w:r w:rsidRPr="00A47B4C">
                <w:rPr>
                  <w:rFonts w:ascii="Monaco" w:hAnsi="Monaco" w:cs="Monaco"/>
                  <w:sz w:val="20"/>
                  <w:szCs w:val="20"/>
                  <w:lang w:val="en-US"/>
                  <w:rPrChange w:id="3788" w:author="Borja Gonzalez" w:date="2017-09-28T19:13:00Z">
                    <w:rPr>
                      <w:rFonts w:ascii="Monaco" w:hAnsi="Monaco" w:cs="Monaco"/>
                      <w:sz w:val="32"/>
                      <w:szCs w:val="32"/>
                      <w:lang w:val="en-US"/>
                    </w:rPr>
                  </w:rPrChange>
                </w:rPr>
                <w:tab/>
              </w:r>
              <w:r w:rsidRPr="00A47B4C">
                <w:rPr>
                  <w:rFonts w:ascii="Monaco" w:hAnsi="Monaco" w:cs="Monaco"/>
                  <w:sz w:val="20"/>
                  <w:szCs w:val="20"/>
                  <w:lang w:val="en-US"/>
                  <w:rPrChange w:id="3789" w:author="Borja Gonzalez" w:date="2017-09-28T19:13:00Z">
                    <w:rPr>
                      <w:rFonts w:ascii="Monaco" w:hAnsi="Monaco" w:cs="Monaco"/>
                      <w:sz w:val="32"/>
                      <w:szCs w:val="32"/>
                      <w:lang w:val="en-US"/>
                    </w:rPr>
                  </w:rPrChange>
                </w:rPr>
                <w:tab/>
              </w:r>
              <w:r w:rsidRPr="00A47B4C">
                <w:rPr>
                  <w:rFonts w:ascii="Monaco" w:hAnsi="Monaco" w:cs="Monaco"/>
                  <w:color w:val="000000"/>
                  <w:sz w:val="20"/>
                  <w:szCs w:val="20"/>
                  <w:lang w:val="en-US"/>
                  <w:rPrChange w:id="3790" w:author="Borja Gonzalez" w:date="2017-09-28T19:13:00Z">
                    <w:rPr>
                      <w:rFonts w:ascii="Monaco" w:hAnsi="Monaco" w:cs="Monaco"/>
                      <w:color w:val="000000"/>
                      <w:sz w:val="32"/>
                      <w:szCs w:val="32"/>
                      <w:lang w:val="en-US"/>
                    </w:rPr>
                  </w:rPrChange>
                </w:rPr>
                <w:t>add_datos</w:t>
              </w:r>
              <w:r w:rsidRPr="00A47B4C">
                <w:rPr>
                  <w:rFonts w:ascii="Monaco" w:hAnsi="Monaco" w:cs="Monaco"/>
                  <w:b/>
                  <w:bCs/>
                  <w:color w:val="000000"/>
                  <w:sz w:val="20"/>
                  <w:szCs w:val="20"/>
                  <w:lang w:val="en-US"/>
                  <w:rPrChange w:id="3791" w:author="Borja Gonzalez" w:date="2017-09-28T19:13: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3792" w:author="Borja Gonzalez" w:date="2017-09-28T19:13:00Z">
                    <w:rPr>
                      <w:rFonts w:ascii="Monaco" w:hAnsi="Monaco" w:cs="Monaco"/>
                      <w:color w:val="000000"/>
                      <w:sz w:val="32"/>
                      <w:szCs w:val="32"/>
                      <w:lang w:val="en-US"/>
                    </w:rPr>
                  </w:rPrChange>
                </w:rPr>
                <w:t>results</w:t>
              </w:r>
              <w:r w:rsidRPr="00A47B4C">
                <w:rPr>
                  <w:rFonts w:ascii="Monaco" w:hAnsi="Monaco" w:cs="Monaco"/>
                  <w:b/>
                  <w:bCs/>
                  <w:color w:val="000000"/>
                  <w:sz w:val="20"/>
                  <w:szCs w:val="20"/>
                  <w:lang w:val="en-US"/>
                  <w:rPrChange w:id="3793" w:author="Borja Gonzalez" w:date="2017-09-28T19:13: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3794" w:author="Borja Gonzalez" w:date="2017-09-28T19:13:00Z">
                    <w:rPr>
                      <w:rFonts w:ascii="Monaco" w:hAnsi="Monaco" w:cs="Monaco"/>
                      <w:color w:val="000000"/>
                      <w:sz w:val="32"/>
                      <w:szCs w:val="32"/>
                      <w:lang w:val="en-US"/>
                    </w:rPr>
                  </w:rPrChange>
                </w:rPr>
                <w:t>data</w:t>
              </w:r>
              <w:r w:rsidRPr="00A47B4C">
                <w:rPr>
                  <w:rFonts w:ascii="Monaco" w:hAnsi="Monaco" w:cs="Monaco"/>
                  <w:b/>
                  <w:bCs/>
                  <w:color w:val="000000"/>
                  <w:sz w:val="20"/>
                  <w:szCs w:val="20"/>
                  <w:lang w:val="en-US"/>
                  <w:rPrChange w:id="3795" w:author="Borja Gonzalez" w:date="2017-09-28T19:13:00Z">
                    <w:rPr>
                      <w:rFonts w:ascii="Monaco" w:hAnsi="Monaco" w:cs="Monaco"/>
                      <w:b/>
                      <w:bCs/>
                      <w:color w:val="000000"/>
                      <w:sz w:val="32"/>
                      <w:szCs w:val="32"/>
                      <w:lang w:val="en-US"/>
                    </w:rPr>
                  </w:rPrChange>
                </w:rPr>
                <w:t>,</w:t>
              </w:r>
              <w:r w:rsidRPr="00A47B4C">
                <w:rPr>
                  <w:rFonts w:ascii="Monaco" w:hAnsi="Monaco" w:cs="Monaco"/>
                  <w:sz w:val="20"/>
                  <w:szCs w:val="20"/>
                  <w:lang w:val="en-US"/>
                  <w:rPrChange w:id="3796" w:author="Borja Gonzalez" w:date="2017-09-28T19:13:00Z">
                    <w:rPr>
                      <w:rFonts w:ascii="Monaco" w:hAnsi="Monaco" w:cs="Monaco"/>
                      <w:sz w:val="32"/>
                      <w:szCs w:val="32"/>
                      <w:lang w:val="en-US"/>
                    </w:rPr>
                  </w:rPrChange>
                </w:rPr>
                <w:t xml:space="preserve"> </w:t>
              </w:r>
              <w:r w:rsidRPr="00A47B4C">
                <w:rPr>
                  <w:rFonts w:ascii="Monaco" w:hAnsi="Monaco" w:cs="Monaco"/>
                  <w:color w:val="000000"/>
                  <w:sz w:val="20"/>
                  <w:szCs w:val="20"/>
                  <w:lang w:val="en-US"/>
                  <w:rPrChange w:id="3797" w:author="Borja Gonzalez" w:date="2017-09-28T19:13:00Z">
                    <w:rPr>
                      <w:rFonts w:ascii="Monaco" w:hAnsi="Monaco" w:cs="Monaco"/>
                      <w:color w:val="000000"/>
                      <w:sz w:val="32"/>
                      <w:szCs w:val="32"/>
                      <w:lang w:val="en-US"/>
                    </w:rPr>
                  </w:rPrChange>
                </w:rPr>
                <w:t>Fecha</w:t>
              </w:r>
              <w:r w:rsidRPr="00A47B4C">
                <w:rPr>
                  <w:rFonts w:ascii="Monaco" w:hAnsi="Monaco" w:cs="Monaco"/>
                  <w:b/>
                  <w:bCs/>
                  <w:color w:val="000000"/>
                  <w:sz w:val="20"/>
                  <w:szCs w:val="20"/>
                  <w:lang w:val="en-US"/>
                  <w:rPrChange w:id="3798" w:author="Borja Gonzalez" w:date="2017-09-28T19:13:00Z">
                    <w:rPr>
                      <w:rFonts w:ascii="Monaco" w:hAnsi="Monaco" w:cs="Monaco"/>
                      <w:b/>
                      <w:bCs/>
                      <w:color w:val="000000"/>
                      <w:sz w:val="32"/>
                      <w:szCs w:val="32"/>
                      <w:lang w:val="en-US"/>
                    </w:rPr>
                  </w:rPrChange>
                </w:rPr>
                <w:t>);</w:t>
              </w:r>
            </w:ins>
          </w:p>
          <w:p w14:paraId="1D23F425" w14:textId="77777777" w:rsidR="00A47B4C" w:rsidRPr="00A47B4C" w:rsidRDefault="00A47B4C" w:rsidP="00A47B4C">
            <w:pPr>
              <w:keepNext/>
              <w:keepLines/>
              <w:widowControl w:val="0"/>
              <w:autoSpaceDE w:val="0"/>
              <w:autoSpaceDN w:val="0"/>
              <w:adjustRightInd w:val="0"/>
              <w:spacing w:before="200"/>
              <w:outlineLvl w:val="4"/>
              <w:rPr>
                <w:ins w:id="3799" w:author="Borja Gonzalez" w:date="2017-09-28T19:13:00Z"/>
                <w:rFonts w:ascii="Monaco" w:hAnsi="Monaco" w:cs="Monaco"/>
                <w:sz w:val="20"/>
                <w:szCs w:val="20"/>
                <w:lang w:val="en-US"/>
                <w:rPrChange w:id="3800" w:author="Borja Gonzalez" w:date="2017-09-28T19:13:00Z">
                  <w:rPr>
                    <w:ins w:id="3801" w:author="Borja Gonzalez" w:date="2017-09-28T19:13:00Z"/>
                    <w:rFonts w:ascii="Monaco" w:eastAsiaTheme="majorEastAsia" w:hAnsi="Monaco" w:cs="Monaco"/>
                    <w:color w:val="243F60" w:themeColor="accent1" w:themeShade="7F"/>
                    <w:sz w:val="32"/>
                    <w:szCs w:val="32"/>
                    <w:lang w:val="en-US"/>
                  </w:rPr>
                </w:rPrChange>
              </w:rPr>
            </w:pPr>
            <w:ins w:id="3802" w:author="Borja Gonzalez" w:date="2017-09-28T19:13:00Z">
              <w:r w:rsidRPr="00A47B4C">
                <w:rPr>
                  <w:rFonts w:ascii="Monaco" w:hAnsi="Monaco" w:cs="Monaco"/>
                  <w:sz w:val="20"/>
                  <w:szCs w:val="20"/>
                  <w:lang w:val="en-US"/>
                  <w:rPrChange w:id="3803" w:author="Borja Gonzalez" w:date="2017-09-28T19:13:00Z">
                    <w:rPr>
                      <w:rFonts w:ascii="Monaco" w:hAnsi="Monaco" w:cs="Monaco"/>
                      <w:sz w:val="32"/>
                      <w:szCs w:val="32"/>
                      <w:lang w:val="en-US"/>
                    </w:rPr>
                  </w:rPrChange>
                </w:rPr>
                <w:t xml:space="preserve">                </w:t>
              </w:r>
              <w:r w:rsidRPr="00A47B4C">
                <w:rPr>
                  <w:rFonts w:ascii="Monaco" w:hAnsi="Monaco" w:cs="Monaco"/>
                  <w:sz w:val="20"/>
                  <w:szCs w:val="20"/>
                  <w:lang w:val="en-US"/>
                  <w:rPrChange w:id="3804" w:author="Borja Gonzalez" w:date="2017-09-28T19:13:00Z">
                    <w:rPr>
                      <w:rFonts w:ascii="Monaco" w:hAnsi="Monaco" w:cs="Monaco"/>
                      <w:sz w:val="32"/>
                      <w:szCs w:val="32"/>
                      <w:lang w:val="en-US"/>
                    </w:rPr>
                  </w:rPrChange>
                </w:rPr>
                <w:tab/>
              </w:r>
              <w:r w:rsidRPr="00A47B4C">
                <w:rPr>
                  <w:rFonts w:ascii="Monaco" w:hAnsi="Monaco" w:cs="Monaco"/>
                  <w:b/>
                  <w:bCs/>
                  <w:color w:val="000000"/>
                  <w:sz w:val="20"/>
                  <w:szCs w:val="20"/>
                  <w:lang w:val="en-US"/>
                  <w:rPrChange w:id="3805" w:author="Borja Gonzalez" w:date="2017-09-28T19:13:00Z">
                    <w:rPr>
                      <w:rFonts w:ascii="Monaco" w:hAnsi="Monaco" w:cs="Monaco"/>
                      <w:b/>
                      <w:bCs/>
                      <w:color w:val="000000"/>
                      <w:sz w:val="32"/>
                      <w:szCs w:val="32"/>
                      <w:lang w:val="en-US"/>
                    </w:rPr>
                  </w:rPrChange>
                </w:rPr>
                <w:t>}</w:t>
              </w:r>
            </w:ins>
          </w:p>
          <w:p w14:paraId="0759FE58" w14:textId="77777777" w:rsidR="00A47B4C" w:rsidRPr="00A47B4C" w:rsidRDefault="00A47B4C" w:rsidP="00A47B4C">
            <w:pPr>
              <w:keepNext/>
              <w:keepLines/>
              <w:widowControl w:val="0"/>
              <w:autoSpaceDE w:val="0"/>
              <w:autoSpaceDN w:val="0"/>
              <w:adjustRightInd w:val="0"/>
              <w:spacing w:before="200"/>
              <w:outlineLvl w:val="4"/>
              <w:rPr>
                <w:ins w:id="3806" w:author="Borja Gonzalez" w:date="2017-09-28T19:13:00Z"/>
                <w:rFonts w:ascii="Monaco" w:hAnsi="Monaco" w:cs="Monaco"/>
                <w:sz w:val="20"/>
                <w:szCs w:val="20"/>
                <w:lang w:val="en-US"/>
                <w:rPrChange w:id="3807" w:author="Borja Gonzalez" w:date="2017-09-28T19:13:00Z">
                  <w:rPr>
                    <w:ins w:id="3808" w:author="Borja Gonzalez" w:date="2017-09-28T19:13:00Z"/>
                    <w:rFonts w:ascii="Monaco" w:eastAsiaTheme="majorEastAsia" w:hAnsi="Monaco" w:cs="Monaco"/>
                    <w:color w:val="243F60" w:themeColor="accent1" w:themeShade="7F"/>
                    <w:sz w:val="32"/>
                    <w:szCs w:val="32"/>
                    <w:lang w:val="en-US"/>
                  </w:rPr>
                </w:rPrChange>
              </w:rPr>
            </w:pPr>
            <w:ins w:id="3809" w:author="Borja Gonzalez" w:date="2017-09-28T19:13:00Z">
              <w:r w:rsidRPr="00A47B4C">
                <w:rPr>
                  <w:rFonts w:ascii="Monaco" w:hAnsi="Monaco" w:cs="Monaco"/>
                  <w:sz w:val="20"/>
                  <w:szCs w:val="20"/>
                  <w:lang w:val="en-US"/>
                  <w:rPrChange w:id="3810" w:author="Borja Gonzalez" w:date="2017-09-28T19:13:00Z">
                    <w:rPr>
                      <w:rFonts w:ascii="Monaco" w:hAnsi="Monaco" w:cs="Monaco"/>
                      <w:sz w:val="32"/>
                      <w:szCs w:val="32"/>
                      <w:lang w:val="en-US"/>
                    </w:rPr>
                  </w:rPrChange>
                </w:rPr>
                <w:t xml:space="preserve">        </w:t>
              </w:r>
              <w:r w:rsidRPr="00A47B4C">
                <w:rPr>
                  <w:rFonts w:ascii="Monaco" w:hAnsi="Monaco" w:cs="Monaco"/>
                  <w:sz w:val="20"/>
                  <w:szCs w:val="20"/>
                  <w:lang w:val="en-US"/>
                  <w:rPrChange w:id="3811" w:author="Borja Gonzalez" w:date="2017-09-28T19:13:00Z">
                    <w:rPr>
                      <w:rFonts w:ascii="Monaco" w:hAnsi="Monaco" w:cs="Monaco"/>
                      <w:sz w:val="32"/>
                      <w:szCs w:val="32"/>
                      <w:lang w:val="en-US"/>
                    </w:rPr>
                  </w:rPrChange>
                </w:rPr>
                <w:tab/>
              </w:r>
              <w:r w:rsidRPr="00A47B4C">
                <w:rPr>
                  <w:rFonts w:ascii="Monaco" w:hAnsi="Monaco" w:cs="Monaco"/>
                  <w:sz w:val="20"/>
                  <w:szCs w:val="20"/>
                  <w:lang w:val="en-US"/>
                  <w:rPrChange w:id="3812" w:author="Borja Gonzalez" w:date="2017-09-28T19:13:00Z">
                    <w:rPr>
                      <w:rFonts w:ascii="Monaco" w:hAnsi="Monaco" w:cs="Monaco"/>
                      <w:sz w:val="32"/>
                      <w:szCs w:val="32"/>
                      <w:lang w:val="en-US"/>
                    </w:rPr>
                  </w:rPrChange>
                </w:rPr>
                <w:tab/>
              </w:r>
              <w:r w:rsidRPr="00A47B4C">
                <w:rPr>
                  <w:rFonts w:ascii="Monaco" w:hAnsi="Monaco" w:cs="Monaco"/>
                  <w:sz w:val="20"/>
                  <w:szCs w:val="20"/>
                  <w:lang w:val="en-US"/>
                  <w:rPrChange w:id="3813" w:author="Borja Gonzalez" w:date="2017-09-28T19:13:00Z">
                    <w:rPr>
                      <w:rFonts w:ascii="Monaco" w:hAnsi="Monaco" w:cs="Monaco"/>
                      <w:sz w:val="32"/>
                      <w:szCs w:val="32"/>
                      <w:lang w:val="en-US"/>
                    </w:rPr>
                  </w:rPrChange>
                </w:rPr>
                <w:tab/>
              </w:r>
              <w:r w:rsidRPr="00A47B4C">
                <w:rPr>
                  <w:rFonts w:ascii="Monaco" w:hAnsi="Monaco" w:cs="Monaco"/>
                  <w:b/>
                  <w:bCs/>
                  <w:color w:val="000000"/>
                  <w:sz w:val="20"/>
                  <w:szCs w:val="20"/>
                  <w:lang w:val="en-US"/>
                  <w:rPrChange w:id="3814" w:author="Borja Gonzalez" w:date="2017-09-28T19:13:00Z">
                    <w:rPr>
                      <w:rFonts w:ascii="Monaco" w:hAnsi="Monaco" w:cs="Monaco"/>
                      <w:b/>
                      <w:bCs/>
                      <w:color w:val="000000"/>
                      <w:sz w:val="32"/>
                      <w:szCs w:val="32"/>
                      <w:lang w:val="en-US"/>
                    </w:rPr>
                  </w:rPrChange>
                </w:rPr>
                <w:t>}</w:t>
              </w:r>
            </w:ins>
          </w:p>
          <w:p w14:paraId="227F33B6" w14:textId="77777777" w:rsidR="00A47B4C" w:rsidRPr="00A47B4C" w:rsidRDefault="00A47B4C" w:rsidP="00A47B4C">
            <w:pPr>
              <w:keepNext/>
              <w:keepLines/>
              <w:widowControl w:val="0"/>
              <w:autoSpaceDE w:val="0"/>
              <w:autoSpaceDN w:val="0"/>
              <w:adjustRightInd w:val="0"/>
              <w:spacing w:before="200"/>
              <w:outlineLvl w:val="4"/>
              <w:rPr>
                <w:ins w:id="3815" w:author="Borja Gonzalez" w:date="2017-09-28T19:13:00Z"/>
                <w:rFonts w:ascii="Monaco" w:hAnsi="Monaco" w:cs="Monaco"/>
                <w:sz w:val="20"/>
                <w:szCs w:val="20"/>
                <w:lang w:val="en-US"/>
                <w:rPrChange w:id="3816" w:author="Borja Gonzalez" w:date="2017-09-28T19:13:00Z">
                  <w:rPr>
                    <w:ins w:id="3817" w:author="Borja Gonzalez" w:date="2017-09-28T19:13:00Z"/>
                    <w:rFonts w:ascii="Monaco" w:eastAsiaTheme="majorEastAsia" w:hAnsi="Monaco" w:cs="Monaco"/>
                    <w:color w:val="243F60" w:themeColor="accent1" w:themeShade="7F"/>
                    <w:sz w:val="32"/>
                    <w:szCs w:val="32"/>
                    <w:lang w:val="en-US"/>
                  </w:rPr>
                </w:rPrChange>
              </w:rPr>
            </w:pPr>
            <w:ins w:id="3818" w:author="Borja Gonzalez" w:date="2017-09-28T19:13:00Z">
              <w:r w:rsidRPr="00A47B4C">
                <w:rPr>
                  <w:rFonts w:ascii="Monaco" w:hAnsi="Monaco" w:cs="Monaco"/>
                  <w:sz w:val="20"/>
                  <w:szCs w:val="20"/>
                  <w:lang w:val="en-US"/>
                  <w:rPrChange w:id="3819" w:author="Borja Gonzalez" w:date="2017-09-28T19:13:00Z">
                    <w:rPr>
                      <w:rFonts w:ascii="Monaco" w:hAnsi="Monaco" w:cs="Monaco"/>
                      <w:sz w:val="32"/>
                      <w:szCs w:val="32"/>
                      <w:lang w:val="en-US"/>
                    </w:rPr>
                  </w:rPrChange>
                </w:rPr>
                <w:t xml:space="preserve">    </w:t>
              </w:r>
              <w:r w:rsidRPr="00A47B4C">
                <w:rPr>
                  <w:rFonts w:ascii="Monaco" w:hAnsi="Monaco" w:cs="Monaco"/>
                  <w:sz w:val="20"/>
                  <w:szCs w:val="20"/>
                  <w:lang w:val="en-US"/>
                  <w:rPrChange w:id="3820" w:author="Borja Gonzalez" w:date="2017-09-28T19:13:00Z">
                    <w:rPr>
                      <w:rFonts w:ascii="Monaco" w:hAnsi="Monaco" w:cs="Monaco"/>
                      <w:sz w:val="32"/>
                      <w:szCs w:val="32"/>
                      <w:lang w:val="en-US"/>
                    </w:rPr>
                  </w:rPrChange>
                </w:rPr>
                <w:tab/>
              </w:r>
              <w:r w:rsidRPr="00A47B4C">
                <w:rPr>
                  <w:rFonts w:ascii="Monaco" w:hAnsi="Monaco" w:cs="Monaco"/>
                  <w:sz w:val="20"/>
                  <w:szCs w:val="20"/>
                  <w:lang w:val="en-US"/>
                  <w:rPrChange w:id="3821" w:author="Borja Gonzalez" w:date="2017-09-28T19:13:00Z">
                    <w:rPr>
                      <w:rFonts w:ascii="Monaco" w:hAnsi="Monaco" w:cs="Monaco"/>
                      <w:sz w:val="32"/>
                      <w:szCs w:val="32"/>
                      <w:lang w:val="en-US"/>
                    </w:rPr>
                  </w:rPrChange>
                </w:rPr>
                <w:tab/>
              </w:r>
              <w:r w:rsidRPr="00A47B4C">
                <w:rPr>
                  <w:rFonts w:ascii="Monaco" w:hAnsi="Monaco" w:cs="Monaco"/>
                  <w:sz w:val="20"/>
                  <w:szCs w:val="20"/>
                  <w:lang w:val="en-US"/>
                  <w:rPrChange w:id="3822" w:author="Borja Gonzalez" w:date="2017-09-28T19:13:00Z">
                    <w:rPr>
                      <w:rFonts w:ascii="Monaco" w:hAnsi="Monaco" w:cs="Monaco"/>
                      <w:sz w:val="32"/>
                      <w:szCs w:val="32"/>
                      <w:lang w:val="en-US"/>
                    </w:rPr>
                  </w:rPrChange>
                </w:rPr>
                <w:tab/>
              </w:r>
              <w:r w:rsidRPr="00A47B4C">
                <w:rPr>
                  <w:rFonts w:ascii="Monaco" w:hAnsi="Monaco" w:cs="Monaco"/>
                  <w:b/>
                  <w:bCs/>
                  <w:color w:val="000000"/>
                  <w:sz w:val="20"/>
                  <w:szCs w:val="20"/>
                  <w:lang w:val="en-US"/>
                  <w:rPrChange w:id="3823" w:author="Borja Gonzalez" w:date="2017-09-28T19:13:00Z">
                    <w:rPr>
                      <w:rFonts w:ascii="Monaco" w:hAnsi="Monaco" w:cs="Monaco"/>
                      <w:b/>
                      <w:bCs/>
                      <w:color w:val="000000"/>
                      <w:sz w:val="32"/>
                      <w:szCs w:val="32"/>
                      <w:lang w:val="en-US"/>
                    </w:rPr>
                  </w:rPrChange>
                </w:rPr>
                <w:t>});</w:t>
              </w:r>
            </w:ins>
          </w:p>
          <w:p w14:paraId="04EF9A5F" w14:textId="77777777" w:rsidR="00A47B4C" w:rsidRPr="00A47B4C" w:rsidRDefault="00A47B4C" w:rsidP="00A47B4C">
            <w:pPr>
              <w:keepNext/>
              <w:keepLines/>
              <w:widowControl w:val="0"/>
              <w:autoSpaceDE w:val="0"/>
              <w:autoSpaceDN w:val="0"/>
              <w:adjustRightInd w:val="0"/>
              <w:spacing w:before="200"/>
              <w:outlineLvl w:val="4"/>
              <w:rPr>
                <w:ins w:id="3824" w:author="Borja Gonzalez" w:date="2017-09-28T19:13:00Z"/>
                <w:rFonts w:ascii="Monaco" w:hAnsi="Monaco" w:cs="Monaco"/>
                <w:sz w:val="20"/>
                <w:szCs w:val="20"/>
                <w:lang w:val="en-US"/>
                <w:rPrChange w:id="3825" w:author="Borja Gonzalez" w:date="2017-09-28T19:13:00Z">
                  <w:rPr>
                    <w:ins w:id="3826" w:author="Borja Gonzalez" w:date="2017-09-28T19:13:00Z"/>
                    <w:rFonts w:ascii="Monaco" w:eastAsiaTheme="majorEastAsia" w:hAnsi="Monaco" w:cs="Monaco"/>
                    <w:color w:val="243F60" w:themeColor="accent1" w:themeShade="7F"/>
                    <w:sz w:val="32"/>
                    <w:szCs w:val="32"/>
                    <w:lang w:val="en-US"/>
                  </w:rPr>
                </w:rPrChange>
              </w:rPr>
            </w:pPr>
            <w:ins w:id="3827" w:author="Borja Gonzalez" w:date="2017-09-28T19:13:00Z">
              <w:r w:rsidRPr="00A47B4C">
                <w:rPr>
                  <w:rFonts w:ascii="Monaco" w:hAnsi="Monaco" w:cs="Monaco"/>
                  <w:sz w:val="20"/>
                  <w:szCs w:val="20"/>
                  <w:lang w:val="en-US"/>
                  <w:rPrChange w:id="3828" w:author="Borja Gonzalez" w:date="2017-09-28T19:13:00Z">
                    <w:rPr>
                      <w:rFonts w:ascii="Monaco" w:hAnsi="Monaco" w:cs="Monaco"/>
                      <w:sz w:val="32"/>
                      <w:szCs w:val="32"/>
                      <w:lang w:val="en-US"/>
                    </w:rPr>
                  </w:rPrChange>
                </w:rPr>
                <w:tab/>
              </w:r>
              <w:r w:rsidRPr="00A47B4C">
                <w:rPr>
                  <w:rFonts w:ascii="Monaco" w:hAnsi="Monaco" w:cs="Monaco"/>
                  <w:sz w:val="20"/>
                  <w:szCs w:val="20"/>
                  <w:lang w:val="en-US"/>
                  <w:rPrChange w:id="3829" w:author="Borja Gonzalez" w:date="2017-09-28T19:13:00Z">
                    <w:rPr>
                      <w:rFonts w:ascii="Monaco" w:hAnsi="Monaco" w:cs="Monaco"/>
                      <w:sz w:val="32"/>
                      <w:szCs w:val="32"/>
                      <w:lang w:val="en-US"/>
                    </w:rPr>
                  </w:rPrChange>
                </w:rPr>
                <w:tab/>
              </w:r>
              <w:r w:rsidRPr="00A47B4C">
                <w:rPr>
                  <w:rFonts w:ascii="Monaco" w:hAnsi="Monaco" w:cs="Monaco"/>
                  <w:sz w:val="20"/>
                  <w:szCs w:val="20"/>
                  <w:lang w:val="en-US"/>
                  <w:rPrChange w:id="3830" w:author="Borja Gonzalez" w:date="2017-09-28T19:13:00Z">
                    <w:rPr>
                      <w:rFonts w:ascii="Monaco" w:hAnsi="Monaco" w:cs="Monaco"/>
                      <w:sz w:val="32"/>
                      <w:szCs w:val="32"/>
                      <w:lang w:val="en-US"/>
                    </w:rPr>
                  </w:rPrChange>
                </w:rPr>
                <w:tab/>
              </w:r>
              <w:r w:rsidRPr="00A47B4C">
                <w:rPr>
                  <w:rFonts w:ascii="Monaco" w:hAnsi="Monaco" w:cs="Monaco"/>
                  <w:b/>
                  <w:bCs/>
                  <w:color w:val="000000"/>
                  <w:sz w:val="20"/>
                  <w:szCs w:val="20"/>
                  <w:lang w:val="en-US"/>
                  <w:rPrChange w:id="3831" w:author="Borja Gonzalez" w:date="2017-09-28T19:13:00Z">
                    <w:rPr>
                      <w:rFonts w:ascii="Monaco" w:hAnsi="Monaco" w:cs="Monaco"/>
                      <w:b/>
                      <w:bCs/>
                      <w:color w:val="000000"/>
                      <w:sz w:val="32"/>
                      <w:szCs w:val="32"/>
                      <w:lang w:val="en-US"/>
                    </w:rPr>
                  </w:rPrChange>
                </w:rPr>
                <w:t>};</w:t>
              </w:r>
            </w:ins>
          </w:p>
          <w:p w14:paraId="7701EC66" w14:textId="77777777" w:rsidR="00A47B4C" w:rsidRPr="00A47B4C" w:rsidRDefault="00A47B4C" w:rsidP="00A47B4C">
            <w:pPr>
              <w:keepNext/>
              <w:keepLines/>
              <w:widowControl w:val="0"/>
              <w:autoSpaceDE w:val="0"/>
              <w:autoSpaceDN w:val="0"/>
              <w:adjustRightInd w:val="0"/>
              <w:spacing w:before="200"/>
              <w:outlineLvl w:val="4"/>
              <w:rPr>
                <w:ins w:id="3832" w:author="Borja Gonzalez" w:date="2017-09-28T19:13:00Z"/>
                <w:rFonts w:ascii="Monaco" w:hAnsi="Monaco" w:cs="Monaco"/>
                <w:sz w:val="20"/>
                <w:szCs w:val="20"/>
                <w:lang w:val="en-US"/>
                <w:rPrChange w:id="3833" w:author="Borja Gonzalez" w:date="2017-09-28T19:13:00Z">
                  <w:rPr>
                    <w:ins w:id="3834" w:author="Borja Gonzalez" w:date="2017-09-28T19:13:00Z"/>
                    <w:rFonts w:ascii="Monaco" w:eastAsiaTheme="majorEastAsia" w:hAnsi="Monaco" w:cs="Monaco"/>
                    <w:color w:val="243F60" w:themeColor="accent1" w:themeShade="7F"/>
                    <w:sz w:val="32"/>
                    <w:szCs w:val="32"/>
                    <w:lang w:val="en-US"/>
                  </w:rPr>
                </w:rPrChange>
              </w:rPr>
            </w:pPr>
            <w:ins w:id="3835" w:author="Borja Gonzalez" w:date="2017-09-28T19:13:00Z">
              <w:r w:rsidRPr="00A47B4C">
                <w:rPr>
                  <w:rFonts w:ascii="Monaco" w:hAnsi="Monaco" w:cs="Monaco"/>
                  <w:sz w:val="20"/>
                  <w:szCs w:val="20"/>
                  <w:lang w:val="en-US"/>
                  <w:rPrChange w:id="3836" w:author="Borja Gonzalez" w:date="2017-09-28T19:13:00Z">
                    <w:rPr>
                      <w:rFonts w:ascii="Monaco" w:hAnsi="Monaco" w:cs="Monaco"/>
                      <w:sz w:val="32"/>
                      <w:szCs w:val="32"/>
                      <w:lang w:val="en-US"/>
                    </w:rPr>
                  </w:rPrChange>
                </w:rPr>
                <w:tab/>
              </w:r>
              <w:r w:rsidRPr="00A47B4C">
                <w:rPr>
                  <w:rFonts w:ascii="Monaco" w:hAnsi="Monaco" w:cs="Monaco"/>
                  <w:sz w:val="20"/>
                  <w:szCs w:val="20"/>
                  <w:lang w:val="en-US"/>
                  <w:rPrChange w:id="3837" w:author="Borja Gonzalez" w:date="2017-09-28T19:13:00Z">
                    <w:rPr>
                      <w:rFonts w:ascii="Monaco" w:hAnsi="Monaco" w:cs="Monaco"/>
                      <w:sz w:val="32"/>
                      <w:szCs w:val="32"/>
                      <w:lang w:val="en-US"/>
                    </w:rPr>
                  </w:rPrChange>
                </w:rPr>
                <w:tab/>
              </w:r>
              <w:r w:rsidRPr="00A47B4C">
                <w:rPr>
                  <w:rFonts w:ascii="Monaco" w:hAnsi="Monaco" w:cs="Monaco"/>
                  <w:sz w:val="20"/>
                  <w:szCs w:val="20"/>
                  <w:lang w:val="en-US"/>
                  <w:rPrChange w:id="3838" w:author="Borja Gonzalez" w:date="2017-09-28T19:13:00Z">
                    <w:rPr>
                      <w:rFonts w:ascii="Monaco" w:hAnsi="Monaco" w:cs="Monaco"/>
                      <w:sz w:val="32"/>
                      <w:szCs w:val="32"/>
                      <w:lang w:val="en-US"/>
                    </w:rPr>
                  </w:rPrChange>
                </w:rPr>
                <w:tab/>
              </w:r>
              <w:r w:rsidRPr="00A47B4C">
                <w:rPr>
                  <w:rFonts w:ascii="Monaco" w:hAnsi="Monaco" w:cs="Monaco"/>
                  <w:b/>
                  <w:bCs/>
                  <w:color w:val="204A87"/>
                  <w:sz w:val="20"/>
                  <w:szCs w:val="20"/>
                  <w:lang w:val="en-US"/>
                  <w:rPrChange w:id="3839" w:author="Borja Gonzalez" w:date="2017-09-28T19:13:00Z">
                    <w:rPr>
                      <w:rFonts w:ascii="Monaco" w:hAnsi="Monaco" w:cs="Monaco"/>
                      <w:b/>
                      <w:bCs/>
                      <w:color w:val="204A87"/>
                      <w:sz w:val="32"/>
                      <w:szCs w:val="32"/>
                      <w:lang w:val="en-US"/>
                    </w:rPr>
                  </w:rPrChange>
                </w:rPr>
                <w:t>if</w:t>
              </w:r>
              <w:r w:rsidRPr="00A47B4C">
                <w:rPr>
                  <w:rFonts w:ascii="Monaco" w:hAnsi="Monaco" w:cs="Monaco"/>
                  <w:sz w:val="20"/>
                  <w:szCs w:val="20"/>
                  <w:lang w:val="en-US"/>
                  <w:rPrChange w:id="3840" w:author="Borja Gonzalez" w:date="2017-09-28T19:13:00Z">
                    <w:rPr>
                      <w:rFonts w:ascii="Monaco" w:hAnsi="Monaco" w:cs="Monaco"/>
                      <w:sz w:val="32"/>
                      <w:szCs w:val="32"/>
                      <w:lang w:val="en-US"/>
                    </w:rPr>
                  </w:rPrChange>
                </w:rPr>
                <w:t xml:space="preserve"> </w:t>
              </w:r>
              <w:r w:rsidRPr="00A47B4C">
                <w:rPr>
                  <w:rFonts w:ascii="Monaco" w:hAnsi="Monaco" w:cs="Monaco"/>
                  <w:b/>
                  <w:bCs/>
                  <w:color w:val="000000"/>
                  <w:sz w:val="20"/>
                  <w:szCs w:val="20"/>
                  <w:lang w:val="en-US"/>
                  <w:rPrChange w:id="3841" w:author="Borja Gonzalez" w:date="2017-09-28T19:13: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3842" w:author="Borja Gonzalez" w:date="2017-09-28T19:13:00Z">
                    <w:rPr>
                      <w:rFonts w:ascii="Monaco" w:hAnsi="Monaco" w:cs="Monaco"/>
                      <w:color w:val="000000"/>
                      <w:sz w:val="32"/>
                      <w:szCs w:val="32"/>
                      <w:lang w:val="en-US"/>
                    </w:rPr>
                  </w:rPrChange>
                </w:rPr>
                <w:t>fileInput</w:t>
              </w:r>
              <w:r w:rsidRPr="00A47B4C">
                <w:rPr>
                  <w:rFonts w:ascii="Monaco" w:hAnsi="Monaco" w:cs="Monaco"/>
                  <w:b/>
                  <w:bCs/>
                  <w:color w:val="000000"/>
                  <w:sz w:val="20"/>
                  <w:szCs w:val="20"/>
                  <w:lang w:val="en-US"/>
                  <w:rPrChange w:id="3843" w:author="Borja Gonzalez" w:date="2017-09-28T19:13: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3844" w:author="Borja Gonzalez" w:date="2017-09-28T19:13:00Z">
                    <w:rPr>
                      <w:rFonts w:ascii="Monaco" w:hAnsi="Monaco" w:cs="Monaco"/>
                      <w:color w:val="000000"/>
                      <w:sz w:val="32"/>
                      <w:szCs w:val="32"/>
                      <w:lang w:val="en-US"/>
                    </w:rPr>
                  </w:rPrChange>
                </w:rPr>
                <w:t>files</w:t>
              </w:r>
              <w:r w:rsidRPr="00A47B4C">
                <w:rPr>
                  <w:rFonts w:ascii="Monaco" w:hAnsi="Monaco" w:cs="Monaco"/>
                  <w:b/>
                  <w:bCs/>
                  <w:color w:val="000000"/>
                  <w:sz w:val="20"/>
                  <w:szCs w:val="20"/>
                  <w:lang w:val="en-US"/>
                  <w:rPrChange w:id="3845" w:author="Borja Gonzalez" w:date="2017-09-28T19:13:00Z">
                    <w:rPr>
                      <w:rFonts w:ascii="Monaco" w:hAnsi="Monaco" w:cs="Monaco"/>
                      <w:b/>
                      <w:bCs/>
                      <w:color w:val="000000"/>
                      <w:sz w:val="32"/>
                      <w:szCs w:val="32"/>
                      <w:lang w:val="en-US"/>
                    </w:rPr>
                  </w:rPrChange>
                </w:rPr>
                <w:t>[</w:t>
              </w:r>
              <w:r w:rsidRPr="00A47B4C">
                <w:rPr>
                  <w:rFonts w:ascii="Monaco" w:hAnsi="Monaco" w:cs="Monaco"/>
                  <w:b/>
                  <w:bCs/>
                  <w:color w:val="0000CF"/>
                  <w:sz w:val="20"/>
                  <w:szCs w:val="20"/>
                  <w:lang w:val="en-US"/>
                  <w:rPrChange w:id="3846" w:author="Borja Gonzalez" w:date="2017-09-28T19:13:00Z">
                    <w:rPr>
                      <w:rFonts w:ascii="Monaco" w:hAnsi="Monaco" w:cs="Monaco"/>
                      <w:b/>
                      <w:bCs/>
                      <w:color w:val="0000CF"/>
                      <w:sz w:val="32"/>
                      <w:szCs w:val="32"/>
                      <w:lang w:val="en-US"/>
                    </w:rPr>
                  </w:rPrChange>
                </w:rPr>
                <w:t>0</w:t>
              </w:r>
              <w:r w:rsidRPr="00A47B4C">
                <w:rPr>
                  <w:rFonts w:ascii="Monaco" w:hAnsi="Monaco" w:cs="Monaco"/>
                  <w:b/>
                  <w:bCs/>
                  <w:color w:val="000000"/>
                  <w:sz w:val="20"/>
                  <w:szCs w:val="20"/>
                  <w:lang w:val="en-US"/>
                  <w:rPrChange w:id="3847" w:author="Borja Gonzalez" w:date="2017-09-28T19:13:00Z">
                    <w:rPr>
                      <w:rFonts w:ascii="Monaco" w:hAnsi="Monaco" w:cs="Monaco"/>
                      <w:b/>
                      <w:bCs/>
                      <w:color w:val="000000"/>
                      <w:sz w:val="32"/>
                      <w:szCs w:val="32"/>
                      <w:lang w:val="en-US"/>
                    </w:rPr>
                  </w:rPrChange>
                </w:rPr>
                <w:t>]</w:t>
              </w:r>
              <w:r w:rsidRPr="00A47B4C">
                <w:rPr>
                  <w:rFonts w:ascii="Monaco" w:hAnsi="Monaco" w:cs="Monaco"/>
                  <w:sz w:val="20"/>
                  <w:szCs w:val="20"/>
                  <w:lang w:val="en-US"/>
                  <w:rPrChange w:id="3848" w:author="Borja Gonzalez" w:date="2017-09-28T19:13:00Z">
                    <w:rPr>
                      <w:rFonts w:ascii="Monaco" w:hAnsi="Monaco" w:cs="Monaco"/>
                      <w:sz w:val="32"/>
                      <w:szCs w:val="32"/>
                      <w:lang w:val="en-US"/>
                    </w:rPr>
                  </w:rPrChange>
                </w:rPr>
                <w:t xml:space="preserve"> </w:t>
              </w:r>
              <w:r w:rsidRPr="00A47B4C">
                <w:rPr>
                  <w:rFonts w:ascii="Monaco" w:hAnsi="Monaco" w:cs="Monaco"/>
                  <w:b/>
                  <w:bCs/>
                  <w:color w:val="204A87"/>
                  <w:sz w:val="20"/>
                  <w:szCs w:val="20"/>
                  <w:lang w:val="en-US"/>
                  <w:rPrChange w:id="3849" w:author="Borja Gonzalez" w:date="2017-09-28T19:13:00Z">
                    <w:rPr>
                      <w:rFonts w:ascii="Monaco" w:hAnsi="Monaco" w:cs="Monaco"/>
                      <w:b/>
                      <w:bCs/>
                      <w:color w:val="204A87"/>
                      <w:sz w:val="32"/>
                      <w:szCs w:val="32"/>
                      <w:lang w:val="en-US"/>
                    </w:rPr>
                  </w:rPrChange>
                </w:rPr>
                <w:t>instanceof</w:t>
              </w:r>
              <w:r w:rsidRPr="00A47B4C">
                <w:rPr>
                  <w:rFonts w:ascii="Monaco" w:hAnsi="Monaco" w:cs="Monaco"/>
                  <w:sz w:val="20"/>
                  <w:szCs w:val="20"/>
                  <w:lang w:val="en-US"/>
                  <w:rPrChange w:id="3850" w:author="Borja Gonzalez" w:date="2017-09-28T19:13:00Z">
                    <w:rPr>
                      <w:rFonts w:ascii="Monaco" w:hAnsi="Monaco" w:cs="Monaco"/>
                      <w:sz w:val="32"/>
                      <w:szCs w:val="32"/>
                      <w:lang w:val="en-US"/>
                    </w:rPr>
                  </w:rPrChange>
                </w:rPr>
                <w:t xml:space="preserve"> </w:t>
              </w:r>
              <w:r w:rsidRPr="00A47B4C">
                <w:rPr>
                  <w:rFonts w:ascii="Monaco" w:hAnsi="Monaco" w:cs="Monaco"/>
                  <w:color w:val="000000"/>
                  <w:sz w:val="20"/>
                  <w:szCs w:val="20"/>
                  <w:lang w:val="en-US"/>
                  <w:rPrChange w:id="3851" w:author="Borja Gonzalez" w:date="2017-09-28T19:13:00Z">
                    <w:rPr>
                      <w:rFonts w:ascii="Monaco" w:hAnsi="Monaco" w:cs="Monaco"/>
                      <w:color w:val="000000"/>
                      <w:sz w:val="32"/>
                      <w:szCs w:val="32"/>
                      <w:lang w:val="en-US"/>
                    </w:rPr>
                  </w:rPrChange>
                </w:rPr>
                <w:t>Blob</w:t>
              </w:r>
              <w:r w:rsidRPr="00A47B4C">
                <w:rPr>
                  <w:rFonts w:ascii="Monaco" w:hAnsi="Monaco" w:cs="Monaco"/>
                  <w:b/>
                  <w:bCs/>
                  <w:color w:val="000000"/>
                  <w:sz w:val="20"/>
                  <w:szCs w:val="20"/>
                  <w:lang w:val="en-US"/>
                  <w:rPrChange w:id="3852" w:author="Borja Gonzalez" w:date="2017-09-28T19:13:00Z">
                    <w:rPr>
                      <w:rFonts w:ascii="Monaco" w:hAnsi="Monaco" w:cs="Monaco"/>
                      <w:b/>
                      <w:bCs/>
                      <w:color w:val="000000"/>
                      <w:sz w:val="32"/>
                      <w:szCs w:val="32"/>
                      <w:lang w:val="en-US"/>
                    </w:rPr>
                  </w:rPrChange>
                </w:rPr>
                <w:t>){</w:t>
              </w:r>
            </w:ins>
          </w:p>
          <w:p w14:paraId="1FD7069C" w14:textId="77777777" w:rsidR="00A47B4C" w:rsidRPr="00A47B4C" w:rsidRDefault="00A47B4C" w:rsidP="00A47B4C">
            <w:pPr>
              <w:keepNext/>
              <w:keepLines/>
              <w:widowControl w:val="0"/>
              <w:autoSpaceDE w:val="0"/>
              <w:autoSpaceDN w:val="0"/>
              <w:adjustRightInd w:val="0"/>
              <w:spacing w:before="200"/>
              <w:outlineLvl w:val="4"/>
              <w:rPr>
                <w:ins w:id="3853" w:author="Borja Gonzalez" w:date="2017-09-28T19:13:00Z"/>
                <w:rFonts w:ascii="Monaco" w:hAnsi="Monaco" w:cs="Monaco"/>
                <w:sz w:val="20"/>
                <w:szCs w:val="20"/>
                <w:lang w:val="en-US"/>
                <w:rPrChange w:id="3854" w:author="Borja Gonzalez" w:date="2017-09-28T19:13:00Z">
                  <w:rPr>
                    <w:ins w:id="3855" w:author="Borja Gonzalez" w:date="2017-09-28T19:13:00Z"/>
                    <w:rFonts w:ascii="Monaco" w:eastAsiaTheme="majorEastAsia" w:hAnsi="Monaco" w:cs="Monaco"/>
                    <w:color w:val="243F60" w:themeColor="accent1" w:themeShade="7F"/>
                    <w:sz w:val="32"/>
                    <w:szCs w:val="32"/>
                    <w:lang w:val="en-US"/>
                  </w:rPr>
                </w:rPrChange>
              </w:rPr>
            </w:pPr>
            <w:ins w:id="3856" w:author="Borja Gonzalez" w:date="2017-09-28T19:13:00Z">
              <w:r w:rsidRPr="00A47B4C">
                <w:rPr>
                  <w:rFonts w:ascii="Monaco" w:hAnsi="Monaco" w:cs="Monaco"/>
                  <w:sz w:val="20"/>
                  <w:szCs w:val="20"/>
                  <w:lang w:val="en-US"/>
                  <w:rPrChange w:id="3857" w:author="Borja Gonzalez" w:date="2017-09-28T19:13:00Z">
                    <w:rPr>
                      <w:rFonts w:ascii="Monaco" w:hAnsi="Monaco" w:cs="Monaco"/>
                      <w:sz w:val="32"/>
                      <w:szCs w:val="32"/>
                      <w:lang w:val="en-US"/>
                    </w:rPr>
                  </w:rPrChange>
                </w:rPr>
                <w:tab/>
              </w:r>
              <w:r w:rsidRPr="00A47B4C">
                <w:rPr>
                  <w:rFonts w:ascii="Monaco" w:hAnsi="Monaco" w:cs="Monaco"/>
                  <w:sz w:val="20"/>
                  <w:szCs w:val="20"/>
                  <w:lang w:val="en-US"/>
                  <w:rPrChange w:id="3858" w:author="Borja Gonzalez" w:date="2017-09-28T19:13:00Z">
                    <w:rPr>
                      <w:rFonts w:ascii="Monaco" w:hAnsi="Monaco" w:cs="Monaco"/>
                      <w:sz w:val="32"/>
                      <w:szCs w:val="32"/>
                      <w:lang w:val="en-US"/>
                    </w:rPr>
                  </w:rPrChange>
                </w:rPr>
                <w:tab/>
              </w:r>
              <w:r w:rsidRPr="00A47B4C">
                <w:rPr>
                  <w:rFonts w:ascii="Monaco" w:hAnsi="Monaco" w:cs="Monaco"/>
                  <w:sz w:val="20"/>
                  <w:szCs w:val="20"/>
                  <w:lang w:val="en-US"/>
                  <w:rPrChange w:id="3859" w:author="Borja Gonzalez" w:date="2017-09-28T19:13:00Z">
                    <w:rPr>
                      <w:rFonts w:ascii="Monaco" w:hAnsi="Monaco" w:cs="Monaco"/>
                      <w:sz w:val="32"/>
                      <w:szCs w:val="32"/>
                      <w:lang w:val="en-US"/>
                    </w:rPr>
                  </w:rPrChange>
                </w:rPr>
                <w:tab/>
              </w:r>
              <w:r w:rsidRPr="00A47B4C">
                <w:rPr>
                  <w:rFonts w:ascii="Monaco" w:hAnsi="Monaco" w:cs="Monaco"/>
                  <w:sz w:val="20"/>
                  <w:szCs w:val="20"/>
                  <w:lang w:val="en-US"/>
                  <w:rPrChange w:id="3860" w:author="Borja Gonzalez" w:date="2017-09-28T19:13:00Z">
                    <w:rPr>
                      <w:rFonts w:ascii="Monaco" w:hAnsi="Monaco" w:cs="Monaco"/>
                      <w:sz w:val="32"/>
                      <w:szCs w:val="32"/>
                      <w:lang w:val="en-US"/>
                    </w:rPr>
                  </w:rPrChange>
                </w:rPr>
                <w:tab/>
              </w:r>
              <w:r w:rsidRPr="00A47B4C">
                <w:rPr>
                  <w:rFonts w:ascii="Monaco" w:hAnsi="Monaco" w:cs="Monaco"/>
                  <w:color w:val="000000"/>
                  <w:sz w:val="20"/>
                  <w:szCs w:val="20"/>
                  <w:lang w:val="en-US"/>
                  <w:rPrChange w:id="3861" w:author="Borja Gonzalez" w:date="2017-09-28T19:13:00Z">
                    <w:rPr>
                      <w:rFonts w:ascii="Monaco" w:hAnsi="Monaco" w:cs="Monaco"/>
                      <w:color w:val="000000"/>
                      <w:sz w:val="32"/>
                      <w:szCs w:val="32"/>
                      <w:lang w:val="en-US"/>
                    </w:rPr>
                  </w:rPrChange>
                </w:rPr>
                <w:t>reader</w:t>
              </w:r>
              <w:r w:rsidRPr="00A47B4C">
                <w:rPr>
                  <w:rFonts w:ascii="Monaco" w:hAnsi="Monaco" w:cs="Monaco"/>
                  <w:b/>
                  <w:bCs/>
                  <w:color w:val="000000"/>
                  <w:sz w:val="20"/>
                  <w:szCs w:val="20"/>
                  <w:lang w:val="en-US"/>
                  <w:rPrChange w:id="3862" w:author="Borja Gonzalez" w:date="2017-09-28T19:13: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3863" w:author="Borja Gonzalez" w:date="2017-09-28T19:13:00Z">
                    <w:rPr>
                      <w:rFonts w:ascii="Monaco" w:hAnsi="Monaco" w:cs="Monaco"/>
                      <w:color w:val="000000"/>
                      <w:sz w:val="32"/>
                      <w:szCs w:val="32"/>
                      <w:lang w:val="en-US"/>
                    </w:rPr>
                  </w:rPrChange>
                </w:rPr>
                <w:t>readAsBinaryString</w:t>
              </w:r>
              <w:r w:rsidRPr="00A47B4C">
                <w:rPr>
                  <w:rFonts w:ascii="Monaco" w:hAnsi="Monaco" w:cs="Monaco"/>
                  <w:b/>
                  <w:bCs/>
                  <w:color w:val="000000"/>
                  <w:sz w:val="20"/>
                  <w:szCs w:val="20"/>
                  <w:lang w:val="en-US"/>
                  <w:rPrChange w:id="3864" w:author="Borja Gonzalez" w:date="2017-09-28T19:13: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3865" w:author="Borja Gonzalez" w:date="2017-09-28T19:13:00Z">
                    <w:rPr>
                      <w:rFonts w:ascii="Monaco" w:hAnsi="Monaco" w:cs="Monaco"/>
                      <w:color w:val="000000"/>
                      <w:sz w:val="32"/>
                      <w:szCs w:val="32"/>
                      <w:lang w:val="en-US"/>
                    </w:rPr>
                  </w:rPrChange>
                </w:rPr>
                <w:t>fileInput</w:t>
              </w:r>
              <w:r w:rsidRPr="00A47B4C">
                <w:rPr>
                  <w:rFonts w:ascii="Monaco" w:hAnsi="Monaco" w:cs="Monaco"/>
                  <w:b/>
                  <w:bCs/>
                  <w:color w:val="000000"/>
                  <w:sz w:val="20"/>
                  <w:szCs w:val="20"/>
                  <w:lang w:val="en-US"/>
                  <w:rPrChange w:id="3866" w:author="Borja Gonzalez" w:date="2017-09-28T19:13: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3867" w:author="Borja Gonzalez" w:date="2017-09-28T19:13:00Z">
                    <w:rPr>
                      <w:rFonts w:ascii="Monaco" w:hAnsi="Monaco" w:cs="Monaco"/>
                      <w:color w:val="000000"/>
                      <w:sz w:val="32"/>
                      <w:szCs w:val="32"/>
                      <w:lang w:val="en-US"/>
                    </w:rPr>
                  </w:rPrChange>
                </w:rPr>
                <w:t>files</w:t>
              </w:r>
              <w:r w:rsidRPr="00A47B4C">
                <w:rPr>
                  <w:rFonts w:ascii="Monaco" w:hAnsi="Monaco" w:cs="Monaco"/>
                  <w:b/>
                  <w:bCs/>
                  <w:color w:val="000000"/>
                  <w:sz w:val="20"/>
                  <w:szCs w:val="20"/>
                  <w:lang w:val="en-US"/>
                  <w:rPrChange w:id="3868" w:author="Borja Gonzalez" w:date="2017-09-28T19:13:00Z">
                    <w:rPr>
                      <w:rFonts w:ascii="Monaco" w:hAnsi="Monaco" w:cs="Monaco"/>
                      <w:b/>
                      <w:bCs/>
                      <w:color w:val="000000"/>
                      <w:sz w:val="32"/>
                      <w:szCs w:val="32"/>
                      <w:lang w:val="en-US"/>
                    </w:rPr>
                  </w:rPrChange>
                </w:rPr>
                <w:t>[</w:t>
              </w:r>
              <w:r w:rsidRPr="00A47B4C">
                <w:rPr>
                  <w:rFonts w:ascii="Monaco" w:hAnsi="Monaco" w:cs="Monaco"/>
                  <w:b/>
                  <w:bCs/>
                  <w:color w:val="0000CF"/>
                  <w:sz w:val="20"/>
                  <w:szCs w:val="20"/>
                  <w:lang w:val="en-US"/>
                  <w:rPrChange w:id="3869" w:author="Borja Gonzalez" w:date="2017-09-28T19:13:00Z">
                    <w:rPr>
                      <w:rFonts w:ascii="Monaco" w:hAnsi="Monaco" w:cs="Monaco"/>
                      <w:b/>
                      <w:bCs/>
                      <w:color w:val="0000CF"/>
                      <w:sz w:val="32"/>
                      <w:szCs w:val="32"/>
                      <w:lang w:val="en-US"/>
                    </w:rPr>
                  </w:rPrChange>
                </w:rPr>
                <w:t>0</w:t>
              </w:r>
              <w:r w:rsidRPr="00A47B4C">
                <w:rPr>
                  <w:rFonts w:ascii="Monaco" w:hAnsi="Monaco" w:cs="Monaco"/>
                  <w:b/>
                  <w:bCs/>
                  <w:color w:val="000000"/>
                  <w:sz w:val="20"/>
                  <w:szCs w:val="20"/>
                  <w:lang w:val="en-US"/>
                  <w:rPrChange w:id="3870" w:author="Borja Gonzalez" w:date="2017-09-28T19:13:00Z">
                    <w:rPr>
                      <w:rFonts w:ascii="Monaco" w:hAnsi="Monaco" w:cs="Monaco"/>
                      <w:b/>
                      <w:bCs/>
                      <w:color w:val="000000"/>
                      <w:sz w:val="32"/>
                      <w:szCs w:val="32"/>
                      <w:lang w:val="en-US"/>
                    </w:rPr>
                  </w:rPrChange>
                </w:rPr>
                <w:t>]);</w:t>
              </w:r>
            </w:ins>
          </w:p>
          <w:p w14:paraId="17254466" w14:textId="77777777" w:rsidR="00A47B4C" w:rsidRPr="00A47B4C" w:rsidRDefault="00A47B4C" w:rsidP="00A47B4C">
            <w:pPr>
              <w:keepNext/>
              <w:keepLines/>
              <w:widowControl w:val="0"/>
              <w:autoSpaceDE w:val="0"/>
              <w:autoSpaceDN w:val="0"/>
              <w:adjustRightInd w:val="0"/>
              <w:spacing w:before="200"/>
              <w:outlineLvl w:val="4"/>
              <w:rPr>
                <w:ins w:id="3871" w:author="Borja Gonzalez" w:date="2017-09-28T19:13:00Z"/>
                <w:rFonts w:ascii="Monaco" w:hAnsi="Monaco" w:cs="Monaco"/>
                <w:sz w:val="20"/>
                <w:szCs w:val="20"/>
                <w:lang w:val="en-US"/>
                <w:rPrChange w:id="3872" w:author="Borja Gonzalez" w:date="2017-09-28T19:13:00Z">
                  <w:rPr>
                    <w:ins w:id="3873" w:author="Borja Gonzalez" w:date="2017-09-28T19:13:00Z"/>
                    <w:rFonts w:ascii="Monaco" w:eastAsiaTheme="majorEastAsia" w:hAnsi="Monaco" w:cs="Monaco"/>
                    <w:color w:val="243F60" w:themeColor="accent1" w:themeShade="7F"/>
                    <w:sz w:val="32"/>
                    <w:szCs w:val="32"/>
                    <w:lang w:val="en-US"/>
                  </w:rPr>
                </w:rPrChange>
              </w:rPr>
            </w:pPr>
            <w:ins w:id="3874" w:author="Borja Gonzalez" w:date="2017-09-28T19:13:00Z">
              <w:r w:rsidRPr="00A47B4C">
                <w:rPr>
                  <w:rFonts w:ascii="Monaco" w:hAnsi="Monaco" w:cs="Monaco"/>
                  <w:sz w:val="20"/>
                  <w:szCs w:val="20"/>
                  <w:lang w:val="en-US"/>
                  <w:rPrChange w:id="3875" w:author="Borja Gonzalez" w:date="2017-09-28T19:13:00Z">
                    <w:rPr>
                      <w:rFonts w:ascii="Monaco" w:hAnsi="Monaco" w:cs="Monaco"/>
                      <w:sz w:val="32"/>
                      <w:szCs w:val="32"/>
                      <w:lang w:val="en-US"/>
                    </w:rPr>
                  </w:rPrChange>
                </w:rPr>
                <w:tab/>
              </w:r>
              <w:r w:rsidRPr="00A47B4C">
                <w:rPr>
                  <w:rFonts w:ascii="Monaco" w:hAnsi="Monaco" w:cs="Monaco"/>
                  <w:sz w:val="20"/>
                  <w:szCs w:val="20"/>
                  <w:lang w:val="en-US"/>
                  <w:rPrChange w:id="3876" w:author="Borja Gonzalez" w:date="2017-09-28T19:13:00Z">
                    <w:rPr>
                      <w:rFonts w:ascii="Monaco" w:hAnsi="Monaco" w:cs="Monaco"/>
                      <w:sz w:val="32"/>
                      <w:szCs w:val="32"/>
                      <w:lang w:val="en-US"/>
                    </w:rPr>
                  </w:rPrChange>
                </w:rPr>
                <w:tab/>
              </w:r>
              <w:r w:rsidRPr="00A47B4C">
                <w:rPr>
                  <w:rFonts w:ascii="Monaco" w:hAnsi="Monaco" w:cs="Monaco"/>
                  <w:sz w:val="20"/>
                  <w:szCs w:val="20"/>
                  <w:lang w:val="en-US"/>
                  <w:rPrChange w:id="3877" w:author="Borja Gonzalez" w:date="2017-09-28T19:13:00Z">
                    <w:rPr>
                      <w:rFonts w:ascii="Monaco" w:hAnsi="Monaco" w:cs="Monaco"/>
                      <w:sz w:val="32"/>
                      <w:szCs w:val="32"/>
                      <w:lang w:val="en-US"/>
                    </w:rPr>
                  </w:rPrChange>
                </w:rPr>
                <w:tab/>
              </w:r>
              <w:r w:rsidRPr="00A47B4C">
                <w:rPr>
                  <w:rFonts w:ascii="Monaco" w:hAnsi="Monaco" w:cs="Monaco"/>
                  <w:b/>
                  <w:bCs/>
                  <w:color w:val="000000"/>
                  <w:sz w:val="20"/>
                  <w:szCs w:val="20"/>
                  <w:lang w:val="en-US"/>
                  <w:rPrChange w:id="3878" w:author="Borja Gonzalez" w:date="2017-09-28T19:13:00Z">
                    <w:rPr>
                      <w:rFonts w:ascii="Monaco" w:hAnsi="Monaco" w:cs="Monaco"/>
                      <w:b/>
                      <w:bCs/>
                      <w:color w:val="000000"/>
                      <w:sz w:val="32"/>
                      <w:szCs w:val="32"/>
                      <w:lang w:val="en-US"/>
                    </w:rPr>
                  </w:rPrChange>
                </w:rPr>
                <w:t>}</w:t>
              </w:r>
            </w:ins>
          </w:p>
          <w:p w14:paraId="0BBDB99A" w14:textId="77777777" w:rsidR="00A47B4C" w:rsidRPr="00A47B4C" w:rsidRDefault="00A47B4C" w:rsidP="00A47B4C">
            <w:pPr>
              <w:keepNext/>
              <w:keepLines/>
              <w:widowControl w:val="0"/>
              <w:autoSpaceDE w:val="0"/>
              <w:autoSpaceDN w:val="0"/>
              <w:adjustRightInd w:val="0"/>
              <w:spacing w:before="200"/>
              <w:outlineLvl w:val="4"/>
              <w:rPr>
                <w:ins w:id="3879" w:author="Borja Gonzalez" w:date="2017-09-28T19:13:00Z"/>
                <w:rFonts w:ascii="Monaco" w:hAnsi="Monaco" w:cs="Monaco"/>
                <w:sz w:val="20"/>
                <w:szCs w:val="20"/>
                <w:lang w:val="en-US"/>
                <w:rPrChange w:id="3880" w:author="Borja Gonzalez" w:date="2017-09-28T19:13:00Z">
                  <w:rPr>
                    <w:ins w:id="3881" w:author="Borja Gonzalez" w:date="2017-09-28T19:13:00Z"/>
                    <w:rFonts w:ascii="Monaco" w:eastAsiaTheme="majorEastAsia" w:hAnsi="Monaco" w:cs="Monaco"/>
                    <w:color w:val="243F60" w:themeColor="accent1" w:themeShade="7F"/>
                    <w:sz w:val="32"/>
                    <w:szCs w:val="32"/>
                    <w:lang w:val="en-US"/>
                  </w:rPr>
                </w:rPrChange>
              </w:rPr>
            </w:pPr>
            <w:ins w:id="3882" w:author="Borja Gonzalez" w:date="2017-09-28T19:13:00Z">
              <w:r w:rsidRPr="00A47B4C">
                <w:rPr>
                  <w:rFonts w:ascii="Monaco" w:hAnsi="Monaco" w:cs="Monaco"/>
                  <w:sz w:val="20"/>
                  <w:szCs w:val="20"/>
                  <w:lang w:val="en-US"/>
                  <w:rPrChange w:id="3883" w:author="Borja Gonzalez" w:date="2017-09-28T19:13:00Z">
                    <w:rPr>
                      <w:rFonts w:ascii="Monaco" w:hAnsi="Monaco" w:cs="Monaco"/>
                      <w:sz w:val="32"/>
                      <w:szCs w:val="32"/>
                      <w:lang w:val="en-US"/>
                    </w:rPr>
                  </w:rPrChange>
                </w:rPr>
                <w:tab/>
              </w:r>
              <w:r w:rsidRPr="00A47B4C">
                <w:rPr>
                  <w:rFonts w:ascii="Monaco" w:hAnsi="Monaco" w:cs="Monaco"/>
                  <w:sz w:val="20"/>
                  <w:szCs w:val="20"/>
                  <w:lang w:val="en-US"/>
                  <w:rPrChange w:id="3884" w:author="Borja Gonzalez" w:date="2017-09-28T19:13:00Z">
                    <w:rPr>
                      <w:rFonts w:ascii="Monaco" w:hAnsi="Monaco" w:cs="Monaco"/>
                      <w:sz w:val="32"/>
                      <w:szCs w:val="32"/>
                      <w:lang w:val="en-US"/>
                    </w:rPr>
                  </w:rPrChange>
                </w:rPr>
                <w:tab/>
              </w:r>
              <w:r w:rsidRPr="00A47B4C">
                <w:rPr>
                  <w:rFonts w:ascii="Monaco" w:hAnsi="Monaco" w:cs="Monaco"/>
                  <w:sz w:val="20"/>
                  <w:szCs w:val="20"/>
                  <w:lang w:val="en-US"/>
                  <w:rPrChange w:id="3885" w:author="Borja Gonzalez" w:date="2017-09-28T19:13:00Z">
                    <w:rPr>
                      <w:rFonts w:ascii="Monaco" w:hAnsi="Monaco" w:cs="Monaco"/>
                      <w:sz w:val="32"/>
                      <w:szCs w:val="32"/>
                      <w:lang w:val="en-US"/>
                    </w:rPr>
                  </w:rPrChange>
                </w:rPr>
                <w:tab/>
              </w:r>
              <w:r w:rsidRPr="00A47B4C">
                <w:rPr>
                  <w:rFonts w:ascii="Monaco" w:hAnsi="Monaco" w:cs="Monaco"/>
                  <w:b/>
                  <w:bCs/>
                  <w:color w:val="204A87"/>
                  <w:sz w:val="20"/>
                  <w:szCs w:val="20"/>
                  <w:lang w:val="en-US"/>
                  <w:rPrChange w:id="3886" w:author="Borja Gonzalez" w:date="2017-09-28T19:13:00Z">
                    <w:rPr>
                      <w:rFonts w:ascii="Monaco" w:hAnsi="Monaco" w:cs="Monaco"/>
                      <w:b/>
                      <w:bCs/>
                      <w:color w:val="204A87"/>
                      <w:sz w:val="32"/>
                      <w:szCs w:val="32"/>
                      <w:lang w:val="en-US"/>
                    </w:rPr>
                  </w:rPrChange>
                </w:rPr>
                <w:t>else</w:t>
              </w:r>
              <w:r w:rsidRPr="00A47B4C">
                <w:rPr>
                  <w:rFonts w:ascii="Monaco" w:hAnsi="Monaco" w:cs="Monaco"/>
                  <w:b/>
                  <w:bCs/>
                  <w:color w:val="000000"/>
                  <w:sz w:val="20"/>
                  <w:szCs w:val="20"/>
                  <w:lang w:val="en-US"/>
                  <w:rPrChange w:id="3887" w:author="Borja Gonzalez" w:date="2017-09-28T19:13:00Z">
                    <w:rPr>
                      <w:rFonts w:ascii="Monaco" w:hAnsi="Monaco" w:cs="Monaco"/>
                      <w:b/>
                      <w:bCs/>
                      <w:color w:val="000000"/>
                      <w:sz w:val="32"/>
                      <w:szCs w:val="32"/>
                      <w:lang w:val="en-US"/>
                    </w:rPr>
                  </w:rPrChange>
                </w:rPr>
                <w:t>{</w:t>
              </w:r>
            </w:ins>
          </w:p>
          <w:p w14:paraId="0885F36F" w14:textId="77777777" w:rsidR="00A47B4C" w:rsidRPr="00A47B4C" w:rsidRDefault="00A47B4C" w:rsidP="00A47B4C">
            <w:pPr>
              <w:keepNext/>
              <w:keepLines/>
              <w:widowControl w:val="0"/>
              <w:autoSpaceDE w:val="0"/>
              <w:autoSpaceDN w:val="0"/>
              <w:adjustRightInd w:val="0"/>
              <w:spacing w:before="200"/>
              <w:outlineLvl w:val="4"/>
              <w:rPr>
                <w:ins w:id="3888" w:author="Borja Gonzalez" w:date="2017-09-28T19:13:00Z"/>
                <w:rFonts w:ascii="Monaco" w:hAnsi="Monaco" w:cs="Monaco"/>
                <w:sz w:val="20"/>
                <w:szCs w:val="20"/>
                <w:lang w:val="en-US"/>
                <w:rPrChange w:id="3889" w:author="Borja Gonzalez" w:date="2017-09-28T19:13:00Z">
                  <w:rPr>
                    <w:ins w:id="3890" w:author="Borja Gonzalez" w:date="2017-09-28T19:13:00Z"/>
                    <w:rFonts w:ascii="Monaco" w:eastAsiaTheme="majorEastAsia" w:hAnsi="Monaco" w:cs="Monaco"/>
                    <w:color w:val="243F60" w:themeColor="accent1" w:themeShade="7F"/>
                    <w:sz w:val="32"/>
                    <w:szCs w:val="32"/>
                    <w:lang w:val="en-US"/>
                  </w:rPr>
                </w:rPrChange>
              </w:rPr>
            </w:pPr>
            <w:ins w:id="3891" w:author="Borja Gonzalez" w:date="2017-09-28T19:13:00Z">
              <w:r w:rsidRPr="00A47B4C">
                <w:rPr>
                  <w:rFonts w:ascii="Monaco" w:hAnsi="Monaco" w:cs="Monaco"/>
                  <w:sz w:val="20"/>
                  <w:szCs w:val="20"/>
                  <w:lang w:val="en-US"/>
                  <w:rPrChange w:id="3892" w:author="Borja Gonzalez" w:date="2017-09-28T19:13:00Z">
                    <w:rPr>
                      <w:rFonts w:ascii="Monaco" w:hAnsi="Monaco" w:cs="Monaco"/>
                      <w:sz w:val="32"/>
                      <w:szCs w:val="32"/>
                      <w:lang w:val="en-US"/>
                    </w:rPr>
                  </w:rPrChange>
                </w:rPr>
                <w:tab/>
              </w:r>
              <w:r w:rsidRPr="00A47B4C">
                <w:rPr>
                  <w:rFonts w:ascii="Monaco" w:hAnsi="Monaco" w:cs="Monaco"/>
                  <w:sz w:val="20"/>
                  <w:szCs w:val="20"/>
                  <w:lang w:val="en-US"/>
                  <w:rPrChange w:id="3893" w:author="Borja Gonzalez" w:date="2017-09-28T19:13:00Z">
                    <w:rPr>
                      <w:rFonts w:ascii="Monaco" w:hAnsi="Monaco" w:cs="Monaco"/>
                      <w:sz w:val="32"/>
                      <w:szCs w:val="32"/>
                      <w:lang w:val="en-US"/>
                    </w:rPr>
                  </w:rPrChange>
                </w:rPr>
                <w:tab/>
              </w:r>
              <w:r w:rsidRPr="00A47B4C">
                <w:rPr>
                  <w:rFonts w:ascii="Monaco" w:hAnsi="Monaco" w:cs="Monaco"/>
                  <w:sz w:val="20"/>
                  <w:szCs w:val="20"/>
                  <w:lang w:val="en-US"/>
                  <w:rPrChange w:id="3894" w:author="Borja Gonzalez" w:date="2017-09-28T19:13:00Z">
                    <w:rPr>
                      <w:rFonts w:ascii="Monaco" w:hAnsi="Monaco" w:cs="Monaco"/>
                      <w:sz w:val="32"/>
                      <w:szCs w:val="32"/>
                      <w:lang w:val="en-US"/>
                    </w:rPr>
                  </w:rPrChange>
                </w:rPr>
                <w:tab/>
              </w:r>
              <w:r w:rsidRPr="00A47B4C">
                <w:rPr>
                  <w:rFonts w:ascii="Monaco" w:hAnsi="Monaco" w:cs="Monaco"/>
                  <w:sz w:val="20"/>
                  <w:szCs w:val="20"/>
                  <w:lang w:val="en-US"/>
                  <w:rPrChange w:id="3895" w:author="Borja Gonzalez" w:date="2017-09-28T19:13:00Z">
                    <w:rPr>
                      <w:rFonts w:ascii="Monaco" w:hAnsi="Monaco" w:cs="Monaco"/>
                      <w:sz w:val="32"/>
                      <w:szCs w:val="32"/>
                      <w:lang w:val="en-US"/>
                    </w:rPr>
                  </w:rPrChange>
                </w:rPr>
                <w:tab/>
              </w:r>
              <w:r w:rsidRPr="00A47B4C">
                <w:rPr>
                  <w:rFonts w:ascii="Monaco" w:hAnsi="Monaco" w:cs="Monaco"/>
                  <w:color w:val="000000"/>
                  <w:sz w:val="20"/>
                  <w:szCs w:val="20"/>
                  <w:lang w:val="en-US"/>
                  <w:rPrChange w:id="3896" w:author="Borja Gonzalez" w:date="2017-09-28T19:13:00Z">
                    <w:rPr>
                      <w:rFonts w:ascii="Monaco" w:hAnsi="Monaco" w:cs="Monaco"/>
                      <w:color w:val="000000"/>
                      <w:sz w:val="32"/>
                      <w:szCs w:val="32"/>
                      <w:lang w:val="en-US"/>
                    </w:rPr>
                  </w:rPrChange>
                </w:rPr>
                <w:t>alert</w:t>
              </w:r>
              <w:r w:rsidRPr="00A47B4C">
                <w:rPr>
                  <w:rFonts w:ascii="Monaco" w:hAnsi="Monaco" w:cs="Monaco"/>
                  <w:b/>
                  <w:bCs/>
                  <w:color w:val="000000"/>
                  <w:sz w:val="20"/>
                  <w:szCs w:val="20"/>
                  <w:lang w:val="en-US"/>
                  <w:rPrChange w:id="3897" w:author="Borja Gonzalez" w:date="2017-09-28T19:13:00Z">
                    <w:rPr>
                      <w:rFonts w:ascii="Monaco" w:hAnsi="Monaco" w:cs="Monaco"/>
                      <w:b/>
                      <w:bCs/>
                      <w:color w:val="000000"/>
                      <w:sz w:val="32"/>
                      <w:szCs w:val="32"/>
                      <w:lang w:val="en-US"/>
                    </w:rPr>
                  </w:rPrChange>
                </w:rPr>
                <w:t>(</w:t>
              </w:r>
              <w:r w:rsidRPr="00A47B4C">
                <w:rPr>
                  <w:rFonts w:ascii="Monaco" w:hAnsi="Monaco" w:cs="Monaco"/>
                  <w:color w:val="4E9A06"/>
                  <w:sz w:val="20"/>
                  <w:szCs w:val="20"/>
                  <w:lang w:val="en-US"/>
                  <w:rPrChange w:id="3898" w:author="Borja Gonzalez" w:date="2017-09-28T19:13:00Z">
                    <w:rPr>
                      <w:rFonts w:ascii="Monaco" w:hAnsi="Monaco" w:cs="Monaco"/>
                      <w:color w:val="4E9A06"/>
                      <w:sz w:val="32"/>
                      <w:szCs w:val="32"/>
                      <w:lang w:val="en-US"/>
                    </w:rPr>
                  </w:rPrChange>
                </w:rPr>
                <w:t>"Seleccione un archivo"</w:t>
              </w:r>
              <w:r w:rsidRPr="00A47B4C">
                <w:rPr>
                  <w:rFonts w:ascii="Monaco" w:hAnsi="Monaco" w:cs="Monaco"/>
                  <w:b/>
                  <w:bCs/>
                  <w:color w:val="000000"/>
                  <w:sz w:val="20"/>
                  <w:szCs w:val="20"/>
                  <w:lang w:val="en-US"/>
                  <w:rPrChange w:id="3899" w:author="Borja Gonzalez" w:date="2017-09-28T19:13:00Z">
                    <w:rPr>
                      <w:rFonts w:ascii="Monaco" w:hAnsi="Monaco" w:cs="Monaco"/>
                      <w:b/>
                      <w:bCs/>
                      <w:color w:val="000000"/>
                      <w:sz w:val="32"/>
                      <w:szCs w:val="32"/>
                      <w:lang w:val="en-US"/>
                    </w:rPr>
                  </w:rPrChange>
                </w:rPr>
                <w:t>);</w:t>
              </w:r>
            </w:ins>
          </w:p>
          <w:p w14:paraId="15D89C6E" w14:textId="77777777" w:rsidR="00A47B4C" w:rsidRPr="00A47B4C" w:rsidRDefault="00A47B4C" w:rsidP="00A47B4C">
            <w:pPr>
              <w:keepNext/>
              <w:keepLines/>
              <w:widowControl w:val="0"/>
              <w:autoSpaceDE w:val="0"/>
              <w:autoSpaceDN w:val="0"/>
              <w:adjustRightInd w:val="0"/>
              <w:spacing w:before="200"/>
              <w:outlineLvl w:val="4"/>
              <w:rPr>
                <w:ins w:id="3900" w:author="Borja Gonzalez" w:date="2017-09-28T19:13:00Z"/>
                <w:rFonts w:ascii="Monaco" w:hAnsi="Monaco" w:cs="Monaco"/>
                <w:sz w:val="20"/>
                <w:szCs w:val="20"/>
                <w:lang w:val="en-US"/>
                <w:rPrChange w:id="3901" w:author="Borja Gonzalez" w:date="2017-09-28T19:13:00Z">
                  <w:rPr>
                    <w:ins w:id="3902" w:author="Borja Gonzalez" w:date="2017-09-28T19:13:00Z"/>
                    <w:rFonts w:ascii="Monaco" w:eastAsiaTheme="majorEastAsia" w:hAnsi="Monaco" w:cs="Monaco"/>
                    <w:color w:val="243F60" w:themeColor="accent1" w:themeShade="7F"/>
                    <w:sz w:val="32"/>
                    <w:szCs w:val="32"/>
                    <w:lang w:val="en-US"/>
                  </w:rPr>
                </w:rPrChange>
              </w:rPr>
            </w:pPr>
            <w:ins w:id="3903" w:author="Borja Gonzalez" w:date="2017-09-28T19:13:00Z">
              <w:r w:rsidRPr="00A47B4C">
                <w:rPr>
                  <w:rFonts w:ascii="Monaco" w:hAnsi="Monaco" w:cs="Monaco"/>
                  <w:sz w:val="20"/>
                  <w:szCs w:val="20"/>
                  <w:lang w:val="en-US"/>
                  <w:rPrChange w:id="3904" w:author="Borja Gonzalez" w:date="2017-09-28T19:13:00Z">
                    <w:rPr>
                      <w:rFonts w:ascii="Monaco" w:hAnsi="Monaco" w:cs="Monaco"/>
                      <w:sz w:val="32"/>
                      <w:szCs w:val="32"/>
                      <w:lang w:val="en-US"/>
                    </w:rPr>
                  </w:rPrChange>
                </w:rPr>
                <w:tab/>
              </w:r>
              <w:r w:rsidRPr="00A47B4C">
                <w:rPr>
                  <w:rFonts w:ascii="Monaco" w:hAnsi="Monaco" w:cs="Monaco"/>
                  <w:sz w:val="20"/>
                  <w:szCs w:val="20"/>
                  <w:lang w:val="en-US"/>
                  <w:rPrChange w:id="3905" w:author="Borja Gonzalez" w:date="2017-09-28T19:13:00Z">
                    <w:rPr>
                      <w:rFonts w:ascii="Monaco" w:hAnsi="Monaco" w:cs="Monaco"/>
                      <w:sz w:val="32"/>
                      <w:szCs w:val="32"/>
                      <w:lang w:val="en-US"/>
                    </w:rPr>
                  </w:rPrChange>
                </w:rPr>
                <w:tab/>
              </w:r>
              <w:r w:rsidRPr="00A47B4C">
                <w:rPr>
                  <w:rFonts w:ascii="Monaco" w:hAnsi="Monaco" w:cs="Monaco"/>
                  <w:sz w:val="20"/>
                  <w:szCs w:val="20"/>
                  <w:lang w:val="en-US"/>
                  <w:rPrChange w:id="3906" w:author="Borja Gonzalez" w:date="2017-09-28T19:13:00Z">
                    <w:rPr>
                      <w:rFonts w:ascii="Monaco" w:hAnsi="Monaco" w:cs="Monaco"/>
                      <w:sz w:val="32"/>
                      <w:szCs w:val="32"/>
                      <w:lang w:val="en-US"/>
                    </w:rPr>
                  </w:rPrChange>
                </w:rPr>
                <w:tab/>
              </w:r>
              <w:r w:rsidRPr="00A47B4C">
                <w:rPr>
                  <w:rFonts w:ascii="Monaco" w:hAnsi="Monaco" w:cs="Monaco"/>
                  <w:b/>
                  <w:bCs/>
                  <w:color w:val="000000"/>
                  <w:sz w:val="20"/>
                  <w:szCs w:val="20"/>
                  <w:lang w:val="en-US"/>
                  <w:rPrChange w:id="3907" w:author="Borja Gonzalez" w:date="2017-09-28T19:13:00Z">
                    <w:rPr>
                      <w:rFonts w:ascii="Monaco" w:hAnsi="Monaco" w:cs="Monaco"/>
                      <w:b/>
                      <w:bCs/>
                      <w:color w:val="000000"/>
                      <w:sz w:val="32"/>
                      <w:szCs w:val="32"/>
                      <w:lang w:val="en-US"/>
                    </w:rPr>
                  </w:rPrChange>
                </w:rPr>
                <w:t>}</w:t>
              </w:r>
            </w:ins>
          </w:p>
          <w:p w14:paraId="31F5D6CB" w14:textId="77777777" w:rsidR="00A47B4C" w:rsidRPr="00A47B4C" w:rsidRDefault="00A47B4C" w:rsidP="00A47B4C">
            <w:pPr>
              <w:keepNext/>
              <w:keepLines/>
              <w:widowControl w:val="0"/>
              <w:autoSpaceDE w:val="0"/>
              <w:autoSpaceDN w:val="0"/>
              <w:adjustRightInd w:val="0"/>
              <w:spacing w:before="200"/>
              <w:outlineLvl w:val="4"/>
              <w:rPr>
                <w:ins w:id="3908" w:author="Borja Gonzalez" w:date="2017-09-28T19:13:00Z"/>
                <w:rFonts w:ascii="Monaco" w:hAnsi="Monaco" w:cs="Monaco"/>
                <w:sz w:val="20"/>
                <w:szCs w:val="20"/>
                <w:lang w:val="en-US"/>
                <w:rPrChange w:id="3909" w:author="Borja Gonzalez" w:date="2017-09-28T19:13:00Z">
                  <w:rPr>
                    <w:ins w:id="3910" w:author="Borja Gonzalez" w:date="2017-09-28T19:13:00Z"/>
                    <w:rFonts w:ascii="Monaco" w:eastAsiaTheme="majorEastAsia" w:hAnsi="Monaco" w:cs="Monaco"/>
                    <w:color w:val="243F60" w:themeColor="accent1" w:themeShade="7F"/>
                    <w:sz w:val="32"/>
                    <w:szCs w:val="32"/>
                    <w:lang w:val="en-US"/>
                  </w:rPr>
                </w:rPrChange>
              </w:rPr>
            </w:pPr>
            <w:ins w:id="3911" w:author="Borja Gonzalez" w:date="2017-09-28T19:13:00Z">
              <w:r w:rsidRPr="00A47B4C">
                <w:rPr>
                  <w:rFonts w:ascii="Monaco" w:hAnsi="Monaco" w:cs="Monaco"/>
                  <w:sz w:val="20"/>
                  <w:szCs w:val="20"/>
                  <w:lang w:val="en-US"/>
                  <w:rPrChange w:id="3912" w:author="Borja Gonzalez" w:date="2017-09-28T19:13:00Z">
                    <w:rPr>
                      <w:rFonts w:ascii="Monaco" w:hAnsi="Monaco" w:cs="Monaco"/>
                      <w:sz w:val="32"/>
                      <w:szCs w:val="32"/>
                      <w:lang w:val="en-US"/>
                    </w:rPr>
                  </w:rPrChange>
                </w:rPr>
                <w:lastRenderedPageBreak/>
                <w:tab/>
              </w:r>
              <w:r w:rsidRPr="00A47B4C">
                <w:rPr>
                  <w:rFonts w:ascii="Monaco" w:hAnsi="Monaco" w:cs="Monaco"/>
                  <w:b/>
                  <w:bCs/>
                  <w:color w:val="000000"/>
                  <w:sz w:val="20"/>
                  <w:szCs w:val="20"/>
                  <w:lang w:val="en-US"/>
                  <w:rPrChange w:id="3913" w:author="Borja Gonzalez" w:date="2017-09-28T19:13:00Z">
                    <w:rPr>
                      <w:rFonts w:ascii="Monaco" w:hAnsi="Monaco" w:cs="Monaco"/>
                      <w:b/>
                      <w:bCs/>
                      <w:color w:val="000000"/>
                      <w:sz w:val="32"/>
                      <w:szCs w:val="32"/>
                      <w:lang w:val="en-US"/>
                    </w:rPr>
                  </w:rPrChange>
                </w:rPr>
                <w:t>};</w:t>
              </w:r>
            </w:ins>
          </w:p>
          <w:p w14:paraId="3F3DF161" w14:textId="77777777" w:rsidR="00A47B4C" w:rsidRPr="00A47B4C" w:rsidRDefault="00A47B4C" w:rsidP="00A47B4C">
            <w:pPr>
              <w:keepNext/>
              <w:keepLines/>
              <w:widowControl w:val="0"/>
              <w:autoSpaceDE w:val="0"/>
              <w:autoSpaceDN w:val="0"/>
              <w:adjustRightInd w:val="0"/>
              <w:spacing w:before="200"/>
              <w:outlineLvl w:val="4"/>
              <w:rPr>
                <w:ins w:id="3914" w:author="Borja Gonzalez" w:date="2017-09-28T19:13:00Z"/>
                <w:rFonts w:ascii="Monaco" w:hAnsi="Monaco" w:cs="Monaco"/>
                <w:sz w:val="20"/>
                <w:szCs w:val="20"/>
                <w:lang w:val="en-US"/>
                <w:rPrChange w:id="3915" w:author="Borja Gonzalez" w:date="2017-09-28T19:13:00Z">
                  <w:rPr>
                    <w:ins w:id="3916" w:author="Borja Gonzalez" w:date="2017-09-28T19:13:00Z"/>
                    <w:rFonts w:ascii="Monaco" w:eastAsiaTheme="majorEastAsia" w:hAnsi="Monaco" w:cs="Monaco"/>
                    <w:color w:val="243F60" w:themeColor="accent1" w:themeShade="7F"/>
                    <w:sz w:val="32"/>
                    <w:szCs w:val="32"/>
                    <w:lang w:val="en-US"/>
                  </w:rPr>
                </w:rPrChange>
              </w:rPr>
            </w:pPr>
            <w:ins w:id="3917" w:author="Borja Gonzalez" w:date="2017-09-28T19:13:00Z">
              <w:r w:rsidRPr="00A47B4C">
                <w:rPr>
                  <w:rFonts w:ascii="Monaco" w:hAnsi="Monaco" w:cs="Monaco"/>
                  <w:sz w:val="20"/>
                  <w:szCs w:val="20"/>
                  <w:lang w:val="en-US"/>
                  <w:rPrChange w:id="3918" w:author="Borja Gonzalez" w:date="2017-09-28T19:13:00Z">
                    <w:rPr>
                      <w:rFonts w:ascii="Monaco" w:hAnsi="Monaco" w:cs="Monaco"/>
                      <w:sz w:val="32"/>
                      <w:szCs w:val="32"/>
                      <w:lang w:val="en-US"/>
                    </w:rPr>
                  </w:rPrChange>
                </w:rPr>
                <w:tab/>
              </w:r>
              <w:r w:rsidRPr="00A47B4C">
                <w:rPr>
                  <w:rFonts w:ascii="Monaco" w:hAnsi="Monaco" w:cs="Monaco"/>
                  <w:color w:val="000000"/>
                  <w:sz w:val="20"/>
                  <w:szCs w:val="20"/>
                  <w:lang w:val="en-US"/>
                  <w:rPrChange w:id="3919" w:author="Borja Gonzalez" w:date="2017-09-28T19:13:00Z">
                    <w:rPr>
                      <w:rFonts w:ascii="Monaco" w:hAnsi="Monaco" w:cs="Monaco"/>
                      <w:color w:val="000000"/>
                      <w:sz w:val="32"/>
                      <w:szCs w:val="32"/>
                      <w:lang w:val="en-US"/>
                    </w:rPr>
                  </w:rPrChange>
                </w:rPr>
                <w:t>Boton_pres</w:t>
              </w:r>
              <w:r w:rsidRPr="00A47B4C">
                <w:rPr>
                  <w:rFonts w:ascii="Monaco" w:hAnsi="Monaco" w:cs="Monaco"/>
                  <w:b/>
                  <w:bCs/>
                  <w:color w:val="000000"/>
                  <w:sz w:val="20"/>
                  <w:szCs w:val="20"/>
                  <w:lang w:val="en-US"/>
                  <w:rPrChange w:id="3920" w:author="Borja Gonzalez" w:date="2017-09-28T19:13: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3921" w:author="Borja Gonzalez" w:date="2017-09-28T19:13:00Z">
                    <w:rPr>
                      <w:rFonts w:ascii="Monaco" w:hAnsi="Monaco" w:cs="Monaco"/>
                      <w:color w:val="000000"/>
                      <w:sz w:val="32"/>
                      <w:szCs w:val="32"/>
                      <w:lang w:val="en-US"/>
                    </w:rPr>
                  </w:rPrChange>
                </w:rPr>
                <w:t>addEventListener</w:t>
              </w:r>
              <w:r w:rsidRPr="00A47B4C">
                <w:rPr>
                  <w:rFonts w:ascii="Monaco" w:hAnsi="Monaco" w:cs="Monaco"/>
                  <w:b/>
                  <w:bCs/>
                  <w:color w:val="000000"/>
                  <w:sz w:val="20"/>
                  <w:szCs w:val="20"/>
                  <w:lang w:val="en-US"/>
                  <w:rPrChange w:id="3922" w:author="Borja Gonzalez" w:date="2017-09-28T19:13:00Z">
                    <w:rPr>
                      <w:rFonts w:ascii="Monaco" w:hAnsi="Monaco" w:cs="Monaco"/>
                      <w:b/>
                      <w:bCs/>
                      <w:color w:val="000000"/>
                      <w:sz w:val="32"/>
                      <w:szCs w:val="32"/>
                      <w:lang w:val="en-US"/>
                    </w:rPr>
                  </w:rPrChange>
                </w:rPr>
                <w:t>(</w:t>
              </w:r>
              <w:r w:rsidRPr="00A47B4C">
                <w:rPr>
                  <w:rFonts w:ascii="Monaco" w:hAnsi="Monaco" w:cs="Monaco"/>
                  <w:color w:val="4E9A06"/>
                  <w:sz w:val="20"/>
                  <w:szCs w:val="20"/>
                  <w:lang w:val="en-US"/>
                  <w:rPrChange w:id="3923" w:author="Borja Gonzalez" w:date="2017-09-28T19:13:00Z">
                    <w:rPr>
                      <w:rFonts w:ascii="Monaco" w:hAnsi="Monaco" w:cs="Monaco"/>
                      <w:color w:val="4E9A06"/>
                      <w:sz w:val="32"/>
                      <w:szCs w:val="32"/>
                      <w:lang w:val="en-US"/>
                    </w:rPr>
                  </w:rPrChange>
                </w:rPr>
                <w:t>"click"</w:t>
              </w:r>
              <w:r w:rsidRPr="00A47B4C">
                <w:rPr>
                  <w:rFonts w:ascii="Monaco" w:hAnsi="Monaco" w:cs="Monaco"/>
                  <w:b/>
                  <w:bCs/>
                  <w:color w:val="000000"/>
                  <w:sz w:val="20"/>
                  <w:szCs w:val="20"/>
                  <w:lang w:val="en-US"/>
                  <w:rPrChange w:id="3924" w:author="Borja Gonzalez" w:date="2017-09-28T19:13: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3925" w:author="Borja Gonzalez" w:date="2017-09-28T19:13:00Z">
                    <w:rPr>
                      <w:rFonts w:ascii="Monaco" w:hAnsi="Monaco" w:cs="Monaco"/>
                      <w:color w:val="000000"/>
                      <w:sz w:val="32"/>
                      <w:szCs w:val="32"/>
                      <w:lang w:val="en-US"/>
                    </w:rPr>
                  </w:rPrChange>
                </w:rPr>
                <w:t>readFile</w:t>
              </w:r>
              <w:r w:rsidRPr="00A47B4C">
                <w:rPr>
                  <w:rFonts w:ascii="Monaco" w:hAnsi="Monaco" w:cs="Monaco"/>
                  <w:b/>
                  <w:bCs/>
                  <w:color w:val="000000"/>
                  <w:sz w:val="20"/>
                  <w:szCs w:val="20"/>
                  <w:lang w:val="en-US"/>
                  <w:rPrChange w:id="3926" w:author="Borja Gonzalez" w:date="2017-09-28T19:13:00Z">
                    <w:rPr>
                      <w:rFonts w:ascii="Monaco" w:hAnsi="Monaco" w:cs="Monaco"/>
                      <w:b/>
                      <w:bCs/>
                      <w:color w:val="000000"/>
                      <w:sz w:val="32"/>
                      <w:szCs w:val="32"/>
                      <w:lang w:val="en-US"/>
                    </w:rPr>
                  </w:rPrChange>
                </w:rPr>
                <w:t>);</w:t>
              </w:r>
            </w:ins>
          </w:p>
          <w:p w14:paraId="4661E297" w14:textId="77777777" w:rsidR="00A47B4C" w:rsidRPr="00A47B4C" w:rsidRDefault="00A47B4C" w:rsidP="00A47B4C">
            <w:pPr>
              <w:widowControl w:val="0"/>
              <w:autoSpaceDE w:val="0"/>
              <w:autoSpaceDN w:val="0"/>
              <w:adjustRightInd w:val="0"/>
              <w:rPr>
                <w:ins w:id="3927" w:author="Borja Gonzalez" w:date="2017-09-28T19:13:00Z"/>
                <w:rFonts w:ascii="Monaco" w:hAnsi="Monaco" w:cs="Monaco"/>
                <w:sz w:val="20"/>
                <w:szCs w:val="20"/>
                <w:lang w:val="en-US"/>
                <w:rPrChange w:id="3928" w:author="Borja Gonzalez" w:date="2017-09-28T19:13:00Z">
                  <w:rPr>
                    <w:ins w:id="3929" w:author="Borja Gonzalez" w:date="2017-09-28T19:13:00Z"/>
                    <w:rFonts w:ascii="Monaco" w:hAnsi="Monaco" w:cs="Monaco"/>
                    <w:sz w:val="32"/>
                    <w:szCs w:val="32"/>
                    <w:lang w:val="en-US"/>
                  </w:rPr>
                </w:rPrChange>
              </w:rPr>
            </w:pPr>
            <w:ins w:id="3930" w:author="Borja Gonzalez" w:date="2017-09-28T19:13:00Z">
              <w:r w:rsidRPr="00A47B4C">
                <w:rPr>
                  <w:rFonts w:ascii="Monaco" w:hAnsi="Monaco" w:cs="Monaco"/>
                  <w:b/>
                  <w:bCs/>
                  <w:color w:val="204A87"/>
                  <w:sz w:val="20"/>
                  <w:szCs w:val="20"/>
                  <w:lang w:val="en-US"/>
                  <w:rPrChange w:id="3931" w:author="Borja Gonzalez" w:date="2017-09-28T19:13:00Z">
                    <w:rPr>
                      <w:rFonts w:ascii="Monaco" w:hAnsi="Monaco" w:cs="Monaco"/>
                      <w:b/>
                      <w:bCs/>
                      <w:color w:val="204A87"/>
                      <w:sz w:val="32"/>
                      <w:szCs w:val="32"/>
                      <w:lang w:val="en-US"/>
                    </w:rPr>
                  </w:rPrChange>
                </w:rPr>
                <w:t>&lt;/script&gt;</w:t>
              </w:r>
            </w:ins>
          </w:p>
          <w:p w14:paraId="3292D742" w14:textId="77777777" w:rsidR="00A47B4C" w:rsidRDefault="00A47B4C" w:rsidP="009A5E2B">
            <w:pPr>
              <w:rPr>
                <w:ins w:id="3932" w:author="Borja Gonzalez" w:date="2017-09-28T19:13:00Z"/>
              </w:rPr>
            </w:pPr>
          </w:p>
        </w:tc>
      </w:tr>
    </w:tbl>
    <w:p w14:paraId="25A5EF05" w14:textId="08F09574" w:rsidR="007A3CE4" w:rsidRDefault="007A3CE4" w:rsidP="009A5E2B"/>
    <w:p w14:paraId="49F7DC59" w14:textId="77777777" w:rsidR="002062DF" w:rsidRDefault="002062DF" w:rsidP="009A5E2B"/>
    <w:p w14:paraId="44CD2024" w14:textId="02E1EC9B" w:rsidR="002062DF" w:rsidRDefault="002062DF" w:rsidP="009A5E2B">
      <w:r>
        <w:t xml:space="preserve">Como ocurría en el apartado de añadir pacientes tenemos una sección debajo de la tabla de datos de movimientos donde se requiere un archivo y una fecha de medición de la sesión de movimientos. A la hora de añadir un archivo se le pide al usuario que seleccione un archivo local. Este archivo solo podrá ser del formato CSV ya que este archivo es el que genera el aparato utilizado para medir los movimientos (Werium Basic Pro). </w:t>
      </w:r>
      <w:r w:rsidR="001E343B">
        <w:t xml:space="preserve"> Cuando el usuario ha seleccionado el archivo adecuado utilizamos la tecnología paparse para transformar el archivo CSV en un JSON ya que JavaScript no maneja archivos de texto delimitados mientras que si puede manejar objetos JSON. Cuando el usuario presione el botón para añadir los datos se comprobará que hay un archivo seleccionado y una fecha introducida.  Si es correcto se llamará a la función “add_datos()”, pasándole como parámetros el archivo CSV en formato JSON y la fecha.</w:t>
      </w:r>
    </w:p>
    <w:p w14:paraId="35EB569D" w14:textId="77777777" w:rsidR="00AA39D1" w:rsidRDefault="00AA39D1" w:rsidP="009A5E2B"/>
    <w:p w14:paraId="206692AA" w14:textId="343E9838" w:rsidR="00AA39D1" w:rsidRDefault="00AA39D1" w:rsidP="009A5E2B">
      <w:del w:id="3933" w:author="Borja Gonzalez" w:date="2017-09-28T19:14:00Z">
        <w:r w:rsidDel="00A47B4C">
          <w:rPr>
            <w:noProof/>
            <w:lang w:val="en-US"/>
          </w:rPr>
          <w:drawing>
            <wp:inline distT="0" distB="0" distL="0" distR="0" wp14:anchorId="326A1B43" wp14:editId="60625C42">
              <wp:extent cx="6400800" cy="5805170"/>
              <wp:effectExtent l="0" t="0" r="0" b="11430"/>
              <wp:docPr id="4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401400" cy="5805714"/>
                      </a:xfrm>
                      <a:prstGeom prst="rect">
                        <a:avLst/>
                      </a:prstGeom>
                      <a:noFill/>
                      <a:ln>
                        <a:noFill/>
                      </a:ln>
                    </pic:spPr>
                  </pic:pic>
                </a:graphicData>
              </a:graphic>
            </wp:inline>
          </w:drawing>
        </w:r>
      </w:del>
    </w:p>
    <w:p w14:paraId="3E409E66" w14:textId="77777777" w:rsidR="00A47B4C" w:rsidRDefault="00AA39D1" w:rsidP="009A5E2B">
      <w:pPr>
        <w:rPr>
          <w:ins w:id="3934" w:author="Borja Gonzalez" w:date="2017-09-28T19:14:00Z"/>
        </w:rPr>
      </w:pPr>
      <w:del w:id="3935" w:author="Borja Gonzalez" w:date="2017-09-28T19:14:00Z">
        <w:r w:rsidDel="00A47B4C">
          <w:rPr>
            <w:noProof/>
            <w:lang w:val="en-US"/>
          </w:rPr>
          <w:drawing>
            <wp:inline distT="0" distB="0" distL="0" distR="0" wp14:anchorId="5EAD0C35" wp14:editId="4149EC9B">
              <wp:extent cx="6400800" cy="4001770"/>
              <wp:effectExtent l="0" t="0" r="0" b="11430"/>
              <wp:docPr id="4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401606" cy="4002274"/>
                      </a:xfrm>
                      <a:prstGeom prst="rect">
                        <a:avLst/>
                      </a:prstGeom>
                      <a:noFill/>
                      <a:ln>
                        <a:noFill/>
                      </a:ln>
                    </pic:spPr>
                  </pic:pic>
                </a:graphicData>
              </a:graphic>
            </wp:inline>
          </w:drawing>
        </w:r>
      </w:del>
    </w:p>
    <w:tbl>
      <w:tblPr>
        <w:tblStyle w:val="TableGrid"/>
        <w:tblW w:w="0" w:type="auto"/>
        <w:tblLook w:val="04A0" w:firstRow="1" w:lastRow="0" w:firstColumn="1" w:lastColumn="0" w:noHBand="0" w:noVBand="1"/>
      </w:tblPr>
      <w:tblGrid>
        <w:gridCol w:w="8856"/>
      </w:tblGrid>
      <w:tr w:rsidR="00A47B4C" w14:paraId="4FCCA8DE" w14:textId="77777777" w:rsidTr="00A47B4C">
        <w:trPr>
          <w:ins w:id="3936" w:author="Borja Gonzalez" w:date="2017-09-28T19:14:00Z"/>
        </w:trPr>
        <w:tc>
          <w:tcPr>
            <w:tcW w:w="8856" w:type="dxa"/>
          </w:tcPr>
          <w:p w14:paraId="0D2E36FC" w14:textId="77777777" w:rsidR="00A47B4C" w:rsidRPr="00A47B4C" w:rsidRDefault="00A47B4C" w:rsidP="00A47B4C">
            <w:pPr>
              <w:keepNext/>
              <w:keepLines/>
              <w:widowControl w:val="0"/>
              <w:autoSpaceDE w:val="0"/>
              <w:autoSpaceDN w:val="0"/>
              <w:adjustRightInd w:val="0"/>
              <w:spacing w:before="200"/>
              <w:outlineLvl w:val="4"/>
              <w:rPr>
                <w:ins w:id="3937" w:author="Borja Gonzalez" w:date="2017-09-28T19:15:00Z"/>
                <w:rFonts w:ascii="Monaco" w:hAnsi="Monaco" w:cs="Monaco"/>
                <w:sz w:val="20"/>
                <w:szCs w:val="20"/>
                <w:lang w:val="en-US"/>
                <w:rPrChange w:id="3938" w:author="Borja Gonzalez" w:date="2017-09-28T19:15:00Z">
                  <w:rPr>
                    <w:ins w:id="3939" w:author="Borja Gonzalez" w:date="2017-09-28T19:15:00Z"/>
                    <w:rFonts w:ascii="Monaco" w:eastAsiaTheme="majorEastAsia" w:hAnsi="Monaco" w:cs="Monaco"/>
                    <w:color w:val="243F60" w:themeColor="accent1" w:themeShade="7F"/>
                    <w:sz w:val="32"/>
                    <w:szCs w:val="32"/>
                    <w:lang w:val="en-US"/>
                  </w:rPr>
                </w:rPrChange>
              </w:rPr>
            </w:pPr>
            <w:ins w:id="3940" w:author="Borja Gonzalez" w:date="2017-09-28T19:15:00Z">
              <w:r w:rsidRPr="00A47B4C">
                <w:rPr>
                  <w:rFonts w:ascii="Monaco" w:hAnsi="Monaco" w:cs="Monaco"/>
                  <w:b/>
                  <w:bCs/>
                  <w:color w:val="204A87"/>
                  <w:sz w:val="20"/>
                  <w:szCs w:val="20"/>
                  <w:lang w:val="en-US"/>
                  <w:rPrChange w:id="3941" w:author="Borja Gonzalez" w:date="2017-09-28T19:15:00Z">
                    <w:rPr>
                      <w:rFonts w:ascii="Monaco" w:hAnsi="Monaco" w:cs="Monaco"/>
                      <w:b/>
                      <w:bCs/>
                      <w:color w:val="204A87"/>
                      <w:sz w:val="32"/>
                      <w:szCs w:val="32"/>
                      <w:lang w:val="en-US"/>
                    </w:rPr>
                  </w:rPrChange>
                </w:rPr>
                <w:lastRenderedPageBreak/>
                <w:t>function</w:t>
              </w:r>
              <w:r w:rsidRPr="00A47B4C">
                <w:rPr>
                  <w:rFonts w:ascii="Monaco" w:hAnsi="Monaco" w:cs="Monaco"/>
                  <w:sz w:val="20"/>
                  <w:szCs w:val="20"/>
                  <w:lang w:val="en-US"/>
                  <w:rPrChange w:id="3942" w:author="Borja Gonzalez" w:date="2017-09-28T19:15:00Z">
                    <w:rPr>
                      <w:rFonts w:ascii="Monaco" w:hAnsi="Monaco" w:cs="Monaco"/>
                      <w:sz w:val="32"/>
                      <w:szCs w:val="32"/>
                      <w:lang w:val="en-US"/>
                    </w:rPr>
                  </w:rPrChange>
                </w:rPr>
                <w:t xml:space="preserve"> </w:t>
              </w:r>
              <w:r w:rsidRPr="00A47B4C">
                <w:rPr>
                  <w:rFonts w:ascii="Monaco" w:hAnsi="Monaco" w:cs="Monaco"/>
                  <w:color w:val="000000"/>
                  <w:sz w:val="20"/>
                  <w:szCs w:val="20"/>
                  <w:lang w:val="en-US"/>
                  <w:rPrChange w:id="3943" w:author="Borja Gonzalez" w:date="2017-09-28T19:15:00Z">
                    <w:rPr>
                      <w:rFonts w:ascii="Monaco" w:hAnsi="Monaco" w:cs="Monaco"/>
                      <w:color w:val="000000"/>
                      <w:sz w:val="32"/>
                      <w:szCs w:val="32"/>
                      <w:lang w:val="en-US"/>
                    </w:rPr>
                  </w:rPrChange>
                </w:rPr>
                <w:t>add_datos</w:t>
              </w:r>
              <w:r w:rsidRPr="00A47B4C">
                <w:rPr>
                  <w:rFonts w:ascii="Monaco" w:hAnsi="Monaco" w:cs="Monaco"/>
                  <w:b/>
                  <w:bCs/>
                  <w:color w:val="000000"/>
                  <w:sz w:val="20"/>
                  <w:szCs w:val="20"/>
                  <w:lang w:val="en-US"/>
                  <w:rPrChange w:id="3944" w:author="Borja Gonzalez" w:date="2017-09-28T19:15: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3945" w:author="Borja Gonzalez" w:date="2017-09-28T19:15:00Z">
                    <w:rPr>
                      <w:rFonts w:ascii="Monaco" w:hAnsi="Monaco" w:cs="Monaco"/>
                      <w:color w:val="000000"/>
                      <w:sz w:val="32"/>
                      <w:szCs w:val="32"/>
                      <w:lang w:val="en-US"/>
                    </w:rPr>
                  </w:rPrChange>
                </w:rPr>
                <w:t>datos</w:t>
              </w:r>
              <w:r w:rsidRPr="00A47B4C">
                <w:rPr>
                  <w:rFonts w:ascii="Monaco" w:hAnsi="Monaco" w:cs="Monaco"/>
                  <w:b/>
                  <w:bCs/>
                  <w:color w:val="000000"/>
                  <w:sz w:val="20"/>
                  <w:szCs w:val="20"/>
                  <w:lang w:val="en-US"/>
                  <w:rPrChange w:id="3946" w:author="Borja Gonzalez" w:date="2017-09-28T19:15: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3947" w:author="Borja Gonzalez" w:date="2017-09-28T19:15:00Z">
                    <w:rPr>
                      <w:rFonts w:ascii="Monaco" w:hAnsi="Monaco" w:cs="Monaco"/>
                      <w:color w:val="000000"/>
                      <w:sz w:val="32"/>
                      <w:szCs w:val="32"/>
                      <w:lang w:val="en-US"/>
                    </w:rPr>
                  </w:rPrChange>
                </w:rPr>
                <w:t>fecha</w:t>
              </w:r>
              <w:r w:rsidRPr="00A47B4C">
                <w:rPr>
                  <w:rFonts w:ascii="Monaco" w:hAnsi="Monaco" w:cs="Monaco"/>
                  <w:b/>
                  <w:bCs/>
                  <w:color w:val="000000"/>
                  <w:sz w:val="20"/>
                  <w:szCs w:val="20"/>
                  <w:lang w:val="en-US"/>
                  <w:rPrChange w:id="3948" w:author="Borja Gonzalez" w:date="2017-09-28T19:15:00Z">
                    <w:rPr>
                      <w:rFonts w:ascii="Monaco" w:hAnsi="Monaco" w:cs="Monaco"/>
                      <w:b/>
                      <w:bCs/>
                      <w:color w:val="000000"/>
                      <w:sz w:val="32"/>
                      <w:szCs w:val="32"/>
                      <w:lang w:val="en-US"/>
                    </w:rPr>
                  </w:rPrChange>
                </w:rPr>
                <w:t>){</w:t>
              </w:r>
            </w:ins>
          </w:p>
          <w:p w14:paraId="41002535" w14:textId="77777777" w:rsidR="00A47B4C" w:rsidRPr="00A47B4C" w:rsidRDefault="00A47B4C" w:rsidP="00A47B4C">
            <w:pPr>
              <w:keepNext/>
              <w:keepLines/>
              <w:widowControl w:val="0"/>
              <w:autoSpaceDE w:val="0"/>
              <w:autoSpaceDN w:val="0"/>
              <w:adjustRightInd w:val="0"/>
              <w:spacing w:before="200"/>
              <w:outlineLvl w:val="4"/>
              <w:rPr>
                <w:ins w:id="3949" w:author="Borja Gonzalez" w:date="2017-09-28T19:15:00Z"/>
                <w:rFonts w:ascii="Monaco" w:hAnsi="Monaco" w:cs="Monaco"/>
                <w:sz w:val="20"/>
                <w:szCs w:val="20"/>
                <w:lang w:val="en-US"/>
                <w:rPrChange w:id="3950" w:author="Borja Gonzalez" w:date="2017-09-28T19:15:00Z">
                  <w:rPr>
                    <w:ins w:id="3951" w:author="Borja Gonzalez" w:date="2017-09-28T19:15:00Z"/>
                    <w:rFonts w:ascii="Monaco" w:eastAsiaTheme="majorEastAsia" w:hAnsi="Monaco" w:cs="Monaco"/>
                    <w:color w:val="243F60" w:themeColor="accent1" w:themeShade="7F"/>
                    <w:sz w:val="32"/>
                    <w:szCs w:val="32"/>
                    <w:lang w:val="en-US"/>
                  </w:rPr>
                </w:rPrChange>
              </w:rPr>
            </w:pPr>
            <w:ins w:id="3952" w:author="Borja Gonzalez" w:date="2017-09-28T19:15:00Z">
              <w:r w:rsidRPr="00A47B4C">
                <w:rPr>
                  <w:rFonts w:ascii="Monaco" w:hAnsi="Monaco" w:cs="Monaco"/>
                  <w:sz w:val="20"/>
                  <w:szCs w:val="20"/>
                  <w:lang w:val="en-US"/>
                  <w:rPrChange w:id="3953" w:author="Borja Gonzalez" w:date="2017-09-28T19:15:00Z">
                    <w:rPr>
                      <w:rFonts w:ascii="Monaco" w:hAnsi="Monaco" w:cs="Monaco"/>
                      <w:sz w:val="32"/>
                      <w:szCs w:val="32"/>
                      <w:lang w:val="en-US"/>
                    </w:rPr>
                  </w:rPrChange>
                </w:rPr>
                <w:t xml:space="preserve">    </w:t>
              </w:r>
              <w:r w:rsidRPr="00A47B4C">
                <w:rPr>
                  <w:rFonts w:ascii="Monaco" w:hAnsi="Monaco" w:cs="Monaco"/>
                  <w:b/>
                  <w:bCs/>
                  <w:color w:val="204A87"/>
                  <w:sz w:val="20"/>
                  <w:szCs w:val="20"/>
                  <w:lang w:val="en-US"/>
                  <w:rPrChange w:id="3954" w:author="Borja Gonzalez" w:date="2017-09-28T19:15:00Z">
                    <w:rPr>
                      <w:rFonts w:ascii="Monaco" w:hAnsi="Monaco" w:cs="Monaco"/>
                      <w:b/>
                      <w:bCs/>
                      <w:color w:val="204A87"/>
                      <w:sz w:val="32"/>
                      <w:szCs w:val="32"/>
                      <w:lang w:val="en-US"/>
                    </w:rPr>
                  </w:rPrChange>
                </w:rPr>
                <w:t>var</w:t>
              </w:r>
              <w:r w:rsidRPr="00A47B4C">
                <w:rPr>
                  <w:rFonts w:ascii="Monaco" w:hAnsi="Monaco" w:cs="Monaco"/>
                  <w:sz w:val="20"/>
                  <w:szCs w:val="20"/>
                  <w:lang w:val="en-US"/>
                  <w:rPrChange w:id="3955" w:author="Borja Gonzalez" w:date="2017-09-28T19:15:00Z">
                    <w:rPr>
                      <w:rFonts w:ascii="Monaco" w:hAnsi="Monaco" w:cs="Monaco"/>
                      <w:sz w:val="32"/>
                      <w:szCs w:val="32"/>
                      <w:lang w:val="en-US"/>
                    </w:rPr>
                  </w:rPrChange>
                </w:rPr>
                <w:t xml:space="preserve"> </w:t>
              </w:r>
              <w:r w:rsidRPr="00A47B4C">
                <w:rPr>
                  <w:rFonts w:ascii="Monaco" w:hAnsi="Monaco" w:cs="Monaco"/>
                  <w:color w:val="000000"/>
                  <w:sz w:val="20"/>
                  <w:szCs w:val="20"/>
                  <w:lang w:val="en-US"/>
                  <w:rPrChange w:id="3956" w:author="Borja Gonzalez" w:date="2017-09-28T19:15:00Z">
                    <w:rPr>
                      <w:rFonts w:ascii="Monaco" w:hAnsi="Monaco" w:cs="Monaco"/>
                      <w:color w:val="000000"/>
                      <w:sz w:val="32"/>
                      <w:szCs w:val="32"/>
                      <w:lang w:val="en-US"/>
                    </w:rPr>
                  </w:rPrChange>
                </w:rPr>
                <w:t>Time</w:t>
              </w:r>
              <w:r w:rsidRPr="00A47B4C">
                <w:rPr>
                  <w:rFonts w:ascii="Monaco" w:hAnsi="Monaco" w:cs="Monaco"/>
                  <w:sz w:val="20"/>
                  <w:szCs w:val="20"/>
                  <w:lang w:val="en-US"/>
                  <w:rPrChange w:id="3957" w:author="Borja Gonzalez" w:date="2017-09-28T19:15:00Z">
                    <w:rPr>
                      <w:rFonts w:ascii="Monaco" w:hAnsi="Monaco" w:cs="Monaco"/>
                      <w:sz w:val="32"/>
                      <w:szCs w:val="32"/>
                      <w:lang w:val="en-US"/>
                    </w:rPr>
                  </w:rPrChange>
                </w:rPr>
                <w:t xml:space="preserve"> </w:t>
              </w:r>
              <w:r w:rsidRPr="00A47B4C">
                <w:rPr>
                  <w:rFonts w:ascii="Monaco" w:hAnsi="Monaco" w:cs="Monaco"/>
                  <w:b/>
                  <w:bCs/>
                  <w:color w:val="CE5C00"/>
                  <w:sz w:val="20"/>
                  <w:szCs w:val="20"/>
                  <w:lang w:val="en-US"/>
                  <w:rPrChange w:id="3958" w:author="Borja Gonzalez" w:date="2017-09-28T19:15:00Z">
                    <w:rPr>
                      <w:rFonts w:ascii="Monaco" w:hAnsi="Monaco" w:cs="Monaco"/>
                      <w:b/>
                      <w:bCs/>
                      <w:color w:val="CE5C00"/>
                      <w:sz w:val="32"/>
                      <w:szCs w:val="32"/>
                      <w:lang w:val="en-US"/>
                    </w:rPr>
                  </w:rPrChange>
                </w:rPr>
                <w:t>=</w:t>
              </w:r>
              <w:r w:rsidRPr="00A47B4C">
                <w:rPr>
                  <w:rFonts w:ascii="Monaco" w:hAnsi="Monaco" w:cs="Monaco"/>
                  <w:sz w:val="20"/>
                  <w:szCs w:val="20"/>
                  <w:lang w:val="en-US"/>
                  <w:rPrChange w:id="3959" w:author="Borja Gonzalez" w:date="2017-09-28T19:15:00Z">
                    <w:rPr>
                      <w:rFonts w:ascii="Monaco" w:hAnsi="Monaco" w:cs="Monaco"/>
                      <w:sz w:val="32"/>
                      <w:szCs w:val="32"/>
                      <w:lang w:val="en-US"/>
                    </w:rPr>
                  </w:rPrChange>
                </w:rPr>
                <w:t xml:space="preserve"> </w:t>
              </w:r>
              <w:r w:rsidRPr="00A47B4C">
                <w:rPr>
                  <w:rFonts w:ascii="Monaco" w:hAnsi="Monaco" w:cs="Monaco"/>
                  <w:b/>
                  <w:bCs/>
                  <w:color w:val="000000"/>
                  <w:sz w:val="20"/>
                  <w:szCs w:val="20"/>
                  <w:lang w:val="en-US"/>
                  <w:rPrChange w:id="3960" w:author="Borja Gonzalez" w:date="2017-09-28T19:15:00Z">
                    <w:rPr>
                      <w:rFonts w:ascii="Monaco" w:hAnsi="Monaco" w:cs="Monaco"/>
                      <w:b/>
                      <w:bCs/>
                      <w:color w:val="000000"/>
                      <w:sz w:val="32"/>
                      <w:szCs w:val="32"/>
                      <w:lang w:val="en-US"/>
                    </w:rPr>
                  </w:rPrChange>
                </w:rPr>
                <w:t>[];</w:t>
              </w:r>
            </w:ins>
          </w:p>
          <w:p w14:paraId="3DA03CEB" w14:textId="77777777" w:rsidR="00A47B4C" w:rsidRPr="00A47B4C" w:rsidRDefault="00A47B4C" w:rsidP="00A47B4C">
            <w:pPr>
              <w:keepNext/>
              <w:keepLines/>
              <w:widowControl w:val="0"/>
              <w:autoSpaceDE w:val="0"/>
              <w:autoSpaceDN w:val="0"/>
              <w:adjustRightInd w:val="0"/>
              <w:spacing w:before="200"/>
              <w:outlineLvl w:val="4"/>
              <w:rPr>
                <w:ins w:id="3961" w:author="Borja Gonzalez" w:date="2017-09-28T19:15:00Z"/>
                <w:rFonts w:ascii="Monaco" w:hAnsi="Monaco" w:cs="Monaco"/>
                <w:sz w:val="20"/>
                <w:szCs w:val="20"/>
                <w:lang w:val="en-US"/>
                <w:rPrChange w:id="3962" w:author="Borja Gonzalez" w:date="2017-09-28T19:15:00Z">
                  <w:rPr>
                    <w:ins w:id="3963" w:author="Borja Gonzalez" w:date="2017-09-28T19:15:00Z"/>
                    <w:rFonts w:ascii="Monaco" w:eastAsiaTheme="majorEastAsia" w:hAnsi="Monaco" w:cs="Monaco"/>
                    <w:color w:val="243F60" w:themeColor="accent1" w:themeShade="7F"/>
                    <w:sz w:val="32"/>
                    <w:szCs w:val="32"/>
                    <w:lang w:val="en-US"/>
                  </w:rPr>
                </w:rPrChange>
              </w:rPr>
            </w:pPr>
            <w:ins w:id="3964" w:author="Borja Gonzalez" w:date="2017-09-28T19:15:00Z">
              <w:r w:rsidRPr="00A47B4C">
                <w:rPr>
                  <w:rFonts w:ascii="Monaco" w:hAnsi="Monaco" w:cs="Monaco"/>
                  <w:sz w:val="20"/>
                  <w:szCs w:val="20"/>
                  <w:lang w:val="en-US"/>
                  <w:rPrChange w:id="3965" w:author="Borja Gonzalez" w:date="2017-09-28T19:15:00Z">
                    <w:rPr>
                      <w:rFonts w:ascii="Monaco" w:hAnsi="Monaco" w:cs="Monaco"/>
                      <w:sz w:val="32"/>
                      <w:szCs w:val="32"/>
                      <w:lang w:val="en-US"/>
                    </w:rPr>
                  </w:rPrChange>
                </w:rPr>
                <w:t xml:space="preserve">    </w:t>
              </w:r>
              <w:r w:rsidRPr="00A47B4C">
                <w:rPr>
                  <w:rFonts w:ascii="Monaco" w:hAnsi="Monaco" w:cs="Monaco"/>
                  <w:b/>
                  <w:bCs/>
                  <w:color w:val="204A87"/>
                  <w:sz w:val="20"/>
                  <w:szCs w:val="20"/>
                  <w:lang w:val="en-US"/>
                  <w:rPrChange w:id="3966" w:author="Borja Gonzalez" w:date="2017-09-28T19:15:00Z">
                    <w:rPr>
                      <w:rFonts w:ascii="Monaco" w:hAnsi="Monaco" w:cs="Monaco"/>
                      <w:b/>
                      <w:bCs/>
                      <w:color w:val="204A87"/>
                      <w:sz w:val="32"/>
                      <w:szCs w:val="32"/>
                      <w:lang w:val="en-US"/>
                    </w:rPr>
                  </w:rPrChange>
                </w:rPr>
                <w:t>var</w:t>
              </w:r>
              <w:r w:rsidRPr="00A47B4C">
                <w:rPr>
                  <w:rFonts w:ascii="Monaco" w:hAnsi="Monaco" w:cs="Monaco"/>
                  <w:sz w:val="20"/>
                  <w:szCs w:val="20"/>
                  <w:lang w:val="en-US"/>
                  <w:rPrChange w:id="3967" w:author="Borja Gonzalez" w:date="2017-09-28T19:15:00Z">
                    <w:rPr>
                      <w:rFonts w:ascii="Monaco" w:hAnsi="Monaco" w:cs="Monaco"/>
                      <w:sz w:val="32"/>
                      <w:szCs w:val="32"/>
                      <w:lang w:val="en-US"/>
                    </w:rPr>
                  </w:rPrChange>
                </w:rPr>
                <w:t xml:space="preserve"> </w:t>
              </w:r>
              <w:r w:rsidRPr="00A47B4C">
                <w:rPr>
                  <w:rFonts w:ascii="Monaco" w:hAnsi="Monaco" w:cs="Monaco"/>
                  <w:color w:val="000000"/>
                  <w:sz w:val="20"/>
                  <w:szCs w:val="20"/>
                  <w:lang w:val="en-US"/>
                  <w:rPrChange w:id="3968" w:author="Borja Gonzalez" w:date="2017-09-28T19:15:00Z">
                    <w:rPr>
                      <w:rFonts w:ascii="Monaco" w:hAnsi="Monaco" w:cs="Monaco"/>
                      <w:color w:val="000000"/>
                      <w:sz w:val="32"/>
                      <w:szCs w:val="32"/>
                      <w:lang w:val="en-US"/>
                    </w:rPr>
                  </w:rPrChange>
                </w:rPr>
                <w:t>Coronal</w:t>
              </w:r>
              <w:r w:rsidRPr="00A47B4C">
                <w:rPr>
                  <w:rFonts w:ascii="Monaco" w:hAnsi="Monaco" w:cs="Monaco"/>
                  <w:sz w:val="20"/>
                  <w:szCs w:val="20"/>
                  <w:lang w:val="en-US"/>
                  <w:rPrChange w:id="3969" w:author="Borja Gonzalez" w:date="2017-09-28T19:15:00Z">
                    <w:rPr>
                      <w:rFonts w:ascii="Monaco" w:hAnsi="Monaco" w:cs="Monaco"/>
                      <w:sz w:val="32"/>
                      <w:szCs w:val="32"/>
                      <w:lang w:val="en-US"/>
                    </w:rPr>
                  </w:rPrChange>
                </w:rPr>
                <w:t xml:space="preserve"> </w:t>
              </w:r>
              <w:r w:rsidRPr="00A47B4C">
                <w:rPr>
                  <w:rFonts w:ascii="Monaco" w:hAnsi="Monaco" w:cs="Monaco"/>
                  <w:b/>
                  <w:bCs/>
                  <w:color w:val="CE5C00"/>
                  <w:sz w:val="20"/>
                  <w:szCs w:val="20"/>
                  <w:lang w:val="en-US"/>
                  <w:rPrChange w:id="3970" w:author="Borja Gonzalez" w:date="2017-09-28T19:15:00Z">
                    <w:rPr>
                      <w:rFonts w:ascii="Monaco" w:hAnsi="Monaco" w:cs="Monaco"/>
                      <w:b/>
                      <w:bCs/>
                      <w:color w:val="CE5C00"/>
                      <w:sz w:val="32"/>
                      <w:szCs w:val="32"/>
                      <w:lang w:val="en-US"/>
                    </w:rPr>
                  </w:rPrChange>
                </w:rPr>
                <w:t>=</w:t>
              </w:r>
              <w:r w:rsidRPr="00A47B4C">
                <w:rPr>
                  <w:rFonts w:ascii="Monaco" w:hAnsi="Monaco" w:cs="Monaco"/>
                  <w:sz w:val="20"/>
                  <w:szCs w:val="20"/>
                  <w:lang w:val="en-US"/>
                  <w:rPrChange w:id="3971" w:author="Borja Gonzalez" w:date="2017-09-28T19:15:00Z">
                    <w:rPr>
                      <w:rFonts w:ascii="Monaco" w:hAnsi="Monaco" w:cs="Monaco"/>
                      <w:sz w:val="32"/>
                      <w:szCs w:val="32"/>
                      <w:lang w:val="en-US"/>
                    </w:rPr>
                  </w:rPrChange>
                </w:rPr>
                <w:t xml:space="preserve"> </w:t>
              </w:r>
              <w:r w:rsidRPr="00A47B4C">
                <w:rPr>
                  <w:rFonts w:ascii="Monaco" w:hAnsi="Monaco" w:cs="Monaco"/>
                  <w:b/>
                  <w:bCs/>
                  <w:color w:val="000000"/>
                  <w:sz w:val="20"/>
                  <w:szCs w:val="20"/>
                  <w:lang w:val="en-US"/>
                  <w:rPrChange w:id="3972" w:author="Borja Gonzalez" w:date="2017-09-28T19:15:00Z">
                    <w:rPr>
                      <w:rFonts w:ascii="Monaco" w:hAnsi="Monaco" w:cs="Monaco"/>
                      <w:b/>
                      <w:bCs/>
                      <w:color w:val="000000"/>
                      <w:sz w:val="32"/>
                      <w:szCs w:val="32"/>
                      <w:lang w:val="en-US"/>
                    </w:rPr>
                  </w:rPrChange>
                </w:rPr>
                <w:t>[];</w:t>
              </w:r>
            </w:ins>
          </w:p>
          <w:p w14:paraId="474DD4F8" w14:textId="77777777" w:rsidR="00A47B4C" w:rsidRPr="00A47B4C" w:rsidRDefault="00A47B4C" w:rsidP="00A47B4C">
            <w:pPr>
              <w:keepNext/>
              <w:keepLines/>
              <w:widowControl w:val="0"/>
              <w:autoSpaceDE w:val="0"/>
              <w:autoSpaceDN w:val="0"/>
              <w:adjustRightInd w:val="0"/>
              <w:spacing w:before="200"/>
              <w:outlineLvl w:val="4"/>
              <w:rPr>
                <w:ins w:id="3973" w:author="Borja Gonzalez" w:date="2017-09-28T19:15:00Z"/>
                <w:rFonts w:ascii="Monaco" w:hAnsi="Monaco" w:cs="Monaco"/>
                <w:sz w:val="20"/>
                <w:szCs w:val="20"/>
                <w:lang w:val="en-US"/>
                <w:rPrChange w:id="3974" w:author="Borja Gonzalez" w:date="2017-09-28T19:15:00Z">
                  <w:rPr>
                    <w:ins w:id="3975" w:author="Borja Gonzalez" w:date="2017-09-28T19:15:00Z"/>
                    <w:rFonts w:ascii="Monaco" w:eastAsiaTheme="majorEastAsia" w:hAnsi="Monaco" w:cs="Monaco"/>
                    <w:color w:val="243F60" w:themeColor="accent1" w:themeShade="7F"/>
                    <w:sz w:val="32"/>
                    <w:szCs w:val="32"/>
                    <w:lang w:val="en-US"/>
                  </w:rPr>
                </w:rPrChange>
              </w:rPr>
            </w:pPr>
            <w:ins w:id="3976" w:author="Borja Gonzalez" w:date="2017-09-28T19:15:00Z">
              <w:r w:rsidRPr="00A47B4C">
                <w:rPr>
                  <w:rFonts w:ascii="Monaco" w:hAnsi="Monaco" w:cs="Monaco"/>
                  <w:sz w:val="20"/>
                  <w:szCs w:val="20"/>
                  <w:lang w:val="en-US"/>
                  <w:rPrChange w:id="3977" w:author="Borja Gonzalez" w:date="2017-09-28T19:15:00Z">
                    <w:rPr>
                      <w:rFonts w:ascii="Monaco" w:hAnsi="Monaco" w:cs="Monaco"/>
                      <w:sz w:val="32"/>
                      <w:szCs w:val="32"/>
                      <w:lang w:val="en-US"/>
                    </w:rPr>
                  </w:rPrChange>
                </w:rPr>
                <w:t xml:space="preserve">    </w:t>
              </w:r>
              <w:r w:rsidRPr="00A47B4C">
                <w:rPr>
                  <w:rFonts w:ascii="Monaco" w:hAnsi="Monaco" w:cs="Monaco"/>
                  <w:b/>
                  <w:bCs/>
                  <w:color w:val="204A87"/>
                  <w:sz w:val="20"/>
                  <w:szCs w:val="20"/>
                  <w:lang w:val="en-US"/>
                  <w:rPrChange w:id="3978" w:author="Borja Gonzalez" w:date="2017-09-28T19:15:00Z">
                    <w:rPr>
                      <w:rFonts w:ascii="Monaco" w:hAnsi="Monaco" w:cs="Monaco"/>
                      <w:b/>
                      <w:bCs/>
                      <w:color w:val="204A87"/>
                      <w:sz w:val="32"/>
                      <w:szCs w:val="32"/>
                      <w:lang w:val="en-US"/>
                    </w:rPr>
                  </w:rPrChange>
                </w:rPr>
                <w:t>var</w:t>
              </w:r>
              <w:r w:rsidRPr="00A47B4C">
                <w:rPr>
                  <w:rFonts w:ascii="Monaco" w:hAnsi="Monaco" w:cs="Monaco"/>
                  <w:sz w:val="20"/>
                  <w:szCs w:val="20"/>
                  <w:lang w:val="en-US"/>
                  <w:rPrChange w:id="3979" w:author="Borja Gonzalez" w:date="2017-09-28T19:15:00Z">
                    <w:rPr>
                      <w:rFonts w:ascii="Monaco" w:hAnsi="Monaco" w:cs="Monaco"/>
                      <w:sz w:val="32"/>
                      <w:szCs w:val="32"/>
                      <w:lang w:val="en-US"/>
                    </w:rPr>
                  </w:rPrChange>
                </w:rPr>
                <w:t xml:space="preserve"> </w:t>
              </w:r>
              <w:r w:rsidRPr="00A47B4C">
                <w:rPr>
                  <w:rFonts w:ascii="Monaco" w:hAnsi="Monaco" w:cs="Monaco"/>
                  <w:color w:val="000000"/>
                  <w:sz w:val="20"/>
                  <w:szCs w:val="20"/>
                  <w:lang w:val="en-US"/>
                  <w:rPrChange w:id="3980" w:author="Borja Gonzalez" w:date="2017-09-28T19:15:00Z">
                    <w:rPr>
                      <w:rFonts w:ascii="Monaco" w:hAnsi="Monaco" w:cs="Monaco"/>
                      <w:color w:val="000000"/>
                      <w:sz w:val="32"/>
                      <w:szCs w:val="32"/>
                      <w:lang w:val="en-US"/>
                    </w:rPr>
                  </w:rPrChange>
                </w:rPr>
                <w:t>Sagital</w:t>
              </w:r>
              <w:r w:rsidRPr="00A47B4C">
                <w:rPr>
                  <w:rFonts w:ascii="Monaco" w:hAnsi="Monaco" w:cs="Monaco"/>
                  <w:sz w:val="20"/>
                  <w:szCs w:val="20"/>
                  <w:lang w:val="en-US"/>
                  <w:rPrChange w:id="3981" w:author="Borja Gonzalez" w:date="2017-09-28T19:15:00Z">
                    <w:rPr>
                      <w:rFonts w:ascii="Monaco" w:hAnsi="Monaco" w:cs="Monaco"/>
                      <w:sz w:val="32"/>
                      <w:szCs w:val="32"/>
                      <w:lang w:val="en-US"/>
                    </w:rPr>
                  </w:rPrChange>
                </w:rPr>
                <w:t xml:space="preserve"> </w:t>
              </w:r>
              <w:r w:rsidRPr="00A47B4C">
                <w:rPr>
                  <w:rFonts w:ascii="Monaco" w:hAnsi="Monaco" w:cs="Monaco"/>
                  <w:b/>
                  <w:bCs/>
                  <w:color w:val="CE5C00"/>
                  <w:sz w:val="20"/>
                  <w:szCs w:val="20"/>
                  <w:lang w:val="en-US"/>
                  <w:rPrChange w:id="3982" w:author="Borja Gonzalez" w:date="2017-09-28T19:15:00Z">
                    <w:rPr>
                      <w:rFonts w:ascii="Monaco" w:hAnsi="Monaco" w:cs="Monaco"/>
                      <w:b/>
                      <w:bCs/>
                      <w:color w:val="CE5C00"/>
                      <w:sz w:val="32"/>
                      <w:szCs w:val="32"/>
                      <w:lang w:val="en-US"/>
                    </w:rPr>
                  </w:rPrChange>
                </w:rPr>
                <w:t>=</w:t>
              </w:r>
              <w:r w:rsidRPr="00A47B4C">
                <w:rPr>
                  <w:rFonts w:ascii="Monaco" w:hAnsi="Monaco" w:cs="Monaco"/>
                  <w:sz w:val="20"/>
                  <w:szCs w:val="20"/>
                  <w:lang w:val="en-US"/>
                  <w:rPrChange w:id="3983" w:author="Borja Gonzalez" w:date="2017-09-28T19:15:00Z">
                    <w:rPr>
                      <w:rFonts w:ascii="Monaco" w:hAnsi="Monaco" w:cs="Monaco"/>
                      <w:sz w:val="32"/>
                      <w:szCs w:val="32"/>
                      <w:lang w:val="en-US"/>
                    </w:rPr>
                  </w:rPrChange>
                </w:rPr>
                <w:t xml:space="preserve"> </w:t>
              </w:r>
              <w:r w:rsidRPr="00A47B4C">
                <w:rPr>
                  <w:rFonts w:ascii="Monaco" w:hAnsi="Monaco" w:cs="Monaco"/>
                  <w:b/>
                  <w:bCs/>
                  <w:color w:val="000000"/>
                  <w:sz w:val="20"/>
                  <w:szCs w:val="20"/>
                  <w:lang w:val="en-US"/>
                  <w:rPrChange w:id="3984" w:author="Borja Gonzalez" w:date="2017-09-28T19:15:00Z">
                    <w:rPr>
                      <w:rFonts w:ascii="Monaco" w:hAnsi="Monaco" w:cs="Monaco"/>
                      <w:b/>
                      <w:bCs/>
                      <w:color w:val="000000"/>
                      <w:sz w:val="32"/>
                      <w:szCs w:val="32"/>
                      <w:lang w:val="en-US"/>
                    </w:rPr>
                  </w:rPrChange>
                </w:rPr>
                <w:t>[];</w:t>
              </w:r>
            </w:ins>
          </w:p>
          <w:p w14:paraId="0FF00085" w14:textId="77777777" w:rsidR="00A47B4C" w:rsidRPr="00A47B4C" w:rsidRDefault="00A47B4C" w:rsidP="00A47B4C">
            <w:pPr>
              <w:keepNext/>
              <w:keepLines/>
              <w:widowControl w:val="0"/>
              <w:autoSpaceDE w:val="0"/>
              <w:autoSpaceDN w:val="0"/>
              <w:adjustRightInd w:val="0"/>
              <w:spacing w:before="200"/>
              <w:outlineLvl w:val="4"/>
              <w:rPr>
                <w:ins w:id="3985" w:author="Borja Gonzalez" w:date="2017-09-28T19:15:00Z"/>
                <w:rFonts w:ascii="Monaco" w:hAnsi="Monaco" w:cs="Monaco"/>
                <w:sz w:val="20"/>
                <w:szCs w:val="20"/>
                <w:lang w:val="en-US"/>
                <w:rPrChange w:id="3986" w:author="Borja Gonzalez" w:date="2017-09-28T19:15:00Z">
                  <w:rPr>
                    <w:ins w:id="3987" w:author="Borja Gonzalez" w:date="2017-09-28T19:15:00Z"/>
                    <w:rFonts w:ascii="Monaco" w:eastAsiaTheme="majorEastAsia" w:hAnsi="Monaco" w:cs="Monaco"/>
                    <w:color w:val="243F60" w:themeColor="accent1" w:themeShade="7F"/>
                    <w:sz w:val="32"/>
                    <w:szCs w:val="32"/>
                    <w:lang w:val="en-US"/>
                  </w:rPr>
                </w:rPrChange>
              </w:rPr>
            </w:pPr>
            <w:ins w:id="3988" w:author="Borja Gonzalez" w:date="2017-09-28T19:15:00Z">
              <w:r w:rsidRPr="00A47B4C">
                <w:rPr>
                  <w:rFonts w:ascii="Monaco" w:hAnsi="Monaco" w:cs="Monaco"/>
                  <w:sz w:val="20"/>
                  <w:szCs w:val="20"/>
                  <w:lang w:val="en-US"/>
                  <w:rPrChange w:id="3989" w:author="Borja Gonzalez" w:date="2017-09-28T19:15:00Z">
                    <w:rPr>
                      <w:rFonts w:ascii="Monaco" w:hAnsi="Monaco" w:cs="Monaco"/>
                      <w:sz w:val="32"/>
                      <w:szCs w:val="32"/>
                      <w:lang w:val="en-US"/>
                    </w:rPr>
                  </w:rPrChange>
                </w:rPr>
                <w:t xml:space="preserve">    </w:t>
              </w:r>
              <w:r w:rsidRPr="00A47B4C">
                <w:rPr>
                  <w:rFonts w:ascii="Monaco" w:hAnsi="Monaco" w:cs="Monaco"/>
                  <w:b/>
                  <w:bCs/>
                  <w:color w:val="204A87"/>
                  <w:sz w:val="20"/>
                  <w:szCs w:val="20"/>
                  <w:lang w:val="en-US"/>
                  <w:rPrChange w:id="3990" w:author="Borja Gonzalez" w:date="2017-09-28T19:15:00Z">
                    <w:rPr>
                      <w:rFonts w:ascii="Monaco" w:hAnsi="Monaco" w:cs="Monaco"/>
                      <w:b/>
                      <w:bCs/>
                      <w:color w:val="204A87"/>
                      <w:sz w:val="32"/>
                      <w:szCs w:val="32"/>
                      <w:lang w:val="en-US"/>
                    </w:rPr>
                  </w:rPrChange>
                </w:rPr>
                <w:t>var</w:t>
              </w:r>
              <w:r w:rsidRPr="00A47B4C">
                <w:rPr>
                  <w:rFonts w:ascii="Monaco" w:hAnsi="Monaco" w:cs="Monaco"/>
                  <w:sz w:val="20"/>
                  <w:szCs w:val="20"/>
                  <w:lang w:val="en-US"/>
                  <w:rPrChange w:id="3991" w:author="Borja Gonzalez" w:date="2017-09-28T19:15:00Z">
                    <w:rPr>
                      <w:rFonts w:ascii="Monaco" w:hAnsi="Monaco" w:cs="Monaco"/>
                      <w:sz w:val="32"/>
                      <w:szCs w:val="32"/>
                      <w:lang w:val="en-US"/>
                    </w:rPr>
                  </w:rPrChange>
                </w:rPr>
                <w:t xml:space="preserve"> </w:t>
              </w:r>
              <w:r w:rsidRPr="00A47B4C">
                <w:rPr>
                  <w:rFonts w:ascii="Monaco" w:hAnsi="Monaco" w:cs="Monaco"/>
                  <w:color w:val="000000"/>
                  <w:sz w:val="20"/>
                  <w:szCs w:val="20"/>
                  <w:lang w:val="en-US"/>
                  <w:rPrChange w:id="3992" w:author="Borja Gonzalez" w:date="2017-09-28T19:15:00Z">
                    <w:rPr>
                      <w:rFonts w:ascii="Monaco" w:hAnsi="Monaco" w:cs="Monaco"/>
                      <w:color w:val="000000"/>
                      <w:sz w:val="32"/>
                      <w:szCs w:val="32"/>
                      <w:lang w:val="en-US"/>
                    </w:rPr>
                  </w:rPrChange>
                </w:rPr>
                <w:t>Transversal</w:t>
              </w:r>
              <w:r w:rsidRPr="00A47B4C">
                <w:rPr>
                  <w:rFonts w:ascii="Monaco" w:hAnsi="Monaco" w:cs="Monaco"/>
                  <w:sz w:val="20"/>
                  <w:szCs w:val="20"/>
                  <w:lang w:val="en-US"/>
                  <w:rPrChange w:id="3993" w:author="Borja Gonzalez" w:date="2017-09-28T19:15:00Z">
                    <w:rPr>
                      <w:rFonts w:ascii="Monaco" w:hAnsi="Monaco" w:cs="Monaco"/>
                      <w:sz w:val="32"/>
                      <w:szCs w:val="32"/>
                      <w:lang w:val="en-US"/>
                    </w:rPr>
                  </w:rPrChange>
                </w:rPr>
                <w:t xml:space="preserve"> </w:t>
              </w:r>
              <w:r w:rsidRPr="00A47B4C">
                <w:rPr>
                  <w:rFonts w:ascii="Monaco" w:hAnsi="Monaco" w:cs="Monaco"/>
                  <w:b/>
                  <w:bCs/>
                  <w:color w:val="CE5C00"/>
                  <w:sz w:val="20"/>
                  <w:szCs w:val="20"/>
                  <w:lang w:val="en-US"/>
                  <w:rPrChange w:id="3994" w:author="Borja Gonzalez" w:date="2017-09-28T19:15:00Z">
                    <w:rPr>
                      <w:rFonts w:ascii="Monaco" w:hAnsi="Monaco" w:cs="Monaco"/>
                      <w:b/>
                      <w:bCs/>
                      <w:color w:val="CE5C00"/>
                      <w:sz w:val="32"/>
                      <w:szCs w:val="32"/>
                      <w:lang w:val="en-US"/>
                    </w:rPr>
                  </w:rPrChange>
                </w:rPr>
                <w:t>=</w:t>
              </w:r>
              <w:r w:rsidRPr="00A47B4C">
                <w:rPr>
                  <w:rFonts w:ascii="Monaco" w:hAnsi="Monaco" w:cs="Monaco"/>
                  <w:sz w:val="20"/>
                  <w:szCs w:val="20"/>
                  <w:lang w:val="en-US"/>
                  <w:rPrChange w:id="3995" w:author="Borja Gonzalez" w:date="2017-09-28T19:15:00Z">
                    <w:rPr>
                      <w:rFonts w:ascii="Monaco" w:hAnsi="Monaco" w:cs="Monaco"/>
                      <w:sz w:val="32"/>
                      <w:szCs w:val="32"/>
                      <w:lang w:val="en-US"/>
                    </w:rPr>
                  </w:rPrChange>
                </w:rPr>
                <w:t xml:space="preserve"> </w:t>
              </w:r>
              <w:r w:rsidRPr="00A47B4C">
                <w:rPr>
                  <w:rFonts w:ascii="Monaco" w:hAnsi="Monaco" w:cs="Monaco"/>
                  <w:b/>
                  <w:bCs/>
                  <w:color w:val="000000"/>
                  <w:sz w:val="20"/>
                  <w:szCs w:val="20"/>
                  <w:lang w:val="en-US"/>
                  <w:rPrChange w:id="3996" w:author="Borja Gonzalez" w:date="2017-09-28T19:15:00Z">
                    <w:rPr>
                      <w:rFonts w:ascii="Monaco" w:hAnsi="Monaco" w:cs="Monaco"/>
                      <w:b/>
                      <w:bCs/>
                      <w:color w:val="000000"/>
                      <w:sz w:val="32"/>
                      <w:szCs w:val="32"/>
                      <w:lang w:val="en-US"/>
                    </w:rPr>
                  </w:rPrChange>
                </w:rPr>
                <w:t>[];</w:t>
              </w:r>
            </w:ins>
          </w:p>
          <w:p w14:paraId="238A1732" w14:textId="77777777" w:rsidR="00A47B4C" w:rsidRPr="00A47B4C" w:rsidRDefault="00A47B4C" w:rsidP="00A47B4C">
            <w:pPr>
              <w:widowControl w:val="0"/>
              <w:autoSpaceDE w:val="0"/>
              <w:autoSpaceDN w:val="0"/>
              <w:adjustRightInd w:val="0"/>
              <w:rPr>
                <w:ins w:id="3997" w:author="Borja Gonzalez" w:date="2017-09-28T19:15:00Z"/>
                <w:rFonts w:ascii="Monaco" w:hAnsi="Monaco" w:cs="Monaco"/>
                <w:sz w:val="20"/>
                <w:szCs w:val="20"/>
                <w:lang w:val="en-US"/>
                <w:rPrChange w:id="3998" w:author="Borja Gonzalez" w:date="2017-09-28T19:15:00Z">
                  <w:rPr>
                    <w:ins w:id="3999" w:author="Borja Gonzalez" w:date="2017-09-28T19:15:00Z"/>
                    <w:rFonts w:ascii="Monaco" w:hAnsi="Monaco" w:cs="Monaco"/>
                    <w:sz w:val="32"/>
                    <w:szCs w:val="32"/>
                    <w:lang w:val="en-US"/>
                  </w:rPr>
                </w:rPrChange>
              </w:rPr>
            </w:pPr>
          </w:p>
          <w:p w14:paraId="03A8A84B" w14:textId="77777777" w:rsidR="00A47B4C" w:rsidRPr="00A47B4C" w:rsidRDefault="00A47B4C" w:rsidP="00A47B4C">
            <w:pPr>
              <w:keepNext/>
              <w:keepLines/>
              <w:widowControl w:val="0"/>
              <w:autoSpaceDE w:val="0"/>
              <w:autoSpaceDN w:val="0"/>
              <w:adjustRightInd w:val="0"/>
              <w:spacing w:before="200"/>
              <w:outlineLvl w:val="4"/>
              <w:rPr>
                <w:ins w:id="4000" w:author="Borja Gonzalez" w:date="2017-09-28T19:15:00Z"/>
                <w:rFonts w:ascii="Monaco" w:hAnsi="Monaco" w:cs="Monaco"/>
                <w:sz w:val="20"/>
                <w:szCs w:val="20"/>
                <w:lang w:val="en-US"/>
                <w:rPrChange w:id="4001" w:author="Borja Gonzalez" w:date="2017-09-28T19:15:00Z">
                  <w:rPr>
                    <w:ins w:id="4002" w:author="Borja Gonzalez" w:date="2017-09-28T19:15:00Z"/>
                    <w:rFonts w:ascii="Monaco" w:eastAsiaTheme="majorEastAsia" w:hAnsi="Monaco" w:cs="Monaco"/>
                    <w:color w:val="243F60" w:themeColor="accent1" w:themeShade="7F"/>
                    <w:sz w:val="32"/>
                    <w:szCs w:val="32"/>
                    <w:lang w:val="en-US"/>
                  </w:rPr>
                </w:rPrChange>
              </w:rPr>
            </w:pPr>
            <w:ins w:id="4003" w:author="Borja Gonzalez" w:date="2017-09-28T19:15:00Z">
              <w:r w:rsidRPr="00A47B4C">
                <w:rPr>
                  <w:rFonts w:ascii="Monaco" w:hAnsi="Monaco" w:cs="Monaco"/>
                  <w:sz w:val="20"/>
                  <w:szCs w:val="20"/>
                  <w:lang w:val="en-US"/>
                  <w:rPrChange w:id="4004" w:author="Borja Gonzalez" w:date="2017-09-28T19:15:00Z">
                    <w:rPr>
                      <w:rFonts w:ascii="Monaco" w:hAnsi="Monaco" w:cs="Monaco"/>
                      <w:sz w:val="32"/>
                      <w:szCs w:val="32"/>
                      <w:lang w:val="en-US"/>
                    </w:rPr>
                  </w:rPrChange>
                </w:rPr>
                <w:t xml:space="preserve">    </w:t>
              </w:r>
              <w:r w:rsidRPr="00A47B4C">
                <w:rPr>
                  <w:rFonts w:ascii="Monaco" w:hAnsi="Monaco" w:cs="Monaco"/>
                  <w:b/>
                  <w:bCs/>
                  <w:color w:val="204A87"/>
                  <w:sz w:val="20"/>
                  <w:szCs w:val="20"/>
                  <w:lang w:val="en-US"/>
                  <w:rPrChange w:id="4005" w:author="Borja Gonzalez" w:date="2017-09-28T19:15:00Z">
                    <w:rPr>
                      <w:rFonts w:ascii="Monaco" w:hAnsi="Monaco" w:cs="Monaco"/>
                      <w:b/>
                      <w:bCs/>
                      <w:color w:val="204A87"/>
                      <w:sz w:val="32"/>
                      <w:szCs w:val="32"/>
                      <w:lang w:val="en-US"/>
                    </w:rPr>
                  </w:rPrChange>
                </w:rPr>
                <w:t>for</w:t>
              </w:r>
              <w:r w:rsidRPr="00A47B4C">
                <w:rPr>
                  <w:rFonts w:ascii="Monaco" w:hAnsi="Monaco" w:cs="Monaco"/>
                  <w:b/>
                  <w:bCs/>
                  <w:color w:val="000000"/>
                  <w:sz w:val="20"/>
                  <w:szCs w:val="20"/>
                  <w:lang w:val="en-US"/>
                  <w:rPrChange w:id="4006" w:author="Borja Gonzalez" w:date="2017-09-28T19:15:00Z">
                    <w:rPr>
                      <w:rFonts w:ascii="Monaco" w:hAnsi="Monaco" w:cs="Monaco"/>
                      <w:b/>
                      <w:bCs/>
                      <w:color w:val="000000"/>
                      <w:sz w:val="32"/>
                      <w:szCs w:val="32"/>
                      <w:lang w:val="en-US"/>
                    </w:rPr>
                  </w:rPrChange>
                </w:rPr>
                <w:t>(</w:t>
              </w:r>
              <w:r w:rsidRPr="00A47B4C">
                <w:rPr>
                  <w:rFonts w:ascii="Monaco" w:hAnsi="Monaco" w:cs="Monaco"/>
                  <w:b/>
                  <w:bCs/>
                  <w:color w:val="204A87"/>
                  <w:sz w:val="20"/>
                  <w:szCs w:val="20"/>
                  <w:lang w:val="en-US"/>
                  <w:rPrChange w:id="4007" w:author="Borja Gonzalez" w:date="2017-09-28T19:15:00Z">
                    <w:rPr>
                      <w:rFonts w:ascii="Monaco" w:hAnsi="Monaco" w:cs="Monaco"/>
                      <w:b/>
                      <w:bCs/>
                      <w:color w:val="204A87"/>
                      <w:sz w:val="32"/>
                      <w:szCs w:val="32"/>
                      <w:lang w:val="en-US"/>
                    </w:rPr>
                  </w:rPrChange>
                </w:rPr>
                <w:t>var</w:t>
              </w:r>
              <w:r w:rsidRPr="00A47B4C">
                <w:rPr>
                  <w:rFonts w:ascii="Monaco" w:hAnsi="Monaco" w:cs="Monaco"/>
                  <w:sz w:val="20"/>
                  <w:szCs w:val="20"/>
                  <w:lang w:val="en-US"/>
                  <w:rPrChange w:id="4008" w:author="Borja Gonzalez" w:date="2017-09-28T19:15:00Z">
                    <w:rPr>
                      <w:rFonts w:ascii="Monaco" w:hAnsi="Monaco" w:cs="Monaco"/>
                      <w:sz w:val="32"/>
                      <w:szCs w:val="32"/>
                      <w:lang w:val="en-US"/>
                    </w:rPr>
                  </w:rPrChange>
                </w:rPr>
                <w:t xml:space="preserve"> </w:t>
              </w:r>
              <w:r w:rsidRPr="00A47B4C">
                <w:rPr>
                  <w:rFonts w:ascii="Monaco" w:hAnsi="Monaco" w:cs="Monaco"/>
                  <w:color w:val="000000"/>
                  <w:sz w:val="20"/>
                  <w:szCs w:val="20"/>
                  <w:lang w:val="en-US"/>
                  <w:rPrChange w:id="4009" w:author="Borja Gonzalez" w:date="2017-09-28T19:15:00Z">
                    <w:rPr>
                      <w:rFonts w:ascii="Monaco" w:hAnsi="Monaco" w:cs="Monaco"/>
                      <w:color w:val="000000"/>
                      <w:sz w:val="32"/>
                      <w:szCs w:val="32"/>
                      <w:lang w:val="en-US"/>
                    </w:rPr>
                  </w:rPrChange>
                </w:rPr>
                <w:t>i</w:t>
              </w:r>
              <w:r w:rsidRPr="00A47B4C">
                <w:rPr>
                  <w:rFonts w:ascii="Monaco" w:hAnsi="Monaco" w:cs="Monaco"/>
                  <w:sz w:val="20"/>
                  <w:szCs w:val="20"/>
                  <w:lang w:val="en-US"/>
                  <w:rPrChange w:id="4010" w:author="Borja Gonzalez" w:date="2017-09-28T19:15:00Z">
                    <w:rPr>
                      <w:rFonts w:ascii="Monaco" w:hAnsi="Monaco" w:cs="Monaco"/>
                      <w:sz w:val="32"/>
                      <w:szCs w:val="32"/>
                      <w:lang w:val="en-US"/>
                    </w:rPr>
                  </w:rPrChange>
                </w:rPr>
                <w:t xml:space="preserve"> </w:t>
              </w:r>
              <w:r w:rsidRPr="00A47B4C">
                <w:rPr>
                  <w:rFonts w:ascii="Monaco" w:hAnsi="Monaco" w:cs="Monaco"/>
                  <w:b/>
                  <w:bCs/>
                  <w:color w:val="CE5C00"/>
                  <w:sz w:val="20"/>
                  <w:szCs w:val="20"/>
                  <w:lang w:val="en-US"/>
                  <w:rPrChange w:id="4011" w:author="Borja Gonzalez" w:date="2017-09-28T19:15:00Z">
                    <w:rPr>
                      <w:rFonts w:ascii="Monaco" w:hAnsi="Monaco" w:cs="Monaco"/>
                      <w:b/>
                      <w:bCs/>
                      <w:color w:val="CE5C00"/>
                      <w:sz w:val="32"/>
                      <w:szCs w:val="32"/>
                      <w:lang w:val="en-US"/>
                    </w:rPr>
                  </w:rPrChange>
                </w:rPr>
                <w:t>=</w:t>
              </w:r>
              <w:r w:rsidRPr="00A47B4C">
                <w:rPr>
                  <w:rFonts w:ascii="Monaco" w:hAnsi="Monaco" w:cs="Monaco"/>
                  <w:sz w:val="20"/>
                  <w:szCs w:val="20"/>
                  <w:lang w:val="en-US"/>
                  <w:rPrChange w:id="4012" w:author="Borja Gonzalez" w:date="2017-09-28T19:15:00Z">
                    <w:rPr>
                      <w:rFonts w:ascii="Monaco" w:hAnsi="Monaco" w:cs="Monaco"/>
                      <w:sz w:val="32"/>
                      <w:szCs w:val="32"/>
                      <w:lang w:val="en-US"/>
                    </w:rPr>
                  </w:rPrChange>
                </w:rPr>
                <w:t xml:space="preserve"> </w:t>
              </w:r>
              <w:r w:rsidRPr="00A47B4C">
                <w:rPr>
                  <w:rFonts w:ascii="Monaco" w:hAnsi="Monaco" w:cs="Monaco"/>
                  <w:b/>
                  <w:bCs/>
                  <w:color w:val="0000CF"/>
                  <w:sz w:val="20"/>
                  <w:szCs w:val="20"/>
                  <w:lang w:val="en-US"/>
                  <w:rPrChange w:id="4013" w:author="Borja Gonzalez" w:date="2017-09-28T19:15:00Z">
                    <w:rPr>
                      <w:rFonts w:ascii="Monaco" w:hAnsi="Monaco" w:cs="Monaco"/>
                      <w:b/>
                      <w:bCs/>
                      <w:color w:val="0000CF"/>
                      <w:sz w:val="32"/>
                      <w:szCs w:val="32"/>
                      <w:lang w:val="en-US"/>
                    </w:rPr>
                  </w:rPrChange>
                </w:rPr>
                <w:t>1</w:t>
              </w:r>
              <w:r w:rsidRPr="00A47B4C">
                <w:rPr>
                  <w:rFonts w:ascii="Monaco" w:hAnsi="Monaco" w:cs="Monaco"/>
                  <w:b/>
                  <w:bCs/>
                  <w:color w:val="000000"/>
                  <w:sz w:val="20"/>
                  <w:szCs w:val="20"/>
                  <w:lang w:val="en-US"/>
                  <w:rPrChange w:id="4014" w:author="Borja Gonzalez" w:date="2017-09-28T19:15:00Z">
                    <w:rPr>
                      <w:rFonts w:ascii="Monaco" w:hAnsi="Monaco" w:cs="Monaco"/>
                      <w:b/>
                      <w:bCs/>
                      <w:color w:val="000000"/>
                      <w:sz w:val="32"/>
                      <w:szCs w:val="32"/>
                      <w:lang w:val="en-US"/>
                    </w:rPr>
                  </w:rPrChange>
                </w:rPr>
                <w:t>;</w:t>
              </w:r>
              <w:r w:rsidRPr="00A47B4C">
                <w:rPr>
                  <w:rFonts w:ascii="Monaco" w:hAnsi="Monaco" w:cs="Monaco"/>
                  <w:sz w:val="20"/>
                  <w:szCs w:val="20"/>
                  <w:lang w:val="en-US"/>
                  <w:rPrChange w:id="4015" w:author="Borja Gonzalez" w:date="2017-09-28T19:15:00Z">
                    <w:rPr>
                      <w:rFonts w:ascii="Monaco" w:hAnsi="Monaco" w:cs="Monaco"/>
                      <w:sz w:val="32"/>
                      <w:szCs w:val="32"/>
                      <w:lang w:val="en-US"/>
                    </w:rPr>
                  </w:rPrChange>
                </w:rPr>
                <w:t xml:space="preserve"> </w:t>
              </w:r>
              <w:r w:rsidRPr="00A47B4C">
                <w:rPr>
                  <w:rFonts w:ascii="Monaco" w:hAnsi="Monaco" w:cs="Monaco"/>
                  <w:color w:val="000000"/>
                  <w:sz w:val="20"/>
                  <w:szCs w:val="20"/>
                  <w:lang w:val="en-US"/>
                  <w:rPrChange w:id="4016" w:author="Borja Gonzalez" w:date="2017-09-28T19:15:00Z">
                    <w:rPr>
                      <w:rFonts w:ascii="Monaco" w:hAnsi="Monaco" w:cs="Monaco"/>
                      <w:color w:val="000000"/>
                      <w:sz w:val="32"/>
                      <w:szCs w:val="32"/>
                      <w:lang w:val="en-US"/>
                    </w:rPr>
                  </w:rPrChange>
                </w:rPr>
                <w:t>i</w:t>
              </w:r>
              <w:r w:rsidRPr="00A47B4C">
                <w:rPr>
                  <w:rFonts w:ascii="Monaco" w:hAnsi="Monaco" w:cs="Monaco"/>
                  <w:sz w:val="20"/>
                  <w:szCs w:val="20"/>
                  <w:lang w:val="en-US"/>
                  <w:rPrChange w:id="4017" w:author="Borja Gonzalez" w:date="2017-09-28T19:15:00Z">
                    <w:rPr>
                      <w:rFonts w:ascii="Monaco" w:hAnsi="Monaco" w:cs="Monaco"/>
                      <w:sz w:val="32"/>
                      <w:szCs w:val="32"/>
                      <w:lang w:val="en-US"/>
                    </w:rPr>
                  </w:rPrChange>
                </w:rPr>
                <w:t xml:space="preserve"> </w:t>
              </w:r>
              <w:r w:rsidRPr="00A47B4C">
                <w:rPr>
                  <w:rFonts w:ascii="Monaco" w:hAnsi="Monaco" w:cs="Monaco"/>
                  <w:b/>
                  <w:bCs/>
                  <w:color w:val="CE5C00"/>
                  <w:sz w:val="20"/>
                  <w:szCs w:val="20"/>
                  <w:lang w:val="en-US"/>
                  <w:rPrChange w:id="4018" w:author="Borja Gonzalez" w:date="2017-09-28T19:15:00Z">
                    <w:rPr>
                      <w:rFonts w:ascii="Monaco" w:hAnsi="Monaco" w:cs="Monaco"/>
                      <w:b/>
                      <w:bCs/>
                      <w:color w:val="CE5C00"/>
                      <w:sz w:val="32"/>
                      <w:szCs w:val="32"/>
                      <w:lang w:val="en-US"/>
                    </w:rPr>
                  </w:rPrChange>
                </w:rPr>
                <w:t>&lt;</w:t>
              </w:r>
              <w:r w:rsidRPr="00A47B4C">
                <w:rPr>
                  <w:rFonts w:ascii="Monaco" w:hAnsi="Monaco" w:cs="Monaco"/>
                  <w:sz w:val="20"/>
                  <w:szCs w:val="20"/>
                  <w:lang w:val="en-US"/>
                  <w:rPrChange w:id="4019" w:author="Borja Gonzalez" w:date="2017-09-28T19:15:00Z">
                    <w:rPr>
                      <w:rFonts w:ascii="Monaco" w:hAnsi="Monaco" w:cs="Monaco"/>
                      <w:sz w:val="32"/>
                      <w:szCs w:val="32"/>
                      <w:lang w:val="en-US"/>
                    </w:rPr>
                  </w:rPrChange>
                </w:rPr>
                <w:t xml:space="preserve"> </w:t>
              </w:r>
              <w:r w:rsidRPr="00A47B4C">
                <w:rPr>
                  <w:rFonts w:ascii="Monaco" w:hAnsi="Monaco" w:cs="Monaco"/>
                  <w:color w:val="000000"/>
                  <w:sz w:val="20"/>
                  <w:szCs w:val="20"/>
                  <w:lang w:val="en-US"/>
                  <w:rPrChange w:id="4020" w:author="Borja Gonzalez" w:date="2017-09-28T19:15:00Z">
                    <w:rPr>
                      <w:rFonts w:ascii="Monaco" w:hAnsi="Monaco" w:cs="Monaco"/>
                      <w:color w:val="000000"/>
                      <w:sz w:val="32"/>
                      <w:szCs w:val="32"/>
                      <w:lang w:val="en-US"/>
                    </w:rPr>
                  </w:rPrChange>
                </w:rPr>
                <w:t>datos</w:t>
              </w:r>
              <w:r w:rsidRPr="00A47B4C">
                <w:rPr>
                  <w:rFonts w:ascii="Monaco" w:hAnsi="Monaco" w:cs="Monaco"/>
                  <w:b/>
                  <w:bCs/>
                  <w:color w:val="000000"/>
                  <w:sz w:val="20"/>
                  <w:szCs w:val="20"/>
                  <w:lang w:val="en-US"/>
                  <w:rPrChange w:id="4021" w:author="Borja Gonzalez" w:date="2017-09-28T19:15: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4022" w:author="Borja Gonzalez" w:date="2017-09-28T19:15:00Z">
                    <w:rPr>
                      <w:rFonts w:ascii="Monaco" w:hAnsi="Monaco" w:cs="Monaco"/>
                      <w:color w:val="000000"/>
                      <w:sz w:val="32"/>
                      <w:szCs w:val="32"/>
                      <w:lang w:val="en-US"/>
                    </w:rPr>
                  </w:rPrChange>
                </w:rPr>
                <w:t>length</w:t>
              </w:r>
              <w:r w:rsidRPr="00A47B4C">
                <w:rPr>
                  <w:rFonts w:ascii="Monaco" w:hAnsi="Monaco" w:cs="Monaco"/>
                  <w:b/>
                  <w:bCs/>
                  <w:color w:val="CE5C00"/>
                  <w:sz w:val="20"/>
                  <w:szCs w:val="20"/>
                  <w:lang w:val="en-US"/>
                  <w:rPrChange w:id="4023" w:author="Borja Gonzalez" w:date="2017-09-28T19:15:00Z">
                    <w:rPr>
                      <w:rFonts w:ascii="Monaco" w:hAnsi="Monaco" w:cs="Monaco"/>
                      <w:b/>
                      <w:bCs/>
                      <w:color w:val="CE5C00"/>
                      <w:sz w:val="32"/>
                      <w:szCs w:val="32"/>
                      <w:lang w:val="en-US"/>
                    </w:rPr>
                  </w:rPrChange>
                </w:rPr>
                <w:t>-</w:t>
              </w:r>
              <w:r w:rsidRPr="00A47B4C">
                <w:rPr>
                  <w:rFonts w:ascii="Monaco" w:hAnsi="Monaco" w:cs="Monaco"/>
                  <w:b/>
                  <w:bCs/>
                  <w:color w:val="0000CF"/>
                  <w:sz w:val="20"/>
                  <w:szCs w:val="20"/>
                  <w:lang w:val="en-US"/>
                  <w:rPrChange w:id="4024" w:author="Borja Gonzalez" w:date="2017-09-28T19:15:00Z">
                    <w:rPr>
                      <w:rFonts w:ascii="Monaco" w:hAnsi="Monaco" w:cs="Monaco"/>
                      <w:b/>
                      <w:bCs/>
                      <w:color w:val="0000CF"/>
                      <w:sz w:val="32"/>
                      <w:szCs w:val="32"/>
                      <w:lang w:val="en-US"/>
                    </w:rPr>
                  </w:rPrChange>
                </w:rPr>
                <w:t>1</w:t>
              </w:r>
              <w:r w:rsidRPr="00A47B4C">
                <w:rPr>
                  <w:rFonts w:ascii="Monaco" w:hAnsi="Monaco" w:cs="Monaco"/>
                  <w:b/>
                  <w:bCs/>
                  <w:color w:val="000000"/>
                  <w:sz w:val="20"/>
                  <w:szCs w:val="20"/>
                  <w:lang w:val="en-US"/>
                  <w:rPrChange w:id="4025" w:author="Borja Gonzalez" w:date="2017-09-28T19:15:00Z">
                    <w:rPr>
                      <w:rFonts w:ascii="Monaco" w:hAnsi="Monaco" w:cs="Monaco"/>
                      <w:b/>
                      <w:bCs/>
                      <w:color w:val="000000"/>
                      <w:sz w:val="32"/>
                      <w:szCs w:val="32"/>
                      <w:lang w:val="en-US"/>
                    </w:rPr>
                  </w:rPrChange>
                </w:rPr>
                <w:t>;</w:t>
              </w:r>
              <w:r w:rsidRPr="00A47B4C">
                <w:rPr>
                  <w:rFonts w:ascii="Monaco" w:hAnsi="Monaco" w:cs="Monaco"/>
                  <w:sz w:val="20"/>
                  <w:szCs w:val="20"/>
                  <w:lang w:val="en-US"/>
                  <w:rPrChange w:id="4026" w:author="Borja Gonzalez" w:date="2017-09-28T19:15:00Z">
                    <w:rPr>
                      <w:rFonts w:ascii="Monaco" w:hAnsi="Monaco" w:cs="Monaco"/>
                      <w:sz w:val="32"/>
                      <w:szCs w:val="32"/>
                      <w:lang w:val="en-US"/>
                    </w:rPr>
                  </w:rPrChange>
                </w:rPr>
                <w:t xml:space="preserve"> </w:t>
              </w:r>
              <w:r w:rsidRPr="00A47B4C">
                <w:rPr>
                  <w:rFonts w:ascii="Monaco" w:hAnsi="Monaco" w:cs="Monaco"/>
                  <w:color w:val="000000"/>
                  <w:sz w:val="20"/>
                  <w:szCs w:val="20"/>
                  <w:lang w:val="en-US"/>
                  <w:rPrChange w:id="4027" w:author="Borja Gonzalez" w:date="2017-09-28T19:15:00Z">
                    <w:rPr>
                      <w:rFonts w:ascii="Monaco" w:hAnsi="Monaco" w:cs="Monaco"/>
                      <w:color w:val="000000"/>
                      <w:sz w:val="32"/>
                      <w:szCs w:val="32"/>
                      <w:lang w:val="en-US"/>
                    </w:rPr>
                  </w:rPrChange>
                </w:rPr>
                <w:t>i</w:t>
              </w:r>
              <w:r w:rsidRPr="00A47B4C">
                <w:rPr>
                  <w:rFonts w:ascii="Monaco" w:hAnsi="Monaco" w:cs="Monaco"/>
                  <w:b/>
                  <w:bCs/>
                  <w:color w:val="CE5C00"/>
                  <w:sz w:val="20"/>
                  <w:szCs w:val="20"/>
                  <w:lang w:val="en-US"/>
                  <w:rPrChange w:id="4028" w:author="Borja Gonzalez" w:date="2017-09-28T19:15:00Z">
                    <w:rPr>
                      <w:rFonts w:ascii="Monaco" w:hAnsi="Monaco" w:cs="Monaco"/>
                      <w:b/>
                      <w:bCs/>
                      <w:color w:val="CE5C00"/>
                      <w:sz w:val="32"/>
                      <w:szCs w:val="32"/>
                      <w:lang w:val="en-US"/>
                    </w:rPr>
                  </w:rPrChange>
                </w:rPr>
                <w:t>++</w:t>
              </w:r>
              <w:r w:rsidRPr="00A47B4C">
                <w:rPr>
                  <w:rFonts w:ascii="Monaco" w:hAnsi="Monaco" w:cs="Monaco"/>
                  <w:b/>
                  <w:bCs/>
                  <w:color w:val="000000"/>
                  <w:sz w:val="20"/>
                  <w:szCs w:val="20"/>
                  <w:lang w:val="en-US"/>
                  <w:rPrChange w:id="4029" w:author="Borja Gonzalez" w:date="2017-09-28T19:15:00Z">
                    <w:rPr>
                      <w:rFonts w:ascii="Monaco" w:hAnsi="Monaco" w:cs="Monaco"/>
                      <w:b/>
                      <w:bCs/>
                      <w:color w:val="000000"/>
                      <w:sz w:val="32"/>
                      <w:szCs w:val="32"/>
                      <w:lang w:val="en-US"/>
                    </w:rPr>
                  </w:rPrChange>
                </w:rPr>
                <w:t>){</w:t>
              </w:r>
            </w:ins>
          </w:p>
          <w:p w14:paraId="784CFFE9" w14:textId="77777777" w:rsidR="00A47B4C" w:rsidRPr="00A47B4C" w:rsidRDefault="00A47B4C" w:rsidP="00A47B4C">
            <w:pPr>
              <w:keepNext/>
              <w:keepLines/>
              <w:widowControl w:val="0"/>
              <w:autoSpaceDE w:val="0"/>
              <w:autoSpaceDN w:val="0"/>
              <w:adjustRightInd w:val="0"/>
              <w:spacing w:before="200"/>
              <w:outlineLvl w:val="4"/>
              <w:rPr>
                <w:ins w:id="4030" w:author="Borja Gonzalez" w:date="2017-09-28T19:15:00Z"/>
                <w:rFonts w:ascii="Monaco" w:hAnsi="Monaco" w:cs="Monaco"/>
                <w:sz w:val="20"/>
                <w:szCs w:val="20"/>
                <w:lang w:val="en-US"/>
                <w:rPrChange w:id="4031" w:author="Borja Gonzalez" w:date="2017-09-28T19:15:00Z">
                  <w:rPr>
                    <w:ins w:id="4032" w:author="Borja Gonzalez" w:date="2017-09-28T19:15:00Z"/>
                    <w:rFonts w:ascii="Monaco" w:eastAsiaTheme="majorEastAsia" w:hAnsi="Monaco" w:cs="Monaco"/>
                    <w:color w:val="243F60" w:themeColor="accent1" w:themeShade="7F"/>
                    <w:sz w:val="32"/>
                    <w:szCs w:val="32"/>
                    <w:lang w:val="en-US"/>
                  </w:rPr>
                </w:rPrChange>
              </w:rPr>
            </w:pPr>
            <w:ins w:id="4033" w:author="Borja Gonzalez" w:date="2017-09-28T19:15:00Z">
              <w:r w:rsidRPr="00A47B4C">
                <w:rPr>
                  <w:rFonts w:ascii="Monaco" w:hAnsi="Monaco" w:cs="Monaco"/>
                  <w:sz w:val="20"/>
                  <w:szCs w:val="20"/>
                  <w:lang w:val="en-US"/>
                  <w:rPrChange w:id="4034" w:author="Borja Gonzalez" w:date="2017-09-28T19:15:00Z">
                    <w:rPr>
                      <w:rFonts w:ascii="Monaco" w:hAnsi="Monaco" w:cs="Monaco"/>
                      <w:sz w:val="32"/>
                      <w:szCs w:val="32"/>
                      <w:lang w:val="en-US"/>
                    </w:rPr>
                  </w:rPrChange>
                </w:rPr>
                <w:t xml:space="preserve">        </w:t>
              </w:r>
              <w:r w:rsidRPr="00A47B4C">
                <w:rPr>
                  <w:rFonts w:ascii="Monaco" w:hAnsi="Monaco" w:cs="Monaco"/>
                  <w:color w:val="000000"/>
                  <w:sz w:val="20"/>
                  <w:szCs w:val="20"/>
                  <w:lang w:val="en-US"/>
                  <w:rPrChange w:id="4035" w:author="Borja Gonzalez" w:date="2017-09-28T19:15:00Z">
                    <w:rPr>
                      <w:rFonts w:ascii="Monaco" w:hAnsi="Monaco" w:cs="Monaco"/>
                      <w:color w:val="000000"/>
                      <w:sz w:val="32"/>
                      <w:szCs w:val="32"/>
                      <w:lang w:val="en-US"/>
                    </w:rPr>
                  </w:rPrChange>
                </w:rPr>
                <w:t>Time</w:t>
              </w:r>
              <w:r w:rsidRPr="00A47B4C">
                <w:rPr>
                  <w:rFonts w:ascii="Monaco" w:hAnsi="Monaco" w:cs="Monaco"/>
                  <w:b/>
                  <w:bCs/>
                  <w:color w:val="000000"/>
                  <w:sz w:val="20"/>
                  <w:szCs w:val="20"/>
                  <w:lang w:val="en-US"/>
                  <w:rPrChange w:id="4036" w:author="Borja Gonzalez" w:date="2017-09-28T19:15: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4037" w:author="Borja Gonzalez" w:date="2017-09-28T19:15:00Z">
                    <w:rPr>
                      <w:rFonts w:ascii="Monaco" w:hAnsi="Monaco" w:cs="Monaco"/>
                      <w:color w:val="000000"/>
                      <w:sz w:val="32"/>
                      <w:szCs w:val="32"/>
                      <w:lang w:val="en-US"/>
                    </w:rPr>
                  </w:rPrChange>
                </w:rPr>
                <w:t>push</w:t>
              </w:r>
              <w:r w:rsidRPr="00A47B4C">
                <w:rPr>
                  <w:rFonts w:ascii="Monaco" w:hAnsi="Monaco" w:cs="Monaco"/>
                  <w:b/>
                  <w:bCs/>
                  <w:color w:val="000000"/>
                  <w:sz w:val="20"/>
                  <w:szCs w:val="20"/>
                  <w:lang w:val="en-US"/>
                  <w:rPrChange w:id="4038" w:author="Borja Gonzalez" w:date="2017-09-28T19:15: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4039" w:author="Borja Gonzalez" w:date="2017-09-28T19:15:00Z">
                    <w:rPr>
                      <w:rFonts w:ascii="Monaco" w:hAnsi="Monaco" w:cs="Monaco"/>
                      <w:color w:val="000000"/>
                      <w:sz w:val="32"/>
                      <w:szCs w:val="32"/>
                      <w:lang w:val="en-US"/>
                    </w:rPr>
                  </w:rPrChange>
                </w:rPr>
                <w:t>datos</w:t>
              </w:r>
              <w:r w:rsidRPr="00A47B4C">
                <w:rPr>
                  <w:rFonts w:ascii="Monaco" w:hAnsi="Monaco" w:cs="Monaco"/>
                  <w:b/>
                  <w:bCs/>
                  <w:color w:val="000000"/>
                  <w:sz w:val="20"/>
                  <w:szCs w:val="20"/>
                  <w:lang w:val="en-US"/>
                  <w:rPrChange w:id="4040" w:author="Borja Gonzalez" w:date="2017-09-28T19:15: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4041" w:author="Borja Gonzalez" w:date="2017-09-28T19:15:00Z">
                    <w:rPr>
                      <w:rFonts w:ascii="Monaco" w:hAnsi="Monaco" w:cs="Monaco"/>
                      <w:color w:val="000000"/>
                      <w:sz w:val="32"/>
                      <w:szCs w:val="32"/>
                      <w:lang w:val="en-US"/>
                    </w:rPr>
                  </w:rPrChange>
                </w:rPr>
                <w:t>i</w:t>
              </w:r>
              <w:r w:rsidRPr="00A47B4C">
                <w:rPr>
                  <w:rFonts w:ascii="Monaco" w:hAnsi="Monaco" w:cs="Monaco"/>
                  <w:b/>
                  <w:bCs/>
                  <w:color w:val="000000"/>
                  <w:sz w:val="20"/>
                  <w:szCs w:val="20"/>
                  <w:lang w:val="en-US"/>
                  <w:rPrChange w:id="4042" w:author="Borja Gonzalez" w:date="2017-09-28T19:15:00Z">
                    <w:rPr>
                      <w:rFonts w:ascii="Monaco" w:hAnsi="Monaco" w:cs="Monaco"/>
                      <w:b/>
                      <w:bCs/>
                      <w:color w:val="000000"/>
                      <w:sz w:val="32"/>
                      <w:szCs w:val="32"/>
                      <w:lang w:val="en-US"/>
                    </w:rPr>
                  </w:rPrChange>
                </w:rPr>
                <w:t>][</w:t>
              </w:r>
              <w:r w:rsidRPr="00A47B4C">
                <w:rPr>
                  <w:rFonts w:ascii="Monaco" w:hAnsi="Monaco" w:cs="Monaco"/>
                  <w:b/>
                  <w:bCs/>
                  <w:color w:val="0000CF"/>
                  <w:sz w:val="20"/>
                  <w:szCs w:val="20"/>
                  <w:lang w:val="en-US"/>
                  <w:rPrChange w:id="4043" w:author="Borja Gonzalez" w:date="2017-09-28T19:15:00Z">
                    <w:rPr>
                      <w:rFonts w:ascii="Monaco" w:hAnsi="Monaco" w:cs="Monaco"/>
                      <w:b/>
                      <w:bCs/>
                      <w:color w:val="0000CF"/>
                      <w:sz w:val="32"/>
                      <w:szCs w:val="32"/>
                      <w:lang w:val="en-US"/>
                    </w:rPr>
                  </w:rPrChange>
                </w:rPr>
                <w:t>0</w:t>
              </w:r>
              <w:r w:rsidRPr="00A47B4C">
                <w:rPr>
                  <w:rFonts w:ascii="Monaco" w:hAnsi="Monaco" w:cs="Monaco"/>
                  <w:b/>
                  <w:bCs/>
                  <w:color w:val="000000"/>
                  <w:sz w:val="20"/>
                  <w:szCs w:val="20"/>
                  <w:lang w:val="en-US"/>
                  <w:rPrChange w:id="4044" w:author="Borja Gonzalez" w:date="2017-09-28T19:15:00Z">
                    <w:rPr>
                      <w:rFonts w:ascii="Monaco" w:hAnsi="Monaco" w:cs="Monaco"/>
                      <w:b/>
                      <w:bCs/>
                      <w:color w:val="000000"/>
                      <w:sz w:val="32"/>
                      <w:szCs w:val="32"/>
                      <w:lang w:val="en-US"/>
                    </w:rPr>
                  </w:rPrChange>
                </w:rPr>
                <w:t>]);</w:t>
              </w:r>
            </w:ins>
          </w:p>
          <w:p w14:paraId="3D029677" w14:textId="77777777" w:rsidR="00A47B4C" w:rsidRPr="00A47B4C" w:rsidRDefault="00A47B4C" w:rsidP="00A47B4C">
            <w:pPr>
              <w:keepNext/>
              <w:keepLines/>
              <w:widowControl w:val="0"/>
              <w:autoSpaceDE w:val="0"/>
              <w:autoSpaceDN w:val="0"/>
              <w:adjustRightInd w:val="0"/>
              <w:spacing w:before="200"/>
              <w:outlineLvl w:val="4"/>
              <w:rPr>
                <w:ins w:id="4045" w:author="Borja Gonzalez" w:date="2017-09-28T19:15:00Z"/>
                <w:rFonts w:ascii="Monaco" w:hAnsi="Monaco" w:cs="Monaco"/>
                <w:sz w:val="20"/>
                <w:szCs w:val="20"/>
                <w:lang w:val="en-US"/>
                <w:rPrChange w:id="4046" w:author="Borja Gonzalez" w:date="2017-09-28T19:15:00Z">
                  <w:rPr>
                    <w:ins w:id="4047" w:author="Borja Gonzalez" w:date="2017-09-28T19:15:00Z"/>
                    <w:rFonts w:ascii="Monaco" w:eastAsiaTheme="majorEastAsia" w:hAnsi="Monaco" w:cs="Monaco"/>
                    <w:color w:val="243F60" w:themeColor="accent1" w:themeShade="7F"/>
                    <w:sz w:val="32"/>
                    <w:szCs w:val="32"/>
                    <w:lang w:val="en-US"/>
                  </w:rPr>
                </w:rPrChange>
              </w:rPr>
            </w:pPr>
            <w:ins w:id="4048" w:author="Borja Gonzalez" w:date="2017-09-28T19:15:00Z">
              <w:r w:rsidRPr="00A47B4C">
                <w:rPr>
                  <w:rFonts w:ascii="Monaco" w:hAnsi="Monaco" w:cs="Monaco"/>
                  <w:sz w:val="20"/>
                  <w:szCs w:val="20"/>
                  <w:lang w:val="en-US"/>
                  <w:rPrChange w:id="4049" w:author="Borja Gonzalez" w:date="2017-09-28T19:15:00Z">
                    <w:rPr>
                      <w:rFonts w:ascii="Monaco" w:hAnsi="Monaco" w:cs="Monaco"/>
                      <w:sz w:val="32"/>
                      <w:szCs w:val="32"/>
                      <w:lang w:val="en-US"/>
                    </w:rPr>
                  </w:rPrChange>
                </w:rPr>
                <w:t xml:space="preserve">        </w:t>
              </w:r>
              <w:r w:rsidRPr="00A47B4C">
                <w:rPr>
                  <w:rFonts w:ascii="Monaco" w:hAnsi="Monaco" w:cs="Monaco"/>
                  <w:color w:val="000000"/>
                  <w:sz w:val="20"/>
                  <w:szCs w:val="20"/>
                  <w:lang w:val="en-US"/>
                  <w:rPrChange w:id="4050" w:author="Borja Gonzalez" w:date="2017-09-28T19:15:00Z">
                    <w:rPr>
                      <w:rFonts w:ascii="Monaco" w:hAnsi="Monaco" w:cs="Monaco"/>
                      <w:color w:val="000000"/>
                      <w:sz w:val="32"/>
                      <w:szCs w:val="32"/>
                      <w:lang w:val="en-US"/>
                    </w:rPr>
                  </w:rPrChange>
                </w:rPr>
                <w:t>Coronal</w:t>
              </w:r>
              <w:r w:rsidRPr="00A47B4C">
                <w:rPr>
                  <w:rFonts w:ascii="Monaco" w:hAnsi="Monaco" w:cs="Monaco"/>
                  <w:b/>
                  <w:bCs/>
                  <w:color w:val="000000"/>
                  <w:sz w:val="20"/>
                  <w:szCs w:val="20"/>
                  <w:lang w:val="en-US"/>
                  <w:rPrChange w:id="4051" w:author="Borja Gonzalez" w:date="2017-09-28T19:15: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4052" w:author="Borja Gonzalez" w:date="2017-09-28T19:15:00Z">
                    <w:rPr>
                      <w:rFonts w:ascii="Monaco" w:hAnsi="Monaco" w:cs="Monaco"/>
                      <w:color w:val="000000"/>
                      <w:sz w:val="32"/>
                      <w:szCs w:val="32"/>
                      <w:lang w:val="en-US"/>
                    </w:rPr>
                  </w:rPrChange>
                </w:rPr>
                <w:t>push</w:t>
              </w:r>
              <w:r w:rsidRPr="00A47B4C">
                <w:rPr>
                  <w:rFonts w:ascii="Monaco" w:hAnsi="Monaco" w:cs="Monaco"/>
                  <w:b/>
                  <w:bCs/>
                  <w:color w:val="000000"/>
                  <w:sz w:val="20"/>
                  <w:szCs w:val="20"/>
                  <w:lang w:val="en-US"/>
                  <w:rPrChange w:id="4053" w:author="Borja Gonzalez" w:date="2017-09-28T19:15:00Z">
                    <w:rPr>
                      <w:rFonts w:ascii="Monaco" w:hAnsi="Monaco" w:cs="Monaco"/>
                      <w:b/>
                      <w:bCs/>
                      <w:color w:val="000000"/>
                      <w:sz w:val="32"/>
                      <w:szCs w:val="32"/>
                      <w:lang w:val="en-US"/>
                    </w:rPr>
                  </w:rPrChange>
                </w:rPr>
                <w:t>(</w:t>
              </w:r>
              <w:r w:rsidRPr="00A47B4C">
                <w:rPr>
                  <w:rFonts w:ascii="Monaco" w:hAnsi="Monaco" w:cs="Monaco"/>
                  <w:color w:val="204A87"/>
                  <w:sz w:val="20"/>
                  <w:szCs w:val="20"/>
                  <w:lang w:val="en-US"/>
                  <w:rPrChange w:id="4054" w:author="Borja Gonzalez" w:date="2017-09-28T19:15:00Z">
                    <w:rPr>
                      <w:rFonts w:ascii="Monaco" w:hAnsi="Monaco" w:cs="Monaco"/>
                      <w:color w:val="204A87"/>
                      <w:sz w:val="32"/>
                      <w:szCs w:val="32"/>
                      <w:lang w:val="en-US"/>
                    </w:rPr>
                  </w:rPrChange>
                </w:rPr>
                <w:t>parseFloat</w:t>
              </w:r>
              <w:r w:rsidRPr="00A47B4C">
                <w:rPr>
                  <w:rFonts w:ascii="Monaco" w:hAnsi="Monaco" w:cs="Monaco"/>
                  <w:b/>
                  <w:bCs/>
                  <w:color w:val="000000"/>
                  <w:sz w:val="20"/>
                  <w:szCs w:val="20"/>
                  <w:lang w:val="en-US"/>
                  <w:rPrChange w:id="4055" w:author="Borja Gonzalez" w:date="2017-09-28T19:15: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4056" w:author="Borja Gonzalez" w:date="2017-09-28T19:15:00Z">
                    <w:rPr>
                      <w:rFonts w:ascii="Monaco" w:hAnsi="Monaco" w:cs="Monaco"/>
                      <w:color w:val="000000"/>
                      <w:sz w:val="32"/>
                      <w:szCs w:val="32"/>
                      <w:lang w:val="en-US"/>
                    </w:rPr>
                  </w:rPrChange>
                </w:rPr>
                <w:t>datos</w:t>
              </w:r>
              <w:r w:rsidRPr="00A47B4C">
                <w:rPr>
                  <w:rFonts w:ascii="Monaco" w:hAnsi="Monaco" w:cs="Monaco"/>
                  <w:b/>
                  <w:bCs/>
                  <w:color w:val="000000"/>
                  <w:sz w:val="20"/>
                  <w:szCs w:val="20"/>
                  <w:lang w:val="en-US"/>
                  <w:rPrChange w:id="4057" w:author="Borja Gonzalez" w:date="2017-09-28T19:15: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4058" w:author="Borja Gonzalez" w:date="2017-09-28T19:15:00Z">
                    <w:rPr>
                      <w:rFonts w:ascii="Monaco" w:hAnsi="Monaco" w:cs="Monaco"/>
                      <w:color w:val="000000"/>
                      <w:sz w:val="32"/>
                      <w:szCs w:val="32"/>
                      <w:lang w:val="en-US"/>
                    </w:rPr>
                  </w:rPrChange>
                </w:rPr>
                <w:t>i</w:t>
              </w:r>
              <w:r w:rsidRPr="00A47B4C">
                <w:rPr>
                  <w:rFonts w:ascii="Monaco" w:hAnsi="Monaco" w:cs="Monaco"/>
                  <w:b/>
                  <w:bCs/>
                  <w:color w:val="000000"/>
                  <w:sz w:val="20"/>
                  <w:szCs w:val="20"/>
                  <w:lang w:val="en-US"/>
                  <w:rPrChange w:id="4059" w:author="Borja Gonzalez" w:date="2017-09-28T19:15:00Z">
                    <w:rPr>
                      <w:rFonts w:ascii="Monaco" w:hAnsi="Monaco" w:cs="Monaco"/>
                      <w:b/>
                      <w:bCs/>
                      <w:color w:val="000000"/>
                      <w:sz w:val="32"/>
                      <w:szCs w:val="32"/>
                      <w:lang w:val="en-US"/>
                    </w:rPr>
                  </w:rPrChange>
                </w:rPr>
                <w:t>][</w:t>
              </w:r>
              <w:r w:rsidRPr="00A47B4C">
                <w:rPr>
                  <w:rFonts w:ascii="Monaco" w:hAnsi="Monaco" w:cs="Monaco"/>
                  <w:b/>
                  <w:bCs/>
                  <w:color w:val="0000CF"/>
                  <w:sz w:val="20"/>
                  <w:szCs w:val="20"/>
                  <w:lang w:val="en-US"/>
                  <w:rPrChange w:id="4060" w:author="Borja Gonzalez" w:date="2017-09-28T19:15:00Z">
                    <w:rPr>
                      <w:rFonts w:ascii="Monaco" w:hAnsi="Monaco" w:cs="Monaco"/>
                      <w:b/>
                      <w:bCs/>
                      <w:color w:val="0000CF"/>
                      <w:sz w:val="32"/>
                      <w:szCs w:val="32"/>
                      <w:lang w:val="en-US"/>
                    </w:rPr>
                  </w:rPrChange>
                </w:rPr>
                <w:t>1</w:t>
              </w:r>
              <w:r w:rsidRPr="00A47B4C">
                <w:rPr>
                  <w:rFonts w:ascii="Monaco" w:hAnsi="Monaco" w:cs="Monaco"/>
                  <w:b/>
                  <w:bCs/>
                  <w:color w:val="000000"/>
                  <w:sz w:val="20"/>
                  <w:szCs w:val="20"/>
                  <w:lang w:val="en-US"/>
                  <w:rPrChange w:id="4061" w:author="Borja Gonzalez" w:date="2017-09-28T19:15: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4062" w:author="Borja Gonzalez" w:date="2017-09-28T19:15:00Z">
                    <w:rPr>
                      <w:rFonts w:ascii="Monaco" w:hAnsi="Monaco" w:cs="Monaco"/>
                      <w:color w:val="000000"/>
                      <w:sz w:val="32"/>
                      <w:szCs w:val="32"/>
                      <w:lang w:val="en-US"/>
                    </w:rPr>
                  </w:rPrChange>
                </w:rPr>
                <w:t>toFixed</w:t>
              </w:r>
              <w:r w:rsidRPr="00A47B4C">
                <w:rPr>
                  <w:rFonts w:ascii="Monaco" w:hAnsi="Monaco" w:cs="Monaco"/>
                  <w:b/>
                  <w:bCs/>
                  <w:color w:val="000000"/>
                  <w:sz w:val="20"/>
                  <w:szCs w:val="20"/>
                  <w:lang w:val="en-US"/>
                  <w:rPrChange w:id="4063" w:author="Borja Gonzalez" w:date="2017-09-28T19:15:00Z">
                    <w:rPr>
                      <w:rFonts w:ascii="Monaco" w:hAnsi="Monaco" w:cs="Monaco"/>
                      <w:b/>
                      <w:bCs/>
                      <w:color w:val="000000"/>
                      <w:sz w:val="32"/>
                      <w:szCs w:val="32"/>
                      <w:lang w:val="en-US"/>
                    </w:rPr>
                  </w:rPrChange>
                </w:rPr>
                <w:t>(</w:t>
              </w:r>
              <w:r w:rsidRPr="00A47B4C">
                <w:rPr>
                  <w:rFonts w:ascii="Monaco" w:hAnsi="Monaco" w:cs="Monaco"/>
                  <w:b/>
                  <w:bCs/>
                  <w:color w:val="0000CF"/>
                  <w:sz w:val="20"/>
                  <w:szCs w:val="20"/>
                  <w:lang w:val="en-US"/>
                  <w:rPrChange w:id="4064" w:author="Borja Gonzalez" w:date="2017-09-28T19:15:00Z">
                    <w:rPr>
                      <w:rFonts w:ascii="Monaco" w:hAnsi="Monaco" w:cs="Monaco"/>
                      <w:b/>
                      <w:bCs/>
                      <w:color w:val="0000CF"/>
                      <w:sz w:val="32"/>
                      <w:szCs w:val="32"/>
                      <w:lang w:val="en-US"/>
                    </w:rPr>
                  </w:rPrChange>
                </w:rPr>
                <w:t>2</w:t>
              </w:r>
              <w:r w:rsidRPr="00A47B4C">
                <w:rPr>
                  <w:rFonts w:ascii="Monaco" w:hAnsi="Monaco" w:cs="Monaco"/>
                  <w:b/>
                  <w:bCs/>
                  <w:color w:val="000000"/>
                  <w:sz w:val="20"/>
                  <w:szCs w:val="20"/>
                  <w:lang w:val="en-US"/>
                  <w:rPrChange w:id="4065" w:author="Borja Gonzalez" w:date="2017-09-28T19:15:00Z">
                    <w:rPr>
                      <w:rFonts w:ascii="Monaco" w:hAnsi="Monaco" w:cs="Monaco"/>
                      <w:b/>
                      <w:bCs/>
                      <w:color w:val="000000"/>
                      <w:sz w:val="32"/>
                      <w:szCs w:val="32"/>
                      <w:lang w:val="en-US"/>
                    </w:rPr>
                  </w:rPrChange>
                </w:rPr>
                <w:t>));</w:t>
              </w:r>
            </w:ins>
          </w:p>
          <w:p w14:paraId="275320C8" w14:textId="77777777" w:rsidR="00A47B4C" w:rsidRPr="00A47B4C" w:rsidRDefault="00A47B4C" w:rsidP="00A47B4C">
            <w:pPr>
              <w:keepNext/>
              <w:keepLines/>
              <w:widowControl w:val="0"/>
              <w:autoSpaceDE w:val="0"/>
              <w:autoSpaceDN w:val="0"/>
              <w:adjustRightInd w:val="0"/>
              <w:spacing w:before="200"/>
              <w:outlineLvl w:val="4"/>
              <w:rPr>
                <w:ins w:id="4066" w:author="Borja Gonzalez" w:date="2017-09-28T19:15:00Z"/>
                <w:rFonts w:ascii="Monaco" w:hAnsi="Monaco" w:cs="Monaco"/>
                <w:sz w:val="20"/>
                <w:szCs w:val="20"/>
                <w:lang w:val="en-US"/>
                <w:rPrChange w:id="4067" w:author="Borja Gonzalez" w:date="2017-09-28T19:15:00Z">
                  <w:rPr>
                    <w:ins w:id="4068" w:author="Borja Gonzalez" w:date="2017-09-28T19:15:00Z"/>
                    <w:rFonts w:ascii="Monaco" w:eastAsiaTheme="majorEastAsia" w:hAnsi="Monaco" w:cs="Monaco"/>
                    <w:color w:val="243F60" w:themeColor="accent1" w:themeShade="7F"/>
                    <w:sz w:val="32"/>
                    <w:szCs w:val="32"/>
                    <w:lang w:val="en-US"/>
                  </w:rPr>
                </w:rPrChange>
              </w:rPr>
            </w:pPr>
            <w:ins w:id="4069" w:author="Borja Gonzalez" w:date="2017-09-28T19:15:00Z">
              <w:r w:rsidRPr="00A47B4C">
                <w:rPr>
                  <w:rFonts w:ascii="Monaco" w:hAnsi="Monaco" w:cs="Monaco"/>
                  <w:sz w:val="20"/>
                  <w:szCs w:val="20"/>
                  <w:lang w:val="en-US"/>
                  <w:rPrChange w:id="4070" w:author="Borja Gonzalez" w:date="2017-09-28T19:15:00Z">
                    <w:rPr>
                      <w:rFonts w:ascii="Monaco" w:hAnsi="Monaco" w:cs="Monaco"/>
                      <w:sz w:val="32"/>
                      <w:szCs w:val="32"/>
                      <w:lang w:val="en-US"/>
                    </w:rPr>
                  </w:rPrChange>
                </w:rPr>
                <w:t xml:space="preserve">        </w:t>
              </w:r>
              <w:r w:rsidRPr="00A47B4C">
                <w:rPr>
                  <w:rFonts w:ascii="Monaco" w:hAnsi="Monaco" w:cs="Monaco"/>
                  <w:color w:val="000000"/>
                  <w:sz w:val="20"/>
                  <w:szCs w:val="20"/>
                  <w:lang w:val="en-US"/>
                  <w:rPrChange w:id="4071" w:author="Borja Gonzalez" w:date="2017-09-28T19:15:00Z">
                    <w:rPr>
                      <w:rFonts w:ascii="Monaco" w:hAnsi="Monaco" w:cs="Monaco"/>
                      <w:color w:val="000000"/>
                      <w:sz w:val="32"/>
                      <w:szCs w:val="32"/>
                      <w:lang w:val="en-US"/>
                    </w:rPr>
                  </w:rPrChange>
                </w:rPr>
                <w:t>Sagital</w:t>
              </w:r>
              <w:r w:rsidRPr="00A47B4C">
                <w:rPr>
                  <w:rFonts w:ascii="Monaco" w:hAnsi="Monaco" w:cs="Monaco"/>
                  <w:b/>
                  <w:bCs/>
                  <w:color w:val="000000"/>
                  <w:sz w:val="20"/>
                  <w:szCs w:val="20"/>
                  <w:lang w:val="en-US"/>
                  <w:rPrChange w:id="4072" w:author="Borja Gonzalez" w:date="2017-09-28T19:15: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4073" w:author="Borja Gonzalez" w:date="2017-09-28T19:15:00Z">
                    <w:rPr>
                      <w:rFonts w:ascii="Monaco" w:hAnsi="Monaco" w:cs="Monaco"/>
                      <w:color w:val="000000"/>
                      <w:sz w:val="32"/>
                      <w:szCs w:val="32"/>
                      <w:lang w:val="en-US"/>
                    </w:rPr>
                  </w:rPrChange>
                </w:rPr>
                <w:t>push</w:t>
              </w:r>
              <w:r w:rsidRPr="00A47B4C">
                <w:rPr>
                  <w:rFonts w:ascii="Monaco" w:hAnsi="Monaco" w:cs="Monaco"/>
                  <w:b/>
                  <w:bCs/>
                  <w:color w:val="000000"/>
                  <w:sz w:val="20"/>
                  <w:szCs w:val="20"/>
                  <w:lang w:val="en-US"/>
                  <w:rPrChange w:id="4074" w:author="Borja Gonzalez" w:date="2017-09-28T19:15:00Z">
                    <w:rPr>
                      <w:rFonts w:ascii="Monaco" w:hAnsi="Monaco" w:cs="Monaco"/>
                      <w:b/>
                      <w:bCs/>
                      <w:color w:val="000000"/>
                      <w:sz w:val="32"/>
                      <w:szCs w:val="32"/>
                      <w:lang w:val="en-US"/>
                    </w:rPr>
                  </w:rPrChange>
                </w:rPr>
                <w:t>(</w:t>
              </w:r>
              <w:r w:rsidRPr="00A47B4C">
                <w:rPr>
                  <w:rFonts w:ascii="Monaco" w:hAnsi="Monaco" w:cs="Monaco"/>
                  <w:color w:val="204A87"/>
                  <w:sz w:val="20"/>
                  <w:szCs w:val="20"/>
                  <w:lang w:val="en-US"/>
                  <w:rPrChange w:id="4075" w:author="Borja Gonzalez" w:date="2017-09-28T19:15:00Z">
                    <w:rPr>
                      <w:rFonts w:ascii="Monaco" w:hAnsi="Monaco" w:cs="Monaco"/>
                      <w:color w:val="204A87"/>
                      <w:sz w:val="32"/>
                      <w:szCs w:val="32"/>
                      <w:lang w:val="en-US"/>
                    </w:rPr>
                  </w:rPrChange>
                </w:rPr>
                <w:t>parseFloat</w:t>
              </w:r>
              <w:r w:rsidRPr="00A47B4C">
                <w:rPr>
                  <w:rFonts w:ascii="Monaco" w:hAnsi="Monaco" w:cs="Monaco"/>
                  <w:b/>
                  <w:bCs/>
                  <w:color w:val="000000"/>
                  <w:sz w:val="20"/>
                  <w:szCs w:val="20"/>
                  <w:lang w:val="en-US"/>
                  <w:rPrChange w:id="4076" w:author="Borja Gonzalez" w:date="2017-09-28T19:15: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4077" w:author="Borja Gonzalez" w:date="2017-09-28T19:15:00Z">
                    <w:rPr>
                      <w:rFonts w:ascii="Monaco" w:hAnsi="Monaco" w:cs="Monaco"/>
                      <w:color w:val="000000"/>
                      <w:sz w:val="32"/>
                      <w:szCs w:val="32"/>
                      <w:lang w:val="en-US"/>
                    </w:rPr>
                  </w:rPrChange>
                </w:rPr>
                <w:t>datos</w:t>
              </w:r>
              <w:r w:rsidRPr="00A47B4C">
                <w:rPr>
                  <w:rFonts w:ascii="Monaco" w:hAnsi="Monaco" w:cs="Monaco"/>
                  <w:b/>
                  <w:bCs/>
                  <w:color w:val="000000"/>
                  <w:sz w:val="20"/>
                  <w:szCs w:val="20"/>
                  <w:lang w:val="en-US"/>
                  <w:rPrChange w:id="4078" w:author="Borja Gonzalez" w:date="2017-09-28T19:15: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4079" w:author="Borja Gonzalez" w:date="2017-09-28T19:15:00Z">
                    <w:rPr>
                      <w:rFonts w:ascii="Monaco" w:hAnsi="Monaco" w:cs="Monaco"/>
                      <w:color w:val="000000"/>
                      <w:sz w:val="32"/>
                      <w:szCs w:val="32"/>
                      <w:lang w:val="en-US"/>
                    </w:rPr>
                  </w:rPrChange>
                </w:rPr>
                <w:t>i</w:t>
              </w:r>
              <w:r w:rsidRPr="00A47B4C">
                <w:rPr>
                  <w:rFonts w:ascii="Monaco" w:hAnsi="Monaco" w:cs="Monaco"/>
                  <w:b/>
                  <w:bCs/>
                  <w:color w:val="000000"/>
                  <w:sz w:val="20"/>
                  <w:szCs w:val="20"/>
                  <w:lang w:val="en-US"/>
                  <w:rPrChange w:id="4080" w:author="Borja Gonzalez" w:date="2017-09-28T19:15:00Z">
                    <w:rPr>
                      <w:rFonts w:ascii="Monaco" w:hAnsi="Monaco" w:cs="Monaco"/>
                      <w:b/>
                      <w:bCs/>
                      <w:color w:val="000000"/>
                      <w:sz w:val="32"/>
                      <w:szCs w:val="32"/>
                      <w:lang w:val="en-US"/>
                    </w:rPr>
                  </w:rPrChange>
                </w:rPr>
                <w:t>][</w:t>
              </w:r>
              <w:r w:rsidRPr="00A47B4C">
                <w:rPr>
                  <w:rFonts w:ascii="Monaco" w:hAnsi="Monaco" w:cs="Monaco"/>
                  <w:b/>
                  <w:bCs/>
                  <w:color w:val="0000CF"/>
                  <w:sz w:val="20"/>
                  <w:szCs w:val="20"/>
                  <w:lang w:val="en-US"/>
                  <w:rPrChange w:id="4081" w:author="Borja Gonzalez" w:date="2017-09-28T19:15:00Z">
                    <w:rPr>
                      <w:rFonts w:ascii="Monaco" w:hAnsi="Monaco" w:cs="Monaco"/>
                      <w:b/>
                      <w:bCs/>
                      <w:color w:val="0000CF"/>
                      <w:sz w:val="32"/>
                      <w:szCs w:val="32"/>
                      <w:lang w:val="en-US"/>
                    </w:rPr>
                  </w:rPrChange>
                </w:rPr>
                <w:t>2</w:t>
              </w:r>
              <w:r w:rsidRPr="00A47B4C">
                <w:rPr>
                  <w:rFonts w:ascii="Monaco" w:hAnsi="Monaco" w:cs="Monaco"/>
                  <w:b/>
                  <w:bCs/>
                  <w:color w:val="000000"/>
                  <w:sz w:val="20"/>
                  <w:szCs w:val="20"/>
                  <w:lang w:val="en-US"/>
                  <w:rPrChange w:id="4082" w:author="Borja Gonzalez" w:date="2017-09-28T19:15: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4083" w:author="Borja Gonzalez" w:date="2017-09-28T19:15:00Z">
                    <w:rPr>
                      <w:rFonts w:ascii="Monaco" w:hAnsi="Monaco" w:cs="Monaco"/>
                      <w:color w:val="000000"/>
                      <w:sz w:val="32"/>
                      <w:szCs w:val="32"/>
                      <w:lang w:val="en-US"/>
                    </w:rPr>
                  </w:rPrChange>
                </w:rPr>
                <w:t>toFixed</w:t>
              </w:r>
              <w:r w:rsidRPr="00A47B4C">
                <w:rPr>
                  <w:rFonts w:ascii="Monaco" w:hAnsi="Monaco" w:cs="Monaco"/>
                  <w:b/>
                  <w:bCs/>
                  <w:color w:val="000000"/>
                  <w:sz w:val="20"/>
                  <w:szCs w:val="20"/>
                  <w:lang w:val="en-US"/>
                  <w:rPrChange w:id="4084" w:author="Borja Gonzalez" w:date="2017-09-28T19:15:00Z">
                    <w:rPr>
                      <w:rFonts w:ascii="Monaco" w:hAnsi="Monaco" w:cs="Monaco"/>
                      <w:b/>
                      <w:bCs/>
                      <w:color w:val="000000"/>
                      <w:sz w:val="32"/>
                      <w:szCs w:val="32"/>
                      <w:lang w:val="en-US"/>
                    </w:rPr>
                  </w:rPrChange>
                </w:rPr>
                <w:t>(</w:t>
              </w:r>
              <w:r w:rsidRPr="00A47B4C">
                <w:rPr>
                  <w:rFonts w:ascii="Monaco" w:hAnsi="Monaco" w:cs="Monaco"/>
                  <w:b/>
                  <w:bCs/>
                  <w:color w:val="0000CF"/>
                  <w:sz w:val="20"/>
                  <w:szCs w:val="20"/>
                  <w:lang w:val="en-US"/>
                  <w:rPrChange w:id="4085" w:author="Borja Gonzalez" w:date="2017-09-28T19:15:00Z">
                    <w:rPr>
                      <w:rFonts w:ascii="Monaco" w:hAnsi="Monaco" w:cs="Monaco"/>
                      <w:b/>
                      <w:bCs/>
                      <w:color w:val="0000CF"/>
                      <w:sz w:val="32"/>
                      <w:szCs w:val="32"/>
                      <w:lang w:val="en-US"/>
                    </w:rPr>
                  </w:rPrChange>
                </w:rPr>
                <w:t>2</w:t>
              </w:r>
              <w:r w:rsidRPr="00A47B4C">
                <w:rPr>
                  <w:rFonts w:ascii="Monaco" w:hAnsi="Monaco" w:cs="Monaco"/>
                  <w:b/>
                  <w:bCs/>
                  <w:color w:val="000000"/>
                  <w:sz w:val="20"/>
                  <w:szCs w:val="20"/>
                  <w:lang w:val="en-US"/>
                  <w:rPrChange w:id="4086" w:author="Borja Gonzalez" w:date="2017-09-28T19:15:00Z">
                    <w:rPr>
                      <w:rFonts w:ascii="Monaco" w:hAnsi="Monaco" w:cs="Monaco"/>
                      <w:b/>
                      <w:bCs/>
                      <w:color w:val="000000"/>
                      <w:sz w:val="32"/>
                      <w:szCs w:val="32"/>
                      <w:lang w:val="en-US"/>
                    </w:rPr>
                  </w:rPrChange>
                </w:rPr>
                <w:t>));</w:t>
              </w:r>
            </w:ins>
          </w:p>
          <w:p w14:paraId="3B1D726C" w14:textId="77777777" w:rsidR="00A47B4C" w:rsidRPr="00A47B4C" w:rsidRDefault="00A47B4C" w:rsidP="00A47B4C">
            <w:pPr>
              <w:keepNext/>
              <w:keepLines/>
              <w:widowControl w:val="0"/>
              <w:autoSpaceDE w:val="0"/>
              <w:autoSpaceDN w:val="0"/>
              <w:adjustRightInd w:val="0"/>
              <w:spacing w:before="200"/>
              <w:outlineLvl w:val="4"/>
              <w:rPr>
                <w:ins w:id="4087" w:author="Borja Gonzalez" w:date="2017-09-28T19:15:00Z"/>
                <w:rFonts w:ascii="Monaco" w:hAnsi="Monaco" w:cs="Monaco"/>
                <w:sz w:val="20"/>
                <w:szCs w:val="20"/>
                <w:lang w:val="en-US"/>
                <w:rPrChange w:id="4088" w:author="Borja Gonzalez" w:date="2017-09-28T19:15:00Z">
                  <w:rPr>
                    <w:ins w:id="4089" w:author="Borja Gonzalez" w:date="2017-09-28T19:15:00Z"/>
                    <w:rFonts w:ascii="Monaco" w:eastAsiaTheme="majorEastAsia" w:hAnsi="Monaco" w:cs="Monaco"/>
                    <w:color w:val="243F60" w:themeColor="accent1" w:themeShade="7F"/>
                    <w:sz w:val="32"/>
                    <w:szCs w:val="32"/>
                    <w:lang w:val="en-US"/>
                  </w:rPr>
                </w:rPrChange>
              </w:rPr>
            </w:pPr>
            <w:ins w:id="4090" w:author="Borja Gonzalez" w:date="2017-09-28T19:15:00Z">
              <w:r w:rsidRPr="00A47B4C">
                <w:rPr>
                  <w:rFonts w:ascii="Monaco" w:hAnsi="Monaco" w:cs="Monaco"/>
                  <w:sz w:val="20"/>
                  <w:szCs w:val="20"/>
                  <w:lang w:val="en-US"/>
                  <w:rPrChange w:id="4091" w:author="Borja Gonzalez" w:date="2017-09-28T19:15:00Z">
                    <w:rPr>
                      <w:rFonts w:ascii="Monaco" w:hAnsi="Monaco" w:cs="Monaco"/>
                      <w:sz w:val="32"/>
                      <w:szCs w:val="32"/>
                      <w:lang w:val="en-US"/>
                    </w:rPr>
                  </w:rPrChange>
                </w:rPr>
                <w:t xml:space="preserve">        </w:t>
              </w:r>
              <w:r w:rsidRPr="00A47B4C">
                <w:rPr>
                  <w:rFonts w:ascii="Monaco" w:hAnsi="Monaco" w:cs="Monaco"/>
                  <w:color w:val="000000"/>
                  <w:sz w:val="20"/>
                  <w:szCs w:val="20"/>
                  <w:lang w:val="en-US"/>
                  <w:rPrChange w:id="4092" w:author="Borja Gonzalez" w:date="2017-09-28T19:15:00Z">
                    <w:rPr>
                      <w:rFonts w:ascii="Monaco" w:hAnsi="Monaco" w:cs="Monaco"/>
                      <w:color w:val="000000"/>
                      <w:sz w:val="32"/>
                      <w:szCs w:val="32"/>
                      <w:lang w:val="en-US"/>
                    </w:rPr>
                  </w:rPrChange>
                </w:rPr>
                <w:t>Transversal</w:t>
              </w:r>
              <w:r w:rsidRPr="00A47B4C">
                <w:rPr>
                  <w:rFonts w:ascii="Monaco" w:hAnsi="Monaco" w:cs="Monaco"/>
                  <w:b/>
                  <w:bCs/>
                  <w:color w:val="000000"/>
                  <w:sz w:val="20"/>
                  <w:szCs w:val="20"/>
                  <w:lang w:val="en-US"/>
                  <w:rPrChange w:id="4093" w:author="Borja Gonzalez" w:date="2017-09-28T19:15: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4094" w:author="Borja Gonzalez" w:date="2017-09-28T19:15:00Z">
                    <w:rPr>
                      <w:rFonts w:ascii="Monaco" w:hAnsi="Monaco" w:cs="Monaco"/>
                      <w:color w:val="000000"/>
                      <w:sz w:val="32"/>
                      <w:szCs w:val="32"/>
                      <w:lang w:val="en-US"/>
                    </w:rPr>
                  </w:rPrChange>
                </w:rPr>
                <w:t>push</w:t>
              </w:r>
              <w:r w:rsidRPr="00A47B4C">
                <w:rPr>
                  <w:rFonts w:ascii="Monaco" w:hAnsi="Monaco" w:cs="Monaco"/>
                  <w:b/>
                  <w:bCs/>
                  <w:color w:val="000000"/>
                  <w:sz w:val="20"/>
                  <w:szCs w:val="20"/>
                  <w:lang w:val="en-US"/>
                  <w:rPrChange w:id="4095" w:author="Borja Gonzalez" w:date="2017-09-28T19:15:00Z">
                    <w:rPr>
                      <w:rFonts w:ascii="Monaco" w:hAnsi="Monaco" w:cs="Monaco"/>
                      <w:b/>
                      <w:bCs/>
                      <w:color w:val="000000"/>
                      <w:sz w:val="32"/>
                      <w:szCs w:val="32"/>
                      <w:lang w:val="en-US"/>
                    </w:rPr>
                  </w:rPrChange>
                </w:rPr>
                <w:t>(</w:t>
              </w:r>
              <w:r w:rsidRPr="00A47B4C">
                <w:rPr>
                  <w:rFonts w:ascii="Monaco" w:hAnsi="Monaco" w:cs="Monaco"/>
                  <w:color w:val="204A87"/>
                  <w:sz w:val="20"/>
                  <w:szCs w:val="20"/>
                  <w:lang w:val="en-US"/>
                  <w:rPrChange w:id="4096" w:author="Borja Gonzalez" w:date="2017-09-28T19:15:00Z">
                    <w:rPr>
                      <w:rFonts w:ascii="Monaco" w:hAnsi="Monaco" w:cs="Monaco"/>
                      <w:color w:val="204A87"/>
                      <w:sz w:val="32"/>
                      <w:szCs w:val="32"/>
                      <w:lang w:val="en-US"/>
                    </w:rPr>
                  </w:rPrChange>
                </w:rPr>
                <w:t>parseFloat</w:t>
              </w:r>
              <w:r w:rsidRPr="00A47B4C">
                <w:rPr>
                  <w:rFonts w:ascii="Monaco" w:hAnsi="Monaco" w:cs="Monaco"/>
                  <w:b/>
                  <w:bCs/>
                  <w:color w:val="000000"/>
                  <w:sz w:val="20"/>
                  <w:szCs w:val="20"/>
                  <w:lang w:val="en-US"/>
                  <w:rPrChange w:id="4097" w:author="Borja Gonzalez" w:date="2017-09-28T19:15: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4098" w:author="Borja Gonzalez" w:date="2017-09-28T19:15:00Z">
                    <w:rPr>
                      <w:rFonts w:ascii="Monaco" w:hAnsi="Monaco" w:cs="Monaco"/>
                      <w:color w:val="000000"/>
                      <w:sz w:val="32"/>
                      <w:szCs w:val="32"/>
                      <w:lang w:val="en-US"/>
                    </w:rPr>
                  </w:rPrChange>
                </w:rPr>
                <w:t>datos</w:t>
              </w:r>
              <w:r w:rsidRPr="00A47B4C">
                <w:rPr>
                  <w:rFonts w:ascii="Monaco" w:hAnsi="Monaco" w:cs="Monaco"/>
                  <w:b/>
                  <w:bCs/>
                  <w:color w:val="000000"/>
                  <w:sz w:val="20"/>
                  <w:szCs w:val="20"/>
                  <w:lang w:val="en-US"/>
                  <w:rPrChange w:id="4099" w:author="Borja Gonzalez" w:date="2017-09-28T19:15: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4100" w:author="Borja Gonzalez" w:date="2017-09-28T19:15:00Z">
                    <w:rPr>
                      <w:rFonts w:ascii="Monaco" w:hAnsi="Monaco" w:cs="Monaco"/>
                      <w:color w:val="000000"/>
                      <w:sz w:val="32"/>
                      <w:szCs w:val="32"/>
                      <w:lang w:val="en-US"/>
                    </w:rPr>
                  </w:rPrChange>
                </w:rPr>
                <w:t>i</w:t>
              </w:r>
              <w:r w:rsidRPr="00A47B4C">
                <w:rPr>
                  <w:rFonts w:ascii="Monaco" w:hAnsi="Monaco" w:cs="Monaco"/>
                  <w:b/>
                  <w:bCs/>
                  <w:color w:val="000000"/>
                  <w:sz w:val="20"/>
                  <w:szCs w:val="20"/>
                  <w:lang w:val="en-US"/>
                  <w:rPrChange w:id="4101" w:author="Borja Gonzalez" w:date="2017-09-28T19:15:00Z">
                    <w:rPr>
                      <w:rFonts w:ascii="Monaco" w:hAnsi="Monaco" w:cs="Monaco"/>
                      <w:b/>
                      <w:bCs/>
                      <w:color w:val="000000"/>
                      <w:sz w:val="32"/>
                      <w:szCs w:val="32"/>
                      <w:lang w:val="en-US"/>
                    </w:rPr>
                  </w:rPrChange>
                </w:rPr>
                <w:t>][</w:t>
              </w:r>
              <w:r w:rsidRPr="00A47B4C">
                <w:rPr>
                  <w:rFonts w:ascii="Monaco" w:hAnsi="Monaco" w:cs="Monaco"/>
                  <w:b/>
                  <w:bCs/>
                  <w:color w:val="0000CF"/>
                  <w:sz w:val="20"/>
                  <w:szCs w:val="20"/>
                  <w:lang w:val="en-US"/>
                  <w:rPrChange w:id="4102" w:author="Borja Gonzalez" w:date="2017-09-28T19:15:00Z">
                    <w:rPr>
                      <w:rFonts w:ascii="Monaco" w:hAnsi="Monaco" w:cs="Monaco"/>
                      <w:b/>
                      <w:bCs/>
                      <w:color w:val="0000CF"/>
                      <w:sz w:val="32"/>
                      <w:szCs w:val="32"/>
                      <w:lang w:val="en-US"/>
                    </w:rPr>
                  </w:rPrChange>
                </w:rPr>
                <w:t>3</w:t>
              </w:r>
              <w:r w:rsidRPr="00A47B4C">
                <w:rPr>
                  <w:rFonts w:ascii="Monaco" w:hAnsi="Monaco" w:cs="Monaco"/>
                  <w:b/>
                  <w:bCs/>
                  <w:color w:val="000000"/>
                  <w:sz w:val="20"/>
                  <w:szCs w:val="20"/>
                  <w:lang w:val="en-US"/>
                  <w:rPrChange w:id="4103" w:author="Borja Gonzalez" w:date="2017-09-28T19:15: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4104" w:author="Borja Gonzalez" w:date="2017-09-28T19:15:00Z">
                    <w:rPr>
                      <w:rFonts w:ascii="Monaco" w:hAnsi="Monaco" w:cs="Monaco"/>
                      <w:color w:val="000000"/>
                      <w:sz w:val="32"/>
                      <w:szCs w:val="32"/>
                      <w:lang w:val="en-US"/>
                    </w:rPr>
                  </w:rPrChange>
                </w:rPr>
                <w:t>toFixed</w:t>
              </w:r>
              <w:r w:rsidRPr="00A47B4C">
                <w:rPr>
                  <w:rFonts w:ascii="Monaco" w:hAnsi="Monaco" w:cs="Monaco"/>
                  <w:b/>
                  <w:bCs/>
                  <w:color w:val="000000"/>
                  <w:sz w:val="20"/>
                  <w:szCs w:val="20"/>
                  <w:lang w:val="en-US"/>
                  <w:rPrChange w:id="4105" w:author="Borja Gonzalez" w:date="2017-09-28T19:15:00Z">
                    <w:rPr>
                      <w:rFonts w:ascii="Monaco" w:hAnsi="Monaco" w:cs="Monaco"/>
                      <w:b/>
                      <w:bCs/>
                      <w:color w:val="000000"/>
                      <w:sz w:val="32"/>
                      <w:szCs w:val="32"/>
                      <w:lang w:val="en-US"/>
                    </w:rPr>
                  </w:rPrChange>
                </w:rPr>
                <w:t>(</w:t>
              </w:r>
              <w:r w:rsidRPr="00A47B4C">
                <w:rPr>
                  <w:rFonts w:ascii="Monaco" w:hAnsi="Monaco" w:cs="Monaco"/>
                  <w:b/>
                  <w:bCs/>
                  <w:color w:val="0000CF"/>
                  <w:sz w:val="20"/>
                  <w:szCs w:val="20"/>
                  <w:lang w:val="en-US"/>
                  <w:rPrChange w:id="4106" w:author="Borja Gonzalez" w:date="2017-09-28T19:15:00Z">
                    <w:rPr>
                      <w:rFonts w:ascii="Monaco" w:hAnsi="Monaco" w:cs="Monaco"/>
                      <w:b/>
                      <w:bCs/>
                      <w:color w:val="0000CF"/>
                      <w:sz w:val="32"/>
                      <w:szCs w:val="32"/>
                      <w:lang w:val="en-US"/>
                    </w:rPr>
                  </w:rPrChange>
                </w:rPr>
                <w:t>2</w:t>
              </w:r>
              <w:r w:rsidRPr="00A47B4C">
                <w:rPr>
                  <w:rFonts w:ascii="Monaco" w:hAnsi="Monaco" w:cs="Monaco"/>
                  <w:b/>
                  <w:bCs/>
                  <w:color w:val="000000"/>
                  <w:sz w:val="20"/>
                  <w:szCs w:val="20"/>
                  <w:lang w:val="en-US"/>
                  <w:rPrChange w:id="4107" w:author="Borja Gonzalez" w:date="2017-09-28T19:15:00Z">
                    <w:rPr>
                      <w:rFonts w:ascii="Monaco" w:hAnsi="Monaco" w:cs="Monaco"/>
                      <w:b/>
                      <w:bCs/>
                      <w:color w:val="000000"/>
                      <w:sz w:val="32"/>
                      <w:szCs w:val="32"/>
                      <w:lang w:val="en-US"/>
                    </w:rPr>
                  </w:rPrChange>
                </w:rPr>
                <w:t>));</w:t>
              </w:r>
            </w:ins>
          </w:p>
          <w:p w14:paraId="73BB63EF" w14:textId="77777777" w:rsidR="00A47B4C" w:rsidRPr="00A47B4C" w:rsidRDefault="00A47B4C" w:rsidP="00A47B4C">
            <w:pPr>
              <w:keepNext/>
              <w:keepLines/>
              <w:widowControl w:val="0"/>
              <w:autoSpaceDE w:val="0"/>
              <w:autoSpaceDN w:val="0"/>
              <w:adjustRightInd w:val="0"/>
              <w:spacing w:before="200"/>
              <w:outlineLvl w:val="4"/>
              <w:rPr>
                <w:ins w:id="4108" w:author="Borja Gonzalez" w:date="2017-09-28T19:15:00Z"/>
                <w:rFonts w:ascii="Monaco" w:hAnsi="Monaco" w:cs="Monaco"/>
                <w:sz w:val="20"/>
                <w:szCs w:val="20"/>
                <w:lang w:val="en-US"/>
                <w:rPrChange w:id="4109" w:author="Borja Gonzalez" w:date="2017-09-28T19:15:00Z">
                  <w:rPr>
                    <w:ins w:id="4110" w:author="Borja Gonzalez" w:date="2017-09-28T19:15:00Z"/>
                    <w:rFonts w:ascii="Monaco" w:eastAsiaTheme="majorEastAsia" w:hAnsi="Monaco" w:cs="Monaco"/>
                    <w:color w:val="243F60" w:themeColor="accent1" w:themeShade="7F"/>
                    <w:sz w:val="32"/>
                    <w:szCs w:val="32"/>
                    <w:lang w:val="en-US"/>
                  </w:rPr>
                </w:rPrChange>
              </w:rPr>
            </w:pPr>
            <w:ins w:id="4111" w:author="Borja Gonzalez" w:date="2017-09-28T19:15:00Z">
              <w:r w:rsidRPr="00A47B4C">
                <w:rPr>
                  <w:rFonts w:ascii="Monaco" w:hAnsi="Monaco" w:cs="Monaco"/>
                  <w:sz w:val="20"/>
                  <w:szCs w:val="20"/>
                  <w:lang w:val="en-US"/>
                  <w:rPrChange w:id="4112" w:author="Borja Gonzalez" w:date="2017-09-28T19:15:00Z">
                    <w:rPr>
                      <w:rFonts w:ascii="Monaco" w:hAnsi="Monaco" w:cs="Monaco"/>
                      <w:sz w:val="32"/>
                      <w:szCs w:val="32"/>
                      <w:lang w:val="en-US"/>
                    </w:rPr>
                  </w:rPrChange>
                </w:rPr>
                <w:t xml:space="preserve">    </w:t>
              </w:r>
              <w:r w:rsidRPr="00A47B4C">
                <w:rPr>
                  <w:rFonts w:ascii="Monaco" w:hAnsi="Monaco" w:cs="Monaco"/>
                  <w:b/>
                  <w:bCs/>
                  <w:color w:val="000000"/>
                  <w:sz w:val="20"/>
                  <w:szCs w:val="20"/>
                  <w:lang w:val="en-US"/>
                  <w:rPrChange w:id="4113" w:author="Borja Gonzalez" w:date="2017-09-28T19:15:00Z">
                    <w:rPr>
                      <w:rFonts w:ascii="Monaco" w:hAnsi="Monaco" w:cs="Monaco"/>
                      <w:b/>
                      <w:bCs/>
                      <w:color w:val="000000"/>
                      <w:sz w:val="32"/>
                      <w:szCs w:val="32"/>
                      <w:lang w:val="en-US"/>
                    </w:rPr>
                  </w:rPrChange>
                </w:rPr>
                <w:t>}</w:t>
              </w:r>
            </w:ins>
          </w:p>
          <w:p w14:paraId="76F5CBB2" w14:textId="77777777" w:rsidR="00A47B4C" w:rsidRPr="00A47B4C" w:rsidRDefault="00A47B4C" w:rsidP="00A47B4C">
            <w:pPr>
              <w:widowControl w:val="0"/>
              <w:autoSpaceDE w:val="0"/>
              <w:autoSpaceDN w:val="0"/>
              <w:adjustRightInd w:val="0"/>
              <w:rPr>
                <w:ins w:id="4114" w:author="Borja Gonzalez" w:date="2017-09-28T19:15:00Z"/>
                <w:rFonts w:ascii="Monaco" w:hAnsi="Monaco" w:cs="Monaco"/>
                <w:sz w:val="20"/>
                <w:szCs w:val="20"/>
                <w:lang w:val="en-US"/>
                <w:rPrChange w:id="4115" w:author="Borja Gonzalez" w:date="2017-09-28T19:15:00Z">
                  <w:rPr>
                    <w:ins w:id="4116" w:author="Borja Gonzalez" w:date="2017-09-28T19:15:00Z"/>
                    <w:rFonts w:ascii="Monaco" w:hAnsi="Monaco" w:cs="Monaco"/>
                    <w:sz w:val="32"/>
                    <w:szCs w:val="32"/>
                    <w:lang w:val="en-US"/>
                  </w:rPr>
                </w:rPrChange>
              </w:rPr>
            </w:pPr>
          </w:p>
          <w:p w14:paraId="4E945FE1" w14:textId="77777777" w:rsidR="00A47B4C" w:rsidRPr="00A47B4C" w:rsidRDefault="00A47B4C" w:rsidP="00A47B4C">
            <w:pPr>
              <w:keepNext/>
              <w:keepLines/>
              <w:widowControl w:val="0"/>
              <w:autoSpaceDE w:val="0"/>
              <w:autoSpaceDN w:val="0"/>
              <w:adjustRightInd w:val="0"/>
              <w:spacing w:before="200"/>
              <w:outlineLvl w:val="4"/>
              <w:rPr>
                <w:ins w:id="4117" w:author="Borja Gonzalez" w:date="2017-09-28T19:15:00Z"/>
                <w:rFonts w:ascii="Monaco" w:hAnsi="Monaco" w:cs="Monaco"/>
                <w:sz w:val="20"/>
                <w:szCs w:val="20"/>
                <w:lang w:val="en-US"/>
                <w:rPrChange w:id="4118" w:author="Borja Gonzalez" w:date="2017-09-28T19:15:00Z">
                  <w:rPr>
                    <w:ins w:id="4119" w:author="Borja Gonzalez" w:date="2017-09-28T19:15:00Z"/>
                    <w:rFonts w:ascii="Monaco" w:eastAsiaTheme="majorEastAsia" w:hAnsi="Monaco" w:cs="Monaco"/>
                    <w:color w:val="243F60" w:themeColor="accent1" w:themeShade="7F"/>
                    <w:sz w:val="32"/>
                    <w:szCs w:val="32"/>
                    <w:lang w:val="en-US"/>
                  </w:rPr>
                </w:rPrChange>
              </w:rPr>
            </w:pPr>
            <w:ins w:id="4120" w:author="Borja Gonzalez" w:date="2017-09-28T19:15:00Z">
              <w:r w:rsidRPr="00A47B4C">
                <w:rPr>
                  <w:rFonts w:ascii="Monaco" w:hAnsi="Monaco" w:cs="Monaco"/>
                  <w:sz w:val="20"/>
                  <w:szCs w:val="20"/>
                  <w:lang w:val="en-US"/>
                  <w:rPrChange w:id="4121" w:author="Borja Gonzalez" w:date="2017-09-28T19:15:00Z">
                    <w:rPr>
                      <w:rFonts w:ascii="Monaco" w:hAnsi="Monaco" w:cs="Monaco"/>
                      <w:sz w:val="32"/>
                      <w:szCs w:val="32"/>
                      <w:lang w:val="en-US"/>
                    </w:rPr>
                  </w:rPrChange>
                </w:rPr>
                <w:t xml:space="preserve">    </w:t>
              </w:r>
              <w:r w:rsidRPr="00A47B4C">
                <w:rPr>
                  <w:rFonts w:ascii="Monaco" w:hAnsi="Monaco" w:cs="Monaco"/>
                  <w:b/>
                  <w:bCs/>
                  <w:color w:val="204A87"/>
                  <w:sz w:val="20"/>
                  <w:szCs w:val="20"/>
                  <w:lang w:val="en-US"/>
                  <w:rPrChange w:id="4122" w:author="Borja Gonzalez" w:date="2017-09-28T19:15:00Z">
                    <w:rPr>
                      <w:rFonts w:ascii="Monaco" w:hAnsi="Monaco" w:cs="Monaco"/>
                      <w:b/>
                      <w:bCs/>
                      <w:color w:val="204A87"/>
                      <w:sz w:val="32"/>
                      <w:szCs w:val="32"/>
                      <w:lang w:val="en-US"/>
                    </w:rPr>
                  </w:rPrChange>
                </w:rPr>
                <w:t>var</w:t>
              </w:r>
              <w:r w:rsidRPr="00A47B4C">
                <w:rPr>
                  <w:rFonts w:ascii="Monaco" w:hAnsi="Monaco" w:cs="Monaco"/>
                  <w:sz w:val="20"/>
                  <w:szCs w:val="20"/>
                  <w:lang w:val="en-US"/>
                  <w:rPrChange w:id="4123" w:author="Borja Gonzalez" w:date="2017-09-28T19:15:00Z">
                    <w:rPr>
                      <w:rFonts w:ascii="Monaco" w:hAnsi="Monaco" w:cs="Monaco"/>
                      <w:sz w:val="32"/>
                      <w:szCs w:val="32"/>
                      <w:lang w:val="en-US"/>
                    </w:rPr>
                  </w:rPrChange>
                </w:rPr>
                <w:t xml:space="preserve"> </w:t>
              </w:r>
              <w:r w:rsidRPr="00A47B4C">
                <w:rPr>
                  <w:rFonts w:ascii="Monaco" w:hAnsi="Monaco" w:cs="Monaco"/>
                  <w:color w:val="000000"/>
                  <w:sz w:val="20"/>
                  <w:szCs w:val="20"/>
                  <w:lang w:val="en-US"/>
                  <w:rPrChange w:id="4124" w:author="Borja Gonzalez" w:date="2017-09-28T19:15:00Z">
                    <w:rPr>
                      <w:rFonts w:ascii="Monaco" w:hAnsi="Monaco" w:cs="Monaco"/>
                      <w:color w:val="000000"/>
                      <w:sz w:val="32"/>
                      <w:szCs w:val="32"/>
                      <w:lang w:val="en-US"/>
                    </w:rPr>
                  </w:rPrChange>
                </w:rPr>
                <w:t>max_c</w:t>
              </w:r>
              <w:r w:rsidRPr="00A47B4C">
                <w:rPr>
                  <w:rFonts w:ascii="Monaco" w:hAnsi="Monaco" w:cs="Monaco"/>
                  <w:sz w:val="20"/>
                  <w:szCs w:val="20"/>
                  <w:lang w:val="en-US"/>
                  <w:rPrChange w:id="4125" w:author="Borja Gonzalez" w:date="2017-09-28T19:15:00Z">
                    <w:rPr>
                      <w:rFonts w:ascii="Monaco" w:hAnsi="Monaco" w:cs="Monaco"/>
                      <w:sz w:val="32"/>
                      <w:szCs w:val="32"/>
                      <w:lang w:val="en-US"/>
                    </w:rPr>
                  </w:rPrChange>
                </w:rPr>
                <w:t xml:space="preserve"> </w:t>
              </w:r>
              <w:r w:rsidRPr="00A47B4C">
                <w:rPr>
                  <w:rFonts w:ascii="Monaco" w:hAnsi="Monaco" w:cs="Monaco"/>
                  <w:b/>
                  <w:bCs/>
                  <w:color w:val="CE5C00"/>
                  <w:sz w:val="20"/>
                  <w:szCs w:val="20"/>
                  <w:lang w:val="en-US"/>
                  <w:rPrChange w:id="4126" w:author="Borja Gonzalez" w:date="2017-09-28T19:15:00Z">
                    <w:rPr>
                      <w:rFonts w:ascii="Monaco" w:hAnsi="Monaco" w:cs="Monaco"/>
                      <w:b/>
                      <w:bCs/>
                      <w:color w:val="CE5C00"/>
                      <w:sz w:val="32"/>
                      <w:szCs w:val="32"/>
                      <w:lang w:val="en-US"/>
                    </w:rPr>
                  </w:rPrChange>
                </w:rPr>
                <w:t>=</w:t>
              </w:r>
              <w:r w:rsidRPr="00A47B4C">
                <w:rPr>
                  <w:rFonts w:ascii="Monaco" w:hAnsi="Monaco" w:cs="Monaco"/>
                  <w:sz w:val="20"/>
                  <w:szCs w:val="20"/>
                  <w:lang w:val="en-US"/>
                  <w:rPrChange w:id="4127" w:author="Borja Gonzalez" w:date="2017-09-28T19:15:00Z">
                    <w:rPr>
                      <w:rFonts w:ascii="Monaco" w:hAnsi="Monaco" w:cs="Monaco"/>
                      <w:sz w:val="32"/>
                      <w:szCs w:val="32"/>
                      <w:lang w:val="en-US"/>
                    </w:rPr>
                  </w:rPrChange>
                </w:rPr>
                <w:t xml:space="preserve"> </w:t>
              </w:r>
              <w:r w:rsidRPr="00A47B4C">
                <w:rPr>
                  <w:rFonts w:ascii="Monaco" w:hAnsi="Monaco" w:cs="Monaco"/>
                  <w:color w:val="204A87"/>
                  <w:sz w:val="20"/>
                  <w:szCs w:val="20"/>
                  <w:lang w:val="en-US"/>
                  <w:rPrChange w:id="4128" w:author="Borja Gonzalez" w:date="2017-09-28T19:15:00Z">
                    <w:rPr>
                      <w:rFonts w:ascii="Monaco" w:hAnsi="Monaco" w:cs="Monaco"/>
                      <w:color w:val="204A87"/>
                      <w:sz w:val="32"/>
                      <w:szCs w:val="32"/>
                      <w:lang w:val="en-US"/>
                    </w:rPr>
                  </w:rPrChange>
                </w:rPr>
                <w:t>Math</w:t>
              </w:r>
              <w:r w:rsidRPr="00A47B4C">
                <w:rPr>
                  <w:rFonts w:ascii="Monaco" w:hAnsi="Monaco" w:cs="Monaco"/>
                  <w:b/>
                  <w:bCs/>
                  <w:color w:val="000000"/>
                  <w:sz w:val="20"/>
                  <w:szCs w:val="20"/>
                  <w:lang w:val="en-US"/>
                  <w:rPrChange w:id="4129" w:author="Borja Gonzalez" w:date="2017-09-28T19:15: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4130" w:author="Borja Gonzalez" w:date="2017-09-28T19:15:00Z">
                    <w:rPr>
                      <w:rFonts w:ascii="Monaco" w:hAnsi="Monaco" w:cs="Monaco"/>
                      <w:color w:val="000000"/>
                      <w:sz w:val="32"/>
                      <w:szCs w:val="32"/>
                      <w:lang w:val="en-US"/>
                    </w:rPr>
                  </w:rPrChange>
                </w:rPr>
                <w:t>max</w:t>
              </w:r>
              <w:r w:rsidRPr="00A47B4C">
                <w:rPr>
                  <w:rFonts w:ascii="Monaco" w:hAnsi="Monaco" w:cs="Monaco"/>
                  <w:b/>
                  <w:bCs/>
                  <w:color w:val="000000"/>
                  <w:sz w:val="20"/>
                  <w:szCs w:val="20"/>
                  <w:lang w:val="en-US"/>
                  <w:rPrChange w:id="4131" w:author="Borja Gonzalez" w:date="2017-09-28T19:15: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4132" w:author="Borja Gonzalez" w:date="2017-09-28T19:15:00Z">
                    <w:rPr>
                      <w:rFonts w:ascii="Monaco" w:hAnsi="Monaco" w:cs="Monaco"/>
                      <w:color w:val="000000"/>
                      <w:sz w:val="32"/>
                      <w:szCs w:val="32"/>
                      <w:lang w:val="en-US"/>
                    </w:rPr>
                  </w:rPrChange>
                </w:rPr>
                <w:t>apply</w:t>
              </w:r>
              <w:r w:rsidRPr="00A47B4C">
                <w:rPr>
                  <w:rFonts w:ascii="Monaco" w:hAnsi="Monaco" w:cs="Monaco"/>
                  <w:b/>
                  <w:bCs/>
                  <w:color w:val="000000"/>
                  <w:sz w:val="20"/>
                  <w:szCs w:val="20"/>
                  <w:lang w:val="en-US"/>
                  <w:rPrChange w:id="4133" w:author="Borja Gonzalez" w:date="2017-09-28T19:15:00Z">
                    <w:rPr>
                      <w:rFonts w:ascii="Monaco" w:hAnsi="Monaco" w:cs="Monaco"/>
                      <w:b/>
                      <w:bCs/>
                      <w:color w:val="000000"/>
                      <w:sz w:val="32"/>
                      <w:szCs w:val="32"/>
                      <w:lang w:val="en-US"/>
                    </w:rPr>
                  </w:rPrChange>
                </w:rPr>
                <w:t>(</w:t>
              </w:r>
              <w:r w:rsidRPr="00A47B4C">
                <w:rPr>
                  <w:rFonts w:ascii="Monaco" w:hAnsi="Monaco" w:cs="Monaco"/>
                  <w:b/>
                  <w:bCs/>
                  <w:color w:val="204A87"/>
                  <w:sz w:val="20"/>
                  <w:szCs w:val="20"/>
                  <w:lang w:val="en-US"/>
                  <w:rPrChange w:id="4134" w:author="Borja Gonzalez" w:date="2017-09-28T19:15:00Z">
                    <w:rPr>
                      <w:rFonts w:ascii="Monaco" w:hAnsi="Monaco" w:cs="Monaco"/>
                      <w:b/>
                      <w:bCs/>
                      <w:color w:val="204A87"/>
                      <w:sz w:val="32"/>
                      <w:szCs w:val="32"/>
                      <w:lang w:val="en-US"/>
                    </w:rPr>
                  </w:rPrChange>
                </w:rPr>
                <w:t>null</w:t>
              </w:r>
              <w:r w:rsidRPr="00A47B4C">
                <w:rPr>
                  <w:rFonts w:ascii="Monaco" w:hAnsi="Monaco" w:cs="Monaco"/>
                  <w:b/>
                  <w:bCs/>
                  <w:color w:val="000000"/>
                  <w:sz w:val="20"/>
                  <w:szCs w:val="20"/>
                  <w:lang w:val="en-US"/>
                  <w:rPrChange w:id="4135" w:author="Borja Gonzalez" w:date="2017-09-28T19:15:00Z">
                    <w:rPr>
                      <w:rFonts w:ascii="Monaco" w:hAnsi="Monaco" w:cs="Monaco"/>
                      <w:b/>
                      <w:bCs/>
                      <w:color w:val="000000"/>
                      <w:sz w:val="32"/>
                      <w:szCs w:val="32"/>
                      <w:lang w:val="en-US"/>
                    </w:rPr>
                  </w:rPrChange>
                </w:rPr>
                <w:t>,</w:t>
              </w:r>
              <w:r w:rsidRPr="00A47B4C">
                <w:rPr>
                  <w:rFonts w:ascii="Monaco" w:hAnsi="Monaco" w:cs="Monaco"/>
                  <w:sz w:val="20"/>
                  <w:szCs w:val="20"/>
                  <w:lang w:val="en-US"/>
                  <w:rPrChange w:id="4136" w:author="Borja Gonzalez" w:date="2017-09-28T19:15:00Z">
                    <w:rPr>
                      <w:rFonts w:ascii="Monaco" w:hAnsi="Monaco" w:cs="Monaco"/>
                      <w:sz w:val="32"/>
                      <w:szCs w:val="32"/>
                      <w:lang w:val="en-US"/>
                    </w:rPr>
                  </w:rPrChange>
                </w:rPr>
                <w:t xml:space="preserve"> </w:t>
              </w:r>
              <w:r w:rsidRPr="00A47B4C">
                <w:rPr>
                  <w:rFonts w:ascii="Monaco" w:hAnsi="Monaco" w:cs="Monaco"/>
                  <w:color w:val="000000"/>
                  <w:sz w:val="20"/>
                  <w:szCs w:val="20"/>
                  <w:lang w:val="en-US"/>
                  <w:rPrChange w:id="4137" w:author="Borja Gonzalez" w:date="2017-09-28T19:15:00Z">
                    <w:rPr>
                      <w:rFonts w:ascii="Monaco" w:hAnsi="Monaco" w:cs="Monaco"/>
                      <w:color w:val="000000"/>
                      <w:sz w:val="32"/>
                      <w:szCs w:val="32"/>
                      <w:lang w:val="en-US"/>
                    </w:rPr>
                  </w:rPrChange>
                </w:rPr>
                <w:t>Coronal</w:t>
              </w:r>
              <w:r w:rsidRPr="00A47B4C">
                <w:rPr>
                  <w:rFonts w:ascii="Monaco" w:hAnsi="Monaco" w:cs="Monaco"/>
                  <w:b/>
                  <w:bCs/>
                  <w:color w:val="000000"/>
                  <w:sz w:val="20"/>
                  <w:szCs w:val="20"/>
                  <w:lang w:val="en-US"/>
                  <w:rPrChange w:id="4138" w:author="Borja Gonzalez" w:date="2017-09-28T19:15:00Z">
                    <w:rPr>
                      <w:rFonts w:ascii="Monaco" w:hAnsi="Monaco" w:cs="Monaco"/>
                      <w:b/>
                      <w:bCs/>
                      <w:color w:val="000000"/>
                      <w:sz w:val="32"/>
                      <w:szCs w:val="32"/>
                      <w:lang w:val="en-US"/>
                    </w:rPr>
                  </w:rPrChange>
                </w:rPr>
                <w:t>);</w:t>
              </w:r>
            </w:ins>
          </w:p>
          <w:p w14:paraId="2D2F0A17" w14:textId="77777777" w:rsidR="00A47B4C" w:rsidRPr="00A47B4C" w:rsidRDefault="00A47B4C" w:rsidP="00A47B4C">
            <w:pPr>
              <w:keepNext/>
              <w:keepLines/>
              <w:widowControl w:val="0"/>
              <w:autoSpaceDE w:val="0"/>
              <w:autoSpaceDN w:val="0"/>
              <w:adjustRightInd w:val="0"/>
              <w:spacing w:before="200"/>
              <w:outlineLvl w:val="4"/>
              <w:rPr>
                <w:ins w:id="4139" w:author="Borja Gonzalez" w:date="2017-09-28T19:15:00Z"/>
                <w:rFonts w:ascii="Monaco" w:hAnsi="Monaco" w:cs="Monaco"/>
                <w:sz w:val="20"/>
                <w:szCs w:val="20"/>
                <w:lang w:val="en-US"/>
                <w:rPrChange w:id="4140" w:author="Borja Gonzalez" w:date="2017-09-28T19:15:00Z">
                  <w:rPr>
                    <w:ins w:id="4141" w:author="Borja Gonzalez" w:date="2017-09-28T19:15:00Z"/>
                    <w:rFonts w:ascii="Monaco" w:eastAsiaTheme="majorEastAsia" w:hAnsi="Monaco" w:cs="Monaco"/>
                    <w:color w:val="243F60" w:themeColor="accent1" w:themeShade="7F"/>
                    <w:sz w:val="32"/>
                    <w:szCs w:val="32"/>
                    <w:lang w:val="en-US"/>
                  </w:rPr>
                </w:rPrChange>
              </w:rPr>
            </w:pPr>
            <w:ins w:id="4142" w:author="Borja Gonzalez" w:date="2017-09-28T19:15:00Z">
              <w:r w:rsidRPr="00A47B4C">
                <w:rPr>
                  <w:rFonts w:ascii="Monaco" w:hAnsi="Monaco" w:cs="Monaco"/>
                  <w:sz w:val="20"/>
                  <w:szCs w:val="20"/>
                  <w:lang w:val="en-US"/>
                  <w:rPrChange w:id="4143" w:author="Borja Gonzalez" w:date="2017-09-28T19:15:00Z">
                    <w:rPr>
                      <w:rFonts w:ascii="Monaco" w:hAnsi="Monaco" w:cs="Monaco"/>
                      <w:sz w:val="32"/>
                      <w:szCs w:val="32"/>
                      <w:lang w:val="en-US"/>
                    </w:rPr>
                  </w:rPrChange>
                </w:rPr>
                <w:t xml:space="preserve">    </w:t>
              </w:r>
              <w:r w:rsidRPr="00A47B4C">
                <w:rPr>
                  <w:rFonts w:ascii="Monaco" w:hAnsi="Monaco" w:cs="Monaco"/>
                  <w:b/>
                  <w:bCs/>
                  <w:color w:val="204A87"/>
                  <w:sz w:val="20"/>
                  <w:szCs w:val="20"/>
                  <w:lang w:val="en-US"/>
                  <w:rPrChange w:id="4144" w:author="Borja Gonzalez" w:date="2017-09-28T19:15:00Z">
                    <w:rPr>
                      <w:rFonts w:ascii="Monaco" w:hAnsi="Monaco" w:cs="Monaco"/>
                      <w:b/>
                      <w:bCs/>
                      <w:color w:val="204A87"/>
                      <w:sz w:val="32"/>
                      <w:szCs w:val="32"/>
                      <w:lang w:val="en-US"/>
                    </w:rPr>
                  </w:rPrChange>
                </w:rPr>
                <w:t>var</w:t>
              </w:r>
              <w:r w:rsidRPr="00A47B4C">
                <w:rPr>
                  <w:rFonts w:ascii="Monaco" w:hAnsi="Monaco" w:cs="Monaco"/>
                  <w:sz w:val="20"/>
                  <w:szCs w:val="20"/>
                  <w:lang w:val="en-US"/>
                  <w:rPrChange w:id="4145" w:author="Borja Gonzalez" w:date="2017-09-28T19:15:00Z">
                    <w:rPr>
                      <w:rFonts w:ascii="Monaco" w:hAnsi="Monaco" w:cs="Monaco"/>
                      <w:sz w:val="32"/>
                      <w:szCs w:val="32"/>
                      <w:lang w:val="en-US"/>
                    </w:rPr>
                  </w:rPrChange>
                </w:rPr>
                <w:t xml:space="preserve"> </w:t>
              </w:r>
              <w:r w:rsidRPr="00A47B4C">
                <w:rPr>
                  <w:rFonts w:ascii="Monaco" w:hAnsi="Monaco" w:cs="Monaco"/>
                  <w:color w:val="000000"/>
                  <w:sz w:val="20"/>
                  <w:szCs w:val="20"/>
                  <w:lang w:val="en-US"/>
                  <w:rPrChange w:id="4146" w:author="Borja Gonzalez" w:date="2017-09-28T19:15:00Z">
                    <w:rPr>
                      <w:rFonts w:ascii="Monaco" w:hAnsi="Monaco" w:cs="Monaco"/>
                      <w:color w:val="000000"/>
                      <w:sz w:val="32"/>
                      <w:szCs w:val="32"/>
                      <w:lang w:val="en-US"/>
                    </w:rPr>
                  </w:rPrChange>
                </w:rPr>
                <w:t>min_c</w:t>
              </w:r>
              <w:r w:rsidRPr="00A47B4C">
                <w:rPr>
                  <w:rFonts w:ascii="Monaco" w:hAnsi="Monaco" w:cs="Monaco"/>
                  <w:sz w:val="20"/>
                  <w:szCs w:val="20"/>
                  <w:lang w:val="en-US"/>
                  <w:rPrChange w:id="4147" w:author="Borja Gonzalez" w:date="2017-09-28T19:15:00Z">
                    <w:rPr>
                      <w:rFonts w:ascii="Monaco" w:hAnsi="Monaco" w:cs="Monaco"/>
                      <w:sz w:val="32"/>
                      <w:szCs w:val="32"/>
                      <w:lang w:val="en-US"/>
                    </w:rPr>
                  </w:rPrChange>
                </w:rPr>
                <w:t xml:space="preserve"> </w:t>
              </w:r>
              <w:r w:rsidRPr="00A47B4C">
                <w:rPr>
                  <w:rFonts w:ascii="Monaco" w:hAnsi="Monaco" w:cs="Monaco"/>
                  <w:b/>
                  <w:bCs/>
                  <w:color w:val="CE5C00"/>
                  <w:sz w:val="20"/>
                  <w:szCs w:val="20"/>
                  <w:lang w:val="en-US"/>
                  <w:rPrChange w:id="4148" w:author="Borja Gonzalez" w:date="2017-09-28T19:15:00Z">
                    <w:rPr>
                      <w:rFonts w:ascii="Monaco" w:hAnsi="Monaco" w:cs="Monaco"/>
                      <w:b/>
                      <w:bCs/>
                      <w:color w:val="CE5C00"/>
                      <w:sz w:val="32"/>
                      <w:szCs w:val="32"/>
                      <w:lang w:val="en-US"/>
                    </w:rPr>
                  </w:rPrChange>
                </w:rPr>
                <w:t>=</w:t>
              </w:r>
              <w:r w:rsidRPr="00A47B4C">
                <w:rPr>
                  <w:rFonts w:ascii="Monaco" w:hAnsi="Monaco" w:cs="Monaco"/>
                  <w:sz w:val="20"/>
                  <w:szCs w:val="20"/>
                  <w:lang w:val="en-US"/>
                  <w:rPrChange w:id="4149" w:author="Borja Gonzalez" w:date="2017-09-28T19:15:00Z">
                    <w:rPr>
                      <w:rFonts w:ascii="Monaco" w:hAnsi="Monaco" w:cs="Monaco"/>
                      <w:sz w:val="32"/>
                      <w:szCs w:val="32"/>
                      <w:lang w:val="en-US"/>
                    </w:rPr>
                  </w:rPrChange>
                </w:rPr>
                <w:t xml:space="preserve"> </w:t>
              </w:r>
              <w:r w:rsidRPr="00A47B4C">
                <w:rPr>
                  <w:rFonts w:ascii="Monaco" w:hAnsi="Monaco" w:cs="Monaco"/>
                  <w:color w:val="204A87"/>
                  <w:sz w:val="20"/>
                  <w:szCs w:val="20"/>
                  <w:lang w:val="en-US"/>
                  <w:rPrChange w:id="4150" w:author="Borja Gonzalez" w:date="2017-09-28T19:15:00Z">
                    <w:rPr>
                      <w:rFonts w:ascii="Monaco" w:hAnsi="Monaco" w:cs="Monaco"/>
                      <w:color w:val="204A87"/>
                      <w:sz w:val="32"/>
                      <w:szCs w:val="32"/>
                      <w:lang w:val="en-US"/>
                    </w:rPr>
                  </w:rPrChange>
                </w:rPr>
                <w:t>Math</w:t>
              </w:r>
              <w:r w:rsidRPr="00A47B4C">
                <w:rPr>
                  <w:rFonts w:ascii="Monaco" w:hAnsi="Monaco" w:cs="Monaco"/>
                  <w:b/>
                  <w:bCs/>
                  <w:color w:val="000000"/>
                  <w:sz w:val="20"/>
                  <w:szCs w:val="20"/>
                  <w:lang w:val="en-US"/>
                  <w:rPrChange w:id="4151" w:author="Borja Gonzalez" w:date="2017-09-28T19:15: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4152" w:author="Borja Gonzalez" w:date="2017-09-28T19:15:00Z">
                    <w:rPr>
                      <w:rFonts w:ascii="Monaco" w:hAnsi="Monaco" w:cs="Monaco"/>
                      <w:color w:val="000000"/>
                      <w:sz w:val="32"/>
                      <w:szCs w:val="32"/>
                      <w:lang w:val="en-US"/>
                    </w:rPr>
                  </w:rPrChange>
                </w:rPr>
                <w:t>min</w:t>
              </w:r>
              <w:r w:rsidRPr="00A47B4C">
                <w:rPr>
                  <w:rFonts w:ascii="Monaco" w:hAnsi="Monaco" w:cs="Monaco"/>
                  <w:b/>
                  <w:bCs/>
                  <w:color w:val="000000"/>
                  <w:sz w:val="20"/>
                  <w:szCs w:val="20"/>
                  <w:lang w:val="en-US"/>
                  <w:rPrChange w:id="4153" w:author="Borja Gonzalez" w:date="2017-09-28T19:15: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4154" w:author="Borja Gonzalez" w:date="2017-09-28T19:15:00Z">
                    <w:rPr>
                      <w:rFonts w:ascii="Monaco" w:hAnsi="Monaco" w:cs="Monaco"/>
                      <w:color w:val="000000"/>
                      <w:sz w:val="32"/>
                      <w:szCs w:val="32"/>
                      <w:lang w:val="en-US"/>
                    </w:rPr>
                  </w:rPrChange>
                </w:rPr>
                <w:t>apply</w:t>
              </w:r>
              <w:r w:rsidRPr="00A47B4C">
                <w:rPr>
                  <w:rFonts w:ascii="Monaco" w:hAnsi="Monaco" w:cs="Monaco"/>
                  <w:b/>
                  <w:bCs/>
                  <w:color w:val="000000"/>
                  <w:sz w:val="20"/>
                  <w:szCs w:val="20"/>
                  <w:lang w:val="en-US"/>
                  <w:rPrChange w:id="4155" w:author="Borja Gonzalez" w:date="2017-09-28T19:15:00Z">
                    <w:rPr>
                      <w:rFonts w:ascii="Monaco" w:hAnsi="Monaco" w:cs="Monaco"/>
                      <w:b/>
                      <w:bCs/>
                      <w:color w:val="000000"/>
                      <w:sz w:val="32"/>
                      <w:szCs w:val="32"/>
                      <w:lang w:val="en-US"/>
                    </w:rPr>
                  </w:rPrChange>
                </w:rPr>
                <w:t>(</w:t>
              </w:r>
              <w:r w:rsidRPr="00A47B4C">
                <w:rPr>
                  <w:rFonts w:ascii="Monaco" w:hAnsi="Monaco" w:cs="Monaco"/>
                  <w:b/>
                  <w:bCs/>
                  <w:color w:val="204A87"/>
                  <w:sz w:val="20"/>
                  <w:szCs w:val="20"/>
                  <w:lang w:val="en-US"/>
                  <w:rPrChange w:id="4156" w:author="Borja Gonzalez" w:date="2017-09-28T19:15:00Z">
                    <w:rPr>
                      <w:rFonts w:ascii="Monaco" w:hAnsi="Monaco" w:cs="Monaco"/>
                      <w:b/>
                      <w:bCs/>
                      <w:color w:val="204A87"/>
                      <w:sz w:val="32"/>
                      <w:szCs w:val="32"/>
                      <w:lang w:val="en-US"/>
                    </w:rPr>
                  </w:rPrChange>
                </w:rPr>
                <w:t>null</w:t>
              </w:r>
              <w:r w:rsidRPr="00A47B4C">
                <w:rPr>
                  <w:rFonts w:ascii="Monaco" w:hAnsi="Monaco" w:cs="Monaco"/>
                  <w:b/>
                  <w:bCs/>
                  <w:color w:val="000000"/>
                  <w:sz w:val="20"/>
                  <w:szCs w:val="20"/>
                  <w:lang w:val="en-US"/>
                  <w:rPrChange w:id="4157" w:author="Borja Gonzalez" w:date="2017-09-28T19:15:00Z">
                    <w:rPr>
                      <w:rFonts w:ascii="Monaco" w:hAnsi="Monaco" w:cs="Monaco"/>
                      <w:b/>
                      <w:bCs/>
                      <w:color w:val="000000"/>
                      <w:sz w:val="32"/>
                      <w:szCs w:val="32"/>
                      <w:lang w:val="en-US"/>
                    </w:rPr>
                  </w:rPrChange>
                </w:rPr>
                <w:t>,</w:t>
              </w:r>
              <w:r w:rsidRPr="00A47B4C">
                <w:rPr>
                  <w:rFonts w:ascii="Monaco" w:hAnsi="Monaco" w:cs="Monaco"/>
                  <w:sz w:val="20"/>
                  <w:szCs w:val="20"/>
                  <w:lang w:val="en-US"/>
                  <w:rPrChange w:id="4158" w:author="Borja Gonzalez" w:date="2017-09-28T19:15:00Z">
                    <w:rPr>
                      <w:rFonts w:ascii="Monaco" w:hAnsi="Monaco" w:cs="Monaco"/>
                      <w:sz w:val="32"/>
                      <w:szCs w:val="32"/>
                      <w:lang w:val="en-US"/>
                    </w:rPr>
                  </w:rPrChange>
                </w:rPr>
                <w:t xml:space="preserve"> </w:t>
              </w:r>
              <w:r w:rsidRPr="00A47B4C">
                <w:rPr>
                  <w:rFonts w:ascii="Monaco" w:hAnsi="Monaco" w:cs="Monaco"/>
                  <w:color w:val="000000"/>
                  <w:sz w:val="20"/>
                  <w:szCs w:val="20"/>
                  <w:lang w:val="en-US"/>
                  <w:rPrChange w:id="4159" w:author="Borja Gonzalez" w:date="2017-09-28T19:15:00Z">
                    <w:rPr>
                      <w:rFonts w:ascii="Monaco" w:hAnsi="Monaco" w:cs="Monaco"/>
                      <w:color w:val="000000"/>
                      <w:sz w:val="32"/>
                      <w:szCs w:val="32"/>
                      <w:lang w:val="en-US"/>
                    </w:rPr>
                  </w:rPrChange>
                </w:rPr>
                <w:t>Coronal</w:t>
              </w:r>
              <w:r w:rsidRPr="00A47B4C">
                <w:rPr>
                  <w:rFonts w:ascii="Monaco" w:hAnsi="Monaco" w:cs="Monaco"/>
                  <w:b/>
                  <w:bCs/>
                  <w:color w:val="000000"/>
                  <w:sz w:val="20"/>
                  <w:szCs w:val="20"/>
                  <w:lang w:val="en-US"/>
                  <w:rPrChange w:id="4160" w:author="Borja Gonzalez" w:date="2017-09-28T19:15:00Z">
                    <w:rPr>
                      <w:rFonts w:ascii="Monaco" w:hAnsi="Monaco" w:cs="Monaco"/>
                      <w:b/>
                      <w:bCs/>
                      <w:color w:val="000000"/>
                      <w:sz w:val="32"/>
                      <w:szCs w:val="32"/>
                      <w:lang w:val="en-US"/>
                    </w:rPr>
                  </w:rPrChange>
                </w:rPr>
                <w:t>);</w:t>
              </w:r>
            </w:ins>
          </w:p>
          <w:p w14:paraId="00A2D58C" w14:textId="77777777" w:rsidR="00A47B4C" w:rsidRPr="00A47B4C" w:rsidRDefault="00A47B4C" w:rsidP="00A47B4C">
            <w:pPr>
              <w:keepNext/>
              <w:keepLines/>
              <w:widowControl w:val="0"/>
              <w:autoSpaceDE w:val="0"/>
              <w:autoSpaceDN w:val="0"/>
              <w:adjustRightInd w:val="0"/>
              <w:spacing w:before="200"/>
              <w:outlineLvl w:val="4"/>
              <w:rPr>
                <w:ins w:id="4161" w:author="Borja Gonzalez" w:date="2017-09-28T19:15:00Z"/>
                <w:rFonts w:ascii="Monaco" w:hAnsi="Monaco" w:cs="Monaco"/>
                <w:sz w:val="20"/>
                <w:szCs w:val="20"/>
                <w:lang w:val="en-US"/>
                <w:rPrChange w:id="4162" w:author="Borja Gonzalez" w:date="2017-09-28T19:15:00Z">
                  <w:rPr>
                    <w:ins w:id="4163" w:author="Borja Gonzalez" w:date="2017-09-28T19:15:00Z"/>
                    <w:rFonts w:ascii="Monaco" w:eastAsiaTheme="majorEastAsia" w:hAnsi="Monaco" w:cs="Monaco"/>
                    <w:color w:val="243F60" w:themeColor="accent1" w:themeShade="7F"/>
                    <w:sz w:val="32"/>
                    <w:szCs w:val="32"/>
                    <w:lang w:val="en-US"/>
                  </w:rPr>
                </w:rPrChange>
              </w:rPr>
            </w:pPr>
            <w:ins w:id="4164" w:author="Borja Gonzalez" w:date="2017-09-28T19:15:00Z">
              <w:r w:rsidRPr="00A47B4C">
                <w:rPr>
                  <w:rFonts w:ascii="Monaco" w:hAnsi="Monaco" w:cs="Monaco"/>
                  <w:sz w:val="20"/>
                  <w:szCs w:val="20"/>
                  <w:lang w:val="en-US"/>
                  <w:rPrChange w:id="4165" w:author="Borja Gonzalez" w:date="2017-09-28T19:15:00Z">
                    <w:rPr>
                      <w:rFonts w:ascii="Monaco" w:hAnsi="Monaco" w:cs="Monaco"/>
                      <w:sz w:val="32"/>
                      <w:szCs w:val="32"/>
                      <w:lang w:val="en-US"/>
                    </w:rPr>
                  </w:rPrChange>
                </w:rPr>
                <w:t xml:space="preserve">    </w:t>
              </w:r>
              <w:r w:rsidRPr="00A47B4C">
                <w:rPr>
                  <w:rFonts w:ascii="Monaco" w:hAnsi="Monaco" w:cs="Monaco"/>
                  <w:b/>
                  <w:bCs/>
                  <w:color w:val="204A87"/>
                  <w:sz w:val="20"/>
                  <w:szCs w:val="20"/>
                  <w:lang w:val="en-US"/>
                  <w:rPrChange w:id="4166" w:author="Borja Gonzalez" w:date="2017-09-28T19:15:00Z">
                    <w:rPr>
                      <w:rFonts w:ascii="Monaco" w:hAnsi="Monaco" w:cs="Monaco"/>
                      <w:b/>
                      <w:bCs/>
                      <w:color w:val="204A87"/>
                      <w:sz w:val="32"/>
                      <w:szCs w:val="32"/>
                      <w:lang w:val="en-US"/>
                    </w:rPr>
                  </w:rPrChange>
                </w:rPr>
                <w:t>var</w:t>
              </w:r>
              <w:r w:rsidRPr="00A47B4C">
                <w:rPr>
                  <w:rFonts w:ascii="Monaco" w:hAnsi="Monaco" w:cs="Monaco"/>
                  <w:sz w:val="20"/>
                  <w:szCs w:val="20"/>
                  <w:lang w:val="en-US"/>
                  <w:rPrChange w:id="4167" w:author="Borja Gonzalez" w:date="2017-09-28T19:15:00Z">
                    <w:rPr>
                      <w:rFonts w:ascii="Monaco" w:hAnsi="Monaco" w:cs="Monaco"/>
                      <w:sz w:val="32"/>
                      <w:szCs w:val="32"/>
                      <w:lang w:val="en-US"/>
                    </w:rPr>
                  </w:rPrChange>
                </w:rPr>
                <w:t xml:space="preserve"> </w:t>
              </w:r>
              <w:r w:rsidRPr="00A47B4C">
                <w:rPr>
                  <w:rFonts w:ascii="Monaco" w:hAnsi="Monaco" w:cs="Monaco"/>
                  <w:color w:val="000000"/>
                  <w:sz w:val="20"/>
                  <w:szCs w:val="20"/>
                  <w:lang w:val="en-US"/>
                  <w:rPrChange w:id="4168" w:author="Borja Gonzalez" w:date="2017-09-28T19:15:00Z">
                    <w:rPr>
                      <w:rFonts w:ascii="Monaco" w:hAnsi="Monaco" w:cs="Monaco"/>
                      <w:color w:val="000000"/>
                      <w:sz w:val="32"/>
                      <w:szCs w:val="32"/>
                      <w:lang w:val="en-US"/>
                    </w:rPr>
                  </w:rPrChange>
                </w:rPr>
                <w:t>max_t</w:t>
              </w:r>
              <w:r w:rsidRPr="00A47B4C">
                <w:rPr>
                  <w:rFonts w:ascii="Monaco" w:hAnsi="Monaco" w:cs="Monaco"/>
                  <w:sz w:val="20"/>
                  <w:szCs w:val="20"/>
                  <w:lang w:val="en-US"/>
                  <w:rPrChange w:id="4169" w:author="Borja Gonzalez" w:date="2017-09-28T19:15:00Z">
                    <w:rPr>
                      <w:rFonts w:ascii="Monaco" w:hAnsi="Monaco" w:cs="Monaco"/>
                      <w:sz w:val="32"/>
                      <w:szCs w:val="32"/>
                      <w:lang w:val="en-US"/>
                    </w:rPr>
                  </w:rPrChange>
                </w:rPr>
                <w:t xml:space="preserve"> </w:t>
              </w:r>
              <w:r w:rsidRPr="00A47B4C">
                <w:rPr>
                  <w:rFonts w:ascii="Monaco" w:hAnsi="Monaco" w:cs="Monaco"/>
                  <w:b/>
                  <w:bCs/>
                  <w:color w:val="CE5C00"/>
                  <w:sz w:val="20"/>
                  <w:szCs w:val="20"/>
                  <w:lang w:val="en-US"/>
                  <w:rPrChange w:id="4170" w:author="Borja Gonzalez" w:date="2017-09-28T19:15:00Z">
                    <w:rPr>
                      <w:rFonts w:ascii="Monaco" w:hAnsi="Monaco" w:cs="Monaco"/>
                      <w:b/>
                      <w:bCs/>
                      <w:color w:val="CE5C00"/>
                      <w:sz w:val="32"/>
                      <w:szCs w:val="32"/>
                      <w:lang w:val="en-US"/>
                    </w:rPr>
                  </w:rPrChange>
                </w:rPr>
                <w:t>=</w:t>
              </w:r>
              <w:r w:rsidRPr="00A47B4C">
                <w:rPr>
                  <w:rFonts w:ascii="Monaco" w:hAnsi="Monaco" w:cs="Monaco"/>
                  <w:sz w:val="20"/>
                  <w:szCs w:val="20"/>
                  <w:lang w:val="en-US"/>
                  <w:rPrChange w:id="4171" w:author="Borja Gonzalez" w:date="2017-09-28T19:15:00Z">
                    <w:rPr>
                      <w:rFonts w:ascii="Monaco" w:hAnsi="Monaco" w:cs="Monaco"/>
                      <w:sz w:val="32"/>
                      <w:szCs w:val="32"/>
                      <w:lang w:val="en-US"/>
                    </w:rPr>
                  </w:rPrChange>
                </w:rPr>
                <w:t xml:space="preserve"> </w:t>
              </w:r>
              <w:r w:rsidRPr="00A47B4C">
                <w:rPr>
                  <w:rFonts w:ascii="Monaco" w:hAnsi="Monaco" w:cs="Monaco"/>
                  <w:color w:val="204A87"/>
                  <w:sz w:val="20"/>
                  <w:szCs w:val="20"/>
                  <w:lang w:val="en-US"/>
                  <w:rPrChange w:id="4172" w:author="Borja Gonzalez" w:date="2017-09-28T19:15:00Z">
                    <w:rPr>
                      <w:rFonts w:ascii="Monaco" w:hAnsi="Monaco" w:cs="Monaco"/>
                      <w:color w:val="204A87"/>
                      <w:sz w:val="32"/>
                      <w:szCs w:val="32"/>
                      <w:lang w:val="en-US"/>
                    </w:rPr>
                  </w:rPrChange>
                </w:rPr>
                <w:t>Math</w:t>
              </w:r>
              <w:r w:rsidRPr="00A47B4C">
                <w:rPr>
                  <w:rFonts w:ascii="Monaco" w:hAnsi="Monaco" w:cs="Monaco"/>
                  <w:b/>
                  <w:bCs/>
                  <w:color w:val="000000"/>
                  <w:sz w:val="20"/>
                  <w:szCs w:val="20"/>
                  <w:lang w:val="en-US"/>
                  <w:rPrChange w:id="4173" w:author="Borja Gonzalez" w:date="2017-09-28T19:15: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4174" w:author="Borja Gonzalez" w:date="2017-09-28T19:15:00Z">
                    <w:rPr>
                      <w:rFonts w:ascii="Monaco" w:hAnsi="Monaco" w:cs="Monaco"/>
                      <w:color w:val="000000"/>
                      <w:sz w:val="32"/>
                      <w:szCs w:val="32"/>
                      <w:lang w:val="en-US"/>
                    </w:rPr>
                  </w:rPrChange>
                </w:rPr>
                <w:t>max</w:t>
              </w:r>
              <w:r w:rsidRPr="00A47B4C">
                <w:rPr>
                  <w:rFonts w:ascii="Monaco" w:hAnsi="Monaco" w:cs="Monaco"/>
                  <w:b/>
                  <w:bCs/>
                  <w:color w:val="000000"/>
                  <w:sz w:val="20"/>
                  <w:szCs w:val="20"/>
                  <w:lang w:val="en-US"/>
                  <w:rPrChange w:id="4175" w:author="Borja Gonzalez" w:date="2017-09-28T19:15: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4176" w:author="Borja Gonzalez" w:date="2017-09-28T19:15:00Z">
                    <w:rPr>
                      <w:rFonts w:ascii="Monaco" w:hAnsi="Monaco" w:cs="Monaco"/>
                      <w:color w:val="000000"/>
                      <w:sz w:val="32"/>
                      <w:szCs w:val="32"/>
                      <w:lang w:val="en-US"/>
                    </w:rPr>
                  </w:rPrChange>
                </w:rPr>
                <w:t>apply</w:t>
              </w:r>
              <w:r w:rsidRPr="00A47B4C">
                <w:rPr>
                  <w:rFonts w:ascii="Monaco" w:hAnsi="Monaco" w:cs="Monaco"/>
                  <w:b/>
                  <w:bCs/>
                  <w:color w:val="000000"/>
                  <w:sz w:val="20"/>
                  <w:szCs w:val="20"/>
                  <w:lang w:val="en-US"/>
                  <w:rPrChange w:id="4177" w:author="Borja Gonzalez" w:date="2017-09-28T19:15:00Z">
                    <w:rPr>
                      <w:rFonts w:ascii="Monaco" w:hAnsi="Monaco" w:cs="Monaco"/>
                      <w:b/>
                      <w:bCs/>
                      <w:color w:val="000000"/>
                      <w:sz w:val="32"/>
                      <w:szCs w:val="32"/>
                      <w:lang w:val="en-US"/>
                    </w:rPr>
                  </w:rPrChange>
                </w:rPr>
                <w:t>(</w:t>
              </w:r>
              <w:r w:rsidRPr="00A47B4C">
                <w:rPr>
                  <w:rFonts w:ascii="Monaco" w:hAnsi="Monaco" w:cs="Monaco"/>
                  <w:b/>
                  <w:bCs/>
                  <w:color w:val="204A87"/>
                  <w:sz w:val="20"/>
                  <w:szCs w:val="20"/>
                  <w:lang w:val="en-US"/>
                  <w:rPrChange w:id="4178" w:author="Borja Gonzalez" w:date="2017-09-28T19:15:00Z">
                    <w:rPr>
                      <w:rFonts w:ascii="Monaco" w:hAnsi="Monaco" w:cs="Monaco"/>
                      <w:b/>
                      <w:bCs/>
                      <w:color w:val="204A87"/>
                      <w:sz w:val="32"/>
                      <w:szCs w:val="32"/>
                      <w:lang w:val="en-US"/>
                    </w:rPr>
                  </w:rPrChange>
                </w:rPr>
                <w:t>null</w:t>
              </w:r>
              <w:r w:rsidRPr="00A47B4C">
                <w:rPr>
                  <w:rFonts w:ascii="Monaco" w:hAnsi="Monaco" w:cs="Monaco"/>
                  <w:b/>
                  <w:bCs/>
                  <w:color w:val="000000"/>
                  <w:sz w:val="20"/>
                  <w:szCs w:val="20"/>
                  <w:lang w:val="en-US"/>
                  <w:rPrChange w:id="4179" w:author="Borja Gonzalez" w:date="2017-09-28T19:15:00Z">
                    <w:rPr>
                      <w:rFonts w:ascii="Monaco" w:hAnsi="Monaco" w:cs="Monaco"/>
                      <w:b/>
                      <w:bCs/>
                      <w:color w:val="000000"/>
                      <w:sz w:val="32"/>
                      <w:szCs w:val="32"/>
                      <w:lang w:val="en-US"/>
                    </w:rPr>
                  </w:rPrChange>
                </w:rPr>
                <w:t>,</w:t>
              </w:r>
              <w:r w:rsidRPr="00A47B4C">
                <w:rPr>
                  <w:rFonts w:ascii="Monaco" w:hAnsi="Monaco" w:cs="Monaco"/>
                  <w:sz w:val="20"/>
                  <w:szCs w:val="20"/>
                  <w:lang w:val="en-US"/>
                  <w:rPrChange w:id="4180" w:author="Borja Gonzalez" w:date="2017-09-28T19:15:00Z">
                    <w:rPr>
                      <w:rFonts w:ascii="Monaco" w:hAnsi="Monaco" w:cs="Monaco"/>
                      <w:sz w:val="32"/>
                      <w:szCs w:val="32"/>
                      <w:lang w:val="en-US"/>
                    </w:rPr>
                  </w:rPrChange>
                </w:rPr>
                <w:t xml:space="preserve"> </w:t>
              </w:r>
              <w:r w:rsidRPr="00A47B4C">
                <w:rPr>
                  <w:rFonts w:ascii="Monaco" w:hAnsi="Monaco" w:cs="Monaco"/>
                  <w:color w:val="000000"/>
                  <w:sz w:val="20"/>
                  <w:szCs w:val="20"/>
                  <w:lang w:val="en-US"/>
                  <w:rPrChange w:id="4181" w:author="Borja Gonzalez" w:date="2017-09-28T19:15:00Z">
                    <w:rPr>
                      <w:rFonts w:ascii="Monaco" w:hAnsi="Monaco" w:cs="Monaco"/>
                      <w:color w:val="000000"/>
                      <w:sz w:val="32"/>
                      <w:szCs w:val="32"/>
                      <w:lang w:val="en-US"/>
                    </w:rPr>
                  </w:rPrChange>
                </w:rPr>
                <w:t>Transversal</w:t>
              </w:r>
              <w:r w:rsidRPr="00A47B4C">
                <w:rPr>
                  <w:rFonts w:ascii="Monaco" w:hAnsi="Monaco" w:cs="Monaco"/>
                  <w:b/>
                  <w:bCs/>
                  <w:color w:val="000000"/>
                  <w:sz w:val="20"/>
                  <w:szCs w:val="20"/>
                  <w:lang w:val="en-US"/>
                  <w:rPrChange w:id="4182" w:author="Borja Gonzalez" w:date="2017-09-28T19:15:00Z">
                    <w:rPr>
                      <w:rFonts w:ascii="Monaco" w:hAnsi="Monaco" w:cs="Monaco"/>
                      <w:b/>
                      <w:bCs/>
                      <w:color w:val="000000"/>
                      <w:sz w:val="32"/>
                      <w:szCs w:val="32"/>
                      <w:lang w:val="en-US"/>
                    </w:rPr>
                  </w:rPrChange>
                </w:rPr>
                <w:t>);</w:t>
              </w:r>
            </w:ins>
          </w:p>
          <w:p w14:paraId="01E71063" w14:textId="77777777" w:rsidR="00A47B4C" w:rsidRPr="00A47B4C" w:rsidRDefault="00A47B4C" w:rsidP="00A47B4C">
            <w:pPr>
              <w:keepNext/>
              <w:keepLines/>
              <w:widowControl w:val="0"/>
              <w:autoSpaceDE w:val="0"/>
              <w:autoSpaceDN w:val="0"/>
              <w:adjustRightInd w:val="0"/>
              <w:spacing w:before="200"/>
              <w:outlineLvl w:val="4"/>
              <w:rPr>
                <w:ins w:id="4183" w:author="Borja Gonzalez" w:date="2017-09-28T19:15:00Z"/>
                <w:rFonts w:ascii="Monaco" w:hAnsi="Monaco" w:cs="Monaco"/>
                <w:sz w:val="20"/>
                <w:szCs w:val="20"/>
                <w:lang w:val="en-US"/>
                <w:rPrChange w:id="4184" w:author="Borja Gonzalez" w:date="2017-09-28T19:15:00Z">
                  <w:rPr>
                    <w:ins w:id="4185" w:author="Borja Gonzalez" w:date="2017-09-28T19:15:00Z"/>
                    <w:rFonts w:ascii="Monaco" w:eastAsiaTheme="majorEastAsia" w:hAnsi="Monaco" w:cs="Monaco"/>
                    <w:color w:val="243F60" w:themeColor="accent1" w:themeShade="7F"/>
                    <w:sz w:val="32"/>
                    <w:szCs w:val="32"/>
                    <w:lang w:val="en-US"/>
                  </w:rPr>
                </w:rPrChange>
              </w:rPr>
            </w:pPr>
            <w:ins w:id="4186" w:author="Borja Gonzalez" w:date="2017-09-28T19:15:00Z">
              <w:r w:rsidRPr="00A47B4C">
                <w:rPr>
                  <w:rFonts w:ascii="Monaco" w:hAnsi="Monaco" w:cs="Monaco"/>
                  <w:sz w:val="20"/>
                  <w:szCs w:val="20"/>
                  <w:lang w:val="en-US"/>
                  <w:rPrChange w:id="4187" w:author="Borja Gonzalez" w:date="2017-09-28T19:15:00Z">
                    <w:rPr>
                      <w:rFonts w:ascii="Monaco" w:hAnsi="Monaco" w:cs="Monaco"/>
                      <w:sz w:val="32"/>
                      <w:szCs w:val="32"/>
                      <w:lang w:val="en-US"/>
                    </w:rPr>
                  </w:rPrChange>
                </w:rPr>
                <w:t xml:space="preserve">    </w:t>
              </w:r>
              <w:r w:rsidRPr="00A47B4C">
                <w:rPr>
                  <w:rFonts w:ascii="Monaco" w:hAnsi="Monaco" w:cs="Monaco"/>
                  <w:b/>
                  <w:bCs/>
                  <w:color w:val="204A87"/>
                  <w:sz w:val="20"/>
                  <w:szCs w:val="20"/>
                  <w:lang w:val="en-US"/>
                  <w:rPrChange w:id="4188" w:author="Borja Gonzalez" w:date="2017-09-28T19:15:00Z">
                    <w:rPr>
                      <w:rFonts w:ascii="Monaco" w:hAnsi="Monaco" w:cs="Monaco"/>
                      <w:b/>
                      <w:bCs/>
                      <w:color w:val="204A87"/>
                      <w:sz w:val="32"/>
                      <w:szCs w:val="32"/>
                      <w:lang w:val="en-US"/>
                    </w:rPr>
                  </w:rPrChange>
                </w:rPr>
                <w:t>var</w:t>
              </w:r>
              <w:r w:rsidRPr="00A47B4C">
                <w:rPr>
                  <w:rFonts w:ascii="Monaco" w:hAnsi="Monaco" w:cs="Monaco"/>
                  <w:sz w:val="20"/>
                  <w:szCs w:val="20"/>
                  <w:lang w:val="en-US"/>
                  <w:rPrChange w:id="4189" w:author="Borja Gonzalez" w:date="2017-09-28T19:15:00Z">
                    <w:rPr>
                      <w:rFonts w:ascii="Monaco" w:hAnsi="Monaco" w:cs="Monaco"/>
                      <w:sz w:val="32"/>
                      <w:szCs w:val="32"/>
                      <w:lang w:val="en-US"/>
                    </w:rPr>
                  </w:rPrChange>
                </w:rPr>
                <w:t xml:space="preserve"> </w:t>
              </w:r>
              <w:r w:rsidRPr="00A47B4C">
                <w:rPr>
                  <w:rFonts w:ascii="Monaco" w:hAnsi="Monaco" w:cs="Monaco"/>
                  <w:color w:val="000000"/>
                  <w:sz w:val="20"/>
                  <w:szCs w:val="20"/>
                  <w:lang w:val="en-US"/>
                  <w:rPrChange w:id="4190" w:author="Borja Gonzalez" w:date="2017-09-28T19:15:00Z">
                    <w:rPr>
                      <w:rFonts w:ascii="Monaco" w:hAnsi="Monaco" w:cs="Monaco"/>
                      <w:color w:val="000000"/>
                      <w:sz w:val="32"/>
                      <w:szCs w:val="32"/>
                      <w:lang w:val="en-US"/>
                    </w:rPr>
                  </w:rPrChange>
                </w:rPr>
                <w:t>min_tr</w:t>
              </w:r>
              <w:r w:rsidRPr="00A47B4C">
                <w:rPr>
                  <w:rFonts w:ascii="Monaco" w:hAnsi="Monaco" w:cs="Monaco"/>
                  <w:sz w:val="20"/>
                  <w:szCs w:val="20"/>
                  <w:lang w:val="en-US"/>
                  <w:rPrChange w:id="4191" w:author="Borja Gonzalez" w:date="2017-09-28T19:15:00Z">
                    <w:rPr>
                      <w:rFonts w:ascii="Monaco" w:hAnsi="Monaco" w:cs="Monaco"/>
                      <w:sz w:val="32"/>
                      <w:szCs w:val="32"/>
                      <w:lang w:val="en-US"/>
                    </w:rPr>
                  </w:rPrChange>
                </w:rPr>
                <w:t xml:space="preserve"> </w:t>
              </w:r>
              <w:r w:rsidRPr="00A47B4C">
                <w:rPr>
                  <w:rFonts w:ascii="Monaco" w:hAnsi="Monaco" w:cs="Monaco"/>
                  <w:b/>
                  <w:bCs/>
                  <w:color w:val="CE5C00"/>
                  <w:sz w:val="20"/>
                  <w:szCs w:val="20"/>
                  <w:lang w:val="en-US"/>
                  <w:rPrChange w:id="4192" w:author="Borja Gonzalez" w:date="2017-09-28T19:15:00Z">
                    <w:rPr>
                      <w:rFonts w:ascii="Monaco" w:hAnsi="Monaco" w:cs="Monaco"/>
                      <w:b/>
                      <w:bCs/>
                      <w:color w:val="CE5C00"/>
                      <w:sz w:val="32"/>
                      <w:szCs w:val="32"/>
                      <w:lang w:val="en-US"/>
                    </w:rPr>
                  </w:rPrChange>
                </w:rPr>
                <w:t>=</w:t>
              </w:r>
              <w:r w:rsidRPr="00A47B4C">
                <w:rPr>
                  <w:rFonts w:ascii="Monaco" w:hAnsi="Monaco" w:cs="Monaco"/>
                  <w:sz w:val="20"/>
                  <w:szCs w:val="20"/>
                  <w:lang w:val="en-US"/>
                  <w:rPrChange w:id="4193" w:author="Borja Gonzalez" w:date="2017-09-28T19:15:00Z">
                    <w:rPr>
                      <w:rFonts w:ascii="Monaco" w:hAnsi="Monaco" w:cs="Monaco"/>
                      <w:sz w:val="32"/>
                      <w:szCs w:val="32"/>
                      <w:lang w:val="en-US"/>
                    </w:rPr>
                  </w:rPrChange>
                </w:rPr>
                <w:t xml:space="preserve"> </w:t>
              </w:r>
              <w:r w:rsidRPr="00A47B4C">
                <w:rPr>
                  <w:rFonts w:ascii="Monaco" w:hAnsi="Monaco" w:cs="Monaco"/>
                  <w:color w:val="204A87"/>
                  <w:sz w:val="20"/>
                  <w:szCs w:val="20"/>
                  <w:lang w:val="en-US"/>
                  <w:rPrChange w:id="4194" w:author="Borja Gonzalez" w:date="2017-09-28T19:15:00Z">
                    <w:rPr>
                      <w:rFonts w:ascii="Monaco" w:hAnsi="Monaco" w:cs="Monaco"/>
                      <w:color w:val="204A87"/>
                      <w:sz w:val="32"/>
                      <w:szCs w:val="32"/>
                      <w:lang w:val="en-US"/>
                    </w:rPr>
                  </w:rPrChange>
                </w:rPr>
                <w:t>Math</w:t>
              </w:r>
              <w:r w:rsidRPr="00A47B4C">
                <w:rPr>
                  <w:rFonts w:ascii="Monaco" w:hAnsi="Monaco" w:cs="Monaco"/>
                  <w:b/>
                  <w:bCs/>
                  <w:color w:val="000000"/>
                  <w:sz w:val="20"/>
                  <w:szCs w:val="20"/>
                  <w:lang w:val="en-US"/>
                  <w:rPrChange w:id="4195" w:author="Borja Gonzalez" w:date="2017-09-28T19:15: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4196" w:author="Borja Gonzalez" w:date="2017-09-28T19:15:00Z">
                    <w:rPr>
                      <w:rFonts w:ascii="Monaco" w:hAnsi="Monaco" w:cs="Monaco"/>
                      <w:color w:val="000000"/>
                      <w:sz w:val="32"/>
                      <w:szCs w:val="32"/>
                      <w:lang w:val="en-US"/>
                    </w:rPr>
                  </w:rPrChange>
                </w:rPr>
                <w:t>min</w:t>
              </w:r>
              <w:r w:rsidRPr="00A47B4C">
                <w:rPr>
                  <w:rFonts w:ascii="Monaco" w:hAnsi="Monaco" w:cs="Monaco"/>
                  <w:b/>
                  <w:bCs/>
                  <w:color w:val="000000"/>
                  <w:sz w:val="20"/>
                  <w:szCs w:val="20"/>
                  <w:lang w:val="en-US"/>
                  <w:rPrChange w:id="4197" w:author="Borja Gonzalez" w:date="2017-09-28T19:15: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4198" w:author="Borja Gonzalez" w:date="2017-09-28T19:15:00Z">
                    <w:rPr>
                      <w:rFonts w:ascii="Monaco" w:hAnsi="Monaco" w:cs="Monaco"/>
                      <w:color w:val="000000"/>
                      <w:sz w:val="32"/>
                      <w:szCs w:val="32"/>
                      <w:lang w:val="en-US"/>
                    </w:rPr>
                  </w:rPrChange>
                </w:rPr>
                <w:t>apply</w:t>
              </w:r>
              <w:r w:rsidRPr="00A47B4C">
                <w:rPr>
                  <w:rFonts w:ascii="Monaco" w:hAnsi="Monaco" w:cs="Monaco"/>
                  <w:b/>
                  <w:bCs/>
                  <w:color w:val="000000"/>
                  <w:sz w:val="20"/>
                  <w:szCs w:val="20"/>
                  <w:lang w:val="en-US"/>
                  <w:rPrChange w:id="4199" w:author="Borja Gonzalez" w:date="2017-09-28T19:15:00Z">
                    <w:rPr>
                      <w:rFonts w:ascii="Monaco" w:hAnsi="Monaco" w:cs="Monaco"/>
                      <w:b/>
                      <w:bCs/>
                      <w:color w:val="000000"/>
                      <w:sz w:val="32"/>
                      <w:szCs w:val="32"/>
                      <w:lang w:val="en-US"/>
                    </w:rPr>
                  </w:rPrChange>
                </w:rPr>
                <w:t>(</w:t>
              </w:r>
              <w:r w:rsidRPr="00A47B4C">
                <w:rPr>
                  <w:rFonts w:ascii="Monaco" w:hAnsi="Monaco" w:cs="Monaco"/>
                  <w:b/>
                  <w:bCs/>
                  <w:color w:val="204A87"/>
                  <w:sz w:val="20"/>
                  <w:szCs w:val="20"/>
                  <w:lang w:val="en-US"/>
                  <w:rPrChange w:id="4200" w:author="Borja Gonzalez" w:date="2017-09-28T19:15:00Z">
                    <w:rPr>
                      <w:rFonts w:ascii="Monaco" w:hAnsi="Monaco" w:cs="Monaco"/>
                      <w:b/>
                      <w:bCs/>
                      <w:color w:val="204A87"/>
                      <w:sz w:val="32"/>
                      <w:szCs w:val="32"/>
                      <w:lang w:val="en-US"/>
                    </w:rPr>
                  </w:rPrChange>
                </w:rPr>
                <w:t>null</w:t>
              </w:r>
              <w:r w:rsidRPr="00A47B4C">
                <w:rPr>
                  <w:rFonts w:ascii="Monaco" w:hAnsi="Monaco" w:cs="Monaco"/>
                  <w:b/>
                  <w:bCs/>
                  <w:color w:val="000000"/>
                  <w:sz w:val="20"/>
                  <w:szCs w:val="20"/>
                  <w:lang w:val="en-US"/>
                  <w:rPrChange w:id="4201" w:author="Borja Gonzalez" w:date="2017-09-28T19:15:00Z">
                    <w:rPr>
                      <w:rFonts w:ascii="Monaco" w:hAnsi="Monaco" w:cs="Monaco"/>
                      <w:b/>
                      <w:bCs/>
                      <w:color w:val="000000"/>
                      <w:sz w:val="32"/>
                      <w:szCs w:val="32"/>
                      <w:lang w:val="en-US"/>
                    </w:rPr>
                  </w:rPrChange>
                </w:rPr>
                <w:t>,</w:t>
              </w:r>
              <w:r w:rsidRPr="00A47B4C">
                <w:rPr>
                  <w:rFonts w:ascii="Monaco" w:hAnsi="Monaco" w:cs="Monaco"/>
                  <w:sz w:val="20"/>
                  <w:szCs w:val="20"/>
                  <w:lang w:val="en-US"/>
                  <w:rPrChange w:id="4202" w:author="Borja Gonzalez" w:date="2017-09-28T19:15:00Z">
                    <w:rPr>
                      <w:rFonts w:ascii="Monaco" w:hAnsi="Monaco" w:cs="Monaco"/>
                      <w:sz w:val="32"/>
                      <w:szCs w:val="32"/>
                      <w:lang w:val="en-US"/>
                    </w:rPr>
                  </w:rPrChange>
                </w:rPr>
                <w:t xml:space="preserve"> </w:t>
              </w:r>
              <w:r w:rsidRPr="00A47B4C">
                <w:rPr>
                  <w:rFonts w:ascii="Monaco" w:hAnsi="Monaco" w:cs="Monaco"/>
                  <w:color w:val="000000"/>
                  <w:sz w:val="20"/>
                  <w:szCs w:val="20"/>
                  <w:lang w:val="en-US"/>
                  <w:rPrChange w:id="4203" w:author="Borja Gonzalez" w:date="2017-09-28T19:15:00Z">
                    <w:rPr>
                      <w:rFonts w:ascii="Monaco" w:hAnsi="Monaco" w:cs="Monaco"/>
                      <w:color w:val="000000"/>
                      <w:sz w:val="32"/>
                      <w:szCs w:val="32"/>
                      <w:lang w:val="en-US"/>
                    </w:rPr>
                  </w:rPrChange>
                </w:rPr>
                <w:t>Transversal</w:t>
              </w:r>
              <w:r w:rsidRPr="00A47B4C">
                <w:rPr>
                  <w:rFonts w:ascii="Monaco" w:hAnsi="Monaco" w:cs="Monaco"/>
                  <w:b/>
                  <w:bCs/>
                  <w:color w:val="000000"/>
                  <w:sz w:val="20"/>
                  <w:szCs w:val="20"/>
                  <w:lang w:val="en-US"/>
                  <w:rPrChange w:id="4204" w:author="Borja Gonzalez" w:date="2017-09-28T19:15:00Z">
                    <w:rPr>
                      <w:rFonts w:ascii="Monaco" w:hAnsi="Monaco" w:cs="Monaco"/>
                      <w:b/>
                      <w:bCs/>
                      <w:color w:val="000000"/>
                      <w:sz w:val="32"/>
                      <w:szCs w:val="32"/>
                      <w:lang w:val="en-US"/>
                    </w:rPr>
                  </w:rPrChange>
                </w:rPr>
                <w:t>);</w:t>
              </w:r>
            </w:ins>
          </w:p>
          <w:p w14:paraId="186C661B" w14:textId="77777777" w:rsidR="00A47B4C" w:rsidRPr="00A47B4C" w:rsidRDefault="00A47B4C" w:rsidP="00A47B4C">
            <w:pPr>
              <w:keepNext/>
              <w:keepLines/>
              <w:widowControl w:val="0"/>
              <w:autoSpaceDE w:val="0"/>
              <w:autoSpaceDN w:val="0"/>
              <w:adjustRightInd w:val="0"/>
              <w:spacing w:before="200"/>
              <w:outlineLvl w:val="4"/>
              <w:rPr>
                <w:ins w:id="4205" w:author="Borja Gonzalez" w:date="2017-09-28T19:15:00Z"/>
                <w:rFonts w:ascii="Monaco" w:hAnsi="Monaco" w:cs="Monaco"/>
                <w:sz w:val="20"/>
                <w:szCs w:val="20"/>
                <w:lang w:val="en-US"/>
                <w:rPrChange w:id="4206" w:author="Borja Gonzalez" w:date="2017-09-28T19:15:00Z">
                  <w:rPr>
                    <w:ins w:id="4207" w:author="Borja Gonzalez" w:date="2017-09-28T19:15:00Z"/>
                    <w:rFonts w:ascii="Monaco" w:eastAsiaTheme="majorEastAsia" w:hAnsi="Monaco" w:cs="Monaco"/>
                    <w:color w:val="243F60" w:themeColor="accent1" w:themeShade="7F"/>
                    <w:sz w:val="32"/>
                    <w:szCs w:val="32"/>
                    <w:lang w:val="en-US"/>
                  </w:rPr>
                </w:rPrChange>
              </w:rPr>
            </w:pPr>
            <w:ins w:id="4208" w:author="Borja Gonzalez" w:date="2017-09-28T19:15:00Z">
              <w:r w:rsidRPr="00A47B4C">
                <w:rPr>
                  <w:rFonts w:ascii="Monaco" w:hAnsi="Monaco" w:cs="Monaco"/>
                  <w:sz w:val="20"/>
                  <w:szCs w:val="20"/>
                  <w:lang w:val="en-US"/>
                  <w:rPrChange w:id="4209" w:author="Borja Gonzalez" w:date="2017-09-28T19:15:00Z">
                    <w:rPr>
                      <w:rFonts w:ascii="Monaco" w:hAnsi="Monaco" w:cs="Monaco"/>
                      <w:sz w:val="32"/>
                      <w:szCs w:val="32"/>
                      <w:lang w:val="en-US"/>
                    </w:rPr>
                  </w:rPrChange>
                </w:rPr>
                <w:t xml:space="preserve">    </w:t>
              </w:r>
              <w:r w:rsidRPr="00A47B4C">
                <w:rPr>
                  <w:rFonts w:ascii="Monaco" w:hAnsi="Monaco" w:cs="Monaco"/>
                  <w:b/>
                  <w:bCs/>
                  <w:color w:val="204A87"/>
                  <w:sz w:val="20"/>
                  <w:szCs w:val="20"/>
                  <w:lang w:val="en-US"/>
                  <w:rPrChange w:id="4210" w:author="Borja Gonzalez" w:date="2017-09-28T19:15:00Z">
                    <w:rPr>
                      <w:rFonts w:ascii="Monaco" w:hAnsi="Monaco" w:cs="Monaco"/>
                      <w:b/>
                      <w:bCs/>
                      <w:color w:val="204A87"/>
                      <w:sz w:val="32"/>
                      <w:szCs w:val="32"/>
                      <w:lang w:val="en-US"/>
                    </w:rPr>
                  </w:rPrChange>
                </w:rPr>
                <w:t>var</w:t>
              </w:r>
              <w:r w:rsidRPr="00A47B4C">
                <w:rPr>
                  <w:rFonts w:ascii="Monaco" w:hAnsi="Monaco" w:cs="Monaco"/>
                  <w:sz w:val="20"/>
                  <w:szCs w:val="20"/>
                  <w:lang w:val="en-US"/>
                  <w:rPrChange w:id="4211" w:author="Borja Gonzalez" w:date="2017-09-28T19:15:00Z">
                    <w:rPr>
                      <w:rFonts w:ascii="Monaco" w:hAnsi="Monaco" w:cs="Monaco"/>
                      <w:sz w:val="32"/>
                      <w:szCs w:val="32"/>
                      <w:lang w:val="en-US"/>
                    </w:rPr>
                  </w:rPrChange>
                </w:rPr>
                <w:t xml:space="preserve"> </w:t>
              </w:r>
              <w:r w:rsidRPr="00A47B4C">
                <w:rPr>
                  <w:rFonts w:ascii="Monaco" w:hAnsi="Monaco" w:cs="Monaco"/>
                  <w:color w:val="000000"/>
                  <w:sz w:val="20"/>
                  <w:szCs w:val="20"/>
                  <w:lang w:val="en-US"/>
                  <w:rPrChange w:id="4212" w:author="Borja Gonzalez" w:date="2017-09-28T19:15:00Z">
                    <w:rPr>
                      <w:rFonts w:ascii="Monaco" w:hAnsi="Monaco" w:cs="Monaco"/>
                      <w:color w:val="000000"/>
                      <w:sz w:val="32"/>
                      <w:szCs w:val="32"/>
                      <w:lang w:val="en-US"/>
                    </w:rPr>
                  </w:rPrChange>
                </w:rPr>
                <w:t>max_s</w:t>
              </w:r>
              <w:r w:rsidRPr="00A47B4C">
                <w:rPr>
                  <w:rFonts w:ascii="Monaco" w:hAnsi="Monaco" w:cs="Monaco"/>
                  <w:sz w:val="20"/>
                  <w:szCs w:val="20"/>
                  <w:lang w:val="en-US"/>
                  <w:rPrChange w:id="4213" w:author="Borja Gonzalez" w:date="2017-09-28T19:15:00Z">
                    <w:rPr>
                      <w:rFonts w:ascii="Monaco" w:hAnsi="Monaco" w:cs="Monaco"/>
                      <w:sz w:val="32"/>
                      <w:szCs w:val="32"/>
                      <w:lang w:val="en-US"/>
                    </w:rPr>
                  </w:rPrChange>
                </w:rPr>
                <w:t xml:space="preserve"> </w:t>
              </w:r>
              <w:r w:rsidRPr="00A47B4C">
                <w:rPr>
                  <w:rFonts w:ascii="Monaco" w:hAnsi="Monaco" w:cs="Monaco"/>
                  <w:b/>
                  <w:bCs/>
                  <w:color w:val="CE5C00"/>
                  <w:sz w:val="20"/>
                  <w:szCs w:val="20"/>
                  <w:lang w:val="en-US"/>
                  <w:rPrChange w:id="4214" w:author="Borja Gonzalez" w:date="2017-09-28T19:15:00Z">
                    <w:rPr>
                      <w:rFonts w:ascii="Monaco" w:hAnsi="Monaco" w:cs="Monaco"/>
                      <w:b/>
                      <w:bCs/>
                      <w:color w:val="CE5C00"/>
                      <w:sz w:val="32"/>
                      <w:szCs w:val="32"/>
                      <w:lang w:val="en-US"/>
                    </w:rPr>
                  </w:rPrChange>
                </w:rPr>
                <w:t>=</w:t>
              </w:r>
              <w:r w:rsidRPr="00A47B4C">
                <w:rPr>
                  <w:rFonts w:ascii="Monaco" w:hAnsi="Monaco" w:cs="Monaco"/>
                  <w:sz w:val="20"/>
                  <w:szCs w:val="20"/>
                  <w:lang w:val="en-US"/>
                  <w:rPrChange w:id="4215" w:author="Borja Gonzalez" w:date="2017-09-28T19:15:00Z">
                    <w:rPr>
                      <w:rFonts w:ascii="Monaco" w:hAnsi="Monaco" w:cs="Monaco"/>
                      <w:sz w:val="32"/>
                      <w:szCs w:val="32"/>
                      <w:lang w:val="en-US"/>
                    </w:rPr>
                  </w:rPrChange>
                </w:rPr>
                <w:t xml:space="preserve"> </w:t>
              </w:r>
              <w:r w:rsidRPr="00A47B4C">
                <w:rPr>
                  <w:rFonts w:ascii="Monaco" w:hAnsi="Monaco" w:cs="Monaco"/>
                  <w:color w:val="204A87"/>
                  <w:sz w:val="20"/>
                  <w:szCs w:val="20"/>
                  <w:lang w:val="en-US"/>
                  <w:rPrChange w:id="4216" w:author="Borja Gonzalez" w:date="2017-09-28T19:15:00Z">
                    <w:rPr>
                      <w:rFonts w:ascii="Monaco" w:hAnsi="Monaco" w:cs="Monaco"/>
                      <w:color w:val="204A87"/>
                      <w:sz w:val="32"/>
                      <w:szCs w:val="32"/>
                      <w:lang w:val="en-US"/>
                    </w:rPr>
                  </w:rPrChange>
                </w:rPr>
                <w:t>Math</w:t>
              </w:r>
              <w:r w:rsidRPr="00A47B4C">
                <w:rPr>
                  <w:rFonts w:ascii="Monaco" w:hAnsi="Monaco" w:cs="Monaco"/>
                  <w:b/>
                  <w:bCs/>
                  <w:color w:val="000000"/>
                  <w:sz w:val="20"/>
                  <w:szCs w:val="20"/>
                  <w:lang w:val="en-US"/>
                  <w:rPrChange w:id="4217" w:author="Borja Gonzalez" w:date="2017-09-28T19:15: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4218" w:author="Borja Gonzalez" w:date="2017-09-28T19:15:00Z">
                    <w:rPr>
                      <w:rFonts w:ascii="Monaco" w:hAnsi="Monaco" w:cs="Monaco"/>
                      <w:color w:val="000000"/>
                      <w:sz w:val="32"/>
                      <w:szCs w:val="32"/>
                      <w:lang w:val="en-US"/>
                    </w:rPr>
                  </w:rPrChange>
                </w:rPr>
                <w:t>max</w:t>
              </w:r>
              <w:r w:rsidRPr="00A47B4C">
                <w:rPr>
                  <w:rFonts w:ascii="Monaco" w:hAnsi="Monaco" w:cs="Monaco"/>
                  <w:b/>
                  <w:bCs/>
                  <w:color w:val="000000"/>
                  <w:sz w:val="20"/>
                  <w:szCs w:val="20"/>
                  <w:lang w:val="en-US"/>
                  <w:rPrChange w:id="4219" w:author="Borja Gonzalez" w:date="2017-09-28T19:15: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4220" w:author="Borja Gonzalez" w:date="2017-09-28T19:15:00Z">
                    <w:rPr>
                      <w:rFonts w:ascii="Monaco" w:hAnsi="Monaco" w:cs="Monaco"/>
                      <w:color w:val="000000"/>
                      <w:sz w:val="32"/>
                      <w:szCs w:val="32"/>
                      <w:lang w:val="en-US"/>
                    </w:rPr>
                  </w:rPrChange>
                </w:rPr>
                <w:t>apply</w:t>
              </w:r>
              <w:r w:rsidRPr="00A47B4C">
                <w:rPr>
                  <w:rFonts w:ascii="Monaco" w:hAnsi="Monaco" w:cs="Monaco"/>
                  <w:b/>
                  <w:bCs/>
                  <w:color w:val="000000"/>
                  <w:sz w:val="20"/>
                  <w:szCs w:val="20"/>
                  <w:lang w:val="en-US"/>
                  <w:rPrChange w:id="4221" w:author="Borja Gonzalez" w:date="2017-09-28T19:15:00Z">
                    <w:rPr>
                      <w:rFonts w:ascii="Monaco" w:hAnsi="Monaco" w:cs="Monaco"/>
                      <w:b/>
                      <w:bCs/>
                      <w:color w:val="000000"/>
                      <w:sz w:val="32"/>
                      <w:szCs w:val="32"/>
                      <w:lang w:val="en-US"/>
                    </w:rPr>
                  </w:rPrChange>
                </w:rPr>
                <w:t>(</w:t>
              </w:r>
              <w:r w:rsidRPr="00A47B4C">
                <w:rPr>
                  <w:rFonts w:ascii="Monaco" w:hAnsi="Monaco" w:cs="Monaco"/>
                  <w:b/>
                  <w:bCs/>
                  <w:color w:val="204A87"/>
                  <w:sz w:val="20"/>
                  <w:szCs w:val="20"/>
                  <w:lang w:val="en-US"/>
                  <w:rPrChange w:id="4222" w:author="Borja Gonzalez" w:date="2017-09-28T19:15:00Z">
                    <w:rPr>
                      <w:rFonts w:ascii="Monaco" w:hAnsi="Monaco" w:cs="Monaco"/>
                      <w:b/>
                      <w:bCs/>
                      <w:color w:val="204A87"/>
                      <w:sz w:val="32"/>
                      <w:szCs w:val="32"/>
                      <w:lang w:val="en-US"/>
                    </w:rPr>
                  </w:rPrChange>
                </w:rPr>
                <w:t>null</w:t>
              </w:r>
              <w:r w:rsidRPr="00A47B4C">
                <w:rPr>
                  <w:rFonts w:ascii="Monaco" w:hAnsi="Monaco" w:cs="Monaco"/>
                  <w:b/>
                  <w:bCs/>
                  <w:color w:val="000000"/>
                  <w:sz w:val="20"/>
                  <w:szCs w:val="20"/>
                  <w:lang w:val="en-US"/>
                  <w:rPrChange w:id="4223" w:author="Borja Gonzalez" w:date="2017-09-28T19:15:00Z">
                    <w:rPr>
                      <w:rFonts w:ascii="Monaco" w:hAnsi="Monaco" w:cs="Monaco"/>
                      <w:b/>
                      <w:bCs/>
                      <w:color w:val="000000"/>
                      <w:sz w:val="32"/>
                      <w:szCs w:val="32"/>
                      <w:lang w:val="en-US"/>
                    </w:rPr>
                  </w:rPrChange>
                </w:rPr>
                <w:t>,</w:t>
              </w:r>
              <w:r w:rsidRPr="00A47B4C">
                <w:rPr>
                  <w:rFonts w:ascii="Monaco" w:hAnsi="Monaco" w:cs="Monaco"/>
                  <w:sz w:val="20"/>
                  <w:szCs w:val="20"/>
                  <w:lang w:val="en-US"/>
                  <w:rPrChange w:id="4224" w:author="Borja Gonzalez" w:date="2017-09-28T19:15:00Z">
                    <w:rPr>
                      <w:rFonts w:ascii="Monaco" w:hAnsi="Monaco" w:cs="Monaco"/>
                      <w:sz w:val="32"/>
                      <w:szCs w:val="32"/>
                      <w:lang w:val="en-US"/>
                    </w:rPr>
                  </w:rPrChange>
                </w:rPr>
                <w:t xml:space="preserve"> </w:t>
              </w:r>
              <w:r w:rsidRPr="00A47B4C">
                <w:rPr>
                  <w:rFonts w:ascii="Monaco" w:hAnsi="Monaco" w:cs="Monaco"/>
                  <w:color w:val="000000"/>
                  <w:sz w:val="20"/>
                  <w:szCs w:val="20"/>
                  <w:lang w:val="en-US"/>
                  <w:rPrChange w:id="4225" w:author="Borja Gonzalez" w:date="2017-09-28T19:15:00Z">
                    <w:rPr>
                      <w:rFonts w:ascii="Monaco" w:hAnsi="Monaco" w:cs="Monaco"/>
                      <w:color w:val="000000"/>
                      <w:sz w:val="32"/>
                      <w:szCs w:val="32"/>
                      <w:lang w:val="en-US"/>
                    </w:rPr>
                  </w:rPrChange>
                </w:rPr>
                <w:t>Sagital</w:t>
              </w:r>
              <w:r w:rsidRPr="00A47B4C">
                <w:rPr>
                  <w:rFonts w:ascii="Monaco" w:hAnsi="Monaco" w:cs="Monaco"/>
                  <w:b/>
                  <w:bCs/>
                  <w:color w:val="000000"/>
                  <w:sz w:val="20"/>
                  <w:szCs w:val="20"/>
                  <w:lang w:val="en-US"/>
                  <w:rPrChange w:id="4226" w:author="Borja Gonzalez" w:date="2017-09-28T19:15:00Z">
                    <w:rPr>
                      <w:rFonts w:ascii="Monaco" w:hAnsi="Monaco" w:cs="Monaco"/>
                      <w:b/>
                      <w:bCs/>
                      <w:color w:val="000000"/>
                      <w:sz w:val="32"/>
                      <w:szCs w:val="32"/>
                      <w:lang w:val="en-US"/>
                    </w:rPr>
                  </w:rPrChange>
                </w:rPr>
                <w:t>);</w:t>
              </w:r>
            </w:ins>
          </w:p>
          <w:p w14:paraId="1195EB5E" w14:textId="77777777" w:rsidR="00A47B4C" w:rsidRPr="00A47B4C" w:rsidRDefault="00A47B4C" w:rsidP="00A47B4C">
            <w:pPr>
              <w:keepNext/>
              <w:keepLines/>
              <w:widowControl w:val="0"/>
              <w:autoSpaceDE w:val="0"/>
              <w:autoSpaceDN w:val="0"/>
              <w:adjustRightInd w:val="0"/>
              <w:spacing w:before="200"/>
              <w:outlineLvl w:val="4"/>
              <w:rPr>
                <w:ins w:id="4227" w:author="Borja Gonzalez" w:date="2017-09-28T19:15:00Z"/>
                <w:rFonts w:ascii="Monaco" w:hAnsi="Monaco" w:cs="Monaco"/>
                <w:sz w:val="20"/>
                <w:szCs w:val="20"/>
                <w:lang w:val="en-US"/>
                <w:rPrChange w:id="4228" w:author="Borja Gonzalez" w:date="2017-09-28T19:15:00Z">
                  <w:rPr>
                    <w:ins w:id="4229" w:author="Borja Gonzalez" w:date="2017-09-28T19:15:00Z"/>
                    <w:rFonts w:ascii="Monaco" w:eastAsiaTheme="majorEastAsia" w:hAnsi="Monaco" w:cs="Monaco"/>
                    <w:color w:val="243F60" w:themeColor="accent1" w:themeShade="7F"/>
                    <w:sz w:val="32"/>
                    <w:szCs w:val="32"/>
                    <w:lang w:val="en-US"/>
                  </w:rPr>
                </w:rPrChange>
              </w:rPr>
            </w:pPr>
            <w:ins w:id="4230" w:author="Borja Gonzalez" w:date="2017-09-28T19:15:00Z">
              <w:r w:rsidRPr="00A47B4C">
                <w:rPr>
                  <w:rFonts w:ascii="Monaco" w:hAnsi="Monaco" w:cs="Monaco"/>
                  <w:sz w:val="20"/>
                  <w:szCs w:val="20"/>
                  <w:lang w:val="en-US"/>
                  <w:rPrChange w:id="4231" w:author="Borja Gonzalez" w:date="2017-09-28T19:15:00Z">
                    <w:rPr>
                      <w:rFonts w:ascii="Monaco" w:hAnsi="Monaco" w:cs="Monaco"/>
                      <w:sz w:val="32"/>
                      <w:szCs w:val="32"/>
                      <w:lang w:val="en-US"/>
                    </w:rPr>
                  </w:rPrChange>
                </w:rPr>
                <w:t xml:space="preserve">    </w:t>
              </w:r>
              <w:r w:rsidRPr="00A47B4C">
                <w:rPr>
                  <w:rFonts w:ascii="Monaco" w:hAnsi="Monaco" w:cs="Monaco"/>
                  <w:b/>
                  <w:bCs/>
                  <w:color w:val="204A87"/>
                  <w:sz w:val="20"/>
                  <w:szCs w:val="20"/>
                  <w:lang w:val="en-US"/>
                  <w:rPrChange w:id="4232" w:author="Borja Gonzalez" w:date="2017-09-28T19:15:00Z">
                    <w:rPr>
                      <w:rFonts w:ascii="Monaco" w:hAnsi="Monaco" w:cs="Monaco"/>
                      <w:b/>
                      <w:bCs/>
                      <w:color w:val="204A87"/>
                      <w:sz w:val="32"/>
                      <w:szCs w:val="32"/>
                      <w:lang w:val="en-US"/>
                    </w:rPr>
                  </w:rPrChange>
                </w:rPr>
                <w:t>var</w:t>
              </w:r>
              <w:r w:rsidRPr="00A47B4C">
                <w:rPr>
                  <w:rFonts w:ascii="Monaco" w:hAnsi="Monaco" w:cs="Monaco"/>
                  <w:sz w:val="20"/>
                  <w:szCs w:val="20"/>
                  <w:lang w:val="en-US"/>
                  <w:rPrChange w:id="4233" w:author="Borja Gonzalez" w:date="2017-09-28T19:15:00Z">
                    <w:rPr>
                      <w:rFonts w:ascii="Monaco" w:hAnsi="Monaco" w:cs="Monaco"/>
                      <w:sz w:val="32"/>
                      <w:szCs w:val="32"/>
                      <w:lang w:val="en-US"/>
                    </w:rPr>
                  </w:rPrChange>
                </w:rPr>
                <w:t xml:space="preserve"> </w:t>
              </w:r>
              <w:r w:rsidRPr="00A47B4C">
                <w:rPr>
                  <w:rFonts w:ascii="Monaco" w:hAnsi="Monaco" w:cs="Monaco"/>
                  <w:color w:val="000000"/>
                  <w:sz w:val="20"/>
                  <w:szCs w:val="20"/>
                  <w:lang w:val="en-US"/>
                  <w:rPrChange w:id="4234" w:author="Borja Gonzalez" w:date="2017-09-28T19:15:00Z">
                    <w:rPr>
                      <w:rFonts w:ascii="Monaco" w:hAnsi="Monaco" w:cs="Monaco"/>
                      <w:color w:val="000000"/>
                      <w:sz w:val="32"/>
                      <w:szCs w:val="32"/>
                      <w:lang w:val="en-US"/>
                    </w:rPr>
                  </w:rPrChange>
                </w:rPr>
                <w:t>min_s</w:t>
              </w:r>
              <w:r w:rsidRPr="00A47B4C">
                <w:rPr>
                  <w:rFonts w:ascii="Monaco" w:hAnsi="Monaco" w:cs="Monaco"/>
                  <w:sz w:val="20"/>
                  <w:szCs w:val="20"/>
                  <w:lang w:val="en-US"/>
                  <w:rPrChange w:id="4235" w:author="Borja Gonzalez" w:date="2017-09-28T19:15:00Z">
                    <w:rPr>
                      <w:rFonts w:ascii="Monaco" w:hAnsi="Monaco" w:cs="Monaco"/>
                      <w:sz w:val="32"/>
                      <w:szCs w:val="32"/>
                      <w:lang w:val="en-US"/>
                    </w:rPr>
                  </w:rPrChange>
                </w:rPr>
                <w:t xml:space="preserve"> </w:t>
              </w:r>
              <w:r w:rsidRPr="00A47B4C">
                <w:rPr>
                  <w:rFonts w:ascii="Monaco" w:hAnsi="Monaco" w:cs="Monaco"/>
                  <w:b/>
                  <w:bCs/>
                  <w:color w:val="CE5C00"/>
                  <w:sz w:val="20"/>
                  <w:szCs w:val="20"/>
                  <w:lang w:val="en-US"/>
                  <w:rPrChange w:id="4236" w:author="Borja Gonzalez" w:date="2017-09-28T19:15:00Z">
                    <w:rPr>
                      <w:rFonts w:ascii="Monaco" w:hAnsi="Monaco" w:cs="Monaco"/>
                      <w:b/>
                      <w:bCs/>
                      <w:color w:val="CE5C00"/>
                      <w:sz w:val="32"/>
                      <w:szCs w:val="32"/>
                      <w:lang w:val="en-US"/>
                    </w:rPr>
                  </w:rPrChange>
                </w:rPr>
                <w:t>=</w:t>
              </w:r>
              <w:r w:rsidRPr="00A47B4C">
                <w:rPr>
                  <w:rFonts w:ascii="Monaco" w:hAnsi="Monaco" w:cs="Monaco"/>
                  <w:sz w:val="20"/>
                  <w:szCs w:val="20"/>
                  <w:lang w:val="en-US"/>
                  <w:rPrChange w:id="4237" w:author="Borja Gonzalez" w:date="2017-09-28T19:15:00Z">
                    <w:rPr>
                      <w:rFonts w:ascii="Monaco" w:hAnsi="Monaco" w:cs="Monaco"/>
                      <w:sz w:val="32"/>
                      <w:szCs w:val="32"/>
                      <w:lang w:val="en-US"/>
                    </w:rPr>
                  </w:rPrChange>
                </w:rPr>
                <w:t xml:space="preserve"> </w:t>
              </w:r>
              <w:r w:rsidRPr="00A47B4C">
                <w:rPr>
                  <w:rFonts w:ascii="Monaco" w:hAnsi="Monaco" w:cs="Monaco"/>
                  <w:color w:val="204A87"/>
                  <w:sz w:val="20"/>
                  <w:szCs w:val="20"/>
                  <w:lang w:val="en-US"/>
                  <w:rPrChange w:id="4238" w:author="Borja Gonzalez" w:date="2017-09-28T19:15:00Z">
                    <w:rPr>
                      <w:rFonts w:ascii="Monaco" w:hAnsi="Monaco" w:cs="Monaco"/>
                      <w:color w:val="204A87"/>
                      <w:sz w:val="32"/>
                      <w:szCs w:val="32"/>
                      <w:lang w:val="en-US"/>
                    </w:rPr>
                  </w:rPrChange>
                </w:rPr>
                <w:t>Math</w:t>
              </w:r>
              <w:r w:rsidRPr="00A47B4C">
                <w:rPr>
                  <w:rFonts w:ascii="Monaco" w:hAnsi="Monaco" w:cs="Monaco"/>
                  <w:b/>
                  <w:bCs/>
                  <w:color w:val="000000"/>
                  <w:sz w:val="20"/>
                  <w:szCs w:val="20"/>
                  <w:lang w:val="en-US"/>
                  <w:rPrChange w:id="4239" w:author="Borja Gonzalez" w:date="2017-09-28T19:15: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4240" w:author="Borja Gonzalez" w:date="2017-09-28T19:15:00Z">
                    <w:rPr>
                      <w:rFonts w:ascii="Monaco" w:hAnsi="Monaco" w:cs="Monaco"/>
                      <w:color w:val="000000"/>
                      <w:sz w:val="32"/>
                      <w:szCs w:val="32"/>
                      <w:lang w:val="en-US"/>
                    </w:rPr>
                  </w:rPrChange>
                </w:rPr>
                <w:t>min</w:t>
              </w:r>
              <w:r w:rsidRPr="00A47B4C">
                <w:rPr>
                  <w:rFonts w:ascii="Monaco" w:hAnsi="Monaco" w:cs="Monaco"/>
                  <w:b/>
                  <w:bCs/>
                  <w:color w:val="000000"/>
                  <w:sz w:val="20"/>
                  <w:szCs w:val="20"/>
                  <w:lang w:val="en-US"/>
                  <w:rPrChange w:id="4241" w:author="Borja Gonzalez" w:date="2017-09-28T19:15: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4242" w:author="Borja Gonzalez" w:date="2017-09-28T19:15:00Z">
                    <w:rPr>
                      <w:rFonts w:ascii="Monaco" w:hAnsi="Monaco" w:cs="Monaco"/>
                      <w:color w:val="000000"/>
                      <w:sz w:val="32"/>
                      <w:szCs w:val="32"/>
                      <w:lang w:val="en-US"/>
                    </w:rPr>
                  </w:rPrChange>
                </w:rPr>
                <w:t>apply</w:t>
              </w:r>
              <w:r w:rsidRPr="00A47B4C">
                <w:rPr>
                  <w:rFonts w:ascii="Monaco" w:hAnsi="Monaco" w:cs="Monaco"/>
                  <w:b/>
                  <w:bCs/>
                  <w:color w:val="000000"/>
                  <w:sz w:val="20"/>
                  <w:szCs w:val="20"/>
                  <w:lang w:val="en-US"/>
                  <w:rPrChange w:id="4243" w:author="Borja Gonzalez" w:date="2017-09-28T19:15:00Z">
                    <w:rPr>
                      <w:rFonts w:ascii="Monaco" w:hAnsi="Monaco" w:cs="Monaco"/>
                      <w:b/>
                      <w:bCs/>
                      <w:color w:val="000000"/>
                      <w:sz w:val="32"/>
                      <w:szCs w:val="32"/>
                      <w:lang w:val="en-US"/>
                    </w:rPr>
                  </w:rPrChange>
                </w:rPr>
                <w:t>(</w:t>
              </w:r>
              <w:r w:rsidRPr="00A47B4C">
                <w:rPr>
                  <w:rFonts w:ascii="Monaco" w:hAnsi="Monaco" w:cs="Monaco"/>
                  <w:b/>
                  <w:bCs/>
                  <w:color w:val="204A87"/>
                  <w:sz w:val="20"/>
                  <w:szCs w:val="20"/>
                  <w:lang w:val="en-US"/>
                  <w:rPrChange w:id="4244" w:author="Borja Gonzalez" w:date="2017-09-28T19:15:00Z">
                    <w:rPr>
                      <w:rFonts w:ascii="Monaco" w:hAnsi="Monaco" w:cs="Monaco"/>
                      <w:b/>
                      <w:bCs/>
                      <w:color w:val="204A87"/>
                      <w:sz w:val="32"/>
                      <w:szCs w:val="32"/>
                      <w:lang w:val="en-US"/>
                    </w:rPr>
                  </w:rPrChange>
                </w:rPr>
                <w:t>null</w:t>
              </w:r>
              <w:r w:rsidRPr="00A47B4C">
                <w:rPr>
                  <w:rFonts w:ascii="Monaco" w:hAnsi="Monaco" w:cs="Monaco"/>
                  <w:b/>
                  <w:bCs/>
                  <w:color w:val="000000"/>
                  <w:sz w:val="20"/>
                  <w:szCs w:val="20"/>
                  <w:lang w:val="en-US"/>
                  <w:rPrChange w:id="4245" w:author="Borja Gonzalez" w:date="2017-09-28T19:15:00Z">
                    <w:rPr>
                      <w:rFonts w:ascii="Monaco" w:hAnsi="Monaco" w:cs="Monaco"/>
                      <w:b/>
                      <w:bCs/>
                      <w:color w:val="000000"/>
                      <w:sz w:val="32"/>
                      <w:szCs w:val="32"/>
                      <w:lang w:val="en-US"/>
                    </w:rPr>
                  </w:rPrChange>
                </w:rPr>
                <w:t>,</w:t>
              </w:r>
              <w:r w:rsidRPr="00A47B4C">
                <w:rPr>
                  <w:rFonts w:ascii="Monaco" w:hAnsi="Monaco" w:cs="Monaco"/>
                  <w:sz w:val="20"/>
                  <w:szCs w:val="20"/>
                  <w:lang w:val="en-US"/>
                  <w:rPrChange w:id="4246" w:author="Borja Gonzalez" w:date="2017-09-28T19:15:00Z">
                    <w:rPr>
                      <w:rFonts w:ascii="Monaco" w:hAnsi="Monaco" w:cs="Monaco"/>
                      <w:sz w:val="32"/>
                      <w:szCs w:val="32"/>
                      <w:lang w:val="en-US"/>
                    </w:rPr>
                  </w:rPrChange>
                </w:rPr>
                <w:t xml:space="preserve"> </w:t>
              </w:r>
              <w:r w:rsidRPr="00A47B4C">
                <w:rPr>
                  <w:rFonts w:ascii="Monaco" w:hAnsi="Monaco" w:cs="Monaco"/>
                  <w:color w:val="000000"/>
                  <w:sz w:val="20"/>
                  <w:szCs w:val="20"/>
                  <w:lang w:val="en-US"/>
                  <w:rPrChange w:id="4247" w:author="Borja Gonzalez" w:date="2017-09-28T19:15:00Z">
                    <w:rPr>
                      <w:rFonts w:ascii="Monaco" w:hAnsi="Monaco" w:cs="Monaco"/>
                      <w:color w:val="000000"/>
                      <w:sz w:val="32"/>
                      <w:szCs w:val="32"/>
                      <w:lang w:val="en-US"/>
                    </w:rPr>
                  </w:rPrChange>
                </w:rPr>
                <w:t>Sagital</w:t>
              </w:r>
              <w:r w:rsidRPr="00A47B4C">
                <w:rPr>
                  <w:rFonts w:ascii="Monaco" w:hAnsi="Monaco" w:cs="Monaco"/>
                  <w:b/>
                  <w:bCs/>
                  <w:color w:val="000000"/>
                  <w:sz w:val="20"/>
                  <w:szCs w:val="20"/>
                  <w:lang w:val="en-US"/>
                  <w:rPrChange w:id="4248" w:author="Borja Gonzalez" w:date="2017-09-28T19:15:00Z">
                    <w:rPr>
                      <w:rFonts w:ascii="Monaco" w:hAnsi="Monaco" w:cs="Monaco"/>
                      <w:b/>
                      <w:bCs/>
                      <w:color w:val="000000"/>
                      <w:sz w:val="32"/>
                      <w:szCs w:val="32"/>
                      <w:lang w:val="en-US"/>
                    </w:rPr>
                  </w:rPrChange>
                </w:rPr>
                <w:t>);</w:t>
              </w:r>
            </w:ins>
          </w:p>
          <w:p w14:paraId="3F734044" w14:textId="77777777" w:rsidR="00A47B4C" w:rsidRPr="00A47B4C" w:rsidRDefault="00A47B4C" w:rsidP="00A47B4C">
            <w:pPr>
              <w:widowControl w:val="0"/>
              <w:autoSpaceDE w:val="0"/>
              <w:autoSpaceDN w:val="0"/>
              <w:adjustRightInd w:val="0"/>
              <w:rPr>
                <w:ins w:id="4249" w:author="Borja Gonzalez" w:date="2017-09-28T19:15:00Z"/>
                <w:rFonts w:ascii="Monaco" w:hAnsi="Monaco" w:cs="Monaco"/>
                <w:sz w:val="20"/>
                <w:szCs w:val="20"/>
                <w:lang w:val="en-US"/>
                <w:rPrChange w:id="4250" w:author="Borja Gonzalez" w:date="2017-09-28T19:15:00Z">
                  <w:rPr>
                    <w:ins w:id="4251" w:author="Borja Gonzalez" w:date="2017-09-28T19:15:00Z"/>
                    <w:rFonts w:ascii="Monaco" w:hAnsi="Monaco" w:cs="Monaco"/>
                    <w:sz w:val="32"/>
                    <w:szCs w:val="32"/>
                    <w:lang w:val="en-US"/>
                  </w:rPr>
                </w:rPrChange>
              </w:rPr>
            </w:pPr>
          </w:p>
          <w:p w14:paraId="43753AFF" w14:textId="77777777" w:rsidR="00A47B4C" w:rsidRPr="00A47B4C" w:rsidRDefault="00A47B4C" w:rsidP="00A47B4C">
            <w:pPr>
              <w:widowControl w:val="0"/>
              <w:autoSpaceDE w:val="0"/>
              <w:autoSpaceDN w:val="0"/>
              <w:adjustRightInd w:val="0"/>
              <w:rPr>
                <w:ins w:id="4252" w:author="Borja Gonzalez" w:date="2017-09-28T19:15:00Z"/>
                <w:rFonts w:ascii="Monaco" w:hAnsi="Monaco" w:cs="Monaco"/>
                <w:sz w:val="20"/>
                <w:szCs w:val="20"/>
                <w:lang w:val="en-US"/>
                <w:rPrChange w:id="4253" w:author="Borja Gonzalez" w:date="2017-09-28T19:15:00Z">
                  <w:rPr>
                    <w:ins w:id="4254" w:author="Borja Gonzalez" w:date="2017-09-28T19:15:00Z"/>
                    <w:rFonts w:ascii="Monaco" w:hAnsi="Monaco" w:cs="Monaco"/>
                    <w:sz w:val="32"/>
                    <w:szCs w:val="32"/>
                    <w:lang w:val="en-US"/>
                  </w:rPr>
                </w:rPrChange>
              </w:rPr>
            </w:pPr>
          </w:p>
          <w:p w14:paraId="036512F8" w14:textId="77777777" w:rsidR="00A47B4C" w:rsidRPr="00A47B4C" w:rsidRDefault="00A47B4C" w:rsidP="00A47B4C">
            <w:pPr>
              <w:keepNext/>
              <w:keepLines/>
              <w:widowControl w:val="0"/>
              <w:autoSpaceDE w:val="0"/>
              <w:autoSpaceDN w:val="0"/>
              <w:adjustRightInd w:val="0"/>
              <w:spacing w:before="200"/>
              <w:outlineLvl w:val="4"/>
              <w:rPr>
                <w:ins w:id="4255" w:author="Borja Gonzalez" w:date="2017-09-28T19:15:00Z"/>
                <w:rFonts w:ascii="Monaco" w:hAnsi="Monaco" w:cs="Monaco"/>
                <w:sz w:val="20"/>
                <w:szCs w:val="20"/>
                <w:lang w:val="en-US"/>
                <w:rPrChange w:id="4256" w:author="Borja Gonzalez" w:date="2017-09-28T19:15:00Z">
                  <w:rPr>
                    <w:ins w:id="4257" w:author="Borja Gonzalez" w:date="2017-09-28T19:15:00Z"/>
                    <w:rFonts w:ascii="Monaco" w:eastAsiaTheme="majorEastAsia" w:hAnsi="Monaco" w:cs="Monaco"/>
                    <w:color w:val="243F60" w:themeColor="accent1" w:themeShade="7F"/>
                    <w:sz w:val="32"/>
                    <w:szCs w:val="32"/>
                    <w:lang w:val="en-US"/>
                  </w:rPr>
                </w:rPrChange>
              </w:rPr>
            </w:pPr>
            <w:ins w:id="4258" w:author="Borja Gonzalez" w:date="2017-09-28T19:15:00Z">
              <w:r w:rsidRPr="00A47B4C">
                <w:rPr>
                  <w:rFonts w:ascii="Monaco" w:hAnsi="Monaco" w:cs="Monaco"/>
                  <w:sz w:val="20"/>
                  <w:szCs w:val="20"/>
                  <w:lang w:val="en-US"/>
                  <w:rPrChange w:id="4259" w:author="Borja Gonzalez" w:date="2017-09-28T19:15:00Z">
                    <w:rPr>
                      <w:rFonts w:ascii="Monaco" w:hAnsi="Monaco" w:cs="Monaco"/>
                      <w:sz w:val="32"/>
                      <w:szCs w:val="32"/>
                      <w:lang w:val="en-US"/>
                    </w:rPr>
                  </w:rPrChange>
                </w:rPr>
                <w:t xml:space="preserve">    </w:t>
              </w:r>
              <w:r w:rsidRPr="00A47B4C">
                <w:rPr>
                  <w:rFonts w:ascii="Monaco" w:hAnsi="Monaco" w:cs="Monaco"/>
                  <w:b/>
                  <w:bCs/>
                  <w:color w:val="204A87"/>
                  <w:sz w:val="20"/>
                  <w:szCs w:val="20"/>
                  <w:lang w:val="en-US"/>
                  <w:rPrChange w:id="4260" w:author="Borja Gonzalez" w:date="2017-09-28T19:15:00Z">
                    <w:rPr>
                      <w:rFonts w:ascii="Monaco" w:hAnsi="Monaco" w:cs="Monaco"/>
                      <w:b/>
                      <w:bCs/>
                      <w:color w:val="204A87"/>
                      <w:sz w:val="32"/>
                      <w:szCs w:val="32"/>
                      <w:lang w:val="en-US"/>
                    </w:rPr>
                  </w:rPrChange>
                </w:rPr>
                <w:t>var</w:t>
              </w:r>
              <w:r w:rsidRPr="00A47B4C">
                <w:rPr>
                  <w:rFonts w:ascii="Monaco" w:hAnsi="Monaco" w:cs="Monaco"/>
                  <w:sz w:val="20"/>
                  <w:szCs w:val="20"/>
                  <w:lang w:val="en-US"/>
                  <w:rPrChange w:id="4261" w:author="Borja Gonzalez" w:date="2017-09-28T19:15:00Z">
                    <w:rPr>
                      <w:rFonts w:ascii="Monaco" w:hAnsi="Monaco" w:cs="Monaco"/>
                      <w:sz w:val="32"/>
                      <w:szCs w:val="32"/>
                      <w:lang w:val="en-US"/>
                    </w:rPr>
                  </w:rPrChange>
                </w:rPr>
                <w:t xml:space="preserve"> </w:t>
              </w:r>
              <w:r w:rsidRPr="00A47B4C">
                <w:rPr>
                  <w:rFonts w:ascii="Monaco" w:hAnsi="Monaco" w:cs="Monaco"/>
                  <w:color w:val="000000"/>
                  <w:sz w:val="20"/>
                  <w:szCs w:val="20"/>
                  <w:lang w:val="en-US"/>
                  <w:rPrChange w:id="4262" w:author="Borja Gonzalez" w:date="2017-09-28T19:15:00Z">
                    <w:rPr>
                      <w:rFonts w:ascii="Monaco" w:hAnsi="Monaco" w:cs="Monaco"/>
                      <w:color w:val="000000"/>
                      <w:sz w:val="32"/>
                      <w:szCs w:val="32"/>
                      <w:lang w:val="en-US"/>
                    </w:rPr>
                  </w:rPrChange>
                </w:rPr>
                <w:t>t</w:t>
              </w:r>
              <w:r w:rsidRPr="00A47B4C">
                <w:rPr>
                  <w:rFonts w:ascii="Monaco" w:hAnsi="Monaco" w:cs="Monaco"/>
                  <w:sz w:val="20"/>
                  <w:szCs w:val="20"/>
                  <w:lang w:val="en-US"/>
                  <w:rPrChange w:id="4263" w:author="Borja Gonzalez" w:date="2017-09-28T19:15:00Z">
                    <w:rPr>
                      <w:rFonts w:ascii="Monaco" w:hAnsi="Monaco" w:cs="Monaco"/>
                      <w:sz w:val="32"/>
                      <w:szCs w:val="32"/>
                      <w:lang w:val="en-US"/>
                    </w:rPr>
                  </w:rPrChange>
                </w:rPr>
                <w:t xml:space="preserve"> </w:t>
              </w:r>
              <w:r w:rsidRPr="00A47B4C">
                <w:rPr>
                  <w:rFonts w:ascii="Monaco" w:hAnsi="Monaco" w:cs="Monaco"/>
                  <w:b/>
                  <w:bCs/>
                  <w:color w:val="CE5C00"/>
                  <w:sz w:val="20"/>
                  <w:szCs w:val="20"/>
                  <w:lang w:val="en-US"/>
                  <w:rPrChange w:id="4264" w:author="Borja Gonzalez" w:date="2017-09-28T19:15:00Z">
                    <w:rPr>
                      <w:rFonts w:ascii="Monaco" w:hAnsi="Monaco" w:cs="Monaco"/>
                      <w:b/>
                      <w:bCs/>
                      <w:color w:val="CE5C00"/>
                      <w:sz w:val="32"/>
                      <w:szCs w:val="32"/>
                      <w:lang w:val="en-US"/>
                    </w:rPr>
                  </w:rPrChange>
                </w:rPr>
                <w:t>=</w:t>
              </w:r>
              <w:r w:rsidRPr="00A47B4C">
                <w:rPr>
                  <w:rFonts w:ascii="Monaco" w:hAnsi="Monaco" w:cs="Monaco"/>
                  <w:sz w:val="20"/>
                  <w:szCs w:val="20"/>
                  <w:lang w:val="en-US"/>
                  <w:rPrChange w:id="4265" w:author="Borja Gonzalez" w:date="2017-09-28T19:15:00Z">
                    <w:rPr>
                      <w:rFonts w:ascii="Monaco" w:hAnsi="Monaco" w:cs="Monaco"/>
                      <w:sz w:val="32"/>
                      <w:szCs w:val="32"/>
                      <w:lang w:val="en-US"/>
                    </w:rPr>
                  </w:rPrChange>
                </w:rPr>
                <w:t xml:space="preserve"> </w:t>
              </w:r>
              <w:r w:rsidRPr="00A47B4C">
                <w:rPr>
                  <w:rFonts w:ascii="Monaco" w:hAnsi="Monaco" w:cs="Monaco"/>
                  <w:color w:val="000000"/>
                  <w:sz w:val="20"/>
                  <w:szCs w:val="20"/>
                  <w:lang w:val="en-US"/>
                  <w:rPrChange w:id="4266" w:author="Borja Gonzalez" w:date="2017-09-28T19:15:00Z">
                    <w:rPr>
                      <w:rFonts w:ascii="Monaco" w:hAnsi="Monaco" w:cs="Monaco"/>
                      <w:color w:val="000000"/>
                      <w:sz w:val="32"/>
                      <w:szCs w:val="32"/>
                      <w:lang w:val="en-US"/>
                    </w:rPr>
                  </w:rPrChange>
                </w:rPr>
                <w:t>Time</w:t>
              </w:r>
              <w:r w:rsidRPr="00A47B4C">
                <w:rPr>
                  <w:rFonts w:ascii="Monaco" w:hAnsi="Monaco" w:cs="Monaco"/>
                  <w:b/>
                  <w:bCs/>
                  <w:color w:val="000000"/>
                  <w:sz w:val="20"/>
                  <w:szCs w:val="20"/>
                  <w:lang w:val="en-US"/>
                  <w:rPrChange w:id="4267" w:author="Borja Gonzalez" w:date="2017-09-28T19:15: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4268" w:author="Borja Gonzalez" w:date="2017-09-28T19:15:00Z">
                    <w:rPr>
                      <w:rFonts w:ascii="Monaco" w:hAnsi="Monaco" w:cs="Monaco"/>
                      <w:color w:val="000000"/>
                      <w:sz w:val="32"/>
                      <w:szCs w:val="32"/>
                      <w:lang w:val="en-US"/>
                    </w:rPr>
                  </w:rPrChange>
                </w:rPr>
                <w:t>join</w:t>
              </w:r>
              <w:r w:rsidRPr="00A47B4C">
                <w:rPr>
                  <w:rFonts w:ascii="Monaco" w:hAnsi="Monaco" w:cs="Monaco"/>
                  <w:b/>
                  <w:bCs/>
                  <w:color w:val="000000"/>
                  <w:sz w:val="20"/>
                  <w:szCs w:val="20"/>
                  <w:lang w:val="en-US"/>
                  <w:rPrChange w:id="4269" w:author="Borja Gonzalez" w:date="2017-09-28T19:15:00Z">
                    <w:rPr>
                      <w:rFonts w:ascii="Monaco" w:hAnsi="Monaco" w:cs="Monaco"/>
                      <w:b/>
                      <w:bCs/>
                      <w:color w:val="000000"/>
                      <w:sz w:val="32"/>
                      <w:szCs w:val="32"/>
                      <w:lang w:val="en-US"/>
                    </w:rPr>
                  </w:rPrChange>
                </w:rPr>
                <w:t>();</w:t>
              </w:r>
            </w:ins>
          </w:p>
          <w:p w14:paraId="57956EC3" w14:textId="77777777" w:rsidR="00A47B4C" w:rsidRPr="00A47B4C" w:rsidRDefault="00A47B4C" w:rsidP="00A47B4C">
            <w:pPr>
              <w:keepNext/>
              <w:keepLines/>
              <w:widowControl w:val="0"/>
              <w:autoSpaceDE w:val="0"/>
              <w:autoSpaceDN w:val="0"/>
              <w:adjustRightInd w:val="0"/>
              <w:spacing w:before="200"/>
              <w:outlineLvl w:val="4"/>
              <w:rPr>
                <w:ins w:id="4270" w:author="Borja Gonzalez" w:date="2017-09-28T19:15:00Z"/>
                <w:rFonts w:ascii="Monaco" w:hAnsi="Monaco" w:cs="Monaco"/>
                <w:sz w:val="20"/>
                <w:szCs w:val="20"/>
                <w:lang w:val="en-US"/>
                <w:rPrChange w:id="4271" w:author="Borja Gonzalez" w:date="2017-09-28T19:15:00Z">
                  <w:rPr>
                    <w:ins w:id="4272" w:author="Borja Gonzalez" w:date="2017-09-28T19:15:00Z"/>
                    <w:rFonts w:ascii="Monaco" w:eastAsiaTheme="majorEastAsia" w:hAnsi="Monaco" w:cs="Monaco"/>
                    <w:color w:val="243F60" w:themeColor="accent1" w:themeShade="7F"/>
                    <w:sz w:val="32"/>
                    <w:szCs w:val="32"/>
                    <w:lang w:val="en-US"/>
                  </w:rPr>
                </w:rPrChange>
              </w:rPr>
            </w:pPr>
            <w:ins w:id="4273" w:author="Borja Gonzalez" w:date="2017-09-28T19:15:00Z">
              <w:r w:rsidRPr="00A47B4C">
                <w:rPr>
                  <w:rFonts w:ascii="Monaco" w:hAnsi="Monaco" w:cs="Monaco"/>
                  <w:sz w:val="20"/>
                  <w:szCs w:val="20"/>
                  <w:lang w:val="en-US"/>
                  <w:rPrChange w:id="4274" w:author="Borja Gonzalez" w:date="2017-09-28T19:15:00Z">
                    <w:rPr>
                      <w:rFonts w:ascii="Monaco" w:hAnsi="Monaco" w:cs="Monaco"/>
                      <w:sz w:val="32"/>
                      <w:szCs w:val="32"/>
                      <w:lang w:val="en-US"/>
                    </w:rPr>
                  </w:rPrChange>
                </w:rPr>
                <w:t xml:space="preserve">    </w:t>
              </w:r>
              <w:r w:rsidRPr="00A47B4C">
                <w:rPr>
                  <w:rFonts w:ascii="Monaco" w:hAnsi="Monaco" w:cs="Monaco"/>
                  <w:b/>
                  <w:bCs/>
                  <w:color w:val="204A87"/>
                  <w:sz w:val="20"/>
                  <w:szCs w:val="20"/>
                  <w:lang w:val="en-US"/>
                  <w:rPrChange w:id="4275" w:author="Borja Gonzalez" w:date="2017-09-28T19:15:00Z">
                    <w:rPr>
                      <w:rFonts w:ascii="Monaco" w:hAnsi="Monaco" w:cs="Monaco"/>
                      <w:b/>
                      <w:bCs/>
                      <w:color w:val="204A87"/>
                      <w:sz w:val="32"/>
                      <w:szCs w:val="32"/>
                      <w:lang w:val="en-US"/>
                    </w:rPr>
                  </w:rPrChange>
                </w:rPr>
                <w:t>var</w:t>
              </w:r>
              <w:r w:rsidRPr="00A47B4C">
                <w:rPr>
                  <w:rFonts w:ascii="Monaco" w:hAnsi="Monaco" w:cs="Monaco"/>
                  <w:sz w:val="20"/>
                  <w:szCs w:val="20"/>
                  <w:lang w:val="en-US"/>
                  <w:rPrChange w:id="4276" w:author="Borja Gonzalez" w:date="2017-09-28T19:15:00Z">
                    <w:rPr>
                      <w:rFonts w:ascii="Monaco" w:hAnsi="Monaco" w:cs="Monaco"/>
                      <w:sz w:val="32"/>
                      <w:szCs w:val="32"/>
                      <w:lang w:val="en-US"/>
                    </w:rPr>
                  </w:rPrChange>
                </w:rPr>
                <w:t xml:space="preserve"> </w:t>
              </w:r>
              <w:r w:rsidRPr="00A47B4C">
                <w:rPr>
                  <w:rFonts w:ascii="Monaco" w:hAnsi="Monaco" w:cs="Monaco"/>
                  <w:color w:val="000000"/>
                  <w:sz w:val="20"/>
                  <w:szCs w:val="20"/>
                  <w:lang w:val="en-US"/>
                  <w:rPrChange w:id="4277" w:author="Borja Gonzalez" w:date="2017-09-28T19:15:00Z">
                    <w:rPr>
                      <w:rFonts w:ascii="Monaco" w:hAnsi="Monaco" w:cs="Monaco"/>
                      <w:color w:val="000000"/>
                      <w:sz w:val="32"/>
                      <w:szCs w:val="32"/>
                      <w:lang w:val="en-US"/>
                    </w:rPr>
                  </w:rPrChange>
                </w:rPr>
                <w:t>c</w:t>
              </w:r>
              <w:r w:rsidRPr="00A47B4C">
                <w:rPr>
                  <w:rFonts w:ascii="Monaco" w:hAnsi="Monaco" w:cs="Monaco"/>
                  <w:sz w:val="20"/>
                  <w:szCs w:val="20"/>
                  <w:lang w:val="en-US"/>
                  <w:rPrChange w:id="4278" w:author="Borja Gonzalez" w:date="2017-09-28T19:15:00Z">
                    <w:rPr>
                      <w:rFonts w:ascii="Monaco" w:hAnsi="Monaco" w:cs="Monaco"/>
                      <w:sz w:val="32"/>
                      <w:szCs w:val="32"/>
                      <w:lang w:val="en-US"/>
                    </w:rPr>
                  </w:rPrChange>
                </w:rPr>
                <w:t xml:space="preserve"> </w:t>
              </w:r>
              <w:r w:rsidRPr="00A47B4C">
                <w:rPr>
                  <w:rFonts w:ascii="Monaco" w:hAnsi="Monaco" w:cs="Monaco"/>
                  <w:b/>
                  <w:bCs/>
                  <w:color w:val="CE5C00"/>
                  <w:sz w:val="20"/>
                  <w:szCs w:val="20"/>
                  <w:lang w:val="en-US"/>
                  <w:rPrChange w:id="4279" w:author="Borja Gonzalez" w:date="2017-09-28T19:15:00Z">
                    <w:rPr>
                      <w:rFonts w:ascii="Monaco" w:hAnsi="Monaco" w:cs="Monaco"/>
                      <w:b/>
                      <w:bCs/>
                      <w:color w:val="CE5C00"/>
                      <w:sz w:val="32"/>
                      <w:szCs w:val="32"/>
                      <w:lang w:val="en-US"/>
                    </w:rPr>
                  </w:rPrChange>
                </w:rPr>
                <w:t>=</w:t>
              </w:r>
              <w:r w:rsidRPr="00A47B4C">
                <w:rPr>
                  <w:rFonts w:ascii="Monaco" w:hAnsi="Monaco" w:cs="Monaco"/>
                  <w:sz w:val="20"/>
                  <w:szCs w:val="20"/>
                  <w:lang w:val="en-US"/>
                  <w:rPrChange w:id="4280" w:author="Borja Gonzalez" w:date="2017-09-28T19:15:00Z">
                    <w:rPr>
                      <w:rFonts w:ascii="Monaco" w:hAnsi="Monaco" w:cs="Monaco"/>
                      <w:sz w:val="32"/>
                      <w:szCs w:val="32"/>
                      <w:lang w:val="en-US"/>
                    </w:rPr>
                  </w:rPrChange>
                </w:rPr>
                <w:t xml:space="preserve"> </w:t>
              </w:r>
              <w:r w:rsidRPr="00A47B4C">
                <w:rPr>
                  <w:rFonts w:ascii="Monaco" w:hAnsi="Monaco" w:cs="Monaco"/>
                  <w:color w:val="000000"/>
                  <w:sz w:val="20"/>
                  <w:szCs w:val="20"/>
                  <w:lang w:val="en-US"/>
                  <w:rPrChange w:id="4281" w:author="Borja Gonzalez" w:date="2017-09-28T19:15:00Z">
                    <w:rPr>
                      <w:rFonts w:ascii="Monaco" w:hAnsi="Monaco" w:cs="Monaco"/>
                      <w:color w:val="000000"/>
                      <w:sz w:val="32"/>
                      <w:szCs w:val="32"/>
                      <w:lang w:val="en-US"/>
                    </w:rPr>
                  </w:rPrChange>
                </w:rPr>
                <w:t>Coronal</w:t>
              </w:r>
              <w:r w:rsidRPr="00A47B4C">
                <w:rPr>
                  <w:rFonts w:ascii="Monaco" w:hAnsi="Monaco" w:cs="Monaco"/>
                  <w:b/>
                  <w:bCs/>
                  <w:color w:val="000000"/>
                  <w:sz w:val="20"/>
                  <w:szCs w:val="20"/>
                  <w:lang w:val="en-US"/>
                  <w:rPrChange w:id="4282" w:author="Borja Gonzalez" w:date="2017-09-28T19:15: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4283" w:author="Borja Gonzalez" w:date="2017-09-28T19:15:00Z">
                    <w:rPr>
                      <w:rFonts w:ascii="Monaco" w:hAnsi="Monaco" w:cs="Monaco"/>
                      <w:color w:val="000000"/>
                      <w:sz w:val="32"/>
                      <w:szCs w:val="32"/>
                      <w:lang w:val="en-US"/>
                    </w:rPr>
                  </w:rPrChange>
                </w:rPr>
                <w:t>join</w:t>
              </w:r>
              <w:r w:rsidRPr="00A47B4C">
                <w:rPr>
                  <w:rFonts w:ascii="Monaco" w:hAnsi="Monaco" w:cs="Monaco"/>
                  <w:b/>
                  <w:bCs/>
                  <w:color w:val="000000"/>
                  <w:sz w:val="20"/>
                  <w:szCs w:val="20"/>
                  <w:lang w:val="en-US"/>
                  <w:rPrChange w:id="4284" w:author="Borja Gonzalez" w:date="2017-09-28T19:15:00Z">
                    <w:rPr>
                      <w:rFonts w:ascii="Monaco" w:hAnsi="Monaco" w:cs="Monaco"/>
                      <w:b/>
                      <w:bCs/>
                      <w:color w:val="000000"/>
                      <w:sz w:val="32"/>
                      <w:szCs w:val="32"/>
                      <w:lang w:val="en-US"/>
                    </w:rPr>
                  </w:rPrChange>
                </w:rPr>
                <w:t>();</w:t>
              </w:r>
            </w:ins>
          </w:p>
          <w:p w14:paraId="1AC7114C" w14:textId="77777777" w:rsidR="00A47B4C" w:rsidRPr="00A47B4C" w:rsidRDefault="00A47B4C" w:rsidP="00A47B4C">
            <w:pPr>
              <w:keepNext/>
              <w:keepLines/>
              <w:widowControl w:val="0"/>
              <w:autoSpaceDE w:val="0"/>
              <w:autoSpaceDN w:val="0"/>
              <w:adjustRightInd w:val="0"/>
              <w:spacing w:before="200"/>
              <w:outlineLvl w:val="4"/>
              <w:rPr>
                <w:ins w:id="4285" w:author="Borja Gonzalez" w:date="2017-09-28T19:15:00Z"/>
                <w:rFonts w:ascii="Monaco" w:hAnsi="Monaco" w:cs="Monaco"/>
                <w:sz w:val="20"/>
                <w:szCs w:val="20"/>
                <w:lang w:val="en-US"/>
                <w:rPrChange w:id="4286" w:author="Borja Gonzalez" w:date="2017-09-28T19:15:00Z">
                  <w:rPr>
                    <w:ins w:id="4287" w:author="Borja Gonzalez" w:date="2017-09-28T19:15:00Z"/>
                    <w:rFonts w:ascii="Monaco" w:eastAsiaTheme="majorEastAsia" w:hAnsi="Monaco" w:cs="Monaco"/>
                    <w:color w:val="243F60" w:themeColor="accent1" w:themeShade="7F"/>
                    <w:sz w:val="32"/>
                    <w:szCs w:val="32"/>
                    <w:lang w:val="en-US"/>
                  </w:rPr>
                </w:rPrChange>
              </w:rPr>
            </w:pPr>
            <w:ins w:id="4288" w:author="Borja Gonzalez" w:date="2017-09-28T19:15:00Z">
              <w:r w:rsidRPr="00A47B4C">
                <w:rPr>
                  <w:rFonts w:ascii="Monaco" w:hAnsi="Monaco" w:cs="Monaco"/>
                  <w:sz w:val="20"/>
                  <w:szCs w:val="20"/>
                  <w:lang w:val="en-US"/>
                  <w:rPrChange w:id="4289" w:author="Borja Gonzalez" w:date="2017-09-28T19:15:00Z">
                    <w:rPr>
                      <w:rFonts w:ascii="Monaco" w:hAnsi="Monaco" w:cs="Monaco"/>
                      <w:sz w:val="32"/>
                      <w:szCs w:val="32"/>
                      <w:lang w:val="en-US"/>
                    </w:rPr>
                  </w:rPrChange>
                </w:rPr>
                <w:t xml:space="preserve">    </w:t>
              </w:r>
              <w:r w:rsidRPr="00A47B4C">
                <w:rPr>
                  <w:rFonts w:ascii="Monaco" w:hAnsi="Monaco" w:cs="Monaco"/>
                  <w:b/>
                  <w:bCs/>
                  <w:color w:val="204A87"/>
                  <w:sz w:val="20"/>
                  <w:szCs w:val="20"/>
                  <w:lang w:val="en-US"/>
                  <w:rPrChange w:id="4290" w:author="Borja Gonzalez" w:date="2017-09-28T19:15:00Z">
                    <w:rPr>
                      <w:rFonts w:ascii="Monaco" w:hAnsi="Monaco" w:cs="Monaco"/>
                      <w:b/>
                      <w:bCs/>
                      <w:color w:val="204A87"/>
                      <w:sz w:val="32"/>
                      <w:szCs w:val="32"/>
                      <w:lang w:val="en-US"/>
                    </w:rPr>
                  </w:rPrChange>
                </w:rPr>
                <w:t>var</w:t>
              </w:r>
              <w:r w:rsidRPr="00A47B4C">
                <w:rPr>
                  <w:rFonts w:ascii="Monaco" w:hAnsi="Monaco" w:cs="Monaco"/>
                  <w:sz w:val="20"/>
                  <w:szCs w:val="20"/>
                  <w:lang w:val="en-US"/>
                  <w:rPrChange w:id="4291" w:author="Borja Gonzalez" w:date="2017-09-28T19:15:00Z">
                    <w:rPr>
                      <w:rFonts w:ascii="Monaco" w:hAnsi="Monaco" w:cs="Monaco"/>
                      <w:sz w:val="32"/>
                      <w:szCs w:val="32"/>
                      <w:lang w:val="en-US"/>
                    </w:rPr>
                  </w:rPrChange>
                </w:rPr>
                <w:t xml:space="preserve"> </w:t>
              </w:r>
              <w:r w:rsidRPr="00A47B4C">
                <w:rPr>
                  <w:rFonts w:ascii="Monaco" w:hAnsi="Monaco" w:cs="Monaco"/>
                  <w:color w:val="000000"/>
                  <w:sz w:val="20"/>
                  <w:szCs w:val="20"/>
                  <w:lang w:val="en-US"/>
                  <w:rPrChange w:id="4292" w:author="Borja Gonzalez" w:date="2017-09-28T19:15:00Z">
                    <w:rPr>
                      <w:rFonts w:ascii="Monaco" w:hAnsi="Monaco" w:cs="Monaco"/>
                      <w:color w:val="000000"/>
                      <w:sz w:val="32"/>
                      <w:szCs w:val="32"/>
                      <w:lang w:val="en-US"/>
                    </w:rPr>
                  </w:rPrChange>
                </w:rPr>
                <w:t>s</w:t>
              </w:r>
              <w:r w:rsidRPr="00A47B4C">
                <w:rPr>
                  <w:rFonts w:ascii="Monaco" w:hAnsi="Monaco" w:cs="Monaco"/>
                  <w:sz w:val="20"/>
                  <w:szCs w:val="20"/>
                  <w:lang w:val="en-US"/>
                  <w:rPrChange w:id="4293" w:author="Borja Gonzalez" w:date="2017-09-28T19:15:00Z">
                    <w:rPr>
                      <w:rFonts w:ascii="Monaco" w:hAnsi="Monaco" w:cs="Monaco"/>
                      <w:sz w:val="32"/>
                      <w:szCs w:val="32"/>
                      <w:lang w:val="en-US"/>
                    </w:rPr>
                  </w:rPrChange>
                </w:rPr>
                <w:t xml:space="preserve"> </w:t>
              </w:r>
              <w:r w:rsidRPr="00A47B4C">
                <w:rPr>
                  <w:rFonts w:ascii="Monaco" w:hAnsi="Monaco" w:cs="Monaco"/>
                  <w:b/>
                  <w:bCs/>
                  <w:color w:val="CE5C00"/>
                  <w:sz w:val="20"/>
                  <w:szCs w:val="20"/>
                  <w:lang w:val="en-US"/>
                  <w:rPrChange w:id="4294" w:author="Borja Gonzalez" w:date="2017-09-28T19:15:00Z">
                    <w:rPr>
                      <w:rFonts w:ascii="Monaco" w:hAnsi="Monaco" w:cs="Monaco"/>
                      <w:b/>
                      <w:bCs/>
                      <w:color w:val="CE5C00"/>
                      <w:sz w:val="32"/>
                      <w:szCs w:val="32"/>
                      <w:lang w:val="en-US"/>
                    </w:rPr>
                  </w:rPrChange>
                </w:rPr>
                <w:t>=</w:t>
              </w:r>
              <w:r w:rsidRPr="00A47B4C">
                <w:rPr>
                  <w:rFonts w:ascii="Monaco" w:hAnsi="Monaco" w:cs="Monaco"/>
                  <w:sz w:val="20"/>
                  <w:szCs w:val="20"/>
                  <w:lang w:val="en-US"/>
                  <w:rPrChange w:id="4295" w:author="Borja Gonzalez" w:date="2017-09-28T19:15:00Z">
                    <w:rPr>
                      <w:rFonts w:ascii="Monaco" w:hAnsi="Monaco" w:cs="Monaco"/>
                      <w:sz w:val="32"/>
                      <w:szCs w:val="32"/>
                      <w:lang w:val="en-US"/>
                    </w:rPr>
                  </w:rPrChange>
                </w:rPr>
                <w:t xml:space="preserve"> </w:t>
              </w:r>
              <w:r w:rsidRPr="00A47B4C">
                <w:rPr>
                  <w:rFonts w:ascii="Monaco" w:hAnsi="Monaco" w:cs="Monaco"/>
                  <w:color w:val="000000"/>
                  <w:sz w:val="20"/>
                  <w:szCs w:val="20"/>
                  <w:lang w:val="en-US"/>
                  <w:rPrChange w:id="4296" w:author="Borja Gonzalez" w:date="2017-09-28T19:15:00Z">
                    <w:rPr>
                      <w:rFonts w:ascii="Monaco" w:hAnsi="Monaco" w:cs="Monaco"/>
                      <w:color w:val="000000"/>
                      <w:sz w:val="32"/>
                      <w:szCs w:val="32"/>
                      <w:lang w:val="en-US"/>
                    </w:rPr>
                  </w:rPrChange>
                </w:rPr>
                <w:t>Sagital</w:t>
              </w:r>
              <w:r w:rsidRPr="00A47B4C">
                <w:rPr>
                  <w:rFonts w:ascii="Monaco" w:hAnsi="Monaco" w:cs="Monaco"/>
                  <w:b/>
                  <w:bCs/>
                  <w:color w:val="000000"/>
                  <w:sz w:val="20"/>
                  <w:szCs w:val="20"/>
                  <w:lang w:val="en-US"/>
                  <w:rPrChange w:id="4297" w:author="Borja Gonzalez" w:date="2017-09-28T19:15: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4298" w:author="Borja Gonzalez" w:date="2017-09-28T19:15:00Z">
                    <w:rPr>
                      <w:rFonts w:ascii="Monaco" w:hAnsi="Monaco" w:cs="Monaco"/>
                      <w:color w:val="000000"/>
                      <w:sz w:val="32"/>
                      <w:szCs w:val="32"/>
                      <w:lang w:val="en-US"/>
                    </w:rPr>
                  </w:rPrChange>
                </w:rPr>
                <w:t>join</w:t>
              </w:r>
              <w:r w:rsidRPr="00A47B4C">
                <w:rPr>
                  <w:rFonts w:ascii="Monaco" w:hAnsi="Monaco" w:cs="Monaco"/>
                  <w:b/>
                  <w:bCs/>
                  <w:color w:val="000000"/>
                  <w:sz w:val="20"/>
                  <w:szCs w:val="20"/>
                  <w:lang w:val="en-US"/>
                  <w:rPrChange w:id="4299" w:author="Borja Gonzalez" w:date="2017-09-28T19:15:00Z">
                    <w:rPr>
                      <w:rFonts w:ascii="Monaco" w:hAnsi="Monaco" w:cs="Monaco"/>
                      <w:b/>
                      <w:bCs/>
                      <w:color w:val="000000"/>
                      <w:sz w:val="32"/>
                      <w:szCs w:val="32"/>
                      <w:lang w:val="en-US"/>
                    </w:rPr>
                  </w:rPrChange>
                </w:rPr>
                <w:t>();</w:t>
              </w:r>
            </w:ins>
          </w:p>
          <w:p w14:paraId="61EF5E02" w14:textId="77777777" w:rsidR="00A47B4C" w:rsidRPr="00A47B4C" w:rsidRDefault="00A47B4C" w:rsidP="00A47B4C">
            <w:pPr>
              <w:keepNext/>
              <w:keepLines/>
              <w:widowControl w:val="0"/>
              <w:autoSpaceDE w:val="0"/>
              <w:autoSpaceDN w:val="0"/>
              <w:adjustRightInd w:val="0"/>
              <w:spacing w:before="200"/>
              <w:outlineLvl w:val="4"/>
              <w:rPr>
                <w:ins w:id="4300" w:author="Borja Gonzalez" w:date="2017-09-28T19:15:00Z"/>
                <w:rFonts w:ascii="Monaco" w:hAnsi="Monaco" w:cs="Monaco"/>
                <w:sz w:val="20"/>
                <w:szCs w:val="20"/>
                <w:lang w:val="en-US"/>
                <w:rPrChange w:id="4301" w:author="Borja Gonzalez" w:date="2017-09-28T19:15:00Z">
                  <w:rPr>
                    <w:ins w:id="4302" w:author="Borja Gonzalez" w:date="2017-09-28T19:15:00Z"/>
                    <w:rFonts w:ascii="Monaco" w:eastAsiaTheme="majorEastAsia" w:hAnsi="Monaco" w:cs="Monaco"/>
                    <w:color w:val="243F60" w:themeColor="accent1" w:themeShade="7F"/>
                    <w:sz w:val="32"/>
                    <w:szCs w:val="32"/>
                    <w:lang w:val="en-US"/>
                  </w:rPr>
                </w:rPrChange>
              </w:rPr>
            </w:pPr>
            <w:ins w:id="4303" w:author="Borja Gonzalez" w:date="2017-09-28T19:15:00Z">
              <w:r w:rsidRPr="00A47B4C">
                <w:rPr>
                  <w:rFonts w:ascii="Monaco" w:hAnsi="Monaco" w:cs="Monaco"/>
                  <w:sz w:val="20"/>
                  <w:szCs w:val="20"/>
                  <w:lang w:val="en-US"/>
                  <w:rPrChange w:id="4304" w:author="Borja Gonzalez" w:date="2017-09-28T19:15:00Z">
                    <w:rPr>
                      <w:rFonts w:ascii="Monaco" w:hAnsi="Monaco" w:cs="Monaco"/>
                      <w:sz w:val="32"/>
                      <w:szCs w:val="32"/>
                      <w:lang w:val="en-US"/>
                    </w:rPr>
                  </w:rPrChange>
                </w:rPr>
                <w:t xml:space="preserve">    </w:t>
              </w:r>
              <w:r w:rsidRPr="00A47B4C">
                <w:rPr>
                  <w:rFonts w:ascii="Monaco" w:hAnsi="Monaco" w:cs="Monaco"/>
                  <w:b/>
                  <w:bCs/>
                  <w:color w:val="204A87"/>
                  <w:sz w:val="20"/>
                  <w:szCs w:val="20"/>
                  <w:lang w:val="en-US"/>
                  <w:rPrChange w:id="4305" w:author="Borja Gonzalez" w:date="2017-09-28T19:15:00Z">
                    <w:rPr>
                      <w:rFonts w:ascii="Monaco" w:hAnsi="Monaco" w:cs="Monaco"/>
                      <w:b/>
                      <w:bCs/>
                      <w:color w:val="204A87"/>
                      <w:sz w:val="32"/>
                      <w:szCs w:val="32"/>
                      <w:lang w:val="en-US"/>
                    </w:rPr>
                  </w:rPrChange>
                </w:rPr>
                <w:t>var</w:t>
              </w:r>
              <w:r w:rsidRPr="00A47B4C">
                <w:rPr>
                  <w:rFonts w:ascii="Monaco" w:hAnsi="Monaco" w:cs="Monaco"/>
                  <w:sz w:val="20"/>
                  <w:szCs w:val="20"/>
                  <w:lang w:val="en-US"/>
                  <w:rPrChange w:id="4306" w:author="Borja Gonzalez" w:date="2017-09-28T19:15:00Z">
                    <w:rPr>
                      <w:rFonts w:ascii="Monaco" w:hAnsi="Monaco" w:cs="Monaco"/>
                      <w:sz w:val="32"/>
                      <w:szCs w:val="32"/>
                      <w:lang w:val="en-US"/>
                    </w:rPr>
                  </w:rPrChange>
                </w:rPr>
                <w:t xml:space="preserve"> </w:t>
              </w:r>
              <w:r w:rsidRPr="00A47B4C">
                <w:rPr>
                  <w:rFonts w:ascii="Monaco" w:hAnsi="Monaco" w:cs="Monaco"/>
                  <w:color w:val="000000"/>
                  <w:sz w:val="20"/>
                  <w:szCs w:val="20"/>
                  <w:lang w:val="en-US"/>
                  <w:rPrChange w:id="4307" w:author="Borja Gonzalez" w:date="2017-09-28T19:15:00Z">
                    <w:rPr>
                      <w:rFonts w:ascii="Monaco" w:hAnsi="Monaco" w:cs="Monaco"/>
                      <w:color w:val="000000"/>
                      <w:sz w:val="32"/>
                      <w:szCs w:val="32"/>
                      <w:lang w:val="en-US"/>
                    </w:rPr>
                  </w:rPrChange>
                </w:rPr>
                <w:t>tr</w:t>
              </w:r>
              <w:r w:rsidRPr="00A47B4C">
                <w:rPr>
                  <w:rFonts w:ascii="Monaco" w:hAnsi="Monaco" w:cs="Monaco"/>
                  <w:sz w:val="20"/>
                  <w:szCs w:val="20"/>
                  <w:lang w:val="en-US"/>
                  <w:rPrChange w:id="4308" w:author="Borja Gonzalez" w:date="2017-09-28T19:15:00Z">
                    <w:rPr>
                      <w:rFonts w:ascii="Monaco" w:hAnsi="Monaco" w:cs="Monaco"/>
                      <w:sz w:val="32"/>
                      <w:szCs w:val="32"/>
                      <w:lang w:val="en-US"/>
                    </w:rPr>
                  </w:rPrChange>
                </w:rPr>
                <w:t xml:space="preserve"> </w:t>
              </w:r>
              <w:r w:rsidRPr="00A47B4C">
                <w:rPr>
                  <w:rFonts w:ascii="Monaco" w:hAnsi="Monaco" w:cs="Monaco"/>
                  <w:b/>
                  <w:bCs/>
                  <w:color w:val="CE5C00"/>
                  <w:sz w:val="20"/>
                  <w:szCs w:val="20"/>
                  <w:lang w:val="en-US"/>
                  <w:rPrChange w:id="4309" w:author="Borja Gonzalez" w:date="2017-09-28T19:15:00Z">
                    <w:rPr>
                      <w:rFonts w:ascii="Monaco" w:hAnsi="Monaco" w:cs="Monaco"/>
                      <w:b/>
                      <w:bCs/>
                      <w:color w:val="CE5C00"/>
                      <w:sz w:val="32"/>
                      <w:szCs w:val="32"/>
                      <w:lang w:val="en-US"/>
                    </w:rPr>
                  </w:rPrChange>
                </w:rPr>
                <w:t>=</w:t>
              </w:r>
              <w:r w:rsidRPr="00A47B4C">
                <w:rPr>
                  <w:rFonts w:ascii="Monaco" w:hAnsi="Monaco" w:cs="Monaco"/>
                  <w:sz w:val="20"/>
                  <w:szCs w:val="20"/>
                  <w:lang w:val="en-US"/>
                  <w:rPrChange w:id="4310" w:author="Borja Gonzalez" w:date="2017-09-28T19:15:00Z">
                    <w:rPr>
                      <w:rFonts w:ascii="Monaco" w:hAnsi="Monaco" w:cs="Monaco"/>
                      <w:sz w:val="32"/>
                      <w:szCs w:val="32"/>
                      <w:lang w:val="en-US"/>
                    </w:rPr>
                  </w:rPrChange>
                </w:rPr>
                <w:t xml:space="preserve"> </w:t>
              </w:r>
              <w:r w:rsidRPr="00A47B4C">
                <w:rPr>
                  <w:rFonts w:ascii="Monaco" w:hAnsi="Monaco" w:cs="Monaco"/>
                  <w:color w:val="000000"/>
                  <w:sz w:val="20"/>
                  <w:szCs w:val="20"/>
                  <w:lang w:val="en-US"/>
                  <w:rPrChange w:id="4311" w:author="Borja Gonzalez" w:date="2017-09-28T19:15:00Z">
                    <w:rPr>
                      <w:rFonts w:ascii="Monaco" w:hAnsi="Monaco" w:cs="Monaco"/>
                      <w:color w:val="000000"/>
                      <w:sz w:val="32"/>
                      <w:szCs w:val="32"/>
                      <w:lang w:val="en-US"/>
                    </w:rPr>
                  </w:rPrChange>
                </w:rPr>
                <w:t>Transversal</w:t>
              </w:r>
              <w:r w:rsidRPr="00A47B4C">
                <w:rPr>
                  <w:rFonts w:ascii="Monaco" w:hAnsi="Monaco" w:cs="Monaco"/>
                  <w:b/>
                  <w:bCs/>
                  <w:color w:val="000000"/>
                  <w:sz w:val="20"/>
                  <w:szCs w:val="20"/>
                  <w:lang w:val="en-US"/>
                  <w:rPrChange w:id="4312" w:author="Borja Gonzalez" w:date="2017-09-28T19:15: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4313" w:author="Borja Gonzalez" w:date="2017-09-28T19:15:00Z">
                    <w:rPr>
                      <w:rFonts w:ascii="Monaco" w:hAnsi="Monaco" w:cs="Monaco"/>
                      <w:color w:val="000000"/>
                      <w:sz w:val="32"/>
                      <w:szCs w:val="32"/>
                      <w:lang w:val="en-US"/>
                    </w:rPr>
                  </w:rPrChange>
                </w:rPr>
                <w:t>join</w:t>
              </w:r>
              <w:r w:rsidRPr="00A47B4C">
                <w:rPr>
                  <w:rFonts w:ascii="Monaco" w:hAnsi="Monaco" w:cs="Monaco"/>
                  <w:b/>
                  <w:bCs/>
                  <w:color w:val="000000"/>
                  <w:sz w:val="20"/>
                  <w:szCs w:val="20"/>
                  <w:lang w:val="en-US"/>
                  <w:rPrChange w:id="4314" w:author="Borja Gonzalez" w:date="2017-09-28T19:15:00Z">
                    <w:rPr>
                      <w:rFonts w:ascii="Monaco" w:hAnsi="Monaco" w:cs="Monaco"/>
                      <w:b/>
                      <w:bCs/>
                      <w:color w:val="000000"/>
                      <w:sz w:val="32"/>
                      <w:szCs w:val="32"/>
                      <w:lang w:val="en-US"/>
                    </w:rPr>
                  </w:rPrChange>
                </w:rPr>
                <w:t>();</w:t>
              </w:r>
            </w:ins>
          </w:p>
          <w:p w14:paraId="36F664EB" w14:textId="77777777" w:rsidR="00A47B4C" w:rsidRPr="00A47B4C" w:rsidRDefault="00A47B4C" w:rsidP="00A47B4C">
            <w:pPr>
              <w:widowControl w:val="0"/>
              <w:autoSpaceDE w:val="0"/>
              <w:autoSpaceDN w:val="0"/>
              <w:adjustRightInd w:val="0"/>
              <w:rPr>
                <w:ins w:id="4315" w:author="Borja Gonzalez" w:date="2017-09-28T19:15:00Z"/>
                <w:rFonts w:ascii="Monaco" w:hAnsi="Monaco" w:cs="Monaco"/>
                <w:sz w:val="20"/>
                <w:szCs w:val="20"/>
                <w:lang w:val="en-US"/>
                <w:rPrChange w:id="4316" w:author="Borja Gonzalez" w:date="2017-09-28T19:15:00Z">
                  <w:rPr>
                    <w:ins w:id="4317" w:author="Borja Gonzalez" w:date="2017-09-28T19:15:00Z"/>
                    <w:rFonts w:ascii="Monaco" w:hAnsi="Monaco" w:cs="Monaco"/>
                    <w:sz w:val="32"/>
                    <w:szCs w:val="32"/>
                    <w:lang w:val="en-US"/>
                  </w:rPr>
                </w:rPrChange>
              </w:rPr>
            </w:pPr>
          </w:p>
          <w:p w14:paraId="258A5E52" w14:textId="77777777" w:rsidR="00A47B4C" w:rsidRPr="00A47B4C" w:rsidRDefault="00A47B4C" w:rsidP="00A47B4C">
            <w:pPr>
              <w:keepNext/>
              <w:keepLines/>
              <w:widowControl w:val="0"/>
              <w:autoSpaceDE w:val="0"/>
              <w:autoSpaceDN w:val="0"/>
              <w:adjustRightInd w:val="0"/>
              <w:spacing w:before="200"/>
              <w:outlineLvl w:val="4"/>
              <w:rPr>
                <w:ins w:id="4318" w:author="Borja Gonzalez" w:date="2017-09-28T19:15:00Z"/>
                <w:rFonts w:ascii="Monaco" w:hAnsi="Monaco" w:cs="Monaco"/>
                <w:sz w:val="20"/>
                <w:szCs w:val="20"/>
                <w:lang w:val="en-US"/>
                <w:rPrChange w:id="4319" w:author="Borja Gonzalez" w:date="2017-09-28T19:15:00Z">
                  <w:rPr>
                    <w:ins w:id="4320" w:author="Borja Gonzalez" w:date="2017-09-28T19:15:00Z"/>
                    <w:rFonts w:ascii="Monaco" w:eastAsiaTheme="majorEastAsia" w:hAnsi="Monaco" w:cs="Monaco"/>
                    <w:color w:val="243F60" w:themeColor="accent1" w:themeShade="7F"/>
                    <w:sz w:val="32"/>
                    <w:szCs w:val="32"/>
                    <w:lang w:val="en-US"/>
                  </w:rPr>
                </w:rPrChange>
              </w:rPr>
            </w:pPr>
            <w:ins w:id="4321" w:author="Borja Gonzalez" w:date="2017-09-28T19:15:00Z">
              <w:r w:rsidRPr="00A47B4C">
                <w:rPr>
                  <w:rFonts w:ascii="Monaco" w:hAnsi="Monaco" w:cs="Monaco"/>
                  <w:sz w:val="20"/>
                  <w:szCs w:val="20"/>
                  <w:lang w:val="en-US"/>
                  <w:rPrChange w:id="4322" w:author="Borja Gonzalez" w:date="2017-09-28T19:15:00Z">
                    <w:rPr>
                      <w:rFonts w:ascii="Monaco" w:hAnsi="Monaco" w:cs="Monaco"/>
                      <w:sz w:val="32"/>
                      <w:szCs w:val="32"/>
                      <w:lang w:val="en-US"/>
                    </w:rPr>
                  </w:rPrChange>
                </w:rPr>
                <w:t xml:space="preserve">    </w:t>
              </w:r>
              <w:r w:rsidRPr="00A47B4C">
                <w:rPr>
                  <w:rFonts w:ascii="Monaco" w:hAnsi="Monaco" w:cs="Monaco"/>
                  <w:b/>
                  <w:bCs/>
                  <w:color w:val="204A87"/>
                  <w:sz w:val="20"/>
                  <w:szCs w:val="20"/>
                  <w:lang w:val="en-US"/>
                  <w:rPrChange w:id="4323" w:author="Borja Gonzalez" w:date="2017-09-28T19:15:00Z">
                    <w:rPr>
                      <w:rFonts w:ascii="Monaco" w:hAnsi="Monaco" w:cs="Monaco"/>
                      <w:b/>
                      <w:bCs/>
                      <w:color w:val="204A87"/>
                      <w:sz w:val="32"/>
                      <w:szCs w:val="32"/>
                      <w:lang w:val="en-US"/>
                    </w:rPr>
                  </w:rPrChange>
                </w:rPr>
                <w:t>var</w:t>
              </w:r>
              <w:r w:rsidRPr="00A47B4C">
                <w:rPr>
                  <w:rFonts w:ascii="Monaco" w:hAnsi="Monaco" w:cs="Monaco"/>
                  <w:sz w:val="20"/>
                  <w:szCs w:val="20"/>
                  <w:lang w:val="en-US"/>
                  <w:rPrChange w:id="4324" w:author="Borja Gonzalez" w:date="2017-09-28T19:15:00Z">
                    <w:rPr>
                      <w:rFonts w:ascii="Monaco" w:hAnsi="Monaco" w:cs="Monaco"/>
                      <w:sz w:val="32"/>
                      <w:szCs w:val="32"/>
                      <w:lang w:val="en-US"/>
                    </w:rPr>
                  </w:rPrChange>
                </w:rPr>
                <w:t xml:space="preserve"> </w:t>
              </w:r>
              <w:r w:rsidRPr="00A47B4C">
                <w:rPr>
                  <w:rFonts w:ascii="Monaco" w:hAnsi="Monaco" w:cs="Monaco"/>
                  <w:color w:val="000000"/>
                  <w:sz w:val="20"/>
                  <w:szCs w:val="20"/>
                  <w:lang w:val="en-US"/>
                  <w:rPrChange w:id="4325" w:author="Borja Gonzalez" w:date="2017-09-28T19:15:00Z">
                    <w:rPr>
                      <w:rFonts w:ascii="Monaco" w:hAnsi="Monaco" w:cs="Monaco"/>
                      <w:color w:val="000000"/>
                      <w:sz w:val="32"/>
                      <w:szCs w:val="32"/>
                      <w:lang w:val="en-US"/>
                    </w:rPr>
                  </w:rPrChange>
                </w:rPr>
                <w:t>socket</w:t>
              </w:r>
              <w:r w:rsidRPr="00A47B4C">
                <w:rPr>
                  <w:rFonts w:ascii="Monaco" w:hAnsi="Monaco" w:cs="Monaco"/>
                  <w:sz w:val="20"/>
                  <w:szCs w:val="20"/>
                  <w:lang w:val="en-US"/>
                  <w:rPrChange w:id="4326" w:author="Borja Gonzalez" w:date="2017-09-28T19:15:00Z">
                    <w:rPr>
                      <w:rFonts w:ascii="Monaco" w:hAnsi="Monaco" w:cs="Monaco"/>
                      <w:sz w:val="32"/>
                      <w:szCs w:val="32"/>
                      <w:lang w:val="en-US"/>
                    </w:rPr>
                  </w:rPrChange>
                </w:rPr>
                <w:t xml:space="preserve"> </w:t>
              </w:r>
              <w:r w:rsidRPr="00A47B4C">
                <w:rPr>
                  <w:rFonts w:ascii="Monaco" w:hAnsi="Monaco" w:cs="Monaco"/>
                  <w:b/>
                  <w:bCs/>
                  <w:color w:val="CE5C00"/>
                  <w:sz w:val="20"/>
                  <w:szCs w:val="20"/>
                  <w:lang w:val="en-US"/>
                  <w:rPrChange w:id="4327" w:author="Borja Gonzalez" w:date="2017-09-28T19:15:00Z">
                    <w:rPr>
                      <w:rFonts w:ascii="Monaco" w:hAnsi="Monaco" w:cs="Monaco"/>
                      <w:b/>
                      <w:bCs/>
                      <w:color w:val="CE5C00"/>
                      <w:sz w:val="32"/>
                      <w:szCs w:val="32"/>
                      <w:lang w:val="en-US"/>
                    </w:rPr>
                  </w:rPrChange>
                </w:rPr>
                <w:t>=</w:t>
              </w:r>
              <w:r w:rsidRPr="00A47B4C">
                <w:rPr>
                  <w:rFonts w:ascii="Monaco" w:hAnsi="Monaco" w:cs="Monaco"/>
                  <w:sz w:val="20"/>
                  <w:szCs w:val="20"/>
                  <w:lang w:val="en-US"/>
                  <w:rPrChange w:id="4328" w:author="Borja Gonzalez" w:date="2017-09-28T19:15:00Z">
                    <w:rPr>
                      <w:rFonts w:ascii="Monaco" w:hAnsi="Monaco" w:cs="Monaco"/>
                      <w:sz w:val="32"/>
                      <w:szCs w:val="32"/>
                      <w:lang w:val="en-US"/>
                    </w:rPr>
                  </w:rPrChange>
                </w:rPr>
                <w:t xml:space="preserve"> </w:t>
              </w:r>
              <w:r w:rsidRPr="00A47B4C">
                <w:rPr>
                  <w:rFonts w:ascii="Monaco" w:hAnsi="Monaco" w:cs="Monaco"/>
                  <w:color w:val="000000"/>
                  <w:sz w:val="20"/>
                  <w:szCs w:val="20"/>
                  <w:lang w:val="en-US"/>
                  <w:rPrChange w:id="4329" w:author="Borja Gonzalez" w:date="2017-09-28T19:15:00Z">
                    <w:rPr>
                      <w:rFonts w:ascii="Monaco" w:hAnsi="Monaco" w:cs="Monaco"/>
                      <w:color w:val="000000"/>
                      <w:sz w:val="32"/>
                      <w:szCs w:val="32"/>
                      <w:lang w:val="en-US"/>
                    </w:rPr>
                  </w:rPrChange>
                </w:rPr>
                <w:t>io</w:t>
              </w:r>
              <w:r w:rsidRPr="00A47B4C">
                <w:rPr>
                  <w:rFonts w:ascii="Monaco" w:hAnsi="Monaco" w:cs="Monaco"/>
                  <w:b/>
                  <w:bCs/>
                  <w:color w:val="000000"/>
                  <w:sz w:val="20"/>
                  <w:szCs w:val="20"/>
                  <w:lang w:val="en-US"/>
                  <w:rPrChange w:id="4330" w:author="Borja Gonzalez" w:date="2017-09-28T19:15: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4331" w:author="Borja Gonzalez" w:date="2017-09-28T19:15:00Z">
                    <w:rPr>
                      <w:rFonts w:ascii="Monaco" w:hAnsi="Monaco" w:cs="Monaco"/>
                      <w:color w:val="000000"/>
                      <w:sz w:val="32"/>
                      <w:szCs w:val="32"/>
                      <w:lang w:val="en-US"/>
                    </w:rPr>
                  </w:rPrChange>
                </w:rPr>
                <w:t>connect</w:t>
              </w:r>
              <w:r w:rsidRPr="00A47B4C">
                <w:rPr>
                  <w:rFonts w:ascii="Monaco" w:hAnsi="Monaco" w:cs="Monaco"/>
                  <w:b/>
                  <w:bCs/>
                  <w:color w:val="000000"/>
                  <w:sz w:val="20"/>
                  <w:szCs w:val="20"/>
                  <w:lang w:val="en-US"/>
                  <w:rPrChange w:id="4332" w:author="Borja Gonzalez" w:date="2017-09-28T19:15:00Z">
                    <w:rPr>
                      <w:rFonts w:ascii="Monaco" w:hAnsi="Monaco" w:cs="Monaco"/>
                      <w:b/>
                      <w:bCs/>
                      <w:color w:val="000000"/>
                      <w:sz w:val="32"/>
                      <w:szCs w:val="32"/>
                      <w:lang w:val="en-US"/>
                    </w:rPr>
                  </w:rPrChange>
                </w:rPr>
                <w:t>(</w:t>
              </w:r>
              <w:r w:rsidRPr="00A47B4C">
                <w:rPr>
                  <w:rFonts w:ascii="Monaco" w:hAnsi="Monaco" w:cs="Monaco"/>
                  <w:color w:val="4E9A06"/>
                  <w:sz w:val="20"/>
                  <w:szCs w:val="20"/>
                  <w:lang w:val="en-US"/>
                  <w:rPrChange w:id="4333" w:author="Borja Gonzalez" w:date="2017-09-28T19:15:00Z">
                    <w:rPr>
                      <w:rFonts w:ascii="Monaco" w:hAnsi="Monaco" w:cs="Monaco"/>
                      <w:color w:val="4E9A06"/>
                      <w:sz w:val="32"/>
                      <w:szCs w:val="32"/>
                      <w:lang w:val="en-US"/>
                    </w:rPr>
                  </w:rPrChange>
                </w:rPr>
                <w:t>"http://172.20.10.5:8124"</w:t>
              </w:r>
              <w:r w:rsidRPr="00A47B4C">
                <w:rPr>
                  <w:rFonts w:ascii="Monaco" w:hAnsi="Monaco" w:cs="Monaco"/>
                  <w:b/>
                  <w:bCs/>
                  <w:color w:val="000000"/>
                  <w:sz w:val="20"/>
                  <w:szCs w:val="20"/>
                  <w:lang w:val="en-US"/>
                  <w:rPrChange w:id="4334" w:author="Borja Gonzalez" w:date="2017-09-28T19:15:00Z">
                    <w:rPr>
                      <w:rFonts w:ascii="Monaco" w:hAnsi="Monaco" w:cs="Monaco"/>
                      <w:b/>
                      <w:bCs/>
                      <w:color w:val="000000"/>
                      <w:sz w:val="32"/>
                      <w:szCs w:val="32"/>
                      <w:lang w:val="en-US"/>
                    </w:rPr>
                  </w:rPrChange>
                </w:rPr>
                <w:t>);</w:t>
              </w:r>
              <w:r w:rsidRPr="00A47B4C">
                <w:rPr>
                  <w:rFonts w:ascii="Monaco" w:hAnsi="Monaco" w:cs="Monaco"/>
                  <w:sz w:val="20"/>
                  <w:szCs w:val="20"/>
                  <w:lang w:val="en-US"/>
                  <w:rPrChange w:id="4335" w:author="Borja Gonzalez" w:date="2017-09-28T19:15:00Z">
                    <w:rPr>
                      <w:rFonts w:ascii="Monaco" w:hAnsi="Monaco" w:cs="Monaco"/>
                      <w:sz w:val="32"/>
                      <w:szCs w:val="32"/>
                      <w:lang w:val="en-US"/>
                    </w:rPr>
                  </w:rPrChange>
                </w:rPr>
                <w:t xml:space="preserve">  </w:t>
              </w:r>
            </w:ins>
          </w:p>
          <w:p w14:paraId="48512630" w14:textId="77777777" w:rsidR="00A47B4C" w:rsidRPr="00A47B4C" w:rsidRDefault="00A47B4C" w:rsidP="00A47B4C">
            <w:pPr>
              <w:widowControl w:val="0"/>
              <w:autoSpaceDE w:val="0"/>
              <w:autoSpaceDN w:val="0"/>
              <w:adjustRightInd w:val="0"/>
              <w:rPr>
                <w:ins w:id="4336" w:author="Borja Gonzalez" w:date="2017-09-28T19:15:00Z"/>
                <w:rFonts w:ascii="Monaco" w:hAnsi="Monaco" w:cs="Monaco"/>
                <w:sz w:val="20"/>
                <w:szCs w:val="20"/>
                <w:lang w:val="en-US"/>
                <w:rPrChange w:id="4337" w:author="Borja Gonzalez" w:date="2017-09-28T19:15:00Z">
                  <w:rPr>
                    <w:ins w:id="4338" w:author="Borja Gonzalez" w:date="2017-09-28T19:15:00Z"/>
                    <w:rFonts w:ascii="Monaco" w:hAnsi="Monaco" w:cs="Monaco"/>
                    <w:sz w:val="32"/>
                    <w:szCs w:val="32"/>
                    <w:lang w:val="en-US"/>
                  </w:rPr>
                </w:rPrChange>
              </w:rPr>
            </w:pPr>
          </w:p>
          <w:p w14:paraId="6C32D454" w14:textId="77777777" w:rsidR="00A47B4C" w:rsidRPr="00A47B4C" w:rsidRDefault="00A47B4C" w:rsidP="00A47B4C">
            <w:pPr>
              <w:keepNext/>
              <w:keepLines/>
              <w:widowControl w:val="0"/>
              <w:autoSpaceDE w:val="0"/>
              <w:autoSpaceDN w:val="0"/>
              <w:adjustRightInd w:val="0"/>
              <w:spacing w:before="200"/>
              <w:outlineLvl w:val="4"/>
              <w:rPr>
                <w:ins w:id="4339" w:author="Borja Gonzalez" w:date="2017-09-28T19:15:00Z"/>
                <w:rFonts w:ascii="Monaco" w:hAnsi="Monaco" w:cs="Monaco"/>
                <w:sz w:val="20"/>
                <w:szCs w:val="20"/>
                <w:lang w:val="en-US"/>
                <w:rPrChange w:id="4340" w:author="Borja Gonzalez" w:date="2017-09-28T19:15:00Z">
                  <w:rPr>
                    <w:ins w:id="4341" w:author="Borja Gonzalez" w:date="2017-09-28T19:15:00Z"/>
                    <w:rFonts w:ascii="Monaco" w:eastAsiaTheme="majorEastAsia" w:hAnsi="Monaco" w:cs="Monaco"/>
                    <w:color w:val="243F60" w:themeColor="accent1" w:themeShade="7F"/>
                    <w:sz w:val="32"/>
                    <w:szCs w:val="32"/>
                    <w:lang w:val="en-US"/>
                  </w:rPr>
                </w:rPrChange>
              </w:rPr>
            </w:pPr>
            <w:ins w:id="4342" w:author="Borja Gonzalez" w:date="2017-09-28T19:15:00Z">
              <w:r w:rsidRPr="00A47B4C">
                <w:rPr>
                  <w:rFonts w:ascii="Monaco" w:hAnsi="Monaco" w:cs="Monaco"/>
                  <w:sz w:val="20"/>
                  <w:szCs w:val="20"/>
                  <w:lang w:val="en-US"/>
                  <w:rPrChange w:id="4343" w:author="Borja Gonzalez" w:date="2017-09-28T19:15:00Z">
                    <w:rPr>
                      <w:rFonts w:ascii="Monaco" w:hAnsi="Monaco" w:cs="Monaco"/>
                      <w:sz w:val="32"/>
                      <w:szCs w:val="32"/>
                      <w:lang w:val="en-US"/>
                    </w:rPr>
                  </w:rPrChange>
                </w:rPr>
                <w:t xml:space="preserve">    </w:t>
              </w:r>
              <w:r w:rsidRPr="00A47B4C">
                <w:rPr>
                  <w:rFonts w:ascii="Monaco" w:hAnsi="Monaco" w:cs="Monaco"/>
                  <w:color w:val="000000"/>
                  <w:sz w:val="20"/>
                  <w:szCs w:val="20"/>
                  <w:lang w:val="en-US"/>
                  <w:rPrChange w:id="4344" w:author="Borja Gonzalez" w:date="2017-09-28T19:15:00Z">
                    <w:rPr>
                      <w:rFonts w:ascii="Monaco" w:hAnsi="Monaco" w:cs="Monaco"/>
                      <w:color w:val="000000"/>
                      <w:sz w:val="32"/>
                      <w:szCs w:val="32"/>
                      <w:lang w:val="en-US"/>
                    </w:rPr>
                  </w:rPrChange>
                </w:rPr>
                <w:t>socket</w:t>
              </w:r>
              <w:r w:rsidRPr="00A47B4C">
                <w:rPr>
                  <w:rFonts w:ascii="Monaco" w:hAnsi="Monaco" w:cs="Monaco"/>
                  <w:b/>
                  <w:bCs/>
                  <w:color w:val="000000"/>
                  <w:sz w:val="20"/>
                  <w:szCs w:val="20"/>
                  <w:lang w:val="en-US"/>
                  <w:rPrChange w:id="4345" w:author="Borja Gonzalez" w:date="2017-09-28T19:15: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4346" w:author="Borja Gonzalez" w:date="2017-09-28T19:15:00Z">
                    <w:rPr>
                      <w:rFonts w:ascii="Monaco" w:hAnsi="Monaco" w:cs="Monaco"/>
                      <w:color w:val="000000"/>
                      <w:sz w:val="32"/>
                      <w:szCs w:val="32"/>
                      <w:lang w:val="en-US"/>
                    </w:rPr>
                  </w:rPrChange>
                </w:rPr>
                <w:t>on</w:t>
              </w:r>
              <w:r w:rsidRPr="00A47B4C">
                <w:rPr>
                  <w:rFonts w:ascii="Monaco" w:hAnsi="Monaco" w:cs="Monaco"/>
                  <w:b/>
                  <w:bCs/>
                  <w:color w:val="000000"/>
                  <w:sz w:val="20"/>
                  <w:szCs w:val="20"/>
                  <w:lang w:val="en-US"/>
                  <w:rPrChange w:id="4347" w:author="Borja Gonzalez" w:date="2017-09-28T19:15:00Z">
                    <w:rPr>
                      <w:rFonts w:ascii="Monaco" w:hAnsi="Monaco" w:cs="Monaco"/>
                      <w:b/>
                      <w:bCs/>
                      <w:color w:val="000000"/>
                      <w:sz w:val="32"/>
                      <w:szCs w:val="32"/>
                      <w:lang w:val="en-US"/>
                    </w:rPr>
                  </w:rPrChange>
                </w:rPr>
                <w:t>(</w:t>
              </w:r>
              <w:r w:rsidRPr="00A47B4C">
                <w:rPr>
                  <w:rFonts w:ascii="Monaco" w:hAnsi="Monaco" w:cs="Monaco"/>
                  <w:color w:val="4E9A06"/>
                  <w:sz w:val="20"/>
                  <w:szCs w:val="20"/>
                  <w:lang w:val="en-US"/>
                  <w:rPrChange w:id="4348" w:author="Borja Gonzalez" w:date="2017-09-28T19:15:00Z">
                    <w:rPr>
                      <w:rFonts w:ascii="Monaco" w:hAnsi="Monaco" w:cs="Monaco"/>
                      <w:color w:val="4E9A06"/>
                      <w:sz w:val="32"/>
                      <w:szCs w:val="32"/>
                      <w:lang w:val="en-US"/>
                    </w:rPr>
                  </w:rPrChange>
                </w:rPr>
                <w:t>"message"</w:t>
              </w:r>
              <w:r w:rsidRPr="00A47B4C">
                <w:rPr>
                  <w:rFonts w:ascii="Monaco" w:hAnsi="Monaco" w:cs="Monaco"/>
                  <w:b/>
                  <w:bCs/>
                  <w:color w:val="000000"/>
                  <w:sz w:val="20"/>
                  <w:szCs w:val="20"/>
                  <w:lang w:val="en-US"/>
                  <w:rPrChange w:id="4349" w:author="Borja Gonzalez" w:date="2017-09-28T19:15:00Z">
                    <w:rPr>
                      <w:rFonts w:ascii="Monaco" w:hAnsi="Monaco" w:cs="Monaco"/>
                      <w:b/>
                      <w:bCs/>
                      <w:color w:val="000000"/>
                      <w:sz w:val="32"/>
                      <w:szCs w:val="32"/>
                      <w:lang w:val="en-US"/>
                    </w:rPr>
                  </w:rPrChange>
                </w:rPr>
                <w:t>,</w:t>
              </w:r>
              <w:r w:rsidRPr="00A47B4C">
                <w:rPr>
                  <w:rFonts w:ascii="Monaco" w:hAnsi="Monaco" w:cs="Monaco"/>
                  <w:b/>
                  <w:bCs/>
                  <w:color w:val="204A87"/>
                  <w:sz w:val="20"/>
                  <w:szCs w:val="20"/>
                  <w:lang w:val="en-US"/>
                  <w:rPrChange w:id="4350" w:author="Borja Gonzalez" w:date="2017-09-28T19:15:00Z">
                    <w:rPr>
                      <w:rFonts w:ascii="Monaco" w:hAnsi="Monaco" w:cs="Monaco"/>
                      <w:b/>
                      <w:bCs/>
                      <w:color w:val="204A87"/>
                      <w:sz w:val="32"/>
                      <w:szCs w:val="32"/>
                      <w:lang w:val="en-US"/>
                    </w:rPr>
                  </w:rPrChange>
                </w:rPr>
                <w:t>function</w:t>
              </w:r>
              <w:r w:rsidRPr="00A47B4C">
                <w:rPr>
                  <w:rFonts w:ascii="Monaco" w:hAnsi="Monaco" w:cs="Monaco"/>
                  <w:b/>
                  <w:bCs/>
                  <w:color w:val="000000"/>
                  <w:sz w:val="20"/>
                  <w:szCs w:val="20"/>
                  <w:lang w:val="en-US"/>
                  <w:rPrChange w:id="4351" w:author="Borja Gonzalez" w:date="2017-09-28T19:15: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4352" w:author="Borja Gonzalez" w:date="2017-09-28T19:15:00Z">
                    <w:rPr>
                      <w:rFonts w:ascii="Monaco" w:hAnsi="Monaco" w:cs="Monaco"/>
                      <w:color w:val="000000"/>
                      <w:sz w:val="32"/>
                      <w:szCs w:val="32"/>
                      <w:lang w:val="en-US"/>
                    </w:rPr>
                  </w:rPrChange>
                </w:rPr>
                <w:t>message</w:t>
              </w:r>
              <w:r w:rsidRPr="00A47B4C">
                <w:rPr>
                  <w:rFonts w:ascii="Monaco" w:hAnsi="Monaco" w:cs="Monaco"/>
                  <w:b/>
                  <w:bCs/>
                  <w:color w:val="000000"/>
                  <w:sz w:val="20"/>
                  <w:szCs w:val="20"/>
                  <w:lang w:val="en-US"/>
                  <w:rPrChange w:id="4353" w:author="Borja Gonzalez" w:date="2017-09-28T19:15:00Z">
                    <w:rPr>
                      <w:rFonts w:ascii="Monaco" w:hAnsi="Monaco" w:cs="Monaco"/>
                      <w:b/>
                      <w:bCs/>
                      <w:color w:val="000000"/>
                      <w:sz w:val="32"/>
                      <w:szCs w:val="32"/>
                      <w:lang w:val="en-US"/>
                    </w:rPr>
                  </w:rPrChange>
                </w:rPr>
                <w:t>){</w:t>
              </w:r>
              <w:r w:rsidRPr="00A47B4C">
                <w:rPr>
                  <w:rFonts w:ascii="Monaco" w:hAnsi="Monaco" w:cs="Monaco"/>
                  <w:sz w:val="20"/>
                  <w:szCs w:val="20"/>
                  <w:lang w:val="en-US"/>
                  <w:rPrChange w:id="4354" w:author="Borja Gonzalez" w:date="2017-09-28T19:15:00Z">
                    <w:rPr>
                      <w:rFonts w:ascii="Monaco" w:hAnsi="Monaco" w:cs="Monaco"/>
                      <w:sz w:val="32"/>
                      <w:szCs w:val="32"/>
                      <w:lang w:val="en-US"/>
                    </w:rPr>
                  </w:rPrChange>
                </w:rPr>
                <w:t xml:space="preserve">  </w:t>
              </w:r>
            </w:ins>
          </w:p>
          <w:p w14:paraId="750892FF" w14:textId="77777777" w:rsidR="00A47B4C" w:rsidRPr="00A47B4C" w:rsidRDefault="00A47B4C" w:rsidP="00A47B4C">
            <w:pPr>
              <w:keepNext/>
              <w:keepLines/>
              <w:widowControl w:val="0"/>
              <w:autoSpaceDE w:val="0"/>
              <w:autoSpaceDN w:val="0"/>
              <w:adjustRightInd w:val="0"/>
              <w:spacing w:before="200"/>
              <w:outlineLvl w:val="4"/>
              <w:rPr>
                <w:ins w:id="4355" w:author="Borja Gonzalez" w:date="2017-09-28T19:15:00Z"/>
                <w:rFonts w:ascii="Monaco" w:hAnsi="Monaco" w:cs="Monaco"/>
                <w:sz w:val="20"/>
                <w:szCs w:val="20"/>
                <w:lang w:val="en-US"/>
                <w:rPrChange w:id="4356" w:author="Borja Gonzalez" w:date="2017-09-28T19:15:00Z">
                  <w:rPr>
                    <w:ins w:id="4357" w:author="Borja Gonzalez" w:date="2017-09-28T19:15:00Z"/>
                    <w:rFonts w:ascii="Monaco" w:eastAsiaTheme="majorEastAsia" w:hAnsi="Monaco" w:cs="Monaco"/>
                    <w:color w:val="243F60" w:themeColor="accent1" w:themeShade="7F"/>
                    <w:sz w:val="32"/>
                    <w:szCs w:val="32"/>
                    <w:lang w:val="en-US"/>
                  </w:rPr>
                </w:rPrChange>
              </w:rPr>
            </w:pPr>
            <w:ins w:id="4358" w:author="Borja Gonzalez" w:date="2017-09-28T19:15:00Z">
              <w:r w:rsidRPr="00A47B4C">
                <w:rPr>
                  <w:rFonts w:ascii="Monaco" w:hAnsi="Monaco" w:cs="Monaco"/>
                  <w:sz w:val="20"/>
                  <w:szCs w:val="20"/>
                  <w:lang w:val="en-US"/>
                  <w:rPrChange w:id="4359" w:author="Borja Gonzalez" w:date="2017-09-28T19:15:00Z">
                    <w:rPr>
                      <w:rFonts w:ascii="Monaco" w:hAnsi="Monaco" w:cs="Monaco"/>
                      <w:sz w:val="32"/>
                      <w:szCs w:val="32"/>
                      <w:lang w:val="en-US"/>
                    </w:rPr>
                  </w:rPrChange>
                </w:rPr>
                <w:t xml:space="preserve">        </w:t>
              </w:r>
              <w:r w:rsidRPr="00A47B4C">
                <w:rPr>
                  <w:rFonts w:ascii="Monaco" w:hAnsi="Monaco" w:cs="Monaco"/>
                  <w:color w:val="000000"/>
                  <w:sz w:val="20"/>
                  <w:szCs w:val="20"/>
                  <w:lang w:val="en-US"/>
                  <w:rPrChange w:id="4360" w:author="Borja Gonzalez" w:date="2017-09-28T19:15:00Z">
                    <w:rPr>
                      <w:rFonts w:ascii="Monaco" w:hAnsi="Monaco" w:cs="Monaco"/>
                      <w:color w:val="000000"/>
                      <w:sz w:val="32"/>
                      <w:szCs w:val="32"/>
                      <w:lang w:val="en-US"/>
                    </w:rPr>
                  </w:rPrChange>
                </w:rPr>
                <w:t>console</w:t>
              </w:r>
              <w:r w:rsidRPr="00A47B4C">
                <w:rPr>
                  <w:rFonts w:ascii="Monaco" w:hAnsi="Monaco" w:cs="Monaco"/>
                  <w:b/>
                  <w:bCs/>
                  <w:color w:val="000000"/>
                  <w:sz w:val="20"/>
                  <w:szCs w:val="20"/>
                  <w:lang w:val="en-US"/>
                  <w:rPrChange w:id="4361" w:author="Borja Gonzalez" w:date="2017-09-28T19:15: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4362" w:author="Borja Gonzalez" w:date="2017-09-28T19:15:00Z">
                    <w:rPr>
                      <w:rFonts w:ascii="Monaco" w:hAnsi="Monaco" w:cs="Monaco"/>
                      <w:color w:val="000000"/>
                      <w:sz w:val="32"/>
                      <w:szCs w:val="32"/>
                      <w:lang w:val="en-US"/>
                    </w:rPr>
                  </w:rPrChange>
                </w:rPr>
                <w:t>log</w:t>
              </w:r>
              <w:r w:rsidRPr="00A47B4C">
                <w:rPr>
                  <w:rFonts w:ascii="Monaco" w:hAnsi="Monaco" w:cs="Monaco"/>
                  <w:b/>
                  <w:bCs/>
                  <w:color w:val="000000"/>
                  <w:sz w:val="20"/>
                  <w:szCs w:val="20"/>
                  <w:lang w:val="en-US"/>
                  <w:rPrChange w:id="4363" w:author="Borja Gonzalez" w:date="2017-09-28T19:15:00Z">
                    <w:rPr>
                      <w:rFonts w:ascii="Monaco" w:hAnsi="Monaco" w:cs="Monaco"/>
                      <w:b/>
                      <w:bCs/>
                      <w:color w:val="000000"/>
                      <w:sz w:val="32"/>
                      <w:szCs w:val="32"/>
                      <w:lang w:val="en-US"/>
                    </w:rPr>
                  </w:rPrChange>
                </w:rPr>
                <w:t>(</w:t>
              </w:r>
              <w:r w:rsidRPr="00A47B4C">
                <w:rPr>
                  <w:rFonts w:ascii="Monaco" w:hAnsi="Monaco" w:cs="Monaco"/>
                  <w:color w:val="4E9A06"/>
                  <w:sz w:val="20"/>
                  <w:szCs w:val="20"/>
                  <w:lang w:val="en-US"/>
                  <w:rPrChange w:id="4364" w:author="Borja Gonzalez" w:date="2017-09-28T19:15:00Z">
                    <w:rPr>
                      <w:rFonts w:ascii="Monaco" w:hAnsi="Monaco" w:cs="Monaco"/>
                      <w:color w:val="4E9A06"/>
                      <w:sz w:val="32"/>
                      <w:szCs w:val="32"/>
                      <w:lang w:val="en-US"/>
                    </w:rPr>
                  </w:rPrChange>
                </w:rPr>
                <w:t>"El servidor ha enviado un mensaje:"</w:t>
              </w:r>
              <w:r w:rsidRPr="00A47B4C">
                <w:rPr>
                  <w:rFonts w:ascii="Monaco" w:hAnsi="Monaco" w:cs="Monaco"/>
                  <w:b/>
                  <w:bCs/>
                  <w:color w:val="000000"/>
                  <w:sz w:val="20"/>
                  <w:szCs w:val="20"/>
                  <w:lang w:val="en-US"/>
                  <w:rPrChange w:id="4365" w:author="Borja Gonzalez" w:date="2017-09-28T19:15:00Z">
                    <w:rPr>
                      <w:rFonts w:ascii="Monaco" w:hAnsi="Monaco" w:cs="Monaco"/>
                      <w:b/>
                      <w:bCs/>
                      <w:color w:val="000000"/>
                      <w:sz w:val="32"/>
                      <w:szCs w:val="32"/>
                      <w:lang w:val="en-US"/>
                    </w:rPr>
                  </w:rPrChange>
                </w:rPr>
                <w:t>);</w:t>
              </w:r>
            </w:ins>
          </w:p>
          <w:p w14:paraId="64FC43D6" w14:textId="77777777" w:rsidR="00A47B4C" w:rsidRPr="00A47B4C" w:rsidRDefault="00A47B4C" w:rsidP="00A47B4C">
            <w:pPr>
              <w:keepNext/>
              <w:keepLines/>
              <w:widowControl w:val="0"/>
              <w:autoSpaceDE w:val="0"/>
              <w:autoSpaceDN w:val="0"/>
              <w:adjustRightInd w:val="0"/>
              <w:spacing w:before="200"/>
              <w:outlineLvl w:val="4"/>
              <w:rPr>
                <w:ins w:id="4366" w:author="Borja Gonzalez" w:date="2017-09-28T19:15:00Z"/>
                <w:rFonts w:ascii="Monaco" w:hAnsi="Monaco" w:cs="Monaco"/>
                <w:sz w:val="20"/>
                <w:szCs w:val="20"/>
                <w:lang w:val="en-US"/>
                <w:rPrChange w:id="4367" w:author="Borja Gonzalez" w:date="2017-09-28T19:15:00Z">
                  <w:rPr>
                    <w:ins w:id="4368" w:author="Borja Gonzalez" w:date="2017-09-28T19:15:00Z"/>
                    <w:rFonts w:ascii="Monaco" w:eastAsiaTheme="majorEastAsia" w:hAnsi="Monaco" w:cs="Monaco"/>
                    <w:color w:val="243F60" w:themeColor="accent1" w:themeShade="7F"/>
                    <w:sz w:val="32"/>
                    <w:szCs w:val="32"/>
                    <w:lang w:val="en-US"/>
                  </w:rPr>
                </w:rPrChange>
              </w:rPr>
            </w:pPr>
            <w:ins w:id="4369" w:author="Borja Gonzalez" w:date="2017-09-28T19:15:00Z">
              <w:r w:rsidRPr="00A47B4C">
                <w:rPr>
                  <w:rFonts w:ascii="Monaco" w:hAnsi="Monaco" w:cs="Monaco"/>
                  <w:sz w:val="20"/>
                  <w:szCs w:val="20"/>
                  <w:lang w:val="en-US"/>
                  <w:rPrChange w:id="4370" w:author="Borja Gonzalez" w:date="2017-09-28T19:15:00Z">
                    <w:rPr>
                      <w:rFonts w:ascii="Monaco" w:hAnsi="Monaco" w:cs="Monaco"/>
                      <w:sz w:val="32"/>
                      <w:szCs w:val="32"/>
                      <w:lang w:val="en-US"/>
                    </w:rPr>
                  </w:rPrChange>
                </w:rPr>
                <w:lastRenderedPageBreak/>
                <w:t xml:space="preserve">        </w:t>
              </w:r>
              <w:r w:rsidRPr="00A47B4C">
                <w:rPr>
                  <w:rFonts w:ascii="Monaco" w:hAnsi="Monaco" w:cs="Monaco"/>
                  <w:color w:val="000000"/>
                  <w:sz w:val="20"/>
                  <w:szCs w:val="20"/>
                  <w:lang w:val="en-US"/>
                  <w:rPrChange w:id="4371" w:author="Borja Gonzalez" w:date="2017-09-28T19:15:00Z">
                    <w:rPr>
                      <w:rFonts w:ascii="Monaco" w:hAnsi="Monaco" w:cs="Monaco"/>
                      <w:color w:val="000000"/>
                      <w:sz w:val="32"/>
                      <w:szCs w:val="32"/>
                      <w:lang w:val="en-US"/>
                    </w:rPr>
                  </w:rPrChange>
                </w:rPr>
                <w:t>message</w:t>
              </w:r>
              <w:r w:rsidRPr="00A47B4C">
                <w:rPr>
                  <w:rFonts w:ascii="Monaco" w:hAnsi="Monaco" w:cs="Monaco"/>
                  <w:sz w:val="20"/>
                  <w:szCs w:val="20"/>
                  <w:lang w:val="en-US"/>
                  <w:rPrChange w:id="4372" w:author="Borja Gonzalez" w:date="2017-09-28T19:15:00Z">
                    <w:rPr>
                      <w:rFonts w:ascii="Monaco" w:hAnsi="Monaco" w:cs="Monaco"/>
                      <w:sz w:val="32"/>
                      <w:szCs w:val="32"/>
                      <w:lang w:val="en-US"/>
                    </w:rPr>
                  </w:rPrChange>
                </w:rPr>
                <w:t xml:space="preserve"> </w:t>
              </w:r>
              <w:r w:rsidRPr="00A47B4C">
                <w:rPr>
                  <w:rFonts w:ascii="Monaco" w:hAnsi="Monaco" w:cs="Monaco"/>
                  <w:b/>
                  <w:bCs/>
                  <w:color w:val="CE5C00"/>
                  <w:sz w:val="20"/>
                  <w:szCs w:val="20"/>
                  <w:lang w:val="en-US"/>
                  <w:rPrChange w:id="4373" w:author="Borja Gonzalez" w:date="2017-09-28T19:15:00Z">
                    <w:rPr>
                      <w:rFonts w:ascii="Monaco" w:hAnsi="Monaco" w:cs="Monaco"/>
                      <w:b/>
                      <w:bCs/>
                      <w:color w:val="CE5C00"/>
                      <w:sz w:val="32"/>
                      <w:szCs w:val="32"/>
                      <w:lang w:val="en-US"/>
                    </w:rPr>
                  </w:rPrChange>
                </w:rPr>
                <w:t>=</w:t>
              </w:r>
              <w:r w:rsidRPr="00A47B4C">
                <w:rPr>
                  <w:rFonts w:ascii="Monaco" w:hAnsi="Monaco" w:cs="Monaco"/>
                  <w:sz w:val="20"/>
                  <w:szCs w:val="20"/>
                  <w:lang w:val="en-US"/>
                  <w:rPrChange w:id="4374" w:author="Borja Gonzalez" w:date="2017-09-28T19:15:00Z">
                    <w:rPr>
                      <w:rFonts w:ascii="Monaco" w:hAnsi="Monaco" w:cs="Monaco"/>
                      <w:sz w:val="32"/>
                      <w:szCs w:val="32"/>
                      <w:lang w:val="en-US"/>
                    </w:rPr>
                  </w:rPrChange>
                </w:rPr>
                <w:t xml:space="preserve"> </w:t>
              </w:r>
              <w:r w:rsidRPr="00A47B4C">
                <w:rPr>
                  <w:rFonts w:ascii="Monaco" w:hAnsi="Monaco" w:cs="Monaco"/>
                  <w:color w:val="000000"/>
                  <w:sz w:val="20"/>
                  <w:szCs w:val="20"/>
                  <w:lang w:val="en-US"/>
                  <w:rPrChange w:id="4375" w:author="Borja Gonzalez" w:date="2017-09-28T19:15:00Z">
                    <w:rPr>
                      <w:rFonts w:ascii="Monaco" w:hAnsi="Monaco" w:cs="Monaco"/>
                      <w:color w:val="000000"/>
                      <w:sz w:val="32"/>
                      <w:szCs w:val="32"/>
                      <w:lang w:val="en-US"/>
                    </w:rPr>
                  </w:rPrChange>
                </w:rPr>
                <w:t>JSON</w:t>
              </w:r>
              <w:r w:rsidRPr="00A47B4C">
                <w:rPr>
                  <w:rFonts w:ascii="Monaco" w:hAnsi="Monaco" w:cs="Monaco"/>
                  <w:b/>
                  <w:bCs/>
                  <w:color w:val="000000"/>
                  <w:sz w:val="20"/>
                  <w:szCs w:val="20"/>
                  <w:lang w:val="en-US"/>
                  <w:rPrChange w:id="4376" w:author="Borja Gonzalez" w:date="2017-09-28T19:15: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4377" w:author="Borja Gonzalez" w:date="2017-09-28T19:15:00Z">
                    <w:rPr>
                      <w:rFonts w:ascii="Monaco" w:hAnsi="Monaco" w:cs="Monaco"/>
                      <w:color w:val="000000"/>
                      <w:sz w:val="32"/>
                      <w:szCs w:val="32"/>
                      <w:lang w:val="en-US"/>
                    </w:rPr>
                  </w:rPrChange>
                </w:rPr>
                <w:t>parse</w:t>
              </w:r>
              <w:r w:rsidRPr="00A47B4C">
                <w:rPr>
                  <w:rFonts w:ascii="Monaco" w:hAnsi="Monaco" w:cs="Monaco"/>
                  <w:b/>
                  <w:bCs/>
                  <w:color w:val="000000"/>
                  <w:sz w:val="20"/>
                  <w:szCs w:val="20"/>
                  <w:lang w:val="en-US"/>
                  <w:rPrChange w:id="4378" w:author="Borja Gonzalez" w:date="2017-09-28T19:15: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4379" w:author="Borja Gonzalez" w:date="2017-09-28T19:15:00Z">
                    <w:rPr>
                      <w:rFonts w:ascii="Monaco" w:hAnsi="Monaco" w:cs="Monaco"/>
                      <w:color w:val="000000"/>
                      <w:sz w:val="32"/>
                      <w:szCs w:val="32"/>
                      <w:lang w:val="en-US"/>
                    </w:rPr>
                  </w:rPrChange>
                </w:rPr>
                <w:t>message</w:t>
              </w:r>
              <w:r w:rsidRPr="00A47B4C">
                <w:rPr>
                  <w:rFonts w:ascii="Monaco" w:hAnsi="Monaco" w:cs="Monaco"/>
                  <w:b/>
                  <w:bCs/>
                  <w:color w:val="000000"/>
                  <w:sz w:val="20"/>
                  <w:szCs w:val="20"/>
                  <w:lang w:val="en-US"/>
                  <w:rPrChange w:id="4380" w:author="Borja Gonzalez" w:date="2017-09-28T19:15:00Z">
                    <w:rPr>
                      <w:rFonts w:ascii="Monaco" w:hAnsi="Monaco" w:cs="Monaco"/>
                      <w:b/>
                      <w:bCs/>
                      <w:color w:val="000000"/>
                      <w:sz w:val="32"/>
                      <w:szCs w:val="32"/>
                      <w:lang w:val="en-US"/>
                    </w:rPr>
                  </w:rPrChange>
                </w:rPr>
                <w:t>);</w:t>
              </w:r>
            </w:ins>
          </w:p>
          <w:p w14:paraId="3CC344AE" w14:textId="77777777" w:rsidR="00A47B4C" w:rsidRPr="00A47B4C" w:rsidRDefault="00A47B4C" w:rsidP="00A47B4C">
            <w:pPr>
              <w:keepNext/>
              <w:keepLines/>
              <w:widowControl w:val="0"/>
              <w:autoSpaceDE w:val="0"/>
              <w:autoSpaceDN w:val="0"/>
              <w:adjustRightInd w:val="0"/>
              <w:spacing w:before="200"/>
              <w:outlineLvl w:val="4"/>
              <w:rPr>
                <w:ins w:id="4381" w:author="Borja Gonzalez" w:date="2017-09-28T19:15:00Z"/>
                <w:rFonts w:ascii="Monaco" w:hAnsi="Monaco" w:cs="Monaco"/>
                <w:i/>
                <w:iCs/>
                <w:color w:val="8F5902"/>
                <w:sz w:val="20"/>
                <w:szCs w:val="20"/>
                <w:lang w:val="en-US"/>
                <w:rPrChange w:id="4382" w:author="Borja Gonzalez" w:date="2017-09-28T19:15:00Z">
                  <w:rPr>
                    <w:ins w:id="4383" w:author="Borja Gonzalez" w:date="2017-09-28T19:15:00Z"/>
                    <w:rFonts w:ascii="Monaco" w:eastAsiaTheme="majorEastAsia" w:hAnsi="Monaco" w:cs="Monaco"/>
                    <w:i/>
                    <w:iCs/>
                    <w:color w:val="8F5902"/>
                    <w:sz w:val="32"/>
                    <w:szCs w:val="32"/>
                    <w:lang w:val="en-US"/>
                  </w:rPr>
                </w:rPrChange>
              </w:rPr>
            </w:pPr>
            <w:ins w:id="4384" w:author="Borja Gonzalez" w:date="2017-09-28T19:15:00Z">
              <w:r w:rsidRPr="00A47B4C">
                <w:rPr>
                  <w:rFonts w:ascii="Monaco" w:hAnsi="Monaco" w:cs="Monaco"/>
                  <w:sz w:val="20"/>
                  <w:szCs w:val="20"/>
                  <w:lang w:val="en-US"/>
                  <w:rPrChange w:id="4385" w:author="Borja Gonzalez" w:date="2017-09-28T19:15:00Z">
                    <w:rPr>
                      <w:rFonts w:ascii="Monaco" w:hAnsi="Monaco" w:cs="Monaco"/>
                      <w:sz w:val="32"/>
                      <w:szCs w:val="32"/>
                      <w:lang w:val="en-US"/>
                    </w:rPr>
                  </w:rPrChange>
                </w:rPr>
                <w:t xml:space="preserve">        </w:t>
              </w:r>
              <w:r w:rsidRPr="00A47B4C">
                <w:rPr>
                  <w:rFonts w:ascii="Monaco" w:hAnsi="Monaco" w:cs="Monaco"/>
                  <w:i/>
                  <w:iCs/>
                  <w:color w:val="8F5902"/>
                  <w:sz w:val="20"/>
                  <w:szCs w:val="20"/>
                  <w:lang w:val="en-US"/>
                  <w:rPrChange w:id="4386" w:author="Borja Gonzalez" w:date="2017-09-28T19:15:00Z">
                    <w:rPr>
                      <w:rFonts w:ascii="Monaco" w:hAnsi="Monaco" w:cs="Monaco"/>
                      <w:i/>
                      <w:iCs/>
                      <w:color w:val="8F5902"/>
                      <w:sz w:val="32"/>
                      <w:szCs w:val="32"/>
                      <w:lang w:val="en-US"/>
                    </w:rPr>
                  </w:rPrChange>
                </w:rPr>
                <w:t>//console.log(message);</w:t>
              </w:r>
            </w:ins>
          </w:p>
          <w:p w14:paraId="2A2E9C2E" w14:textId="77777777" w:rsidR="00A47B4C" w:rsidRPr="00A47B4C" w:rsidRDefault="00A47B4C" w:rsidP="00A47B4C">
            <w:pPr>
              <w:keepNext/>
              <w:keepLines/>
              <w:widowControl w:val="0"/>
              <w:autoSpaceDE w:val="0"/>
              <w:autoSpaceDN w:val="0"/>
              <w:adjustRightInd w:val="0"/>
              <w:spacing w:before="200"/>
              <w:outlineLvl w:val="4"/>
              <w:rPr>
                <w:ins w:id="4387" w:author="Borja Gonzalez" w:date="2017-09-28T19:15:00Z"/>
                <w:rFonts w:ascii="Monaco" w:hAnsi="Monaco" w:cs="Monaco"/>
                <w:sz w:val="20"/>
                <w:szCs w:val="20"/>
                <w:lang w:val="en-US"/>
                <w:rPrChange w:id="4388" w:author="Borja Gonzalez" w:date="2017-09-28T19:15:00Z">
                  <w:rPr>
                    <w:ins w:id="4389" w:author="Borja Gonzalez" w:date="2017-09-28T19:15:00Z"/>
                    <w:rFonts w:ascii="Monaco" w:eastAsiaTheme="majorEastAsia" w:hAnsi="Monaco" w:cs="Monaco"/>
                    <w:color w:val="243F60" w:themeColor="accent1" w:themeShade="7F"/>
                    <w:sz w:val="32"/>
                    <w:szCs w:val="32"/>
                    <w:lang w:val="en-US"/>
                  </w:rPr>
                </w:rPrChange>
              </w:rPr>
            </w:pPr>
            <w:ins w:id="4390" w:author="Borja Gonzalez" w:date="2017-09-28T19:15:00Z">
              <w:r w:rsidRPr="00A47B4C">
                <w:rPr>
                  <w:rFonts w:ascii="Monaco" w:hAnsi="Monaco" w:cs="Monaco"/>
                  <w:sz w:val="20"/>
                  <w:szCs w:val="20"/>
                  <w:lang w:val="en-US"/>
                  <w:rPrChange w:id="4391" w:author="Borja Gonzalez" w:date="2017-09-28T19:15:00Z">
                    <w:rPr>
                      <w:rFonts w:ascii="Monaco" w:hAnsi="Monaco" w:cs="Monaco"/>
                      <w:sz w:val="32"/>
                      <w:szCs w:val="32"/>
                      <w:lang w:val="en-US"/>
                    </w:rPr>
                  </w:rPrChange>
                </w:rPr>
                <w:t xml:space="preserve">    </w:t>
              </w:r>
              <w:r w:rsidRPr="00A47B4C">
                <w:rPr>
                  <w:rFonts w:ascii="Monaco" w:hAnsi="Monaco" w:cs="Monaco"/>
                  <w:b/>
                  <w:bCs/>
                  <w:color w:val="000000"/>
                  <w:sz w:val="20"/>
                  <w:szCs w:val="20"/>
                  <w:lang w:val="en-US"/>
                  <w:rPrChange w:id="4392" w:author="Borja Gonzalez" w:date="2017-09-28T19:15:00Z">
                    <w:rPr>
                      <w:rFonts w:ascii="Monaco" w:hAnsi="Monaco" w:cs="Monaco"/>
                      <w:b/>
                      <w:bCs/>
                      <w:color w:val="000000"/>
                      <w:sz w:val="32"/>
                      <w:szCs w:val="32"/>
                      <w:lang w:val="en-US"/>
                    </w:rPr>
                  </w:rPrChange>
                </w:rPr>
                <w:t>});</w:t>
              </w:r>
            </w:ins>
          </w:p>
          <w:p w14:paraId="592A69CD" w14:textId="77777777" w:rsidR="00A47B4C" w:rsidRPr="00A47B4C" w:rsidRDefault="00A47B4C" w:rsidP="00A47B4C">
            <w:pPr>
              <w:widowControl w:val="0"/>
              <w:autoSpaceDE w:val="0"/>
              <w:autoSpaceDN w:val="0"/>
              <w:adjustRightInd w:val="0"/>
              <w:rPr>
                <w:ins w:id="4393" w:author="Borja Gonzalez" w:date="2017-09-28T19:15:00Z"/>
                <w:rFonts w:ascii="Monaco" w:hAnsi="Monaco" w:cs="Monaco"/>
                <w:sz w:val="20"/>
                <w:szCs w:val="20"/>
                <w:lang w:val="en-US"/>
                <w:rPrChange w:id="4394" w:author="Borja Gonzalez" w:date="2017-09-28T19:15:00Z">
                  <w:rPr>
                    <w:ins w:id="4395" w:author="Borja Gonzalez" w:date="2017-09-28T19:15:00Z"/>
                    <w:rFonts w:ascii="Monaco" w:hAnsi="Monaco" w:cs="Monaco"/>
                    <w:sz w:val="32"/>
                    <w:szCs w:val="32"/>
                    <w:lang w:val="en-US"/>
                  </w:rPr>
                </w:rPrChange>
              </w:rPr>
            </w:pPr>
          </w:p>
          <w:p w14:paraId="4B29B630" w14:textId="77777777" w:rsidR="00A47B4C" w:rsidRPr="00A47B4C" w:rsidRDefault="00A47B4C" w:rsidP="00A47B4C">
            <w:pPr>
              <w:keepNext/>
              <w:keepLines/>
              <w:widowControl w:val="0"/>
              <w:autoSpaceDE w:val="0"/>
              <w:autoSpaceDN w:val="0"/>
              <w:adjustRightInd w:val="0"/>
              <w:spacing w:before="200"/>
              <w:outlineLvl w:val="4"/>
              <w:rPr>
                <w:ins w:id="4396" w:author="Borja Gonzalez" w:date="2017-09-28T19:15:00Z"/>
                <w:rFonts w:ascii="Monaco" w:hAnsi="Monaco" w:cs="Monaco"/>
                <w:sz w:val="20"/>
                <w:szCs w:val="20"/>
                <w:lang w:val="en-US"/>
                <w:rPrChange w:id="4397" w:author="Borja Gonzalez" w:date="2017-09-28T19:15:00Z">
                  <w:rPr>
                    <w:ins w:id="4398" w:author="Borja Gonzalez" w:date="2017-09-28T19:15:00Z"/>
                    <w:rFonts w:ascii="Monaco" w:eastAsiaTheme="majorEastAsia" w:hAnsi="Monaco" w:cs="Monaco"/>
                    <w:color w:val="243F60" w:themeColor="accent1" w:themeShade="7F"/>
                    <w:sz w:val="32"/>
                    <w:szCs w:val="32"/>
                    <w:lang w:val="en-US"/>
                  </w:rPr>
                </w:rPrChange>
              </w:rPr>
            </w:pPr>
            <w:ins w:id="4399" w:author="Borja Gonzalez" w:date="2017-09-28T19:15:00Z">
              <w:r w:rsidRPr="00A47B4C">
                <w:rPr>
                  <w:rFonts w:ascii="Monaco" w:hAnsi="Monaco" w:cs="Monaco"/>
                  <w:sz w:val="20"/>
                  <w:szCs w:val="20"/>
                  <w:lang w:val="en-US"/>
                  <w:rPrChange w:id="4400" w:author="Borja Gonzalez" w:date="2017-09-28T19:15:00Z">
                    <w:rPr>
                      <w:rFonts w:ascii="Monaco" w:hAnsi="Monaco" w:cs="Monaco"/>
                      <w:sz w:val="32"/>
                      <w:szCs w:val="32"/>
                      <w:lang w:val="en-US"/>
                    </w:rPr>
                  </w:rPrChange>
                </w:rPr>
                <w:t xml:space="preserve">     </w:t>
              </w:r>
              <w:r w:rsidRPr="00A47B4C">
                <w:rPr>
                  <w:rFonts w:ascii="Monaco" w:hAnsi="Monaco" w:cs="Monaco"/>
                  <w:b/>
                  <w:bCs/>
                  <w:color w:val="204A87"/>
                  <w:sz w:val="20"/>
                  <w:szCs w:val="20"/>
                  <w:lang w:val="en-US"/>
                  <w:rPrChange w:id="4401" w:author="Borja Gonzalez" w:date="2017-09-28T19:15:00Z">
                    <w:rPr>
                      <w:rFonts w:ascii="Monaco" w:hAnsi="Monaco" w:cs="Monaco"/>
                      <w:b/>
                      <w:bCs/>
                      <w:color w:val="204A87"/>
                      <w:sz w:val="32"/>
                      <w:szCs w:val="32"/>
                      <w:lang w:val="en-US"/>
                    </w:rPr>
                  </w:rPrChange>
                </w:rPr>
                <w:t>var</w:t>
              </w:r>
              <w:r w:rsidRPr="00A47B4C">
                <w:rPr>
                  <w:rFonts w:ascii="Monaco" w:hAnsi="Monaco" w:cs="Monaco"/>
                  <w:sz w:val="20"/>
                  <w:szCs w:val="20"/>
                  <w:lang w:val="en-US"/>
                  <w:rPrChange w:id="4402" w:author="Borja Gonzalez" w:date="2017-09-28T19:15:00Z">
                    <w:rPr>
                      <w:rFonts w:ascii="Monaco" w:hAnsi="Monaco" w:cs="Monaco"/>
                      <w:sz w:val="32"/>
                      <w:szCs w:val="32"/>
                      <w:lang w:val="en-US"/>
                    </w:rPr>
                  </w:rPrChange>
                </w:rPr>
                <w:t xml:space="preserve"> </w:t>
              </w:r>
              <w:r w:rsidRPr="00A47B4C">
                <w:rPr>
                  <w:rFonts w:ascii="Monaco" w:hAnsi="Monaco" w:cs="Monaco"/>
                  <w:color w:val="000000"/>
                  <w:sz w:val="20"/>
                  <w:szCs w:val="20"/>
                  <w:lang w:val="en-US"/>
                  <w:rPrChange w:id="4403" w:author="Borja Gonzalez" w:date="2017-09-28T19:15:00Z">
                    <w:rPr>
                      <w:rFonts w:ascii="Monaco" w:hAnsi="Monaco" w:cs="Monaco"/>
                      <w:color w:val="000000"/>
                      <w:sz w:val="32"/>
                      <w:szCs w:val="32"/>
                      <w:lang w:val="en-US"/>
                    </w:rPr>
                  </w:rPrChange>
                </w:rPr>
                <w:t>datos3</w:t>
              </w:r>
              <w:r w:rsidRPr="00A47B4C">
                <w:rPr>
                  <w:rFonts w:ascii="Monaco" w:hAnsi="Monaco" w:cs="Monaco"/>
                  <w:sz w:val="20"/>
                  <w:szCs w:val="20"/>
                  <w:lang w:val="en-US"/>
                  <w:rPrChange w:id="4404" w:author="Borja Gonzalez" w:date="2017-09-28T19:15:00Z">
                    <w:rPr>
                      <w:rFonts w:ascii="Monaco" w:hAnsi="Monaco" w:cs="Monaco"/>
                      <w:sz w:val="32"/>
                      <w:szCs w:val="32"/>
                      <w:lang w:val="en-US"/>
                    </w:rPr>
                  </w:rPrChange>
                </w:rPr>
                <w:t xml:space="preserve"> </w:t>
              </w:r>
              <w:r w:rsidRPr="00A47B4C">
                <w:rPr>
                  <w:rFonts w:ascii="Monaco" w:hAnsi="Monaco" w:cs="Monaco"/>
                  <w:b/>
                  <w:bCs/>
                  <w:color w:val="CE5C00"/>
                  <w:sz w:val="20"/>
                  <w:szCs w:val="20"/>
                  <w:lang w:val="en-US"/>
                  <w:rPrChange w:id="4405" w:author="Borja Gonzalez" w:date="2017-09-28T19:15:00Z">
                    <w:rPr>
                      <w:rFonts w:ascii="Monaco" w:hAnsi="Monaco" w:cs="Monaco"/>
                      <w:b/>
                      <w:bCs/>
                      <w:color w:val="CE5C00"/>
                      <w:sz w:val="32"/>
                      <w:szCs w:val="32"/>
                      <w:lang w:val="en-US"/>
                    </w:rPr>
                  </w:rPrChange>
                </w:rPr>
                <w:t>=</w:t>
              </w:r>
              <w:r w:rsidRPr="00A47B4C">
                <w:rPr>
                  <w:rFonts w:ascii="Monaco" w:hAnsi="Monaco" w:cs="Monaco"/>
                  <w:sz w:val="20"/>
                  <w:szCs w:val="20"/>
                  <w:lang w:val="en-US"/>
                  <w:rPrChange w:id="4406" w:author="Borja Gonzalez" w:date="2017-09-28T19:15:00Z">
                    <w:rPr>
                      <w:rFonts w:ascii="Monaco" w:hAnsi="Monaco" w:cs="Monaco"/>
                      <w:sz w:val="32"/>
                      <w:szCs w:val="32"/>
                      <w:lang w:val="en-US"/>
                    </w:rPr>
                  </w:rPrChange>
                </w:rPr>
                <w:t xml:space="preserve"> </w:t>
              </w:r>
              <w:r w:rsidRPr="00A47B4C">
                <w:rPr>
                  <w:rFonts w:ascii="Monaco" w:hAnsi="Monaco" w:cs="Monaco"/>
                  <w:b/>
                  <w:bCs/>
                  <w:color w:val="000000"/>
                  <w:sz w:val="20"/>
                  <w:szCs w:val="20"/>
                  <w:lang w:val="en-US"/>
                  <w:rPrChange w:id="4407" w:author="Borja Gonzalez" w:date="2017-09-28T19:15:00Z">
                    <w:rPr>
                      <w:rFonts w:ascii="Monaco" w:hAnsi="Monaco" w:cs="Monaco"/>
                      <w:b/>
                      <w:bCs/>
                      <w:color w:val="000000"/>
                      <w:sz w:val="32"/>
                      <w:szCs w:val="32"/>
                      <w:lang w:val="en-US"/>
                    </w:rPr>
                  </w:rPrChange>
                </w:rPr>
                <w:t>{</w:t>
              </w:r>
            </w:ins>
          </w:p>
          <w:p w14:paraId="1A3F2BAD" w14:textId="77777777" w:rsidR="00A47B4C" w:rsidRPr="00A47B4C" w:rsidRDefault="00A47B4C" w:rsidP="00A47B4C">
            <w:pPr>
              <w:keepNext/>
              <w:keepLines/>
              <w:widowControl w:val="0"/>
              <w:autoSpaceDE w:val="0"/>
              <w:autoSpaceDN w:val="0"/>
              <w:adjustRightInd w:val="0"/>
              <w:spacing w:before="200"/>
              <w:outlineLvl w:val="4"/>
              <w:rPr>
                <w:ins w:id="4408" w:author="Borja Gonzalez" w:date="2017-09-28T19:15:00Z"/>
                <w:rFonts w:ascii="Monaco" w:hAnsi="Monaco" w:cs="Monaco"/>
                <w:sz w:val="20"/>
                <w:szCs w:val="20"/>
                <w:lang w:val="en-US"/>
                <w:rPrChange w:id="4409" w:author="Borja Gonzalez" w:date="2017-09-28T19:15:00Z">
                  <w:rPr>
                    <w:ins w:id="4410" w:author="Borja Gonzalez" w:date="2017-09-28T19:15:00Z"/>
                    <w:rFonts w:ascii="Monaco" w:eastAsiaTheme="majorEastAsia" w:hAnsi="Monaco" w:cs="Monaco"/>
                    <w:color w:val="243F60" w:themeColor="accent1" w:themeShade="7F"/>
                    <w:sz w:val="32"/>
                    <w:szCs w:val="32"/>
                    <w:lang w:val="en-US"/>
                  </w:rPr>
                </w:rPrChange>
              </w:rPr>
            </w:pPr>
            <w:ins w:id="4411" w:author="Borja Gonzalez" w:date="2017-09-28T19:15:00Z">
              <w:r w:rsidRPr="00A47B4C">
                <w:rPr>
                  <w:rFonts w:ascii="Monaco" w:hAnsi="Monaco" w:cs="Monaco"/>
                  <w:sz w:val="20"/>
                  <w:szCs w:val="20"/>
                  <w:lang w:val="en-US"/>
                  <w:rPrChange w:id="4412" w:author="Borja Gonzalez" w:date="2017-09-28T19:15:00Z">
                    <w:rPr>
                      <w:rFonts w:ascii="Monaco" w:hAnsi="Monaco" w:cs="Monaco"/>
                      <w:sz w:val="32"/>
                      <w:szCs w:val="32"/>
                      <w:lang w:val="en-US"/>
                    </w:rPr>
                  </w:rPrChange>
                </w:rPr>
                <w:t xml:space="preserve">            </w:t>
              </w:r>
              <w:r w:rsidRPr="00A47B4C">
                <w:rPr>
                  <w:rFonts w:ascii="Monaco" w:hAnsi="Monaco" w:cs="Monaco"/>
                  <w:color w:val="000000"/>
                  <w:sz w:val="20"/>
                  <w:szCs w:val="20"/>
                  <w:lang w:val="en-US"/>
                  <w:rPrChange w:id="4413" w:author="Borja Gonzalez" w:date="2017-09-28T19:15:00Z">
                    <w:rPr>
                      <w:rFonts w:ascii="Monaco" w:hAnsi="Monaco" w:cs="Monaco"/>
                      <w:color w:val="000000"/>
                      <w:sz w:val="32"/>
                      <w:szCs w:val="32"/>
                      <w:lang w:val="en-US"/>
                    </w:rPr>
                  </w:rPrChange>
                </w:rPr>
                <w:t>operacion</w:t>
              </w:r>
              <w:r w:rsidRPr="00A47B4C">
                <w:rPr>
                  <w:rFonts w:ascii="Monaco" w:hAnsi="Monaco" w:cs="Monaco"/>
                  <w:b/>
                  <w:bCs/>
                  <w:color w:val="CE5C00"/>
                  <w:sz w:val="20"/>
                  <w:szCs w:val="20"/>
                  <w:lang w:val="en-US"/>
                  <w:rPrChange w:id="4414" w:author="Borja Gonzalez" w:date="2017-09-28T19:15:00Z">
                    <w:rPr>
                      <w:rFonts w:ascii="Monaco" w:hAnsi="Monaco" w:cs="Monaco"/>
                      <w:b/>
                      <w:bCs/>
                      <w:color w:val="CE5C00"/>
                      <w:sz w:val="32"/>
                      <w:szCs w:val="32"/>
                      <w:lang w:val="en-US"/>
                    </w:rPr>
                  </w:rPrChange>
                </w:rPr>
                <w:t>:</w:t>
              </w:r>
              <w:r w:rsidRPr="00A47B4C">
                <w:rPr>
                  <w:rFonts w:ascii="Monaco" w:hAnsi="Monaco" w:cs="Monaco"/>
                  <w:sz w:val="20"/>
                  <w:szCs w:val="20"/>
                  <w:lang w:val="en-US"/>
                  <w:rPrChange w:id="4415" w:author="Borja Gonzalez" w:date="2017-09-28T19:15:00Z">
                    <w:rPr>
                      <w:rFonts w:ascii="Monaco" w:hAnsi="Monaco" w:cs="Monaco"/>
                      <w:sz w:val="32"/>
                      <w:szCs w:val="32"/>
                      <w:lang w:val="en-US"/>
                    </w:rPr>
                  </w:rPrChange>
                </w:rPr>
                <w:t xml:space="preserve"> </w:t>
              </w:r>
              <w:r w:rsidRPr="00A47B4C">
                <w:rPr>
                  <w:rFonts w:ascii="Monaco" w:hAnsi="Monaco" w:cs="Monaco"/>
                  <w:color w:val="4E9A06"/>
                  <w:sz w:val="20"/>
                  <w:szCs w:val="20"/>
                  <w:lang w:val="en-US"/>
                  <w:rPrChange w:id="4416" w:author="Borja Gonzalez" w:date="2017-09-28T19:15:00Z">
                    <w:rPr>
                      <w:rFonts w:ascii="Monaco" w:hAnsi="Monaco" w:cs="Monaco"/>
                      <w:color w:val="4E9A06"/>
                      <w:sz w:val="32"/>
                      <w:szCs w:val="32"/>
                      <w:lang w:val="en-US"/>
                    </w:rPr>
                  </w:rPrChange>
                </w:rPr>
                <w:t>"Añadir datos de paciente"</w:t>
              </w:r>
              <w:r w:rsidRPr="00A47B4C">
                <w:rPr>
                  <w:rFonts w:ascii="Monaco" w:hAnsi="Monaco" w:cs="Monaco"/>
                  <w:b/>
                  <w:bCs/>
                  <w:color w:val="000000"/>
                  <w:sz w:val="20"/>
                  <w:szCs w:val="20"/>
                  <w:lang w:val="en-US"/>
                  <w:rPrChange w:id="4417" w:author="Borja Gonzalez" w:date="2017-09-28T19:15:00Z">
                    <w:rPr>
                      <w:rFonts w:ascii="Monaco" w:hAnsi="Monaco" w:cs="Monaco"/>
                      <w:b/>
                      <w:bCs/>
                      <w:color w:val="000000"/>
                      <w:sz w:val="32"/>
                      <w:szCs w:val="32"/>
                      <w:lang w:val="en-US"/>
                    </w:rPr>
                  </w:rPrChange>
                </w:rPr>
                <w:t>,</w:t>
              </w:r>
            </w:ins>
          </w:p>
          <w:p w14:paraId="047B5655" w14:textId="77777777" w:rsidR="00A47B4C" w:rsidRPr="00A47B4C" w:rsidRDefault="00A47B4C" w:rsidP="00A47B4C">
            <w:pPr>
              <w:keepNext/>
              <w:keepLines/>
              <w:widowControl w:val="0"/>
              <w:autoSpaceDE w:val="0"/>
              <w:autoSpaceDN w:val="0"/>
              <w:adjustRightInd w:val="0"/>
              <w:spacing w:before="200"/>
              <w:outlineLvl w:val="4"/>
              <w:rPr>
                <w:ins w:id="4418" w:author="Borja Gonzalez" w:date="2017-09-28T19:15:00Z"/>
                <w:rFonts w:ascii="Monaco" w:hAnsi="Monaco" w:cs="Monaco"/>
                <w:sz w:val="20"/>
                <w:szCs w:val="20"/>
                <w:lang w:val="en-US"/>
                <w:rPrChange w:id="4419" w:author="Borja Gonzalez" w:date="2017-09-28T19:15:00Z">
                  <w:rPr>
                    <w:ins w:id="4420" w:author="Borja Gonzalez" w:date="2017-09-28T19:15:00Z"/>
                    <w:rFonts w:ascii="Monaco" w:eastAsiaTheme="majorEastAsia" w:hAnsi="Monaco" w:cs="Monaco"/>
                    <w:color w:val="243F60" w:themeColor="accent1" w:themeShade="7F"/>
                    <w:sz w:val="32"/>
                    <w:szCs w:val="32"/>
                    <w:lang w:val="en-US"/>
                  </w:rPr>
                </w:rPrChange>
              </w:rPr>
            </w:pPr>
            <w:ins w:id="4421" w:author="Borja Gonzalez" w:date="2017-09-28T19:15:00Z">
              <w:r w:rsidRPr="00A47B4C">
                <w:rPr>
                  <w:rFonts w:ascii="Monaco" w:hAnsi="Monaco" w:cs="Monaco"/>
                  <w:sz w:val="20"/>
                  <w:szCs w:val="20"/>
                  <w:lang w:val="en-US"/>
                  <w:rPrChange w:id="4422" w:author="Borja Gonzalez" w:date="2017-09-28T19:15:00Z">
                    <w:rPr>
                      <w:rFonts w:ascii="Monaco" w:hAnsi="Monaco" w:cs="Monaco"/>
                      <w:sz w:val="32"/>
                      <w:szCs w:val="32"/>
                      <w:lang w:val="en-US"/>
                    </w:rPr>
                  </w:rPrChange>
                </w:rPr>
                <w:t xml:space="preserve">            </w:t>
              </w:r>
              <w:r w:rsidRPr="00A47B4C">
                <w:rPr>
                  <w:rFonts w:ascii="Monaco" w:hAnsi="Monaco" w:cs="Monaco"/>
                  <w:color w:val="000000"/>
                  <w:sz w:val="20"/>
                  <w:szCs w:val="20"/>
                  <w:lang w:val="en-US"/>
                  <w:rPrChange w:id="4423" w:author="Borja Gonzalez" w:date="2017-09-28T19:15:00Z">
                    <w:rPr>
                      <w:rFonts w:ascii="Monaco" w:hAnsi="Monaco" w:cs="Monaco"/>
                      <w:color w:val="000000"/>
                      <w:sz w:val="32"/>
                      <w:szCs w:val="32"/>
                      <w:lang w:val="en-US"/>
                    </w:rPr>
                  </w:rPrChange>
                </w:rPr>
                <w:t>id</w:t>
              </w:r>
              <w:r w:rsidRPr="00A47B4C">
                <w:rPr>
                  <w:rFonts w:ascii="Monaco" w:hAnsi="Monaco" w:cs="Monaco"/>
                  <w:b/>
                  <w:bCs/>
                  <w:color w:val="CE5C00"/>
                  <w:sz w:val="20"/>
                  <w:szCs w:val="20"/>
                  <w:lang w:val="en-US"/>
                  <w:rPrChange w:id="4424" w:author="Borja Gonzalez" w:date="2017-09-28T19:15:00Z">
                    <w:rPr>
                      <w:rFonts w:ascii="Monaco" w:hAnsi="Monaco" w:cs="Monaco"/>
                      <w:b/>
                      <w:bCs/>
                      <w:color w:val="CE5C00"/>
                      <w:sz w:val="32"/>
                      <w:szCs w:val="32"/>
                      <w:lang w:val="en-US"/>
                    </w:rPr>
                  </w:rPrChange>
                </w:rPr>
                <w:t>:</w:t>
              </w:r>
              <w:r w:rsidRPr="00A47B4C">
                <w:rPr>
                  <w:rFonts w:ascii="Monaco" w:hAnsi="Monaco" w:cs="Monaco"/>
                  <w:sz w:val="20"/>
                  <w:szCs w:val="20"/>
                  <w:lang w:val="en-US"/>
                  <w:rPrChange w:id="4425" w:author="Borja Gonzalez" w:date="2017-09-28T19:15:00Z">
                    <w:rPr>
                      <w:rFonts w:ascii="Monaco" w:hAnsi="Monaco" w:cs="Monaco"/>
                      <w:sz w:val="32"/>
                      <w:szCs w:val="32"/>
                      <w:lang w:val="en-US"/>
                    </w:rPr>
                  </w:rPrChange>
                </w:rPr>
                <w:t xml:space="preserve"> </w:t>
              </w:r>
              <w:r w:rsidRPr="00A47B4C">
                <w:rPr>
                  <w:rFonts w:ascii="Monaco" w:hAnsi="Monaco" w:cs="Monaco"/>
                  <w:color w:val="000000"/>
                  <w:sz w:val="20"/>
                  <w:szCs w:val="20"/>
                  <w:lang w:val="en-US"/>
                  <w:rPrChange w:id="4426" w:author="Borja Gonzalez" w:date="2017-09-28T19:15:00Z">
                    <w:rPr>
                      <w:rFonts w:ascii="Monaco" w:hAnsi="Monaco" w:cs="Monaco"/>
                      <w:color w:val="000000"/>
                      <w:sz w:val="32"/>
                      <w:szCs w:val="32"/>
                      <w:lang w:val="en-US"/>
                    </w:rPr>
                  </w:rPrChange>
                </w:rPr>
                <w:t>url1</w:t>
              </w:r>
              <w:r w:rsidRPr="00A47B4C">
                <w:rPr>
                  <w:rFonts w:ascii="Monaco" w:hAnsi="Monaco" w:cs="Monaco"/>
                  <w:b/>
                  <w:bCs/>
                  <w:color w:val="000000"/>
                  <w:sz w:val="20"/>
                  <w:szCs w:val="20"/>
                  <w:lang w:val="en-US"/>
                  <w:rPrChange w:id="4427" w:author="Borja Gonzalez" w:date="2017-09-28T19:15: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4428" w:author="Borja Gonzalez" w:date="2017-09-28T19:15:00Z">
                    <w:rPr>
                      <w:rFonts w:ascii="Monaco" w:hAnsi="Monaco" w:cs="Monaco"/>
                      <w:color w:val="000000"/>
                      <w:sz w:val="32"/>
                      <w:szCs w:val="32"/>
                      <w:lang w:val="en-US"/>
                    </w:rPr>
                  </w:rPrChange>
                </w:rPr>
                <w:t>searchParams</w:t>
              </w:r>
              <w:r w:rsidRPr="00A47B4C">
                <w:rPr>
                  <w:rFonts w:ascii="Monaco" w:hAnsi="Monaco" w:cs="Monaco"/>
                  <w:b/>
                  <w:bCs/>
                  <w:color w:val="000000"/>
                  <w:sz w:val="20"/>
                  <w:szCs w:val="20"/>
                  <w:lang w:val="en-US"/>
                  <w:rPrChange w:id="4429" w:author="Borja Gonzalez" w:date="2017-09-28T19:15: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4430" w:author="Borja Gonzalez" w:date="2017-09-28T19:15:00Z">
                    <w:rPr>
                      <w:rFonts w:ascii="Monaco" w:hAnsi="Monaco" w:cs="Monaco"/>
                      <w:color w:val="000000"/>
                      <w:sz w:val="32"/>
                      <w:szCs w:val="32"/>
                      <w:lang w:val="en-US"/>
                    </w:rPr>
                  </w:rPrChange>
                </w:rPr>
                <w:t>get</w:t>
              </w:r>
              <w:r w:rsidRPr="00A47B4C">
                <w:rPr>
                  <w:rFonts w:ascii="Monaco" w:hAnsi="Monaco" w:cs="Monaco"/>
                  <w:b/>
                  <w:bCs/>
                  <w:color w:val="000000"/>
                  <w:sz w:val="20"/>
                  <w:szCs w:val="20"/>
                  <w:lang w:val="en-US"/>
                  <w:rPrChange w:id="4431" w:author="Borja Gonzalez" w:date="2017-09-28T19:15:00Z">
                    <w:rPr>
                      <w:rFonts w:ascii="Monaco" w:hAnsi="Monaco" w:cs="Monaco"/>
                      <w:b/>
                      <w:bCs/>
                      <w:color w:val="000000"/>
                      <w:sz w:val="32"/>
                      <w:szCs w:val="32"/>
                      <w:lang w:val="en-US"/>
                    </w:rPr>
                  </w:rPrChange>
                </w:rPr>
                <w:t>(</w:t>
              </w:r>
              <w:r w:rsidRPr="00A47B4C">
                <w:rPr>
                  <w:rFonts w:ascii="Monaco" w:hAnsi="Monaco" w:cs="Monaco"/>
                  <w:color w:val="4E9A06"/>
                  <w:sz w:val="20"/>
                  <w:szCs w:val="20"/>
                  <w:lang w:val="en-US"/>
                  <w:rPrChange w:id="4432" w:author="Borja Gonzalez" w:date="2017-09-28T19:15:00Z">
                    <w:rPr>
                      <w:rFonts w:ascii="Monaco" w:hAnsi="Monaco" w:cs="Monaco"/>
                      <w:color w:val="4E9A06"/>
                      <w:sz w:val="32"/>
                      <w:szCs w:val="32"/>
                      <w:lang w:val="en-US"/>
                    </w:rPr>
                  </w:rPrChange>
                </w:rPr>
                <w:t>"var1"</w:t>
              </w:r>
              <w:r w:rsidRPr="00A47B4C">
                <w:rPr>
                  <w:rFonts w:ascii="Monaco" w:hAnsi="Monaco" w:cs="Monaco"/>
                  <w:b/>
                  <w:bCs/>
                  <w:color w:val="000000"/>
                  <w:sz w:val="20"/>
                  <w:szCs w:val="20"/>
                  <w:lang w:val="en-US"/>
                  <w:rPrChange w:id="4433" w:author="Borja Gonzalez" w:date="2017-09-28T19:15:00Z">
                    <w:rPr>
                      <w:rFonts w:ascii="Monaco" w:hAnsi="Monaco" w:cs="Monaco"/>
                      <w:b/>
                      <w:bCs/>
                      <w:color w:val="000000"/>
                      <w:sz w:val="32"/>
                      <w:szCs w:val="32"/>
                      <w:lang w:val="en-US"/>
                    </w:rPr>
                  </w:rPrChange>
                </w:rPr>
                <w:t>),</w:t>
              </w:r>
              <w:r w:rsidRPr="00A47B4C">
                <w:rPr>
                  <w:rFonts w:ascii="Monaco" w:hAnsi="Monaco" w:cs="Monaco"/>
                  <w:sz w:val="20"/>
                  <w:szCs w:val="20"/>
                  <w:lang w:val="en-US"/>
                  <w:rPrChange w:id="4434" w:author="Borja Gonzalez" w:date="2017-09-28T19:15:00Z">
                    <w:rPr>
                      <w:rFonts w:ascii="Monaco" w:hAnsi="Monaco" w:cs="Monaco"/>
                      <w:sz w:val="32"/>
                      <w:szCs w:val="32"/>
                      <w:lang w:val="en-US"/>
                    </w:rPr>
                  </w:rPrChange>
                </w:rPr>
                <w:t xml:space="preserve">  </w:t>
              </w:r>
              <w:r w:rsidRPr="00A47B4C">
                <w:rPr>
                  <w:rFonts w:ascii="Monaco" w:hAnsi="Monaco" w:cs="Monaco"/>
                  <w:i/>
                  <w:iCs/>
                  <w:color w:val="8F5902"/>
                  <w:sz w:val="20"/>
                  <w:szCs w:val="20"/>
                  <w:lang w:val="en-US"/>
                  <w:rPrChange w:id="4435" w:author="Borja Gonzalez" w:date="2017-09-28T19:15:00Z">
                    <w:rPr>
                      <w:rFonts w:ascii="Monaco" w:hAnsi="Monaco" w:cs="Monaco"/>
                      <w:i/>
                      <w:iCs/>
                      <w:color w:val="8F5902"/>
                      <w:sz w:val="32"/>
                      <w:szCs w:val="32"/>
                      <w:lang w:val="en-US"/>
                    </w:rPr>
                  </w:rPrChange>
                </w:rPr>
                <w:t>/*creating a Js ojbect to be sent to the server*/</w:t>
              </w:r>
              <w:r w:rsidRPr="00A47B4C">
                <w:rPr>
                  <w:rFonts w:ascii="Monaco" w:hAnsi="Monaco" w:cs="Monaco"/>
                  <w:sz w:val="20"/>
                  <w:szCs w:val="20"/>
                  <w:lang w:val="en-US"/>
                  <w:rPrChange w:id="4436" w:author="Borja Gonzalez" w:date="2017-09-28T19:15:00Z">
                    <w:rPr>
                      <w:rFonts w:ascii="Monaco" w:hAnsi="Monaco" w:cs="Monaco"/>
                      <w:sz w:val="32"/>
                      <w:szCs w:val="32"/>
                      <w:lang w:val="en-US"/>
                    </w:rPr>
                  </w:rPrChange>
                </w:rPr>
                <w:t xml:space="preserve"> </w:t>
              </w:r>
            </w:ins>
          </w:p>
          <w:p w14:paraId="0AAB9D20" w14:textId="77777777" w:rsidR="00A47B4C" w:rsidRPr="00A47B4C" w:rsidRDefault="00A47B4C" w:rsidP="00A47B4C">
            <w:pPr>
              <w:keepNext/>
              <w:keepLines/>
              <w:widowControl w:val="0"/>
              <w:autoSpaceDE w:val="0"/>
              <w:autoSpaceDN w:val="0"/>
              <w:adjustRightInd w:val="0"/>
              <w:spacing w:before="200"/>
              <w:outlineLvl w:val="4"/>
              <w:rPr>
                <w:ins w:id="4437" w:author="Borja Gonzalez" w:date="2017-09-28T19:15:00Z"/>
                <w:rFonts w:ascii="Monaco" w:hAnsi="Monaco" w:cs="Monaco"/>
                <w:sz w:val="20"/>
                <w:szCs w:val="20"/>
                <w:lang w:val="en-US"/>
                <w:rPrChange w:id="4438" w:author="Borja Gonzalez" w:date="2017-09-28T19:15:00Z">
                  <w:rPr>
                    <w:ins w:id="4439" w:author="Borja Gonzalez" w:date="2017-09-28T19:15:00Z"/>
                    <w:rFonts w:ascii="Monaco" w:eastAsiaTheme="majorEastAsia" w:hAnsi="Monaco" w:cs="Monaco"/>
                    <w:color w:val="243F60" w:themeColor="accent1" w:themeShade="7F"/>
                    <w:sz w:val="32"/>
                    <w:szCs w:val="32"/>
                    <w:lang w:val="en-US"/>
                  </w:rPr>
                </w:rPrChange>
              </w:rPr>
            </w:pPr>
            <w:ins w:id="4440" w:author="Borja Gonzalez" w:date="2017-09-28T19:15:00Z">
              <w:r w:rsidRPr="00A47B4C">
                <w:rPr>
                  <w:rFonts w:ascii="Monaco" w:hAnsi="Monaco" w:cs="Monaco"/>
                  <w:sz w:val="20"/>
                  <w:szCs w:val="20"/>
                  <w:lang w:val="en-US"/>
                  <w:rPrChange w:id="4441" w:author="Borja Gonzalez" w:date="2017-09-28T19:15:00Z">
                    <w:rPr>
                      <w:rFonts w:ascii="Monaco" w:hAnsi="Monaco" w:cs="Monaco"/>
                      <w:sz w:val="32"/>
                      <w:szCs w:val="32"/>
                      <w:lang w:val="en-US"/>
                    </w:rPr>
                  </w:rPrChange>
                </w:rPr>
                <w:t xml:space="preserve">            </w:t>
              </w:r>
              <w:r w:rsidRPr="00A47B4C">
                <w:rPr>
                  <w:rFonts w:ascii="Monaco" w:hAnsi="Monaco" w:cs="Monaco"/>
                  <w:color w:val="000000"/>
                  <w:sz w:val="20"/>
                  <w:szCs w:val="20"/>
                  <w:lang w:val="en-US"/>
                  <w:rPrChange w:id="4442" w:author="Borja Gonzalez" w:date="2017-09-28T19:15:00Z">
                    <w:rPr>
                      <w:rFonts w:ascii="Monaco" w:hAnsi="Monaco" w:cs="Monaco"/>
                      <w:color w:val="000000"/>
                      <w:sz w:val="32"/>
                      <w:szCs w:val="32"/>
                      <w:lang w:val="en-US"/>
                    </w:rPr>
                  </w:rPrChange>
                </w:rPr>
                <w:t>n</w:t>
              </w:r>
              <w:r w:rsidRPr="00A47B4C">
                <w:rPr>
                  <w:rFonts w:ascii="Monaco" w:hAnsi="Monaco" w:cs="Monaco"/>
                  <w:b/>
                  <w:bCs/>
                  <w:color w:val="CE5C00"/>
                  <w:sz w:val="20"/>
                  <w:szCs w:val="20"/>
                  <w:lang w:val="en-US"/>
                  <w:rPrChange w:id="4443" w:author="Borja Gonzalez" w:date="2017-09-28T19:15:00Z">
                    <w:rPr>
                      <w:rFonts w:ascii="Monaco" w:hAnsi="Monaco" w:cs="Monaco"/>
                      <w:b/>
                      <w:bCs/>
                      <w:color w:val="CE5C00"/>
                      <w:sz w:val="32"/>
                      <w:szCs w:val="32"/>
                      <w:lang w:val="en-US"/>
                    </w:rPr>
                  </w:rPrChange>
                </w:rPr>
                <w:t>:</w:t>
              </w:r>
              <w:r w:rsidRPr="00A47B4C">
                <w:rPr>
                  <w:rFonts w:ascii="Monaco" w:hAnsi="Monaco" w:cs="Monaco"/>
                  <w:sz w:val="20"/>
                  <w:szCs w:val="20"/>
                  <w:lang w:val="en-US"/>
                  <w:rPrChange w:id="4444" w:author="Borja Gonzalez" w:date="2017-09-28T19:15:00Z">
                    <w:rPr>
                      <w:rFonts w:ascii="Monaco" w:hAnsi="Monaco" w:cs="Monaco"/>
                      <w:sz w:val="32"/>
                      <w:szCs w:val="32"/>
                      <w:lang w:val="en-US"/>
                    </w:rPr>
                  </w:rPrChange>
                </w:rPr>
                <w:t xml:space="preserve"> </w:t>
              </w:r>
              <w:r w:rsidRPr="00A47B4C">
                <w:rPr>
                  <w:rFonts w:ascii="Monaco" w:hAnsi="Monaco" w:cs="Monaco"/>
                  <w:color w:val="000000"/>
                  <w:sz w:val="20"/>
                  <w:szCs w:val="20"/>
                  <w:lang w:val="en-US"/>
                  <w:rPrChange w:id="4445" w:author="Borja Gonzalez" w:date="2017-09-28T19:15:00Z">
                    <w:rPr>
                      <w:rFonts w:ascii="Monaco" w:hAnsi="Monaco" w:cs="Monaco"/>
                      <w:color w:val="000000"/>
                      <w:sz w:val="32"/>
                      <w:szCs w:val="32"/>
                      <w:lang w:val="en-US"/>
                    </w:rPr>
                  </w:rPrChange>
                </w:rPr>
                <w:t>url1</w:t>
              </w:r>
              <w:r w:rsidRPr="00A47B4C">
                <w:rPr>
                  <w:rFonts w:ascii="Monaco" w:hAnsi="Monaco" w:cs="Monaco"/>
                  <w:b/>
                  <w:bCs/>
                  <w:color w:val="000000"/>
                  <w:sz w:val="20"/>
                  <w:szCs w:val="20"/>
                  <w:lang w:val="en-US"/>
                  <w:rPrChange w:id="4446" w:author="Borja Gonzalez" w:date="2017-09-28T19:15: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4447" w:author="Borja Gonzalez" w:date="2017-09-28T19:15:00Z">
                    <w:rPr>
                      <w:rFonts w:ascii="Monaco" w:hAnsi="Monaco" w:cs="Monaco"/>
                      <w:color w:val="000000"/>
                      <w:sz w:val="32"/>
                      <w:szCs w:val="32"/>
                      <w:lang w:val="en-US"/>
                    </w:rPr>
                  </w:rPrChange>
                </w:rPr>
                <w:t>searchParams</w:t>
              </w:r>
              <w:r w:rsidRPr="00A47B4C">
                <w:rPr>
                  <w:rFonts w:ascii="Monaco" w:hAnsi="Monaco" w:cs="Monaco"/>
                  <w:b/>
                  <w:bCs/>
                  <w:color w:val="000000"/>
                  <w:sz w:val="20"/>
                  <w:szCs w:val="20"/>
                  <w:lang w:val="en-US"/>
                  <w:rPrChange w:id="4448" w:author="Borja Gonzalez" w:date="2017-09-28T19:15: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4449" w:author="Borja Gonzalez" w:date="2017-09-28T19:15:00Z">
                    <w:rPr>
                      <w:rFonts w:ascii="Monaco" w:hAnsi="Monaco" w:cs="Monaco"/>
                      <w:color w:val="000000"/>
                      <w:sz w:val="32"/>
                      <w:szCs w:val="32"/>
                      <w:lang w:val="en-US"/>
                    </w:rPr>
                  </w:rPrChange>
                </w:rPr>
                <w:t>get</w:t>
              </w:r>
              <w:r w:rsidRPr="00A47B4C">
                <w:rPr>
                  <w:rFonts w:ascii="Monaco" w:hAnsi="Monaco" w:cs="Monaco"/>
                  <w:b/>
                  <w:bCs/>
                  <w:color w:val="000000"/>
                  <w:sz w:val="20"/>
                  <w:szCs w:val="20"/>
                  <w:lang w:val="en-US"/>
                  <w:rPrChange w:id="4450" w:author="Borja Gonzalez" w:date="2017-09-28T19:15:00Z">
                    <w:rPr>
                      <w:rFonts w:ascii="Monaco" w:hAnsi="Monaco" w:cs="Monaco"/>
                      <w:b/>
                      <w:bCs/>
                      <w:color w:val="000000"/>
                      <w:sz w:val="32"/>
                      <w:szCs w:val="32"/>
                      <w:lang w:val="en-US"/>
                    </w:rPr>
                  </w:rPrChange>
                </w:rPr>
                <w:t>(</w:t>
              </w:r>
              <w:r w:rsidRPr="00A47B4C">
                <w:rPr>
                  <w:rFonts w:ascii="Monaco" w:hAnsi="Monaco" w:cs="Monaco"/>
                  <w:color w:val="4E9A06"/>
                  <w:sz w:val="20"/>
                  <w:szCs w:val="20"/>
                  <w:lang w:val="en-US"/>
                  <w:rPrChange w:id="4451" w:author="Borja Gonzalez" w:date="2017-09-28T19:15:00Z">
                    <w:rPr>
                      <w:rFonts w:ascii="Monaco" w:hAnsi="Monaco" w:cs="Monaco"/>
                      <w:color w:val="4E9A06"/>
                      <w:sz w:val="32"/>
                      <w:szCs w:val="32"/>
                      <w:lang w:val="en-US"/>
                    </w:rPr>
                  </w:rPrChange>
                </w:rPr>
                <w:t>"var2"</w:t>
              </w:r>
              <w:r w:rsidRPr="00A47B4C">
                <w:rPr>
                  <w:rFonts w:ascii="Monaco" w:hAnsi="Monaco" w:cs="Monaco"/>
                  <w:b/>
                  <w:bCs/>
                  <w:color w:val="000000"/>
                  <w:sz w:val="20"/>
                  <w:szCs w:val="20"/>
                  <w:lang w:val="en-US"/>
                  <w:rPrChange w:id="4452" w:author="Borja Gonzalez" w:date="2017-09-28T19:15:00Z">
                    <w:rPr>
                      <w:rFonts w:ascii="Monaco" w:hAnsi="Monaco" w:cs="Monaco"/>
                      <w:b/>
                      <w:bCs/>
                      <w:color w:val="000000"/>
                      <w:sz w:val="32"/>
                      <w:szCs w:val="32"/>
                      <w:lang w:val="en-US"/>
                    </w:rPr>
                  </w:rPrChange>
                </w:rPr>
                <w:t>),</w:t>
              </w:r>
            </w:ins>
          </w:p>
          <w:p w14:paraId="74B78879" w14:textId="77777777" w:rsidR="00A47B4C" w:rsidRPr="00A47B4C" w:rsidRDefault="00A47B4C" w:rsidP="00A47B4C">
            <w:pPr>
              <w:keepNext/>
              <w:keepLines/>
              <w:widowControl w:val="0"/>
              <w:autoSpaceDE w:val="0"/>
              <w:autoSpaceDN w:val="0"/>
              <w:adjustRightInd w:val="0"/>
              <w:spacing w:before="200"/>
              <w:outlineLvl w:val="4"/>
              <w:rPr>
                <w:ins w:id="4453" w:author="Borja Gonzalez" w:date="2017-09-28T19:15:00Z"/>
                <w:rFonts w:ascii="Monaco" w:hAnsi="Monaco" w:cs="Monaco"/>
                <w:sz w:val="20"/>
                <w:szCs w:val="20"/>
                <w:lang w:val="en-US"/>
                <w:rPrChange w:id="4454" w:author="Borja Gonzalez" w:date="2017-09-28T19:15:00Z">
                  <w:rPr>
                    <w:ins w:id="4455" w:author="Borja Gonzalez" w:date="2017-09-28T19:15:00Z"/>
                    <w:rFonts w:ascii="Monaco" w:eastAsiaTheme="majorEastAsia" w:hAnsi="Monaco" w:cs="Monaco"/>
                    <w:color w:val="243F60" w:themeColor="accent1" w:themeShade="7F"/>
                    <w:sz w:val="32"/>
                    <w:szCs w:val="32"/>
                    <w:lang w:val="en-US"/>
                  </w:rPr>
                </w:rPrChange>
              </w:rPr>
            </w:pPr>
            <w:ins w:id="4456" w:author="Borja Gonzalez" w:date="2017-09-28T19:15:00Z">
              <w:r w:rsidRPr="00A47B4C">
                <w:rPr>
                  <w:rFonts w:ascii="Monaco" w:hAnsi="Monaco" w:cs="Monaco"/>
                  <w:sz w:val="20"/>
                  <w:szCs w:val="20"/>
                  <w:lang w:val="en-US"/>
                  <w:rPrChange w:id="4457" w:author="Borja Gonzalez" w:date="2017-09-28T19:15:00Z">
                    <w:rPr>
                      <w:rFonts w:ascii="Monaco" w:hAnsi="Monaco" w:cs="Monaco"/>
                      <w:sz w:val="32"/>
                      <w:szCs w:val="32"/>
                      <w:lang w:val="en-US"/>
                    </w:rPr>
                  </w:rPrChange>
                </w:rPr>
                <w:t xml:space="preserve">            </w:t>
              </w:r>
              <w:r w:rsidRPr="00A47B4C">
                <w:rPr>
                  <w:rFonts w:ascii="Monaco" w:hAnsi="Monaco" w:cs="Monaco"/>
                  <w:color w:val="000000"/>
                  <w:sz w:val="20"/>
                  <w:szCs w:val="20"/>
                  <w:lang w:val="en-US"/>
                  <w:rPrChange w:id="4458" w:author="Borja Gonzalez" w:date="2017-09-28T19:15:00Z">
                    <w:rPr>
                      <w:rFonts w:ascii="Monaco" w:hAnsi="Monaco" w:cs="Monaco"/>
                      <w:color w:val="000000"/>
                      <w:sz w:val="32"/>
                      <w:szCs w:val="32"/>
                      <w:lang w:val="en-US"/>
                    </w:rPr>
                  </w:rPrChange>
                </w:rPr>
                <w:t>t1</w:t>
              </w:r>
              <w:r w:rsidRPr="00A47B4C">
                <w:rPr>
                  <w:rFonts w:ascii="Monaco" w:hAnsi="Monaco" w:cs="Monaco"/>
                  <w:b/>
                  <w:bCs/>
                  <w:color w:val="CE5C00"/>
                  <w:sz w:val="20"/>
                  <w:szCs w:val="20"/>
                  <w:lang w:val="en-US"/>
                  <w:rPrChange w:id="4459" w:author="Borja Gonzalez" w:date="2017-09-28T19:15:00Z">
                    <w:rPr>
                      <w:rFonts w:ascii="Monaco" w:hAnsi="Monaco" w:cs="Monaco"/>
                      <w:b/>
                      <w:bCs/>
                      <w:color w:val="CE5C00"/>
                      <w:sz w:val="32"/>
                      <w:szCs w:val="32"/>
                      <w:lang w:val="en-US"/>
                    </w:rPr>
                  </w:rPrChange>
                </w:rPr>
                <w:t>:</w:t>
              </w:r>
              <w:r w:rsidRPr="00A47B4C">
                <w:rPr>
                  <w:rFonts w:ascii="Monaco" w:hAnsi="Monaco" w:cs="Monaco"/>
                  <w:sz w:val="20"/>
                  <w:szCs w:val="20"/>
                  <w:lang w:val="en-US"/>
                  <w:rPrChange w:id="4460" w:author="Borja Gonzalez" w:date="2017-09-28T19:15:00Z">
                    <w:rPr>
                      <w:rFonts w:ascii="Monaco" w:hAnsi="Monaco" w:cs="Monaco"/>
                      <w:sz w:val="32"/>
                      <w:szCs w:val="32"/>
                      <w:lang w:val="en-US"/>
                    </w:rPr>
                  </w:rPrChange>
                </w:rPr>
                <w:t xml:space="preserve"> </w:t>
              </w:r>
              <w:r w:rsidRPr="00A47B4C">
                <w:rPr>
                  <w:rFonts w:ascii="Monaco" w:hAnsi="Monaco" w:cs="Monaco"/>
                  <w:color w:val="000000"/>
                  <w:sz w:val="20"/>
                  <w:szCs w:val="20"/>
                  <w:lang w:val="en-US"/>
                  <w:rPrChange w:id="4461" w:author="Borja Gonzalez" w:date="2017-09-28T19:15:00Z">
                    <w:rPr>
                      <w:rFonts w:ascii="Monaco" w:hAnsi="Monaco" w:cs="Monaco"/>
                      <w:color w:val="000000"/>
                      <w:sz w:val="32"/>
                      <w:szCs w:val="32"/>
                      <w:lang w:val="en-US"/>
                    </w:rPr>
                  </w:rPrChange>
                </w:rPr>
                <w:t>t</w:t>
              </w:r>
              <w:r w:rsidRPr="00A47B4C">
                <w:rPr>
                  <w:rFonts w:ascii="Monaco" w:hAnsi="Monaco" w:cs="Monaco"/>
                  <w:b/>
                  <w:bCs/>
                  <w:color w:val="000000"/>
                  <w:sz w:val="20"/>
                  <w:szCs w:val="20"/>
                  <w:lang w:val="en-US"/>
                  <w:rPrChange w:id="4462" w:author="Borja Gonzalez" w:date="2017-09-28T19:15:00Z">
                    <w:rPr>
                      <w:rFonts w:ascii="Monaco" w:hAnsi="Monaco" w:cs="Monaco"/>
                      <w:b/>
                      <w:bCs/>
                      <w:color w:val="000000"/>
                      <w:sz w:val="32"/>
                      <w:szCs w:val="32"/>
                      <w:lang w:val="en-US"/>
                    </w:rPr>
                  </w:rPrChange>
                </w:rPr>
                <w:t>,</w:t>
              </w:r>
            </w:ins>
          </w:p>
          <w:p w14:paraId="3FFB7E79" w14:textId="77777777" w:rsidR="00A47B4C" w:rsidRPr="00A47B4C" w:rsidRDefault="00A47B4C" w:rsidP="00A47B4C">
            <w:pPr>
              <w:keepNext/>
              <w:keepLines/>
              <w:widowControl w:val="0"/>
              <w:autoSpaceDE w:val="0"/>
              <w:autoSpaceDN w:val="0"/>
              <w:adjustRightInd w:val="0"/>
              <w:spacing w:before="200"/>
              <w:outlineLvl w:val="4"/>
              <w:rPr>
                <w:ins w:id="4463" w:author="Borja Gonzalez" w:date="2017-09-28T19:15:00Z"/>
                <w:rFonts w:ascii="Monaco" w:hAnsi="Monaco" w:cs="Monaco"/>
                <w:sz w:val="20"/>
                <w:szCs w:val="20"/>
                <w:lang w:val="en-US"/>
                <w:rPrChange w:id="4464" w:author="Borja Gonzalez" w:date="2017-09-28T19:15:00Z">
                  <w:rPr>
                    <w:ins w:id="4465" w:author="Borja Gonzalez" w:date="2017-09-28T19:15:00Z"/>
                    <w:rFonts w:ascii="Monaco" w:eastAsiaTheme="majorEastAsia" w:hAnsi="Monaco" w:cs="Monaco"/>
                    <w:color w:val="243F60" w:themeColor="accent1" w:themeShade="7F"/>
                    <w:sz w:val="32"/>
                    <w:szCs w:val="32"/>
                    <w:lang w:val="en-US"/>
                  </w:rPr>
                </w:rPrChange>
              </w:rPr>
            </w:pPr>
            <w:ins w:id="4466" w:author="Borja Gonzalez" w:date="2017-09-28T19:15:00Z">
              <w:r w:rsidRPr="00A47B4C">
                <w:rPr>
                  <w:rFonts w:ascii="Monaco" w:hAnsi="Monaco" w:cs="Monaco"/>
                  <w:sz w:val="20"/>
                  <w:szCs w:val="20"/>
                  <w:lang w:val="en-US"/>
                  <w:rPrChange w:id="4467" w:author="Borja Gonzalez" w:date="2017-09-28T19:15:00Z">
                    <w:rPr>
                      <w:rFonts w:ascii="Monaco" w:hAnsi="Monaco" w:cs="Monaco"/>
                      <w:sz w:val="32"/>
                      <w:szCs w:val="32"/>
                      <w:lang w:val="en-US"/>
                    </w:rPr>
                  </w:rPrChange>
                </w:rPr>
                <w:t xml:space="preserve">            </w:t>
              </w:r>
              <w:r w:rsidRPr="00A47B4C">
                <w:rPr>
                  <w:rFonts w:ascii="Monaco" w:hAnsi="Monaco" w:cs="Monaco"/>
                  <w:color w:val="000000"/>
                  <w:sz w:val="20"/>
                  <w:szCs w:val="20"/>
                  <w:lang w:val="en-US"/>
                  <w:rPrChange w:id="4468" w:author="Borja Gonzalez" w:date="2017-09-28T19:15:00Z">
                    <w:rPr>
                      <w:rFonts w:ascii="Monaco" w:hAnsi="Monaco" w:cs="Monaco"/>
                      <w:color w:val="000000"/>
                      <w:sz w:val="32"/>
                      <w:szCs w:val="32"/>
                      <w:lang w:val="en-US"/>
                    </w:rPr>
                  </w:rPrChange>
                </w:rPr>
                <w:t>c1</w:t>
              </w:r>
              <w:r w:rsidRPr="00A47B4C">
                <w:rPr>
                  <w:rFonts w:ascii="Monaco" w:hAnsi="Monaco" w:cs="Monaco"/>
                  <w:b/>
                  <w:bCs/>
                  <w:color w:val="CE5C00"/>
                  <w:sz w:val="20"/>
                  <w:szCs w:val="20"/>
                  <w:lang w:val="en-US"/>
                  <w:rPrChange w:id="4469" w:author="Borja Gonzalez" w:date="2017-09-28T19:15:00Z">
                    <w:rPr>
                      <w:rFonts w:ascii="Monaco" w:hAnsi="Monaco" w:cs="Monaco"/>
                      <w:b/>
                      <w:bCs/>
                      <w:color w:val="CE5C00"/>
                      <w:sz w:val="32"/>
                      <w:szCs w:val="32"/>
                      <w:lang w:val="en-US"/>
                    </w:rPr>
                  </w:rPrChange>
                </w:rPr>
                <w:t>:</w:t>
              </w:r>
              <w:r w:rsidRPr="00A47B4C">
                <w:rPr>
                  <w:rFonts w:ascii="Monaco" w:hAnsi="Monaco" w:cs="Monaco"/>
                  <w:sz w:val="20"/>
                  <w:szCs w:val="20"/>
                  <w:lang w:val="en-US"/>
                  <w:rPrChange w:id="4470" w:author="Borja Gonzalez" w:date="2017-09-28T19:15:00Z">
                    <w:rPr>
                      <w:rFonts w:ascii="Monaco" w:hAnsi="Monaco" w:cs="Monaco"/>
                      <w:sz w:val="32"/>
                      <w:szCs w:val="32"/>
                      <w:lang w:val="en-US"/>
                    </w:rPr>
                  </w:rPrChange>
                </w:rPr>
                <w:t xml:space="preserve"> </w:t>
              </w:r>
              <w:r w:rsidRPr="00A47B4C">
                <w:rPr>
                  <w:rFonts w:ascii="Monaco" w:hAnsi="Monaco" w:cs="Monaco"/>
                  <w:color w:val="000000"/>
                  <w:sz w:val="20"/>
                  <w:szCs w:val="20"/>
                  <w:lang w:val="en-US"/>
                  <w:rPrChange w:id="4471" w:author="Borja Gonzalez" w:date="2017-09-28T19:15:00Z">
                    <w:rPr>
                      <w:rFonts w:ascii="Monaco" w:hAnsi="Monaco" w:cs="Monaco"/>
                      <w:color w:val="000000"/>
                      <w:sz w:val="32"/>
                      <w:szCs w:val="32"/>
                      <w:lang w:val="en-US"/>
                    </w:rPr>
                  </w:rPrChange>
                </w:rPr>
                <w:t>c</w:t>
              </w:r>
              <w:r w:rsidRPr="00A47B4C">
                <w:rPr>
                  <w:rFonts w:ascii="Monaco" w:hAnsi="Monaco" w:cs="Monaco"/>
                  <w:b/>
                  <w:bCs/>
                  <w:color w:val="000000"/>
                  <w:sz w:val="20"/>
                  <w:szCs w:val="20"/>
                  <w:lang w:val="en-US"/>
                  <w:rPrChange w:id="4472" w:author="Borja Gonzalez" w:date="2017-09-28T19:15:00Z">
                    <w:rPr>
                      <w:rFonts w:ascii="Monaco" w:hAnsi="Monaco" w:cs="Monaco"/>
                      <w:b/>
                      <w:bCs/>
                      <w:color w:val="000000"/>
                      <w:sz w:val="32"/>
                      <w:szCs w:val="32"/>
                      <w:lang w:val="en-US"/>
                    </w:rPr>
                  </w:rPrChange>
                </w:rPr>
                <w:t>,</w:t>
              </w:r>
            </w:ins>
          </w:p>
          <w:p w14:paraId="2E2FACD1" w14:textId="77777777" w:rsidR="00A47B4C" w:rsidRPr="00A47B4C" w:rsidRDefault="00A47B4C" w:rsidP="00A47B4C">
            <w:pPr>
              <w:keepNext/>
              <w:keepLines/>
              <w:widowControl w:val="0"/>
              <w:autoSpaceDE w:val="0"/>
              <w:autoSpaceDN w:val="0"/>
              <w:adjustRightInd w:val="0"/>
              <w:spacing w:before="200"/>
              <w:outlineLvl w:val="4"/>
              <w:rPr>
                <w:ins w:id="4473" w:author="Borja Gonzalez" w:date="2017-09-28T19:15:00Z"/>
                <w:rFonts w:ascii="Monaco" w:hAnsi="Monaco" w:cs="Monaco"/>
                <w:sz w:val="20"/>
                <w:szCs w:val="20"/>
                <w:lang w:val="en-US"/>
                <w:rPrChange w:id="4474" w:author="Borja Gonzalez" w:date="2017-09-28T19:15:00Z">
                  <w:rPr>
                    <w:ins w:id="4475" w:author="Borja Gonzalez" w:date="2017-09-28T19:15:00Z"/>
                    <w:rFonts w:ascii="Monaco" w:eastAsiaTheme="majorEastAsia" w:hAnsi="Monaco" w:cs="Monaco"/>
                    <w:color w:val="243F60" w:themeColor="accent1" w:themeShade="7F"/>
                    <w:sz w:val="32"/>
                    <w:szCs w:val="32"/>
                    <w:lang w:val="en-US"/>
                  </w:rPr>
                </w:rPrChange>
              </w:rPr>
            </w:pPr>
            <w:ins w:id="4476" w:author="Borja Gonzalez" w:date="2017-09-28T19:15:00Z">
              <w:r w:rsidRPr="00A47B4C">
                <w:rPr>
                  <w:rFonts w:ascii="Monaco" w:hAnsi="Monaco" w:cs="Monaco"/>
                  <w:sz w:val="20"/>
                  <w:szCs w:val="20"/>
                  <w:lang w:val="en-US"/>
                  <w:rPrChange w:id="4477" w:author="Borja Gonzalez" w:date="2017-09-28T19:15:00Z">
                    <w:rPr>
                      <w:rFonts w:ascii="Monaco" w:hAnsi="Monaco" w:cs="Monaco"/>
                      <w:sz w:val="32"/>
                      <w:szCs w:val="32"/>
                      <w:lang w:val="en-US"/>
                    </w:rPr>
                  </w:rPrChange>
                </w:rPr>
                <w:t xml:space="preserve">            </w:t>
              </w:r>
              <w:r w:rsidRPr="00A47B4C">
                <w:rPr>
                  <w:rFonts w:ascii="Monaco" w:hAnsi="Monaco" w:cs="Monaco"/>
                  <w:color w:val="000000"/>
                  <w:sz w:val="20"/>
                  <w:szCs w:val="20"/>
                  <w:lang w:val="en-US"/>
                  <w:rPrChange w:id="4478" w:author="Borja Gonzalez" w:date="2017-09-28T19:15:00Z">
                    <w:rPr>
                      <w:rFonts w:ascii="Monaco" w:hAnsi="Monaco" w:cs="Monaco"/>
                      <w:color w:val="000000"/>
                      <w:sz w:val="32"/>
                      <w:szCs w:val="32"/>
                      <w:lang w:val="en-US"/>
                    </w:rPr>
                  </w:rPrChange>
                </w:rPr>
                <w:t>s1</w:t>
              </w:r>
              <w:r w:rsidRPr="00A47B4C">
                <w:rPr>
                  <w:rFonts w:ascii="Monaco" w:hAnsi="Monaco" w:cs="Monaco"/>
                  <w:b/>
                  <w:bCs/>
                  <w:color w:val="CE5C00"/>
                  <w:sz w:val="20"/>
                  <w:szCs w:val="20"/>
                  <w:lang w:val="en-US"/>
                  <w:rPrChange w:id="4479" w:author="Borja Gonzalez" w:date="2017-09-28T19:15:00Z">
                    <w:rPr>
                      <w:rFonts w:ascii="Monaco" w:hAnsi="Monaco" w:cs="Monaco"/>
                      <w:b/>
                      <w:bCs/>
                      <w:color w:val="CE5C00"/>
                      <w:sz w:val="32"/>
                      <w:szCs w:val="32"/>
                      <w:lang w:val="en-US"/>
                    </w:rPr>
                  </w:rPrChange>
                </w:rPr>
                <w:t>:</w:t>
              </w:r>
              <w:r w:rsidRPr="00A47B4C">
                <w:rPr>
                  <w:rFonts w:ascii="Monaco" w:hAnsi="Monaco" w:cs="Monaco"/>
                  <w:sz w:val="20"/>
                  <w:szCs w:val="20"/>
                  <w:lang w:val="en-US"/>
                  <w:rPrChange w:id="4480" w:author="Borja Gonzalez" w:date="2017-09-28T19:15:00Z">
                    <w:rPr>
                      <w:rFonts w:ascii="Monaco" w:hAnsi="Monaco" w:cs="Monaco"/>
                      <w:sz w:val="32"/>
                      <w:szCs w:val="32"/>
                      <w:lang w:val="en-US"/>
                    </w:rPr>
                  </w:rPrChange>
                </w:rPr>
                <w:t xml:space="preserve"> </w:t>
              </w:r>
              <w:r w:rsidRPr="00A47B4C">
                <w:rPr>
                  <w:rFonts w:ascii="Monaco" w:hAnsi="Monaco" w:cs="Monaco"/>
                  <w:color w:val="000000"/>
                  <w:sz w:val="20"/>
                  <w:szCs w:val="20"/>
                  <w:lang w:val="en-US"/>
                  <w:rPrChange w:id="4481" w:author="Borja Gonzalez" w:date="2017-09-28T19:15:00Z">
                    <w:rPr>
                      <w:rFonts w:ascii="Monaco" w:hAnsi="Monaco" w:cs="Monaco"/>
                      <w:color w:val="000000"/>
                      <w:sz w:val="32"/>
                      <w:szCs w:val="32"/>
                      <w:lang w:val="en-US"/>
                    </w:rPr>
                  </w:rPrChange>
                </w:rPr>
                <w:t>s</w:t>
              </w:r>
              <w:r w:rsidRPr="00A47B4C">
                <w:rPr>
                  <w:rFonts w:ascii="Monaco" w:hAnsi="Monaco" w:cs="Monaco"/>
                  <w:b/>
                  <w:bCs/>
                  <w:color w:val="000000"/>
                  <w:sz w:val="20"/>
                  <w:szCs w:val="20"/>
                  <w:lang w:val="en-US"/>
                  <w:rPrChange w:id="4482" w:author="Borja Gonzalez" w:date="2017-09-28T19:15:00Z">
                    <w:rPr>
                      <w:rFonts w:ascii="Monaco" w:hAnsi="Monaco" w:cs="Monaco"/>
                      <w:b/>
                      <w:bCs/>
                      <w:color w:val="000000"/>
                      <w:sz w:val="32"/>
                      <w:szCs w:val="32"/>
                      <w:lang w:val="en-US"/>
                    </w:rPr>
                  </w:rPrChange>
                </w:rPr>
                <w:t>,</w:t>
              </w:r>
            </w:ins>
          </w:p>
          <w:p w14:paraId="7605A4FD" w14:textId="77777777" w:rsidR="00A47B4C" w:rsidRPr="00A47B4C" w:rsidRDefault="00A47B4C" w:rsidP="00A47B4C">
            <w:pPr>
              <w:keepNext/>
              <w:keepLines/>
              <w:widowControl w:val="0"/>
              <w:autoSpaceDE w:val="0"/>
              <w:autoSpaceDN w:val="0"/>
              <w:adjustRightInd w:val="0"/>
              <w:spacing w:before="200"/>
              <w:outlineLvl w:val="4"/>
              <w:rPr>
                <w:ins w:id="4483" w:author="Borja Gonzalez" w:date="2017-09-28T19:15:00Z"/>
                <w:rFonts w:ascii="Monaco" w:hAnsi="Monaco" w:cs="Monaco"/>
                <w:sz w:val="20"/>
                <w:szCs w:val="20"/>
                <w:lang w:val="en-US"/>
                <w:rPrChange w:id="4484" w:author="Borja Gonzalez" w:date="2017-09-28T19:15:00Z">
                  <w:rPr>
                    <w:ins w:id="4485" w:author="Borja Gonzalez" w:date="2017-09-28T19:15:00Z"/>
                    <w:rFonts w:ascii="Monaco" w:eastAsiaTheme="majorEastAsia" w:hAnsi="Monaco" w:cs="Monaco"/>
                    <w:color w:val="243F60" w:themeColor="accent1" w:themeShade="7F"/>
                    <w:sz w:val="32"/>
                    <w:szCs w:val="32"/>
                    <w:lang w:val="en-US"/>
                  </w:rPr>
                </w:rPrChange>
              </w:rPr>
            </w:pPr>
            <w:ins w:id="4486" w:author="Borja Gonzalez" w:date="2017-09-28T19:15:00Z">
              <w:r w:rsidRPr="00A47B4C">
                <w:rPr>
                  <w:rFonts w:ascii="Monaco" w:hAnsi="Monaco" w:cs="Monaco"/>
                  <w:sz w:val="20"/>
                  <w:szCs w:val="20"/>
                  <w:lang w:val="en-US"/>
                  <w:rPrChange w:id="4487" w:author="Borja Gonzalez" w:date="2017-09-28T19:15:00Z">
                    <w:rPr>
                      <w:rFonts w:ascii="Monaco" w:hAnsi="Monaco" w:cs="Monaco"/>
                      <w:sz w:val="32"/>
                      <w:szCs w:val="32"/>
                      <w:lang w:val="en-US"/>
                    </w:rPr>
                  </w:rPrChange>
                </w:rPr>
                <w:t xml:space="preserve">            </w:t>
              </w:r>
              <w:r w:rsidRPr="00A47B4C">
                <w:rPr>
                  <w:rFonts w:ascii="Monaco" w:hAnsi="Monaco" w:cs="Monaco"/>
                  <w:color w:val="000000"/>
                  <w:sz w:val="20"/>
                  <w:szCs w:val="20"/>
                  <w:lang w:val="en-US"/>
                  <w:rPrChange w:id="4488" w:author="Borja Gonzalez" w:date="2017-09-28T19:15:00Z">
                    <w:rPr>
                      <w:rFonts w:ascii="Monaco" w:hAnsi="Monaco" w:cs="Monaco"/>
                      <w:color w:val="000000"/>
                      <w:sz w:val="32"/>
                      <w:szCs w:val="32"/>
                      <w:lang w:val="en-US"/>
                    </w:rPr>
                  </w:rPrChange>
                </w:rPr>
                <w:t>t1</w:t>
              </w:r>
              <w:r w:rsidRPr="00A47B4C">
                <w:rPr>
                  <w:rFonts w:ascii="Monaco" w:hAnsi="Monaco" w:cs="Monaco"/>
                  <w:b/>
                  <w:bCs/>
                  <w:color w:val="CE5C00"/>
                  <w:sz w:val="20"/>
                  <w:szCs w:val="20"/>
                  <w:lang w:val="en-US"/>
                  <w:rPrChange w:id="4489" w:author="Borja Gonzalez" w:date="2017-09-28T19:15:00Z">
                    <w:rPr>
                      <w:rFonts w:ascii="Monaco" w:hAnsi="Monaco" w:cs="Monaco"/>
                      <w:b/>
                      <w:bCs/>
                      <w:color w:val="CE5C00"/>
                      <w:sz w:val="32"/>
                      <w:szCs w:val="32"/>
                      <w:lang w:val="en-US"/>
                    </w:rPr>
                  </w:rPrChange>
                </w:rPr>
                <w:t>:</w:t>
              </w:r>
              <w:r w:rsidRPr="00A47B4C">
                <w:rPr>
                  <w:rFonts w:ascii="Monaco" w:hAnsi="Monaco" w:cs="Monaco"/>
                  <w:sz w:val="20"/>
                  <w:szCs w:val="20"/>
                  <w:lang w:val="en-US"/>
                  <w:rPrChange w:id="4490" w:author="Borja Gonzalez" w:date="2017-09-28T19:15:00Z">
                    <w:rPr>
                      <w:rFonts w:ascii="Monaco" w:hAnsi="Monaco" w:cs="Monaco"/>
                      <w:sz w:val="32"/>
                      <w:szCs w:val="32"/>
                      <w:lang w:val="en-US"/>
                    </w:rPr>
                  </w:rPrChange>
                </w:rPr>
                <w:t xml:space="preserve"> </w:t>
              </w:r>
              <w:r w:rsidRPr="00A47B4C">
                <w:rPr>
                  <w:rFonts w:ascii="Monaco" w:hAnsi="Monaco" w:cs="Monaco"/>
                  <w:color w:val="000000"/>
                  <w:sz w:val="20"/>
                  <w:szCs w:val="20"/>
                  <w:lang w:val="en-US"/>
                  <w:rPrChange w:id="4491" w:author="Borja Gonzalez" w:date="2017-09-28T19:15:00Z">
                    <w:rPr>
                      <w:rFonts w:ascii="Monaco" w:hAnsi="Monaco" w:cs="Monaco"/>
                      <w:color w:val="000000"/>
                      <w:sz w:val="32"/>
                      <w:szCs w:val="32"/>
                      <w:lang w:val="en-US"/>
                    </w:rPr>
                  </w:rPrChange>
                </w:rPr>
                <w:t>tr</w:t>
              </w:r>
              <w:r w:rsidRPr="00A47B4C">
                <w:rPr>
                  <w:rFonts w:ascii="Monaco" w:hAnsi="Monaco" w:cs="Monaco"/>
                  <w:b/>
                  <w:bCs/>
                  <w:color w:val="000000"/>
                  <w:sz w:val="20"/>
                  <w:szCs w:val="20"/>
                  <w:lang w:val="en-US"/>
                  <w:rPrChange w:id="4492" w:author="Borja Gonzalez" w:date="2017-09-28T19:15:00Z">
                    <w:rPr>
                      <w:rFonts w:ascii="Monaco" w:hAnsi="Monaco" w:cs="Monaco"/>
                      <w:b/>
                      <w:bCs/>
                      <w:color w:val="000000"/>
                      <w:sz w:val="32"/>
                      <w:szCs w:val="32"/>
                      <w:lang w:val="en-US"/>
                    </w:rPr>
                  </w:rPrChange>
                </w:rPr>
                <w:t>,</w:t>
              </w:r>
            </w:ins>
          </w:p>
          <w:p w14:paraId="519780A9" w14:textId="77777777" w:rsidR="00A47B4C" w:rsidRPr="00A47B4C" w:rsidRDefault="00A47B4C" w:rsidP="00A47B4C">
            <w:pPr>
              <w:widowControl w:val="0"/>
              <w:autoSpaceDE w:val="0"/>
              <w:autoSpaceDN w:val="0"/>
              <w:adjustRightInd w:val="0"/>
              <w:rPr>
                <w:ins w:id="4493" w:author="Borja Gonzalez" w:date="2017-09-28T19:15:00Z"/>
                <w:rFonts w:ascii="Monaco" w:hAnsi="Monaco" w:cs="Monaco"/>
                <w:sz w:val="20"/>
                <w:szCs w:val="20"/>
                <w:lang w:val="en-US"/>
                <w:rPrChange w:id="4494" w:author="Borja Gonzalez" w:date="2017-09-28T19:15:00Z">
                  <w:rPr>
                    <w:ins w:id="4495" w:author="Borja Gonzalez" w:date="2017-09-28T19:15:00Z"/>
                    <w:rFonts w:ascii="Monaco" w:hAnsi="Monaco" w:cs="Monaco"/>
                    <w:sz w:val="32"/>
                    <w:szCs w:val="32"/>
                    <w:lang w:val="en-US"/>
                  </w:rPr>
                </w:rPrChange>
              </w:rPr>
            </w:pPr>
            <w:ins w:id="4496" w:author="Borja Gonzalez" w:date="2017-09-28T19:15:00Z">
              <w:r w:rsidRPr="00A47B4C">
                <w:rPr>
                  <w:rFonts w:ascii="Monaco" w:hAnsi="Monaco" w:cs="Monaco"/>
                  <w:sz w:val="20"/>
                  <w:szCs w:val="20"/>
                  <w:lang w:val="en-US"/>
                  <w:rPrChange w:id="4497" w:author="Borja Gonzalez" w:date="2017-09-28T19:15:00Z">
                    <w:rPr>
                      <w:rFonts w:ascii="Monaco" w:hAnsi="Monaco" w:cs="Monaco"/>
                      <w:sz w:val="32"/>
                      <w:szCs w:val="32"/>
                      <w:lang w:val="en-US"/>
                    </w:rPr>
                  </w:rPrChange>
                </w:rPr>
                <w:t xml:space="preserve">            </w:t>
              </w:r>
              <w:r w:rsidRPr="00A47B4C">
                <w:rPr>
                  <w:rFonts w:ascii="Monaco" w:hAnsi="Monaco" w:cs="Monaco"/>
                  <w:color w:val="000000"/>
                  <w:sz w:val="20"/>
                  <w:szCs w:val="20"/>
                  <w:lang w:val="en-US"/>
                  <w:rPrChange w:id="4498" w:author="Borja Gonzalez" w:date="2017-09-28T19:15:00Z">
                    <w:rPr>
                      <w:rFonts w:ascii="Monaco" w:hAnsi="Monaco" w:cs="Monaco"/>
                      <w:color w:val="000000"/>
                      <w:sz w:val="32"/>
                      <w:szCs w:val="32"/>
                      <w:lang w:val="en-US"/>
                    </w:rPr>
                  </w:rPrChange>
                </w:rPr>
                <w:t>mxc</w:t>
              </w:r>
              <w:r w:rsidRPr="00A47B4C">
                <w:rPr>
                  <w:rFonts w:ascii="Monaco" w:hAnsi="Monaco" w:cs="Monaco"/>
                  <w:b/>
                  <w:bCs/>
                  <w:color w:val="CE5C00"/>
                  <w:sz w:val="20"/>
                  <w:szCs w:val="20"/>
                  <w:lang w:val="en-US"/>
                  <w:rPrChange w:id="4499" w:author="Borja Gonzalez" w:date="2017-09-28T19:15:00Z">
                    <w:rPr>
                      <w:rFonts w:ascii="Monaco" w:hAnsi="Monaco" w:cs="Monaco"/>
                      <w:b/>
                      <w:bCs/>
                      <w:color w:val="CE5C00"/>
                      <w:sz w:val="32"/>
                      <w:szCs w:val="32"/>
                      <w:lang w:val="en-US"/>
                    </w:rPr>
                  </w:rPrChange>
                </w:rPr>
                <w:t>:</w:t>
              </w:r>
              <w:r w:rsidRPr="00A47B4C">
                <w:rPr>
                  <w:rFonts w:ascii="Monaco" w:hAnsi="Monaco" w:cs="Monaco"/>
                  <w:sz w:val="20"/>
                  <w:szCs w:val="20"/>
                  <w:lang w:val="en-US"/>
                  <w:rPrChange w:id="4500" w:author="Borja Gonzalez" w:date="2017-09-28T19:15:00Z">
                    <w:rPr>
                      <w:rFonts w:ascii="Monaco" w:hAnsi="Monaco" w:cs="Monaco"/>
                      <w:sz w:val="32"/>
                      <w:szCs w:val="32"/>
                      <w:lang w:val="en-US"/>
                    </w:rPr>
                  </w:rPrChange>
                </w:rPr>
                <w:t xml:space="preserve"> </w:t>
              </w:r>
              <w:r w:rsidRPr="00A47B4C">
                <w:rPr>
                  <w:rFonts w:ascii="Monaco" w:hAnsi="Monaco" w:cs="Monaco"/>
                  <w:color w:val="000000"/>
                  <w:sz w:val="20"/>
                  <w:szCs w:val="20"/>
                  <w:lang w:val="en-US"/>
                  <w:rPrChange w:id="4501" w:author="Borja Gonzalez" w:date="2017-09-28T19:15:00Z">
                    <w:rPr>
                      <w:rFonts w:ascii="Monaco" w:hAnsi="Monaco" w:cs="Monaco"/>
                      <w:color w:val="000000"/>
                      <w:sz w:val="32"/>
                      <w:szCs w:val="32"/>
                      <w:lang w:val="en-US"/>
                    </w:rPr>
                  </w:rPrChange>
                </w:rPr>
                <w:t>max_c</w:t>
              </w:r>
              <w:r w:rsidRPr="00A47B4C">
                <w:rPr>
                  <w:rFonts w:ascii="Monaco" w:hAnsi="Monaco" w:cs="Monaco"/>
                  <w:b/>
                  <w:bCs/>
                  <w:color w:val="000000"/>
                  <w:sz w:val="20"/>
                  <w:szCs w:val="20"/>
                  <w:lang w:val="en-US"/>
                  <w:rPrChange w:id="4502" w:author="Borja Gonzalez" w:date="2017-09-28T19:15:00Z">
                    <w:rPr>
                      <w:rFonts w:ascii="Monaco" w:hAnsi="Monaco" w:cs="Monaco"/>
                      <w:b/>
                      <w:bCs/>
                      <w:color w:val="000000"/>
                      <w:sz w:val="32"/>
                      <w:szCs w:val="32"/>
                      <w:lang w:val="en-US"/>
                    </w:rPr>
                  </w:rPrChange>
                </w:rPr>
                <w:t>,</w:t>
              </w:r>
            </w:ins>
          </w:p>
          <w:p w14:paraId="3C2FABE3" w14:textId="77777777" w:rsidR="00A47B4C" w:rsidRPr="00A47B4C" w:rsidRDefault="00A47B4C" w:rsidP="00A47B4C">
            <w:pPr>
              <w:keepNext/>
              <w:keepLines/>
              <w:widowControl w:val="0"/>
              <w:autoSpaceDE w:val="0"/>
              <w:autoSpaceDN w:val="0"/>
              <w:adjustRightInd w:val="0"/>
              <w:spacing w:before="200"/>
              <w:outlineLvl w:val="4"/>
              <w:rPr>
                <w:ins w:id="4503" w:author="Borja Gonzalez" w:date="2017-09-28T19:15:00Z"/>
                <w:rFonts w:ascii="Monaco" w:hAnsi="Monaco" w:cs="Monaco"/>
                <w:sz w:val="20"/>
                <w:szCs w:val="20"/>
                <w:lang w:val="en-US"/>
                <w:rPrChange w:id="4504" w:author="Borja Gonzalez" w:date="2017-09-28T19:15:00Z">
                  <w:rPr>
                    <w:ins w:id="4505" w:author="Borja Gonzalez" w:date="2017-09-28T19:15:00Z"/>
                    <w:rFonts w:ascii="Monaco" w:eastAsiaTheme="majorEastAsia" w:hAnsi="Monaco" w:cs="Monaco"/>
                    <w:color w:val="243F60" w:themeColor="accent1" w:themeShade="7F"/>
                    <w:sz w:val="32"/>
                    <w:szCs w:val="32"/>
                    <w:lang w:val="en-US"/>
                  </w:rPr>
                </w:rPrChange>
              </w:rPr>
            </w:pPr>
            <w:ins w:id="4506" w:author="Borja Gonzalez" w:date="2017-09-28T19:15:00Z">
              <w:r w:rsidRPr="00A47B4C">
                <w:rPr>
                  <w:rFonts w:ascii="Monaco" w:hAnsi="Monaco" w:cs="Monaco"/>
                  <w:sz w:val="20"/>
                  <w:szCs w:val="20"/>
                  <w:lang w:val="en-US"/>
                  <w:rPrChange w:id="4507" w:author="Borja Gonzalez" w:date="2017-09-28T19:15:00Z">
                    <w:rPr>
                      <w:rFonts w:ascii="Monaco" w:hAnsi="Monaco" w:cs="Monaco"/>
                      <w:sz w:val="32"/>
                      <w:szCs w:val="32"/>
                      <w:lang w:val="en-US"/>
                    </w:rPr>
                  </w:rPrChange>
                </w:rPr>
                <w:t xml:space="preserve">            </w:t>
              </w:r>
              <w:r w:rsidRPr="00A47B4C">
                <w:rPr>
                  <w:rFonts w:ascii="Monaco" w:hAnsi="Monaco" w:cs="Monaco"/>
                  <w:color w:val="000000"/>
                  <w:sz w:val="20"/>
                  <w:szCs w:val="20"/>
                  <w:lang w:val="en-US"/>
                  <w:rPrChange w:id="4508" w:author="Borja Gonzalez" w:date="2017-09-28T19:15:00Z">
                    <w:rPr>
                      <w:rFonts w:ascii="Monaco" w:hAnsi="Monaco" w:cs="Monaco"/>
                      <w:color w:val="000000"/>
                      <w:sz w:val="32"/>
                      <w:szCs w:val="32"/>
                      <w:lang w:val="en-US"/>
                    </w:rPr>
                  </w:rPrChange>
                </w:rPr>
                <w:t>mnc</w:t>
              </w:r>
              <w:r w:rsidRPr="00A47B4C">
                <w:rPr>
                  <w:rFonts w:ascii="Monaco" w:hAnsi="Monaco" w:cs="Monaco"/>
                  <w:b/>
                  <w:bCs/>
                  <w:color w:val="CE5C00"/>
                  <w:sz w:val="20"/>
                  <w:szCs w:val="20"/>
                  <w:lang w:val="en-US"/>
                  <w:rPrChange w:id="4509" w:author="Borja Gonzalez" w:date="2017-09-28T19:15:00Z">
                    <w:rPr>
                      <w:rFonts w:ascii="Monaco" w:hAnsi="Monaco" w:cs="Monaco"/>
                      <w:b/>
                      <w:bCs/>
                      <w:color w:val="CE5C00"/>
                      <w:sz w:val="32"/>
                      <w:szCs w:val="32"/>
                      <w:lang w:val="en-US"/>
                    </w:rPr>
                  </w:rPrChange>
                </w:rPr>
                <w:t>:</w:t>
              </w:r>
              <w:r w:rsidRPr="00A47B4C">
                <w:rPr>
                  <w:rFonts w:ascii="Monaco" w:hAnsi="Monaco" w:cs="Monaco"/>
                  <w:sz w:val="20"/>
                  <w:szCs w:val="20"/>
                  <w:lang w:val="en-US"/>
                  <w:rPrChange w:id="4510" w:author="Borja Gonzalez" w:date="2017-09-28T19:15:00Z">
                    <w:rPr>
                      <w:rFonts w:ascii="Monaco" w:hAnsi="Monaco" w:cs="Monaco"/>
                      <w:sz w:val="32"/>
                      <w:szCs w:val="32"/>
                      <w:lang w:val="en-US"/>
                    </w:rPr>
                  </w:rPrChange>
                </w:rPr>
                <w:t xml:space="preserve"> </w:t>
              </w:r>
              <w:r w:rsidRPr="00A47B4C">
                <w:rPr>
                  <w:rFonts w:ascii="Monaco" w:hAnsi="Monaco" w:cs="Monaco"/>
                  <w:color w:val="000000"/>
                  <w:sz w:val="20"/>
                  <w:szCs w:val="20"/>
                  <w:lang w:val="en-US"/>
                  <w:rPrChange w:id="4511" w:author="Borja Gonzalez" w:date="2017-09-28T19:15:00Z">
                    <w:rPr>
                      <w:rFonts w:ascii="Monaco" w:hAnsi="Monaco" w:cs="Monaco"/>
                      <w:color w:val="000000"/>
                      <w:sz w:val="32"/>
                      <w:szCs w:val="32"/>
                      <w:lang w:val="en-US"/>
                    </w:rPr>
                  </w:rPrChange>
                </w:rPr>
                <w:t>min_c</w:t>
              </w:r>
              <w:r w:rsidRPr="00A47B4C">
                <w:rPr>
                  <w:rFonts w:ascii="Monaco" w:hAnsi="Monaco" w:cs="Monaco"/>
                  <w:b/>
                  <w:bCs/>
                  <w:color w:val="000000"/>
                  <w:sz w:val="20"/>
                  <w:szCs w:val="20"/>
                  <w:lang w:val="en-US"/>
                  <w:rPrChange w:id="4512" w:author="Borja Gonzalez" w:date="2017-09-28T19:15:00Z">
                    <w:rPr>
                      <w:rFonts w:ascii="Monaco" w:hAnsi="Monaco" w:cs="Monaco"/>
                      <w:b/>
                      <w:bCs/>
                      <w:color w:val="000000"/>
                      <w:sz w:val="32"/>
                      <w:szCs w:val="32"/>
                      <w:lang w:val="en-US"/>
                    </w:rPr>
                  </w:rPrChange>
                </w:rPr>
                <w:t>,</w:t>
              </w:r>
            </w:ins>
          </w:p>
          <w:p w14:paraId="0BE1EACD" w14:textId="77777777" w:rsidR="00A47B4C" w:rsidRPr="00A47B4C" w:rsidRDefault="00A47B4C" w:rsidP="00A47B4C">
            <w:pPr>
              <w:keepNext/>
              <w:keepLines/>
              <w:widowControl w:val="0"/>
              <w:autoSpaceDE w:val="0"/>
              <w:autoSpaceDN w:val="0"/>
              <w:adjustRightInd w:val="0"/>
              <w:spacing w:before="200"/>
              <w:outlineLvl w:val="4"/>
              <w:rPr>
                <w:ins w:id="4513" w:author="Borja Gonzalez" w:date="2017-09-28T19:15:00Z"/>
                <w:rFonts w:ascii="Monaco" w:hAnsi="Monaco" w:cs="Monaco"/>
                <w:sz w:val="20"/>
                <w:szCs w:val="20"/>
                <w:lang w:val="en-US"/>
                <w:rPrChange w:id="4514" w:author="Borja Gonzalez" w:date="2017-09-28T19:15:00Z">
                  <w:rPr>
                    <w:ins w:id="4515" w:author="Borja Gonzalez" w:date="2017-09-28T19:15:00Z"/>
                    <w:rFonts w:ascii="Monaco" w:eastAsiaTheme="majorEastAsia" w:hAnsi="Monaco" w:cs="Monaco"/>
                    <w:color w:val="243F60" w:themeColor="accent1" w:themeShade="7F"/>
                    <w:sz w:val="32"/>
                    <w:szCs w:val="32"/>
                    <w:lang w:val="en-US"/>
                  </w:rPr>
                </w:rPrChange>
              </w:rPr>
            </w:pPr>
            <w:ins w:id="4516" w:author="Borja Gonzalez" w:date="2017-09-28T19:15:00Z">
              <w:r w:rsidRPr="00A47B4C">
                <w:rPr>
                  <w:rFonts w:ascii="Monaco" w:hAnsi="Monaco" w:cs="Monaco"/>
                  <w:sz w:val="20"/>
                  <w:szCs w:val="20"/>
                  <w:lang w:val="en-US"/>
                  <w:rPrChange w:id="4517" w:author="Borja Gonzalez" w:date="2017-09-28T19:15:00Z">
                    <w:rPr>
                      <w:rFonts w:ascii="Monaco" w:hAnsi="Monaco" w:cs="Monaco"/>
                      <w:sz w:val="32"/>
                      <w:szCs w:val="32"/>
                      <w:lang w:val="en-US"/>
                    </w:rPr>
                  </w:rPrChange>
                </w:rPr>
                <w:t xml:space="preserve">            </w:t>
              </w:r>
              <w:r w:rsidRPr="00A47B4C">
                <w:rPr>
                  <w:rFonts w:ascii="Monaco" w:hAnsi="Monaco" w:cs="Monaco"/>
                  <w:color w:val="000000"/>
                  <w:sz w:val="20"/>
                  <w:szCs w:val="20"/>
                  <w:lang w:val="en-US"/>
                  <w:rPrChange w:id="4518" w:author="Borja Gonzalez" w:date="2017-09-28T19:15:00Z">
                    <w:rPr>
                      <w:rFonts w:ascii="Monaco" w:hAnsi="Monaco" w:cs="Monaco"/>
                      <w:color w:val="000000"/>
                      <w:sz w:val="32"/>
                      <w:szCs w:val="32"/>
                      <w:lang w:val="en-US"/>
                    </w:rPr>
                  </w:rPrChange>
                </w:rPr>
                <w:t>mxt</w:t>
              </w:r>
              <w:r w:rsidRPr="00A47B4C">
                <w:rPr>
                  <w:rFonts w:ascii="Monaco" w:hAnsi="Monaco" w:cs="Monaco"/>
                  <w:b/>
                  <w:bCs/>
                  <w:color w:val="CE5C00"/>
                  <w:sz w:val="20"/>
                  <w:szCs w:val="20"/>
                  <w:lang w:val="en-US"/>
                  <w:rPrChange w:id="4519" w:author="Borja Gonzalez" w:date="2017-09-28T19:15:00Z">
                    <w:rPr>
                      <w:rFonts w:ascii="Monaco" w:hAnsi="Monaco" w:cs="Monaco"/>
                      <w:b/>
                      <w:bCs/>
                      <w:color w:val="CE5C00"/>
                      <w:sz w:val="32"/>
                      <w:szCs w:val="32"/>
                      <w:lang w:val="en-US"/>
                    </w:rPr>
                  </w:rPrChange>
                </w:rPr>
                <w:t>:</w:t>
              </w:r>
              <w:r w:rsidRPr="00A47B4C">
                <w:rPr>
                  <w:rFonts w:ascii="Monaco" w:hAnsi="Monaco" w:cs="Monaco"/>
                  <w:sz w:val="20"/>
                  <w:szCs w:val="20"/>
                  <w:lang w:val="en-US"/>
                  <w:rPrChange w:id="4520" w:author="Borja Gonzalez" w:date="2017-09-28T19:15:00Z">
                    <w:rPr>
                      <w:rFonts w:ascii="Monaco" w:hAnsi="Monaco" w:cs="Monaco"/>
                      <w:sz w:val="32"/>
                      <w:szCs w:val="32"/>
                      <w:lang w:val="en-US"/>
                    </w:rPr>
                  </w:rPrChange>
                </w:rPr>
                <w:t xml:space="preserve"> </w:t>
              </w:r>
              <w:r w:rsidRPr="00A47B4C">
                <w:rPr>
                  <w:rFonts w:ascii="Monaco" w:hAnsi="Monaco" w:cs="Monaco"/>
                  <w:color w:val="000000"/>
                  <w:sz w:val="20"/>
                  <w:szCs w:val="20"/>
                  <w:lang w:val="en-US"/>
                  <w:rPrChange w:id="4521" w:author="Borja Gonzalez" w:date="2017-09-28T19:15:00Z">
                    <w:rPr>
                      <w:rFonts w:ascii="Monaco" w:hAnsi="Monaco" w:cs="Monaco"/>
                      <w:color w:val="000000"/>
                      <w:sz w:val="32"/>
                      <w:szCs w:val="32"/>
                      <w:lang w:val="en-US"/>
                    </w:rPr>
                  </w:rPrChange>
                </w:rPr>
                <w:t>max_t</w:t>
              </w:r>
              <w:r w:rsidRPr="00A47B4C">
                <w:rPr>
                  <w:rFonts w:ascii="Monaco" w:hAnsi="Monaco" w:cs="Monaco"/>
                  <w:b/>
                  <w:bCs/>
                  <w:color w:val="000000"/>
                  <w:sz w:val="20"/>
                  <w:szCs w:val="20"/>
                  <w:lang w:val="en-US"/>
                  <w:rPrChange w:id="4522" w:author="Borja Gonzalez" w:date="2017-09-28T19:15:00Z">
                    <w:rPr>
                      <w:rFonts w:ascii="Monaco" w:hAnsi="Monaco" w:cs="Monaco"/>
                      <w:b/>
                      <w:bCs/>
                      <w:color w:val="000000"/>
                      <w:sz w:val="32"/>
                      <w:szCs w:val="32"/>
                      <w:lang w:val="en-US"/>
                    </w:rPr>
                  </w:rPrChange>
                </w:rPr>
                <w:t>,</w:t>
              </w:r>
            </w:ins>
          </w:p>
          <w:p w14:paraId="74F96AF3" w14:textId="77777777" w:rsidR="00A47B4C" w:rsidRPr="00A47B4C" w:rsidRDefault="00A47B4C" w:rsidP="00A47B4C">
            <w:pPr>
              <w:keepNext/>
              <w:keepLines/>
              <w:widowControl w:val="0"/>
              <w:autoSpaceDE w:val="0"/>
              <w:autoSpaceDN w:val="0"/>
              <w:adjustRightInd w:val="0"/>
              <w:spacing w:before="200"/>
              <w:outlineLvl w:val="4"/>
              <w:rPr>
                <w:ins w:id="4523" w:author="Borja Gonzalez" w:date="2017-09-28T19:15:00Z"/>
                <w:rFonts w:ascii="Monaco" w:hAnsi="Monaco" w:cs="Monaco"/>
                <w:sz w:val="20"/>
                <w:szCs w:val="20"/>
                <w:lang w:val="en-US"/>
                <w:rPrChange w:id="4524" w:author="Borja Gonzalez" w:date="2017-09-28T19:15:00Z">
                  <w:rPr>
                    <w:ins w:id="4525" w:author="Borja Gonzalez" w:date="2017-09-28T19:15:00Z"/>
                    <w:rFonts w:ascii="Monaco" w:eastAsiaTheme="majorEastAsia" w:hAnsi="Monaco" w:cs="Monaco"/>
                    <w:color w:val="243F60" w:themeColor="accent1" w:themeShade="7F"/>
                    <w:sz w:val="32"/>
                    <w:szCs w:val="32"/>
                    <w:lang w:val="en-US"/>
                  </w:rPr>
                </w:rPrChange>
              </w:rPr>
            </w:pPr>
            <w:ins w:id="4526" w:author="Borja Gonzalez" w:date="2017-09-28T19:15:00Z">
              <w:r w:rsidRPr="00A47B4C">
                <w:rPr>
                  <w:rFonts w:ascii="Monaco" w:hAnsi="Monaco" w:cs="Monaco"/>
                  <w:sz w:val="20"/>
                  <w:szCs w:val="20"/>
                  <w:lang w:val="en-US"/>
                  <w:rPrChange w:id="4527" w:author="Borja Gonzalez" w:date="2017-09-28T19:15:00Z">
                    <w:rPr>
                      <w:rFonts w:ascii="Monaco" w:hAnsi="Monaco" w:cs="Monaco"/>
                      <w:sz w:val="32"/>
                      <w:szCs w:val="32"/>
                      <w:lang w:val="en-US"/>
                    </w:rPr>
                  </w:rPrChange>
                </w:rPr>
                <w:t xml:space="preserve">            </w:t>
              </w:r>
              <w:r w:rsidRPr="00A47B4C">
                <w:rPr>
                  <w:rFonts w:ascii="Monaco" w:hAnsi="Monaco" w:cs="Monaco"/>
                  <w:color w:val="000000"/>
                  <w:sz w:val="20"/>
                  <w:szCs w:val="20"/>
                  <w:lang w:val="en-US"/>
                  <w:rPrChange w:id="4528" w:author="Borja Gonzalez" w:date="2017-09-28T19:15:00Z">
                    <w:rPr>
                      <w:rFonts w:ascii="Monaco" w:hAnsi="Monaco" w:cs="Monaco"/>
                      <w:color w:val="000000"/>
                      <w:sz w:val="32"/>
                      <w:szCs w:val="32"/>
                      <w:lang w:val="en-US"/>
                    </w:rPr>
                  </w:rPrChange>
                </w:rPr>
                <w:t>mntr</w:t>
              </w:r>
              <w:r w:rsidRPr="00A47B4C">
                <w:rPr>
                  <w:rFonts w:ascii="Monaco" w:hAnsi="Monaco" w:cs="Monaco"/>
                  <w:b/>
                  <w:bCs/>
                  <w:color w:val="CE5C00"/>
                  <w:sz w:val="20"/>
                  <w:szCs w:val="20"/>
                  <w:lang w:val="en-US"/>
                  <w:rPrChange w:id="4529" w:author="Borja Gonzalez" w:date="2017-09-28T19:15:00Z">
                    <w:rPr>
                      <w:rFonts w:ascii="Monaco" w:hAnsi="Monaco" w:cs="Monaco"/>
                      <w:b/>
                      <w:bCs/>
                      <w:color w:val="CE5C00"/>
                      <w:sz w:val="32"/>
                      <w:szCs w:val="32"/>
                      <w:lang w:val="en-US"/>
                    </w:rPr>
                  </w:rPrChange>
                </w:rPr>
                <w:t>:</w:t>
              </w:r>
              <w:r w:rsidRPr="00A47B4C">
                <w:rPr>
                  <w:rFonts w:ascii="Monaco" w:hAnsi="Monaco" w:cs="Monaco"/>
                  <w:sz w:val="20"/>
                  <w:szCs w:val="20"/>
                  <w:lang w:val="en-US"/>
                  <w:rPrChange w:id="4530" w:author="Borja Gonzalez" w:date="2017-09-28T19:15:00Z">
                    <w:rPr>
                      <w:rFonts w:ascii="Monaco" w:hAnsi="Monaco" w:cs="Monaco"/>
                      <w:sz w:val="32"/>
                      <w:szCs w:val="32"/>
                      <w:lang w:val="en-US"/>
                    </w:rPr>
                  </w:rPrChange>
                </w:rPr>
                <w:t xml:space="preserve"> </w:t>
              </w:r>
              <w:r w:rsidRPr="00A47B4C">
                <w:rPr>
                  <w:rFonts w:ascii="Monaco" w:hAnsi="Monaco" w:cs="Monaco"/>
                  <w:color w:val="000000"/>
                  <w:sz w:val="20"/>
                  <w:szCs w:val="20"/>
                  <w:lang w:val="en-US"/>
                  <w:rPrChange w:id="4531" w:author="Borja Gonzalez" w:date="2017-09-28T19:15:00Z">
                    <w:rPr>
                      <w:rFonts w:ascii="Monaco" w:hAnsi="Monaco" w:cs="Monaco"/>
                      <w:color w:val="000000"/>
                      <w:sz w:val="32"/>
                      <w:szCs w:val="32"/>
                      <w:lang w:val="en-US"/>
                    </w:rPr>
                  </w:rPrChange>
                </w:rPr>
                <w:t>min_tr</w:t>
              </w:r>
              <w:r w:rsidRPr="00A47B4C">
                <w:rPr>
                  <w:rFonts w:ascii="Monaco" w:hAnsi="Monaco" w:cs="Monaco"/>
                  <w:b/>
                  <w:bCs/>
                  <w:color w:val="000000"/>
                  <w:sz w:val="20"/>
                  <w:szCs w:val="20"/>
                  <w:lang w:val="en-US"/>
                  <w:rPrChange w:id="4532" w:author="Borja Gonzalez" w:date="2017-09-28T19:15:00Z">
                    <w:rPr>
                      <w:rFonts w:ascii="Monaco" w:hAnsi="Monaco" w:cs="Monaco"/>
                      <w:b/>
                      <w:bCs/>
                      <w:color w:val="000000"/>
                      <w:sz w:val="32"/>
                      <w:szCs w:val="32"/>
                      <w:lang w:val="en-US"/>
                    </w:rPr>
                  </w:rPrChange>
                </w:rPr>
                <w:t>,</w:t>
              </w:r>
            </w:ins>
          </w:p>
          <w:p w14:paraId="1F88DA20" w14:textId="77777777" w:rsidR="00A47B4C" w:rsidRPr="00A47B4C" w:rsidRDefault="00A47B4C" w:rsidP="00A47B4C">
            <w:pPr>
              <w:keepNext/>
              <w:keepLines/>
              <w:widowControl w:val="0"/>
              <w:autoSpaceDE w:val="0"/>
              <w:autoSpaceDN w:val="0"/>
              <w:adjustRightInd w:val="0"/>
              <w:spacing w:before="200"/>
              <w:outlineLvl w:val="4"/>
              <w:rPr>
                <w:ins w:id="4533" w:author="Borja Gonzalez" w:date="2017-09-28T19:15:00Z"/>
                <w:rFonts w:ascii="Monaco" w:hAnsi="Monaco" w:cs="Monaco"/>
                <w:sz w:val="20"/>
                <w:szCs w:val="20"/>
                <w:lang w:val="en-US"/>
                <w:rPrChange w:id="4534" w:author="Borja Gonzalez" w:date="2017-09-28T19:15:00Z">
                  <w:rPr>
                    <w:ins w:id="4535" w:author="Borja Gonzalez" w:date="2017-09-28T19:15:00Z"/>
                    <w:rFonts w:ascii="Monaco" w:eastAsiaTheme="majorEastAsia" w:hAnsi="Monaco" w:cs="Monaco"/>
                    <w:color w:val="243F60" w:themeColor="accent1" w:themeShade="7F"/>
                    <w:sz w:val="32"/>
                    <w:szCs w:val="32"/>
                    <w:lang w:val="en-US"/>
                  </w:rPr>
                </w:rPrChange>
              </w:rPr>
            </w:pPr>
            <w:ins w:id="4536" w:author="Borja Gonzalez" w:date="2017-09-28T19:15:00Z">
              <w:r w:rsidRPr="00A47B4C">
                <w:rPr>
                  <w:rFonts w:ascii="Monaco" w:hAnsi="Monaco" w:cs="Monaco"/>
                  <w:sz w:val="20"/>
                  <w:szCs w:val="20"/>
                  <w:lang w:val="en-US"/>
                  <w:rPrChange w:id="4537" w:author="Borja Gonzalez" w:date="2017-09-28T19:15:00Z">
                    <w:rPr>
                      <w:rFonts w:ascii="Monaco" w:hAnsi="Monaco" w:cs="Monaco"/>
                      <w:sz w:val="32"/>
                      <w:szCs w:val="32"/>
                      <w:lang w:val="en-US"/>
                    </w:rPr>
                  </w:rPrChange>
                </w:rPr>
                <w:t xml:space="preserve">            </w:t>
              </w:r>
              <w:r w:rsidRPr="00A47B4C">
                <w:rPr>
                  <w:rFonts w:ascii="Monaco" w:hAnsi="Monaco" w:cs="Monaco"/>
                  <w:color w:val="000000"/>
                  <w:sz w:val="20"/>
                  <w:szCs w:val="20"/>
                  <w:lang w:val="en-US"/>
                  <w:rPrChange w:id="4538" w:author="Borja Gonzalez" w:date="2017-09-28T19:15:00Z">
                    <w:rPr>
                      <w:rFonts w:ascii="Monaco" w:hAnsi="Monaco" w:cs="Monaco"/>
                      <w:color w:val="000000"/>
                      <w:sz w:val="32"/>
                      <w:szCs w:val="32"/>
                      <w:lang w:val="en-US"/>
                    </w:rPr>
                  </w:rPrChange>
                </w:rPr>
                <w:t>mxs</w:t>
              </w:r>
              <w:r w:rsidRPr="00A47B4C">
                <w:rPr>
                  <w:rFonts w:ascii="Monaco" w:hAnsi="Monaco" w:cs="Monaco"/>
                  <w:b/>
                  <w:bCs/>
                  <w:color w:val="CE5C00"/>
                  <w:sz w:val="20"/>
                  <w:szCs w:val="20"/>
                  <w:lang w:val="en-US"/>
                  <w:rPrChange w:id="4539" w:author="Borja Gonzalez" w:date="2017-09-28T19:15:00Z">
                    <w:rPr>
                      <w:rFonts w:ascii="Monaco" w:hAnsi="Monaco" w:cs="Monaco"/>
                      <w:b/>
                      <w:bCs/>
                      <w:color w:val="CE5C00"/>
                      <w:sz w:val="32"/>
                      <w:szCs w:val="32"/>
                      <w:lang w:val="en-US"/>
                    </w:rPr>
                  </w:rPrChange>
                </w:rPr>
                <w:t>:</w:t>
              </w:r>
              <w:r w:rsidRPr="00A47B4C">
                <w:rPr>
                  <w:rFonts w:ascii="Monaco" w:hAnsi="Monaco" w:cs="Monaco"/>
                  <w:sz w:val="20"/>
                  <w:szCs w:val="20"/>
                  <w:lang w:val="en-US"/>
                  <w:rPrChange w:id="4540" w:author="Borja Gonzalez" w:date="2017-09-28T19:15:00Z">
                    <w:rPr>
                      <w:rFonts w:ascii="Monaco" w:hAnsi="Monaco" w:cs="Monaco"/>
                      <w:sz w:val="32"/>
                      <w:szCs w:val="32"/>
                      <w:lang w:val="en-US"/>
                    </w:rPr>
                  </w:rPrChange>
                </w:rPr>
                <w:t xml:space="preserve"> </w:t>
              </w:r>
              <w:r w:rsidRPr="00A47B4C">
                <w:rPr>
                  <w:rFonts w:ascii="Monaco" w:hAnsi="Monaco" w:cs="Monaco"/>
                  <w:color w:val="000000"/>
                  <w:sz w:val="20"/>
                  <w:szCs w:val="20"/>
                  <w:lang w:val="en-US"/>
                  <w:rPrChange w:id="4541" w:author="Borja Gonzalez" w:date="2017-09-28T19:15:00Z">
                    <w:rPr>
                      <w:rFonts w:ascii="Monaco" w:hAnsi="Monaco" w:cs="Monaco"/>
                      <w:color w:val="000000"/>
                      <w:sz w:val="32"/>
                      <w:szCs w:val="32"/>
                      <w:lang w:val="en-US"/>
                    </w:rPr>
                  </w:rPrChange>
                </w:rPr>
                <w:t>max_s</w:t>
              </w:r>
              <w:r w:rsidRPr="00A47B4C">
                <w:rPr>
                  <w:rFonts w:ascii="Monaco" w:hAnsi="Monaco" w:cs="Monaco"/>
                  <w:b/>
                  <w:bCs/>
                  <w:color w:val="000000"/>
                  <w:sz w:val="20"/>
                  <w:szCs w:val="20"/>
                  <w:lang w:val="en-US"/>
                  <w:rPrChange w:id="4542" w:author="Borja Gonzalez" w:date="2017-09-28T19:15:00Z">
                    <w:rPr>
                      <w:rFonts w:ascii="Monaco" w:hAnsi="Monaco" w:cs="Monaco"/>
                      <w:b/>
                      <w:bCs/>
                      <w:color w:val="000000"/>
                      <w:sz w:val="32"/>
                      <w:szCs w:val="32"/>
                      <w:lang w:val="en-US"/>
                    </w:rPr>
                  </w:rPrChange>
                </w:rPr>
                <w:t>,</w:t>
              </w:r>
            </w:ins>
          </w:p>
          <w:p w14:paraId="6024BC30" w14:textId="77777777" w:rsidR="00A47B4C" w:rsidRPr="00A47B4C" w:rsidRDefault="00A47B4C" w:rsidP="00A47B4C">
            <w:pPr>
              <w:keepNext/>
              <w:keepLines/>
              <w:widowControl w:val="0"/>
              <w:autoSpaceDE w:val="0"/>
              <w:autoSpaceDN w:val="0"/>
              <w:adjustRightInd w:val="0"/>
              <w:spacing w:before="200"/>
              <w:outlineLvl w:val="4"/>
              <w:rPr>
                <w:ins w:id="4543" w:author="Borja Gonzalez" w:date="2017-09-28T19:15:00Z"/>
                <w:rFonts w:ascii="Monaco" w:hAnsi="Monaco" w:cs="Monaco"/>
                <w:sz w:val="20"/>
                <w:szCs w:val="20"/>
                <w:lang w:val="en-US"/>
                <w:rPrChange w:id="4544" w:author="Borja Gonzalez" w:date="2017-09-28T19:15:00Z">
                  <w:rPr>
                    <w:ins w:id="4545" w:author="Borja Gonzalez" w:date="2017-09-28T19:15:00Z"/>
                    <w:rFonts w:ascii="Monaco" w:eastAsiaTheme="majorEastAsia" w:hAnsi="Monaco" w:cs="Monaco"/>
                    <w:color w:val="243F60" w:themeColor="accent1" w:themeShade="7F"/>
                    <w:sz w:val="32"/>
                    <w:szCs w:val="32"/>
                    <w:lang w:val="en-US"/>
                  </w:rPr>
                </w:rPrChange>
              </w:rPr>
            </w:pPr>
            <w:ins w:id="4546" w:author="Borja Gonzalez" w:date="2017-09-28T19:15:00Z">
              <w:r w:rsidRPr="00A47B4C">
                <w:rPr>
                  <w:rFonts w:ascii="Monaco" w:hAnsi="Monaco" w:cs="Monaco"/>
                  <w:sz w:val="20"/>
                  <w:szCs w:val="20"/>
                  <w:lang w:val="en-US"/>
                  <w:rPrChange w:id="4547" w:author="Borja Gonzalez" w:date="2017-09-28T19:15:00Z">
                    <w:rPr>
                      <w:rFonts w:ascii="Monaco" w:hAnsi="Monaco" w:cs="Monaco"/>
                      <w:sz w:val="32"/>
                      <w:szCs w:val="32"/>
                      <w:lang w:val="en-US"/>
                    </w:rPr>
                  </w:rPrChange>
                </w:rPr>
                <w:t xml:space="preserve">            </w:t>
              </w:r>
              <w:r w:rsidRPr="00A47B4C">
                <w:rPr>
                  <w:rFonts w:ascii="Monaco" w:hAnsi="Monaco" w:cs="Monaco"/>
                  <w:color w:val="000000"/>
                  <w:sz w:val="20"/>
                  <w:szCs w:val="20"/>
                  <w:lang w:val="en-US"/>
                  <w:rPrChange w:id="4548" w:author="Borja Gonzalez" w:date="2017-09-28T19:15:00Z">
                    <w:rPr>
                      <w:rFonts w:ascii="Monaco" w:hAnsi="Monaco" w:cs="Monaco"/>
                      <w:color w:val="000000"/>
                      <w:sz w:val="32"/>
                      <w:szCs w:val="32"/>
                      <w:lang w:val="en-US"/>
                    </w:rPr>
                  </w:rPrChange>
                </w:rPr>
                <w:t>mns</w:t>
              </w:r>
              <w:r w:rsidRPr="00A47B4C">
                <w:rPr>
                  <w:rFonts w:ascii="Monaco" w:hAnsi="Monaco" w:cs="Monaco"/>
                  <w:b/>
                  <w:bCs/>
                  <w:color w:val="CE5C00"/>
                  <w:sz w:val="20"/>
                  <w:szCs w:val="20"/>
                  <w:lang w:val="en-US"/>
                  <w:rPrChange w:id="4549" w:author="Borja Gonzalez" w:date="2017-09-28T19:15:00Z">
                    <w:rPr>
                      <w:rFonts w:ascii="Monaco" w:hAnsi="Monaco" w:cs="Monaco"/>
                      <w:b/>
                      <w:bCs/>
                      <w:color w:val="CE5C00"/>
                      <w:sz w:val="32"/>
                      <w:szCs w:val="32"/>
                      <w:lang w:val="en-US"/>
                    </w:rPr>
                  </w:rPrChange>
                </w:rPr>
                <w:t>:</w:t>
              </w:r>
              <w:r w:rsidRPr="00A47B4C">
                <w:rPr>
                  <w:rFonts w:ascii="Monaco" w:hAnsi="Monaco" w:cs="Monaco"/>
                  <w:sz w:val="20"/>
                  <w:szCs w:val="20"/>
                  <w:lang w:val="en-US"/>
                  <w:rPrChange w:id="4550" w:author="Borja Gonzalez" w:date="2017-09-28T19:15:00Z">
                    <w:rPr>
                      <w:rFonts w:ascii="Monaco" w:hAnsi="Monaco" w:cs="Monaco"/>
                      <w:sz w:val="32"/>
                      <w:szCs w:val="32"/>
                      <w:lang w:val="en-US"/>
                    </w:rPr>
                  </w:rPrChange>
                </w:rPr>
                <w:t xml:space="preserve"> </w:t>
              </w:r>
              <w:r w:rsidRPr="00A47B4C">
                <w:rPr>
                  <w:rFonts w:ascii="Monaco" w:hAnsi="Monaco" w:cs="Monaco"/>
                  <w:color w:val="000000"/>
                  <w:sz w:val="20"/>
                  <w:szCs w:val="20"/>
                  <w:lang w:val="en-US"/>
                  <w:rPrChange w:id="4551" w:author="Borja Gonzalez" w:date="2017-09-28T19:15:00Z">
                    <w:rPr>
                      <w:rFonts w:ascii="Monaco" w:hAnsi="Monaco" w:cs="Monaco"/>
                      <w:color w:val="000000"/>
                      <w:sz w:val="32"/>
                      <w:szCs w:val="32"/>
                      <w:lang w:val="en-US"/>
                    </w:rPr>
                  </w:rPrChange>
                </w:rPr>
                <w:t>min_s</w:t>
              </w:r>
              <w:r w:rsidRPr="00A47B4C">
                <w:rPr>
                  <w:rFonts w:ascii="Monaco" w:hAnsi="Monaco" w:cs="Monaco"/>
                  <w:b/>
                  <w:bCs/>
                  <w:color w:val="000000"/>
                  <w:sz w:val="20"/>
                  <w:szCs w:val="20"/>
                  <w:lang w:val="en-US"/>
                  <w:rPrChange w:id="4552" w:author="Borja Gonzalez" w:date="2017-09-28T19:15:00Z">
                    <w:rPr>
                      <w:rFonts w:ascii="Monaco" w:hAnsi="Monaco" w:cs="Monaco"/>
                      <w:b/>
                      <w:bCs/>
                      <w:color w:val="000000"/>
                      <w:sz w:val="32"/>
                      <w:szCs w:val="32"/>
                      <w:lang w:val="en-US"/>
                    </w:rPr>
                  </w:rPrChange>
                </w:rPr>
                <w:t>,</w:t>
              </w:r>
            </w:ins>
          </w:p>
          <w:p w14:paraId="7C5470F9" w14:textId="77777777" w:rsidR="00A47B4C" w:rsidRPr="00A47B4C" w:rsidRDefault="00A47B4C" w:rsidP="00A47B4C">
            <w:pPr>
              <w:keepNext/>
              <w:keepLines/>
              <w:widowControl w:val="0"/>
              <w:autoSpaceDE w:val="0"/>
              <w:autoSpaceDN w:val="0"/>
              <w:adjustRightInd w:val="0"/>
              <w:spacing w:before="200"/>
              <w:outlineLvl w:val="4"/>
              <w:rPr>
                <w:ins w:id="4553" w:author="Borja Gonzalez" w:date="2017-09-28T19:15:00Z"/>
                <w:rFonts w:ascii="Monaco" w:hAnsi="Monaco" w:cs="Monaco"/>
                <w:sz w:val="20"/>
                <w:szCs w:val="20"/>
                <w:lang w:val="en-US"/>
                <w:rPrChange w:id="4554" w:author="Borja Gonzalez" w:date="2017-09-28T19:15:00Z">
                  <w:rPr>
                    <w:ins w:id="4555" w:author="Borja Gonzalez" w:date="2017-09-28T19:15:00Z"/>
                    <w:rFonts w:ascii="Monaco" w:eastAsiaTheme="majorEastAsia" w:hAnsi="Monaco" w:cs="Monaco"/>
                    <w:color w:val="243F60" w:themeColor="accent1" w:themeShade="7F"/>
                    <w:sz w:val="32"/>
                    <w:szCs w:val="32"/>
                    <w:lang w:val="en-US"/>
                  </w:rPr>
                </w:rPrChange>
              </w:rPr>
            </w:pPr>
            <w:ins w:id="4556" w:author="Borja Gonzalez" w:date="2017-09-28T19:15:00Z">
              <w:r w:rsidRPr="00A47B4C">
                <w:rPr>
                  <w:rFonts w:ascii="Monaco" w:hAnsi="Monaco" w:cs="Monaco"/>
                  <w:sz w:val="20"/>
                  <w:szCs w:val="20"/>
                  <w:lang w:val="en-US"/>
                  <w:rPrChange w:id="4557" w:author="Borja Gonzalez" w:date="2017-09-28T19:15:00Z">
                    <w:rPr>
                      <w:rFonts w:ascii="Monaco" w:hAnsi="Monaco" w:cs="Monaco"/>
                      <w:sz w:val="32"/>
                      <w:szCs w:val="32"/>
                      <w:lang w:val="en-US"/>
                    </w:rPr>
                  </w:rPrChange>
                </w:rPr>
                <w:t xml:space="preserve">            </w:t>
              </w:r>
              <w:r w:rsidRPr="00A47B4C">
                <w:rPr>
                  <w:rFonts w:ascii="Monaco" w:hAnsi="Monaco" w:cs="Monaco"/>
                  <w:color w:val="000000"/>
                  <w:sz w:val="20"/>
                  <w:szCs w:val="20"/>
                  <w:lang w:val="en-US"/>
                  <w:rPrChange w:id="4558" w:author="Borja Gonzalez" w:date="2017-09-28T19:15:00Z">
                    <w:rPr>
                      <w:rFonts w:ascii="Monaco" w:hAnsi="Monaco" w:cs="Monaco"/>
                      <w:color w:val="000000"/>
                      <w:sz w:val="32"/>
                      <w:szCs w:val="32"/>
                      <w:lang w:val="en-US"/>
                    </w:rPr>
                  </w:rPrChange>
                </w:rPr>
                <w:t>f</w:t>
              </w:r>
              <w:r w:rsidRPr="00A47B4C">
                <w:rPr>
                  <w:rFonts w:ascii="Monaco" w:hAnsi="Monaco" w:cs="Monaco"/>
                  <w:b/>
                  <w:bCs/>
                  <w:color w:val="CE5C00"/>
                  <w:sz w:val="20"/>
                  <w:szCs w:val="20"/>
                  <w:lang w:val="en-US"/>
                  <w:rPrChange w:id="4559" w:author="Borja Gonzalez" w:date="2017-09-28T19:15:00Z">
                    <w:rPr>
                      <w:rFonts w:ascii="Monaco" w:hAnsi="Monaco" w:cs="Monaco"/>
                      <w:b/>
                      <w:bCs/>
                      <w:color w:val="CE5C00"/>
                      <w:sz w:val="32"/>
                      <w:szCs w:val="32"/>
                      <w:lang w:val="en-US"/>
                    </w:rPr>
                  </w:rPrChange>
                </w:rPr>
                <w:t>:</w:t>
              </w:r>
              <w:r w:rsidRPr="00A47B4C">
                <w:rPr>
                  <w:rFonts w:ascii="Monaco" w:hAnsi="Monaco" w:cs="Monaco"/>
                  <w:sz w:val="20"/>
                  <w:szCs w:val="20"/>
                  <w:lang w:val="en-US"/>
                  <w:rPrChange w:id="4560" w:author="Borja Gonzalez" w:date="2017-09-28T19:15:00Z">
                    <w:rPr>
                      <w:rFonts w:ascii="Monaco" w:hAnsi="Monaco" w:cs="Monaco"/>
                      <w:sz w:val="32"/>
                      <w:szCs w:val="32"/>
                      <w:lang w:val="en-US"/>
                    </w:rPr>
                  </w:rPrChange>
                </w:rPr>
                <w:t xml:space="preserve"> </w:t>
              </w:r>
              <w:r w:rsidRPr="00A47B4C">
                <w:rPr>
                  <w:rFonts w:ascii="Monaco" w:hAnsi="Monaco" w:cs="Monaco"/>
                  <w:color w:val="000000"/>
                  <w:sz w:val="20"/>
                  <w:szCs w:val="20"/>
                  <w:lang w:val="en-US"/>
                  <w:rPrChange w:id="4561" w:author="Borja Gonzalez" w:date="2017-09-28T19:15:00Z">
                    <w:rPr>
                      <w:rFonts w:ascii="Monaco" w:hAnsi="Monaco" w:cs="Monaco"/>
                      <w:color w:val="000000"/>
                      <w:sz w:val="32"/>
                      <w:szCs w:val="32"/>
                      <w:lang w:val="en-US"/>
                    </w:rPr>
                  </w:rPrChange>
                </w:rPr>
                <w:t>fecha</w:t>
              </w:r>
              <w:r w:rsidRPr="00A47B4C">
                <w:rPr>
                  <w:rFonts w:ascii="Monaco" w:hAnsi="Monaco" w:cs="Monaco"/>
                  <w:sz w:val="20"/>
                  <w:szCs w:val="20"/>
                  <w:lang w:val="en-US"/>
                  <w:rPrChange w:id="4562" w:author="Borja Gonzalez" w:date="2017-09-28T19:15:00Z">
                    <w:rPr>
                      <w:rFonts w:ascii="Monaco" w:hAnsi="Monaco" w:cs="Monaco"/>
                      <w:sz w:val="32"/>
                      <w:szCs w:val="32"/>
                      <w:lang w:val="en-US"/>
                    </w:rPr>
                  </w:rPrChange>
                </w:rPr>
                <w:t xml:space="preserve"> </w:t>
              </w:r>
            </w:ins>
          </w:p>
          <w:p w14:paraId="4E7F041B" w14:textId="77777777" w:rsidR="00A47B4C" w:rsidRPr="00A47B4C" w:rsidRDefault="00A47B4C" w:rsidP="00A47B4C">
            <w:pPr>
              <w:keepNext/>
              <w:keepLines/>
              <w:widowControl w:val="0"/>
              <w:autoSpaceDE w:val="0"/>
              <w:autoSpaceDN w:val="0"/>
              <w:adjustRightInd w:val="0"/>
              <w:spacing w:before="200"/>
              <w:outlineLvl w:val="4"/>
              <w:rPr>
                <w:ins w:id="4563" w:author="Borja Gonzalez" w:date="2017-09-28T19:15:00Z"/>
                <w:rFonts w:ascii="Monaco" w:hAnsi="Monaco" w:cs="Monaco"/>
                <w:sz w:val="20"/>
                <w:szCs w:val="20"/>
                <w:lang w:val="en-US"/>
                <w:rPrChange w:id="4564" w:author="Borja Gonzalez" w:date="2017-09-28T19:15:00Z">
                  <w:rPr>
                    <w:ins w:id="4565" w:author="Borja Gonzalez" w:date="2017-09-28T19:15:00Z"/>
                    <w:rFonts w:ascii="Monaco" w:eastAsiaTheme="majorEastAsia" w:hAnsi="Monaco" w:cs="Monaco"/>
                    <w:color w:val="243F60" w:themeColor="accent1" w:themeShade="7F"/>
                    <w:sz w:val="32"/>
                    <w:szCs w:val="32"/>
                    <w:lang w:val="en-US"/>
                  </w:rPr>
                </w:rPrChange>
              </w:rPr>
            </w:pPr>
            <w:ins w:id="4566" w:author="Borja Gonzalez" w:date="2017-09-28T19:15:00Z">
              <w:r w:rsidRPr="00A47B4C">
                <w:rPr>
                  <w:rFonts w:ascii="Monaco" w:hAnsi="Monaco" w:cs="Monaco"/>
                  <w:sz w:val="20"/>
                  <w:szCs w:val="20"/>
                  <w:lang w:val="en-US"/>
                  <w:rPrChange w:id="4567" w:author="Borja Gonzalez" w:date="2017-09-28T19:15:00Z">
                    <w:rPr>
                      <w:rFonts w:ascii="Monaco" w:hAnsi="Monaco" w:cs="Monaco"/>
                      <w:sz w:val="32"/>
                      <w:szCs w:val="32"/>
                      <w:lang w:val="en-US"/>
                    </w:rPr>
                  </w:rPrChange>
                </w:rPr>
                <w:t xml:space="preserve">    </w:t>
              </w:r>
              <w:r w:rsidRPr="00A47B4C">
                <w:rPr>
                  <w:rFonts w:ascii="Monaco" w:hAnsi="Monaco" w:cs="Monaco"/>
                  <w:b/>
                  <w:bCs/>
                  <w:color w:val="000000"/>
                  <w:sz w:val="20"/>
                  <w:szCs w:val="20"/>
                  <w:lang w:val="en-US"/>
                  <w:rPrChange w:id="4568" w:author="Borja Gonzalez" w:date="2017-09-28T19:15:00Z">
                    <w:rPr>
                      <w:rFonts w:ascii="Monaco" w:hAnsi="Monaco" w:cs="Monaco"/>
                      <w:b/>
                      <w:bCs/>
                      <w:color w:val="000000"/>
                      <w:sz w:val="32"/>
                      <w:szCs w:val="32"/>
                      <w:lang w:val="en-US"/>
                    </w:rPr>
                  </w:rPrChange>
                </w:rPr>
                <w:t>}</w:t>
              </w:r>
            </w:ins>
          </w:p>
          <w:p w14:paraId="79CD5F30" w14:textId="77777777" w:rsidR="00A47B4C" w:rsidRPr="00A47B4C" w:rsidRDefault="00A47B4C" w:rsidP="00A47B4C">
            <w:pPr>
              <w:keepNext/>
              <w:keepLines/>
              <w:widowControl w:val="0"/>
              <w:autoSpaceDE w:val="0"/>
              <w:autoSpaceDN w:val="0"/>
              <w:adjustRightInd w:val="0"/>
              <w:spacing w:before="200"/>
              <w:outlineLvl w:val="4"/>
              <w:rPr>
                <w:ins w:id="4569" w:author="Borja Gonzalez" w:date="2017-09-28T19:15:00Z"/>
                <w:rFonts w:ascii="Monaco" w:hAnsi="Monaco" w:cs="Monaco"/>
                <w:sz w:val="20"/>
                <w:szCs w:val="20"/>
                <w:lang w:val="en-US"/>
                <w:rPrChange w:id="4570" w:author="Borja Gonzalez" w:date="2017-09-28T19:15:00Z">
                  <w:rPr>
                    <w:ins w:id="4571" w:author="Borja Gonzalez" w:date="2017-09-28T19:15:00Z"/>
                    <w:rFonts w:ascii="Monaco" w:eastAsiaTheme="majorEastAsia" w:hAnsi="Monaco" w:cs="Monaco"/>
                    <w:color w:val="243F60" w:themeColor="accent1" w:themeShade="7F"/>
                    <w:sz w:val="32"/>
                    <w:szCs w:val="32"/>
                    <w:lang w:val="en-US"/>
                  </w:rPr>
                </w:rPrChange>
              </w:rPr>
            </w:pPr>
            <w:ins w:id="4572" w:author="Borja Gonzalez" w:date="2017-09-28T19:15:00Z">
              <w:r w:rsidRPr="00A47B4C">
                <w:rPr>
                  <w:rFonts w:ascii="Monaco" w:hAnsi="Monaco" w:cs="Monaco"/>
                  <w:sz w:val="20"/>
                  <w:szCs w:val="20"/>
                  <w:lang w:val="en-US"/>
                  <w:rPrChange w:id="4573" w:author="Borja Gonzalez" w:date="2017-09-28T19:15:00Z">
                    <w:rPr>
                      <w:rFonts w:ascii="Monaco" w:hAnsi="Monaco" w:cs="Monaco"/>
                      <w:sz w:val="32"/>
                      <w:szCs w:val="32"/>
                      <w:lang w:val="en-US"/>
                    </w:rPr>
                  </w:rPrChange>
                </w:rPr>
                <w:t xml:space="preserve">    </w:t>
              </w:r>
              <w:r w:rsidRPr="00A47B4C">
                <w:rPr>
                  <w:rFonts w:ascii="Monaco" w:hAnsi="Monaco" w:cs="Monaco"/>
                  <w:color w:val="000000"/>
                  <w:sz w:val="20"/>
                  <w:szCs w:val="20"/>
                  <w:lang w:val="en-US"/>
                  <w:rPrChange w:id="4574" w:author="Borja Gonzalez" w:date="2017-09-28T19:15:00Z">
                    <w:rPr>
                      <w:rFonts w:ascii="Monaco" w:hAnsi="Monaco" w:cs="Monaco"/>
                      <w:color w:val="000000"/>
                      <w:sz w:val="32"/>
                      <w:szCs w:val="32"/>
                      <w:lang w:val="en-US"/>
                    </w:rPr>
                  </w:rPrChange>
                </w:rPr>
                <w:t>socket</w:t>
              </w:r>
              <w:r w:rsidRPr="00A47B4C">
                <w:rPr>
                  <w:rFonts w:ascii="Monaco" w:hAnsi="Monaco" w:cs="Monaco"/>
                  <w:b/>
                  <w:bCs/>
                  <w:color w:val="000000"/>
                  <w:sz w:val="20"/>
                  <w:szCs w:val="20"/>
                  <w:lang w:val="en-US"/>
                  <w:rPrChange w:id="4575" w:author="Borja Gonzalez" w:date="2017-09-28T19:15: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4576" w:author="Borja Gonzalez" w:date="2017-09-28T19:15:00Z">
                    <w:rPr>
                      <w:rFonts w:ascii="Monaco" w:hAnsi="Monaco" w:cs="Monaco"/>
                      <w:color w:val="000000"/>
                      <w:sz w:val="32"/>
                      <w:szCs w:val="32"/>
                      <w:lang w:val="en-US"/>
                    </w:rPr>
                  </w:rPrChange>
                </w:rPr>
                <w:t>send</w:t>
              </w:r>
              <w:r w:rsidRPr="00A47B4C">
                <w:rPr>
                  <w:rFonts w:ascii="Monaco" w:hAnsi="Monaco" w:cs="Monaco"/>
                  <w:b/>
                  <w:bCs/>
                  <w:color w:val="000000"/>
                  <w:sz w:val="20"/>
                  <w:szCs w:val="20"/>
                  <w:lang w:val="en-US"/>
                  <w:rPrChange w:id="4577" w:author="Borja Gonzalez" w:date="2017-09-28T19:15: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4578" w:author="Borja Gonzalez" w:date="2017-09-28T19:15:00Z">
                    <w:rPr>
                      <w:rFonts w:ascii="Monaco" w:hAnsi="Monaco" w:cs="Monaco"/>
                      <w:color w:val="000000"/>
                      <w:sz w:val="32"/>
                      <w:szCs w:val="32"/>
                      <w:lang w:val="en-US"/>
                    </w:rPr>
                  </w:rPrChange>
                </w:rPr>
                <w:t>JSON</w:t>
              </w:r>
              <w:r w:rsidRPr="00A47B4C">
                <w:rPr>
                  <w:rFonts w:ascii="Monaco" w:hAnsi="Monaco" w:cs="Monaco"/>
                  <w:b/>
                  <w:bCs/>
                  <w:color w:val="000000"/>
                  <w:sz w:val="20"/>
                  <w:szCs w:val="20"/>
                  <w:lang w:val="en-US"/>
                  <w:rPrChange w:id="4579" w:author="Borja Gonzalez" w:date="2017-09-28T19:15: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4580" w:author="Borja Gonzalez" w:date="2017-09-28T19:15:00Z">
                    <w:rPr>
                      <w:rFonts w:ascii="Monaco" w:hAnsi="Monaco" w:cs="Monaco"/>
                      <w:color w:val="000000"/>
                      <w:sz w:val="32"/>
                      <w:szCs w:val="32"/>
                      <w:lang w:val="en-US"/>
                    </w:rPr>
                  </w:rPrChange>
                </w:rPr>
                <w:t>stringify</w:t>
              </w:r>
              <w:r w:rsidRPr="00A47B4C">
                <w:rPr>
                  <w:rFonts w:ascii="Monaco" w:hAnsi="Monaco" w:cs="Monaco"/>
                  <w:b/>
                  <w:bCs/>
                  <w:color w:val="000000"/>
                  <w:sz w:val="20"/>
                  <w:szCs w:val="20"/>
                  <w:lang w:val="en-US"/>
                  <w:rPrChange w:id="4581" w:author="Borja Gonzalez" w:date="2017-09-28T19:15: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4582" w:author="Borja Gonzalez" w:date="2017-09-28T19:15:00Z">
                    <w:rPr>
                      <w:rFonts w:ascii="Monaco" w:hAnsi="Monaco" w:cs="Monaco"/>
                      <w:color w:val="000000"/>
                      <w:sz w:val="32"/>
                      <w:szCs w:val="32"/>
                      <w:lang w:val="en-US"/>
                    </w:rPr>
                  </w:rPrChange>
                </w:rPr>
                <w:t>datos3</w:t>
              </w:r>
              <w:r w:rsidRPr="00A47B4C">
                <w:rPr>
                  <w:rFonts w:ascii="Monaco" w:hAnsi="Monaco" w:cs="Monaco"/>
                  <w:b/>
                  <w:bCs/>
                  <w:color w:val="000000"/>
                  <w:sz w:val="20"/>
                  <w:szCs w:val="20"/>
                  <w:lang w:val="en-US"/>
                  <w:rPrChange w:id="4583" w:author="Borja Gonzalez" w:date="2017-09-28T19:15:00Z">
                    <w:rPr>
                      <w:rFonts w:ascii="Monaco" w:hAnsi="Monaco" w:cs="Monaco"/>
                      <w:b/>
                      <w:bCs/>
                      <w:color w:val="000000"/>
                      <w:sz w:val="32"/>
                      <w:szCs w:val="32"/>
                      <w:lang w:val="en-US"/>
                    </w:rPr>
                  </w:rPrChange>
                </w:rPr>
                <w:t>));</w:t>
              </w:r>
            </w:ins>
          </w:p>
          <w:p w14:paraId="56C9BD68" w14:textId="77777777" w:rsidR="00A47B4C" w:rsidRPr="00A47B4C" w:rsidRDefault="00A47B4C" w:rsidP="00A47B4C">
            <w:pPr>
              <w:widowControl w:val="0"/>
              <w:autoSpaceDE w:val="0"/>
              <w:autoSpaceDN w:val="0"/>
              <w:adjustRightInd w:val="0"/>
              <w:rPr>
                <w:ins w:id="4584" w:author="Borja Gonzalez" w:date="2017-09-28T19:15:00Z"/>
                <w:rFonts w:ascii="Monaco" w:hAnsi="Monaco" w:cs="Monaco"/>
                <w:sz w:val="20"/>
                <w:szCs w:val="20"/>
                <w:lang w:val="en-US"/>
                <w:rPrChange w:id="4585" w:author="Borja Gonzalez" w:date="2017-09-28T19:15:00Z">
                  <w:rPr>
                    <w:ins w:id="4586" w:author="Borja Gonzalez" w:date="2017-09-28T19:15:00Z"/>
                    <w:rFonts w:ascii="Monaco" w:hAnsi="Monaco" w:cs="Monaco"/>
                    <w:sz w:val="32"/>
                    <w:szCs w:val="32"/>
                    <w:lang w:val="en-US"/>
                  </w:rPr>
                </w:rPrChange>
              </w:rPr>
            </w:pPr>
          </w:p>
          <w:p w14:paraId="14741A1F" w14:textId="77777777" w:rsidR="00A47B4C" w:rsidRPr="00A47B4C" w:rsidRDefault="00A47B4C" w:rsidP="00A47B4C">
            <w:pPr>
              <w:keepNext/>
              <w:keepLines/>
              <w:widowControl w:val="0"/>
              <w:autoSpaceDE w:val="0"/>
              <w:autoSpaceDN w:val="0"/>
              <w:adjustRightInd w:val="0"/>
              <w:spacing w:before="200"/>
              <w:outlineLvl w:val="4"/>
              <w:rPr>
                <w:ins w:id="4587" w:author="Borja Gonzalez" w:date="2017-09-28T19:15:00Z"/>
                <w:rFonts w:ascii="Monaco" w:hAnsi="Monaco" w:cs="Monaco"/>
                <w:sz w:val="20"/>
                <w:szCs w:val="20"/>
                <w:lang w:val="en-US"/>
                <w:rPrChange w:id="4588" w:author="Borja Gonzalez" w:date="2017-09-28T19:15:00Z">
                  <w:rPr>
                    <w:ins w:id="4589" w:author="Borja Gonzalez" w:date="2017-09-28T19:15:00Z"/>
                    <w:rFonts w:ascii="Monaco" w:eastAsiaTheme="majorEastAsia" w:hAnsi="Monaco" w:cs="Monaco"/>
                    <w:color w:val="243F60" w:themeColor="accent1" w:themeShade="7F"/>
                    <w:sz w:val="32"/>
                    <w:szCs w:val="32"/>
                    <w:lang w:val="en-US"/>
                  </w:rPr>
                </w:rPrChange>
              </w:rPr>
            </w:pPr>
            <w:ins w:id="4590" w:author="Borja Gonzalez" w:date="2017-09-28T19:15:00Z">
              <w:r w:rsidRPr="00A47B4C">
                <w:rPr>
                  <w:rFonts w:ascii="Monaco" w:hAnsi="Monaco" w:cs="Monaco"/>
                  <w:b/>
                  <w:bCs/>
                  <w:color w:val="000000"/>
                  <w:sz w:val="20"/>
                  <w:szCs w:val="20"/>
                  <w:lang w:val="en-US"/>
                  <w:rPrChange w:id="4591" w:author="Borja Gonzalez" w:date="2017-09-28T19:15:00Z">
                    <w:rPr>
                      <w:rFonts w:ascii="Monaco" w:hAnsi="Monaco" w:cs="Monaco"/>
                      <w:b/>
                      <w:bCs/>
                      <w:color w:val="000000"/>
                      <w:sz w:val="32"/>
                      <w:szCs w:val="32"/>
                      <w:lang w:val="en-US"/>
                    </w:rPr>
                  </w:rPrChange>
                </w:rPr>
                <w:t>}</w:t>
              </w:r>
            </w:ins>
          </w:p>
          <w:p w14:paraId="15D60D65" w14:textId="77777777" w:rsidR="00A47B4C" w:rsidRDefault="00A47B4C" w:rsidP="009A5E2B">
            <w:pPr>
              <w:rPr>
                <w:ins w:id="4592" w:author="Borja Gonzalez" w:date="2017-09-28T19:14:00Z"/>
              </w:rPr>
            </w:pPr>
          </w:p>
        </w:tc>
      </w:tr>
    </w:tbl>
    <w:p w14:paraId="3572A0A6" w14:textId="4C06DC5C" w:rsidR="00AA39D1" w:rsidRDefault="00AA39D1" w:rsidP="009A5E2B"/>
    <w:p w14:paraId="0F21F76B" w14:textId="77777777" w:rsidR="00AA39D1" w:rsidRDefault="00AA39D1" w:rsidP="009A5E2B"/>
    <w:p w14:paraId="14B83B1D" w14:textId="65A6AA83" w:rsidR="00822079" w:rsidRDefault="00AA39D1" w:rsidP="009A5E2B">
      <w:r>
        <w:t>En este caso hay que realizar varias operaciones para obtener la información que nos interesa del JSON. El JSON está compuesto</w:t>
      </w:r>
      <w:r w:rsidR="00E73DDA">
        <w:t xml:space="preserve"> por varios arrays. El bucle for se dedica a recorrer estos arrays para sacar los datos de tiempo y de los movimientos en los planos coronal, sagital y transversal. Cuando se extraen los datos para los movimientos se redondean los datos a dos decimales ya que el archivo CSV, generado por el aparato, genera números con 16 decimales, y guardar tantos </w:t>
      </w:r>
      <w:r w:rsidR="00E73DDA">
        <w:lastRenderedPageBreak/>
        <w:t>números con tantos números decimales sería una carga muy pesada para la base de datos. Una vez extraídos estos datos sacamos los máximos y los mínimos de los tres movimientos, que nos servirán para mostrar la evolución de cada movimiento.</w:t>
      </w:r>
    </w:p>
    <w:p w14:paraId="3A4ECA91" w14:textId="1AA479A2" w:rsidR="00E77CD8" w:rsidRDefault="00E77CD8" w:rsidP="009A5E2B">
      <w:r>
        <w:t>Una vez obtenidos todos los datos de interés crearemos un websocket para conectarnos al servidor, escucharemos el mensaje de confirmación de este y enviaremos los datos extraídos del JSON</w:t>
      </w:r>
      <w:r w:rsidR="00E62638">
        <w:t xml:space="preserve"> con la cabecera adecuada para que el servidor reconozca la acción que debe realizar “Añadir datos de paciente”. Podemos observar que el objeto JSON enviado al servidor tiene bastantes elementos que son los que hemos descrito anteriormente.</w:t>
      </w:r>
    </w:p>
    <w:p w14:paraId="1D758190" w14:textId="77777777" w:rsidR="00E77CD8" w:rsidRDefault="00E77CD8" w:rsidP="009A5E2B"/>
    <w:p w14:paraId="69A838ED" w14:textId="15E4E46D" w:rsidR="00E77CD8" w:rsidRDefault="00E77CD8" w:rsidP="00E77CD8">
      <w:pPr>
        <w:pStyle w:val="Heading4"/>
      </w:pPr>
      <w:r>
        <w:t>4.3.5.2.  Funcionalidad en el lado del servidor</w:t>
      </w:r>
    </w:p>
    <w:p w14:paraId="3FF8460F" w14:textId="77777777" w:rsidR="00E77CD8" w:rsidRDefault="00E77CD8" w:rsidP="009A5E2B"/>
    <w:p w14:paraId="203C6A32" w14:textId="77777777" w:rsidR="00A47B4C" w:rsidRDefault="00E77CD8" w:rsidP="009A5E2B">
      <w:pPr>
        <w:rPr>
          <w:ins w:id="4593" w:author="Borja Gonzalez" w:date="2017-09-28T19:16:00Z"/>
        </w:rPr>
      </w:pPr>
      <w:del w:id="4594" w:author="Borja Gonzalez" w:date="2017-09-28T19:16:00Z">
        <w:r w:rsidDel="00A47B4C">
          <w:rPr>
            <w:noProof/>
            <w:lang w:val="en-US"/>
          </w:rPr>
          <w:drawing>
            <wp:inline distT="0" distB="0" distL="0" distR="0" wp14:anchorId="413ADF47" wp14:editId="058139B5">
              <wp:extent cx="5486400" cy="410210"/>
              <wp:effectExtent l="0" t="0" r="0" b="0"/>
              <wp:docPr id="4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86400" cy="410210"/>
                      </a:xfrm>
                      <a:prstGeom prst="rect">
                        <a:avLst/>
                      </a:prstGeom>
                      <a:noFill/>
                      <a:ln>
                        <a:noFill/>
                      </a:ln>
                    </pic:spPr>
                  </pic:pic>
                </a:graphicData>
              </a:graphic>
            </wp:inline>
          </w:drawing>
        </w:r>
      </w:del>
    </w:p>
    <w:tbl>
      <w:tblPr>
        <w:tblStyle w:val="TableGrid"/>
        <w:tblW w:w="0" w:type="auto"/>
        <w:tblLook w:val="04A0" w:firstRow="1" w:lastRow="0" w:firstColumn="1" w:lastColumn="0" w:noHBand="0" w:noVBand="1"/>
      </w:tblPr>
      <w:tblGrid>
        <w:gridCol w:w="8856"/>
      </w:tblGrid>
      <w:tr w:rsidR="00A47B4C" w14:paraId="154F0E49" w14:textId="77777777" w:rsidTr="00A47B4C">
        <w:trPr>
          <w:ins w:id="4595" w:author="Borja Gonzalez" w:date="2017-09-28T19:16:00Z"/>
        </w:trPr>
        <w:tc>
          <w:tcPr>
            <w:tcW w:w="8856" w:type="dxa"/>
          </w:tcPr>
          <w:p w14:paraId="2163D9A9" w14:textId="77777777" w:rsidR="00D37573" w:rsidRPr="00557475" w:rsidRDefault="00D37573" w:rsidP="00D37573">
            <w:pPr>
              <w:widowControl w:val="0"/>
              <w:autoSpaceDE w:val="0"/>
              <w:autoSpaceDN w:val="0"/>
              <w:adjustRightInd w:val="0"/>
              <w:rPr>
                <w:ins w:id="4596" w:author="Borja Gonzalez" w:date="2017-09-28T19:16:00Z"/>
                <w:rFonts w:ascii="Monaco" w:hAnsi="Monaco" w:cs="Monaco"/>
                <w:noProof/>
                <w:sz w:val="20"/>
                <w:szCs w:val="20"/>
                <w:lang w:val="en-US"/>
              </w:rPr>
            </w:pPr>
            <w:ins w:id="4597" w:author="Borja Gonzalez" w:date="2017-09-28T19:16:00Z">
              <w:r w:rsidRPr="00557475">
                <w:rPr>
                  <w:rFonts w:ascii="Monaco" w:hAnsi="Monaco" w:cs="Monaco"/>
                  <w:noProof/>
                  <w:color w:val="000000"/>
                  <w:sz w:val="20"/>
                  <w:szCs w:val="20"/>
                  <w:lang w:val="en-US"/>
                </w:rPr>
                <w:t>socket</w:t>
              </w:r>
              <w:r w:rsidRPr="00557475">
                <w:rPr>
                  <w:rFonts w:ascii="Monaco" w:hAnsi="Monaco" w:cs="Monaco"/>
                  <w:b/>
                  <w:bCs/>
                  <w:noProof/>
                  <w:color w:val="000000"/>
                  <w:sz w:val="20"/>
                  <w:szCs w:val="20"/>
                  <w:lang w:val="en-US"/>
                </w:rPr>
                <w:t>.</w:t>
              </w:r>
              <w:r w:rsidRPr="00557475">
                <w:rPr>
                  <w:rFonts w:ascii="Monaco" w:hAnsi="Monaco" w:cs="Monaco"/>
                  <w:noProof/>
                  <w:color w:val="000000"/>
                  <w:sz w:val="20"/>
                  <w:szCs w:val="20"/>
                  <w:lang w:val="en-US"/>
                </w:rPr>
                <w:t>on</w:t>
              </w:r>
              <w:r w:rsidRPr="00557475">
                <w:rPr>
                  <w:rFonts w:ascii="Monaco" w:hAnsi="Monaco" w:cs="Monaco"/>
                  <w:b/>
                  <w:bCs/>
                  <w:noProof/>
                  <w:color w:val="000000"/>
                  <w:sz w:val="20"/>
                  <w:szCs w:val="20"/>
                  <w:lang w:val="en-US"/>
                </w:rPr>
                <w:t>(</w:t>
              </w:r>
              <w:r w:rsidRPr="00557475">
                <w:rPr>
                  <w:rFonts w:ascii="Monaco" w:hAnsi="Monaco" w:cs="Monaco"/>
                  <w:noProof/>
                  <w:color w:val="4E9A06"/>
                  <w:sz w:val="20"/>
                  <w:szCs w:val="20"/>
                  <w:lang w:val="en-US"/>
                </w:rPr>
                <w:t>"message"</w:t>
              </w:r>
              <w:r w:rsidRPr="00557475">
                <w:rPr>
                  <w:rFonts w:ascii="Monaco" w:hAnsi="Monaco" w:cs="Monaco"/>
                  <w:b/>
                  <w:bCs/>
                  <w:noProof/>
                  <w:color w:val="000000"/>
                  <w:sz w:val="20"/>
                  <w:szCs w:val="20"/>
                  <w:lang w:val="en-US"/>
                </w:rPr>
                <w:t>,</w:t>
              </w:r>
              <w:r w:rsidRPr="00557475">
                <w:rPr>
                  <w:rFonts w:ascii="Monaco" w:hAnsi="Monaco" w:cs="Monaco"/>
                  <w:b/>
                  <w:bCs/>
                  <w:noProof/>
                  <w:color w:val="204A87"/>
                  <w:sz w:val="20"/>
                  <w:szCs w:val="20"/>
                  <w:lang w:val="en-US"/>
                </w:rPr>
                <w:t>function</w:t>
              </w:r>
              <w:r w:rsidRPr="00557475">
                <w:rPr>
                  <w:rFonts w:ascii="Monaco" w:hAnsi="Monaco" w:cs="Monaco"/>
                  <w:b/>
                  <w:bCs/>
                  <w:noProof/>
                  <w:color w:val="000000"/>
                  <w:sz w:val="20"/>
                  <w:szCs w:val="20"/>
                  <w:lang w:val="en-US"/>
                </w:rPr>
                <w:t>(</w:t>
              </w:r>
              <w:r w:rsidRPr="00557475">
                <w:rPr>
                  <w:rFonts w:ascii="Monaco" w:hAnsi="Monaco" w:cs="Monaco"/>
                  <w:noProof/>
                  <w:color w:val="000000"/>
                  <w:sz w:val="20"/>
                  <w:szCs w:val="20"/>
                  <w:lang w:val="en-US"/>
                </w:rPr>
                <w:t>info</w:t>
              </w:r>
              <w:r w:rsidRPr="00557475">
                <w:rPr>
                  <w:rFonts w:ascii="Monaco" w:hAnsi="Monaco" w:cs="Monaco"/>
                  <w:b/>
                  <w:bCs/>
                  <w:noProof/>
                  <w:color w:val="000000"/>
                  <w:sz w:val="20"/>
                  <w:szCs w:val="20"/>
                  <w:lang w:val="en-US"/>
                </w:rPr>
                <w:t>){</w:t>
              </w:r>
            </w:ins>
          </w:p>
          <w:p w14:paraId="0EA1ED7B" w14:textId="77777777" w:rsidR="00D37573" w:rsidRDefault="00D37573" w:rsidP="00D37573">
            <w:pPr>
              <w:widowControl w:val="0"/>
              <w:autoSpaceDE w:val="0"/>
              <w:autoSpaceDN w:val="0"/>
              <w:adjustRightInd w:val="0"/>
              <w:rPr>
                <w:ins w:id="4598" w:author="Borja Gonzalez" w:date="2017-09-28T19:16:00Z"/>
                <w:rFonts w:ascii="Monaco" w:hAnsi="Monaco" w:cs="Monaco"/>
                <w:b/>
                <w:bCs/>
                <w:noProof/>
                <w:color w:val="000000"/>
                <w:sz w:val="20"/>
                <w:szCs w:val="20"/>
                <w:lang w:val="en-US"/>
              </w:rPr>
            </w:pPr>
            <w:ins w:id="4599" w:author="Borja Gonzalez" w:date="2017-09-28T19:16:00Z">
              <w:r w:rsidRPr="00557475">
                <w:rPr>
                  <w:rFonts w:ascii="Monaco" w:hAnsi="Monaco" w:cs="Monaco"/>
                  <w:noProof/>
                  <w:sz w:val="20"/>
                  <w:szCs w:val="20"/>
                  <w:lang w:val="en-US"/>
                </w:rPr>
                <w:t xml:space="preserve">    </w:t>
              </w:r>
              <w:r w:rsidRPr="00557475">
                <w:rPr>
                  <w:rFonts w:ascii="Monaco" w:hAnsi="Monaco" w:cs="Monaco"/>
                  <w:noProof/>
                  <w:color w:val="000000"/>
                  <w:sz w:val="20"/>
                  <w:szCs w:val="20"/>
                  <w:lang w:val="en-US"/>
                </w:rPr>
                <w:t>datos</w:t>
              </w:r>
              <w:r w:rsidRPr="00557475">
                <w:rPr>
                  <w:rFonts w:ascii="Monaco" w:hAnsi="Monaco" w:cs="Monaco"/>
                  <w:noProof/>
                  <w:sz w:val="20"/>
                  <w:szCs w:val="20"/>
                  <w:lang w:val="en-US"/>
                </w:rPr>
                <w:t xml:space="preserve"> </w:t>
              </w:r>
              <w:r w:rsidRPr="00557475">
                <w:rPr>
                  <w:rFonts w:ascii="Monaco" w:hAnsi="Monaco" w:cs="Monaco"/>
                  <w:b/>
                  <w:bCs/>
                  <w:noProof/>
                  <w:color w:val="CE5C00"/>
                  <w:sz w:val="20"/>
                  <w:szCs w:val="20"/>
                  <w:lang w:val="en-US"/>
                </w:rPr>
                <w:t>=</w:t>
              </w:r>
              <w:r w:rsidRPr="00557475">
                <w:rPr>
                  <w:rFonts w:ascii="Monaco" w:hAnsi="Monaco" w:cs="Monaco"/>
                  <w:noProof/>
                  <w:sz w:val="20"/>
                  <w:szCs w:val="20"/>
                  <w:lang w:val="en-US"/>
                </w:rPr>
                <w:t xml:space="preserve"> </w:t>
              </w:r>
              <w:r w:rsidRPr="00557475">
                <w:rPr>
                  <w:rFonts w:ascii="Monaco" w:hAnsi="Monaco" w:cs="Monaco"/>
                  <w:noProof/>
                  <w:color w:val="000000"/>
                  <w:sz w:val="20"/>
                  <w:szCs w:val="20"/>
                  <w:lang w:val="en-US"/>
                </w:rPr>
                <w:t>JSON</w:t>
              </w:r>
              <w:r w:rsidRPr="00557475">
                <w:rPr>
                  <w:rFonts w:ascii="Monaco" w:hAnsi="Monaco" w:cs="Monaco"/>
                  <w:b/>
                  <w:bCs/>
                  <w:noProof/>
                  <w:color w:val="000000"/>
                  <w:sz w:val="20"/>
                  <w:szCs w:val="20"/>
                  <w:lang w:val="en-US"/>
                </w:rPr>
                <w:t>.</w:t>
              </w:r>
              <w:r w:rsidRPr="00557475">
                <w:rPr>
                  <w:rFonts w:ascii="Monaco" w:hAnsi="Monaco" w:cs="Monaco"/>
                  <w:noProof/>
                  <w:color w:val="000000"/>
                  <w:sz w:val="20"/>
                  <w:szCs w:val="20"/>
                  <w:lang w:val="en-US"/>
                </w:rPr>
                <w:t>parse</w:t>
              </w:r>
              <w:r w:rsidRPr="00557475">
                <w:rPr>
                  <w:rFonts w:ascii="Monaco" w:hAnsi="Monaco" w:cs="Monaco"/>
                  <w:b/>
                  <w:bCs/>
                  <w:noProof/>
                  <w:color w:val="000000"/>
                  <w:sz w:val="20"/>
                  <w:szCs w:val="20"/>
                  <w:lang w:val="en-US"/>
                </w:rPr>
                <w:t>(</w:t>
              </w:r>
              <w:r w:rsidRPr="00557475">
                <w:rPr>
                  <w:rFonts w:ascii="Monaco" w:hAnsi="Monaco" w:cs="Monaco"/>
                  <w:noProof/>
                  <w:color w:val="000000"/>
                  <w:sz w:val="20"/>
                  <w:szCs w:val="20"/>
                  <w:lang w:val="en-US"/>
                </w:rPr>
                <w:t>info</w:t>
              </w:r>
              <w:r w:rsidRPr="00557475">
                <w:rPr>
                  <w:rFonts w:ascii="Monaco" w:hAnsi="Monaco" w:cs="Monaco"/>
                  <w:b/>
                  <w:bCs/>
                  <w:noProof/>
                  <w:color w:val="000000"/>
                  <w:sz w:val="20"/>
                  <w:szCs w:val="20"/>
                  <w:lang w:val="en-US"/>
                </w:rPr>
                <w:t>);</w:t>
              </w:r>
            </w:ins>
          </w:p>
          <w:p w14:paraId="06270127" w14:textId="77777777" w:rsidR="00D37573" w:rsidRDefault="00D37573" w:rsidP="00A47B4C">
            <w:pPr>
              <w:widowControl w:val="0"/>
              <w:autoSpaceDE w:val="0"/>
              <w:autoSpaceDN w:val="0"/>
              <w:adjustRightInd w:val="0"/>
              <w:rPr>
                <w:ins w:id="4600" w:author="Borja Gonzalez" w:date="2017-09-28T19:16:00Z"/>
                <w:rFonts w:ascii="Monaco" w:hAnsi="Monaco" w:cs="Monaco"/>
                <w:b/>
                <w:bCs/>
                <w:color w:val="204A87"/>
                <w:sz w:val="20"/>
                <w:szCs w:val="20"/>
                <w:lang w:val="en-US"/>
              </w:rPr>
            </w:pPr>
          </w:p>
          <w:p w14:paraId="45DD35C4" w14:textId="77777777" w:rsidR="00A47B4C" w:rsidRPr="00A47B4C" w:rsidRDefault="00A47B4C" w:rsidP="00A47B4C">
            <w:pPr>
              <w:keepNext/>
              <w:keepLines/>
              <w:widowControl w:val="0"/>
              <w:autoSpaceDE w:val="0"/>
              <w:autoSpaceDN w:val="0"/>
              <w:adjustRightInd w:val="0"/>
              <w:spacing w:before="200"/>
              <w:outlineLvl w:val="4"/>
              <w:rPr>
                <w:ins w:id="4601" w:author="Borja Gonzalez" w:date="2017-09-28T19:16:00Z"/>
                <w:rFonts w:ascii="Monaco" w:hAnsi="Monaco" w:cs="Monaco"/>
                <w:sz w:val="20"/>
                <w:szCs w:val="20"/>
                <w:lang w:val="en-US"/>
                <w:rPrChange w:id="4602" w:author="Borja Gonzalez" w:date="2017-09-28T19:16:00Z">
                  <w:rPr>
                    <w:ins w:id="4603" w:author="Borja Gonzalez" w:date="2017-09-28T19:16:00Z"/>
                    <w:rFonts w:ascii="Monaco" w:eastAsiaTheme="majorEastAsia" w:hAnsi="Monaco" w:cs="Monaco"/>
                    <w:color w:val="243F60" w:themeColor="accent1" w:themeShade="7F"/>
                    <w:sz w:val="32"/>
                    <w:szCs w:val="32"/>
                    <w:lang w:val="en-US"/>
                  </w:rPr>
                </w:rPrChange>
              </w:rPr>
            </w:pPr>
            <w:ins w:id="4604" w:author="Borja Gonzalez" w:date="2017-09-28T19:16:00Z">
              <w:r w:rsidRPr="00A47B4C">
                <w:rPr>
                  <w:rFonts w:ascii="Monaco" w:hAnsi="Monaco" w:cs="Monaco"/>
                  <w:b/>
                  <w:bCs/>
                  <w:color w:val="204A87"/>
                  <w:sz w:val="20"/>
                  <w:szCs w:val="20"/>
                  <w:lang w:val="en-US"/>
                  <w:rPrChange w:id="4605" w:author="Borja Gonzalez" w:date="2017-09-28T19:16:00Z">
                    <w:rPr>
                      <w:rFonts w:ascii="Monaco" w:hAnsi="Monaco" w:cs="Monaco"/>
                      <w:b/>
                      <w:bCs/>
                      <w:color w:val="204A87"/>
                      <w:sz w:val="32"/>
                      <w:szCs w:val="32"/>
                      <w:lang w:val="en-US"/>
                    </w:rPr>
                  </w:rPrChange>
                </w:rPr>
                <w:t>if</w:t>
              </w:r>
              <w:r w:rsidRPr="00A47B4C">
                <w:rPr>
                  <w:rFonts w:ascii="Monaco" w:hAnsi="Monaco" w:cs="Monaco"/>
                  <w:b/>
                  <w:bCs/>
                  <w:color w:val="000000"/>
                  <w:sz w:val="20"/>
                  <w:szCs w:val="20"/>
                  <w:lang w:val="en-US"/>
                  <w:rPrChange w:id="4606" w:author="Borja Gonzalez" w:date="2017-09-28T19:16: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4607" w:author="Borja Gonzalez" w:date="2017-09-28T19:16:00Z">
                    <w:rPr>
                      <w:rFonts w:ascii="Monaco" w:hAnsi="Monaco" w:cs="Monaco"/>
                      <w:color w:val="000000"/>
                      <w:sz w:val="32"/>
                      <w:szCs w:val="32"/>
                      <w:lang w:val="en-US"/>
                    </w:rPr>
                  </w:rPrChange>
                </w:rPr>
                <w:t>datos</w:t>
              </w:r>
              <w:r w:rsidRPr="00A47B4C">
                <w:rPr>
                  <w:rFonts w:ascii="Monaco" w:hAnsi="Monaco" w:cs="Monaco"/>
                  <w:b/>
                  <w:bCs/>
                  <w:color w:val="000000"/>
                  <w:sz w:val="20"/>
                  <w:szCs w:val="20"/>
                  <w:lang w:val="en-US"/>
                  <w:rPrChange w:id="4608" w:author="Borja Gonzalez" w:date="2017-09-28T19:16: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4609" w:author="Borja Gonzalez" w:date="2017-09-28T19:16:00Z">
                    <w:rPr>
                      <w:rFonts w:ascii="Monaco" w:hAnsi="Monaco" w:cs="Monaco"/>
                      <w:color w:val="000000"/>
                      <w:sz w:val="32"/>
                      <w:szCs w:val="32"/>
                      <w:lang w:val="en-US"/>
                    </w:rPr>
                  </w:rPrChange>
                </w:rPr>
                <w:t>operacion</w:t>
              </w:r>
              <w:r w:rsidRPr="00A47B4C">
                <w:rPr>
                  <w:rFonts w:ascii="Monaco" w:hAnsi="Monaco" w:cs="Monaco"/>
                  <w:sz w:val="20"/>
                  <w:szCs w:val="20"/>
                  <w:lang w:val="en-US"/>
                  <w:rPrChange w:id="4610" w:author="Borja Gonzalez" w:date="2017-09-28T19:16:00Z">
                    <w:rPr>
                      <w:rFonts w:ascii="Monaco" w:hAnsi="Monaco" w:cs="Monaco"/>
                      <w:sz w:val="32"/>
                      <w:szCs w:val="32"/>
                      <w:lang w:val="en-US"/>
                    </w:rPr>
                  </w:rPrChange>
                </w:rPr>
                <w:t xml:space="preserve"> </w:t>
              </w:r>
              <w:r w:rsidRPr="00A47B4C">
                <w:rPr>
                  <w:rFonts w:ascii="Monaco" w:hAnsi="Monaco" w:cs="Monaco"/>
                  <w:b/>
                  <w:bCs/>
                  <w:color w:val="CE5C00"/>
                  <w:sz w:val="20"/>
                  <w:szCs w:val="20"/>
                  <w:lang w:val="en-US"/>
                  <w:rPrChange w:id="4611" w:author="Borja Gonzalez" w:date="2017-09-28T19:16:00Z">
                    <w:rPr>
                      <w:rFonts w:ascii="Monaco" w:hAnsi="Monaco" w:cs="Monaco"/>
                      <w:b/>
                      <w:bCs/>
                      <w:color w:val="CE5C00"/>
                      <w:sz w:val="32"/>
                      <w:szCs w:val="32"/>
                      <w:lang w:val="en-US"/>
                    </w:rPr>
                  </w:rPrChange>
                </w:rPr>
                <w:t>==</w:t>
              </w:r>
              <w:r w:rsidRPr="00A47B4C">
                <w:rPr>
                  <w:rFonts w:ascii="Monaco" w:hAnsi="Monaco" w:cs="Monaco"/>
                  <w:sz w:val="20"/>
                  <w:szCs w:val="20"/>
                  <w:lang w:val="en-US"/>
                  <w:rPrChange w:id="4612" w:author="Borja Gonzalez" w:date="2017-09-28T19:16:00Z">
                    <w:rPr>
                      <w:rFonts w:ascii="Monaco" w:hAnsi="Monaco" w:cs="Monaco"/>
                      <w:sz w:val="32"/>
                      <w:szCs w:val="32"/>
                      <w:lang w:val="en-US"/>
                    </w:rPr>
                  </w:rPrChange>
                </w:rPr>
                <w:t xml:space="preserve"> </w:t>
              </w:r>
              <w:r w:rsidRPr="00A47B4C">
                <w:rPr>
                  <w:rFonts w:ascii="Monaco" w:hAnsi="Monaco" w:cs="Monaco"/>
                  <w:color w:val="4E9A06"/>
                  <w:sz w:val="20"/>
                  <w:szCs w:val="20"/>
                  <w:lang w:val="en-US"/>
                  <w:rPrChange w:id="4613" w:author="Borja Gonzalez" w:date="2017-09-28T19:16:00Z">
                    <w:rPr>
                      <w:rFonts w:ascii="Monaco" w:hAnsi="Monaco" w:cs="Monaco"/>
                      <w:color w:val="4E9A06"/>
                      <w:sz w:val="32"/>
                      <w:szCs w:val="32"/>
                      <w:lang w:val="en-US"/>
                    </w:rPr>
                  </w:rPrChange>
                </w:rPr>
                <w:t>"Añadir datos de paciente"</w:t>
              </w:r>
              <w:r w:rsidRPr="00A47B4C">
                <w:rPr>
                  <w:rFonts w:ascii="Monaco" w:hAnsi="Monaco" w:cs="Monaco"/>
                  <w:b/>
                  <w:bCs/>
                  <w:color w:val="000000"/>
                  <w:sz w:val="20"/>
                  <w:szCs w:val="20"/>
                  <w:lang w:val="en-US"/>
                  <w:rPrChange w:id="4614" w:author="Borja Gonzalez" w:date="2017-09-28T19:16:00Z">
                    <w:rPr>
                      <w:rFonts w:ascii="Monaco" w:hAnsi="Monaco" w:cs="Monaco"/>
                      <w:b/>
                      <w:bCs/>
                      <w:color w:val="000000"/>
                      <w:sz w:val="32"/>
                      <w:szCs w:val="32"/>
                      <w:lang w:val="en-US"/>
                    </w:rPr>
                  </w:rPrChange>
                </w:rPr>
                <w:t>){</w:t>
              </w:r>
            </w:ins>
          </w:p>
          <w:p w14:paraId="52648B0D" w14:textId="77777777" w:rsidR="00A47B4C" w:rsidRPr="00A47B4C" w:rsidRDefault="00A47B4C" w:rsidP="00A47B4C">
            <w:pPr>
              <w:keepNext/>
              <w:keepLines/>
              <w:widowControl w:val="0"/>
              <w:autoSpaceDE w:val="0"/>
              <w:autoSpaceDN w:val="0"/>
              <w:adjustRightInd w:val="0"/>
              <w:spacing w:before="200"/>
              <w:outlineLvl w:val="4"/>
              <w:rPr>
                <w:ins w:id="4615" w:author="Borja Gonzalez" w:date="2017-09-28T19:16:00Z"/>
                <w:rFonts w:ascii="Monaco" w:hAnsi="Monaco" w:cs="Monaco"/>
                <w:sz w:val="20"/>
                <w:szCs w:val="20"/>
                <w:lang w:val="en-US"/>
                <w:rPrChange w:id="4616" w:author="Borja Gonzalez" w:date="2017-09-28T19:16:00Z">
                  <w:rPr>
                    <w:ins w:id="4617" w:author="Borja Gonzalez" w:date="2017-09-28T19:16:00Z"/>
                    <w:rFonts w:ascii="Monaco" w:eastAsiaTheme="majorEastAsia" w:hAnsi="Monaco" w:cs="Monaco"/>
                    <w:color w:val="243F60" w:themeColor="accent1" w:themeShade="7F"/>
                    <w:sz w:val="32"/>
                    <w:szCs w:val="32"/>
                    <w:lang w:val="en-US"/>
                  </w:rPr>
                </w:rPrChange>
              </w:rPr>
            </w:pPr>
            <w:ins w:id="4618" w:author="Borja Gonzalez" w:date="2017-09-28T19:16:00Z">
              <w:r w:rsidRPr="00A47B4C">
                <w:rPr>
                  <w:rFonts w:ascii="Monaco" w:hAnsi="Monaco" w:cs="Monaco"/>
                  <w:sz w:val="20"/>
                  <w:szCs w:val="20"/>
                  <w:lang w:val="en-US"/>
                  <w:rPrChange w:id="4619" w:author="Borja Gonzalez" w:date="2017-09-28T19:16:00Z">
                    <w:rPr>
                      <w:rFonts w:ascii="Monaco" w:hAnsi="Monaco" w:cs="Monaco"/>
                      <w:sz w:val="32"/>
                      <w:szCs w:val="32"/>
                      <w:lang w:val="en-US"/>
                    </w:rPr>
                  </w:rPrChange>
                </w:rPr>
                <w:t xml:space="preserve">    </w:t>
              </w:r>
              <w:r w:rsidRPr="00A47B4C">
                <w:rPr>
                  <w:rFonts w:ascii="Monaco" w:hAnsi="Monaco" w:cs="Monaco"/>
                  <w:color w:val="000000"/>
                  <w:sz w:val="20"/>
                  <w:szCs w:val="20"/>
                  <w:lang w:val="en-US"/>
                  <w:rPrChange w:id="4620" w:author="Borja Gonzalez" w:date="2017-09-28T19:16:00Z">
                    <w:rPr>
                      <w:rFonts w:ascii="Monaco" w:hAnsi="Monaco" w:cs="Monaco"/>
                      <w:color w:val="000000"/>
                      <w:sz w:val="32"/>
                      <w:szCs w:val="32"/>
                      <w:lang w:val="en-US"/>
                    </w:rPr>
                  </w:rPrChange>
                </w:rPr>
                <w:t>console</w:t>
              </w:r>
              <w:r w:rsidRPr="00A47B4C">
                <w:rPr>
                  <w:rFonts w:ascii="Monaco" w:hAnsi="Monaco" w:cs="Monaco"/>
                  <w:b/>
                  <w:bCs/>
                  <w:color w:val="000000"/>
                  <w:sz w:val="20"/>
                  <w:szCs w:val="20"/>
                  <w:lang w:val="en-US"/>
                  <w:rPrChange w:id="4621" w:author="Borja Gonzalez" w:date="2017-09-28T19:16: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4622" w:author="Borja Gonzalez" w:date="2017-09-28T19:16:00Z">
                    <w:rPr>
                      <w:rFonts w:ascii="Monaco" w:hAnsi="Monaco" w:cs="Monaco"/>
                      <w:color w:val="000000"/>
                      <w:sz w:val="32"/>
                      <w:szCs w:val="32"/>
                      <w:lang w:val="en-US"/>
                    </w:rPr>
                  </w:rPrChange>
                </w:rPr>
                <w:t>log</w:t>
              </w:r>
              <w:r w:rsidRPr="00A47B4C">
                <w:rPr>
                  <w:rFonts w:ascii="Monaco" w:hAnsi="Monaco" w:cs="Monaco"/>
                  <w:b/>
                  <w:bCs/>
                  <w:color w:val="000000"/>
                  <w:sz w:val="20"/>
                  <w:szCs w:val="20"/>
                  <w:lang w:val="en-US"/>
                  <w:rPrChange w:id="4623" w:author="Borja Gonzalez" w:date="2017-09-28T19:16:00Z">
                    <w:rPr>
                      <w:rFonts w:ascii="Monaco" w:hAnsi="Monaco" w:cs="Monaco"/>
                      <w:b/>
                      <w:bCs/>
                      <w:color w:val="000000"/>
                      <w:sz w:val="32"/>
                      <w:szCs w:val="32"/>
                      <w:lang w:val="en-US"/>
                    </w:rPr>
                  </w:rPrChange>
                </w:rPr>
                <w:t>(</w:t>
              </w:r>
              <w:r w:rsidRPr="00A47B4C">
                <w:rPr>
                  <w:rFonts w:ascii="Monaco" w:hAnsi="Monaco" w:cs="Monaco"/>
                  <w:color w:val="4E9A06"/>
                  <w:sz w:val="20"/>
                  <w:szCs w:val="20"/>
                  <w:lang w:val="en-US"/>
                  <w:rPrChange w:id="4624" w:author="Borja Gonzalez" w:date="2017-09-28T19:16:00Z">
                    <w:rPr>
                      <w:rFonts w:ascii="Monaco" w:hAnsi="Monaco" w:cs="Monaco"/>
                      <w:color w:val="4E9A06"/>
                      <w:sz w:val="32"/>
                      <w:szCs w:val="32"/>
                      <w:lang w:val="en-US"/>
                    </w:rPr>
                  </w:rPrChange>
                </w:rPr>
                <w:t>"Paciente a añadir: "</w:t>
              </w:r>
              <w:r w:rsidRPr="00A47B4C">
                <w:rPr>
                  <w:rFonts w:ascii="Monaco" w:hAnsi="Monaco" w:cs="Monaco"/>
                  <w:b/>
                  <w:bCs/>
                  <w:color w:val="CE5C00"/>
                  <w:sz w:val="20"/>
                  <w:szCs w:val="20"/>
                  <w:lang w:val="en-US"/>
                  <w:rPrChange w:id="4625" w:author="Borja Gonzalez" w:date="2017-09-28T19:16:00Z">
                    <w:rPr>
                      <w:rFonts w:ascii="Monaco" w:hAnsi="Monaco" w:cs="Monaco"/>
                      <w:b/>
                      <w:bCs/>
                      <w:color w:val="CE5C00"/>
                      <w:sz w:val="32"/>
                      <w:szCs w:val="32"/>
                      <w:lang w:val="en-US"/>
                    </w:rPr>
                  </w:rPrChange>
                </w:rPr>
                <w:t>+</w:t>
              </w:r>
              <w:r w:rsidRPr="00A47B4C">
                <w:rPr>
                  <w:rFonts w:ascii="Monaco" w:hAnsi="Monaco" w:cs="Monaco"/>
                  <w:color w:val="000000"/>
                  <w:sz w:val="20"/>
                  <w:szCs w:val="20"/>
                  <w:lang w:val="en-US"/>
                  <w:rPrChange w:id="4626" w:author="Borja Gonzalez" w:date="2017-09-28T19:16:00Z">
                    <w:rPr>
                      <w:rFonts w:ascii="Monaco" w:hAnsi="Monaco" w:cs="Monaco"/>
                      <w:color w:val="000000"/>
                      <w:sz w:val="32"/>
                      <w:szCs w:val="32"/>
                      <w:lang w:val="en-US"/>
                    </w:rPr>
                  </w:rPrChange>
                </w:rPr>
                <w:t>datos</w:t>
              </w:r>
              <w:r w:rsidRPr="00A47B4C">
                <w:rPr>
                  <w:rFonts w:ascii="Monaco" w:hAnsi="Monaco" w:cs="Monaco"/>
                  <w:b/>
                  <w:bCs/>
                  <w:color w:val="000000"/>
                  <w:sz w:val="20"/>
                  <w:szCs w:val="20"/>
                  <w:lang w:val="en-US"/>
                  <w:rPrChange w:id="4627" w:author="Borja Gonzalez" w:date="2017-09-28T19:16: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4628" w:author="Borja Gonzalez" w:date="2017-09-28T19:16:00Z">
                    <w:rPr>
                      <w:rFonts w:ascii="Monaco" w:hAnsi="Monaco" w:cs="Monaco"/>
                      <w:color w:val="000000"/>
                      <w:sz w:val="32"/>
                      <w:szCs w:val="32"/>
                      <w:lang w:val="en-US"/>
                    </w:rPr>
                  </w:rPrChange>
                </w:rPr>
                <w:t>n</w:t>
              </w:r>
              <w:r w:rsidRPr="00A47B4C">
                <w:rPr>
                  <w:rFonts w:ascii="Monaco" w:hAnsi="Monaco" w:cs="Monaco"/>
                  <w:b/>
                  <w:bCs/>
                  <w:color w:val="000000"/>
                  <w:sz w:val="20"/>
                  <w:szCs w:val="20"/>
                  <w:lang w:val="en-US"/>
                  <w:rPrChange w:id="4629" w:author="Borja Gonzalez" w:date="2017-09-28T19:16:00Z">
                    <w:rPr>
                      <w:rFonts w:ascii="Monaco" w:hAnsi="Monaco" w:cs="Monaco"/>
                      <w:b/>
                      <w:bCs/>
                      <w:color w:val="000000"/>
                      <w:sz w:val="32"/>
                      <w:szCs w:val="32"/>
                      <w:lang w:val="en-US"/>
                    </w:rPr>
                  </w:rPrChange>
                </w:rPr>
                <w:t>);</w:t>
              </w:r>
            </w:ins>
          </w:p>
          <w:p w14:paraId="76374C4F" w14:textId="77777777" w:rsidR="00A47B4C" w:rsidRPr="00A47B4C" w:rsidRDefault="00A47B4C" w:rsidP="00A47B4C">
            <w:pPr>
              <w:widowControl w:val="0"/>
              <w:autoSpaceDE w:val="0"/>
              <w:autoSpaceDN w:val="0"/>
              <w:adjustRightInd w:val="0"/>
              <w:rPr>
                <w:ins w:id="4630" w:author="Borja Gonzalez" w:date="2017-09-28T19:16:00Z"/>
                <w:rFonts w:ascii="Monaco" w:hAnsi="Monaco" w:cs="Monaco"/>
                <w:sz w:val="20"/>
                <w:szCs w:val="20"/>
                <w:lang w:val="en-US"/>
                <w:rPrChange w:id="4631" w:author="Borja Gonzalez" w:date="2017-09-28T19:16:00Z">
                  <w:rPr>
                    <w:ins w:id="4632" w:author="Borja Gonzalez" w:date="2017-09-28T19:16:00Z"/>
                    <w:rFonts w:ascii="Monaco" w:hAnsi="Monaco" w:cs="Monaco"/>
                    <w:sz w:val="32"/>
                    <w:szCs w:val="32"/>
                    <w:lang w:val="en-US"/>
                  </w:rPr>
                </w:rPrChange>
              </w:rPr>
            </w:pPr>
          </w:p>
          <w:p w14:paraId="427763B1" w14:textId="77777777" w:rsidR="00A47B4C" w:rsidRPr="00A47B4C" w:rsidRDefault="00A47B4C" w:rsidP="00A47B4C">
            <w:pPr>
              <w:keepNext/>
              <w:keepLines/>
              <w:widowControl w:val="0"/>
              <w:autoSpaceDE w:val="0"/>
              <w:autoSpaceDN w:val="0"/>
              <w:adjustRightInd w:val="0"/>
              <w:spacing w:before="200"/>
              <w:outlineLvl w:val="4"/>
              <w:rPr>
                <w:ins w:id="4633" w:author="Borja Gonzalez" w:date="2017-09-28T19:16:00Z"/>
                <w:rFonts w:ascii="Monaco" w:hAnsi="Monaco" w:cs="Monaco"/>
                <w:sz w:val="20"/>
                <w:szCs w:val="20"/>
                <w:lang w:val="en-US"/>
                <w:rPrChange w:id="4634" w:author="Borja Gonzalez" w:date="2017-09-28T19:16:00Z">
                  <w:rPr>
                    <w:ins w:id="4635" w:author="Borja Gonzalez" w:date="2017-09-28T19:16:00Z"/>
                    <w:rFonts w:ascii="Monaco" w:eastAsiaTheme="majorEastAsia" w:hAnsi="Monaco" w:cs="Monaco"/>
                    <w:color w:val="243F60" w:themeColor="accent1" w:themeShade="7F"/>
                    <w:sz w:val="32"/>
                    <w:szCs w:val="32"/>
                    <w:lang w:val="en-US"/>
                  </w:rPr>
                </w:rPrChange>
              </w:rPr>
            </w:pPr>
            <w:ins w:id="4636" w:author="Borja Gonzalez" w:date="2017-09-28T19:16:00Z">
              <w:r w:rsidRPr="00A47B4C">
                <w:rPr>
                  <w:rFonts w:ascii="Monaco" w:hAnsi="Monaco" w:cs="Monaco"/>
                  <w:sz w:val="20"/>
                  <w:szCs w:val="20"/>
                  <w:lang w:val="en-US"/>
                  <w:rPrChange w:id="4637" w:author="Borja Gonzalez" w:date="2017-09-28T19:16:00Z">
                    <w:rPr>
                      <w:rFonts w:ascii="Monaco" w:hAnsi="Monaco" w:cs="Monaco"/>
                      <w:sz w:val="32"/>
                      <w:szCs w:val="32"/>
                      <w:lang w:val="en-US"/>
                    </w:rPr>
                  </w:rPrChange>
                </w:rPr>
                <w:t xml:space="preserve">    </w:t>
              </w:r>
              <w:r w:rsidRPr="00A47B4C">
                <w:rPr>
                  <w:rFonts w:ascii="Monaco" w:hAnsi="Monaco" w:cs="Monaco"/>
                  <w:b/>
                  <w:bCs/>
                  <w:color w:val="204A87"/>
                  <w:sz w:val="20"/>
                  <w:szCs w:val="20"/>
                  <w:lang w:val="en-US"/>
                  <w:rPrChange w:id="4638" w:author="Borja Gonzalez" w:date="2017-09-28T19:16:00Z">
                    <w:rPr>
                      <w:rFonts w:ascii="Monaco" w:hAnsi="Monaco" w:cs="Monaco"/>
                      <w:b/>
                      <w:bCs/>
                      <w:color w:val="204A87"/>
                      <w:sz w:val="32"/>
                      <w:szCs w:val="32"/>
                      <w:lang w:val="en-US"/>
                    </w:rPr>
                  </w:rPrChange>
                </w:rPr>
                <w:t>var</w:t>
              </w:r>
              <w:r w:rsidRPr="00A47B4C">
                <w:rPr>
                  <w:rFonts w:ascii="Monaco" w:hAnsi="Monaco" w:cs="Monaco"/>
                  <w:sz w:val="20"/>
                  <w:szCs w:val="20"/>
                  <w:lang w:val="en-US"/>
                  <w:rPrChange w:id="4639" w:author="Borja Gonzalez" w:date="2017-09-28T19:16:00Z">
                    <w:rPr>
                      <w:rFonts w:ascii="Monaco" w:hAnsi="Monaco" w:cs="Monaco"/>
                      <w:sz w:val="32"/>
                      <w:szCs w:val="32"/>
                      <w:lang w:val="en-US"/>
                    </w:rPr>
                  </w:rPrChange>
                </w:rPr>
                <w:t xml:space="preserve"> </w:t>
              </w:r>
              <w:r w:rsidRPr="00A47B4C">
                <w:rPr>
                  <w:rFonts w:ascii="Monaco" w:hAnsi="Monaco" w:cs="Monaco"/>
                  <w:color w:val="000000"/>
                  <w:sz w:val="20"/>
                  <w:szCs w:val="20"/>
                  <w:lang w:val="en-US"/>
                  <w:rPrChange w:id="4640" w:author="Borja Gonzalez" w:date="2017-09-28T19:16:00Z">
                    <w:rPr>
                      <w:rFonts w:ascii="Monaco" w:hAnsi="Monaco" w:cs="Monaco"/>
                      <w:color w:val="000000"/>
                      <w:sz w:val="32"/>
                      <w:szCs w:val="32"/>
                      <w:lang w:val="en-US"/>
                    </w:rPr>
                  </w:rPrChange>
                </w:rPr>
                <w:t>filebuffer</w:t>
              </w:r>
              <w:r w:rsidRPr="00A47B4C">
                <w:rPr>
                  <w:rFonts w:ascii="Monaco" w:hAnsi="Monaco" w:cs="Monaco"/>
                  <w:sz w:val="20"/>
                  <w:szCs w:val="20"/>
                  <w:lang w:val="en-US"/>
                  <w:rPrChange w:id="4641" w:author="Borja Gonzalez" w:date="2017-09-28T19:16:00Z">
                    <w:rPr>
                      <w:rFonts w:ascii="Monaco" w:hAnsi="Monaco" w:cs="Monaco"/>
                      <w:sz w:val="32"/>
                      <w:szCs w:val="32"/>
                      <w:lang w:val="en-US"/>
                    </w:rPr>
                  </w:rPrChange>
                </w:rPr>
                <w:t xml:space="preserve"> </w:t>
              </w:r>
              <w:r w:rsidRPr="00A47B4C">
                <w:rPr>
                  <w:rFonts w:ascii="Monaco" w:hAnsi="Monaco" w:cs="Monaco"/>
                  <w:b/>
                  <w:bCs/>
                  <w:color w:val="CE5C00"/>
                  <w:sz w:val="20"/>
                  <w:szCs w:val="20"/>
                  <w:lang w:val="en-US"/>
                  <w:rPrChange w:id="4642" w:author="Borja Gonzalez" w:date="2017-09-28T19:16:00Z">
                    <w:rPr>
                      <w:rFonts w:ascii="Monaco" w:hAnsi="Monaco" w:cs="Monaco"/>
                      <w:b/>
                      <w:bCs/>
                      <w:color w:val="CE5C00"/>
                      <w:sz w:val="32"/>
                      <w:szCs w:val="32"/>
                      <w:lang w:val="en-US"/>
                    </w:rPr>
                  </w:rPrChange>
                </w:rPr>
                <w:t>=</w:t>
              </w:r>
              <w:r w:rsidRPr="00A47B4C">
                <w:rPr>
                  <w:rFonts w:ascii="Monaco" w:hAnsi="Monaco" w:cs="Monaco"/>
                  <w:sz w:val="20"/>
                  <w:szCs w:val="20"/>
                  <w:lang w:val="en-US"/>
                  <w:rPrChange w:id="4643" w:author="Borja Gonzalez" w:date="2017-09-28T19:16:00Z">
                    <w:rPr>
                      <w:rFonts w:ascii="Monaco" w:hAnsi="Monaco" w:cs="Monaco"/>
                      <w:sz w:val="32"/>
                      <w:szCs w:val="32"/>
                      <w:lang w:val="en-US"/>
                    </w:rPr>
                  </w:rPrChange>
                </w:rPr>
                <w:t xml:space="preserve"> </w:t>
              </w:r>
              <w:r w:rsidRPr="00A47B4C">
                <w:rPr>
                  <w:rFonts w:ascii="Monaco" w:hAnsi="Monaco" w:cs="Monaco"/>
                  <w:color w:val="000000"/>
                  <w:sz w:val="20"/>
                  <w:szCs w:val="20"/>
                  <w:lang w:val="en-US"/>
                  <w:rPrChange w:id="4644" w:author="Borja Gonzalez" w:date="2017-09-28T19:16:00Z">
                    <w:rPr>
                      <w:rFonts w:ascii="Monaco" w:hAnsi="Monaco" w:cs="Monaco"/>
                      <w:color w:val="000000"/>
                      <w:sz w:val="32"/>
                      <w:szCs w:val="32"/>
                      <w:lang w:val="en-US"/>
                    </w:rPr>
                  </w:rPrChange>
                </w:rPr>
                <w:t>fs</w:t>
              </w:r>
              <w:r w:rsidRPr="00A47B4C">
                <w:rPr>
                  <w:rFonts w:ascii="Monaco" w:hAnsi="Monaco" w:cs="Monaco"/>
                  <w:b/>
                  <w:bCs/>
                  <w:color w:val="000000"/>
                  <w:sz w:val="20"/>
                  <w:szCs w:val="20"/>
                  <w:lang w:val="en-US"/>
                  <w:rPrChange w:id="4645" w:author="Borja Gonzalez" w:date="2017-09-28T19:16: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4646" w:author="Borja Gonzalez" w:date="2017-09-28T19:16:00Z">
                    <w:rPr>
                      <w:rFonts w:ascii="Monaco" w:hAnsi="Monaco" w:cs="Monaco"/>
                      <w:color w:val="000000"/>
                      <w:sz w:val="32"/>
                      <w:szCs w:val="32"/>
                      <w:lang w:val="en-US"/>
                    </w:rPr>
                  </w:rPrChange>
                </w:rPr>
                <w:t>readFileSync</w:t>
              </w:r>
              <w:r w:rsidRPr="00A47B4C">
                <w:rPr>
                  <w:rFonts w:ascii="Monaco" w:hAnsi="Monaco" w:cs="Monaco"/>
                  <w:b/>
                  <w:bCs/>
                  <w:color w:val="000000"/>
                  <w:sz w:val="20"/>
                  <w:szCs w:val="20"/>
                  <w:lang w:val="en-US"/>
                  <w:rPrChange w:id="4647" w:author="Borja Gonzalez" w:date="2017-09-28T19:16:00Z">
                    <w:rPr>
                      <w:rFonts w:ascii="Monaco" w:hAnsi="Monaco" w:cs="Monaco"/>
                      <w:b/>
                      <w:bCs/>
                      <w:color w:val="000000"/>
                      <w:sz w:val="32"/>
                      <w:szCs w:val="32"/>
                      <w:lang w:val="en-US"/>
                    </w:rPr>
                  </w:rPrChange>
                </w:rPr>
                <w:t>(</w:t>
              </w:r>
              <w:r w:rsidRPr="00A47B4C">
                <w:rPr>
                  <w:rFonts w:ascii="Monaco" w:hAnsi="Monaco" w:cs="Monaco"/>
                  <w:color w:val="4E9A06"/>
                  <w:sz w:val="20"/>
                  <w:szCs w:val="20"/>
                  <w:lang w:val="en-US"/>
                  <w:rPrChange w:id="4648" w:author="Borja Gonzalez" w:date="2017-09-28T19:16:00Z">
                    <w:rPr>
                      <w:rFonts w:ascii="Monaco" w:hAnsi="Monaco" w:cs="Monaco"/>
                      <w:color w:val="4E9A06"/>
                      <w:sz w:val="32"/>
                      <w:szCs w:val="32"/>
                      <w:lang w:val="en-US"/>
                    </w:rPr>
                  </w:rPrChange>
                </w:rPr>
                <w:t>'./Pacientes_DB.db'</w:t>
              </w:r>
              <w:r w:rsidRPr="00A47B4C">
                <w:rPr>
                  <w:rFonts w:ascii="Monaco" w:hAnsi="Monaco" w:cs="Monaco"/>
                  <w:b/>
                  <w:bCs/>
                  <w:color w:val="000000"/>
                  <w:sz w:val="20"/>
                  <w:szCs w:val="20"/>
                  <w:lang w:val="en-US"/>
                  <w:rPrChange w:id="4649" w:author="Borja Gonzalez" w:date="2017-09-28T19:16:00Z">
                    <w:rPr>
                      <w:rFonts w:ascii="Monaco" w:hAnsi="Monaco" w:cs="Monaco"/>
                      <w:b/>
                      <w:bCs/>
                      <w:color w:val="000000"/>
                      <w:sz w:val="32"/>
                      <w:szCs w:val="32"/>
                      <w:lang w:val="en-US"/>
                    </w:rPr>
                  </w:rPrChange>
                </w:rPr>
                <w:t>);</w:t>
              </w:r>
            </w:ins>
          </w:p>
          <w:p w14:paraId="793853D7" w14:textId="77777777" w:rsidR="00A47B4C" w:rsidRPr="00A47B4C" w:rsidRDefault="00A47B4C" w:rsidP="00A47B4C">
            <w:pPr>
              <w:widowControl w:val="0"/>
              <w:autoSpaceDE w:val="0"/>
              <w:autoSpaceDN w:val="0"/>
              <w:adjustRightInd w:val="0"/>
              <w:rPr>
                <w:ins w:id="4650" w:author="Borja Gonzalez" w:date="2017-09-28T19:16:00Z"/>
                <w:rFonts w:ascii="Monaco" w:hAnsi="Monaco" w:cs="Monaco"/>
                <w:sz w:val="20"/>
                <w:szCs w:val="20"/>
                <w:lang w:val="en-US"/>
                <w:rPrChange w:id="4651" w:author="Borja Gonzalez" w:date="2017-09-28T19:16:00Z">
                  <w:rPr>
                    <w:ins w:id="4652" w:author="Borja Gonzalez" w:date="2017-09-28T19:16:00Z"/>
                    <w:rFonts w:ascii="Monaco" w:hAnsi="Monaco" w:cs="Monaco"/>
                    <w:sz w:val="32"/>
                    <w:szCs w:val="32"/>
                    <w:lang w:val="en-US"/>
                  </w:rPr>
                </w:rPrChange>
              </w:rPr>
            </w:pPr>
          </w:p>
          <w:p w14:paraId="00F55772" w14:textId="77777777" w:rsidR="00A47B4C" w:rsidRPr="00A47B4C" w:rsidRDefault="00A47B4C" w:rsidP="00A47B4C">
            <w:pPr>
              <w:keepNext/>
              <w:keepLines/>
              <w:widowControl w:val="0"/>
              <w:autoSpaceDE w:val="0"/>
              <w:autoSpaceDN w:val="0"/>
              <w:adjustRightInd w:val="0"/>
              <w:spacing w:before="200"/>
              <w:outlineLvl w:val="4"/>
              <w:rPr>
                <w:ins w:id="4653" w:author="Borja Gonzalez" w:date="2017-09-28T19:16:00Z"/>
                <w:rFonts w:ascii="Monaco" w:hAnsi="Monaco" w:cs="Monaco"/>
                <w:sz w:val="20"/>
                <w:szCs w:val="20"/>
                <w:lang w:val="en-US"/>
                <w:rPrChange w:id="4654" w:author="Borja Gonzalez" w:date="2017-09-28T19:16:00Z">
                  <w:rPr>
                    <w:ins w:id="4655" w:author="Borja Gonzalez" w:date="2017-09-28T19:16:00Z"/>
                    <w:rFonts w:ascii="Monaco" w:eastAsiaTheme="majorEastAsia" w:hAnsi="Monaco" w:cs="Monaco"/>
                    <w:color w:val="243F60" w:themeColor="accent1" w:themeShade="7F"/>
                    <w:sz w:val="32"/>
                    <w:szCs w:val="32"/>
                    <w:lang w:val="en-US"/>
                  </w:rPr>
                </w:rPrChange>
              </w:rPr>
            </w:pPr>
            <w:ins w:id="4656" w:author="Borja Gonzalez" w:date="2017-09-28T19:16:00Z">
              <w:r w:rsidRPr="00A47B4C">
                <w:rPr>
                  <w:rFonts w:ascii="Monaco" w:hAnsi="Monaco" w:cs="Monaco"/>
                  <w:sz w:val="20"/>
                  <w:szCs w:val="20"/>
                  <w:lang w:val="en-US"/>
                  <w:rPrChange w:id="4657" w:author="Borja Gonzalez" w:date="2017-09-28T19:16:00Z">
                    <w:rPr>
                      <w:rFonts w:ascii="Monaco" w:hAnsi="Monaco" w:cs="Monaco"/>
                      <w:sz w:val="32"/>
                      <w:szCs w:val="32"/>
                      <w:lang w:val="en-US"/>
                    </w:rPr>
                  </w:rPrChange>
                </w:rPr>
                <w:t xml:space="preserve">    </w:t>
              </w:r>
              <w:r w:rsidRPr="00A47B4C">
                <w:rPr>
                  <w:rFonts w:ascii="Monaco" w:hAnsi="Monaco" w:cs="Monaco"/>
                  <w:b/>
                  <w:bCs/>
                  <w:color w:val="204A87"/>
                  <w:sz w:val="20"/>
                  <w:szCs w:val="20"/>
                  <w:lang w:val="en-US"/>
                  <w:rPrChange w:id="4658" w:author="Borja Gonzalez" w:date="2017-09-28T19:16:00Z">
                    <w:rPr>
                      <w:rFonts w:ascii="Monaco" w:hAnsi="Monaco" w:cs="Monaco"/>
                      <w:b/>
                      <w:bCs/>
                      <w:color w:val="204A87"/>
                      <w:sz w:val="32"/>
                      <w:szCs w:val="32"/>
                      <w:lang w:val="en-US"/>
                    </w:rPr>
                  </w:rPrChange>
                </w:rPr>
                <w:t>var</w:t>
              </w:r>
              <w:r w:rsidRPr="00A47B4C">
                <w:rPr>
                  <w:rFonts w:ascii="Monaco" w:hAnsi="Monaco" w:cs="Monaco"/>
                  <w:sz w:val="20"/>
                  <w:szCs w:val="20"/>
                  <w:lang w:val="en-US"/>
                  <w:rPrChange w:id="4659" w:author="Borja Gonzalez" w:date="2017-09-28T19:16:00Z">
                    <w:rPr>
                      <w:rFonts w:ascii="Monaco" w:hAnsi="Monaco" w:cs="Monaco"/>
                      <w:sz w:val="32"/>
                      <w:szCs w:val="32"/>
                      <w:lang w:val="en-US"/>
                    </w:rPr>
                  </w:rPrChange>
                </w:rPr>
                <w:t xml:space="preserve"> </w:t>
              </w:r>
              <w:r w:rsidRPr="00A47B4C">
                <w:rPr>
                  <w:rFonts w:ascii="Monaco" w:hAnsi="Monaco" w:cs="Monaco"/>
                  <w:color w:val="000000"/>
                  <w:sz w:val="20"/>
                  <w:szCs w:val="20"/>
                  <w:lang w:val="en-US"/>
                  <w:rPrChange w:id="4660" w:author="Borja Gonzalez" w:date="2017-09-28T19:16:00Z">
                    <w:rPr>
                      <w:rFonts w:ascii="Monaco" w:hAnsi="Monaco" w:cs="Monaco"/>
                      <w:color w:val="000000"/>
                      <w:sz w:val="32"/>
                      <w:szCs w:val="32"/>
                      <w:lang w:val="en-US"/>
                    </w:rPr>
                  </w:rPrChange>
                </w:rPr>
                <w:t>db</w:t>
              </w:r>
              <w:r w:rsidRPr="00A47B4C">
                <w:rPr>
                  <w:rFonts w:ascii="Monaco" w:hAnsi="Monaco" w:cs="Monaco"/>
                  <w:sz w:val="20"/>
                  <w:szCs w:val="20"/>
                  <w:lang w:val="en-US"/>
                  <w:rPrChange w:id="4661" w:author="Borja Gonzalez" w:date="2017-09-28T19:16:00Z">
                    <w:rPr>
                      <w:rFonts w:ascii="Monaco" w:hAnsi="Monaco" w:cs="Monaco"/>
                      <w:sz w:val="32"/>
                      <w:szCs w:val="32"/>
                      <w:lang w:val="en-US"/>
                    </w:rPr>
                  </w:rPrChange>
                </w:rPr>
                <w:t xml:space="preserve"> </w:t>
              </w:r>
              <w:r w:rsidRPr="00A47B4C">
                <w:rPr>
                  <w:rFonts w:ascii="Monaco" w:hAnsi="Monaco" w:cs="Monaco"/>
                  <w:b/>
                  <w:bCs/>
                  <w:color w:val="CE5C00"/>
                  <w:sz w:val="20"/>
                  <w:szCs w:val="20"/>
                  <w:lang w:val="en-US"/>
                  <w:rPrChange w:id="4662" w:author="Borja Gonzalez" w:date="2017-09-28T19:16:00Z">
                    <w:rPr>
                      <w:rFonts w:ascii="Monaco" w:hAnsi="Monaco" w:cs="Monaco"/>
                      <w:b/>
                      <w:bCs/>
                      <w:color w:val="CE5C00"/>
                      <w:sz w:val="32"/>
                      <w:szCs w:val="32"/>
                      <w:lang w:val="en-US"/>
                    </w:rPr>
                  </w:rPrChange>
                </w:rPr>
                <w:t>=</w:t>
              </w:r>
              <w:r w:rsidRPr="00A47B4C">
                <w:rPr>
                  <w:rFonts w:ascii="Monaco" w:hAnsi="Monaco" w:cs="Monaco"/>
                  <w:sz w:val="20"/>
                  <w:szCs w:val="20"/>
                  <w:lang w:val="en-US"/>
                  <w:rPrChange w:id="4663" w:author="Borja Gonzalez" w:date="2017-09-28T19:16:00Z">
                    <w:rPr>
                      <w:rFonts w:ascii="Monaco" w:hAnsi="Monaco" w:cs="Monaco"/>
                      <w:sz w:val="32"/>
                      <w:szCs w:val="32"/>
                      <w:lang w:val="en-US"/>
                    </w:rPr>
                  </w:rPrChange>
                </w:rPr>
                <w:t xml:space="preserve"> </w:t>
              </w:r>
              <w:r w:rsidRPr="00A47B4C">
                <w:rPr>
                  <w:rFonts w:ascii="Monaco" w:hAnsi="Monaco" w:cs="Monaco"/>
                  <w:b/>
                  <w:bCs/>
                  <w:color w:val="204A87"/>
                  <w:sz w:val="20"/>
                  <w:szCs w:val="20"/>
                  <w:lang w:val="en-US"/>
                  <w:rPrChange w:id="4664" w:author="Borja Gonzalez" w:date="2017-09-28T19:16:00Z">
                    <w:rPr>
                      <w:rFonts w:ascii="Monaco" w:hAnsi="Monaco" w:cs="Monaco"/>
                      <w:b/>
                      <w:bCs/>
                      <w:color w:val="204A87"/>
                      <w:sz w:val="32"/>
                      <w:szCs w:val="32"/>
                      <w:lang w:val="en-US"/>
                    </w:rPr>
                  </w:rPrChange>
                </w:rPr>
                <w:t>new</w:t>
              </w:r>
              <w:r w:rsidRPr="00A47B4C">
                <w:rPr>
                  <w:rFonts w:ascii="Monaco" w:hAnsi="Monaco" w:cs="Monaco"/>
                  <w:sz w:val="20"/>
                  <w:szCs w:val="20"/>
                  <w:lang w:val="en-US"/>
                  <w:rPrChange w:id="4665" w:author="Borja Gonzalez" w:date="2017-09-28T19:16:00Z">
                    <w:rPr>
                      <w:rFonts w:ascii="Monaco" w:hAnsi="Monaco" w:cs="Monaco"/>
                      <w:sz w:val="32"/>
                      <w:szCs w:val="32"/>
                      <w:lang w:val="en-US"/>
                    </w:rPr>
                  </w:rPrChange>
                </w:rPr>
                <w:t xml:space="preserve"> </w:t>
              </w:r>
              <w:r w:rsidRPr="00A47B4C">
                <w:rPr>
                  <w:rFonts w:ascii="Monaco" w:hAnsi="Monaco" w:cs="Monaco"/>
                  <w:color w:val="000000"/>
                  <w:sz w:val="20"/>
                  <w:szCs w:val="20"/>
                  <w:lang w:val="en-US"/>
                  <w:rPrChange w:id="4666" w:author="Borja Gonzalez" w:date="2017-09-28T19:16:00Z">
                    <w:rPr>
                      <w:rFonts w:ascii="Monaco" w:hAnsi="Monaco" w:cs="Monaco"/>
                      <w:color w:val="000000"/>
                      <w:sz w:val="32"/>
                      <w:szCs w:val="32"/>
                      <w:lang w:val="en-US"/>
                    </w:rPr>
                  </w:rPrChange>
                </w:rPr>
                <w:t>SQL</w:t>
              </w:r>
              <w:r w:rsidRPr="00A47B4C">
                <w:rPr>
                  <w:rFonts w:ascii="Monaco" w:hAnsi="Monaco" w:cs="Monaco"/>
                  <w:b/>
                  <w:bCs/>
                  <w:color w:val="000000"/>
                  <w:sz w:val="20"/>
                  <w:szCs w:val="20"/>
                  <w:lang w:val="en-US"/>
                  <w:rPrChange w:id="4667" w:author="Borja Gonzalez" w:date="2017-09-28T19:16: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4668" w:author="Borja Gonzalez" w:date="2017-09-28T19:16:00Z">
                    <w:rPr>
                      <w:rFonts w:ascii="Monaco" w:hAnsi="Monaco" w:cs="Monaco"/>
                      <w:color w:val="000000"/>
                      <w:sz w:val="32"/>
                      <w:szCs w:val="32"/>
                      <w:lang w:val="en-US"/>
                    </w:rPr>
                  </w:rPrChange>
                </w:rPr>
                <w:t>Database</w:t>
              </w:r>
              <w:r w:rsidRPr="00A47B4C">
                <w:rPr>
                  <w:rFonts w:ascii="Monaco" w:hAnsi="Monaco" w:cs="Monaco"/>
                  <w:b/>
                  <w:bCs/>
                  <w:color w:val="000000"/>
                  <w:sz w:val="20"/>
                  <w:szCs w:val="20"/>
                  <w:lang w:val="en-US"/>
                  <w:rPrChange w:id="4669" w:author="Borja Gonzalez" w:date="2017-09-28T19:16: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4670" w:author="Borja Gonzalez" w:date="2017-09-28T19:16:00Z">
                    <w:rPr>
                      <w:rFonts w:ascii="Monaco" w:hAnsi="Monaco" w:cs="Monaco"/>
                      <w:color w:val="000000"/>
                      <w:sz w:val="32"/>
                      <w:szCs w:val="32"/>
                      <w:lang w:val="en-US"/>
                    </w:rPr>
                  </w:rPrChange>
                </w:rPr>
                <w:t>filebuffer</w:t>
              </w:r>
              <w:r w:rsidRPr="00A47B4C">
                <w:rPr>
                  <w:rFonts w:ascii="Monaco" w:hAnsi="Monaco" w:cs="Monaco"/>
                  <w:b/>
                  <w:bCs/>
                  <w:color w:val="000000"/>
                  <w:sz w:val="20"/>
                  <w:szCs w:val="20"/>
                  <w:lang w:val="en-US"/>
                  <w:rPrChange w:id="4671" w:author="Borja Gonzalez" w:date="2017-09-28T19:16:00Z">
                    <w:rPr>
                      <w:rFonts w:ascii="Monaco" w:hAnsi="Monaco" w:cs="Monaco"/>
                      <w:b/>
                      <w:bCs/>
                      <w:color w:val="000000"/>
                      <w:sz w:val="32"/>
                      <w:szCs w:val="32"/>
                      <w:lang w:val="en-US"/>
                    </w:rPr>
                  </w:rPrChange>
                </w:rPr>
                <w:t>);</w:t>
              </w:r>
            </w:ins>
          </w:p>
          <w:p w14:paraId="5F285919" w14:textId="77777777" w:rsidR="00A47B4C" w:rsidRPr="00A47B4C" w:rsidRDefault="00A47B4C" w:rsidP="00A47B4C">
            <w:pPr>
              <w:keepNext/>
              <w:keepLines/>
              <w:widowControl w:val="0"/>
              <w:autoSpaceDE w:val="0"/>
              <w:autoSpaceDN w:val="0"/>
              <w:adjustRightInd w:val="0"/>
              <w:spacing w:before="200"/>
              <w:outlineLvl w:val="4"/>
              <w:rPr>
                <w:ins w:id="4672" w:author="Borja Gonzalez" w:date="2017-09-28T19:16:00Z"/>
                <w:rFonts w:ascii="Monaco" w:hAnsi="Monaco" w:cs="Monaco"/>
                <w:sz w:val="20"/>
                <w:szCs w:val="20"/>
                <w:lang w:val="en-US"/>
                <w:rPrChange w:id="4673" w:author="Borja Gonzalez" w:date="2017-09-28T19:16:00Z">
                  <w:rPr>
                    <w:ins w:id="4674" w:author="Borja Gonzalez" w:date="2017-09-28T19:16:00Z"/>
                    <w:rFonts w:ascii="Monaco" w:eastAsiaTheme="majorEastAsia" w:hAnsi="Monaco" w:cs="Monaco"/>
                    <w:color w:val="243F60" w:themeColor="accent1" w:themeShade="7F"/>
                    <w:sz w:val="32"/>
                    <w:szCs w:val="32"/>
                    <w:lang w:val="en-US"/>
                  </w:rPr>
                </w:rPrChange>
              </w:rPr>
            </w:pPr>
            <w:ins w:id="4675" w:author="Borja Gonzalez" w:date="2017-09-28T19:16:00Z">
              <w:r w:rsidRPr="00A47B4C">
                <w:rPr>
                  <w:rFonts w:ascii="Monaco" w:hAnsi="Monaco" w:cs="Monaco"/>
                  <w:sz w:val="20"/>
                  <w:szCs w:val="20"/>
                  <w:lang w:val="en-US"/>
                  <w:rPrChange w:id="4676" w:author="Borja Gonzalez" w:date="2017-09-28T19:16:00Z">
                    <w:rPr>
                      <w:rFonts w:ascii="Monaco" w:hAnsi="Monaco" w:cs="Monaco"/>
                      <w:sz w:val="32"/>
                      <w:szCs w:val="32"/>
                      <w:lang w:val="en-US"/>
                    </w:rPr>
                  </w:rPrChange>
                </w:rPr>
                <w:t xml:space="preserve">    </w:t>
              </w:r>
              <w:r w:rsidRPr="00A47B4C">
                <w:rPr>
                  <w:rFonts w:ascii="Monaco" w:hAnsi="Monaco" w:cs="Monaco"/>
                  <w:color w:val="000000"/>
                  <w:sz w:val="20"/>
                  <w:szCs w:val="20"/>
                  <w:lang w:val="en-US"/>
                  <w:rPrChange w:id="4677" w:author="Borja Gonzalez" w:date="2017-09-28T19:16:00Z">
                    <w:rPr>
                      <w:rFonts w:ascii="Monaco" w:hAnsi="Monaco" w:cs="Monaco"/>
                      <w:color w:val="000000"/>
                      <w:sz w:val="32"/>
                      <w:szCs w:val="32"/>
                      <w:lang w:val="en-US"/>
                    </w:rPr>
                  </w:rPrChange>
                </w:rPr>
                <w:t>console</w:t>
              </w:r>
              <w:r w:rsidRPr="00A47B4C">
                <w:rPr>
                  <w:rFonts w:ascii="Monaco" w:hAnsi="Monaco" w:cs="Monaco"/>
                  <w:b/>
                  <w:bCs/>
                  <w:color w:val="000000"/>
                  <w:sz w:val="20"/>
                  <w:szCs w:val="20"/>
                  <w:lang w:val="en-US"/>
                  <w:rPrChange w:id="4678" w:author="Borja Gonzalez" w:date="2017-09-28T19:16: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4679" w:author="Borja Gonzalez" w:date="2017-09-28T19:16:00Z">
                    <w:rPr>
                      <w:rFonts w:ascii="Monaco" w:hAnsi="Monaco" w:cs="Monaco"/>
                      <w:color w:val="000000"/>
                      <w:sz w:val="32"/>
                      <w:szCs w:val="32"/>
                      <w:lang w:val="en-US"/>
                    </w:rPr>
                  </w:rPrChange>
                </w:rPr>
                <w:t>log</w:t>
              </w:r>
              <w:r w:rsidRPr="00A47B4C">
                <w:rPr>
                  <w:rFonts w:ascii="Monaco" w:hAnsi="Monaco" w:cs="Monaco"/>
                  <w:b/>
                  <w:bCs/>
                  <w:color w:val="000000"/>
                  <w:sz w:val="20"/>
                  <w:szCs w:val="20"/>
                  <w:lang w:val="en-US"/>
                  <w:rPrChange w:id="4680" w:author="Borja Gonzalez" w:date="2017-09-28T19:16: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4681" w:author="Borja Gonzalez" w:date="2017-09-28T19:16:00Z">
                    <w:rPr>
                      <w:rFonts w:ascii="Monaco" w:hAnsi="Monaco" w:cs="Monaco"/>
                      <w:color w:val="000000"/>
                      <w:sz w:val="32"/>
                      <w:szCs w:val="32"/>
                      <w:lang w:val="en-US"/>
                    </w:rPr>
                  </w:rPrChange>
                </w:rPr>
                <w:t>timestamp</w:t>
              </w:r>
              <w:r w:rsidRPr="00A47B4C">
                <w:rPr>
                  <w:rFonts w:ascii="Monaco" w:hAnsi="Monaco" w:cs="Monaco"/>
                  <w:b/>
                  <w:bCs/>
                  <w:color w:val="000000"/>
                  <w:sz w:val="20"/>
                  <w:szCs w:val="20"/>
                  <w:lang w:val="en-US"/>
                  <w:rPrChange w:id="4682" w:author="Borja Gonzalez" w:date="2017-09-28T19:16:00Z">
                    <w:rPr>
                      <w:rFonts w:ascii="Monaco" w:hAnsi="Monaco" w:cs="Monaco"/>
                      <w:b/>
                      <w:bCs/>
                      <w:color w:val="000000"/>
                      <w:sz w:val="32"/>
                      <w:szCs w:val="32"/>
                      <w:lang w:val="en-US"/>
                    </w:rPr>
                  </w:rPrChange>
                </w:rPr>
                <w:t>(</w:t>
              </w:r>
              <w:r w:rsidRPr="00A47B4C">
                <w:rPr>
                  <w:rFonts w:ascii="Monaco" w:hAnsi="Monaco" w:cs="Monaco"/>
                  <w:color w:val="4E9A06"/>
                  <w:sz w:val="20"/>
                  <w:szCs w:val="20"/>
                  <w:lang w:val="en-US"/>
                  <w:rPrChange w:id="4683" w:author="Borja Gonzalez" w:date="2017-09-28T19:16:00Z">
                    <w:rPr>
                      <w:rFonts w:ascii="Monaco" w:hAnsi="Monaco" w:cs="Monaco"/>
                      <w:color w:val="4E9A06"/>
                      <w:sz w:val="32"/>
                      <w:szCs w:val="32"/>
                      <w:lang w:val="en-US"/>
                    </w:rPr>
                  </w:rPrChange>
                </w:rPr>
                <w:t>'hh:mm:ss:iii'</w:t>
              </w:r>
              <w:r w:rsidRPr="00A47B4C">
                <w:rPr>
                  <w:rFonts w:ascii="Monaco" w:hAnsi="Monaco" w:cs="Monaco"/>
                  <w:b/>
                  <w:bCs/>
                  <w:color w:val="000000"/>
                  <w:sz w:val="20"/>
                  <w:szCs w:val="20"/>
                  <w:lang w:val="en-US"/>
                  <w:rPrChange w:id="4684" w:author="Borja Gonzalez" w:date="2017-09-28T19:16:00Z">
                    <w:rPr>
                      <w:rFonts w:ascii="Monaco" w:hAnsi="Monaco" w:cs="Monaco"/>
                      <w:b/>
                      <w:bCs/>
                      <w:color w:val="000000"/>
                      <w:sz w:val="32"/>
                      <w:szCs w:val="32"/>
                      <w:lang w:val="en-US"/>
                    </w:rPr>
                  </w:rPrChange>
                </w:rPr>
                <w:t>)</w:t>
              </w:r>
              <w:r w:rsidRPr="00A47B4C">
                <w:rPr>
                  <w:rFonts w:ascii="Monaco" w:hAnsi="Monaco" w:cs="Monaco"/>
                  <w:b/>
                  <w:bCs/>
                  <w:color w:val="CE5C00"/>
                  <w:sz w:val="20"/>
                  <w:szCs w:val="20"/>
                  <w:lang w:val="en-US"/>
                  <w:rPrChange w:id="4685" w:author="Borja Gonzalez" w:date="2017-09-28T19:16:00Z">
                    <w:rPr>
                      <w:rFonts w:ascii="Monaco" w:hAnsi="Monaco" w:cs="Monaco"/>
                      <w:b/>
                      <w:bCs/>
                      <w:color w:val="CE5C00"/>
                      <w:sz w:val="32"/>
                      <w:szCs w:val="32"/>
                      <w:lang w:val="en-US"/>
                    </w:rPr>
                  </w:rPrChange>
                </w:rPr>
                <w:t>+</w:t>
              </w:r>
              <w:r w:rsidRPr="00A47B4C">
                <w:rPr>
                  <w:rFonts w:ascii="Monaco" w:hAnsi="Monaco" w:cs="Monaco"/>
                  <w:color w:val="4E9A06"/>
                  <w:sz w:val="20"/>
                  <w:szCs w:val="20"/>
                  <w:lang w:val="en-US"/>
                  <w:rPrChange w:id="4686" w:author="Borja Gonzalez" w:date="2017-09-28T19:16:00Z">
                    <w:rPr>
                      <w:rFonts w:ascii="Monaco" w:hAnsi="Monaco" w:cs="Monaco"/>
                      <w:color w:val="4E9A06"/>
                      <w:sz w:val="32"/>
                      <w:szCs w:val="32"/>
                      <w:lang w:val="en-US"/>
                    </w:rPr>
                  </w:rPrChange>
                </w:rPr>
                <w:t>" Base de datos abierta"</w:t>
              </w:r>
              <w:r w:rsidRPr="00A47B4C">
                <w:rPr>
                  <w:rFonts w:ascii="Monaco" w:hAnsi="Monaco" w:cs="Monaco"/>
                  <w:b/>
                  <w:bCs/>
                  <w:color w:val="000000"/>
                  <w:sz w:val="20"/>
                  <w:szCs w:val="20"/>
                  <w:lang w:val="en-US"/>
                  <w:rPrChange w:id="4687" w:author="Borja Gonzalez" w:date="2017-09-28T19:16:00Z">
                    <w:rPr>
                      <w:rFonts w:ascii="Monaco" w:hAnsi="Monaco" w:cs="Monaco"/>
                      <w:b/>
                      <w:bCs/>
                      <w:color w:val="000000"/>
                      <w:sz w:val="32"/>
                      <w:szCs w:val="32"/>
                      <w:lang w:val="en-US"/>
                    </w:rPr>
                  </w:rPrChange>
                </w:rPr>
                <w:t>);</w:t>
              </w:r>
            </w:ins>
          </w:p>
          <w:p w14:paraId="29EF0620" w14:textId="77777777" w:rsidR="00A47B4C" w:rsidRPr="00A47B4C" w:rsidRDefault="00A47B4C" w:rsidP="00A47B4C">
            <w:pPr>
              <w:keepNext/>
              <w:keepLines/>
              <w:widowControl w:val="0"/>
              <w:autoSpaceDE w:val="0"/>
              <w:autoSpaceDN w:val="0"/>
              <w:adjustRightInd w:val="0"/>
              <w:spacing w:before="200"/>
              <w:outlineLvl w:val="4"/>
              <w:rPr>
                <w:ins w:id="4688" w:author="Borja Gonzalez" w:date="2017-09-28T19:16:00Z"/>
                <w:rFonts w:ascii="Monaco" w:hAnsi="Monaco" w:cs="Monaco"/>
                <w:sz w:val="20"/>
                <w:szCs w:val="20"/>
                <w:lang w:val="en-US"/>
                <w:rPrChange w:id="4689" w:author="Borja Gonzalez" w:date="2017-09-28T19:16:00Z">
                  <w:rPr>
                    <w:ins w:id="4690" w:author="Borja Gonzalez" w:date="2017-09-28T19:16:00Z"/>
                    <w:rFonts w:ascii="Monaco" w:eastAsiaTheme="majorEastAsia" w:hAnsi="Monaco" w:cs="Monaco"/>
                    <w:color w:val="243F60" w:themeColor="accent1" w:themeShade="7F"/>
                    <w:sz w:val="32"/>
                    <w:szCs w:val="32"/>
                    <w:lang w:val="en-US"/>
                  </w:rPr>
                </w:rPrChange>
              </w:rPr>
            </w:pPr>
            <w:ins w:id="4691" w:author="Borja Gonzalez" w:date="2017-09-28T19:16:00Z">
              <w:r w:rsidRPr="00A47B4C">
                <w:rPr>
                  <w:rFonts w:ascii="Monaco" w:hAnsi="Monaco" w:cs="Monaco"/>
                  <w:sz w:val="20"/>
                  <w:szCs w:val="20"/>
                  <w:lang w:val="en-US"/>
                  <w:rPrChange w:id="4692" w:author="Borja Gonzalez" w:date="2017-09-28T19:16:00Z">
                    <w:rPr>
                      <w:rFonts w:ascii="Monaco" w:hAnsi="Monaco" w:cs="Monaco"/>
                      <w:sz w:val="32"/>
                      <w:szCs w:val="32"/>
                      <w:lang w:val="en-US"/>
                    </w:rPr>
                  </w:rPrChange>
                </w:rPr>
                <w:t xml:space="preserve">    </w:t>
              </w:r>
              <w:r w:rsidRPr="00A47B4C">
                <w:rPr>
                  <w:rFonts w:ascii="Monaco" w:hAnsi="Monaco" w:cs="Monaco"/>
                  <w:color w:val="000000"/>
                  <w:sz w:val="20"/>
                  <w:szCs w:val="20"/>
                  <w:lang w:val="en-US"/>
                  <w:rPrChange w:id="4693" w:author="Borja Gonzalez" w:date="2017-09-28T19:16:00Z">
                    <w:rPr>
                      <w:rFonts w:ascii="Monaco" w:hAnsi="Monaco" w:cs="Monaco"/>
                      <w:color w:val="000000"/>
                      <w:sz w:val="32"/>
                      <w:szCs w:val="32"/>
                      <w:lang w:val="en-US"/>
                    </w:rPr>
                  </w:rPrChange>
                </w:rPr>
                <w:t>db</w:t>
              </w:r>
              <w:r w:rsidRPr="00A47B4C">
                <w:rPr>
                  <w:rFonts w:ascii="Monaco" w:hAnsi="Monaco" w:cs="Monaco"/>
                  <w:b/>
                  <w:bCs/>
                  <w:color w:val="000000"/>
                  <w:sz w:val="20"/>
                  <w:szCs w:val="20"/>
                  <w:lang w:val="en-US"/>
                  <w:rPrChange w:id="4694" w:author="Borja Gonzalez" w:date="2017-09-28T19:16: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4695" w:author="Borja Gonzalez" w:date="2017-09-28T19:16:00Z">
                    <w:rPr>
                      <w:rFonts w:ascii="Monaco" w:hAnsi="Monaco" w:cs="Monaco"/>
                      <w:color w:val="000000"/>
                      <w:sz w:val="32"/>
                      <w:szCs w:val="32"/>
                      <w:lang w:val="en-US"/>
                    </w:rPr>
                  </w:rPrChange>
                </w:rPr>
                <w:t>run</w:t>
              </w:r>
              <w:r w:rsidRPr="00A47B4C">
                <w:rPr>
                  <w:rFonts w:ascii="Monaco" w:hAnsi="Monaco" w:cs="Monaco"/>
                  <w:b/>
                  <w:bCs/>
                  <w:color w:val="000000"/>
                  <w:sz w:val="20"/>
                  <w:szCs w:val="20"/>
                  <w:lang w:val="en-US"/>
                  <w:rPrChange w:id="4696" w:author="Borja Gonzalez" w:date="2017-09-28T19:16:00Z">
                    <w:rPr>
                      <w:rFonts w:ascii="Monaco" w:hAnsi="Monaco" w:cs="Monaco"/>
                      <w:b/>
                      <w:bCs/>
                      <w:color w:val="000000"/>
                      <w:sz w:val="32"/>
                      <w:szCs w:val="32"/>
                      <w:lang w:val="en-US"/>
                    </w:rPr>
                  </w:rPrChange>
                </w:rPr>
                <w:t>(</w:t>
              </w:r>
              <w:r w:rsidRPr="00A47B4C">
                <w:rPr>
                  <w:rFonts w:ascii="Monaco" w:hAnsi="Monaco" w:cs="Monaco"/>
                  <w:color w:val="4E9A06"/>
                  <w:sz w:val="20"/>
                  <w:szCs w:val="20"/>
                  <w:lang w:val="en-US"/>
                  <w:rPrChange w:id="4697" w:author="Borja Gonzalez" w:date="2017-09-28T19:16:00Z">
                    <w:rPr>
                      <w:rFonts w:ascii="Monaco" w:hAnsi="Monaco" w:cs="Monaco"/>
                      <w:color w:val="4E9A06"/>
                      <w:sz w:val="32"/>
                      <w:szCs w:val="32"/>
                      <w:lang w:val="en-US"/>
                    </w:rPr>
                  </w:rPrChange>
                </w:rPr>
                <w:t>"INSERT INTO datos_pacientes VALUES (:id_datos, :Time_ms, :Coronal, :Sagital, :Transversal, :N_Paciente, :Fecha, :max_c, :min_c, :max_s, :min_s, :max_t, :min_t)"</w:t>
              </w:r>
              <w:r w:rsidRPr="00A47B4C">
                <w:rPr>
                  <w:rFonts w:ascii="Monaco" w:hAnsi="Monaco" w:cs="Monaco"/>
                  <w:b/>
                  <w:bCs/>
                  <w:color w:val="000000"/>
                  <w:sz w:val="20"/>
                  <w:szCs w:val="20"/>
                  <w:lang w:val="en-US"/>
                  <w:rPrChange w:id="4698" w:author="Borja Gonzalez" w:date="2017-09-28T19:16:00Z">
                    <w:rPr>
                      <w:rFonts w:ascii="Monaco" w:hAnsi="Monaco" w:cs="Monaco"/>
                      <w:b/>
                      <w:bCs/>
                      <w:color w:val="000000"/>
                      <w:sz w:val="32"/>
                      <w:szCs w:val="32"/>
                      <w:lang w:val="en-US"/>
                    </w:rPr>
                  </w:rPrChange>
                </w:rPr>
                <w:t>,</w:t>
              </w:r>
              <w:r w:rsidRPr="00A47B4C">
                <w:rPr>
                  <w:rFonts w:ascii="Monaco" w:hAnsi="Monaco" w:cs="Monaco"/>
                  <w:sz w:val="20"/>
                  <w:szCs w:val="20"/>
                  <w:lang w:val="en-US"/>
                  <w:rPrChange w:id="4699" w:author="Borja Gonzalez" w:date="2017-09-28T19:16:00Z">
                    <w:rPr>
                      <w:rFonts w:ascii="Monaco" w:hAnsi="Monaco" w:cs="Monaco"/>
                      <w:sz w:val="32"/>
                      <w:szCs w:val="32"/>
                      <w:lang w:val="en-US"/>
                    </w:rPr>
                  </w:rPrChange>
                </w:rPr>
                <w:t xml:space="preserve"> </w:t>
              </w:r>
              <w:r w:rsidRPr="00A47B4C">
                <w:rPr>
                  <w:rFonts w:ascii="Monaco" w:hAnsi="Monaco" w:cs="Monaco"/>
                  <w:b/>
                  <w:bCs/>
                  <w:color w:val="000000"/>
                  <w:sz w:val="20"/>
                  <w:szCs w:val="20"/>
                  <w:lang w:val="en-US"/>
                  <w:rPrChange w:id="4700" w:author="Borja Gonzalez" w:date="2017-09-28T19:16:00Z">
                    <w:rPr>
                      <w:rFonts w:ascii="Monaco" w:hAnsi="Monaco" w:cs="Monaco"/>
                      <w:b/>
                      <w:bCs/>
                      <w:color w:val="000000"/>
                      <w:sz w:val="32"/>
                      <w:szCs w:val="32"/>
                      <w:lang w:val="en-US"/>
                    </w:rPr>
                  </w:rPrChange>
                </w:rPr>
                <w:t>{</w:t>
              </w:r>
              <w:r w:rsidRPr="00A47B4C">
                <w:rPr>
                  <w:rFonts w:ascii="Monaco" w:hAnsi="Monaco" w:cs="Monaco"/>
                  <w:color w:val="4E9A06"/>
                  <w:sz w:val="20"/>
                  <w:szCs w:val="20"/>
                  <w:lang w:val="en-US"/>
                  <w:rPrChange w:id="4701" w:author="Borja Gonzalez" w:date="2017-09-28T19:16:00Z">
                    <w:rPr>
                      <w:rFonts w:ascii="Monaco" w:hAnsi="Monaco" w:cs="Monaco"/>
                      <w:color w:val="4E9A06"/>
                      <w:sz w:val="32"/>
                      <w:szCs w:val="32"/>
                      <w:lang w:val="en-US"/>
                    </w:rPr>
                  </w:rPrChange>
                </w:rPr>
                <w:t>':Time_ms'</w:t>
              </w:r>
              <w:r w:rsidRPr="00A47B4C">
                <w:rPr>
                  <w:rFonts w:ascii="Monaco" w:hAnsi="Monaco" w:cs="Monaco"/>
                  <w:b/>
                  <w:bCs/>
                  <w:color w:val="CE5C00"/>
                  <w:sz w:val="20"/>
                  <w:szCs w:val="20"/>
                  <w:lang w:val="en-US"/>
                  <w:rPrChange w:id="4702" w:author="Borja Gonzalez" w:date="2017-09-28T19:16:00Z">
                    <w:rPr>
                      <w:rFonts w:ascii="Monaco" w:hAnsi="Monaco" w:cs="Monaco"/>
                      <w:b/>
                      <w:bCs/>
                      <w:color w:val="CE5C00"/>
                      <w:sz w:val="32"/>
                      <w:szCs w:val="32"/>
                      <w:lang w:val="en-US"/>
                    </w:rPr>
                  </w:rPrChange>
                </w:rPr>
                <w:t>:</w:t>
              </w:r>
              <w:r w:rsidRPr="00A47B4C">
                <w:rPr>
                  <w:rFonts w:ascii="Monaco" w:hAnsi="Monaco" w:cs="Monaco"/>
                  <w:color w:val="000000"/>
                  <w:sz w:val="20"/>
                  <w:szCs w:val="20"/>
                  <w:lang w:val="en-US"/>
                  <w:rPrChange w:id="4703" w:author="Borja Gonzalez" w:date="2017-09-28T19:16:00Z">
                    <w:rPr>
                      <w:rFonts w:ascii="Monaco" w:hAnsi="Monaco" w:cs="Monaco"/>
                      <w:color w:val="000000"/>
                      <w:sz w:val="32"/>
                      <w:szCs w:val="32"/>
                      <w:lang w:val="en-US"/>
                    </w:rPr>
                  </w:rPrChange>
                </w:rPr>
                <w:t>datos</w:t>
              </w:r>
              <w:r w:rsidRPr="00A47B4C">
                <w:rPr>
                  <w:rFonts w:ascii="Monaco" w:hAnsi="Monaco" w:cs="Monaco"/>
                  <w:b/>
                  <w:bCs/>
                  <w:color w:val="000000"/>
                  <w:sz w:val="20"/>
                  <w:szCs w:val="20"/>
                  <w:lang w:val="en-US"/>
                  <w:rPrChange w:id="4704" w:author="Borja Gonzalez" w:date="2017-09-28T19:16: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4705" w:author="Borja Gonzalez" w:date="2017-09-28T19:16:00Z">
                    <w:rPr>
                      <w:rFonts w:ascii="Monaco" w:hAnsi="Monaco" w:cs="Monaco"/>
                      <w:color w:val="000000"/>
                      <w:sz w:val="32"/>
                      <w:szCs w:val="32"/>
                      <w:lang w:val="en-US"/>
                    </w:rPr>
                  </w:rPrChange>
                </w:rPr>
                <w:t>t1</w:t>
              </w:r>
              <w:r w:rsidRPr="00A47B4C">
                <w:rPr>
                  <w:rFonts w:ascii="Monaco" w:hAnsi="Monaco" w:cs="Monaco"/>
                  <w:b/>
                  <w:bCs/>
                  <w:color w:val="000000"/>
                  <w:sz w:val="20"/>
                  <w:szCs w:val="20"/>
                  <w:lang w:val="en-US"/>
                  <w:rPrChange w:id="4706" w:author="Borja Gonzalez" w:date="2017-09-28T19:16:00Z">
                    <w:rPr>
                      <w:rFonts w:ascii="Monaco" w:hAnsi="Monaco" w:cs="Monaco"/>
                      <w:b/>
                      <w:bCs/>
                      <w:color w:val="000000"/>
                      <w:sz w:val="32"/>
                      <w:szCs w:val="32"/>
                      <w:lang w:val="en-US"/>
                    </w:rPr>
                  </w:rPrChange>
                </w:rPr>
                <w:t>,</w:t>
              </w:r>
              <w:r w:rsidRPr="00A47B4C">
                <w:rPr>
                  <w:rFonts w:ascii="Monaco" w:hAnsi="Monaco" w:cs="Monaco"/>
                  <w:sz w:val="20"/>
                  <w:szCs w:val="20"/>
                  <w:lang w:val="en-US"/>
                  <w:rPrChange w:id="4707" w:author="Borja Gonzalez" w:date="2017-09-28T19:16:00Z">
                    <w:rPr>
                      <w:rFonts w:ascii="Monaco" w:hAnsi="Monaco" w:cs="Monaco"/>
                      <w:sz w:val="32"/>
                      <w:szCs w:val="32"/>
                      <w:lang w:val="en-US"/>
                    </w:rPr>
                  </w:rPrChange>
                </w:rPr>
                <w:t xml:space="preserve"> </w:t>
              </w:r>
              <w:r w:rsidRPr="00A47B4C">
                <w:rPr>
                  <w:rFonts w:ascii="Monaco" w:hAnsi="Monaco" w:cs="Monaco"/>
                  <w:color w:val="4E9A06"/>
                  <w:sz w:val="20"/>
                  <w:szCs w:val="20"/>
                  <w:lang w:val="en-US"/>
                  <w:rPrChange w:id="4708" w:author="Borja Gonzalez" w:date="2017-09-28T19:16:00Z">
                    <w:rPr>
                      <w:rFonts w:ascii="Monaco" w:hAnsi="Monaco" w:cs="Monaco"/>
                      <w:color w:val="4E9A06"/>
                      <w:sz w:val="32"/>
                      <w:szCs w:val="32"/>
                      <w:lang w:val="en-US"/>
                    </w:rPr>
                  </w:rPrChange>
                </w:rPr>
                <w:t>':Coronal'</w:t>
              </w:r>
              <w:r w:rsidRPr="00A47B4C">
                <w:rPr>
                  <w:rFonts w:ascii="Monaco" w:hAnsi="Monaco" w:cs="Monaco"/>
                  <w:b/>
                  <w:bCs/>
                  <w:color w:val="CE5C00"/>
                  <w:sz w:val="20"/>
                  <w:szCs w:val="20"/>
                  <w:lang w:val="en-US"/>
                  <w:rPrChange w:id="4709" w:author="Borja Gonzalez" w:date="2017-09-28T19:16:00Z">
                    <w:rPr>
                      <w:rFonts w:ascii="Monaco" w:hAnsi="Monaco" w:cs="Monaco"/>
                      <w:b/>
                      <w:bCs/>
                      <w:color w:val="CE5C00"/>
                      <w:sz w:val="32"/>
                      <w:szCs w:val="32"/>
                      <w:lang w:val="en-US"/>
                    </w:rPr>
                  </w:rPrChange>
                </w:rPr>
                <w:t>:</w:t>
              </w:r>
              <w:r w:rsidRPr="00A47B4C">
                <w:rPr>
                  <w:rFonts w:ascii="Monaco" w:hAnsi="Monaco" w:cs="Monaco"/>
                  <w:color w:val="000000"/>
                  <w:sz w:val="20"/>
                  <w:szCs w:val="20"/>
                  <w:lang w:val="en-US"/>
                  <w:rPrChange w:id="4710" w:author="Borja Gonzalez" w:date="2017-09-28T19:16:00Z">
                    <w:rPr>
                      <w:rFonts w:ascii="Monaco" w:hAnsi="Monaco" w:cs="Monaco"/>
                      <w:color w:val="000000"/>
                      <w:sz w:val="32"/>
                      <w:szCs w:val="32"/>
                      <w:lang w:val="en-US"/>
                    </w:rPr>
                  </w:rPrChange>
                </w:rPr>
                <w:t>datos</w:t>
              </w:r>
              <w:r w:rsidRPr="00A47B4C">
                <w:rPr>
                  <w:rFonts w:ascii="Monaco" w:hAnsi="Monaco" w:cs="Monaco"/>
                  <w:b/>
                  <w:bCs/>
                  <w:color w:val="000000"/>
                  <w:sz w:val="20"/>
                  <w:szCs w:val="20"/>
                  <w:lang w:val="en-US"/>
                  <w:rPrChange w:id="4711" w:author="Borja Gonzalez" w:date="2017-09-28T19:16: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4712" w:author="Borja Gonzalez" w:date="2017-09-28T19:16:00Z">
                    <w:rPr>
                      <w:rFonts w:ascii="Monaco" w:hAnsi="Monaco" w:cs="Monaco"/>
                      <w:color w:val="000000"/>
                      <w:sz w:val="32"/>
                      <w:szCs w:val="32"/>
                      <w:lang w:val="en-US"/>
                    </w:rPr>
                  </w:rPrChange>
                </w:rPr>
                <w:t>c1</w:t>
              </w:r>
              <w:r w:rsidRPr="00A47B4C">
                <w:rPr>
                  <w:rFonts w:ascii="Monaco" w:hAnsi="Monaco" w:cs="Monaco"/>
                  <w:b/>
                  <w:bCs/>
                  <w:color w:val="000000"/>
                  <w:sz w:val="20"/>
                  <w:szCs w:val="20"/>
                  <w:lang w:val="en-US"/>
                  <w:rPrChange w:id="4713" w:author="Borja Gonzalez" w:date="2017-09-28T19:16:00Z">
                    <w:rPr>
                      <w:rFonts w:ascii="Monaco" w:hAnsi="Monaco" w:cs="Monaco"/>
                      <w:b/>
                      <w:bCs/>
                      <w:color w:val="000000"/>
                      <w:sz w:val="32"/>
                      <w:szCs w:val="32"/>
                      <w:lang w:val="en-US"/>
                    </w:rPr>
                  </w:rPrChange>
                </w:rPr>
                <w:t>,</w:t>
              </w:r>
              <w:r w:rsidRPr="00A47B4C">
                <w:rPr>
                  <w:rFonts w:ascii="Monaco" w:hAnsi="Monaco" w:cs="Monaco"/>
                  <w:color w:val="4E9A06"/>
                  <w:sz w:val="20"/>
                  <w:szCs w:val="20"/>
                  <w:lang w:val="en-US"/>
                  <w:rPrChange w:id="4714" w:author="Borja Gonzalez" w:date="2017-09-28T19:16:00Z">
                    <w:rPr>
                      <w:rFonts w:ascii="Monaco" w:hAnsi="Monaco" w:cs="Monaco"/>
                      <w:color w:val="4E9A06"/>
                      <w:sz w:val="32"/>
                      <w:szCs w:val="32"/>
                      <w:lang w:val="en-US"/>
                    </w:rPr>
                  </w:rPrChange>
                </w:rPr>
                <w:t>':Sagital'</w:t>
              </w:r>
              <w:r w:rsidRPr="00A47B4C">
                <w:rPr>
                  <w:rFonts w:ascii="Monaco" w:hAnsi="Monaco" w:cs="Monaco"/>
                  <w:b/>
                  <w:bCs/>
                  <w:color w:val="CE5C00"/>
                  <w:sz w:val="20"/>
                  <w:szCs w:val="20"/>
                  <w:lang w:val="en-US"/>
                  <w:rPrChange w:id="4715" w:author="Borja Gonzalez" w:date="2017-09-28T19:16:00Z">
                    <w:rPr>
                      <w:rFonts w:ascii="Monaco" w:hAnsi="Monaco" w:cs="Monaco"/>
                      <w:b/>
                      <w:bCs/>
                      <w:color w:val="CE5C00"/>
                      <w:sz w:val="32"/>
                      <w:szCs w:val="32"/>
                      <w:lang w:val="en-US"/>
                    </w:rPr>
                  </w:rPrChange>
                </w:rPr>
                <w:t>:</w:t>
              </w:r>
              <w:r w:rsidRPr="00A47B4C">
                <w:rPr>
                  <w:rFonts w:ascii="Monaco" w:hAnsi="Monaco" w:cs="Monaco"/>
                  <w:color w:val="000000"/>
                  <w:sz w:val="20"/>
                  <w:szCs w:val="20"/>
                  <w:lang w:val="en-US"/>
                  <w:rPrChange w:id="4716" w:author="Borja Gonzalez" w:date="2017-09-28T19:16:00Z">
                    <w:rPr>
                      <w:rFonts w:ascii="Monaco" w:hAnsi="Monaco" w:cs="Monaco"/>
                      <w:color w:val="000000"/>
                      <w:sz w:val="32"/>
                      <w:szCs w:val="32"/>
                      <w:lang w:val="en-US"/>
                    </w:rPr>
                  </w:rPrChange>
                </w:rPr>
                <w:t>datos</w:t>
              </w:r>
              <w:r w:rsidRPr="00A47B4C">
                <w:rPr>
                  <w:rFonts w:ascii="Monaco" w:hAnsi="Monaco" w:cs="Monaco"/>
                  <w:b/>
                  <w:bCs/>
                  <w:color w:val="000000"/>
                  <w:sz w:val="20"/>
                  <w:szCs w:val="20"/>
                  <w:lang w:val="en-US"/>
                  <w:rPrChange w:id="4717" w:author="Borja Gonzalez" w:date="2017-09-28T19:16: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4718" w:author="Borja Gonzalez" w:date="2017-09-28T19:16:00Z">
                    <w:rPr>
                      <w:rFonts w:ascii="Monaco" w:hAnsi="Monaco" w:cs="Monaco"/>
                      <w:color w:val="000000"/>
                      <w:sz w:val="32"/>
                      <w:szCs w:val="32"/>
                      <w:lang w:val="en-US"/>
                    </w:rPr>
                  </w:rPrChange>
                </w:rPr>
                <w:t>s1</w:t>
              </w:r>
              <w:r w:rsidRPr="00A47B4C">
                <w:rPr>
                  <w:rFonts w:ascii="Monaco" w:hAnsi="Monaco" w:cs="Monaco"/>
                  <w:b/>
                  <w:bCs/>
                  <w:color w:val="000000"/>
                  <w:sz w:val="20"/>
                  <w:szCs w:val="20"/>
                  <w:lang w:val="en-US"/>
                  <w:rPrChange w:id="4719" w:author="Borja Gonzalez" w:date="2017-09-28T19:16:00Z">
                    <w:rPr>
                      <w:rFonts w:ascii="Monaco" w:hAnsi="Monaco" w:cs="Monaco"/>
                      <w:b/>
                      <w:bCs/>
                      <w:color w:val="000000"/>
                      <w:sz w:val="32"/>
                      <w:szCs w:val="32"/>
                      <w:lang w:val="en-US"/>
                    </w:rPr>
                  </w:rPrChange>
                </w:rPr>
                <w:t>,</w:t>
              </w:r>
              <w:r w:rsidRPr="00A47B4C">
                <w:rPr>
                  <w:rFonts w:ascii="Monaco" w:hAnsi="Monaco" w:cs="Monaco"/>
                  <w:sz w:val="20"/>
                  <w:szCs w:val="20"/>
                  <w:lang w:val="en-US"/>
                  <w:rPrChange w:id="4720" w:author="Borja Gonzalez" w:date="2017-09-28T19:16:00Z">
                    <w:rPr>
                      <w:rFonts w:ascii="Monaco" w:hAnsi="Monaco" w:cs="Monaco"/>
                      <w:sz w:val="32"/>
                      <w:szCs w:val="32"/>
                      <w:lang w:val="en-US"/>
                    </w:rPr>
                  </w:rPrChange>
                </w:rPr>
                <w:t xml:space="preserve"> </w:t>
              </w:r>
              <w:r w:rsidRPr="00A47B4C">
                <w:rPr>
                  <w:rFonts w:ascii="Monaco" w:hAnsi="Monaco" w:cs="Monaco"/>
                  <w:color w:val="4E9A06"/>
                  <w:sz w:val="20"/>
                  <w:szCs w:val="20"/>
                  <w:lang w:val="en-US"/>
                  <w:rPrChange w:id="4721" w:author="Borja Gonzalez" w:date="2017-09-28T19:16:00Z">
                    <w:rPr>
                      <w:rFonts w:ascii="Monaco" w:hAnsi="Monaco" w:cs="Monaco"/>
                      <w:color w:val="4E9A06"/>
                      <w:sz w:val="32"/>
                      <w:szCs w:val="32"/>
                      <w:lang w:val="en-US"/>
                    </w:rPr>
                  </w:rPrChange>
                </w:rPr>
                <w:t>':Transversal'</w:t>
              </w:r>
              <w:r w:rsidRPr="00A47B4C">
                <w:rPr>
                  <w:rFonts w:ascii="Monaco" w:hAnsi="Monaco" w:cs="Monaco"/>
                  <w:b/>
                  <w:bCs/>
                  <w:color w:val="CE5C00"/>
                  <w:sz w:val="20"/>
                  <w:szCs w:val="20"/>
                  <w:lang w:val="en-US"/>
                  <w:rPrChange w:id="4722" w:author="Borja Gonzalez" w:date="2017-09-28T19:16:00Z">
                    <w:rPr>
                      <w:rFonts w:ascii="Monaco" w:hAnsi="Monaco" w:cs="Monaco"/>
                      <w:b/>
                      <w:bCs/>
                      <w:color w:val="CE5C00"/>
                      <w:sz w:val="32"/>
                      <w:szCs w:val="32"/>
                      <w:lang w:val="en-US"/>
                    </w:rPr>
                  </w:rPrChange>
                </w:rPr>
                <w:t>:</w:t>
              </w:r>
              <w:r w:rsidRPr="00A47B4C">
                <w:rPr>
                  <w:rFonts w:ascii="Monaco" w:hAnsi="Monaco" w:cs="Monaco"/>
                  <w:color w:val="000000"/>
                  <w:sz w:val="20"/>
                  <w:szCs w:val="20"/>
                  <w:lang w:val="en-US"/>
                  <w:rPrChange w:id="4723" w:author="Borja Gonzalez" w:date="2017-09-28T19:16:00Z">
                    <w:rPr>
                      <w:rFonts w:ascii="Monaco" w:hAnsi="Monaco" w:cs="Monaco"/>
                      <w:color w:val="000000"/>
                      <w:sz w:val="32"/>
                      <w:szCs w:val="32"/>
                      <w:lang w:val="en-US"/>
                    </w:rPr>
                  </w:rPrChange>
                </w:rPr>
                <w:t>datos</w:t>
              </w:r>
              <w:r w:rsidRPr="00A47B4C">
                <w:rPr>
                  <w:rFonts w:ascii="Monaco" w:hAnsi="Monaco" w:cs="Monaco"/>
                  <w:b/>
                  <w:bCs/>
                  <w:color w:val="000000"/>
                  <w:sz w:val="20"/>
                  <w:szCs w:val="20"/>
                  <w:lang w:val="en-US"/>
                  <w:rPrChange w:id="4724" w:author="Borja Gonzalez" w:date="2017-09-28T19:16: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4725" w:author="Borja Gonzalez" w:date="2017-09-28T19:16:00Z">
                    <w:rPr>
                      <w:rFonts w:ascii="Monaco" w:hAnsi="Monaco" w:cs="Monaco"/>
                      <w:color w:val="000000"/>
                      <w:sz w:val="32"/>
                      <w:szCs w:val="32"/>
                      <w:lang w:val="en-US"/>
                    </w:rPr>
                  </w:rPrChange>
                </w:rPr>
                <w:t>t1</w:t>
              </w:r>
              <w:r w:rsidRPr="00A47B4C">
                <w:rPr>
                  <w:rFonts w:ascii="Monaco" w:hAnsi="Monaco" w:cs="Monaco"/>
                  <w:b/>
                  <w:bCs/>
                  <w:color w:val="000000"/>
                  <w:sz w:val="20"/>
                  <w:szCs w:val="20"/>
                  <w:lang w:val="en-US"/>
                  <w:rPrChange w:id="4726" w:author="Borja Gonzalez" w:date="2017-09-28T19:16:00Z">
                    <w:rPr>
                      <w:rFonts w:ascii="Monaco" w:hAnsi="Monaco" w:cs="Monaco"/>
                      <w:b/>
                      <w:bCs/>
                      <w:color w:val="000000"/>
                      <w:sz w:val="32"/>
                      <w:szCs w:val="32"/>
                      <w:lang w:val="en-US"/>
                    </w:rPr>
                  </w:rPrChange>
                </w:rPr>
                <w:t>,</w:t>
              </w:r>
              <w:r w:rsidRPr="00A47B4C">
                <w:rPr>
                  <w:rFonts w:ascii="Monaco" w:hAnsi="Monaco" w:cs="Monaco"/>
                  <w:sz w:val="20"/>
                  <w:szCs w:val="20"/>
                  <w:lang w:val="en-US"/>
                  <w:rPrChange w:id="4727" w:author="Borja Gonzalez" w:date="2017-09-28T19:16:00Z">
                    <w:rPr>
                      <w:rFonts w:ascii="Monaco" w:hAnsi="Monaco" w:cs="Monaco"/>
                      <w:sz w:val="32"/>
                      <w:szCs w:val="32"/>
                      <w:lang w:val="en-US"/>
                    </w:rPr>
                  </w:rPrChange>
                </w:rPr>
                <w:t xml:space="preserve"> </w:t>
              </w:r>
              <w:r w:rsidRPr="00A47B4C">
                <w:rPr>
                  <w:rFonts w:ascii="Monaco" w:hAnsi="Monaco" w:cs="Monaco"/>
                  <w:color w:val="4E9A06"/>
                  <w:sz w:val="20"/>
                  <w:szCs w:val="20"/>
                  <w:lang w:val="en-US"/>
                  <w:rPrChange w:id="4728" w:author="Borja Gonzalez" w:date="2017-09-28T19:16:00Z">
                    <w:rPr>
                      <w:rFonts w:ascii="Monaco" w:hAnsi="Monaco" w:cs="Monaco"/>
                      <w:color w:val="4E9A06"/>
                      <w:sz w:val="32"/>
                      <w:szCs w:val="32"/>
                      <w:lang w:val="en-US"/>
                    </w:rPr>
                  </w:rPrChange>
                </w:rPr>
                <w:t>':N_Paciente'</w:t>
              </w:r>
              <w:r w:rsidRPr="00A47B4C">
                <w:rPr>
                  <w:rFonts w:ascii="Monaco" w:hAnsi="Monaco" w:cs="Monaco"/>
                  <w:b/>
                  <w:bCs/>
                  <w:color w:val="CE5C00"/>
                  <w:sz w:val="20"/>
                  <w:szCs w:val="20"/>
                  <w:lang w:val="en-US"/>
                  <w:rPrChange w:id="4729" w:author="Borja Gonzalez" w:date="2017-09-28T19:16:00Z">
                    <w:rPr>
                      <w:rFonts w:ascii="Monaco" w:hAnsi="Monaco" w:cs="Monaco"/>
                      <w:b/>
                      <w:bCs/>
                      <w:color w:val="CE5C00"/>
                      <w:sz w:val="32"/>
                      <w:szCs w:val="32"/>
                      <w:lang w:val="en-US"/>
                    </w:rPr>
                  </w:rPrChange>
                </w:rPr>
                <w:t>:</w:t>
              </w:r>
              <w:r w:rsidRPr="00A47B4C">
                <w:rPr>
                  <w:rFonts w:ascii="Monaco" w:hAnsi="Monaco" w:cs="Monaco"/>
                  <w:color w:val="000000"/>
                  <w:sz w:val="20"/>
                  <w:szCs w:val="20"/>
                  <w:lang w:val="en-US"/>
                  <w:rPrChange w:id="4730" w:author="Borja Gonzalez" w:date="2017-09-28T19:16:00Z">
                    <w:rPr>
                      <w:rFonts w:ascii="Monaco" w:hAnsi="Monaco" w:cs="Monaco"/>
                      <w:color w:val="000000"/>
                      <w:sz w:val="32"/>
                      <w:szCs w:val="32"/>
                      <w:lang w:val="en-US"/>
                    </w:rPr>
                  </w:rPrChange>
                </w:rPr>
                <w:t>datos</w:t>
              </w:r>
              <w:r w:rsidRPr="00A47B4C">
                <w:rPr>
                  <w:rFonts w:ascii="Monaco" w:hAnsi="Monaco" w:cs="Monaco"/>
                  <w:b/>
                  <w:bCs/>
                  <w:color w:val="000000"/>
                  <w:sz w:val="20"/>
                  <w:szCs w:val="20"/>
                  <w:lang w:val="en-US"/>
                  <w:rPrChange w:id="4731" w:author="Borja Gonzalez" w:date="2017-09-28T19:16: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4732" w:author="Borja Gonzalez" w:date="2017-09-28T19:16:00Z">
                    <w:rPr>
                      <w:rFonts w:ascii="Monaco" w:hAnsi="Monaco" w:cs="Monaco"/>
                      <w:color w:val="000000"/>
                      <w:sz w:val="32"/>
                      <w:szCs w:val="32"/>
                      <w:lang w:val="en-US"/>
                    </w:rPr>
                  </w:rPrChange>
                </w:rPr>
                <w:t>id</w:t>
              </w:r>
              <w:r w:rsidRPr="00A47B4C">
                <w:rPr>
                  <w:rFonts w:ascii="Monaco" w:hAnsi="Monaco" w:cs="Monaco"/>
                  <w:b/>
                  <w:bCs/>
                  <w:color w:val="000000"/>
                  <w:sz w:val="20"/>
                  <w:szCs w:val="20"/>
                  <w:lang w:val="en-US"/>
                  <w:rPrChange w:id="4733" w:author="Borja Gonzalez" w:date="2017-09-28T19:16:00Z">
                    <w:rPr>
                      <w:rFonts w:ascii="Monaco" w:hAnsi="Monaco" w:cs="Monaco"/>
                      <w:b/>
                      <w:bCs/>
                      <w:color w:val="000000"/>
                      <w:sz w:val="32"/>
                      <w:szCs w:val="32"/>
                      <w:lang w:val="en-US"/>
                    </w:rPr>
                  </w:rPrChange>
                </w:rPr>
                <w:t>,</w:t>
              </w:r>
              <w:r w:rsidRPr="00A47B4C">
                <w:rPr>
                  <w:rFonts w:ascii="Monaco" w:hAnsi="Monaco" w:cs="Monaco"/>
                  <w:sz w:val="20"/>
                  <w:szCs w:val="20"/>
                  <w:lang w:val="en-US"/>
                  <w:rPrChange w:id="4734" w:author="Borja Gonzalez" w:date="2017-09-28T19:16:00Z">
                    <w:rPr>
                      <w:rFonts w:ascii="Monaco" w:hAnsi="Monaco" w:cs="Monaco"/>
                      <w:sz w:val="32"/>
                      <w:szCs w:val="32"/>
                      <w:lang w:val="en-US"/>
                    </w:rPr>
                  </w:rPrChange>
                </w:rPr>
                <w:t xml:space="preserve"> </w:t>
              </w:r>
              <w:r w:rsidRPr="00A47B4C">
                <w:rPr>
                  <w:rFonts w:ascii="Monaco" w:hAnsi="Monaco" w:cs="Monaco"/>
                  <w:color w:val="4E9A06"/>
                  <w:sz w:val="20"/>
                  <w:szCs w:val="20"/>
                  <w:lang w:val="en-US"/>
                  <w:rPrChange w:id="4735" w:author="Borja Gonzalez" w:date="2017-09-28T19:16:00Z">
                    <w:rPr>
                      <w:rFonts w:ascii="Monaco" w:hAnsi="Monaco" w:cs="Monaco"/>
                      <w:color w:val="4E9A06"/>
                      <w:sz w:val="32"/>
                      <w:szCs w:val="32"/>
                      <w:lang w:val="en-US"/>
                    </w:rPr>
                  </w:rPrChange>
                </w:rPr>
                <w:t>':Fecha'</w:t>
              </w:r>
              <w:r w:rsidRPr="00A47B4C">
                <w:rPr>
                  <w:rFonts w:ascii="Monaco" w:hAnsi="Monaco" w:cs="Monaco"/>
                  <w:b/>
                  <w:bCs/>
                  <w:color w:val="CE5C00"/>
                  <w:sz w:val="20"/>
                  <w:szCs w:val="20"/>
                  <w:lang w:val="en-US"/>
                  <w:rPrChange w:id="4736" w:author="Borja Gonzalez" w:date="2017-09-28T19:16:00Z">
                    <w:rPr>
                      <w:rFonts w:ascii="Monaco" w:hAnsi="Monaco" w:cs="Monaco"/>
                      <w:b/>
                      <w:bCs/>
                      <w:color w:val="CE5C00"/>
                      <w:sz w:val="32"/>
                      <w:szCs w:val="32"/>
                      <w:lang w:val="en-US"/>
                    </w:rPr>
                  </w:rPrChange>
                </w:rPr>
                <w:t>:</w:t>
              </w:r>
              <w:r w:rsidRPr="00A47B4C">
                <w:rPr>
                  <w:rFonts w:ascii="Monaco" w:hAnsi="Monaco" w:cs="Monaco"/>
                  <w:color w:val="000000"/>
                  <w:sz w:val="20"/>
                  <w:szCs w:val="20"/>
                  <w:lang w:val="en-US"/>
                  <w:rPrChange w:id="4737" w:author="Borja Gonzalez" w:date="2017-09-28T19:16:00Z">
                    <w:rPr>
                      <w:rFonts w:ascii="Monaco" w:hAnsi="Monaco" w:cs="Monaco"/>
                      <w:color w:val="000000"/>
                      <w:sz w:val="32"/>
                      <w:szCs w:val="32"/>
                      <w:lang w:val="en-US"/>
                    </w:rPr>
                  </w:rPrChange>
                </w:rPr>
                <w:t>datos</w:t>
              </w:r>
              <w:r w:rsidRPr="00A47B4C">
                <w:rPr>
                  <w:rFonts w:ascii="Monaco" w:hAnsi="Monaco" w:cs="Monaco"/>
                  <w:b/>
                  <w:bCs/>
                  <w:color w:val="000000"/>
                  <w:sz w:val="20"/>
                  <w:szCs w:val="20"/>
                  <w:lang w:val="en-US"/>
                  <w:rPrChange w:id="4738" w:author="Borja Gonzalez" w:date="2017-09-28T19:16: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4739" w:author="Borja Gonzalez" w:date="2017-09-28T19:16:00Z">
                    <w:rPr>
                      <w:rFonts w:ascii="Monaco" w:hAnsi="Monaco" w:cs="Monaco"/>
                      <w:color w:val="000000"/>
                      <w:sz w:val="32"/>
                      <w:szCs w:val="32"/>
                      <w:lang w:val="en-US"/>
                    </w:rPr>
                  </w:rPrChange>
                </w:rPr>
                <w:t>f</w:t>
              </w:r>
              <w:r w:rsidRPr="00A47B4C">
                <w:rPr>
                  <w:rFonts w:ascii="Monaco" w:hAnsi="Monaco" w:cs="Monaco"/>
                  <w:b/>
                  <w:bCs/>
                  <w:color w:val="000000"/>
                  <w:sz w:val="20"/>
                  <w:szCs w:val="20"/>
                  <w:lang w:val="en-US"/>
                  <w:rPrChange w:id="4740" w:author="Borja Gonzalez" w:date="2017-09-28T19:16:00Z">
                    <w:rPr>
                      <w:rFonts w:ascii="Monaco" w:hAnsi="Monaco" w:cs="Monaco"/>
                      <w:b/>
                      <w:bCs/>
                      <w:color w:val="000000"/>
                      <w:sz w:val="32"/>
                      <w:szCs w:val="32"/>
                      <w:lang w:val="en-US"/>
                    </w:rPr>
                  </w:rPrChange>
                </w:rPr>
                <w:t>,</w:t>
              </w:r>
              <w:r w:rsidRPr="00A47B4C">
                <w:rPr>
                  <w:rFonts w:ascii="Monaco" w:hAnsi="Monaco" w:cs="Monaco"/>
                  <w:sz w:val="20"/>
                  <w:szCs w:val="20"/>
                  <w:lang w:val="en-US"/>
                  <w:rPrChange w:id="4741" w:author="Borja Gonzalez" w:date="2017-09-28T19:16:00Z">
                    <w:rPr>
                      <w:rFonts w:ascii="Monaco" w:hAnsi="Monaco" w:cs="Monaco"/>
                      <w:sz w:val="32"/>
                      <w:szCs w:val="32"/>
                      <w:lang w:val="en-US"/>
                    </w:rPr>
                  </w:rPrChange>
                </w:rPr>
                <w:t xml:space="preserve"> </w:t>
              </w:r>
              <w:r w:rsidRPr="00A47B4C">
                <w:rPr>
                  <w:rFonts w:ascii="Monaco" w:hAnsi="Monaco" w:cs="Monaco"/>
                  <w:color w:val="4E9A06"/>
                  <w:sz w:val="20"/>
                  <w:szCs w:val="20"/>
                  <w:lang w:val="en-US"/>
                  <w:rPrChange w:id="4742" w:author="Borja Gonzalez" w:date="2017-09-28T19:16:00Z">
                    <w:rPr>
                      <w:rFonts w:ascii="Monaco" w:hAnsi="Monaco" w:cs="Monaco"/>
                      <w:color w:val="4E9A06"/>
                      <w:sz w:val="32"/>
                      <w:szCs w:val="32"/>
                      <w:lang w:val="en-US"/>
                    </w:rPr>
                  </w:rPrChange>
                </w:rPr>
                <w:t>':max_c'</w:t>
              </w:r>
              <w:r w:rsidRPr="00A47B4C">
                <w:rPr>
                  <w:rFonts w:ascii="Monaco" w:hAnsi="Monaco" w:cs="Monaco"/>
                  <w:b/>
                  <w:bCs/>
                  <w:color w:val="CE5C00"/>
                  <w:sz w:val="20"/>
                  <w:szCs w:val="20"/>
                  <w:lang w:val="en-US"/>
                  <w:rPrChange w:id="4743" w:author="Borja Gonzalez" w:date="2017-09-28T19:16:00Z">
                    <w:rPr>
                      <w:rFonts w:ascii="Monaco" w:hAnsi="Monaco" w:cs="Monaco"/>
                      <w:b/>
                      <w:bCs/>
                      <w:color w:val="CE5C00"/>
                      <w:sz w:val="32"/>
                      <w:szCs w:val="32"/>
                      <w:lang w:val="en-US"/>
                    </w:rPr>
                  </w:rPrChange>
                </w:rPr>
                <w:t>:</w:t>
              </w:r>
              <w:r w:rsidRPr="00A47B4C">
                <w:rPr>
                  <w:rFonts w:ascii="Monaco" w:hAnsi="Monaco" w:cs="Monaco"/>
                  <w:color w:val="000000"/>
                  <w:sz w:val="20"/>
                  <w:szCs w:val="20"/>
                  <w:lang w:val="en-US"/>
                  <w:rPrChange w:id="4744" w:author="Borja Gonzalez" w:date="2017-09-28T19:16:00Z">
                    <w:rPr>
                      <w:rFonts w:ascii="Monaco" w:hAnsi="Monaco" w:cs="Monaco"/>
                      <w:color w:val="000000"/>
                      <w:sz w:val="32"/>
                      <w:szCs w:val="32"/>
                      <w:lang w:val="en-US"/>
                    </w:rPr>
                  </w:rPrChange>
                </w:rPr>
                <w:t>datos</w:t>
              </w:r>
              <w:r w:rsidRPr="00A47B4C">
                <w:rPr>
                  <w:rFonts w:ascii="Monaco" w:hAnsi="Monaco" w:cs="Monaco"/>
                  <w:b/>
                  <w:bCs/>
                  <w:color w:val="000000"/>
                  <w:sz w:val="20"/>
                  <w:szCs w:val="20"/>
                  <w:lang w:val="en-US"/>
                  <w:rPrChange w:id="4745" w:author="Borja Gonzalez" w:date="2017-09-28T19:16: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4746" w:author="Borja Gonzalez" w:date="2017-09-28T19:16:00Z">
                    <w:rPr>
                      <w:rFonts w:ascii="Monaco" w:hAnsi="Monaco" w:cs="Monaco"/>
                      <w:color w:val="000000"/>
                      <w:sz w:val="32"/>
                      <w:szCs w:val="32"/>
                      <w:lang w:val="en-US"/>
                    </w:rPr>
                  </w:rPrChange>
                </w:rPr>
                <w:t>mxc</w:t>
              </w:r>
              <w:r w:rsidRPr="00A47B4C">
                <w:rPr>
                  <w:rFonts w:ascii="Monaco" w:hAnsi="Monaco" w:cs="Monaco"/>
                  <w:b/>
                  <w:bCs/>
                  <w:color w:val="000000"/>
                  <w:sz w:val="20"/>
                  <w:szCs w:val="20"/>
                  <w:lang w:val="en-US"/>
                  <w:rPrChange w:id="4747" w:author="Borja Gonzalez" w:date="2017-09-28T19:16:00Z">
                    <w:rPr>
                      <w:rFonts w:ascii="Monaco" w:hAnsi="Monaco" w:cs="Monaco"/>
                      <w:b/>
                      <w:bCs/>
                      <w:color w:val="000000"/>
                      <w:sz w:val="32"/>
                      <w:szCs w:val="32"/>
                      <w:lang w:val="en-US"/>
                    </w:rPr>
                  </w:rPrChange>
                </w:rPr>
                <w:t>,</w:t>
              </w:r>
              <w:r w:rsidRPr="00A47B4C">
                <w:rPr>
                  <w:rFonts w:ascii="Monaco" w:hAnsi="Monaco" w:cs="Monaco"/>
                  <w:sz w:val="20"/>
                  <w:szCs w:val="20"/>
                  <w:lang w:val="en-US"/>
                  <w:rPrChange w:id="4748" w:author="Borja Gonzalez" w:date="2017-09-28T19:16:00Z">
                    <w:rPr>
                      <w:rFonts w:ascii="Monaco" w:hAnsi="Monaco" w:cs="Monaco"/>
                      <w:sz w:val="32"/>
                      <w:szCs w:val="32"/>
                      <w:lang w:val="en-US"/>
                    </w:rPr>
                  </w:rPrChange>
                </w:rPr>
                <w:t xml:space="preserve"> </w:t>
              </w:r>
              <w:r w:rsidRPr="00A47B4C">
                <w:rPr>
                  <w:rFonts w:ascii="Monaco" w:hAnsi="Monaco" w:cs="Monaco"/>
                  <w:color w:val="4E9A06"/>
                  <w:sz w:val="20"/>
                  <w:szCs w:val="20"/>
                  <w:lang w:val="en-US"/>
                  <w:rPrChange w:id="4749" w:author="Borja Gonzalez" w:date="2017-09-28T19:16:00Z">
                    <w:rPr>
                      <w:rFonts w:ascii="Monaco" w:hAnsi="Monaco" w:cs="Monaco"/>
                      <w:color w:val="4E9A06"/>
                      <w:sz w:val="32"/>
                      <w:szCs w:val="32"/>
                      <w:lang w:val="en-US"/>
                    </w:rPr>
                  </w:rPrChange>
                </w:rPr>
                <w:t>':min_c'</w:t>
              </w:r>
              <w:r w:rsidRPr="00A47B4C">
                <w:rPr>
                  <w:rFonts w:ascii="Monaco" w:hAnsi="Monaco" w:cs="Monaco"/>
                  <w:b/>
                  <w:bCs/>
                  <w:color w:val="CE5C00"/>
                  <w:sz w:val="20"/>
                  <w:szCs w:val="20"/>
                  <w:lang w:val="en-US"/>
                  <w:rPrChange w:id="4750" w:author="Borja Gonzalez" w:date="2017-09-28T19:16:00Z">
                    <w:rPr>
                      <w:rFonts w:ascii="Monaco" w:hAnsi="Monaco" w:cs="Monaco"/>
                      <w:b/>
                      <w:bCs/>
                      <w:color w:val="CE5C00"/>
                      <w:sz w:val="32"/>
                      <w:szCs w:val="32"/>
                      <w:lang w:val="en-US"/>
                    </w:rPr>
                  </w:rPrChange>
                </w:rPr>
                <w:t>:</w:t>
              </w:r>
              <w:r w:rsidRPr="00A47B4C">
                <w:rPr>
                  <w:rFonts w:ascii="Monaco" w:hAnsi="Monaco" w:cs="Monaco"/>
                  <w:color w:val="000000"/>
                  <w:sz w:val="20"/>
                  <w:szCs w:val="20"/>
                  <w:lang w:val="en-US"/>
                  <w:rPrChange w:id="4751" w:author="Borja Gonzalez" w:date="2017-09-28T19:16:00Z">
                    <w:rPr>
                      <w:rFonts w:ascii="Monaco" w:hAnsi="Monaco" w:cs="Monaco"/>
                      <w:color w:val="000000"/>
                      <w:sz w:val="32"/>
                      <w:szCs w:val="32"/>
                      <w:lang w:val="en-US"/>
                    </w:rPr>
                  </w:rPrChange>
                </w:rPr>
                <w:t>datos</w:t>
              </w:r>
              <w:r w:rsidRPr="00A47B4C">
                <w:rPr>
                  <w:rFonts w:ascii="Monaco" w:hAnsi="Monaco" w:cs="Monaco"/>
                  <w:b/>
                  <w:bCs/>
                  <w:color w:val="000000"/>
                  <w:sz w:val="20"/>
                  <w:szCs w:val="20"/>
                  <w:lang w:val="en-US"/>
                  <w:rPrChange w:id="4752" w:author="Borja Gonzalez" w:date="2017-09-28T19:16: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4753" w:author="Borja Gonzalez" w:date="2017-09-28T19:16:00Z">
                    <w:rPr>
                      <w:rFonts w:ascii="Monaco" w:hAnsi="Monaco" w:cs="Monaco"/>
                      <w:color w:val="000000"/>
                      <w:sz w:val="32"/>
                      <w:szCs w:val="32"/>
                      <w:lang w:val="en-US"/>
                    </w:rPr>
                  </w:rPrChange>
                </w:rPr>
                <w:t>mnc</w:t>
              </w:r>
              <w:r w:rsidRPr="00A47B4C">
                <w:rPr>
                  <w:rFonts w:ascii="Monaco" w:hAnsi="Monaco" w:cs="Monaco"/>
                  <w:b/>
                  <w:bCs/>
                  <w:color w:val="000000"/>
                  <w:sz w:val="20"/>
                  <w:szCs w:val="20"/>
                  <w:lang w:val="en-US"/>
                  <w:rPrChange w:id="4754" w:author="Borja Gonzalez" w:date="2017-09-28T19:16:00Z">
                    <w:rPr>
                      <w:rFonts w:ascii="Monaco" w:hAnsi="Monaco" w:cs="Monaco"/>
                      <w:b/>
                      <w:bCs/>
                      <w:color w:val="000000"/>
                      <w:sz w:val="32"/>
                      <w:szCs w:val="32"/>
                      <w:lang w:val="en-US"/>
                    </w:rPr>
                  </w:rPrChange>
                </w:rPr>
                <w:t>,</w:t>
              </w:r>
              <w:r w:rsidRPr="00A47B4C">
                <w:rPr>
                  <w:rFonts w:ascii="Monaco" w:hAnsi="Monaco" w:cs="Monaco"/>
                  <w:sz w:val="20"/>
                  <w:szCs w:val="20"/>
                  <w:lang w:val="en-US"/>
                  <w:rPrChange w:id="4755" w:author="Borja Gonzalez" w:date="2017-09-28T19:16:00Z">
                    <w:rPr>
                      <w:rFonts w:ascii="Monaco" w:hAnsi="Monaco" w:cs="Monaco"/>
                      <w:sz w:val="32"/>
                      <w:szCs w:val="32"/>
                      <w:lang w:val="en-US"/>
                    </w:rPr>
                  </w:rPrChange>
                </w:rPr>
                <w:t xml:space="preserve"> </w:t>
              </w:r>
              <w:r w:rsidRPr="00A47B4C">
                <w:rPr>
                  <w:rFonts w:ascii="Monaco" w:hAnsi="Monaco" w:cs="Monaco"/>
                  <w:color w:val="4E9A06"/>
                  <w:sz w:val="20"/>
                  <w:szCs w:val="20"/>
                  <w:lang w:val="en-US"/>
                  <w:rPrChange w:id="4756" w:author="Borja Gonzalez" w:date="2017-09-28T19:16:00Z">
                    <w:rPr>
                      <w:rFonts w:ascii="Monaco" w:hAnsi="Monaco" w:cs="Monaco"/>
                      <w:color w:val="4E9A06"/>
                      <w:sz w:val="32"/>
                      <w:szCs w:val="32"/>
                      <w:lang w:val="en-US"/>
                    </w:rPr>
                  </w:rPrChange>
                </w:rPr>
                <w:t>':max_s'</w:t>
              </w:r>
              <w:r w:rsidRPr="00A47B4C">
                <w:rPr>
                  <w:rFonts w:ascii="Monaco" w:hAnsi="Monaco" w:cs="Monaco"/>
                  <w:b/>
                  <w:bCs/>
                  <w:color w:val="CE5C00"/>
                  <w:sz w:val="20"/>
                  <w:szCs w:val="20"/>
                  <w:lang w:val="en-US"/>
                  <w:rPrChange w:id="4757" w:author="Borja Gonzalez" w:date="2017-09-28T19:16:00Z">
                    <w:rPr>
                      <w:rFonts w:ascii="Monaco" w:hAnsi="Monaco" w:cs="Monaco"/>
                      <w:b/>
                      <w:bCs/>
                      <w:color w:val="CE5C00"/>
                      <w:sz w:val="32"/>
                      <w:szCs w:val="32"/>
                      <w:lang w:val="en-US"/>
                    </w:rPr>
                  </w:rPrChange>
                </w:rPr>
                <w:t>:</w:t>
              </w:r>
              <w:r w:rsidRPr="00A47B4C">
                <w:rPr>
                  <w:rFonts w:ascii="Monaco" w:hAnsi="Monaco" w:cs="Monaco"/>
                  <w:color w:val="000000"/>
                  <w:sz w:val="20"/>
                  <w:szCs w:val="20"/>
                  <w:lang w:val="en-US"/>
                  <w:rPrChange w:id="4758" w:author="Borja Gonzalez" w:date="2017-09-28T19:16:00Z">
                    <w:rPr>
                      <w:rFonts w:ascii="Monaco" w:hAnsi="Monaco" w:cs="Monaco"/>
                      <w:color w:val="000000"/>
                      <w:sz w:val="32"/>
                      <w:szCs w:val="32"/>
                      <w:lang w:val="en-US"/>
                    </w:rPr>
                  </w:rPrChange>
                </w:rPr>
                <w:t>datos</w:t>
              </w:r>
              <w:r w:rsidRPr="00A47B4C">
                <w:rPr>
                  <w:rFonts w:ascii="Monaco" w:hAnsi="Monaco" w:cs="Monaco"/>
                  <w:b/>
                  <w:bCs/>
                  <w:color w:val="000000"/>
                  <w:sz w:val="20"/>
                  <w:szCs w:val="20"/>
                  <w:lang w:val="en-US"/>
                  <w:rPrChange w:id="4759" w:author="Borja Gonzalez" w:date="2017-09-28T19:16: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4760" w:author="Borja Gonzalez" w:date="2017-09-28T19:16:00Z">
                    <w:rPr>
                      <w:rFonts w:ascii="Monaco" w:hAnsi="Monaco" w:cs="Monaco"/>
                      <w:color w:val="000000"/>
                      <w:sz w:val="32"/>
                      <w:szCs w:val="32"/>
                      <w:lang w:val="en-US"/>
                    </w:rPr>
                  </w:rPrChange>
                </w:rPr>
                <w:t>mxs</w:t>
              </w:r>
              <w:r w:rsidRPr="00A47B4C">
                <w:rPr>
                  <w:rFonts w:ascii="Monaco" w:hAnsi="Monaco" w:cs="Monaco"/>
                  <w:b/>
                  <w:bCs/>
                  <w:color w:val="000000"/>
                  <w:sz w:val="20"/>
                  <w:szCs w:val="20"/>
                  <w:lang w:val="en-US"/>
                  <w:rPrChange w:id="4761" w:author="Borja Gonzalez" w:date="2017-09-28T19:16:00Z">
                    <w:rPr>
                      <w:rFonts w:ascii="Monaco" w:hAnsi="Monaco" w:cs="Monaco"/>
                      <w:b/>
                      <w:bCs/>
                      <w:color w:val="000000"/>
                      <w:sz w:val="32"/>
                      <w:szCs w:val="32"/>
                      <w:lang w:val="en-US"/>
                    </w:rPr>
                  </w:rPrChange>
                </w:rPr>
                <w:t>,</w:t>
              </w:r>
              <w:r w:rsidRPr="00A47B4C">
                <w:rPr>
                  <w:rFonts w:ascii="Monaco" w:hAnsi="Monaco" w:cs="Monaco"/>
                  <w:sz w:val="20"/>
                  <w:szCs w:val="20"/>
                  <w:lang w:val="en-US"/>
                  <w:rPrChange w:id="4762" w:author="Borja Gonzalez" w:date="2017-09-28T19:16:00Z">
                    <w:rPr>
                      <w:rFonts w:ascii="Monaco" w:hAnsi="Monaco" w:cs="Monaco"/>
                      <w:sz w:val="32"/>
                      <w:szCs w:val="32"/>
                      <w:lang w:val="en-US"/>
                    </w:rPr>
                  </w:rPrChange>
                </w:rPr>
                <w:t xml:space="preserve"> </w:t>
              </w:r>
              <w:r w:rsidRPr="00A47B4C">
                <w:rPr>
                  <w:rFonts w:ascii="Monaco" w:hAnsi="Monaco" w:cs="Monaco"/>
                  <w:color w:val="4E9A06"/>
                  <w:sz w:val="20"/>
                  <w:szCs w:val="20"/>
                  <w:lang w:val="en-US"/>
                  <w:rPrChange w:id="4763" w:author="Borja Gonzalez" w:date="2017-09-28T19:16:00Z">
                    <w:rPr>
                      <w:rFonts w:ascii="Monaco" w:hAnsi="Monaco" w:cs="Monaco"/>
                      <w:color w:val="4E9A06"/>
                      <w:sz w:val="32"/>
                      <w:szCs w:val="32"/>
                      <w:lang w:val="en-US"/>
                    </w:rPr>
                  </w:rPrChange>
                </w:rPr>
                <w:t>':min_s'</w:t>
              </w:r>
              <w:r w:rsidRPr="00A47B4C">
                <w:rPr>
                  <w:rFonts w:ascii="Monaco" w:hAnsi="Monaco" w:cs="Monaco"/>
                  <w:b/>
                  <w:bCs/>
                  <w:color w:val="CE5C00"/>
                  <w:sz w:val="20"/>
                  <w:szCs w:val="20"/>
                  <w:lang w:val="en-US"/>
                  <w:rPrChange w:id="4764" w:author="Borja Gonzalez" w:date="2017-09-28T19:16:00Z">
                    <w:rPr>
                      <w:rFonts w:ascii="Monaco" w:hAnsi="Monaco" w:cs="Monaco"/>
                      <w:b/>
                      <w:bCs/>
                      <w:color w:val="CE5C00"/>
                      <w:sz w:val="32"/>
                      <w:szCs w:val="32"/>
                      <w:lang w:val="en-US"/>
                    </w:rPr>
                  </w:rPrChange>
                </w:rPr>
                <w:t>:</w:t>
              </w:r>
              <w:r w:rsidRPr="00A47B4C">
                <w:rPr>
                  <w:rFonts w:ascii="Monaco" w:hAnsi="Monaco" w:cs="Monaco"/>
                  <w:color w:val="000000"/>
                  <w:sz w:val="20"/>
                  <w:szCs w:val="20"/>
                  <w:lang w:val="en-US"/>
                  <w:rPrChange w:id="4765" w:author="Borja Gonzalez" w:date="2017-09-28T19:16:00Z">
                    <w:rPr>
                      <w:rFonts w:ascii="Monaco" w:hAnsi="Monaco" w:cs="Monaco"/>
                      <w:color w:val="000000"/>
                      <w:sz w:val="32"/>
                      <w:szCs w:val="32"/>
                      <w:lang w:val="en-US"/>
                    </w:rPr>
                  </w:rPrChange>
                </w:rPr>
                <w:t>datos</w:t>
              </w:r>
              <w:r w:rsidRPr="00A47B4C">
                <w:rPr>
                  <w:rFonts w:ascii="Monaco" w:hAnsi="Monaco" w:cs="Monaco"/>
                  <w:b/>
                  <w:bCs/>
                  <w:color w:val="000000"/>
                  <w:sz w:val="20"/>
                  <w:szCs w:val="20"/>
                  <w:lang w:val="en-US"/>
                  <w:rPrChange w:id="4766" w:author="Borja Gonzalez" w:date="2017-09-28T19:16: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4767" w:author="Borja Gonzalez" w:date="2017-09-28T19:16:00Z">
                    <w:rPr>
                      <w:rFonts w:ascii="Monaco" w:hAnsi="Monaco" w:cs="Monaco"/>
                      <w:color w:val="000000"/>
                      <w:sz w:val="32"/>
                      <w:szCs w:val="32"/>
                      <w:lang w:val="en-US"/>
                    </w:rPr>
                  </w:rPrChange>
                </w:rPr>
                <w:t>mns</w:t>
              </w:r>
              <w:r w:rsidRPr="00A47B4C">
                <w:rPr>
                  <w:rFonts w:ascii="Monaco" w:hAnsi="Monaco" w:cs="Monaco"/>
                  <w:b/>
                  <w:bCs/>
                  <w:color w:val="000000"/>
                  <w:sz w:val="20"/>
                  <w:szCs w:val="20"/>
                  <w:lang w:val="en-US"/>
                  <w:rPrChange w:id="4768" w:author="Borja Gonzalez" w:date="2017-09-28T19:16:00Z">
                    <w:rPr>
                      <w:rFonts w:ascii="Monaco" w:hAnsi="Monaco" w:cs="Monaco"/>
                      <w:b/>
                      <w:bCs/>
                      <w:color w:val="000000"/>
                      <w:sz w:val="32"/>
                      <w:szCs w:val="32"/>
                      <w:lang w:val="en-US"/>
                    </w:rPr>
                  </w:rPrChange>
                </w:rPr>
                <w:t>,</w:t>
              </w:r>
              <w:r w:rsidRPr="00A47B4C">
                <w:rPr>
                  <w:rFonts w:ascii="Monaco" w:hAnsi="Monaco" w:cs="Monaco"/>
                  <w:sz w:val="20"/>
                  <w:szCs w:val="20"/>
                  <w:lang w:val="en-US"/>
                  <w:rPrChange w:id="4769" w:author="Borja Gonzalez" w:date="2017-09-28T19:16:00Z">
                    <w:rPr>
                      <w:rFonts w:ascii="Monaco" w:hAnsi="Monaco" w:cs="Monaco"/>
                      <w:sz w:val="32"/>
                      <w:szCs w:val="32"/>
                      <w:lang w:val="en-US"/>
                    </w:rPr>
                  </w:rPrChange>
                </w:rPr>
                <w:t xml:space="preserve"> </w:t>
              </w:r>
              <w:r w:rsidRPr="00A47B4C">
                <w:rPr>
                  <w:rFonts w:ascii="Monaco" w:hAnsi="Monaco" w:cs="Monaco"/>
                  <w:color w:val="4E9A06"/>
                  <w:sz w:val="20"/>
                  <w:szCs w:val="20"/>
                  <w:lang w:val="en-US"/>
                  <w:rPrChange w:id="4770" w:author="Borja Gonzalez" w:date="2017-09-28T19:16:00Z">
                    <w:rPr>
                      <w:rFonts w:ascii="Monaco" w:hAnsi="Monaco" w:cs="Monaco"/>
                      <w:color w:val="4E9A06"/>
                      <w:sz w:val="32"/>
                      <w:szCs w:val="32"/>
                      <w:lang w:val="en-US"/>
                    </w:rPr>
                  </w:rPrChange>
                </w:rPr>
                <w:t>':max_t'</w:t>
              </w:r>
              <w:r w:rsidRPr="00A47B4C">
                <w:rPr>
                  <w:rFonts w:ascii="Monaco" w:hAnsi="Monaco" w:cs="Monaco"/>
                  <w:b/>
                  <w:bCs/>
                  <w:color w:val="CE5C00"/>
                  <w:sz w:val="20"/>
                  <w:szCs w:val="20"/>
                  <w:lang w:val="en-US"/>
                  <w:rPrChange w:id="4771" w:author="Borja Gonzalez" w:date="2017-09-28T19:16:00Z">
                    <w:rPr>
                      <w:rFonts w:ascii="Monaco" w:hAnsi="Monaco" w:cs="Monaco"/>
                      <w:b/>
                      <w:bCs/>
                      <w:color w:val="CE5C00"/>
                      <w:sz w:val="32"/>
                      <w:szCs w:val="32"/>
                      <w:lang w:val="en-US"/>
                    </w:rPr>
                  </w:rPrChange>
                </w:rPr>
                <w:t>:</w:t>
              </w:r>
              <w:r w:rsidRPr="00A47B4C">
                <w:rPr>
                  <w:rFonts w:ascii="Monaco" w:hAnsi="Monaco" w:cs="Monaco"/>
                  <w:color w:val="000000"/>
                  <w:sz w:val="20"/>
                  <w:szCs w:val="20"/>
                  <w:lang w:val="en-US"/>
                  <w:rPrChange w:id="4772" w:author="Borja Gonzalez" w:date="2017-09-28T19:16:00Z">
                    <w:rPr>
                      <w:rFonts w:ascii="Monaco" w:hAnsi="Monaco" w:cs="Monaco"/>
                      <w:color w:val="000000"/>
                      <w:sz w:val="32"/>
                      <w:szCs w:val="32"/>
                      <w:lang w:val="en-US"/>
                    </w:rPr>
                  </w:rPrChange>
                </w:rPr>
                <w:t>datos</w:t>
              </w:r>
              <w:r w:rsidRPr="00A47B4C">
                <w:rPr>
                  <w:rFonts w:ascii="Monaco" w:hAnsi="Monaco" w:cs="Monaco"/>
                  <w:b/>
                  <w:bCs/>
                  <w:color w:val="000000"/>
                  <w:sz w:val="20"/>
                  <w:szCs w:val="20"/>
                  <w:lang w:val="en-US"/>
                  <w:rPrChange w:id="4773" w:author="Borja Gonzalez" w:date="2017-09-28T19:16: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4774" w:author="Borja Gonzalez" w:date="2017-09-28T19:16:00Z">
                    <w:rPr>
                      <w:rFonts w:ascii="Monaco" w:hAnsi="Monaco" w:cs="Monaco"/>
                      <w:color w:val="000000"/>
                      <w:sz w:val="32"/>
                      <w:szCs w:val="32"/>
                      <w:lang w:val="en-US"/>
                    </w:rPr>
                  </w:rPrChange>
                </w:rPr>
                <w:t>mxt</w:t>
              </w:r>
              <w:r w:rsidRPr="00A47B4C">
                <w:rPr>
                  <w:rFonts w:ascii="Monaco" w:hAnsi="Monaco" w:cs="Monaco"/>
                  <w:b/>
                  <w:bCs/>
                  <w:color w:val="000000"/>
                  <w:sz w:val="20"/>
                  <w:szCs w:val="20"/>
                  <w:lang w:val="en-US"/>
                  <w:rPrChange w:id="4775" w:author="Borja Gonzalez" w:date="2017-09-28T19:16:00Z">
                    <w:rPr>
                      <w:rFonts w:ascii="Monaco" w:hAnsi="Monaco" w:cs="Monaco"/>
                      <w:b/>
                      <w:bCs/>
                      <w:color w:val="000000"/>
                      <w:sz w:val="32"/>
                      <w:szCs w:val="32"/>
                      <w:lang w:val="en-US"/>
                    </w:rPr>
                  </w:rPrChange>
                </w:rPr>
                <w:t>,</w:t>
              </w:r>
              <w:r w:rsidRPr="00A47B4C">
                <w:rPr>
                  <w:rFonts w:ascii="Monaco" w:hAnsi="Monaco" w:cs="Monaco"/>
                  <w:sz w:val="20"/>
                  <w:szCs w:val="20"/>
                  <w:lang w:val="en-US"/>
                  <w:rPrChange w:id="4776" w:author="Borja Gonzalez" w:date="2017-09-28T19:16:00Z">
                    <w:rPr>
                      <w:rFonts w:ascii="Monaco" w:hAnsi="Monaco" w:cs="Monaco"/>
                      <w:sz w:val="32"/>
                      <w:szCs w:val="32"/>
                      <w:lang w:val="en-US"/>
                    </w:rPr>
                  </w:rPrChange>
                </w:rPr>
                <w:t xml:space="preserve"> </w:t>
              </w:r>
              <w:r w:rsidRPr="00A47B4C">
                <w:rPr>
                  <w:rFonts w:ascii="Monaco" w:hAnsi="Monaco" w:cs="Monaco"/>
                  <w:color w:val="4E9A06"/>
                  <w:sz w:val="20"/>
                  <w:szCs w:val="20"/>
                  <w:lang w:val="en-US"/>
                  <w:rPrChange w:id="4777" w:author="Borja Gonzalez" w:date="2017-09-28T19:16:00Z">
                    <w:rPr>
                      <w:rFonts w:ascii="Monaco" w:hAnsi="Monaco" w:cs="Monaco"/>
                      <w:color w:val="4E9A06"/>
                      <w:sz w:val="32"/>
                      <w:szCs w:val="32"/>
                      <w:lang w:val="en-US"/>
                    </w:rPr>
                  </w:rPrChange>
                </w:rPr>
                <w:t>':min_t'</w:t>
              </w:r>
              <w:r w:rsidRPr="00A47B4C">
                <w:rPr>
                  <w:rFonts w:ascii="Monaco" w:hAnsi="Monaco" w:cs="Monaco"/>
                  <w:b/>
                  <w:bCs/>
                  <w:color w:val="CE5C00"/>
                  <w:sz w:val="20"/>
                  <w:szCs w:val="20"/>
                  <w:lang w:val="en-US"/>
                  <w:rPrChange w:id="4778" w:author="Borja Gonzalez" w:date="2017-09-28T19:16:00Z">
                    <w:rPr>
                      <w:rFonts w:ascii="Monaco" w:hAnsi="Monaco" w:cs="Monaco"/>
                      <w:b/>
                      <w:bCs/>
                      <w:color w:val="CE5C00"/>
                      <w:sz w:val="32"/>
                      <w:szCs w:val="32"/>
                      <w:lang w:val="en-US"/>
                    </w:rPr>
                  </w:rPrChange>
                </w:rPr>
                <w:t>:</w:t>
              </w:r>
              <w:r w:rsidRPr="00A47B4C">
                <w:rPr>
                  <w:rFonts w:ascii="Monaco" w:hAnsi="Monaco" w:cs="Monaco"/>
                  <w:color w:val="000000"/>
                  <w:sz w:val="20"/>
                  <w:szCs w:val="20"/>
                  <w:lang w:val="en-US"/>
                  <w:rPrChange w:id="4779" w:author="Borja Gonzalez" w:date="2017-09-28T19:16:00Z">
                    <w:rPr>
                      <w:rFonts w:ascii="Monaco" w:hAnsi="Monaco" w:cs="Monaco"/>
                      <w:color w:val="000000"/>
                      <w:sz w:val="32"/>
                      <w:szCs w:val="32"/>
                      <w:lang w:val="en-US"/>
                    </w:rPr>
                  </w:rPrChange>
                </w:rPr>
                <w:t>datos</w:t>
              </w:r>
              <w:r w:rsidRPr="00A47B4C">
                <w:rPr>
                  <w:rFonts w:ascii="Monaco" w:hAnsi="Monaco" w:cs="Monaco"/>
                  <w:b/>
                  <w:bCs/>
                  <w:color w:val="000000"/>
                  <w:sz w:val="20"/>
                  <w:szCs w:val="20"/>
                  <w:lang w:val="en-US"/>
                  <w:rPrChange w:id="4780" w:author="Borja Gonzalez" w:date="2017-09-28T19:16: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4781" w:author="Borja Gonzalez" w:date="2017-09-28T19:16:00Z">
                    <w:rPr>
                      <w:rFonts w:ascii="Monaco" w:hAnsi="Monaco" w:cs="Monaco"/>
                      <w:color w:val="000000"/>
                      <w:sz w:val="32"/>
                      <w:szCs w:val="32"/>
                      <w:lang w:val="en-US"/>
                    </w:rPr>
                  </w:rPrChange>
                </w:rPr>
                <w:t>mntr</w:t>
              </w:r>
              <w:r w:rsidRPr="00A47B4C">
                <w:rPr>
                  <w:rFonts w:ascii="Monaco" w:hAnsi="Monaco" w:cs="Monaco"/>
                  <w:b/>
                  <w:bCs/>
                  <w:color w:val="000000"/>
                  <w:sz w:val="20"/>
                  <w:szCs w:val="20"/>
                  <w:lang w:val="en-US"/>
                  <w:rPrChange w:id="4782" w:author="Borja Gonzalez" w:date="2017-09-28T19:16:00Z">
                    <w:rPr>
                      <w:rFonts w:ascii="Monaco" w:hAnsi="Monaco" w:cs="Monaco"/>
                      <w:b/>
                      <w:bCs/>
                      <w:color w:val="000000"/>
                      <w:sz w:val="32"/>
                      <w:szCs w:val="32"/>
                      <w:lang w:val="en-US"/>
                    </w:rPr>
                  </w:rPrChange>
                </w:rPr>
                <w:t>});</w:t>
              </w:r>
            </w:ins>
          </w:p>
          <w:p w14:paraId="51CACA19" w14:textId="77777777" w:rsidR="00A47B4C" w:rsidRPr="00A47B4C" w:rsidRDefault="00A47B4C" w:rsidP="00A47B4C">
            <w:pPr>
              <w:keepNext/>
              <w:keepLines/>
              <w:widowControl w:val="0"/>
              <w:autoSpaceDE w:val="0"/>
              <w:autoSpaceDN w:val="0"/>
              <w:adjustRightInd w:val="0"/>
              <w:spacing w:before="200"/>
              <w:outlineLvl w:val="4"/>
              <w:rPr>
                <w:ins w:id="4783" w:author="Borja Gonzalez" w:date="2017-09-28T19:16:00Z"/>
                <w:rFonts w:ascii="Monaco" w:hAnsi="Monaco" w:cs="Monaco"/>
                <w:sz w:val="20"/>
                <w:szCs w:val="20"/>
                <w:lang w:val="en-US"/>
                <w:rPrChange w:id="4784" w:author="Borja Gonzalez" w:date="2017-09-28T19:16:00Z">
                  <w:rPr>
                    <w:ins w:id="4785" w:author="Borja Gonzalez" w:date="2017-09-28T19:16:00Z"/>
                    <w:rFonts w:ascii="Monaco" w:eastAsiaTheme="majorEastAsia" w:hAnsi="Monaco" w:cs="Monaco"/>
                    <w:color w:val="243F60" w:themeColor="accent1" w:themeShade="7F"/>
                    <w:sz w:val="32"/>
                    <w:szCs w:val="32"/>
                    <w:lang w:val="en-US"/>
                  </w:rPr>
                </w:rPrChange>
              </w:rPr>
            </w:pPr>
            <w:ins w:id="4786" w:author="Borja Gonzalez" w:date="2017-09-28T19:16:00Z">
              <w:r w:rsidRPr="00A47B4C">
                <w:rPr>
                  <w:rFonts w:ascii="Monaco" w:hAnsi="Monaco" w:cs="Monaco"/>
                  <w:sz w:val="20"/>
                  <w:szCs w:val="20"/>
                  <w:lang w:val="en-US"/>
                  <w:rPrChange w:id="4787" w:author="Borja Gonzalez" w:date="2017-09-28T19:16:00Z">
                    <w:rPr>
                      <w:rFonts w:ascii="Monaco" w:hAnsi="Monaco" w:cs="Monaco"/>
                      <w:sz w:val="32"/>
                      <w:szCs w:val="32"/>
                      <w:lang w:val="en-US"/>
                    </w:rPr>
                  </w:rPrChange>
                </w:rPr>
                <w:t xml:space="preserve">    </w:t>
              </w:r>
              <w:r w:rsidRPr="00A47B4C">
                <w:rPr>
                  <w:rFonts w:ascii="Monaco" w:hAnsi="Monaco" w:cs="Monaco"/>
                  <w:b/>
                  <w:bCs/>
                  <w:color w:val="204A87"/>
                  <w:sz w:val="20"/>
                  <w:szCs w:val="20"/>
                  <w:lang w:val="en-US"/>
                  <w:rPrChange w:id="4788" w:author="Borja Gonzalez" w:date="2017-09-28T19:16:00Z">
                    <w:rPr>
                      <w:rFonts w:ascii="Monaco" w:hAnsi="Monaco" w:cs="Monaco"/>
                      <w:b/>
                      <w:bCs/>
                      <w:color w:val="204A87"/>
                      <w:sz w:val="32"/>
                      <w:szCs w:val="32"/>
                      <w:lang w:val="en-US"/>
                    </w:rPr>
                  </w:rPrChange>
                </w:rPr>
                <w:t>var</w:t>
              </w:r>
              <w:r w:rsidRPr="00A47B4C">
                <w:rPr>
                  <w:rFonts w:ascii="Monaco" w:hAnsi="Monaco" w:cs="Monaco"/>
                  <w:sz w:val="20"/>
                  <w:szCs w:val="20"/>
                  <w:lang w:val="en-US"/>
                  <w:rPrChange w:id="4789" w:author="Borja Gonzalez" w:date="2017-09-28T19:16:00Z">
                    <w:rPr>
                      <w:rFonts w:ascii="Monaco" w:hAnsi="Monaco" w:cs="Monaco"/>
                      <w:sz w:val="32"/>
                      <w:szCs w:val="32"/>
                      <w:lang w:val="en-US"/>
                    </w:rPr>
                  </w:rPrChange>
                </w:rPr>
                <w:t xml:space="preserve"> </w:t>
              </w:r>
              <w:r w:rsidRPr="00A47B4C">
                <w:rPr>
                  <w:rFonts w:ascii="Monaco" w:hAnsi="Monaco" w:cs="Monaco"/>
                  <w:color w:val="000000"/>
                  <w:sz w:val="20"/>
                  <w:szCs w:val="20"/>
                  <w:lang w:val="en-US"/>
                  <w:rPrChange w:id="4790" w:author="Borja Gonzalez" w:date="2017-09-28T19:16:00Z">
                    <w:rPr>
                      <w:rFonts w:ascii="Monaco" w:hAnsi="Monaco" w:cs="Monaco"/>
                      <w:color w:val="000000"/>
                      <w:sz w:val="32"/>
                      <w:szCs w:val="32"/>
                      <w:lang w:val="en-US"/>
                    </w:rPr>
                  </w:rPrChange>
                </w:rPr>
                <w:t>data</w:t>
              </w:r>
              <w:r w:rsidRPr="00A47B4C">
                <w:rPr>
                  <w:rFonts w:ascii="Monaco" w:hAnsi="Monaco" w:cs="Monaco"/>
                  <w:sz w:val="20"/>
                  <w:szCs w:val="20"/>
                  <w:lang w:val="en-US"/>
                  <w:rPrChange w:id="4791" w:author="Borja Gonzalez" w:date="2017-09-28T19:16:00Z">
                    <w:rPr>
                      <w:rFonts w:ascii="Monaco" w:hAnsi="Monaco" w:cs="Monaco"/>
                      <w:sz w:val="32"/>
                      <w:szCs w:val="32"/>
                      <w:lang w:val="en-US"/>
                    </w:rPr>
                  </w:rPrChange>
                </w:rPr>
                <w:t xml:space="preserve"> </w:t>
              </w:r>
              <w:r w:rsidRPr="00A47B4C">
                <w:rPr>
                  <w:rFonts w:ascii="Monaco" w:hAnsi="Monaco" w:cs="Monaco"/>
                  <w:b/>
                  <w:bCs/>
                  <w:color w:val="CE5C00"/>
                  <w:sz w:val="20"/>
                  <w:szCs w:val="20"/>
                  <w:lang w:val="en-US"/>
                  <w:rPrChange w:id="4792" w:author="Borja Gonzalez" w:date="2017-09-28T19:16:00Z">
                    <w:rPr>
                      <w:rFonts w:ascii="Monaco" w:hAnsi="Monaco" w:cs="Monaco"/>
                      <w:b/>
                      <w:bCs/>
                      <w:color w:val="CE5C00"/>
                      <w:sz w:val="32"/>
                      <w:szCs w:val="32"/>
                      <w:lang w:val="en-US"/>
                    </w:rPr>
                  </w:rPrChange>
                </w:rPr>
                <w:t>=</w:t>
              </w:r>
              <w:r w:rsidRPr="00A47B4C">
                <w:rPr>
                  <w:rFonts w:ascii="Monaco" w:hAnsi="Monaco" w:cs="Monaco"/>
                  <w:sz w:val="20"/>
                  <w:szCs w:val="20"/>
                  <w:lang w:val="en-US"/>
                  <w:rPrChange w:id="4793" w:author="Borja Gonzalez" w:date="2017-09-28T19:16:00Z">
                    <w:rPr>
                      <w:rFonts w:ascii="Monaco" w:hAnsi="Monaco" w:cs="Monaco"/>
                      <w:sz w:val="32"/>
                      <w:szCs w:val="32"/>
                      <w:lang w:val="en-US"/>
                    </w:rPr>
                  </w:rPrChange>
                </w:rPr>
                <w:t xml:space="preserve"> </w:t>
              </w:r>
              <w:r w:rsidRPr="00A47B4C">
                <w:rPr>
                  <w:rFonts w:ascii="Monaco" w:hAnsi="Monaco" w:cs="Monaco"/>
                  <w:color w:val="000000"/>
                  <w:sz w:val="20"/>
                  <w:szCs w:val="20"/>
                  <w:lang w:val="en-US"/>
                  <w:rPrChange w:id="4794" w:author="Borja Gonzalez" w:date="2017-09-28T19:16:00Z">
                    <w:rPr>
                      <w:rFonts w:ascii="Monaco" w:hAnsi="Monaco" w:cs="Monaco"/>
                      <w:color w:val="000000"/>
                      <w:sz w:val="32"/>
                      <w:szCs w:val="32"/>
                      <w:lang w:val="en-US"/>
                    </w:rPr>
                  </w:rPrChange>
                </w:rPr>
                <w:t>db</w:t>
              </w:r>
              <w:r w:rsidRPr="00A47B4C">
                <w:rPr>
                  <w:rFonts w:ascii="Monaco" w:hAnsi="Monaco" w:cs="Monaco"/>
                  <w:b/>
                  <w:bCs/>
                  <w:color w:val="000000"/>
                  <w:sz w:val="20"/>
                  <w:szCs w:val="20"/>
                  <w:lang w:val="en-US"/>
                  <w:rPrChange w:id="4795" w:author="Borja Gonzalez" w:date="2017-09-28T19:16:00Z">
                    <w:rPr>
                      <w:rFonts w:ascii="Monaco" w:hAnsi="Monaco" w:cs="Monaco"/>
                      <w:b/>
                      <w:bCs/>
                      <w:color w:val="000000"/>
                      <w:sz w:val="32"/>
                      <w:szCs w:val="32"/>
                      <w:lang w:val="en-US"/>
                    </w:rPr>
                  </w:rPrChange>
                </w:rPr>
                <w:t>.</w:t>
              </w:r>
              <w:r w:rsidRPr="00A47B4C">
                <w:rPr>
                  <w:rFonts w:ascii="Monaco" w:hAnsi="Monaco" w:cs="Monaco"/>
                  <w:b/>
                  <w:bCs/>
                  <w:color w:val="204A87"/>
                  <w:sz w:val="20"/>
                  <w:szCs w:val="20"/>
                  <w:lang w:val="en-US"/>
                  <w:rPrChange w:id="4796" w:author="Borja Gonzalez" w:date="2017-09-28T19:16:00Z">
                    <w:rPr>
                      <w:rFonts w:ascii="Monaco" w:hAnsi="Monaco" w:cs="Monaco"/>
                      <w:b/>
                      <w:bCs/>
                      <w:color w:val="204A87"/>
                      <w:sz w:val="32"/>
                      <w:szCs w:val="32"/>
                      <w:lang w:val="en-US"/>
                    </w:rPr>
                  </w:rPrChange>
                </w:rPr>
                <w:t>export</w:t>
              </w:r>
              <w:r w:rsidRPr="00A47B4C">
                <w:rPr>
                  <w:rFonts w:ascii="Monaco" w:hAnsi="Monaco" w:cs="Monaco"/>
                  <w:b/>
                  <w:bCs/>
                  <w:color w:val="000000"/>
                  <w:sz w:val="20"/>
                  <w:szCs w:val="20"/>
                  <w:lang w:val="en-US"/>
                  <w:rPrChange w:id="4797" w:author="Borja Gonzalez" w:date="2017-09-28T19:16:00Z">
                    <w:rPr>
                      <w:rFonts w:ascii="Monaco" w:hAnsi="Monaco" w:cs="Monaco"/>
                      <w:b/>
                      <w:bCs/>
                      <w:color w:val="000000"/>
                      <w:sz w:val="32"/>
                      <w:szCs w:val="32"/>
                      <w:lang w:val="en-US"/>
                    </w:rPr>
                  </w:rPrChange>
                </w:rPr>
                <w:t>();</w:t>
              </w:r>
            </w:ins>
          </w:p>
          <w:p w14:paraId="6BB7FE11" w14:textId="77777777" w:rsidR="00A47B4C" w:rsidRPr="00A47B4C" w:rsidRDefault="00A47B4C" w:rsidP="00A47B4C">
            <w:pPr>
              <w:keepNext/>
              <w:keepLines/>
              <w:widowControl w:val="0"/>
              <w:autoSpaceDE w:val="0"/>
              <w:autoSpaceDN w:val="0"/>
              <w:adjustRightInd w:val="0"/>
              <w:spacing w:before="200"/>
              <w:outlineLvl w:val="4"/>
              <w:rPr>
                <w:ins w:id="4798" w:author="Borja Gonzalez" w:date="2017-09-28T19:16:00Z"/>
                <w:rFonts w:ascii="Monaco" w:hAnsi="Monaco" w:cs="Monaco"/>
                <w:sz w:val="20"/>
                <w:szCs w:val="20"/>
                <w:lang w:val="en-US"/>
                <w:rPrChange w:id="4799" w:author="Borja Gonzalez" w:date="2017-09-28T19:16:00Z">
                  <w:rPr>
                    <w:ins w:id="4800" w:author="Borja Gonzalez" w:date="2017-09-28T19:16:00Z"/>
                    <w:rFonts w:ascii="Monaco" w:eastAsiaTheme="majorEastAsia" w:hAnsi="Monaco" w:cs="Monaco"/>
                    <w:color w:val="243F60" w:themeColor="accent1" w:themeShade="7F"/>
                    <w:sz w:val="32"/>
                    <w:szCs w:val="32"/>
                    <w:lang w:val="en-US"/>
                  </w:rPr>
                </w:rPrChange>
              </w:rPr>
            </w:pPr>
            <w:ins w:id="4801" w:author="Borja Gonzalez" w:date="2017-09-28T19:16:00Z">
              <w:r w:rsidRPr="00A47B4C">
                <w:rPr>
                  <w:rFonts w:ascii="Monaco" w:hAnsi="Monaco" w:cs="Monaco"/>
                  <w:sz w:val="20"/>
                  <w:szCs w:val="20"/>
                  <w:lang w:val="en-US"/>
                  <w:rPrChange w:id="4802" w:author="Borja Gonzalez" w:date="2017-09-28T19:16:00Z">
                    <w:rPr>
                      <w:rFonts w:ascii="Monaco" w:hAnsi="Monaco" w:cs="Monaco"/>
                      <w:sz w:val="32"/>
                      <w:szCs w:val="32"/>
                      <w:lang w:val="en-US"/>
                    </w:rPr>
                  </w:rPrChange>
                </w:rPr>
                <w:t xml:space="preserve">    </w:t>
              </w:r>
              <w:r w:rsidRPr="00A47B4C">
                <w:rPr>
                  <w:rFonts w:ascii="Monaco" w:hAnsi="Monaco" w:cs="Monaco"/>
                  <w:b/>
                  <w:bCs/>
                  <w:color w:val="204A87"/>
                  <w:sz w:val="20"/>
                  <w:szCs w:val="20"/>
                  <w:lang w:val="en-US"/>
                  <w:rPrChange w:id="4803" w:author="Borja Gonzalez" w:date="2017-09-28T19:16:00Z">
                    <w:rPr>
                      <w:rFonts w:ascii="Monaco" w:hAnsi="Monaco" w:cs="Monaco"/>
                      <w:b/>
                      <w:bCs/>
                      <w:color w:val="204A87"/>
                      <w:sz w:val="32"/>
                      <w:szCs w:val="32"/>
                      <w:lang w:val="en-US"/>
                    </w:rPr>
                  </w:rPrChange>
                </w:rPr>
                <w:t>var</w:t>
              </w:r>
              <w:r w:rsidRPr="00A47B4C">
                <w:rPr>
                  <w:rFonts w:ascii="Monaco" w:hAnsi="Monaco" w:cs="Monaco"/>
                  <w:sz w:val="20"/>
                  <w:szCs w:val="20"/>
                  <w:lang w:val="en-US"/>
                  <w:rPrChange w:id="4804" w:author="Borja Gonzalez" w:date="2017-09-28T19:16:00Z">
                    <w:rPr>
                      <w:rFonts w:ascii="Monaco" w:hAnsi="Monaco" w:cs="Monaco"/>
                      <w:sz w:val="32"/>
                      <w:szCs w:val="32"/>
                      <w:lang w:val="en-US"/>
                    </w:rPr>
                  </w:rPrChange>
                </w:rPr>
                <w:t xml:space="preserve"> </w:t>
              </w:r>
              <w:r w:rsidRPr="00A47B4C">
                <w:rPr>
                  <w:rFonts w:ascii="Monaco" w:hAnsi="Monaco" w:cs="Monaco"/>
                  <w:color w:val="000000"/>
                  <w:sz w:val="20"/>
                  <w:szCs w:val="20"/>
                  <w:lang w:val="en-US"/>
                  <w:rPrChange w:id="4805" w:author="Borja Gonzalez" w:date="2017-09-28T19:16:00Z">
                    <w:rPr>
                      <w:rFonts w:ascii="Monaco" w:hAnsi="Monaco" w:cs="Monaco"/>
                      <w:color w:val="000000"/>
                      <w:sz w:val="32"/>
                      <w:szCs w:val="32"/>
                      <w:lang w:val="en-US"/>
                    </w:rPr>
                  </w:rPrChange>
                </w:rPr>
                <w:t>buffer</w:t>
              </w:r>
              <w:r w:rsidRPr="00A47B4C">
                <w:rPr>
                  <w:rFonts w:ascii="Monaco" w:hAnsi="Monaco" w:cs="Monaco"/>
                  <w:sz w:val="20"/>
                  <w:szCs w:val="20"/>
                  <w:lang w:val="en-US"/>
                  <w:rPrChange w:id="4806" w:author="Borja Gonzalez" w:date="2017-09-28T19:16:00Z">
                    <w:rPr>
                      <w:rFonts w:ascii="Monaco" w:hAnsi="Monaco" w:cs="Monaco"/>
                      <w:sz w:val="32"/>
                      <w:szCs w:val="32"/>
                      <w:lang w:val="en-US"/>
                    </w:rPr>
                  </w:rPrChange>
                </w:rPr>
                <w:t xml:space="preserve"> </w:t>
              </w:r>
              <w:r w:rsidRPr="00A47B4C">
                <w:rPr>
                  <w:rFonts w:ascii="Monaco" w:hAnsi="Monaco" w:cs="Monaco"/>
                  <w:b/>
                  <w:bCs/>
                  <w:color w:val="CE5C00"/>
                  <w:sz w:val="20"/>
                  <w:szCs w:val="20"/>
                  <w:lang w:val="en-US"/>
                  <w:rPrChange w:id="4807" w:author="Borja Gonzalez" w:date="2017-09-28T19:16:00Z">
                    <w:rPr>
                      <w:rFonts w:ascii="Monaco" w:hAnsi="Monaco" w:cs="Monaco"/>
                      <w:b/>
                      <w:bCs/>
                      <w:color w:val="CE5C00"/>
                      <w:sz w:val="32"/>
                      <w:szCs w:val="32"/>
                      <w:lang w:val="en-US"/>
                    </w:rPr>
                  </w:rPrChange>
                </w:rPr>
                <w:t>=</w:t>
              </w:r>
              <w:r w:rsidRPr="00A47B4C">
                <w:rPr>
                  <w:rFonts w:ascii="Monaco" w:hAnsi="Monaco" w:cs="Monaco"/>
                  <w:sz w:val="20"/>
                  <w:szCs w:val="20"/>
                  <w:lang w:val="en-US"/>
                  <w:rPrChange w:id="4808" w:author="Borja Gonzalez" w:date="2017-09-28T19:16:00Z">
                    <w:rPr>
                      <w:rFonts w:ascii="Monaco" w:hAnsi="Monaco" w:cs="Monaco"/>
                      <w:sz w:val="32"/>
                      <w:szCs w:val="32"/>
                      <w:lang w:val="en-US"/>
                    </w:rPr>
                  </w:rPrChange>
                </w:rPr>
                <w:t xml:space="preserve"> </w:t>
              </w:r>
              <w:r w:rsidRPr="00A47B4C">
                <w:rPr>
                  <w:rFonts w:ascii="Monaco" w:hAnsi="Monaco" w:cs="Monaco"/>
                  <w:b/>
                  <w:bCs/>
                  <w:color w:val="204A87"/>
                  <w:sz w:val="20"/>
                  <w:szCs w:val="20"/>
                  <w:lang w:val="en-US"/>
                  <w:rPrChange w:id="4809" w:author="Borja Gonzalez" w:date="2017-09-28T19:16:00Z">
                    <w:rPr>
                      <w:rFonts w:ascii="Monaco" w:hAnsi="Monaco" w:cs="Monaco"/>
                      <w:b/>
                      <w:bCs/>
                      <w:color w:val="204A87"/>
                      <w:sz w:val="32"/>
                      <w:szCs w:val="32"/>
                      <w:lang w:val="en-US"/>
                    </w:rPr>
                  </w:rPrChange>
                </w:rPr>
                <w:t>new</w:t>
              </w:r>
              <w:r w:rsidRPr="00A47B4C">
                <w:rPr>
                  <w:rFonts w:ascii="Monaco" w:hAnsi="Monaco" w:cs="Monaco"/>
                  <w:sz w:val="20"/>
                  <w:szCs w:val="20"/>
                  <w:lang w:val="en-US"/>
                  <w:rPrChange w:id="4810" w:author="Borja Gonzalez" w:date="2017-09-28T19:16:00Z">
                    <w:rPr>
                      <w:rFonts w:ascii="Monaco" w:hAnsi="Monaco" w:cs="Monaco"/>
                      <w:sz w:val="32"/>
                      <w:szCs w:val="32"/>
                      <w:lang w:val="en-US"/>
                    </w:rPr>
                  </w:rPrChange>
                </w:rPr>
                <w:t xml:space="preserve"> </w:t>
              </w:r>
              <w:r w:rsidRPr="00A47B4C">
                <w:rPr>
                  <w:rFonts w:ascii="Monaco" w:hAnsi="Monaco" w:cs="Monaco"/>
                  <w:color w:val="000000"/>
                  <w:sz w:val="20"/>
                  <w:szCs w:val="20"/>
                  <w:lang w:val="en-US"/>
                  <w:rPrChange w:id="4811" w:author="Borja Gonzalez" w:date="2017-09-28T19:16:00Z">
                    <w:rPr>
                      <w:rFonts w:ascii="Monaco" w:hAnsi="Monaco" w:cs="Monaco"/>
                      <w:color w:val="000000"/>
                      <w:sz w:val="32"/>
                      <w:szCs w:val="32"/>
                      <w:lang w:val="en-US"/>
                    </w:rPr>
                  </w:rPrChange>
                </w:rPr>
                <w:t>Buffer</w:t>
              </w:r>
              <w:r w:rsidRPr="00A47B4C">
                <w:rPr>
                  <w:rFonts w:ascii="Monaco" w:hAnsi="Monaco" w:cs="Monaco"/>
                  <w:b/>
                  <w:bCs/>
                  <w:color w:val="000000"/>
                  <w:sz w:val="20"/>
                  <w:szCs w:val="20"/>
                  <w:lang w:val="en-US"/>
                  <w:rPrChange w:id="4812" w:author="Borja Gonzalez" w:date="2017-09-28T19:16: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4813" w:author="Borja Gonzalez" w:date="2017-09-28T19:16:00Z">
                    <w:rPr>
                      <w:rFonts w:ascii="Monaco" w:hAnsi="Monaco" w:cs="Monaco"/>
                      <w:color w:val="000000"/>
                      <w:sz w:val="32"/>
                      <w:szCs w:val="32"/>
                      <w:lang w:val="en-US"/>
                    </w:rPr>
                  </w:rPrChange>
                </w:rPr>
                <w:t>data</w:t>
              </w:r>
              <w:r w:rsidRPr="00A47B4C">
                <w:rPr>
                  <w:rFonts w:ascii="Monaco" w:hAnsi="Monaco" w:cs="Monaco"/>
                  <w:b/>
                  <w:bCs/>
                  <w:color w:val="000000"/>
                  <w:sz w:val="20"/>
                  <w:szCs w:val="20"/>
                  <w:lang w:val="en-US"/>
                  <w:rPrChange w:id="4814" w:author="Borja Gonzalez" w:date="2017-09-28T19:16:00Z">
                    <w:rPr>
                      <w:rFonts w:ascii="Monaco" w:hAnsi="Monaco" w:cs="Monaco"/>
                      <w:b/>
                      <w:bCs/>
                      <w:color w:val="000000"/>
                      <w:sz w:val="32"/>
                      <w:szCs w:val="32"/>
                      <w:lang w:val="en-US"/>
                    </w:rPr>
                  </w:rPrChange>
                </w:rPr>
                <w:t>);</w:t>
              </w:r>
            </w:ins>
          </w:p>
          <w:p w14:paraId="0C9ABBFA" w14:textId="77777777" w:rsidR="00A47B4C" w:rsidRPr="00A47B4C" w:rsidRDefault="00A47B4C" w:rsidP="00A47B4C">
            <w:pPr>
              <w:keepNext/>
              <w:keepLines/>
              <w:widowControl w:val="0"/>
              <w:autoSpaceDE w:val="0"/>
              <w:autoSpaceDN w:val="0"/>
              <w:adjustRightInd w:val="0"/>
              <w:spacing w:before="200"/>
              <w:outlineLvl w:val="4"/>
              <w:rPr>
                <w:ins w:id="4815" w:author="Borja Gonzalez" w:date="2017-09-28T19:16:00Z"/>
                <w:rFonts w:ascii="Monaco" w:hAnsi="Monaco" w:cs="Monaco"/>
                <w:sz w:val="20"/>
                <w:szCs w:val="20"/>
                <w:lang w:val="en-US"/>
                <w:rPrChange w:id="4816" w:author="Borja Gonzalez" w:date="2017-09-28T19:16:00Z">
                  <w:rPr>
                    <w:ins w:id="4817" w:author="Borja Gonzalez" w:date="2017-09-28T19:16:00Z"/>
                    <w:rFonts w:ascii="Monaco" w:eastAsiaTheme="majorEastAsia" w:hAnsi="Monaco" w:cs="Monaco"/>
                    <w:color w:val="243F60" w:themeColor="accent1" w:themeShade="7F"/>
                    <w:sz w:val="32"/>
                    <w:szCs w:val="32"/>
                    <w:lang w:val="en-US"/>
                  </w:rPr>
                </w:rPrChange>
              </w:rPr>
            </w:pPr>
            <w:ins w:id="4818" w:author="Borja Gonzalez" w:date="2017-09-28T19:16:00Z">
              <w:r w:rsidRPr="00A47B4C">
                <w:rPr>
                  <w:rFonts w:ascii="Monaco" w:hAnsi="Monaco" w:cs="Monaco"/>
                  <w:sz w:val="20"/>
                  <w:szCs w:val="20"/>
                  <w:lang w:val="en-US"/>
                  <w:rPrChange w:id="4819" w:author="Borja Gonzalez" w:date="2017-09-28T19:16:00Z">
                    <w:rPr>
                      <w:rFonts w:ascii="Monaco" w:hAnsi="Monaco" w:cs="Monaco"/>
                      <w:sz w:val="32"/>
                      <w:szCs w:val="32"/>
                      <w:lang w:val="en-US"/>
                    </w:rPr>
                  </w:rPrChange>
                </w:rPr>
                <w:t xml:space="preserve">    </w:t>
              </w:r>
              <w:r w:rsidRPr="00A47B4C">
                <w:rPr>
                  <w:rFonts w:ascii="Monaco" w:hAnsi="Monaco" w:cs="Monaco"/>
                  <w:color w:val="000000"/>
                  <w:sz w:val="20"/>
                  <w:szCs w:val="20"/>
                  <w:lang w:val="en-US"/>
                  <w:rPrChange w:id="4820" w:author="Borja Gonzalez" w:date="2017-09-28T19:16:00Z">
                    <w:rPr>
                      <w:rFonts w:ascii="Monaco" w:hAnsi="Monaco" w:cs="Monaco"/>
                      <w:color w:val="000000"/>
                      <w:sz w:val="32"/>
                      <w:szCs w:val="32"/>
                      <w:lang w:val="en-US"/>
                    </w:rPr>
                  </w:rPrChange>
                </w:rPr>
                <w:t>fs</w:t>
              </w:r>
              <w:r w:rsidRPr="00A47B4C">
                <w:rPr>
                  <w:rFonts w:ascii="Monaco" w:hAnsi="Monaco" w:cs="Monaco"/>
                  <w:b/>
                  <w:bCs/>
                  <w:color w:val="000000"/>
                  <w:sz w:val="20"/>
                  <w:szCs w:val="20"/>
                  <w:lang w:val="en-US"/>
                  <w:rPrChange w:id="4821" w:author="Borja Gonzalez" w:date="2017-09-28T19:16: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4822" w:author="Borja Gonzalez" w:date="2017-09-28T19:16:00Z">
                    <w:rPr>
                      <w:rFonts w:ascii="Monaco" w:hAnsi="Monaco" w:cs="Monaco"/>
                      <w:color w:val="000000"/>
                      <w:sz w:val="32"/>
                      <w:szCs w:val="32"/>
                      <w:lang w:val="en-US"/>
                    </w:rPr>
                  </w:rPrChange>
                </w:rPr>
                <w:t>writeFileSync</w:t>
              </w:r>
              <w:r w:rsidRPr="00A47B4C">
                <w:rPr>
                  <w:rFonts w:ascii="Monaco" w:hAnsi="Monaco" w:cs="Monaco"/>
                  <w:b/>
                  <w:bCs/>
                  <w:color w:val="000000"/>
                  <w:sz w:val="20"/>
                  <w:szCs w:val="20"/>
                  <w:lang w:val="en-US"/>
                  <w:rPrChange w:id="4823" w:author="Borja Gonzalez" w:date="2017-09-28T19:16:00Z">
                    <w:rPr>
                      <w:rFonts w:ascii="Monaco" w:hAnsi="Monaco" w:cs="Monaco"/>
                      <w:b/>
                      <w:bCs/>
                      <w:color w:val="000000"/>
                      <w:sz w:val="32"/>
                      <w:szCs w:val="32"/>
                      <w:lang w:val="en-US"/>
                    </w:rPr>
                  </w:rPrChange>
                </w:rPr>
                <w:t>(</w:t>
              </w:r>
              <w:r w:rsidRPr="00A47B4C">
                <w:rPr>
                  <w:rFonts w:ascii="Monaco" w:hAnsi="Monaco" w:cs="Monaco"/>
                  <w:color w:val="4E9A06"/>
                  <w:sz w:val="20"/>
                  <w:szCs w:val="20"/>
                  <w:lang w:val="en-US"/>
                  <w:rPrChange w:id="4824" w:author="Borja Gonzalez" w:date="2017-09-28T19:16:00Z">
                    <w:rPr>
                      <w:rFonts w:ascii="Monaco" w:hAnsi="Monaco" w:cs="Monaco"/>
                      <w:color w:val="4E9A06"/>
                      <w:sz w:val="32"/>
                      <w:szCs w:val="32"/>
                      <w:lang w:val="en-US"/>
                    </w:rPr>
                  </w:rPrChange>
                </w:rPr>
                <w:t>"./Pacientes_DB.db"</w:t>
              </w:r>
              <w:r w:rsidRPr="00A47B4C">
                <w:rPr>
                  <w:rFonts w:ascii="Monaco" w:hAnsi="Monaco" w:cs="Monaco"/>
                  <w:b/>
                  <w:bCs/>
                  <w:color w:val="000000"/>
                  <w:sz w:val="20"/>
                  <w:szCs w:val="20"/>
                  <w:lang w:val="en-US"/>
                  <w:rPrChange w:id="4825" w:author="Borja Gonzalez" w:date="2017-09-28T19:16:00Z">
                    <w:rPr>
                      <w:rFonts w:ascii="Monaco" w:hAnsi="Monaco" w:cs="Monaco"/>
                      <w:b/>
                      <w:bCs/>
                      <w:color w:val="000000"/>
                      <w:sz w:val="32"/>
                      <w:szCs w:val="32"/>
                      <w:lang w:val="en-US"/>
                    </w:rPr>
                  </w:rPrChange>
                </w:rPr>
                <w:t>,</w:t>
              </w:r>
              <w:r w:rsidRPr="00A47B4C">
                <w:rPr>
                  <w:rFonts w:ascii="Monaco" w:hAnsi="Monaco" w:cs="Monaco"/>
                  <w:sz w:val="20"/>
                  <w:szCs w:val="20"/>
                  <w:lang w:val="en-US"/>
                  <w:rPrChange w:id="4826" w:author="Borja Gonzalez" w:date="2017-09-28T19:16:00Z">
                    <w:rPr>
                      <w:rFonts w:ascii="Monaco" w:hAnsi="Monaco" w:cs="Monaco"/>
                      <w:sz w:val="32"/>
                      <w:szCs w:val="32"/>
                      <w:lang w:val="en-US"/>
                    </w:rPr>
                  </w:rPrChange>
                </w:rPr>
                <w:t xml:space="preserve"> </w:t>
              </w:r>
              <w:r w:rsidRPr="00A47B4C">
                <w:rPr>
                  <w:rFonts w:ascii="Monaco" w:hAnsi="Monaco" w:cs="Monaco"/>
                  <w:color w:val="000000"/>
                  <w:sz w:val="20"/>
                  <w:szCs w:val="20"/>
                  <w:lang w:val="en-US"/>
                  <w:rPrChange w:id="4827" w:author="Borja Gonzalez" w:date="2017-09-28T19:16:00Z">
                    <w:rPr>
                      <w:rFonts w:ascii="Monaco" w:hAnsi="Monaco" w:cs="Monaco"/>
                      <w:color w:val="000000"/>
                      <w:sz w:val="32"/>
                      <w:szCs w:val="32"/>
                      <w:lang w:val="en-US"/>
                    </w:rPr>
                  </w:rPrChange>
                </w:rPr>
                <w:t>buffer</w:t>
              </w:r>
              <w:r w:rsidRPr="00A47B4C">
                <w:rPr>
                  <w:rFonts w:ascii="Monaco" w:hAnsi="Monaco" w:cs="Monaco"/>
                  <w:b/>
                  <w:bCs/>
                  <w:color w:val="000000"/>
                  <w:sz w:val="20"/>
                  <w:szCs w:val="20"/>
                  <w:lang w:val="en-US"/>
                  <w:rPrChange w:id="4828" w:author="Borja Gonzalez" w:date="2017-09-28T19:16:00Z">
                    <w:rPr>
                      <w:rFonts w:ascii="Monaco" w:hAnsi="Monaco" w:cs="Monaco"/>
                      <w:b/>
                      <w:bCs/>
                      <w:color w:val="000000"/>
                      <w:sz w:val="32"/>
                      <w:szCs w:val="32"/>
                      <w:lang w:val="en-US"/>
                    </w:rPr>
                  </w:rPrChange>
                </w:rPr>
                <w:t>);</w:t>
              </w:r>
            </w:ins>
          </w:p>
          <w:p w14:paraId="272A2B95" w14:textId="77777777" w:rsidR="00A47B4C" w:rsidRPr="00A47B4C" w:rsidRDefault="00A47B4C" w:rsidP="00A47B4C">
            <w:pPr>
              <w:keepNext/>
              <w:keepLines/>
              <w:widowControl w:val="0"/>
              <w:autoSpaceDE w:val="0"/>
              <w:autoSpaceDN w:val="0"/>
              <w:adjustRightInd w:val="0"/>
              <w:spacing w:before="200"/>
              <w:outlineLvl w:val="4"/>
              <w:rPr>
                <w:ins w:id="4829" w:author="Borja Gonzalez" w:date="2017-09-28T19:16:00Z"/>
                <w:rFonts w:ascii="Monaco" w:hAnsi="Monaco" w:cs="Monaco"/>
                <w:sz w:val="20"/>
                <w:szCs w:val="20"/>
                <w:lang w:val="en-US"/>
                <w:rPrChange w:id="4830" w:author="Borja Gonzalez" w:date="2017-09-28T19:16:00Z">
                  <w:rPr>
                    <w:ins w:id="4831" w:author="Borja Gonzalez" w:date="2017-09-28T19:16:00Z"/>
                    <w:rFonts w:ascii="Monaco" w:eastAsiaTheme="majorEastAsia" w:hAnsi="Monaco" w:cs="Monaco"/>
                    <w:color w:val="243F60" w:themeColor="accent1" w:themeShade="7F"/>
                    <w:sz w:val="32"/>
                    <w:szCs w:val="32"/>
                    <w:lang w:val="en-US"/>
                  </w:rPr>
                </w:rPrChange>
              </w:rPr>
            </w:pPr>
            <w:ins w:id="4832" w:author="Borja Gonzalez" w:date="2017-09-28T19:16:00Z">
              <w:r w:rsidRPr="00A47B4C">
                <w:rPr>
                  <w:rFonts w:ascii="Monaco" w:hAnsi="Monaco" w:cs="Monaco"/>
                  <w:sz w:val="20"/>
                  <w:szCs w:val="20"/>
                  <w:lang w:val="en-US"/>
                  <w:rPrChange w:id="4833" w:author="Borja Gonzalez" w:date="2017-09-28T19:16:00Z">
                    <w:rPr>
                      <w:rFonts w:ascii="Monaco" w:hAnsi="Monaco" w:cs="Monaco"/>
                      <w:sz w:val="32"/>
                      <w:szCs w:val="32"/>
                      <w:lang w:val="en-US"/>
                    </w:rPr>
                  </w:rPrChange>
                </w:rPr>
                <w:t xml:space="preserve">    </w:t>
              </w:r>
              <w:r w:rsidRPr="00A47B4C">
                <w:rPr>
                  <w:rFonts w:ascii="Monaco" w:hAnsi="Monaco" w:cs="Monaco"/>
                  <w:color w:val="000000"/>
                  <w:sz w:val="20"/>
                  <w:szCs w:val="20"/>
                  <w:lang w:val="en-US"/>
                  <w:rPrChange w:id="4834" w:author="Borja Gonzalez" w:date="2017-09-28T19:16:00Z">
                    <w:rPr>
                      <w:rFonts w:ascii="Monaco" w:hAnsi="Monaco" w:cs="Monaco"/>
                      <w:color w:val="000000"/>
                      <w:sz w:val="32"/>
                      <w:szCs w:val="32"/>
                      <w:lang w:val="en-US"/>
                    </w:rPr>
                  </w:rPrChange>
                </w:rPr>
                <w:t>db</w:t>
              </w:r>
              <w:r w:rsidRPr="00A47B4C">
                <w:rPr>
                  <w:rFonts w:ascii="Monaco" w:hAnsi="Monaco" w:cs="Monaco"/>
                  <w:b/>
                  <w:bCs/>
                  <w:color w:val="000000"/>
                  <w:sz w:val="20"/>
                  <w:szCs w:val="20"/>
                  <w:lang w:val="en-US"/>
                  <w:rPrChange w:id="4835" w:author="Borja Gonzalez" w:date="2017-09-28T19:16: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4836" w:author="Borja Gonzalez" w:date="2017-09-28T19:16:00Z">
                    <w:rPr>
                      <w:rFonts w:ascii="Monaco" w:hAnsi="Monaco" w:cs="Monaco"/>
                      <w:color w:val="000000"/>
                      <w:sz w:val="32"/>
                      <w:szCs w:val="32"/>
                      <w:lang w:val="en-US"/>
                    </w:rPr>
                  </w:rPrChange>
                </w:rPr>
                <w:t>close</w:t>
              </w:r>
              <w:r w:rsidRPr="00A47B4C">
                <w:rPr>
                  <w:rFonts w:ascii="Monaco" w:hAnsi="Monaco" w:cs="Monaco"/>
                  <w:b/>
                  <w:bCs/>
                  <w:color w:val="000000"/>
                  <w:sz w:val="20"/>
                  <w:szCs w:val="20"/>
                  <w:lang w:val="en-US"/>
                  <w:rPrChange w:id="4837" w:author="Borja Gonzalez" w:date="2017-09-28T19:16:00Z">
                    <w:rPr>
                      <w:rFonts w:ascii="Monaco" w:hAnsi="Monaco" w:cs="Monaco"/>
                      <w:b/>
                      <w:bCs/>
                      <w:color w:val="000000"/>
                      <w:sz w:val="32"/>
                      <w:szCs w:val="32"/>
                      <w:lang w:val="en-US"/>
                    </w:rPr>
                  </w:rPrChange>
                </w:rPr>
                <w:t>();</w:t>
              </w:r>
            </w:ins>
          </w:p>
          <w:p w14:paraId="17D6AABA" w14:textId="77777777" w:rsidR="00A47B4C" w:rsidRPr="00A47B4C" w:rsidRDefault="00A47B4C" w:rsidP="00A47B4C">
            <w:pPr>
              <w:keepNext/>
              <w:keepLines/>
              <w:widowControl w:val="0"/>
              <w:autoSpaceDE w:val="0"/>
              <w:autoSpaceDN w:val="0"/>
              <w:adjustRightInd w:val="0"/>
              <w:spacing w:before="200"/>
              <w:outlineLvl w:val="4"/>
              <w:rPr>
                <w:ins w:id="4838" w:author="Borja Gonzalez" w:date="2017-09-28T19:16:00Z"/>
                <w:rFonts w:ascii="Monaco" w:hAnsi="Monaco" w:cs="Monaco"/>
                <w:sz w:val="20"/>
                <w:szCs w:val="20"/>
                <w:lang w:val="en-US"/>
                <w:rPrChange w:id="4839" w:author="Borja Gonzalez" w:date="2017-09-28T19:16:00Z">
                  <w:rPr>
                    <w:ins w:id="4840" w:author="Borja Gonzalez" w:date="2017-09-28T19:16:00Z"/>
                    <w:rFonts w:ascii="Monaco" w:eastAsiaTheme="majorEastAsia" w:hAnsi="Monaco" w:cs="Monaco"/>
                    <w:color w:val="243F60" w:themeColor="accent1" w:themeShade="7F"/>
                    <w:sz w:val="32"/>
                    <w:szCs w:val="32"/>
                    <w:lang w:val="en-US"/>
                  </w:rPr>
                </w:rPrChange>
              </w:rPr>
            </w:pPr>
            <w:ins w:id="4841" w:author="Borja Gonzalez" w:date="2017-09-28T19:16:00Z">
              <w:r w:rsidRPr="00A47B4C">
                <w:rPr>
                  <w:rFonts w:ascii="Monaco" w:hAnsi="Monaco" w:cs="Monaco"/>
                  <w:sz w:val="20"/>
                  <w:szCs w:val="20"/>
                  <w:lang w:val="en-US"/>
                  <w:rPrChange w:id="4842" w:author="Borja Gonzalez" w:date="2017-09-28T19:16:00Z">
                    <w:rPr>
                      <w:rFonts w:ascii="Monaco" w:hAnsi="Monaco" w:cs="Monaco"/>
                      <w:sz w:val="32"/>
                      <w:szCs w:val="32"/>
                      <w:lang w:val="en-US"/>
                    </w:rPr>
                  </w:rPrChange>
                </w:rPr>
                <w:t xml:space="preserve">    </w:t>
              </w:r>
              <w:r w:rsidRPr="00A47B4C">
                <w:rPr>
                  <w:rFonts w:ascii="Monaco" w:hAnsi="Monaco" w:cs="Monaco"/>
                  <w:color w:val="000000"/>
                  <w:sz w:val="20"/>
                  <w:szCs w:val="20"/>
                  <w:lang w:val="en-US"/>
                  <w:rPrChange w:id="4843" w:author="Borja Gonzalez" w:date="2017-09-28T19:16:00Z">
                    <w:rPr>
                      <w:rFonts w:ascii="Monaco" w:hAnsi="Monaco" w:cs="Monaco"/>
                      <w:color w:val="000000"/>
                      <w:sz w:val="32"/>
                      <w:szCs w:val="32"/>
                      <w:lang w:val="en-US"/>
                    </w:rPr>
                  </w:rPrChange>
                </w:rPr>
                <w:t>console</w:t>
              </w:r>
              <w:r w:rsidRPr="00A47B4C">
                <w:rPr>
                  <w:rFonts w:ascii="Monaco" w:hAnsi="Monaco" w:cs="Monaco"/>
                  <w:b/>
                  <w:bCs/>
                  <w:color w:val="000000"/>
                  <w:sz w:val="20"/>
                  <w:szCs w:val="20"/>
                  <w:lang w:val="en-US"/>
                  <w:rPrChange w:id="4844" w:author="Borja Gonzalez" w:date="2017-09-28T19:16: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4845" w:author="Borja Gonzalez" w:date="2017-09-28T19:16:00Z">
                    <w:rPr>
                      <w:rFonts w:ascii="Monaco" w:hAnsi="Monaco" w:cs="Monaco"/>
                      <w:color w:val="000000"/>
                      <w:sz w:val="32"/>
                      <w:szCs w:val="32"/>
                      <w:lang w:val="en-US"/>
                    </w:rPr>
                  </w:rPrChange>
                </w:rPr>
                <w:t>log</w:t>
              </w:r>
              <w:r w:rsidRPr="00A47B4C">
                <w:rPr>
                  <w:rFonts w:ascii="Monaco" w:hAnsi="Monaco" w:cs="Monaco"/>
                  <w:b/>
                  <w:bCs/>
                  <w:color w:val="000000"/>
                  <w:sz w:val="20"/>
                  <w:szCs w:val="20"/>
                  <w:lang w:val="en-US"/>
                  <w:rPrChange w:id="4846" w:author="Borja Gonzalez" w:date="2017-09-28T19:16: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4847" w:author="Borja Gonzalez" w:date="2017-09-28T19:16:00Z">
                    <w:rPr>
                      <w:rFonts w:ascii="Monaco" w:hAnsi="Monaco" w:cs="Monaco"/>
                      <w:color w:val="000000"/>
                      <w:sz w:val="32"/>
                      <w:szCs w:val="32"/>
                      <w:lang w:val="en-US"/>
                    </w:rPr>
                  </w:rPrChange>
                </w:rPr>
                <w:t>timestamp</w:t>
              </w:r>
              <w:r w:rsidRPr="00A47B4C">
                <w:rPr>
                  <w:rFonts w:ascii="Monaco" w:hAnsi="Monaco" w:cs="Monaco"/>
                  <w:b/>
                  <w:bCs/>
                  <w:color w:val="000000"/>
                  <w:sz w:val="20"/>
                  <w:szCs w:val="20"/>
                  <w:lang w:val="en-US"/>
                  <w:rPrChange w:id="4848" w:author="Borja Gonzalez" w:date="2017-09-28T19:16:00Z">
                    <w:rPr>
                      <w:rFonts w:ascii="Monaco" w:hAnsi="Monaco" w:cs="Monaco"/>
                      <w:b/>
                      <w:bCs/>
                      <w:color w:val="000000"/>
                      <w:sz w:val="32"/>
                      <w:szCs w:val="32"/>
                      <w:lang w:val="en-US"/>
                    </w:rPr>
                  </w:rPrChange>
                </w:rPr>
                <w:t>(</w:t>
              </w:r>
              <w:r w:rsidRPr="00A47B4C">
                <w:rPr>
                  <w:rFonts w:ascii="Monaco" w:hAnsi="Monaco" w:cs="Monaco"/>
                  <w:color w:val="4E9A06"/>
                  <w:sz w:val="20"/>
                  <w:szCs w:val="20"/>
                  <w:lang w:val="en-US"/>
                  <w:rPrChange w:id="4849" w:author="Borja Gonzalez" w:date="2017-09-28T19:16:00Z">
                    <w:rPr>
                      <w:rFonts w:ascii="Monaco" w:hAnsi="Monaco" w:cs="Monaco"/>
                      <w:color w:val="4E9A06"/>
                      <w:sz w:val="32"/>
                      <w:szCs w:val="32"/>
                      <w:lang w:val="en-US"/>
                    </w:rPr>
                  </w:rPrChange>
                </w:rPr>
                <w:t>'hh:mm:ss:iii'</w:t>
              </w:r>
              <w:r w:rsidRPr="00A47B4C">
                <w:rPr>
                  <w:rFonts w:ascii="Monaco" w:hAnsi="Monaco" w:cs="Monaco"/>
                  <w:b/>
                  <w:bCs/>
                  <w:color w:val="000000"/>
                  <w:sz w:val="20"/>
                  <w:szCs w:val="20"/>
                  <w:lang w:val="en-US"/>
                  <w:rPrChange w:id="4850" w:author="Borja Gonzalez" w:date="2017-09-28T19:16:00Z">
                    <w:rPr>
                      <w:rFonts w:ascii="Monaco" w:hAnsi="Monaco" w:cs="Monaco"/>
                      <w:b/>
                      <w:bCs/>
                      <w:color w:val="000000"/>
                      <w:sz w:val="32"/>
                      <w:szCs w:val="32"/>
                      <w:lang w:val="en-US"/>
                    </w:rPr>
                  </w:rPrChange>
                </w:rPr>
                <w:t>)</w:t>
              </w:r>
              <w:r w:rsidRPr="00A47B4C">
                <w:rPr>
                  <w:rFonts w:ascii="Monaco" w:hAnsi="Monaco" w:cs="Monaco"/>
                  <w:b/>
                  <w:bCs/>
                  <w:color w:val="CE5C00"/>
                  <w:sz w:val="20"/>
                  <w:szCs w:val="20"/>
                  <w:lang w:val="en-US"/>
                  <w:rPrChange w:id="4851" w:author="Borja Gonzalez" w:date="2017-09-28T19:16:00Z">
                    <w:rPr>
                      <w:rFonts w:ascii="Monaco" w:hAnsi="Monaco" w:cs="Monaco"/>
                      <w:b/>
                      <w:bCs/>
                      <w:color w:val="CE5C00"/>
                      <w:sz w:val="32"/>
                      <w:szCs w:val="32"/>
                      <w:lang w:val="en-US"/>
                    </w:rPr>
                  </w:rPrChange>
                </w:rPr>
                <w:t>+</w:t>
              </w:r>
              <w:r w:rsidRPr="00A47B4C">
                <w:rPr>
                  <w:rFonts w:ascii="Monaco" w:hAnsi="Monaco" w:cs="Monaco"/>
                  <w:color w:val="4E9A06"/>
                  <w:sz w:val="20"/>
                  <w:szCs w:val="20"/>
                  <w:lang w:val="en-US"/>
                  <w:rPrChange w:id="4852" w:author="Borja Gonzalez" w:date="2017-09-28T19:16:00Z">
                    <w:rPr>
                      <w:rFonts w:ascii="Monaco" w:hAnsi="Monaco" w:cs="Monaco"/>
                      <w:color w:val="4E9A06"/>
                      <w:sz w:val="32"/>
                      <w:szCs w:val="32"/>
                      <w:lang w:val="en-US"/>
                    </w:rPr>
                  </w:rPrChange>
                </w:rPr>
                <w:t>" Base de datos cerrada"</w:t>
              </w:r>
              <w:r w:rsidRPr="00A47B4C">
                <w:rPr>
                  <w:rFonts w:ascii="Monaco" w:hAnsi="Monaco" w:cs="Monaco"/>
                  <w:b/>
                  <w:bCs/>
                  <w:color w:val="000000"/>
                  <w:sz w:val="20"/>
                  <w:szCs w:val="20"/>
                  <w:lang w:val="en-US"/>
                  <w:rPrChange w:id="4853" w:author="Borja Gonzalez" w:date="2017-09-28T19:16:00Z">
                    <w:rPr>
                      <w:rFonts w:ascii="Monaco" w:hAnsi="Monaco" w:cs="Monaco"/>
                      <w:b/>
                      <w:bCs/>
                      <w:color w:val="000000"/>
                      <w:sz w:val="32"/>
                      <w:szCs w:val="32"/>
                      <w:lang w:val="en-US"/>
                    </w:rPr>
                  </w:rPrChange>
                </w:rPr>
                <w:t>);</w:t>
              </w:r>
            </w:ins>
          </w:p>
          <w:p w14:paraId="216072DF" w14:textId="77777777" w:rsidR="00A47B4C" w:rsidRPr="00A47B4C" w:rsidRDefault="00A47B4C" w:rsidP="00A47B4C">
            <w:pPr>
              <w:keepNext/>
              <w:keepLines/>
              <w:widowControl w:val="0"/>
              <w:autoSpaceDE w:val="0"/>
              <w:autoSpaceDN w:val="0"/>
              <w:adjustRightInd w:val="0"/>
              <w:spacing w:before="200"/>
              <w:outlineLvl w:val="4"/>
              <w:rPr>
                <w:ins w:id="4854" w:author="Borja Gonzalez" w:date="2017-09-28T19:16:00Z"/>
                <w:rFonts w:ascii="Monaco" w:hAnsi="Monaco" w:cs="Monaco"/>
                <w:sz w:val="20"/>
                <w:szCs w:val="20"/>
                <w:lang w:val="en-US"/>
                <w:rPrChange w:id="4855" w:author="Borja Gonzalez" w:date="2017-09-28T19:16:00Z">
                  <w:rPr>
                    <w:ins w:id="4856" w:author="Borja Gonzalez" w:date="2017-09-28T19:16:00Z"/>
                    <w:rFonts w:ascii="Monaco" w:eastAsiaTheme="majorEastAsia" w:hAnsi="Monaco" w:cs="Monaco"/>
                    <w:color w:val="243F60" w:themeColor="accent1" w:themeShade="7F"/>
                    <w:sz w:val="32"/>
                    <w:szCs w:val="32"/>
                    <w:lang w:val="en-US"/>
                  </w:rPr>
                </w:rPrChange>
              </w:rPr>
            </w:pPr>
            <w:ins w:id="4857" w:author="Borja Gonzalez" w:date="2017-09-28T19:16:00Z">
              <w:r w:rsidRPr="00A47B4C">
                <w:rPr>
                  <w:rFonts w:ascii="Monaco" w:hAnsi="Monaco" w:cs="Monaco"/>
                  <w:sz w:val="20"/>
                  <w:szCs w:val="20"/>
                  <w:lang w:val="en-US"/>
                  <w:rPrChange w:id="4858" w:author="Borja Gonzalez" w:date="2017-09-28T19:16:00Z">
                    <w:rPr>
                      <w:rFonts w:ascii="Monaco" w:hAnsi="Monaco" w:cs="Monaco"/>
                      <w:sz w:val="32"/>
                      <w:szCs w:val="32"/>
                      <w:lang w:val="en-US"/>
                    </w:rPr>
                  </w:rPrChange>
                </w:rPr>
                <w:t xml:space="preserve">    </w:t>
              </w:r>
              <w:r w:rsidRPr="00A47B4C">
                <w:rPr>
                  <w:rFonts w:ascii="Monaco" w:hAnsi="Monaco" w:cs="Monaco"/>
                  <w:b/>
                  <w:bCs/>
                  <w:color w:val="204A87"/>
                  <w:sz w:val="20"/>
                  <w:szCs w:val="20"/>
                  <w:lang w:val="en-US"/>
                  <w:rPrChange w:id="4859" w:author="Borja Gonzalez" w:date="2017-09-28T19:16:00Z">
                    <w:rPr>
                      <w:rFonts w:ascii="Monaco" w:hAnsi="Monaco" w:cs="Monaco"/>
                      <w:b/>
                      <w:bCs/>
                      <w:color w:val="204A87"/>
                      <w:sz w:val="32"/>
                      <w:szCs w:val="32"/>
                      <w:lang w:val="en-US"/>
                    </w:rPr>
                  </w:rPrChange>
                </w:rPr>
                <w:t>var</w:t>
              </w:r>
              <w:r w:rsidRPr="00A47B4C">
                <w:rPr>
                  <w:rFonts w:ascii="Monaco" w:hAnsi="Monaco" w:cs="Monaco"/>
                  <w:sz w:val="20"/>
                  <w:szCs w:val="20"/>
                  <w:lang w:val="en-US"/>
                  <w:rPrChange w:id="4860" w:author="Borja Gonzalez" w:date="2017-09-28T19:16:00Z">
                    <w:rPr>
                      <w:rFonts w:ascii="Monaco" w:hAnsi="Monaco" w:cs="Monaco"/>
                      <w:sz w:val="32"/>
                      <w:szCs w:val="32"/>
                      <w:lang w:val="en-US"/>
                    </w:rPr>
                  </w:rPrChange>
                </w:rPr>
                <w:t xml:space="preserve"> </w:t>
              </w:r>
              <w:r w:rsidRPr="00A47B4C">
                <w:rPr>
                  <w:rFonts w:ascii="Monaco" w:hAnsi="Monaco" w:cs="Monaco"/>
                  <w:color w:val="000000"/>
                  <w:sz w:val="20"/>
                  <w:szCs w:val="20"/>
                  <w:lang w:val="en-US"/>
                  <w:rPrChange w:id="4861" w:author="Borja Gonzalez" w:date="2017-09-28T19:16:00Z">
                    <w:rPr>
                      <w:rFonts w:ascii="Monaco" w:hAnsi="Monaco" w:cs="Monaco"/>
                      <w:color w:val="000000"/>
                      <w:sz w:val="32"/>
                      <w:szCs w:val="32"/>
                      <w:lang w:val="en-US"/>
                    </w:rPr>
                  </w:rPrChange>
                </w:rPr>
                <w:t>ack_to_client</w:t>
              </w:r>
              <w:r w:rsidRPr="00A47B4C">
                <w:rPr>
                  <w:rFonts w:ascii="Monaco" w:hAnsi="Monaco" w:cs="Monaco"/>
                  <w:sz w:val="20"/>
                  <w:szCs w:val="20"/>
                  <w:lang w:val="en-US"/>
                  <w:rPrChange w:id="4862" w:author="Borja Gonzalez" w:date="2017-09-28T19:16:00Z">
                    <w:rPr>
                      <w:rFonts w:ascii="Monaco" w:hAnsi="Monaco" w:cs="Monaco"/>
                      <w:sz w:val="32"/>
                      <w:szCs w:val="32"/>
                      <w:lang w:val="en-US"/>
                    </w:rPr>
                  </w:rPrChange>
                </w:rPr>
                <w:t xml:space="preserve"> </w:t>
              </w:r>
              <w:r w:rsidRPr="00A47B4C">
                <w:rPr>
                  <w:rFonts w:ascii="Monaco" w:hAnsi="Monaco" w:cs="Monaco"/>
                  <w:b/>
                  <w:bCs/>
                  <w:color w:val="CE5C00"/>
                  <w:sz w:val="20"/>
                  <w:szCs w:val="20"/>
                  <w:lang w:val="en-US"/>
                  <w:rPrChange w:id="4863" w:author="Borja Gonzalez" w:date="2017-09-28T19:16:00Z">
                    <w:rPr>
                      <w:rFonts w:ascii="Monaco" w:hAnsi="Monaco" w:cs="Monaco"/>
                      <w:b/>
                      <w:bCs/>
                      <w:color w:val="CE5C00"/>
                      <w:sz w:val="32"/>
                      <w:szCs w:val="32"/>
                      <w:lang w:val="en-US"/>
                    </w:rPr>
                  </w:rPrChange>
                </w:rPr>
                <w:t>=</w:t>
              </w:r>
              <w:r w:rsidRPr="00A47B4C">
                <w:rPr>
                  <w:rFonts w:ascii="Monaco" w:hAnsi="Monaco" w:cs="Monaco"/>
                  <w:sz w:val="20"/>
                  <w:szCs w:val="20"/>
                  <w:lang w:val="en-US"/>
                  <w:rPrChange w:id="4864" w:author="Borja Gonzalez" w:date="2017-09-28T19:16:00Z">
                    <w:rPr>
                      <w:rFonts w:ascii="Monaco" w:hAnsi="Monaco" w:cs="Monaco"/>
                      <w:sz w:val="32"/>
                      <w:szCs w:val="32"/>
                      <w:lang w:val="en-US"/>
                    </w:rPr>
                  </w:rPrChange>
                </w:rPr>
                <w:t xml:space="preserve"> </w:t>
              </w:r>
              <w:r w:rsidRPr="00A47B4C">
                <w:rPr>
                  <w:rFonts w:ascii="Monaco" w:hAnsi="Monaco" w:cs="Monaco"/>
                  <w:b/>
                  <w:bCs/>
                  <w:color w:val="000000"/>
                  <w:sz w:val="20"/>
                  <w:szCs w:val="20"/>
                  <w:lang w:val="en-US"/>
                  <w:rPrChange w:id="4865" w:author="Borja Gonzalez" w:date="2017-09-28T19:16:00Z">
                    <w:rPr>
                      <w:rFonts w:ascii="Monaco" w:hAnsi="Monaco" w:cs="Monaco"/>
                      <w:b/>
                      <w:bCs/>
                      <w:color w:val="000000"/>
                      <w:sz w:val="32"/>
                      <w:szCs w:val="32"/>
                      <w:lang w:val="en-US"/>
                    </w:rPr>
                  </w:rPrChange>
                </w:rPr>
                <w:t>{</w:t>
              </w:r>
            </w:ins>
          </w:p>
          <w:p w14:paraId="0C238B90" w14:textId="77777777" w:rsidR="00A47B4C" w:rsidRPr="00A47B4C" w:rsidRDefault="00A47B4C" w:rsidP="00A47B4C">
            <w:pPr>
              <w:keepNext/>
              <w:keepLines/>
              <w:widowControl w:val="0"/>
              <w:autoSpaceDE w:val="0"/>
              <w:autoSpaceDN w:val="0"/>
              <w:adjustRightInd w:val="0"/>
              <w:spacing w:before="200"/>
              <w:outlineLvl w:val="4"/>
              <w:rPr>
                <w:ins w:id="4866" w:author="Borja Gonzalez" w:date="2017-09-28T19:16:00Z"/>
                <w:rFonts w:ascii="Monaco" w:hAnsi="Monaco" w:cs="Monaco"/>
                <w:sz w:val="20"/>
                <w:szCs w:val="20"/>
                <w:lang w:val="en-US"/>
                <w:rPrChange w:id="4867" w:author="Borja Gonzalez" w:date="2017-09-28T19:16:00Z">
                  <w:rPr>
                    <w:ins w:id="4868" w:author="Borja Gonzalez" w:date="2017-09-28T19:16:00Z"/>
                    <w:rFonts w:ascii="Monaco" w:eastAsiaTheme="majorEastAsia" w:hAnsi="Monaco" w:cs="Monaco"/>
                    <w:color w:val="243F60" w:themeColor="accent1" w:themeShade="7F"/>
                    <w:sz w:val="32"/>
                    <w:szCs w:val="32"/>
                    <w:lang w:val="en-US"/>
                  </w:rPr>
                </w:rPrChange>
              </w:rPr>
            </w:pPr>
            <w:ins w:id="4869" w:author="Borja Gonzalez" w:date="2017-09-28T19:16:00Z">
              <w:r w:rsidRPr="00A47B4C">
                <w:rPr>
                  <w:rFonts w:ascii="Monaco" w:hAnsi="Monaco" w:cs="Monaco"/>
                  <w:sz w:val="20"/>
                  <w:szCs w:val="20"/>
                  <w:lang w:val="en-US"/>
                  <w:rPrChange w:id="4870" w:author="Borja Gonzalez" w:date="2017-09-28T19:16:00Z">
                    <w:rPr>
                      <w:rFonts w:ascii="Monaco" w:hAnsi="Monaco" w:cs="Monaco"/>
                      <w:sz w:val="32"/>
                      <w:szCs w:val="32"/>
                      <w:lang w:val="en-US"/>
                    </w:rPr>
                  </w:rPrChange>
                </w:rPr>
                <w:t xml:space="preserve">        </w:t>
              </w:r>
              <w:r w:rsidRPr="00A47B4C">
                <w:rPr>
                  <w:rFonts w:ascii="Monaco" w:hAnsi="Monaco" w:cs="Monaco"/>
                  <w:color w:val="000000"/>
                  <w:sz w:val="20"/>
                  <w:szCs w:val="20"/>
                  <w:lang w:val="en-US"/>
                  <w:rPrChange w:id="4871" w:author="Borja Gonzalez" w:date="2017-09-28T19:16:00Z">
                    <w:rPr>
                      <w:rFonts w:ascii="Monaco" w:hAnsi="Monaco" w:cs="Monaco"/>
                      <w:color w:val="000000"/>
                      <w:sz w:val="32"/>
                      <w:szCs w:val="32"/>
                      <w:lang w:val="en-US"/>
                    </w:rPr>
                  </w:rPrChange>
                </w:rPr>
                <w:t>data</w:t>
              </w:r>
              <w:r w:rsidRPr="00A47B4C">
                <w:rPr>
                  <w:rFonts w:ascii="Monaco" w:hAnsi="Monaco" w:cs="Monaco"/>
                  <w:b/>
                  <w:bCs/>
                  <w:color w:val="CE5C00"/>
                  <w:sz w:val="20"/>
                  <w:szCs w:val="20"/>
                  <w:lang w:val="en-US"/>
                  <w:rPrChange w:id="4872" w:author="Borja Gonzalez" w:date="2017-09-28T19:16:00Z">
                    <w:rPr>
                      <w:rFonts w:ascii="Monaco" w:hAnsi="Monaco" w:cs="Monaco"/>
                      <w:b/>
                      <w:bCs/>
                      <w:color w:val="CE5C00"/>
                      <w:sz w:val="32"/>
                      <w:szCs w:val="32"/>
                      <w:lang w:val="en-US"/>
                    </w:rPr>
                  </w:rPrChange>
                </w:rPr>
                <w:t>:</w:t>
              </w:r>
              <w:r w:rsidRPr="00A47B4C">
                <w:rPr>
                  <w:rFonts w:ascii="Monaco" w:hAnsi="Monaco" w:cs="Monaco"/>
                  <w:color w:val="4E9A06"/>
                  <w:sz w:val="20"/>
                  <w:szCs w:val="20"/>
                  <w:lang w:val="en-US"/>
                  <w:rPrChange w:id="4873" w:author="Borja Gonzalez" w:date="2017-09-28T19:16:00Z">
                    <w:rPr>
                      <w:rFonts w:ascii="Monaco" w:hAnsi="Monaco" w:cs="Monaco"/>
                      <w:color w:val="4E9A06"/>
                      <w:sz w:val="32"/>
                      <w:szCs w:val="32"/>
                      <w:lang w:val="en-US"/>
                    </w:rPr>
                  </w:rPrChange>
                </w:rPr>
                <w:t>"El servidor ha añadido datos de un paciente a la db"</w:t>
              </w:r>
            </w:ins>
          </w:p>
          <w:p w14:paraId="4AADCFC8" w14:textId="77777777" w:rsidR="00A47B4C" w:rsidRPr="00A47B4C" w:rsidRDefault="00A47B4C" w:rsidP="00A47B4C">
            <w:pPr>
              <w:keepNext/>
              <w:keepLines/>
              <w:widowControl w:val="0"/>
              <w:autoSpaceDE w:val="0"/>
              <w:autoSpaceDN w:val="0"/>
              <w:adjustRightInd w:val="0"/>
              <w:spacing w:before="200"/>
              <w:outlineLvl w:val="4"/>
              <w:rPr>
                <w:ins w:id="4874" w:author="Borja Gonzalez" w:date="2017-09-28T19:16:00Z"/>
                <w:rFonts w:ascii="Monaco" w:hAnsi="Monaco" w:cs="Monaco"/>
                <w:sz w:val="20"/>
                <w:szCs w:val="20"/>
                <w:lang w:val="en-US"/>
                <w:rPrChange w:id="4875" w:author="Borja Gonzalez" w:date="2017-09-28T19:16:00Z">
                  <w:rPr>
                    <w:ins w:id="4876" w:author="Borja Gonzalez" w:date="2017-09-28T19:16:00Z"/>
                    <w:rFonts w:ascii="Monaco" w:eastAsiaTheme="majorEastAsia" w:hAnsi="Monaco" w:cs="Monaco"/>
                    <w:color w:val="243F60" w:themeColor="accent1" w:themeShade="7F"/>
                    <w:sz w:val="32"/>
                    <w:szCs w:val="32"/>
                    <w:lang w:val="en-US"/>
                  </w:rPr>
                </w:rPrChange>
              </w:rPr>
            </w:pPr>
            <w:ins w:id="4877" w:author="Borja Gonzalez" w:date="2017-09-28T19:16:00Z">
              <w:r w:rsidRPr="00A47B4C">
                <w:rPr>
                  <w:rFonts w:ascii="Monaco" w:hAnsi="Monaco" w:cs="Monaco"/>
                  <w:sz w:val="20"/>
                  <w:szCs w:val="20"/>
                  <w:lang w:val="en-US"/>
                  <w:rPrChange w:id="4878" w:author="Borja Gonzalez" w:date="2017-09-28T19:16:00Z">
                    <w:rPr>
                      <w:rFonts w:ascii="Monaco" w:hAnsi="Monaco" w:cs="Monaco"/>
                      <w:sz w:val="32"/>
                      <w:szCs w:val="32"/>
                      <w:lang w:val="en-US"/>
                    </w:rPr>
                  </w:rPrChange>
                </w:rPr>
                <w:lastRenderedPageBreak/>
                <w:t xml:space="preserve">    </w:t>
              </w:r>
              <w:r w:rsidRPr="00A47B4C">
                <w:rPr>
                  <w:rFonts w:ascii="Monaco" w:hAnsi="Monaco" w:cs="Monaco"/>
                  <w:b/>
                  <w:bCs/>
                  <w:color w:val="000000"/>
                  <w:sz w:val="20"/>
                  <w:szCs w:val="20"/>
                  <w:lang w:val="en-US"/>
                  <w:rPrChange w:id="4879" w:author="Borja Gonzalez" w:date="2017-09-28T19:16:00Z">
                    <w:rPr>
                      <w:rFonts w:ascii="Monaco" w:hAnsi="Monaco" w:cs="Monaco"/>
                      <w:b/>
                      <w:bCs/>
                      <w:color w:val="000000"/>
                      <w:sz w:val="32"/>
                      <w:szCs w:val="32"/>
                      <w:lang w:val="en-US"/>
                    </w:rPr>
                  </w:rPrChange>
                </w:rPr>
                <w:t>}</w:t>
              </w:r>
            </w:ins>
          </w:p>
          <w:p w14:paraId="0908F58A" w14:textId="77777777" w:rsidR="00A47B4C" w:rsidRPr="00A47B4C" w:rsidRDefault="00A47B4C" w:rsidP="00A47B4C">
            <w:pPr>
              <w:keepNext/>
              <w:keepLines/>
              <w:widowControl w:val="0"/>
              <w:autoSpaceDE w:val="0"/>
              <w:autoSpaceDN w:val="0"/>
              <w:adjustRightInd w:val="0"/>
              <w:spacing w:before="200"/>
              <w:outlineLvl w:val="4"/>
              <w:rPr>
                <w:ins w:id="4880" w:author="Borja Gonzalez" w:date="2017-09-28T19:16:00Z"/>
                <w:rFonts w:ascii="Monaco" w:hAnsi="Monaco" w:cs="Monaco"/>
                <w:sz w:val="20"/>
                <w:szCs w:val="20"/>
                <w:lang w:val="en-US"/>
                <w:rPrChange w:id="4881" w:author="Borja Gonzalez" w:date="2017-09-28T19:16:00Z">
                  <w:rPr>
                    <w:ins w:id="4882" w:author="Borja Gonzalez" w:date="2017-09-28T19:16:00Z"/>
                    <w:rFonts w:ascii="Monaco" w:eastAsiaTheme="majorEastAsia" w:hAnsi="Monaco" w:cs="Monaco"/>
                    <w:color w:val="243F60" w:themeColor="accent1" w:themeShade="7F"/>
                    <w:sz w:val="32"/>
                    <w:szCs w:val="32"/>
                    <w:lang w:val="en-US"/>
                  </w:rPr>
                </w:rPrChange>
              </w:rPr>
            </w:pPr>
            <w:ins w:id="4883" w:author="Borja Gonzalez" w:date="2017-09-28T19:16:00Z">
              <w:r w:rsidRPr="00A47B4C">
                <w:rPr>
                  <w:rFonts w:ascii="Monaco" w:hAnsi="Monaco" w:cs="Monaco"/>
                  <w:sz w:val="20"/>
                  <w:szCs w:val="20"/>
                  <w:lang w:val="en-US"/>
                  <w:rPrChange w:id="4884" w:author="Borja Gonzalez" w:date="2017-09-28T19:16:00Z">
                    <w:rPr>
                      <w:rFonts w:ascii="Monaco" w:hAnsi="Monaco" w:cs="Monaco"/>
                      <w:sz w:val="32"/>
                      <w:szCs w:val="32"/>
                      <w:lang w:val="en-US"/>
                    </w:rPr>
                  </w:rPrChange>
                </w:rPr>
                <w:t xml:space="preserve">    </w:t>
              </w:r>
              <w:r w:rsidRPr="00A47B4C">
                <w:rPr>
                  <w:rFonts w:ascii="Monaco" w:hAnsi="Monaco" w:cs="Monaco"/>
                  <w:color w:val="000000"/>
                  <w:sz w:val="20"/>
                  <w:szCs w:val="20"/>
                  <w:lang w:val="en-US"/>
                  <w:rPrChange w:id="4885" w:author="Borja Gonzalez" w:date="2017-09-28T19:16:00Z">
                    <w:rPr>
                      <w:rFonts w:ascii="Monaco" w:hAnsi="Monaco" w:cs="Monaco"/>
                      <w:color w:val="000000"/>
                      <w:sz w:val="32"/>
                      <w:szCs w:val="32"/>
                      <w:lang w:val="en-US"/>
                    </w:rPr>
                  </w:rPrChange>
                </w:rPr>
                <w:t>socket</w:t>
              </w:r>
              <w:r w:rsidRPr="00A47B4C">
                <w:rPr>
                  <w:rFonts w:ascii="Monaco" w:hAnsi="Monaco" w:cs="Monaco"/>
                  <w:b/>
                  <w:bCs/>
                  <w:color w:val="000000"/>
                  <w:sz w:val="20"/>
                  <w:szCs w:val="20"/>
                  <w:lang w:val="en-US"/>
                  <w:rPrChange w:id="4886" w:author="Borja Gonzalez" w:date="2017-09-28T19:16: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4887" w:author="Borja Gonzalez" w:date="2017-09-28T19:16:00Z">
                    <w:rPr>
                      <w:rFonts w:ascii="Monaco" w:hAnsi="Monaco" w:cs="Monaco"/>
                      <w:color w:val="000000"/>
                      <w:sz w:val="32"/>
                      <w:szCs w:val="32"/>
                      <w:lang w:val="en-US"/>
                    </w:rPr>
                  </w:rPrChange>
                </w:rPr>
                <w:t>send</w:t>
              </w:r>
              <w:r w:rsidRPr="00A47B4C">
                <w:rPr>
                  <w:rFonts w:ascii="Monaco" w:hAnsi="Monaco" w:cs="Monaco"/>
                  <w:b/>
                  <w:bCs/>
                  <w:color w:val="000000"/>
                  <w:sz w:val="20"/>
                  <w:szCs w:val="20"/>
                  <w:lang w:val="en-US"/>
                  <w:rPrChange w:id="4888" w:author="Borja Gonzalez" w:date="2017-09-28T19:16: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4889" w:author="Borja Gonzalez" w:date="2017-09-28T19:16:00Z">
                    <w:rPr>
                      <w:rFonts w:ascii="Monaco" w:hAnsi="Monaco" w:cs="Monaco"/>
                      <w:color w:val="000000"/>
                      <w:sz w:val="32"/>
                      <w:szCs w:val="32"/>
                      <w:lang w:val="en-US"/>
                    </w:rPr>
                  </w:rPrChange>
                </w:rPr>
                <w:t>JSON</w:t>
              </w:r>
              <w:r w:rsidRPr="00A47B4C">
                <w:rPr>
                  <w:rFonts w:ascii="Monaco" w:hAnsi="Monaco" w:cs="Monaco"/>
                  <w:b/>
                  <w:bCs/>
                  <w:color w:val="000000"/>
                  <w:sz w:val="20"/>
                  <w:szCs w:val="20"/>
                  <w:lang w:val="en-US"/>
                  <w:rPrChange w:id="4890" w:author="Borja Gonzalez" w:date="2017-09-28T19:16: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4891" w:author="Borja Gonzalez" w:date="2017-09-28T19:16:00Z">
                    <w:rPr>
                      <w:rFonts w:ascii="Monaco" w:hAnsi="Monaco" w:cs="Monaco"/>
                      <w:color w:val="000000"/>
                      <w:sz w:val="32"/>
                      <w:szCs w:val="32"/>
                      <w:lang w:val="en-US"/>
                    </w:rPr>
                  </w:rPrChange>
                </w:rPr>
                <w:t>stringify</w:t>
              </w:r>
              <w:r w:rsidRPr="00A47B4C">
                <w:rPr>
                  <w:rFonts w:ascii="Monaco" w:hAnsi="Monaco" w:cs="Monaco"/>
                  <w:b/>
                  <w:bCs/>
                  <w:color w:val="000000"/>
                  <w:sz w:val="20"/>
                  <w:szCs w:val="20"/>
                  <w:lang w:val="en-US"/>
                  <w:rPrChange w:id="4892" w:author="Borja Gonzalez" w:date="2017-09-28T19:16: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4893" w:author="Borja Gonzalez" w:date="2017-09-28T19:16:00Z">
                    <w:rPr>
                      <w:rFonts w:ascii="Monaco" w:hAnsi="Monaco" w:cs="Monaco"/>
                      <w:color w:val="000000"/>
                      <w:sz w:val="32"/>
                      <w:szCs w:val="32"/>
                      <w:lang w:val="en-US"/>
                    </w:rPr>
                  </w:rPrChange>
                </w:rPr>
                <w:t>ack_to_client</w:t>
              </w:r>
              <w:r w:rsidRPr="00A47B4C">
                <w:rPr>
                  <w:rFonts w:ascii="Monaco" w:hAnsi="Monaco" w:cs="Monaco"/>
                  <w:b/>
                  <w:bCs/>
                  <w:color w:val="000000"/>
                  <w:sz w:val="20"/>
                  <w:szCs w:val="20"/>
                  <w:lang w:val="en-US"/>
                  <w:rPrChange w:id="4894" w:author="Borja Gonzalez" w:date="2017-09-28T19:16:00Z">
                    <w:rPr>
                      <w:rFonts w:ascii="Monaco" w:hAnsi="Monaco" w:cs="Monaco"/>
                      <w:b/>
                      <w:bCs/>
                      <w:color w:val="000000"/>
                      <w:sz w:val="32"/>
                      <w:szCs w:val="32"/>
                      <w:lang w:val="en-US"/>
                    </w:rPr>
                  </w:rPrChange>
                </w:rPr>
                <w:t>));</w:t>
              </w:r>
            </w:ins>
          </w:p>
          <w:p w14:paraId="37C0665B" w14:textId="77777777" w:rsidR="00A47B4C" w:rsidRPr="00A47B4C" w:rsidRDefault="00A47B4C" w:rsidP="00A47B4C">
            <w:pPr>
              <w:keepNext/>
              <w:keepLines/>
              <w:widowControl w:val="0"/>
              <w:autoSpaceDE w:val="0"/>
              <w:autoSpaceDN w:val="0"/>
              <w:adjustRightInd w:val="0"/>
              <w:spacing w:before="200"/>
              <w:outlineLvl w:val="4"/>
              <w:rPr>
                <w:ins w:id="4895" w:author="Borja Gonzalez" w:date="2017-09-28T19:16:00Z"/>
                <w:rFonts w:ascii="Monaco" w:hAnsi="Monaco" w:cs="Monaco"/>
                <w:sz w:val="20"/>
                <w:szCs w:val="20"/>
                <w:lang w:val="en-US"/>
                <w:rPrChange w:id="4896" w:author="Borja Gonzalez" w:date="2017-09-28T19:16:00Z">
                  <w:rPr>
                    <w:ins w:id="4897" w:author="Borja Gonzalez" w:date="2017-09-28T19:16:00Z"/>
                    <w:rFonts w:ascii="Monaco" w:eastAsiaTheme="majorEastAsia" w:hAnsi="Monaco" w:cs="Monaco"/>
                    <w:color w:val="243F60" w:themeColor="accent1" w:themeShade="7F"/>
                    <w:sz w:val="32"/>
                    <w:szCs w:val="32"/>
                    <w:lang w:val="en-US"/>
                  </w:rPr>
                </w:rPrChange>
              </w:rPr>
            </w:pPr>
            <w:ins w:id="4898" w:author="Borja Gonzalez" w:date="2017-09-28T19:16:00Z">
              <w:r w:rsidRPr="00A47B4C">
                <w:rPr>
                  <w:rFonts w:ascii="Monaco" w:hAnsi="Monaco" w:cs="Monaco"/>
                  <w:sz w:val="20"/>
                  <w:szCs w:val="20"/>
                  <w:lang w:val="en-US"/>
                  <w:rPrChange w:id="4899" w:author="Borja Gonzalez" w:date="2017-09-28T19:16:00Z">
                    <w:rPr>
                      <w:rFonts w:ascii="Monaco" w:hAnsi="Monaco" w:cs="Monaco"/>
                      <w:sz w:val="32"/>
                      <w:szCs w:val="32"/>
                      <w:lang w:val="en-US"/>
                    </w:rPr>
                  </w:rPrChange>
                </w:rPr>
                <w:t xml:space="preserve">    </w:t>
              </w:r>
              <w:r w:rsidRPr="00A47B4C">
                <w:rPr>
                  <w:rFonts w:ascii="Monaco" w:hAnsi="Monaco" w:cs="Monaco"/>
                  <w:color w:val="000000"/>
                  <w:sz w:val="20"/>
                  <w:szCs w:val="20"/>
                  <w:lang w:val="en-US"/>
                  <w:rPrChange w:id="4900" w:author="Borja Gonzalez" w:date="2017-09-28T19:16:00Z">
                    <w:rPr>
                      <w:rFonts w:ascii="Monaco" w:hAnsi="Monaco" w:cs="Monaco"/>
                      <w:color w:val="000000"/>
                      <w:sz w:val="32"/>
                      <w:szCs w:val="32"/>
                      <w:lang w:val="en-US"/>
                    </w:rPr>
                  </w:rPrChange>
                </w:rPr>
                <w:t>io</w:t>
              </w:r>
              <w:r w:rsidRPr="00A47B4C">
                <w:rPr>
                  <w:rFonts w:ascii="Monaco" w:hAnsi="Monaco" w:cs="Monaco"/>
                  <w:b/>
                  <w:bCs/>
                  <w:color w:val="000000"/>
                  <w:sz w:val="20"/>
                  <w:szCs w:val="20"/>
                  <w:lang w:val="en-US"/>
                  <w:rPrChange w:id="4901" w:author="Borja Gonzalez" w:date="2017-09-28T19:16: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4902" w:author="Borja Gonzalez" w:date="2017-09-28T19:16:00Z">
                    <w:rPr>
                      <w:rFonts w:ascii="Monaco" w:hAnsi="Monaco" w:cs="Monaco"/>
                      <w:color w:val="000000"/>
                      <w:sz w:val="32"/>
                      <w:szCs w:val="32"/>
                      <w:lang w:val="en-US"/>
                    </w:rPr>
                  </w:rPrChange>
                </w:rPr>
                <w:t>sockets</w:t>
              </w:r>
              <w:r w:rsidRPr="00A47B4C">
                <w:rPr>
                  <w:rFonts w:ascii="Monaco" w:hAnsi="Monaco" w:cs="Monaco"/>
                  <w:b/>
                  <w:bCs/>
                  <w:color w:val="000000"/>
                  <w:sz w:val="20"/>
                  <w:szCs w:val="20"/>
                  <w:lang w:val="en-US"/>
                  <w:rPrChange w:id="4903" w:author="Borja Gonzalez" w:date="2017-09-28T19:16: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4904" w:author="Borja Gonzalez" w:date="2017-09-28T19:16:00Z">
                    <w:rPr>
                      <w:rFonts w:ascii="Monaco" w:hAnsi="Monaco" w:cs="Monaco"/>
                      <w:color w:val="000000"/>
                      <w:sz w:val="32"/>
                      <w:szCs w:val="32"/>
                      <w:lang w:val="en-US"/>
                    </w:rPr>
                  </w:rPrChange>
                </w:rPr>
                <w:t>emit</w:t>
              </w:r>
              <w:r w:rsidRPr="00A47B4C">
                <w:rPr>
                  <w:rFonts w:ascii="Monaco" w:hAnsi="Monaco" w:cs="Monaco"/>
                  <w:b/>
                  <w:bCs/>
                  <w:color w:val="000000"/>
                  <w:sz w:val="20"/>
                  <w:szCs w:val="20"/>
                  <w:lang w:val="en-US"/>
                  <w:rPrChange w:id="4905" w:author="Borja Gonzalez" w:date="2017-09-28T19:16:00Z">
                    <w:rPr>
                      <w:rFonts w:ascii="Monaco" w:hAnsi="Monaco" w:cs="Monaco"/>
                      <w:b/>
                      <w:bCs/>
                      <w:color w:val="000000"/>
                      <w:sz w:val="32"/>
                      <w:szCs w:val="32"/>
                      <w:lang w:val="en-US"/>
                    </w:rPr>
                  </w:rPrChange>
                </w:rPr>
                <w:t>(</w:t>
              </w:r>
              <w:r w:rsidRPr="00A47B4C">
                <w:rPr>
                  <w:rFonts w:ascii="Monaco" w:hAnsi="Monaco" w:cs="Monaco"/>
                  <w:color w:val="4E9A06"/>
                  <w:sz w:val="20"/>
                  <w:szCs w:val="20"/>
                  <w:lang w:val="en-US"/>
                  <w:rPrChange w:id="4906" w:author="Borja Gonzalez" w:date="2017-09-28T19:16:00Z">
                    <w:rPr>
                      <w:rFonts w:ascii="Monaco" w:hAnsi="Monaco" w:cs="Monaco"/>
                      <w:color w:val="4E9A06"/>
                      <w:sz w:val="32"/>
                      <w:szCs w:val="32"/>
                      <w:lang w:val="en-US"/>
                    </w:rPr>
                  </w:rPrChange>
                </w:rPr>
                <w:t>"reload"</w:t>
              </w:r>
              <w:r w:rsidRPr="00A47B4C">
                <w:rPr>
                  <w:rFonts w:ascii="Monaco" w:hAnsi="Monaco" w:cs="Monaco"/>
                  <w:b/>
                  <w:bCs/>
                  <w:color w:val="000000"/>
                  <w:sz w:val="20"/>
                  <w:szCs w:val="20"/>
                  <w:lang w:val="en-US"/>
                  <w:rPrChange w:id="4907" w:author="Borja Gonzalez" w:date="2017-09-28T19:16:00Z">
                    <w:rPr>
                      <w:rFonts w:ascii="Monaco" w:hAnsi="Monaco" w:cs="Monaco"/>
                      <w:b/>
                      <w:bCs/>
                      <w:color w:val="000000"/>
                      <w:sz w:val="32"/>
                      <w:szCs w:val="32"/>
                      <w:lang w:val="en-US"/>
                    </w:rPr>
                  </w:rPrChange>
                </w:rPr>
                <w:t>,{});</w:t>
              </w:r>
            </w:ins>
          </w:p>
          <w:p w14:paraId="6B2385E0" w14:textId="77777777" w:rsidR="00A47B4C" w:rsidRDefault="00A47B4C" w:rsidP="00A47B4C">
            <w:pPr>
              <w:widowControl w:val="0"/>
              <w:autoSpaceDE w:val="0"/>
              <w:autoSpaceDN w:val="0"/>
              <w:adjustRightInd w:val="0"/>
              <w:rPr>
                <w:ins w:id="4908" w:author="Borja Gonzalez" w:date="2017-09-28T19:16:00Z"/>
                <w:rFonts w:ascii="Monaco" w:hAnsi="Monaco" w:cs="Monaco"/>
                <w:sz w:val="32"/>
                <w:szCs w:val="32"/>
                <w:lang w:val="en-US"/>
              </w:rPr>
            </w:pPr>
            <w:ins w:id="4909" w:author="Borja Gonzalez" w:date="2017-09-28T19:16:00Z">
              <w:r w:rsidRPr="00A47B4C">
                <w:rPr>
                  <w:rFonts w:ascii="Monaco" w:hAnsi="Monaco" w:cs="Monaco"/>
                  <w:sz w:val="20"/>
                  <w:szCs w:val="20"/>
                  <w:lang w:val="en-US"/>
                  <w:rPrChange w:id="4910" w:author="Borja Gonzalez" w:date="2017-09-28T19:16:00Z">
                    <w:rPr>
                      <w:rFonts w:ascii="Monaco" w:hAnsi="Monaco" w:cs="Monaco"/>
                      <w:sz w:val="32"/>
                      <w:szCs w:val="32"/>
                      <w:lang w:val="en-US"/>
                    </w:rPr>
                  </w:rPrChange>
                </w:rPr>
                <w:t xml:space="preserve">  </w:t>
              </w:r>
              <w:r w:rsidRPr="00A47B4C">
                <w:rPr>
                  <w:rFonts w:ascii="Monaco" w:hAnsi="Monaco" w:cs="Monaco"/>
                  <w:b/>
                  <w:bCs/>
                  <w:color w:val="000000"/>
                  <w:sz w:val="20"/>
                  <w:szCs w:val="20"/>
                  <w:lang w:val="en-US"/>
                  <w:rPrChange w:id="4911" w:author="Borja Gonzalez" w:date="2017-09-28T19:16:00Z">
                    <w:rPr>
                      <w:rFonts w:ascii="Monaco" w:hAnsi="Monaco" w:cs="Monaco"/>
                      <w:b/>
                      <w:bCs/>
                      <w:color w:val="000000"/>
                      <w:sz w:val="32"/>
                      <w:szCs w:val="32"/>
                      <w:lang w:val="en-US"/>
                    </w:rPr>
                  </w:rPrChange>
                </w:rPr>
                <w:t>}</w:t>
              </w:r>
            </w:ins>
          </w:p>
          <w:p w14:paraId="7535356A" w14:textId="77777777" w:rsidR="00A47B4C" w:rsidRDefault="00A47B4C" w:rsidP="009A5E2B">
            <w:pPr>
              <w:rPr>
                <w:ins w:id="4912" w:author="Borja Gonzalez" w:date="2017-09-28T19:16:00Z"/>
              </w:rPr>
            </w:pPr>
          </w:p>
        </w:tc>
      </w:tr>
    </w:tbl>
    <w:p w14:paraId="091BDBBA" w14:textId="498F79B1" w:rsidR="00E77CD8" w:rsidRDefault="00E77CD8" w:rsidP="009A5E2B"/>
    <w:p w14:paraId="22989E64" w14:textId="7AA9AC94" w:rsidR="00E77CD8" w:rsidRDefault="00E77CD8" w:rsidP="009A5E2B">
      <w:del w:id="4913" w:author="Borja Gonzalez" w:date="2017-09-28T19:16:00Z">
        <w:r w:rsidDel="00A47B4C">
          <w:rPr>
            <w:noProof/>
            <w:lang w:val="en-US"/>
          </w:rPr>
          <w:drawing>
            <wp:inline distT="0" distB="0" distL="0" distR="0" wp14:anchorId="594CA5AC" wp14:editId="5A4E9330">
              <wp:extent cx="6286500" cy="2628900"/>
              <wp:effectExtent l="0" t="0" r="12700" b="12700"/>
              <wp:docPr id="4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287105" cy="2629153"/>
                      </a:xfrm>
                      <a:prstGeom prst="rect">
                        <a:avLst/>
                      </a:prstGeom>
                      <a:noFill/>
                      <a:ln>
                        <a:noFill/>
                      </a:ln>
                    </pic:spPr>
                  </pic:pic>
                </a:graphicData>
              </a:graphic>
            </wp:inline>
          </w:drawing>
        </w:r>
      </w:del>
    </w:p>
    <w:p w14:paraId="1CF14A38" w14:textId="77777777" w:rsidR="00E77CD8" w:rsidRDefault="00E77CD8" w:rsidP="009A5E2B"/>
    <w:p w14:paraId="6FB91AC9" w14:textId="4D396660" w:rsidR="00E77CD8" w:rsidRDefault="00E77CD8" w:rsidP="009A5E2B">
      <w:r>
        <w:t xml:space="preserve">Aquí vemos el comportamiento que ha tenido el servidor para el resto de funciones. </w:t>
      </w:r>
      <w:r w:rsidR="00E62638">
        <w:t>Se reconoce la cabecera contenida en el objeto JSON y se actúa en consecuencia. Después s</w:t>
      </w:r>
      <w:r>
        <w:t>e vuelve a acceder a la base de datos y se insertan todos los datos que se han extraído del objeto JSON</w:t>
      </w:r>
      <w:r w:rsidR="00E62638">
        <w:t xml:space="preserve">. Se guardan los datos mediante un </w:t>
      </w:r>
      <w:r w:rsidR="002A2E6C">
        <w:t>db.</w:t>
      </w:r>
      <w:r w:rsidR="00E62638">
        <w:t>export</w:t>
      </w:r>
      <w:r w:rsidR="002A2E6C">
        <w:t>()</w:t>
      </w:r>
      <w:r w:rsidR="00E62638">
        <w:t xml:space="preserve"> y el uso de un buffer como ya se ha explicado anteriormente y se emite un mensaje para que todos los clientes conectados actualicen la tabla de movimientos</w:t>
      </w:r>
      <w:r w:rsidR="002A2E6C">
        <w:t>.</w:t>
      </w:r>
    </w:p>
    <w:p w14:paraId="0514A929" w14:textId="77777777" w:rsidR="00C54FE7" w:rsidRDefault="00C54FE7" w:rsidP="009A5E2B"/>
    <w:p w14:paraId="04AA3DE6" w14:textId="05656F50" w:rsidR="00C54FE7" w:rsidRDefault="008C4885" w:rsidP="00C45289">
      <w:pPr>
        <w:pStyle w:val="Heading3"/>
      </w:pPr>
      <w:bookmarkStart w:id="4914" w:name="_Toc368246724"/>
      <w:r>
        <w:t>4.3.6.  Borrar un</w:t>
      </w:r>
      <w:ins w:id="4915" w:author="Borja Gonzalez" w:date="2017-09-28T20:51:00Z">
        <w:r w:rsidR="00F93CA9">
          <w:t>a</w:t>
        </w:r>
      </w:ins>
      <w:r>
        <w:t xml:space="preserve"> sesión</w:t>
      </w:r>
      <w:r w:rsidR="00C54FE7">
        <w:t xml:space="preserve"> de movimiento</w:t>
      </w:r>
      <w:r>
        <w:t>s</w:t>
      </w:r>
      <w:bookmarkEnd w:id="4914"/>
    </w:p>
    <w:p w14:paraId="579BC4B2" w14:textId="77777777" w:rsidR="00C54FE7" w:rsidRDefault="00C54FE7"/>
    <w:p w14:paraId="028803DF" w14:textId="60FC47B8" w:rsidR="00C54FE7" w:rsidRDefault="008C4885">
      <w:r>
        <w:t>Para borra un set de movimientos de un paciente seguiremos una dinámica similar a la de borrar un paciente.</w:t>
      </w:r>
    </w:p>
    <w:p w14:paraId="56658BCF" w14:textId="77777777" w:rsidR="008C4885" w:rsidRDefault="008C4885"/>
    <w:p w14:paraId="01740029" w14:textId="03B5F619" w:rsidR="008C4885" w:rsidRDefault="008C4885" w:rsidP="00C45289">
      <w:pPr>
        <w:pStyle w:val="Heading4"/>
      </w:pPr>
      <w:r>
        <w:t>4.3.6.1.  Funcionalidad en el lado del cliente</w:t>
      </w:r>
    </w:p>
    <w:p w14:paraId="76AEBD60" w14:textId="77777777" w:rsidR="008C4885" w:rsidRDefault="008C4885"/>
    <w:p w14:paraId="40CAE2FB" w14:textId="77777777" w:rsidR="00301ECB" w:rsidRDefault="008C4885">
      <w:pPr>
        <w:rPr>
          <w:ins w:id="4916" w:author="Borja Gonzalez" w:date="2017-09-28T19:17:00Z"/>
        </w:rPr>
      </w:pPr>
      <w:del w:id="4917" w:author="Borja Gonzalez" w:date="2017-09-28T19:17:00Z">
        <w:r w:rsidDel="00301ECB">
          <w:rPr>
            <w:noProof/>
            <w:lang w:val="en-US"/>
          </w:rPr>
          <w:drawing>
            <wp:inline distT="0" distB="0" distL="0" distR="0" wp14:anchorId="12608978" wp14:editId="624F5BFF">
              <wp:extent cx="6400800" cy="711272"/>
              <wp:effectExtent l="0" t="0" r="0" b="0"/>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406821" cy="711941"/>
                      </a:xfrm>
                      <a:prstGeom prst="rect">
                        <a:avLst/>
                      </a:prstGeom>
                      <a:noFill/>
                      <a:ln>
                        <a:noFill/>
                      </a:ln>
                    </pic:spPr>
                  </pic:pic>
                </a:graphicData>
              </a:graphic>
            </wp:inline>
          </w:drawing>
        </w:r>
      </w:del>
    </w:p>
    <w:tbl>
      <w:tblPr>
        <w:tblStyle w:val="TableGrid"/>
        <w:tblW w:w="0" w:type="auto"/>
        <w:tblLook w:val="04A0" w:firstRow="1" w:lastRow="0" w:firstColumn="1" w:lastColumn="0" w:noHBand="0" w:noVBand="1"/>
      </w:tblPr>
      <w:tblGrid>
        <w:gridCol w:w="8856"/>
      </w:tblGrid>
      <w:tr w:rsidR="00301ECB" w14:paraId="05D41E67" w14:textId="77777777" w:rsidTr="00301ECB">
        <w:trPr>
          <w:ins w:id="4918" w:author="Borja Gonzalez" w:date="2017-09-28T19:17:00Z"/>
        </w:trPr>
        <w:tc>
          <w:tcPr>
            <w:tcW w:w="8856" w:type="dxa"/>
          </w:tcPr>
          <w:p w14:paraId="7C9514EB" w14:textId="77777777" w:rsidR="00301ECB" w:rsidRPr="00301ECB" w:rsidRDefault="00301ECB" w:rsidP="00301ECB">
            <w:pPr>
              <w:keepNext/>
              <w:keepLines/>
              <w:widowControl w:val="0"/>
              <w:autoSpaceDE w:val="0"/>
              <w:autoSpaceDN w:val="0"/>
              <w:adjustRightInd w:val="0"/>
              <w:spacing w:before="200"/>
              <w:outlineLvl w:val="4"/>
              <w:rPr>
                <w:ins w:id="4919" w:author="Borja Gonzalez" w:date="2017-09-28T19:17:00Z"/>
                <w:rFonts w:ascii="Monaco" w:hAnsi="Monaco" w:cs="Monaco"/>
                <w:sz w:val="20"/>
                <w:szCs w:val="20"/>
                <w:lang w:val="en-US"/>
                <w:rPrChange w:id="4920" w:author="Borja Gonzalez" w:date="2017-09-28T19:18:00Z">
                  <w:rPr>
                    <w:ins w:id="4921" w:author="Borja Gonzalez" w:date="2017-09-28T19:17:00Z"/>
                    <w:rFonts w:ascii="Monaco" w:eastAsiaTheme="majorEastAsia" w:hAnsi="Monaco" w:cs="Monaco"/>
                    <w:color w:val="243F60" w:themeColor="accent1" w:themeShade="7F"/>
                    <w:sz w:val="32"/>
                    <w:szCs w:val="32"/>
                    <w:lang w:val="en-US"/>
                  </w:rPr>
                </w:rPrChange>
              </w:rPr>
            </w:pPr>
            <w:ins w:id="4922" w:author="Borja Gonzalez" w:date="2017-09-28T19:17:00Z">
              <w:r w:rsidRPr="00301ECB">
                <w:rPr>
                  <w:rFonts w:ascii="Monaco" w:hAnsi="Monaco" w:cs="Monaco"/>
                  <w:sz w:val="20"/>
                  <w:szCs w:val="20"/>
                  <w:lang w:val="en-US"/>
                  <w:rPrChange w:id="4923" w:author="Borja Gonzalez" w:date="2017-09-28T19:18:00Z">
                    <w:rPr>
                      <w:rFonts w:ascii="Monaco" w:hAnsi="Monaco" w:cs="Monaco"/>
                      <w:sz w:val="32"/>
                      <w:szCs w:val="32"/>
                      <w:lang w:val="en-US"/>
                    </w:rPr>
                  </w:rPrChange>
                </w:rPr>
                <w:t>var filas = tabla.rows.length;</w:t>
              </w:r>
            </w:ins>
          </w:p>
          <w:p w14:paraId="7E506F5B" w14:textId="77777777" w:rsidR="00301ECB" w:rsidRPr="00301ECB" w:rsidRDefault="00301ECB" w:rsidP="00301ECB">
            <w:pPr>
              <w:keepNext/>
              <w:keepLines/>
              <w:widowControl w:val="0"/>
              <w:autoSpaceDE w:val="0"/>
              <w:autoSpaceDN w:val="0"/>
              <w:adjustRightInd w:val="0"/>
              <w:spacing w:before="200"/>
              <w:outlineLvl w:val="4"/>
              <w:rPr>
                <w:ins w:id="4924" w:author="Borja Gonzalez" w:date="2017-09-28T19:17:00Z"/>
                <w:rFonts w:ascii="Monaco" w:hAnsi="Monaco" w:cs="Monaco"/>
                <w:sz w:val="20"/>
                <w:szCs w:val="20"/>
                <w:lang w:val="en-US"/>
                <w:rPrChange w:id="4925" w:author="Borja Gonzalez" w:date="2017-09-28T19:18:00Z">
                  <w:rPr>
                    <w:ins w:id="4926" w:author="Borja Gonzalez" w:date="2017-09-28T19:17:00Z"/>
                    <w:rFonts w:ascii="Monaco" w:eastAsiaTheme="majorEastAsia" w:hAnsi="Monaco" w:cs="Monaco"/>
                    <w:color w:val="243F60" w:themeColor="accent1" w:themeShade="7F"/>
                    <w:sz w:val="32"/>
                    <w:szCs w:val="32"/>
                    <w:lang w:val="en-US"/>
                  </w:rPr>
                </w:rPrChange>
              </w:rPr>
            </w:pPr>
            <w:ins w:id="4927" w:author="Borja Gonzalez" w:date="2017-09-28T19:17:00Z">
              <w:r w:rsidRPr="00301ECB">
                <w:rPr>
                  <w:rFonts w:ascii="Monaco" w:hAnsi="Monaco" w:cs="Monaco"/>
                  <w:sz w:val="20"/>
                  <w:szCs w:val="20"/>
                  <w:lang w:val="en-US"/>
                  <w:rPrChange w:id="4928" w:author="Borja Gonzalez" w:date="2017-09-28T19:18:00Z">
                    <w:rPr>
                      <w:rFonts w:ascii="Monaco" w:hAnsi="Monaco" w:cs="Monaco"/>
                      <w:sz w:val="32"/>
                      <w:szCs w:val="32"/>
                      <w:lang w:val="en-US"/>
                    </w:rPr>
                  </w:rPrChange>
                </w:rPr>
                <w:t>var fila = tabla.insertRow(filas);</w:t>
              </w:r>
            </w:ins>
          </w:p>
          <w:p w14:paraId="6ECCFD27" w14:textId="77777777" w:rsidR="00301ECB" w:rsidRPr="00301ECB" w:rsidRDefault="00301ECB" w:rsidP="00301ECB">
            <w:pPr>
              <w:keepNext/>
              <w:keepLines/>
              <w:widowControl w:val="0"/>
              <w:autoSpaceDE w:val="0"/>
              <w:autoSpaceDN w:val="0"/>
              <w:adjustRightInd w:val="0"/>
              <w:spacing w:before="200"/>
              <w:outlineLvl w:val="4"/>
              <w:rPr>
                <w:ins w:id="4929" w:author="Borja Gonzalez" w:date="2017-09-28T19:17:00Z"/>
                <w:rFonts w:ascii="Monaco" w:hAnsi="Monaco" w:cs="Monaco"/>
                <w:sz w:val="20"/>
                <w:szCs w:val="20"/>
                <w:lang w:val="en-US"/>
                <w:rPrChange w:id="4930" w:author="Borja Gonzalez" w:date="2017-09-28T19:18:00Z">
                  <w:rPr>
                    <w:ins w:id="4931" w:author="Borja Gonzalez" w:date="2017-09-28T19:17:00Z"/>
                    <w:rFonts w:ascii="Monaco" w:eastAsiaTheme="majorEastAsia" w:hAnsi="Monaco" w:cs="Monaco"/>
                    <w:color w:val="243F60" w:themeColor="accent1" w:themeShade="7F"/>
                    <w:sz w:val="32"/>
                    <w:szCs w:val="32"/>
                    <w:lang w:val="en-US"/>
                  </w:rPr>
                </w:rPrChange>
              </w:rPr>
            </w:pPr>
            <w:ins w:id="4932" w:author="Borja Gonzalez" w:date="2017-09-28T19:17:00Z">
              <w:r w:rsidRPr="00301ECB">
                <w:rPr>
                  <w:rFonts w:ascii="Monaco" w:hAnsi="Monaco" w:cs="Monaco"/>
                  <w:sz w:val="20"/>
                  <w:szCs w:val="20"/>
                  <w:lang w:val="en-US"/>
                  <w:rPrChange w:id="4933" w:author="Borja Gonzalez" w:date="2017-09-28T19:18:00Z">
                    <w:rPr>
                      <w:rFonts w:ascii="Monaco" w:hAnsi="Monaco" w:cs="Monaco"/>
                      <w:sz w:val="32"/>
                      <w:szCs w:val="32"/>
                      <w:lang w:val="en-US"/>
                    </w:rPr>
                  </w:rPrChange>
                </w:rPr>
                <w:t>fila.insertCell(0).innerHTML = '</w:t>
              </w:r>
              <w:r w:rsidRPr="00301ECB">
                <w:rPr>
                  <w:rFonts w:ascii="Monaco" w:hAnsi="Monaco" w:cs="Monaco"/>
                  <w:b/>
                  <w:bCs/>
                  <w:color w:val="204A87"/>
                  <w:sz w:val="20"/>
                  <w:szCs w:val="20"/>
                  <w:lang w:val="en-US"/>
                  <w:rPrChange w:id="4934" w:author="Borja Gonzalez" w:date="2017-09-28T19:18:00Z">
                    <w:rPr>
                      <w:rFonts w:ascii="Monaco" w:hAnsi="Monaco" w:cs="Monaco"/>
                      <w:b/>
                      <w:bCs/>
                      <w:color w:val="204A87"/>
                      <w:sz w:val="32"/>
                      <w:szCs w:val="32"/>
                      <w:lang w:val="en-US"/>
                    </w:rPr>
                  </w:rPrChange>
                </w:rPr>
                <w:t>&lt;button</w:t>
              </w:r>
              <w:r w:rsidRPr="00301ECB">
                <w:rPr>
                  <w:rFonts w:ascii="Monaco" w:hAnsi="Monaco" w:cs="Monaco"/>
                  <w:sz w:val="20"/>
                  <w:szCs w:val="20"/>
                  <w:lang w:val="en-US"/>
                  <w:rPrChange w:id="4935" w:author="Borja Gonzalez" w:date="2017-09-28T19:18:00Z">
                    <w:rPr>
                      <w:rFonts w:ascii="Monaco" w:hAnsi="Monaco" w:cs="Monaco"/>
                      <w:sz w:val="32"/>
                      <w:szCs w:val="32"/>
                      <w:lang w:val="en-US"/>
                    </w:rPr>
                  </w:rPrChange>
                </w:rPr>
                <w:t xml:space="preserve"> </w:t>
              </w:r>
              <w:r w:rsidRPr="00301ECB">
                <w:rPr>
                  <w:rFonts w:ascii="Monaco" w:hAnsi="Monaco" w:cs="Monaco"/>
                  <w:color w:val="C4A000"/>
                  <w:sz w:val="20"/>
                  <w:szCs w:val="20"/>
                  <w:lang w:val="en-US"/>
                  <w:rPrChange w:id="4936" w:author="Borja Gonzalez" w:date="2017-09-28T19:18:00Z">
                    <w:rPr>
                      <w:rFonts w:ascii="Monaco" w:hAnsi="Monaco" w:cs="Monaco"/>
                      <w:color w:val="C4A000"/>
                      <w:sz w:val="32"/>
                      <w:szCs w:val="32"/>
                      <w:lang w:val="en-US"/>
                    </w:rPr>
                  </w:rPrChange>
                </w:rPr>
                <w:t>class=</w:t>
              </w:r>
              <w:r w:rsidRPr="00301ECB">
                <w:rPr>
                  <w:rFonts w:ascii="Monaco" w:hAnsi="Monaco" w:cs="Monaco"/>
                  <w:color w:val="4E9A06"/>
                  <w:sz w:val="20"/>
                  <w:szCs w:val="20"/>
                  <w:lang w:val="en-US"/>
                  <w:rPrChange w:id="4937" w:author="Borja Gonzalez" w:date="2017-09-28T19:18:00Z">
                    <w:rPr>
                      <w:rFonts w:ascii="Monaco" w:hAnsi="Monaco" w:cs="Monaco"/>
                      <w:color w:val="4E9A06"/>
                      <w:sz w:val="32"/>
                      <w:szCs w:val="32"/>
                      <w:lang w:val="en-US"/>
                    </w:rPr>
                  </w:rPrChange>
                </w:rPr>
                <w:t>"btn_borrar"</w:t>
              </w:r>
              <w:r w:rsidRPr="00301ECB">
                <w:rPr>
                  <w:rFonts w:ascii="Monaco" w:hAnsi="Monaco" w:cs="Monaco"/>
                  <w:sz w:val="20"/>
                  <w:szCs w:val="20"/>
                  <w:lang w:val="en-US"/>
                  <w:rPrChange w:id="4938" w:author="Borja Gonzalez" w:date="2017-09-28T19:18:00Z">
                    <w:rPr>
                      <w:rFonts w:ascii="Monaco" w:hAnsi="Monaco" w:cs="Monaco"/>
                      <w:sz w:val="32"/>
                      <w:szCs w:val="32"/>
                      <w:lang w:val="en-US"/>
                    </w:rPr>
                  </w:rPrChange>
                </w:rPr>
                <w:t xml:space="preserve"> </w:t>
              </w:r>
              <w:r w:rsidRPr="00301ECB">
                <w:rPr>
                  <w:rFonts w:ascii="Monaco" w:hAnsi="Monaco" w:cs="Monaco"/>
                  <w:color w:val="C4A000"/>
                  <w:sz w:val="20"/>
                  <w:szCs w:val="20"/>
                  <w:lang w:val="en-US"/>
                  <w:rPrChange w:id="4939" w:author="Borja Gonzalez" w:date="2017-09-28T19:18:00Z">
                    <w:rPr>
                      <w:rFonts w:ascii="Monaco" w:hAnsi="Monaco" w:cs="Monaco"/>
                      <w:color w:val="C4A000"/>
                      <w:sz w:val="32"/>
                      <w:szCs w:val="32"/>
                      <w:lang w:val="en-US"/>
                    </w:rPr>
                  </w:rPrChange>
                </w:rPr>
                <w:t>type=</w:t>
              </w:r>
              <w:r w:rsidRPr="00301ECB">
                <w:rPr>
                  <w:rFonts w:ascii="Monaco" w:hAnsi="Monaco" w:cs="Monaco"/>
                  <w:color w:val="4E9A06"/>
                  <w:sz w:val="20"/>
                  <w:szCs w:val="20"/>
                  <w:lang w:val="en-US"/>
                  <w:rPrChange w:id="4940" w:author="Borja Gonzalez" w:date="2017-09-28T19:18:00Z">
                    <w:rPr>
                      <w:rFonts w:ascii="Monaco" w:hAnsi="Monaco" w:cs="Monaco"/>
                      <w:color w:val="4E9A06"/>
                      <w:sz w:val="32"/>
                      <w:szCs w:val="32"/>
                      <w:lang w:val="en-US"/>
                    </w:rPr>
                  </w:rPrChange>
                </w:rPr>
                <w:t>"button"</w:t>
              </w:r>
              <w:r w:rsidRPr="00301ECB">
                <w:rPr>
                  <w:rFonts w:ascii="Monaco" w:hAnsi="Monaco" w:cs="Monaco"/>
                  <w:sz w:val="20"/>
                  <w:szCs w:val="20"/>
                  <w:lang w:val="en-US"/>
                  <w:rPrChange w:id="4941" w:author="Borja Gonzalez" w:date="2017-09-28T19:18:00Z">
                    <w:rPr>
                      <w:rFonts w:ascii="Monaco" w:hAnsi="Monaco" w:cs="Monaco"/>
                      <w:sz w:val="32"/>
                      <w:szCs w:val="32"/>
                      <w:lang w:val="en-US"/>
                    </w:rPr>
                  </w:rPrChange>
                </w:rPr>
                <w:t xml:space="preserve"> </w:t>
              </w:r>
              <w:r w:rsidRPr="00301ECB">
                <w:rPr>
                  <w:rFonts w:ascii="Monaco" w:hAnsi="Monaco" w:cs="Monaco"/>
                  <w:color w:val="C4A000"/>
                  <w:sz w:val="20"/>
                  <w:szCs w:val="20"/>
                  <w:lang w:val="en-US"/>
                  <w:rPrChange w:id="4942" w:author="Borja Gonzalez" w:date="2017-09-28T19:18:00Z">
                    <w:rPr>
                      <w:rFonts w:ascii="Monaco" w:hAnsi="Monaco" w:cs="Monaco"/>
                      <w:color w:val="C4A000"/>
                      <w:sz w:val="32"/>
                      <w:szCs w:val="32"/>
                      <w:lang w:val="en-US"/>
                    </w:rPr>
                  </w:rPrChange>
                </w:rPr>
                <w:t>onClick=</w:t>
              </w:r>
              <w:r w:rsidRPr="00301ECB">
                <w:rPr>
                  <w:rFonts w:ascii="Monaco" w:hAnsi="Monaco" w:cs="Monaco"/>
                  <w:color w:val="4E9A06"/>
                  <w:sz w:val="20"/>
                  <w:szCs w:val="20"/>
                  <w:lang w:val="en-US"/>
                  <w:rPrChange w:id="4943" w:author="Borja Gonzalez" w:date="2017-09-28T19:18:00Z">
                    <w:rPr>
                      <w:rFonts w:ascii="Monaco" w:hAnsi="Monaco" w:cs="Monaco"/>
                      <w:color w:val="4E9A06"/>
                      <w:sz w:val="32"/>
                      <w:szCs w:val="32"/>
                      <w:lang w:val="en-US"/>
                    </w:rPr>
                  </w:rPrChange>
                </w:rPr>
                <w:t>"borrar_datos('+datos[0].values[i][0]+',\''+nombre+'\')"</w:t>
              </w:r>
              <w:r w:rsidRPr="00301ECB">
                <w:rPr>
                  <w:rFonts w:ascii="Monaco" w:hAnsi="Monaco" w:cs="Monaco"/>
                  <w:b/>
                  <w:bCs/>
                  <w:color w:val="204A87"/>
                  <w:sz w:val="20"/>
                  <w:szCs w:val="20"/>
                  <w:lang w:val="en-US"/>
                  <w:rPrChange w:id="4944" w:author="Borja Gonzalez" w:date="2017-09-28T19:18:00Z">
                    <w:rPr>
                      <w:rFonts w:ascii="Monaco" w:hAnsi="Monaco" w:cs="Monaco"/>
                      <w:b/>
                      <w:bCs/>
                      <w:color w:val="204A87"/>
                      <w:sz w:val="32"/>
                      <w:szCs w:val="32"/>
                      <w:lang w:val="en-US"/>
                    </w:rPr>
                  </w:rPrChange>
                </w:rPr>
                <w:t>&gt;&lt;/button&gt;</w:t>
              </w:r>
              <w:r w:rsidRPr="00301ECB">
                <w:rPr>
                  <w:rFonts w:ascii="Monaco" w:hAnsi="Monaco" w:cs="Monaco"/>
                  <w:sz w:val="20"/>
                  <w:szCs w:val="20"/>
                  <w:lang w:val="en-US"/>
                  <w:rPrChange w:id="4945" w:author="Borja Gonzalez" w:date="2017-09-28T19:18:00Z">
                    <w:rPr>
                      <w:rFonts w:ascii="Monaco" w:hAnsi="Monaco" w:cs="Monaco"/>
                      <w:sz w:val="32"/>
                      <w:szCs w:val="32"/>
                      <w:lang w:val="en-US"/>
                    </w:rPr>
                  </w:rPrChange>
                </w:rPr>
                <w:t>';</w:t>
              </w:r>
            </w:ins>
          </w:p>
          <w:p w14:paraId="406BE244" w14:textId="77777777" w:rsidR="00301ECB" w:rsidRDefault="00301ECB">
            <w:pPr>
              <w:rPr>
                <w:ins w:id="4946" w:author="Borja Gonzalez" w:date="2017-09-28T19:17:00Z"/>
              </w:rPr>
            </w:pPr>
          </w:p>
        </w:tc>
      </w:tr>
    </w:tbl>
    <w:p w14:paraId="4BFE63F5" w14:textId="19893BE1" w:rsidR="008C4885" w:rsidRDefault="008C4885"/>
    <w:p w14:paraId="70D3C8A9" w14:textId="77777777" w:rsidR="008C4885" w:rsidRDefault="008C4885"/>
    <w:p w14:paraId="07C5F41C" w14:textId="69964D4A" w:rsidR="008C4885" w:rsidRDefault="008C4885">
      <w:r>
        <w:t xml:space="preserve">Como vimos en el aparatado de obtención de datos de un paciente, cuando se genera la tabla con movimientos se van insertando filas con los distintos movimientos, la fecha y por último un fila que incluye un botón para borrar esa sesión de movimientos. Como vemos en el código cuando el usuario pulsa el botón se llama a una función </w:t>
      </w:r>
      <w:r w:rsidR="00C45289">
        <w:t>borrar datos</w:t>
      </w:r>
      <w:r>
        <w:t>() a la que se le pasan</w:t>
      </w:r>
      <w:r w:rsidR="00CC1673">
        <w:t xml:space="preserve"> el identificador único de la sesión de movimientos y el nombre del paciente al que pertenece dicha sesión.</w:t>
      </w:r>
    </w:p>
    <w:p w14:paraId="4A44CC05" w14:textId="77777777" w:rsidR="00CC1673" w:rsidRDefault="00CC1673"/>
    <w:p w14:paraId="014292C9" w14:textId="77777777" w:rsidR="00301ECB" w:rsidRDefault="0037218C">
      <w:pPr>
        <w:rPr>
          <w:ins w:id="4947" w:author="Borja Gonzalez" w:date="2017-09-28T19:19:00Z"/>
        </w:rPr>
      </w:pPr>
      <w:del w:id="4948" w:author="Borja Gonzalez" w:date="2017-09-28T19:19:00Z">
        <w:r w:rsidDel="00301ECB">
          <w:rPr>
            <w:noProof/>
            <w:lang w:val="en-US"/>
          </w:rPr>
          <w:drawing>
            <wp:inline distT="0" distB="0" distL="0" distR="0" wp14:anchorId="3ADEED31" wp14:editId="72F569D9">
              <wp:extent cx="6286500" cy="4238625"/>
              <wp:effectExtent l="0" t="0" r="12700" b="3175"/>
              <wp:docPr id="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287127" cy="4239048"/>
                      </a:xfrm>
                      <a:prstGeom prst="rect">
                        <a:avLst/>
                      </a:prstGeom>
                      <a:noFill/>
                      <a:ln>
                        <a:noFill/>
                      </a:ln>
                    </pic:spPr>
                  </pic:pic>
                </a:graphicData>
              </a:graphic>
            </wp:inline>
          </w:drawing>
        </w:r>
      </w:del>
    </w:p>
    <w:tbl>
      <w:tblPr>
        <w:tblStyle w:val="TableGrid"/>
        <w:tblW w:w="0" w:type="auto"/>
        <w:tblLook w:val="04A0" w:firstRow="1" w:lastRow="0" w:firstColumn="1" w:lastColumn="0" w:noHBand="0" w:noVBand="1"/>
      </w:tblPr>
      <w:tblGrid>
        <w:gridCol w:w="8856"/>
      </w:tblGrid>
      <w:tr w:rsidR="00301ECB" w14:paraId="16C9731E" w14:textId="77777777" w:rsidTr="00301ECB">
        <w:trPr>
          <w:ins w:id="4949" w:author="Borja Gonzalez" w:date="2017-09-28T19:19:00Z"/>
        </w:trPr>
        <w:tc>
          <w:tcPr>
            <w:tcW w:w="8856" w:type="dxa"/>
          </w:tcPr>
          <w:p w14:paraId="24CC7805" w14:textId="77777777" w:rsidR="00301ECB" w:rsidRPr="00301ECB" w:rsidRDefault="00301ECB" w:rsidP="00301ECB">
            <w:pPr>
              <w:keepNext/>
              <w:keepLines/>
              <w:widowControl w:val="0"/>
              <w:autoSpaceDE w:val="0"/>
              <w:autoSpaceDN w:val="0"/>
              <w:adjustRightInd w:val="0"/>
              <w:spacing w:before="200"/>
              <w:outlineLvl w:val="4"/>
              <w:rPr>
                <w:ins w:id="4950" w:author="Borja Gonzalez" w:date="2017-09-28T19:19:00Z"/>
                <w:rFonts w:ascii="Monaco" w:hAnsi="Monaco" w:cs="Monaco"/>
                <w:sz w:val="20"/>
                <w:szCs w:val="20"/>
                <w:lang w:val="en-US"/>
                <w:rPrChange w:id="4951" w:author="Borja Gonzalez" w:date="2017-09-28T19:19:00Z">
                  <w:rPr>
                    <w:ins w:id="4952" w:author="Borja Gonzalez" w:date="2017-09-28T19:19:00Z"/>
                    <w:rFonts w:ascii="Monaco" w:eastAsiaTheme="majorEastAsia" w:hAnsi="Monaco" w:cs="Monaco"/>
                    <w:color w:val="243F60" w:themeColor="accent1" w:themeShade="7F"/>
                    <w:sz w:val="32"/>
                    <w:szCs w:val="32"/>
                    <w:lang w:val="en-US"/>
                  </w:rPr>
                </w:rPrChange>
              </w:rPr>
            </w:pPr>
            <w:ins w:id="4953" w:author="Borja Gonzalez" w:date="2017-09-28T19:19:00Z">
              <w:r w:rsidRPr="00301ECB">
                <w:rPr>
                  <w:rFonts w:ascii="Monaco" w:hAnsi="Monaco" w:cs="Monaco"/>
                  <w:b/>
                  <w:bCs/>
                  <w:color w:val="204A87"/>
                  <w:sz w:val="20"/>
                  <w:szCs w:val="20"/>
                  <w:lang w:val="en-US"/>
                  <w:rPrChange w:id="4954" w:author="Borja Gonzalez" w:date="2017-09-28T19:19:00Z">
                    <w:rPr>
                      <w:rFonts w:ascii="Monaco" w:hAnsi="Monaco" w:cs="Monaco"/>
                      <w:b/>
                      <w:bCs/>
                      <w:color w:val="204A87"/>
                      <w:sz w:val="32"/>
                      <w:szCs w:val="32"/>
                      <w:lang w:val="en-US"/>
                    </w:rPr>
                  </w:rPrChange>
                </w:rPr>
                <w:lastRenderedPageBreak/>
                <w:t>function</w:t>
              </w:r>
              <w:r w:rsidRPr="00301ECB">
                <w:rPr>
                  <w:rFonts w:ascii="Monaco" w:hAnsi="Monaco" w:cs="Monaco"/>
                  <w:sz w:val="20"/>
                  <w:szCs w:val="20"/>
                  <w:lang w:val="en-US"/>
                  <w:rPrChange w:id="4955" w:author="Borja Gonzalez" w:date="2017-09-28T19:19:00Z">
                    <w:rPr>
                      <w:rFonts w:ascii="Monaco" w:hAnsi="Monaco" w:cs="Monaco"/>
                      <w:sz w:val="32"/>
                      <w:szCs w:val="32"/>
                      <w:lang w:val="en-US"/>
                    </w:rPr>
                  </w:rPrChange>
                </w:rPr>
                <w:t xml:space="preserve"> </w:t>
              </w:r>
              <w:r w:rsidRPr="00301ECB">
                <w:rPr>
                  <w:rFonts w:ascii="Monaco" w:hAnsi="Monaco" w:cs="Monaco"/>
                  <w:color w:val="000000"/>
                  <w:sz w:val="20"/>
                  <w:szCs w:val="20"/>
                  <w:lang w:val="en-US"/>
                  <w:rPrChange w:id="4956" w:author="Borja Gonzalez" w:date="2017-09-28T19:19:00Z">
                    <w:rPr>
                      <w:rFonts w:ascii="Monaco" w:hAnsi="Monaco" w:cs="Monaco"/>
                      <w:color w:val="000000"/>
                      <w:sz w:val="32"/>
                      <w:szCs w:val="32"/>
                      <w:lang w:val="en-US"/>
                    </w:rPr>
                  </w:rPrChange>
                </w:rPr>
                <w:t>borrar_datos</w:t>
              </w:r>
              <w:r w:rsidRPr="00301ECB">
                <w:rPr>
                  <w:rFonts w:ascii="Monaco" w:hAnsi="Monaco" w:cs="Monaco"/>
                  <w:b/>
                  <w:bCs/>
                  <w:color w:val="000000"/>
                  <w:sz w:val="20"/>
                  <w:szCs w:val="20"/>
                  <w:lang w:val="en-US"/>
                  <w:rPrChange w:id="4957" w:author="Borja Gonzalez" w:date="2017-09-28T19:19:00Z">
                    <w:rPr>
                      <w:rFonts w:ascii="Monaco" w:hAnsi="Monaco" w:cs="Monaco"/>
                      <w:b/>
                      <w:bCs/>
                      <w:color w:val="000000"/>
                      <w:sz w:val="32"/>
                      <w:szCs w:val="32"/>
                      <w:lang w:val="en-US"/>
                    </w:rPr>
                  </w:rPrChange>
                </w:rPr>
                <w:t>(</w:t>
              </w:r>
              <w:r w:rsidRPr="00301ECB">
                <w:rPr>
                  <w:rFonts w:ascii="Monaco" w:hAnsi="Monaco" w:cs="Monaco"/>
                  <w:color w:val="000000"/>
                  <w:sz w:val="20"/>
                  <w:szCs w:val="20"/>
                  <w:lang w:val="en-US"/>
                  <w:rPrChange w:id="4958" w:author="Borja Gonzalez" w:date="2017-09-28T19:19:00Z">
                    <w:rPr>
                      <w:rFonts w:ascii="Monaco" w:hAnsi="Monaco" w:cs="Monaco"/>
                      <w:color w:val="000000"/>
                      <w:sz w:val="32"/>
                      <w:szCs w:val="32"/>
                      <w:lang w:val="en-US"/>
                    </w:rPr>
                  </w:rPrChange>
                </w:rPr>
                <w:t>N_p</w:t>
              </w:r>
              <w:r w:rsidRPr="00301ECB">
                <w:rPr>
                  <w:rFonts w:ascii="Monaco" w:hAnsi="Monaco" w:cs="Monaco"/>
                  <w:b/>
                  <w:bCs/>
                  <w:color w:val="000000"/>
                  <w:sz w:val="20"/>
                  <w:szCs w:val="20"/>
                  <w:lang w:val="en-US"/>
                  <w:rPrChange w:id="4959" w:author="Borja Gonzalez" w:date="2017-09-28T19:19:00Z">
                    <w:rPr>
                      <w:rFonts w:ascii="Monaco" w:hAnsi="Monaco" w:cs="Monaco"/>
                      <w:b/>
                      <w:bCs/>
                      <w:color w:val="000000"/>
                      <w:sz w:val="32"/>
                      <w:szCs w:val="32"/>
                      <w:lang w:val="en-US"/>
                    </w:rPr>
                  </w:rPrChange>
                </w:rPr>
                <w:t>,</w:t>
              </w:r>
              <w:r w:rsidRPr="00301ECB">
                <w:rPr>
                  <w:rFonts w:ascii="Monaco" w:hAnsi="Monaco" w:cs="Monaco"/>
                  <w:color w:val="000000"/>
                  <w:sz w:val="20"/>
                  <w:szCs w:val="20"/>
                  <w:lang w:val="en-US"/>
                  <w:rPrChange w:id="4960" w:author="Borja Gonzalez" w:date="2017-09-28T19:19:00Z">
                    <w:rPr>
                      <w:rFonts w:ascii="Monaco" w:hAnsi="Monaco" w:cs="Monaco"/>
                      <w:color w:val="000000"/>
                      <w:sz w:val="32"/>
                      <w:szCs w:val="32"/>
                      <w:lang w:val="en-US"/>
                    </w:rPr>
                  </w:rPrChange>
                </w:rPr>
                <w:t>nombre</w:t>
              </w:r>
              <w:r w:rsidRPr="00301ECB">
                <w:rPr>
                  <w:rFonts w:ascii="Monaco" w:hAnsi="Monaco" w:cs="Monaco"/>
                  <w:b/>
                  <w:bCs/>
                  <w:color w:val="000000"/>
                  <w:sz w:val="20"/>
                  <w:szCs w:val="20"/>
                  <w:lang w:val="en-US"/>
                  <w:rPrChange w:id="4961" w:author="Borja Gonzalez" w:date="2017-09-28T19:19:00Z">
                    <w:rPr>
                      <w:rFonts w:ascii="Monaco" w:hAnsi="Monaco" w:cs="Monaco"/>
                      <w:b/>
                      <w:bCs/>
                      <w:color w:val="000000"/>
                      <w:sz w:val="32"/>
                      <w:szCs w:val="32"/>
                      <w:lang w:val="en-US"/>
                    </w:rPr>
                  </w:rPrChange>
                </w:rPr>
                <w:t>){</w:t>
              </w:r>
            </w:ins>
          </w:p>
          <w:p w14:paraId="53251E06" w14:textId="77777777" w:rsidR="00301ECB" w:rsidRPr="00301ECB" w:rsidRDefault="00301ECB" w:rsidP="00301ECB">
            <w:pPr>
              <w:keepNext/>
              <w:keepLines/>
              <w:widowControl w:val="0"/>
              <w:autoSpaceDE w:val="0"/>
              <w:autoSpaceDN w:val="0"/>
              <w:adjustRightInd w:val="0"/>
              <w:spacing w:before="200"/>
              <w:outlineLvl w:val="4"/>
              <w:rPr>
                <w:ins w:id="4962" w:author="Borja Gonzalez" w:date="2017-09-28T19:19:00Z"/>
                <w:rFonts w:ascii="Monaco" w:hAnsi="Monaco" w:cs="Monaco"/>
                <w:sz w:val="20"/>
                <w:szCs w:val="20"/>
                <w:lang w:val="en-US"/>
                <w:rPrChange w:id="4963" w:author="Borja Gonzalez" w:date="2017-09-28T19:19:00Z">
                  <w:rPr>
                    <w:ins w:id="4964" w:author="Borja Gonzalez" w:date="2017-09-28T19:19:00Z"/>
                    <w:rFonts w:ascii="Monaco" w:eastAsiaTheme="majorEastAsia" w:hAnsi="Monaco" w:cs="Monaco"/>
                    <w:color w:val="243F60" w:themeColor="accent1" w:themeShade="7F"/>
                    <w:sz w:val="32"/>
                    <w:szCs w:val="32"/>
                    <w:lang w:val="en-US"/>
                  </w:rPr>
                </w:rPrChange>
              </w:rPr>
            </w:pPr>
            <w:ins w:id="4965" w:author="Borja Gonzalez" w:date="2017-09-28T19:19:00Z">
              <w:r w:rsidRPr="00301ECB">
                <w:rPr>
                  <w:rFonts w:ascii="Monaco" w:hAnsi="Monaco" w:cs="Monaco"/>
                  <w:sz w:val="20"/>
                  <w:szCs w:val="20"/>
                  <w:lang w:val="en-US"/>
                  <w:rPrChange w:id="4966" w:author="Borja Gonzalez" w:date="2017-09-28T19:19:00Z">
                    <w:rPr>
                      <w:rFonts w:ascii="Monaco" w:hAnsi="Monaco" w:cs="Monaco"/>
                      <w:sz w:val="32"/>
                      <w:szCs w:val="32"/>
                      <w:lang w:val="en-US"/>
                    </w:rPr>
                  </w:rPrChange>
                </w:rPr>
                <w:t xml:space="preserve">    </w:t>
              </w:r>
              <w:r w:rsidRPr="00301ECB">
                <w:rPr>
                  <w:rFonts w:ascii="Monaco" w:hAnsi="Monaco" w:cs="Monaco"/>
                  <w:b/>
                  <w:bCs/>
                  <w:color w:val="204A87"/>
                  <w:sz w:val="20"/>
                  <w:szCs w:val="20"/>
                  <w:lang w:val="en-US"/>
                  <w:rPrChange w:id="4967" w:author="Borja Gonzalez" w:date="2017-09-28T19:19:00Z">
                    <w:rPr>
                      <w:rFonts w:ascii="Monaco" w:hAnsi="Monaco" w:cs="Monaco"/>
                      <w:b/>
                      <w:bCs/>
                      <w:color w:val="204A87"/>
                      <w:sz w:val="32"/>
                      <w:szCs w:val="32"/>
                      <w:lang w:val="en-US"/>
                    </w:rPr>
                  </w:rPrChange>
                </w:rPr>
                <w:t>var</w:t>
              </w:r>
              <w:r w:rsidRPr="00301ECB">
                <w:rPr>
                  <w:rFonts w:ascii="Monaco" w:hAnsi="Monaco" w:cs="Monaco"/>
                  <w:sz w:val="20"/>
                  <w:szCs w:val="20"/>
                  <w:lang w:val="en-US"/>
                  <w:rPrChange w:id="4968" w:author="Borja Gonzalez" w:date="2017-09-28T19:19:00Z">
                    <w:rPr>
                      <w:rFonts w:ascii="Monaco" w:hAnsi="Monaco" w:cs="Monaco"/>
                      <w:sz w:val="32"/>
                      <w:szCs w:val="32"/>
                      <w:lang w:val="en-US"/>
                    </w:rPr>
                  </w:rPrChange>
                </w:rPr>
                <w:t xml:space="preserve"> </w:t>
              </w:r>
              <w:r w:rsidRPr="00301ECB">
                <w:rPr>
                  <w:rFonts w:ascii="Monaco" w:hAnsi="Monaco" w:cs="Monaco"/>
                  <w:color w:val="000000"/>
                  <w:sz w:val="20"/>
                  <w:szCs w:val="20"/>
                  <w:lang w:val="en-US"/>
                  <w:rPrChange w:id="4969" w:author="Borja Gonzalez" w:date="2017-09-28T19:19:00Z">
                    <w:rPr>
                      <w:rFonts w:ascii="Monaco" w:hAnsi="Monaco" w:cs="Monaco"/>
                      <w:color w:val="000000"/>
                      <w:sz w:val="32"/>
                      <w:szCs w:val="32"/>
                      <w:lang w:val="en-US"/>
                    </w:rPr>
                  </w:rPrChange>
                </w:rPr>
                <w:t>r</w:t>
              </w:r>
              <w:r w:rsidRPr="00301ECB">
                <w:rPr>
                  <w:rFonts w:ascii="Monaco" w:hAnsi="Monaco" w:cs="Monaco"/>
                  <w:sz w:val="20"/>
                  <w:szCs w:val="20"/>
                  <w:lang w:val="en-US"/>
                  <w:rPrChange w:id="4970" w:author="Borja Gonzalez" w:date="2017-09-28T19:19:00Z">
                    <w:rPr>
                      <w:rFonts w:ascii="Monaco" w:hAnsi="Monaco" w:cs="Monaco"/>
                      <w:sz w:val="32"/>
                      <w:szCs w:val="32"/>
                      <w:lang w:val="en-US"/>
                    </w:rPr>
                  </w:rPrChange>
                </w:rPr>
                <w:t xml:space="preserve"> </w:t>
              </w:r>
              <w:r w:rsidRPr="00301ECB">
                <w:rPr>
                  <w:rFonts w:ascii="Monaco" w:hAnsi="Monaco" w:cs="Monaco"/>
                  <w:b/>
                  <w:bCs/>
                  <w:color w:val="CE5C00"/>
                  <w:sz w:val="20"/>
                  <w:szCs w:val="20"/>
                  <w:lang w:val="en-US"/>
                  <w:rPrChange w:id="4971" w:author="Borja Gonzalez" w:date="2017-09-28T19:19:00Z">
                    <w:rPr>
                      <w:rFonts w:ascii="Monaco" w:hAnsi="Monaco" w:cs="Monaco"/>
                      <w:b/>
                      <w:bCs/>
                      <w:color w:val="CE5C00"/>
                      <w:sz w:val="32"/>
                      <w:szCs w:val="32"/>
                      <w:lang w:val="en-US"/>
                    </w:rPr>
                  </w:rPrChange>
                </w:rPr>
                <w:t>=</w:t>
              </w:r>
              <w:r w:rsidRPr="00301ECB">
                <w:rPr>
                  <w:rFonts w:ascii="Monaco" w:hAnsi="Monaco" w:cs="Monaco"/>
                  <w:sz w:val="20"/>
                  <w:szCs w:val="20"/>
                  <w:lang w:val="en-US"/>
                  <w:rPrChange w:id="4972" w:author="Borja Gonzalez" w:date="2017-09-28T19:19:00Z">
                    <w:rPr>
                      <w:rFonts w:ascii="Monaco" w:hAnsi="Monaco" w:cs="Monaco"/>
                      <w:sz w:val="32"/>
                      <w:szCs w:val="32"/>
                      <w:lang w:val="en-US"/>
                    </w:rPr>
                  </w:rPrChange>
                </w:rPr>
                <w:t xml:space="preserve"> </w:t>
              </w:r>
              <w:r w:rsidRPr="00301ECB">
                <w:rPr>
                  <w:rFonts w:ascii="Monaco" w:hAnsi="Monaco" w:cs="Monaco"/>
                  <w:color w:val="000000"/>
                  <w:sz w:val="20"/>
                  <w:szCs w:val="20"/>
                  <w:lang w:val="en-US"/>
                  <w:rPrChange w:id="4973" w:author="Borja Gonzalez" w:date="2017-09-28T19:19:00Z">
                    <w:rPr>
                      <w:rFonts w:ascii="Monaco" w:hAnsi="Monaco" w:cs="Monaco"/>
                      <w:color w:val="000000"/>
                      <w:sz w:val="32"/>
                      <w:szCs w:val="32"/>
                      <w:lang w:val="en-US"/>
                    </w:rPr>
                  </w:rPrChange>
                </w:rPr>
                <w:t>confirm</w:t>
              </w:r>
              <w:r w:rsidRPr="00301ECB">
                <w:rPr>
                  <w:rFonts w:ascii="Monaco" w:hAnsi="Monaco" w:cs="Monaco"/>
                  <w:b/>
                  <w:bCs/>
                  <w:color w:val="000000"/>
                  <w:sz w:val="20"/>
                  <w:szCs w:val="20"/>
                  <w:lang w:val="en-US"/>
                  <w:rPrChange w:id="4974" w:author="Borja Gonzalez" w:date="2017-09-28T19:19:00Z">
                    <w:rPr>
                      <w:rFonts w:ascii="Monaco" w:hAnsi="Monaco" w:cs="Monaco"/>
                      <w:b/>
                      <w:bCs/>
                      <w:color w:val="000000"/>
                      <w:sz w:val="32"/>
                      <w:szCs w:val="32"/>
                      <w:lang w:val="en-US"/>
                    </w:rPr>
                  </w:rPrChange>
                </w:rPr>
                <w:t>(</w:t>
              </w:r>
              <w:r w:rsidRPr="00301ECB">
                <w:rPr>
                  <w:rFonts w:ascii="Monaco" w:hAnsi="Monaco" w:cs="Monaco"/>
                  <w:color w:val="4E9A06"/>
                  <w:sz w:val="20"/>
                  <w:szCs w:val="20"/>
                  <w:lang w:val="en-US"/>
                  <w:rPrChange w:id="4975" w:author="Borja Gonzalez" w:date="2017-09-28T19:19:00Z">
                    <w:rPr>
                      <w:rFonts w:ascii="Monaco" w:hAnsi="Monaco" w:cs="Monaco"/>
                      <w:color w:val="4E9A06"/>
                      <w:sz w:val="32"/>
                      <w:szCs w:val="32"/>
                      <w:lang w:val="en-US"/>
                    </w:rPr>
                  </w:rPrChange>
                </w:rPr>
                <w:t>"¿Esta seguro de que quiere borrar estos datos?"</w:t>
              </w:r>
              <w:r w:rsidRPr="00301ECB">
                <w:rPr>
                  <w:rFonts w:ascii="Monaco" w:hAnsi="Monaco" w:cs="Monaco"/>
                  <w:b/>
                  <w:bCs/>
                  <w:color w:val="000000"/>
                  <w:sz w:val="20"/>
                  <w:szCs w:val="20"/>
                  <w:lang w:val="en-US"/>
                  <w:rPrChange w:id="4976" w:author="Borja Gonzalez" w:date="2017-09-28T19:19:00Z">
                    <w:rPr>
                      <w:rFonts w:ascii="Monaco" w:hAnsi="Monaco" w:cs="Monaco"/>
                      <w:b/>
                      <w:bCs/>
                      <w:color w:val="000000"/>
                      <w:sz w:val="32"/>
                      <w:szCs w:val="32"/>
                      <w:lang w:val="en-US"/>
                    </w:rPr>
                  </w:rPrChange>
                </w:rPr>
                <w:t>);</w:t>
              </w:r>
            </w:ins>
          </w:p>
          <w:p w14:paraId="51FDAD96" w14:textId="77777777" w:rsidR="00301ECB" w:rsidRPr="00301ECB" w:rsidRDefault="00301ECB" w:rsidP="00301ECB">
            <w:pPr>
              <w:keepNext/>
              <w:keepLines/>
              <w:widowControl w:val="0"/>
              <w:autoSpaceDE w:val="0"/>
              <w:autoSpaceDN w:val="0"/>
              <w:adjustRightInd w:val="0"/>
              <w:spacing w:before="200"/>
              <w:outlineLvl w:val="4"/>
              <w:rPr>
                <w:ins w:id="4977" w:author="Borja Gonzalez" w:date="2017-09-28T19:19:00Z"/>
                <w:rFonts w:ascii="Monaco" w:hAnsi="Monaco" w:cs="Monaco"/>
                <w:sz w:val="20"/>
                <w:szCs w:val="20"/>
                <w:lang w:val="en-US"/>
                <w:rPrChange w:id="4978" w:author="Borja Gonzalez" w:date="2017-09-28T19:19:00Z">
                  <w:rPr>
                    <w:ins w:id="4979" w:author="Borja Gonzalez" w:date="2017-09-28T19:19:00Z"/>
                    <w:rFonts w:ascii="Monaco" w:eastAsiaTheme="majorEastAsia" w:hAnsi="Monaco" w:cs="Monaco"/>
                    <w:color w:val="243F60" w:themeColor="accent1" w:themeShade="7F"/>
                    <w:sz w:val="32"/>
                    <w:szCs w:val="32"/>
                    <w:lang w:val="en-US"/>
                  </w:rPr>
                </w:rPrChange>
              </w:rPr>
            </w:pPr>
            <w:ins w:id="4980" w:author="Borja Gonzalez" w:date="2017-09-28T19:19:00Z">
              <w:r w:rsidRPr="00301ECB">
                <w:rPr>
                  <w:rFonts w:ascii="Monaco" w:hAnsi="Monaco" w:cs="Monaco"/>
                  <w:sz w:val="20"/>
                  <w:szCs w:val="20"/>
                  <w:lang w:val="en-US"/>
                  <w:rPrChange w:id="4981" w:author="Borja Gonzalez" w:date="2017-09-28T19:19:00Z">
                    <w:rPr>
                      <w:rFonts w:ascii="Monaco" w:hAnsi="Monaco" w:cs="Monaco"/>
                      <w:sz w:val="32"/>
                      <w:szCs w:val="32"/>
                      <w:lang w:val="en-US"/>
                    </w:rPr>
                  </w:rPrChange>
                </w:rPr>
                <w:t xml:space="preserve">    </w:t>
              </w:r>
              <w:r w:rsidRPr="00301ECB">
                <w:rPr>
                  <w:rFonts w:ascii="Monaco" w:hAnsi="Monaco" w:cs="Monaco"/>
                  <w:b/>
                  <w:bCs/>
                  <w:color w:val="204A87"/>
                  <w:sz w:val="20"/>
                  <w:szCs w:val="20"/>
                  <w:lang w:val="en-US"/>
                  <w:rPrChange w:id="4982" w:author="Borja Gonzalez" w:date="2017-09-28T19:19:00Z">
                    <w:rPr>
                      <w:rFonts w:ascii="Monaco" w:hAnsi="Monaco" w:cs="Monaco"/>
                      <w:b/>
                      <w:bCs/>
                      <w:color w:val="204A87"/>
                      <w:sz w:val="32"/>
                      <w:szCs w:val="32"/>
                      <w:lang w:val="en-US"/>
                    </w:rPr>
                  </w:rPrChange>
                </w:rPr>
                <w:t>if</w:t>
              </w:r>
              <w:r w:rsidRPr="00301ECB">
                <w:rPr>
                  <w:rFonts w:ascii="Monaco" w:hAnsi="Monaco" w:cs="Monaco"/>
                  <w:sz w:val="20"/>
                  <w:szCs w:val="20"/>
                  <w:lang w:val="en-US"/>
                  <w:rPrChange w:id="4983" w:author="Borja Gonzalez" w:date="2017-09-28T19:19:00Z">
                    <w:rPr>
                      <w:rFonts w:ascii="Monaco" w:hAnsi="Monaco" w:cs="Monaco"/>
                      <w:sz w:val="32"/>
                      <w:szCs w:val="32"/>
                      <w:lang w:val="en-US"/>
                    </w:rPr>
                  </w:rPrChange>
                </w:rPr>
                <w:t xml:space="preserve"> </w:t>
              </w:r>
              <w:r w:rsidRPr="00301ECB">
                <w:rPr>
                  <w:rFonts w:ascii="Monaco" w:hAnsi="Monaco" w:cs="Monaco"/>
                  <w:b/>
                  <w:bCs/>
                  <w:color w:val="000000"/>
                  <w:sz w:val="20"/>
                  <w:szCs w:val="20"/>
                  <w:lang w:val="en-US"/>
                  <w:rPrChange w:id="4984" w:author="Borja Gonzalez" w:date="2017-09-28T19:19:00Z">
                    <w:rPr>
                      <w:rFonts w:ascii="Monaco" w:hAnsi="Monaco" w:cs="Monaco"/>
                      <w:b/>
                      <w:bCs/>
                      <w:color w:val="000000"/>
                      <w:sz w:val="32"/>
                      <w:szCs w:val="32"/>
                      <w:lang w:val="en-US"/>
                    </w:rPr>
                  </w:rPrChange>
                </w:rPr>
                <w:t>(</w:t>
              </w:r>
              <w:r w:rsidRPr="00301ECB">
                <w:rPr>
                  <w:rFonts w:ascii="Monaco" w:hAnsi="Monaco" w:cs="Monaco"/>
                  <w:color w:val="000000"/>
                  <w:sz w:val="20"/>
                  <w:szCs w:val="20"/>
                  <w:lang w:val="en-US"/>
                  <w:rPrChange w:id="4985" w:author="Borja Gonzalez" w:date="2017-09-28T19:19:00Z">
                    <w:rPr>
                      <w:rFonts w:ascii="Monaco" w:hAnsi="Monaco" w:cs="Monaco"/>
                      <w:color w:val="000000"/>
                      <w:sz w:val="32"/>
                      <w:szCs w:val="32"/>
                      <w:lang w:val="en-US"/>
                    </w:rPr>
                  </w:rPrChange>
                </w:rPr>
                <w:t>r</w:t>
              </w:r>
              <w:r w:rsidRPr="00301ECB">
                <w:rPr>
                  <w:rFonts w:ascii="Monaco" w:hAnsi="Monaco" w:cs="Monaco"/>
                  <w:sz w:val="20"/>
                  <w:szCs w:val="20"/>
                  <w:lang w:val="en-US"/>
                  <w:rPrChange w:id="4986" w:author="Borja Gonzalez" w:date="2017-09-28T19:19:00Z">
                    <w:rPr>
                      <w:rFonts w:ascii="Monaco" w:hAnsi="Monaco" w:cs="Monaco"/>
                      <w:sz w:val="32"/>
                      <w:szCs w:val="32"/>
                      <w:lang w:val="en-US"/>
                    </w:rPr>
                  </w:rPrChange>
                </w:rPr>
                <w:t xml:space="preserve"> </w:t>
              </w:r>
              <w:r w:rsidRPr="00301ECB">
                <w:rPr>
                  <w:rFonts w:ascii="Monaco" w:hAnsi="Monaco" w:cs="Monaco"/>
                  <w:b/>
                  <w:bCs/>
                  <w:color w:val="CE5C00"/>
                  <w:sz w:val="20"/>
                  <w:szCs w:val="20"/>
                  <w:lang w:val="en-US"/>
                  <w:rPrChange w:id="4987" w:author="Borja Gonzalez" w:date="2017-09-28T19:19:00Z">
                    <w:rPr>
                      <w:rFonts w:ascii="Monaco" w:hAnsi="Monaco" w:cs="Monaco"/>
                      <w:b/>
                      <w:bCs/>
                      <w:color w:val="CE5C00"/>
                      <w:sz w:val="32"/>
                      <w:szCs w:val="32"/>
                      <w:lang w:val="en-US"/>
                    </w:rPr>
                  </w:rPrChange>
                </w:rPr>
                <w:t>==</w:t>
              </w:r>
              <w:r w:rsidRPr="00301ECB">
                <w:rPr>
                  <w:rFonts w:ascii="Monaco" w:hAnsi="Monaco" w:cs="Monaco"/>
                  <w:sz w:val="20"/>
                  <w:szCs w:val="20"/>
                  <w:lang w:val="en-US"/>
                  <w:rPrChange w:id="4988" w:author="Borja Gonzalez" w:date="2017-09-28T19:19:00Z">
                    <w:rPr>
                      <w:rFonts w:ascii="Monaco" w:hAnsi="Monaco" w:cs="Monaco"/>
                      <w:sz w:val="32"/>
                      <w:szCs w:val="32"/>
                      <w:lang w:val="en-US"/>
                    </w:rPr>
                  </w:rPrChange>
                </w:rPr>
                <w:t xml:space="preserve"> </w:t>
              </w:r>
              <w:r w:rsidRPr="00301ECB">
                <w:rPr>
                  <w:rFonts w:ascii="Monaco" w:hAnsi="Monaco" w:cs="Monaco"/>
                  <w:b/>
                  <w:bCs/>
                  <w:color w:val="204A87"/>
                  <w:sz w:val="20"/>
                  <w:szCs w:val="20"/>
                  <w:lang w:val="en-US"/>
                  <w:rPrChange w:id="4989" w:author="Borja Gonzalez" w:date="2017-09-28T19:19:00Z">
                    <w:rPr>
                      <w:rFonts w:ascii="Monaco" w:hAnsi="Monaco" w:cs="Monaco"/>
                      <w:b/>
                      <w:bCs/>
                      <w:color w:val="204A87"/>
                      <w:sz w:val="32"/>
                      <w:szCs w:val="32"/>
                      <w:lang w:val="en-US"/>
                    </w:rPr>
                  </w:rPrChange>
                </w:rPr>
                <w:t>true</w:t>
              </w:r>
              <w:r w:rsidRPr="00301ECB">
                <w:rPr>
                  <w:rFonts w:ascii="Monaco" w:hAnsi="Monaco" w:cs="Monaco"/>
                  <w:b/>
                  <w:bCs/>
                  <w:color w:val="000000"/>
                  <w:sz w:val="20"/>
                  <w:szCs w:val="20"/>
                  <w:lang w:val="en-US"/>
                  <w:rPrChange w:id="4990" w:author="Borja Gonzalez" w:date="2017-09-28T19:19:00Z">
                    <w:rPr>
                      <w:rFonts w:ascii="Monaco" w:hAnsi="Monaco" w:cs="Monaco"/>
                      <w:b/>
                      <w:bCs/>
                      <w:color w:val="000000"/>
                      <w:sz w:val="32"/>
                      <w:szCs w:val="32"/>
                      <w:lang w:val="en-US"/>
                    </w:rPr>
                  </w:rPrChange>
                </w:rPr>
                <w:t>){</w:t>
              </w:r>
            </w:ins>
          </w:p>
          <w:p w14:paraId="0BF9326E" w14:textId="77777777" w:rsidR="00301ECB" w:rsidRPr="00301ECB" w:rsidRDefault="00301ECB" w:rsidP="00301ECB">
            <w:pPr>
              <w:keepNext/>
              <w:keepLines/>
              <w:widowControl w:val="0"/>
              <w:autoSpaceDE w:val="0"/>
              <w:autoSpaceDN w:val="0"/>
              <w:adjustRightInd w:val="0"/>
              <w:spacing w:before="200"/>
              <w:outlineLvl w:val="4"/>
              <w:rPr>
                <w:ins w:id="4991" w:author="Borja Gonzalez" w:date="2017-09-28T19:19:00Z"/>
                <w:rFonts w:ascii="Monaco" w:hAnsi="Monaco" w:cs="Monaco"/>
                <w:sz w:val="20"/>
                <w:szCs w:val="20"/>
                <w:lang w:val="en-US"/>
                <w:rPrChange w:id="4992" w:author="Borja Gonzalez" w:date="2017-09-28T19:19:00Z">
                  <w:rPr>
                    <w:ins w:id="4993" w:author="Borja Gonzalez" w:date="2017-09-28T19:19:00Z"/>
                    <w:rFonts w:ascii="Monaco" w:eastAsiaTheme="majorEastAsia" w:hAnsi="Monaco" w:cs="Monaco"/>
                    <w:color w:val="243F60" w:themeColor="accent1" w:themeShade="7F"/>
                    <w:sz w:val="32"/>
                    <w:szCs w:val="32"/>
                    <w:lang w:val="en-US"/>
                  </w:rPr>
                </w:rPrChange>
              </w:rPr>
            </w:pPr>
            <w:ins w:id="4994" w:author="Borja Gonzalez" w:date="2017-09-28T19:19:00Z">
              <w:r w:rsidRPr="00301ECB">
                <w:rPr>
                  <w:rFonts w:ascii="Monaco" w:hAnsi="Monaco" w:cs="Monaco"/>
                  <w:sz w:val="20"/>
                  <w:szCs w:val="20"/>
                  <w:lang w:val="en-US"/>
                  <w:rPrChange w:id="4995" w:author="Borja Gonzalez" w:date="2017-09-28T19:19:00Z">
                    <w:rPr>
                      <w:rFonts w:ascii="Monaco" w:hAnsi="Monaco" w:cs="Monaco"/>
                      <w:sz w:val="32"/>
                      <w:szCs w:val="32"/>
                      <w:lang w:val="en-US"/>
                    </w:rPr>
                  </w:rPrChange>
                </w:rPr>
                <w:t xml:space="preserve">      </w:t>
              </w:r>
            </w:ins>
          </w:p>
          <w:p w14:paraId="72105EC1" w14:textId="77777777" w:rsidR="00301ECB" w:rsidRPr="00301ECB" w:rsidRDefault="00301ECB" w:rsidP="00301ECB">
            <w:pPr>
              <w:keepNext/>
              <w:keepLines/>
              <w:widowControl w:val="0"/>
              <w:autoSpaceDE w:val="0"/>
              <w:autoSpaceDN w:val="0"/>
              <w:adjustRightInd w:val="0"/>
              <w:spacing w:before="200"/>
              <w:outlineLvl w:val="4"/>
              <w:rPr>
                <w:ins w:id="4996" w:author="Borja Gonzalez" w:date="2017-09-28T19:19:00Z"/>
                <w:rFonts w:ascii="Monaco" w:hAnsi="Monaco" w:cs="Monaco"/>
                <w:sz w:val="20"/>
                <w:szCs w:val="20"/>
                <w:lang w:val="en-US"/>
                <w:rPrChange w:id="4997" w:author="Borja Gonzalez" w:date="2017-09-28T19:19:00Z">
                  <w:rPr>
                    <w:ins w:id="4998" w:author="Borja Gonzalez" w:date="2017-09-28T19:19:00Z"/>
                    <w:rFonts w:ascii="Monaco" w:eastAsiaTheme="majorEastAsia" w:hAnsi="Monaco" w:cs="Monaco"/>
                    <w:color w:val="243F60" w:themeColor="accent1" w:themeShade="7F"/>
                    <w:sz w:val="32"/>
                    <w:szCs w:val="32"/>
                    <w:lang w:val="en-US"/>
                  </w:rPr>
                </w:rPrChange>
              </w:rPr>
            </w:pPr>
            <w:ins w:id="4999" w:author="Borja Gonzalez" w:date="2017-09-28T19:19:00Z">
              <w:r w:rsidRPr="00301ECB">
                <w:rPr>
                  <w:rFonts w:ascii="Monaco" w:hAnsi="Monaco" w:cs="Monaco"/>
                  <w:sz w:val="20"/>
                  <w:szCs w:val="20"/>
                  <w:lang w:val="en-US"/>
                  <w:rPrChange w:id="5000" w:author="Borja Gonzalez" w:date="2017-09-28T19:19:00Z">
                    <w:rPr>
                      <w:rFonts w:ascii="Monaco" w:hAnsi="Monaco" w:cs="Monaco"/>
                      <w:sz w:val="32"/>
                      <w:szCs w:val="32"/>
                      <w:lang w:val="en-US"/>
                    </w:rPr>
                  </w:rPrChange>
                </w:rPr>
                <w:t xml:space="preserve">        </w:t>
              </w:r>
              <w:r w:rsidRPr="00301ECB">
                <w:rPr>
                  <w:rFonts w:ascii="Monaco" w:hAnsi="Monaco" w:cs="Monaco"/>
                  <w:b/>
                  <w:bCs/>
                  <w:color w:val="204A87"/>
                  <w:sz w:val="20"/>
                  <w:szCs w:val="20"/>
                  <w:lang w:val="en-US"/>
                  <w:rPrChange w:id="5001" w:author="Borja Gonzalez" w:date="2017-09-28T19:19:00Z">
                    <w:rPr>
                      <w:rFonts w:ascii="Monaco" w:hAnsi="Monaco" w:cs="Monaco"/>
                      <w:b/>
                      <w:bCs/>
                      <w:color w:val="204A87"/>
                      <w:sz w:val="32"/>
                      <w:szCs w:val="32"/>
                      <w:lang w:val="en-US"/>
                    </w:rPr>
                  </w:rPrChange>
                </w:rPr>
                <w:t>var</w:t>
              </w:r>
              <w:r w:rsidRPr="00301ECB">
                <w:rPr>
                  <w:rFonts w:ascii="Monaco" w:hAnsi="Monaco" w:cs="Monaco"/>
                  <w:sz w:val="20"/>
                  <w:szCs w:val="20"/>
                  <w:lang w:val="en-US"/>
                  <w:rPrChange w:id="5002" w:author="Borja Gonzalez" w:date="2017-09-28T19:19:00Z">
                    <w:rPr>
                      <w:rFonts w:ascii="Monaco" w:hAnsi="Monaco" w:cs="Monaco"/>
                      <w:sz w:val="32"/>
                      <w:szCs w:val="32"/>
                      <w:lang w:val="en-US"/>
                    </w:rPr>
                  </w:rPrChange>
                </w:rPr>
                <w:t xml:space="preserve"> </w:t>
              </w:r>
              <w:r w:rsidRPr="00301ECB">
                <w:rPr>
                  <w:rFonts w:ascii="Monaco" w:hAnsi="Monaco" w:cs="Monaco"/>
                  <w:color w:val="000000"/>
                  <w:sz w:val="20"/>
                  <w:szCs w:val="20"/>
                  <w:lang w:val="en-US"/>
                  <w:rPrChange w:id="5003" w:author="Borja Gonzalez" w:date="2017-09-28T19:19:00Z">
                    <w:rPr>
                      <w:rFonts w:ascii="Monaco" w:hAnsi="Monaco" w:cs="Monaco"/>
                      <w:color w:val="000000"/>
                      <w:sz w:val="32"/>
                      <w:szCs w:val="32"/>
                      <w:lang w:val="en-US"/>
                    </w:rPr>
                  </w:rPrChange>
                </w:rPr>
                <w:t>socket</w:t>
              </w:r>
              <w:r w:rsidRPr="00301ECB">
                <w:rPr>
                  <w:rFonts w:ascii="Monaco" w:hAnsi="Monaco" w:cs="Monaco"/>
                  <w:sz w:val="20"/>
                  <w:szCs w:val="20"/>
                  <w:lang w:val="en-US"/>
                  <w:rPrChange w:id="5004" w:author="Borja Gonzalez" w:date="2017-09-28T19:19:00Z">
                    <w:rPr>
                      <w:rFonts w:ascii="Monaco" w:hAnsi="Monaco" w:cs="Monaco"/>
                      <w:sz w:val="32"/>
                      <w:szCs w:val="32"/>
                      <w:lang w:val="en-US"/>
                    </w:rPr>
                  </w:rPrChange>
                </w:rPr>
                <w:t xml:space="preserve"> </w:t>
              </w:r>
              <w:r w:rsidRPr="00301ECB">
                <w:rPr>
                  <w:rFonts w:ascii="Monaco" w:hAnsi="Monaco" w:cs="Monaco"/>
                  <w:b/>
                  <w:bCs/>
                  <w:color w:val="CE5C00"/>
                  <w:sz w:val="20"/>
                  <w:szCs w:val="20"/>
                  <w:lang w:val="en-US"/>
                  <w:rPrChange w:id="5005" w:author="Borja Gonzalez" w:date="2017-09-28T19:19:00Z">
                    <w:rPr>
                      <w:rFonts w:ascii="Monaco" w:hAnsi="Monaco" w:cs="Monaco"/>
                      <w:b/>
                      <w:bCs/>
                      <w:color w:val="CE5C00"/>
                      <w:sz w:val="32"/>
                      <w:szCs w:val="32"/>
                      <w:lang w:val="en-US"/>
                    </w:rPr>
                  </w:rPrChange>
                </w:rPr>
                <w:t>=</w:t>
              </w:r>
              <w:r w:rsidRPr="00301ECB">
                <w:rPr>
                  <w:rFonts w:ascii="Monaco" w:hAnsi="Monaco" w:cs="Monaco"/>
                  <w:sz w:val="20"/>
                  <w:szCs w:val="20"/>
                  <w:lang w:val="en-US"/>
                  <w:rPrChange w:id="5006" w:author="Borja Gonzalez" w:date="2017-09-28T19:19:00Z">
                    <w:rPr>
                      <w:rFonts w:ascii="Monaco" w:hAnsi="Monaco" w:cs="Monaco"/>
                      <w:sz w:val="32"/>
                      <w:szCs w:val="32"/>
                      <w:lang w:val="en-US"/>
                    </w:rPr>
                  </w:rPrChange>
                </w:rPr>
                <w:t xml:space="preserve"> </w:t>
              </w:r>
              <w:r w:rsidRPr="00301ECB">
                <w:rPr>
                  <w:rFonts w:ascii="Monaco" w:hAnsi="Monaco" w:cs="Monaco"/>
                  <w:color w:val="000000"/>
                  <w:sz w:val="20"/>
                  <w:szCs w:val="20"/>
                  <w:lang w:val="en-US"/>
                  <w:rPrChange w:id="5007" w:author="Borja Gonzalez" w:date="2017-09-28T19:19:00Z">
                    <w:rPr>
                      <w:rFonts w:ascii="Monaco" w:hAnsi="Monaco" w:cs="Monaco"/>
                      <w:color w:val="000000"/>
                      <w:sz w:val="32"/>
                      <w:szCs w:val="32"/>
                      <w:lang w:val="en-US"/>
                    </w:rPr>
                  </w:rPrChange>
                </w:rPr>
                <w:t>io</w:t>
              </w:r>
              <w:r w:rsidRPr="00301ECB">
                <w:rPr>
                  <w:rFonts w:ascii="Monaco" w:hAnsi="Monaco" w:cs="Monaco"/>
                  <w:b/>
                  <w:bCs/>
                  <w:color w:val="000000"/>
                  <w:sz w:val="20"/>
                  <w:szCs w:val="20"/>
                  <w:lang w:val="en-US"/>
                  <w:rPrChange w:id="5008" w:author="Borja Gonzalez" w:date="2017-09-28T19:19:00Z">
                    <w:rPr>
                      <w:rFonts w:ascii="Monaco" w:hAnsi="Monaco" w:cs="Monaco"/>
                      <w:b/>
                      <w:bCs/>
                      <w:color w:val="000000"/>
                      <w:sz w:val="32"/>
                      <w:szCs w:val="32"/>
                      <w:lang w:val="en-US"/>
                    </w:rPr>
                  </w:rPrChange>
                </w:rPr>
                <w:t>.</w:t>
              </w:r>
              <w:r w:rsidRPr="00301ECB">
                <w:rPr>
                  <w:rFonts w:ascii="Monaco" w:hAnsi="Monaco" w:cs="Monaco"/>
                  <w:color w:val="000000"/>
                  <w:sz w:val="20"/>
                  <w:szCs w:val="20"/>
                  <w:lang w:val="en-US"/>
                  <w:rPrChange w:id="5009" w:author="Borja Gonzalez" w:date="2017-09-28T19:19:00Z">
                    <w:rPr>
                      <w:rFonts w:ascii="Monaco" w:hAnsi="Monaco" w:cs="Monaco"/>
                      <w:color w:val="000000"/>
                      <w:sz w:val="32"/>
                      <w:szCs w:val="32"/>
                      <w:lang w:val="en-US"/>
                    </w:rPr>
                  </w:rPrChange>
                </w:rPr>
                <w:t>connect</w:t>
              </w:r>
              <w:r w:rsidRPr="00301ECB">
                <w:rPr>
                  <w:rFonts w:ascii="Monaco" w:hAnsi="Monaco" w:cs="Monaco"/>
                  <w:b/>
                  <w:bCs/>
                  <w:color w:val="000000"/>
                  <w:sz w:val="20"/>
                  <w:szCs w:val="20"/>
                  <w:lang w:val="en-US"/>
                  <w:rPrChange w:id="5010" w:author="Borja Gonzalez" w:date="2017-09-28T19:19:00Z">
                    <w:rPr>
                      <w:rFonts w:ascii="Monaco" w:hAnsi="Monaco" w:cs="Monaco"/>
                      <w:b/>
                      <w:bCs/>
                      <w:color w:val="000000"/>
                      <w:sz w:val="32"/>
                      <w:szCs w:val="32"/>
                      <w:lang w:val="en-US"/>
                    </w:rPr>
                  </w:rPrChange>
                </w:rPr>
                <w:t>(</w:t>
              </w:r>
              <w:r w:rsidRPr="00301ECB">
                <w:rPr>
                  <w:rFonts w:ascii="Monaco" w:hAnsi="Monaco" w:cs="Monaco"/>
                  <w:color w:val="4E9A06"/>
                  <w:sz w:val="20"/>
                  <w:szCs w:val="20"/>
                  <w:lang w:val="en-US"/>
                  <w:rPrChange w:id="5011" w:author="Borja Gonzalez" w:date="2017-09-28T19:19:00Z">
                    <w:rPr>
                      <w:rFonts w:ascii="Monaco" w:hAnsi="Monaco" w:cs="Monaco"/>
                      <w:color w:val="4E9A06"/>
                      <w:sz w:val="32"/>
                      <w:szCs w:val="32"/>
                      <w:lang w:val="en-US"/>
                    </w:rPr>
                  </w:rPrChange>
                </w:rPr>
                <w:t>"http://172.20.10.5:8124"</w:t>
              </w:r>
              <w:r w:rsidRPr="00301ECB">
                <w:rPr>
                  <w:rFonts w:ascii="Monaco" w:hAnsi="Monaco" w:cs="Monaco"/>
                  <w:b/>
                  <w:bCs/>
                  <w:color w:val="000000"/>
                  <w:sz w:val="20"/>
                  <w:szCs w:val="20"/>
                  <w:lang w:val="en-US"/>
                  <w:rPrChange w:id="5012" w:author="Borja Gonzalez" w:date="2017-09-28T19:19:00Z">
                    <w:rPr>
                      <w:rFonts w:ascii="Monaco" w:hAnsi="Monaco" w:cs="Monaco"/>
                      <w:b/>
                      <w:bCs/>
                      <w:color w:val="000000"/>
                      <w:sz w:val="32"/>
                      <w:szCs w:val="32"/>
                      <w:lang w:val="en-US"/>
                    </w:rPr>
                  </w:rPrChange>
                </w:rPr>
                <w:t>);</w:t>
              </w:r>
            </w:ins>
          </w:p>
          <w:p w14:paraId="7910062D" w14:textId="77777777" w:rsidR="00301ECB" w:rsidRPr="00301ECB" w:rsidRDefault="00301ECB" w:rsidP="00301ECB">
            <w:pPr>
              <w:widowControl w:val="0"/>
              <w:autoSpaceDE w:val="0"/>
              <w:autoSpaceDN w:val="0"/>
              <w:adjustRightInd w:val="0"/>
              <w:rPr>
                <w:ins w:id="5013" w:author="Borja Gonzalez" w:date="2017-09-28T19:19:00Z"/>
                <w:rFonts w:ascii="Monaco" w:hAnsi="Monaco" w:cs="Monaco"/>
                <w:sz w:val="20"/>
                <w:szCs w:val="20"/>
                <w:lang w:val="en-US"/>
                <w:rPrChange w:id="5014" w:author="Borja Gonzalez" w:date="2017-09-28T19:19:00Z">
                  <w:rPr>
                    <w:ins w:id="5015" w:author="Borja Gonzalez" w:date="2017-09-28T19:19:00Z"/>
                    <w:rFonts w:ascii="Monaco" w:hAnsi="Monaco" w:cs="Monaco"/>
                    <w:sz w:val="32"/>
                    <w:szCs w:val="32"/>
                    <w:lang w:val="en-US"/>
                  </w:rPr>
                </w:rPrChange>
              </w:rPr>
            </w:pPr>
          </w:p>
          <w:p w14:paraId="76C9D41F" w14:textId="77777777" w:rsidR="00301ECB" w:rsidRPr="00301ECB" w:rsidRDefault="00301ECB" w:rsidP="00301ECB">
            <w:pPr>
              <w:keepNext/>
              <w:keepLines/>
              <w:widowControl w:val="0"/>
              <w:autoSpaceDE w:val="0"/>
              <w:autoSpaceDN w:val="0"/>
              <w:adjustRightInd w:val="0"/>
              <w:spacing w:before="200"/>
              <w:outlineLvl w:val="4"/>
              <w:rPr>
                <w:ins w:id="5016" w:author="Borja Gonzalez" w:date="2017-09-28T19:19:00Z"/>
                <w:rFonts w:ascii="Monaco" w:hAnsi="Monaco" w:cs="Monaco"/>
                <w:sz w:val="20"/>
                <w:szCs w:val="20"/>
                <w:lang w:val="en-US"/>
                <w:rPrChange w:id="5017" w:author="Borja Gonzalez" w:date="2017-09-28T19:19:00Z">
                  <w:rPr>
                    <w:ins w:id="5018" w:author="Borja Gonzalez" w:date="2017-09-28T19:19:00Z"/>
                    <w:rFonts w:ascii="Monaco" w:eastAsiaTheme="majorEastAsia" w:hAnsi="Monaco" w:cs="Monaco"/>
                    <w:color w:val="243F60" w:themeColor="accent1" w:themeShade="7F"/>
                    <w:sz w:val="32"/>
                    <w:szCs w:val="32"/>
                    <w:lang w:val="en-US"/>
                  </w:rPr>
                </w:rPrChange>
              </w:rPr>
            </w:pPr>
            <w:ins w:id="5019" w:author="Borja Gonzalez" w:date="2017-09-28T19:19:00Z">
              <w:r w:rsidRPr="00301ECB">
                <w:rPr>
                  <w:rFonts w:ascii="Monaco" w:hAnsi="Monaco" w:cs="Monaco"/>
                  <w:sz w:val="20"/>
                  <w:szCs w:val="20"/>
                  <w:lang w:val="en-US"/>
                  <w:rPrChange w:id="5020" w:author="Borja Gonzalez" w:date="2017-09-28T19:19:00Z">
                    <w:rPr>
                      <w:rFonts w:ascii="Monaco" w:hAnsi="Monaco" w:cs="Monaco"/>
                      <w:sz w:val="32"/>
                      <w:szCs w:val="32"/>
                      <w:lang w:val="en-US"/>
                    </w:rPr>
                  </w:rPrChange>
                </w:rPr>
                <w:t xml:space="preserve">            </w:t>
              </w:r>
              <w:r w:rsidRPr="00301ECB">
                <w:rPr>
                  <w:rFonts w:ascii="Monaco" w:hAnsi="Monaco" w:cs="Monaco"/>
                  <w:color w:val="000000"/>
                  <w:sz w:val="20"/>
                  <w:szCs w:val="20"/>
                  <w:lang w:val="en-US"/>
                  <w:rPrChange w:id="5021" w:author="Borja Gonzalez" w:date="2017-09-28T19:19:00Z">
                    <w:rPr>
                      <w:rFonts w:ascii="Monaco" w:hAnsi="Monaco" w:cs="Monaco"/>
                      <w:color w:val="000000"/>
                      <w:sz w:val="32"/>
                      <w:szCs w:val="32"/>
                      <w:lang w:val="en-US"/>
                    </w:rPr>
                  </w:rPrChange>
                </w:rPr>
                <w:t>socket</w:t>
              </w:r>
              <w:r w:rsidRPr="00301ECB">
                <w:rPr>
                  <w:rFonts w:ascii="Monaco" w:hAnsi="Monaco" w:cs="Monaco"/>
                  <w:b/>
                  <w:bCs/>
                  <w:color w:val="000000"/>
                  <w:sz w:val="20"/>
                  <w:szCs w:val="20"/>
                  <w:lang w:val="en-US"/>
                  <w:rPrChange w:id="5022" w:author="Borja Gonzalez" w:date="2017-09-28T19:19:00Z">
                    <w:rPr>
                      <w:rFonts w:ascii="Monaco" w:hAnsi="Monaco" w:cs="Monaco"/>
                      <w:b/>
                      <w:bCs/>
                      <w:color w:val="000000"/>
                      <w:sz w:val="32"/>
                      <w:szCs w:val="32"/>
                      <w:lang w:val="en-US"/>
                    </w:rPr>
                  </w:rPrChange>
                </w:rPr>
                <w:t>.</w:t>
              </w:r>
              <w:r w:rsidRPr="00301ECB">
                <w:rPr>
                  <w:rFonts w:ascii="Monaco" w:hAnsi="Monaco" w:cs="Monaco"/>
                  <w:color w:val="000000"/>
                  <w:sz w:val="20"/>
                  <w:szCs w:val="20"/>
                  <w:lang w:val="en-US"/>
                  <w:rPrChange w:id="5023" w:author="Borja Gonzalez" w:date="2017-09-28T19:19:00Z">
                    <w:rPr>
                      <w:rFonts w:ascii="Monaco" w:hAnsi="Monaco" w:cs="Monaco"/>
                      <w:color w:val="000000"/>
                      <w:sz w:val="32"/>
                      <w:szCs w:val="32"/>
                      <w:lang w:val="en-US"/>
                    </w:rPr>
                  </w:rPrChange>
                </w:rPr>
                <w:t>on</w:t>
              </w:r>
              <w:r w:rsidRPr="00301ECB">
                <w:rPr>
                  <w:rFonts w:ascii="Monaco" w:hAnsi="Monaco" w:cs="Monaco"/>
                  <w:b/>
                  <w:bCs/>
                  <w:color w:val="000000"/>
                  <w:sz w:val="20"/>
                  <w:szCs w:val="20"/>
                  <w:lang w:val="en-US"/>
                  <w:rPrChange w:id="5024" w:author="Borja Gonzalez" w:date="2017-09-28T19:19:00Z">
                    <w:rPr>
                      <w:rFonts w:ascii="Monaco" w:hAnsi="Monaco" w:cs="Monaco"/>
                      <w:b/>
                      <w:bCs/>
                      <w:color w:val="000000"/>
                      <w:sz w:val="32"/>
                      <w:szCs w:val="32"/>
                      <w:lang w:val="en-US"/>
                    </w:rPr>
                  </w:rPrChange>
                </w:rPr>
                <w:t>(</w:t>
              </w:r>
              <w:r w:rsidRPr="00301ECB">
                <w:rPr>
                  <w:rFonts w:ascii="Monaco" w:hAnsi="Monaco" w:cs="Monaco"/>
                  <w:color w:val="4E9A06"/>
                  <w:sz w:val="20"/>
                  <w:szCs w:val="20"/>
                  <w:lang w:val="en-US"/>
                  <w:rPrChange w:id="5025" w:author="Borja Gonzalez" w:date="2017-09-28T19:19:00Z">
                    <w:rPr>
                      <w:rFonts w:ascii="Monaco" w:hAnsi="Monaco" w:cs="Monaco"/>
                      <w:color w:val="4E9A06"/>
                      <w:sz w:val="32"/>
                      <w:szCs w:val="32"/>
                      <w:lang w:val="en-US"/>
                    </w:rPr>
                  </w:rPrChange>
                </w:rPr>
                <w:t>"message"</w:t>
              </w:r>
              <w:r w:rsidRPr="00301ECB">
                <w:rPr>
                  <w:rFonts w:ascii="Monaco" w:hAnsi="Monaco" w:cs="Monaco"/>
                  <w:b/>
                  <w:bCs/>
                  <w:color w:val="000000"/>
                  <w:sz w:val="20"/>
                  <w:szCs w:val="20"/>
                  <w:lang w:val="en-US"/>
                  <w:rPrChange w:id="5026" w:author="Borja Gonzalez" w:date="2017-09-28T19:19:00Z">
                    <w:rPr>
                      <w:rFonts w:ascii="Monaco" w:hAnsi="Monaco" w:cs="Monaco"/>
                      <w:b/>
                      <w:bCs/>
                      <w:color w:val="000000"/>
                      <w:sz w:val="32"/>
                      <w:szCs w:val="32"/>
                      <w:lang w:val="en-US"/>
                    </w:rPr>
                  </w:rPrChange>
                </w:rPr>
                <w:t>,</w:t>
              </w:r>
              <w:r w:rsidRPr="00301ECB">
                <w:rPr>
                  <w:rFonts w:ascii="Monaco" w:hAnsi="Monaco" w:cs="Monaco"/>
                  <w:b/>
                  <w:bCs/>
                  <w:color w:val="204A87"/>
                  <w:sz w:val="20"/>
                  <w:szCs w:val="20"/>
                  <w:lang w:val="en-US"/>
                  <w:rPrChange w:id="5027" w:author="Borja Gonzalez" w:date="2017-09-28T19:19:00Z">
                    <w:rPr>
                      <w:rFonts w:ascii="Monaco" w:hAnsi="Monaco" w:cs="Monaco"/>
                      <w:b/>
                      <w:bCs/>
                      <w:color w:val="204A87"/>
                      <w:sz w:val="32"/>
                      <w:szCs w:val="32"/>
                      <w:lang w:val="en-US"/>
                    </w:rPr>
                  </w:rPrChange>
                </w:rPr>
                <w:t>function</w:t>
              </w:r>
              <w:r w:rsidRPr="00301ECB">
                <w:rPr>
                  <w:rFonts w:ascii="Monaco" w:hAnsi="Monaco" w:cs="Monaco"/>
                  <w:b/>
                  <w:bCs/>
                  <w:color w:val="000000"/>
                  <w:sz w:val="20"/>
                  <w:szCs w:val="20"/>
                  <w:lang w:val="en-US"/>
                  <w:rPrChange w:id="5028" w:author="Borja Gonzalez" w:date="2017-09-28T19:19:00Z">
                    <w:rPr>
                      <w:rFonts w:ascii="Monaco" w:hAnsi="Monaco" w:cs="Monaco"/>
                      <w:b/>
                      <w:bCs/>
                      <w:color w:val="000000"/>
                      <w:sz w:val="32"/>
                      <w:szCs w:val="32"/>
                      <w:lang w:val="en-US"/>
                    </w:rPr>
                  </w:rPrChange>
                </w:rPr>
                <w:t>(</w:t>
              </w:r>
              <w:r w:rsidRPr="00301ECB">
                <w:rPr>
                  <w:rFonts w:ascii="Monaco" w:hAnsi="Monaco" w:cs="Monaco"/>
                  <w:color w:val="000000"/>
                  <w:sz w:val="20"/>
                  <w:szCs w:val="20"/>
                  <w:lang w:val="en-US"/>
                  <w:rPrChange w:id="5029" w:author="Borja Gonzalez" w:date="2017-09-28T19:19:00Z">
                    <w:rPr>
                      <w:rFonts w:ascii="Monaco" w:hAnsi="Monaco" w:cs="Monaco"/>
                      <w:color w:val="000000"/>
                      <w:sz w:val="32"/>
                      <w:szCs w:val="32"/>
                      <w:lang w:val="en-US"/>
                    </w:rPr>
                  </w:rPrChange>
                </w:rPr>
                <w:t>message</w:t>
              </w:r>
              <w:r w:rsidRPr="00301ECB">
                <w:rPr>
                  <w:rFonts w:ascii="Monaco" w:hAnsi="Monaco" w:cs="Monaco"/>
                  <w:b/>
                  <w:bCs/>
                  <w:color w:val="000000"/>
                  <w:sz w:val="20"/>
                  <w:szCs w:val="20"/>
                  <w:lang w:val="en-US"/>
                  <w:rPrChange w:id="5030" w:author="Borja Gonzalez" w:date="2017-09-28T19:19:00Z">
                    <w:rPr>
                      <w:rFonts w:ascii="Monaco" w:hAnsi="Monaco" w:cs="Monaco"/>
                      <w:b/>
                      <w:bCs/>
                      <w:color w:val="000000"/>
                      <w:sz w:val="32"/>
                      <w:szCs w:val="32"/>
                      <w:lang w:val="en-US"/>
                    </w:rPr>
                  </w:rPrChange>
                </w:rPr>
                <w:t>){</w:t>
              </w:r>
            </w:ins>
          </w:p>
          <w:p w14:paraId="37DB9921" w14:textId="77777777" w:rsidR="00301ECB" w:rsidRPr="00301ECB" w:rsidRDefault="00301ECB" w:rsidP="00301ECB">
            <w:pPr>
              <w:keepNext/>
              <w:keepLines/>
              <w:widowControl w:val="0"/>
              <w:autoSpaceDE w:val="0"/>
              <w:autoSpaceDN w:val="0"/>
              <w:adjustRightInd w:val="0"/>
              <w:spacing w:before="200"/>
              <w:outlineLvl w:val="4"/>
              <w:rPr>
                <w:ins w:id="5031" w:author="Borja Gonzalez" w:date="2017-09-28T19:19:00Z"/>
                <w:rFonts w:ascii="Monaco" w:hAnsi="Monaco" w:cs="Monaco"/>
                <w:sz w:val="20"/>
                <w:szCs w:val="20"/>
                <w:lang w:val="en-US"/>
                <w:rPrChange w:id="5032" w:author="Borja Gonzalez" w:date="2017-09-28T19:19:00Z">
                  <w:rPr>
                    <w:ins w:id="5033" w:author="Borja Gonzalez" w:date="2017-09-28T19:19:00Z"/>
                    <w:rFonts w:ascii="Monaco" w:eastAsiaTheme="majorEastAsia" w:hAnsi="Monaco" w:cs="Monaco"/>
                    <w:color w:val="243F60" w:themeColor="accent1" w:themeShade="7F"/>
                    <w:sz w:val="32"/>
                    <w:szCs w:val="32"/>
                    <w:lang w:val="en-US"/>
                  </w:rPr>
                </w:rPrChange>
              </w:rPr>
            </w:pPr>
            <w:ins w:id="5034" w:author="Borja Gonzalez" w:date="2017-09-28T19:19:00Z">
              <w:r w:rsidRPr="00301ECB">
                <w:rPr>
                  <w:rFonts w:ascii="Monaco" w:hAnsi="Monaco" w:cs="Monaco"/>
                  <w:sz w:val="20"/>
                  <w:szCs w:val="20"/>
                  <w:lang w:val="en-US"/>
                  <w:rPrChange w:id="5035" w:author="Borja Gonzalez" w:date="2017-09-28T19:19:00Z">
                    <w:rPr>
                      <w:rFonts w:ascii="Monaco" w:hAnsi="Monaco" w:cs="Monaco"/>
                      <w:sz w:val="32"/>
                      <w:szCs w:val="32"/>
                      <w:lang w:val="en-US"/>
                    </w:rPr>
                  </w:rPrChange>
                </w:rPr>
                <w:t xml:space="preserve">                </w:t>
              </w:r>
              <w:r w:rsidRPr="00301ECB">
                <w:rPr>
                  <w:rFonts w:ascii="Monaco" w:hAnsi="Monaco" w:cs="Monaco"/>
                  <w:color w:val="000000"/>
                  <w:sz w:val="20"/>
                  <w:szCs w:val="20"/>
                  <w:lang w:val="en-US"/>
                  <w:rPrChange w:id="5036" w:author="Borja Gonzalez" w:date="2017-09-28T19:19:00Z">
                    <w:rPr>
                      <w:rFonts w:ascii="Monaco" w:hAnsi="Monaco" w:cs="Monaco"/>
                      <w:color w:val="000000"/>
                      <w:sz w:val="32"/>
                      <w:szCs w:val="32"/>
                      <w:lang w:val="en-US"/>
                    </w:rPr>
                  </w:rPrChange>
                </w:rPr>
                <w:t>console</w:t>
              </w:r>
              <w:r w:rsidRPr="00301ECB">
                <w:rPr>
                  <w:rFonts w:ascii="Monaco" w:hAnsi="Monaco" w:cs="Monaco"/>
                  <w:b/>
                  <w:bCs/>
                  <w:color w:val="000000"/>
                  <w:sz w:val="20"/>
                  <w:szCs w:val="20"/>
                  <w:lang w:val="en-US"/>
                  <w:rPrChange w:id="5037" w:author="Borja Gonzalez" w:date="2017-09-28T19:19:00Z">
                    <w:rPr>
                      <w:rFonts w:ascii="Monaco" w:hAnsi="Monaco" w:cs="Monaco"/>
                      <w:b/>
                      <w:bCs/>
                      <w:color w:val="000000"/>
                      <w:sz w:val="32"/>
                      <w:szCs w:val="32"/>
                      <w:lang w:val="en-US"/>
                    </w:rPr>
                  </w:rPrChange>
                </w:rPr>
                <w:t>.</w:t>
              </w:r>
              <w:r w:rsidRPr="00301ECB">
                <w:rPr>
                  <w:rFonts w:ascii="Monaco" w:hAnsi="Monaco" w:cs="Monaco"/>
                  <w:color w:val="000000"/>
                  <w:sz w:val="20"/>
                  <w:szCs w:val="20"/>
                  <w:lang w:val="en-US"/>
                  <w:rPrChange w:id="5038" w:author="Borja Gonzalez" w:date="2017-09-28T19:19:00Z">
                    <w:rPr>
                      <w:rFonts w:ascii="Monaco" w:hAnsi="Monaco" w:cs="Monaco"/>
                      <w:color w:val="000000"/>
                      <w:sz w:val="32"/>
                      <w:szCs w:val="32"/>
                      <w:lang w:val="en-US"/>
                    </w:rPr>
                  </w:rPrChange>
                </w:rPr>
                <w:t>log</w:t>
              </w:r>
              <w:r w:rsidRPr="00301ECB">
                <w:rPr>
                  <w:rFonts w:ascii="Monaco" w:hAnsi="Monaco" w:cs="Monaco"/>
                  <w:b/>
                  <w:bCs/>
                  <w:color w:val="000000"/>
                  <w:sz w:val="20"/>
                  <w:szCs w:val="20"/>
                  <w:lang w:val="en-US"/>
                  <w:rPrChange w:id="5039" w:author="Borja Gonzalez" w:date="2017-09-28T19:19:00Z">
                    <w:rPr>
                      <w:rFonts w:ascii="Monaco" w:hAnsi="Monaco" w:cs="Monaco"/>
                      <w:b/>
                      <w:bCs/>
                      <w:color w:val="000000"/>
                      <w:sz w:val="32"/>
                      <w:szCs w:val="32"/>
                      <w:lang w:val="en-US"/>
                    </w:rPr>
                  </w:rPrChange>
                </w:rPr>
                <w:t>(</w:t>
              </w:r>
              <w:r w:rsidRPr="00301ECB">
                <w:rPr>
                  <w:rFonts w:ascii="Monaco" w:hAnsi="Monaco" w:cs="Monaco"/>
                  <w:color w:val="4E9A06"/>
                  <w:sz w:val="20"/>
                  <w:szCs w:val="20"/>
                  <w:lang w:val="en-US"/>
                  <w:rPrChange w:id="5040" w:author="Borja Gonzalez" w:date="2017-09-28T19:19:00Z">
                    <w:rPr>
                      <w:rFonts w:ascii="Monaco" w:hAnsi="Monaco" w:cs="Monaco"/>
                      <w:color w:val="4E9A06"/>
                      <w:sz w:val="32"/>
                      <w:szCs w:val="32"/>
                      <w:lang w:val="en-US"/>
                    </w:rPr>
                  </w:rPrChange>
                </w:rPr>
                <w:t>"El servidor ha enviado un mensaje:"</w:t>
              </w:r>
              <w:r w:rsidRPr="00301ECB">
                <w:rPr>
                  <w:rFonts w:ascii="Monaco" w:hAnsi="Monaco" w:cs="Monaco"/>
                  <w:b/>
                  <w:bCs/>
                  <w:color w:val="000000"/>
                  <w:sz w:val="20"/>
                  <w:szCs w:val="20"/>
                  <w:lang w:val="en-US"/>
                  <w:rPrChange w:id="5041" w:author="Borja Gonzalez" w:date="2017-09-28T19:19:00Z">
                    <w:rPr>
                      <w:rFonts w:ascii="Monaco" w:hAnsi="Monaco" w:cs="Monaco"/>
                      <w:b/>
                      <w:bCs/>
                      <w:color w:val="000000"/>
                      <w:sz w:val="32"/>
                      <w:szCs w:val="32"/>
                      <w:lang w:val="en-US"/>
                    </w:rPr>
                  </w:rPrChange>
                </w:rPr>
                <w:t>);</w:t>
              </w:r>
            </w:ins>
          </w:p>
          <w:p w14:paraId="7E8E682B" w14:textId="77777777" w:rsidR="00301ECB" w:rsidRPr="00301ECB" w:rsidRDefault="00301ECB" w:rsidP="00301ECB">
            <w:pPr>
              <w:keepNext/>
              <w:keepLines/>
              <w:widowControl w:val="0"/>
              <w:autoSpaceDE w:val="0"/>
              <w:autoSpaceDN w:val="0"/>
              <w:adjustRightInd w:val="0"/>
              <w:spacing w:before="200"/>
              <w:outlineLvl w:val="4"/>
              <w:rPr>
                <w:ins w:id="5042" w:author="Borja Gonzalez" w:date="2017-09-28T19:19:00Z"/>
                <w:rFonts w:ascii="Monaco" w:hAnsi="Monaco" w:cs="Monaco"/>
                <w:sz w:val="20"/>
                <w:szCs w:val="20"/>
                <w:lang w:val="en-US"/>
                <w:rPrChange w:id="5043" w:author="Borja Gonzalez" w:date="2017-09-28T19:19:00Z">
                  <w:rPr>
                    <w:ins w:id="5044" w:author="Borja Gonzalez" w:date="2017-09-28T19:19:00Z"/>
                    <w:rFonts w:ascii="Monaco" w:eastAsiaTheme="majorEastAsia" w:hAnsi="Monaco" w:cs="Monaco"/>
                    <w:color w:val="243F60" w:themeColor="accent1" w:themeShade="7F"/>
                    <w:sz w:val="32"/>
                    <w:szCs w:val="32"/>
                    <w:lang w:val="en-US"/>
                  </w:rPr>
                </w:rPrChange>
              </w:rPr>
            </w:pPr>
            <w:ins w:id="5045" w:author="Borja Gonzalez" w:date="2017-09-28T19:19:00Z">
              <w:r w:rsidRPr="00301ECB">
                <w:rPr>
                  <w:rFonts w:ascii="Monaco" w:hAnsi="Monaco" w:cs="Monaco"/>
                  <w:sz w:val="20"/>
                  <w:szCs w:val="20"/>
                  <w:lang w:val="en-US"/>
                  <w:rPrChange w:id="5046" w:author="Borja Gonzalez" w:date="2017-09-28T19:19:00Z">
                    <w:rPr>
                      <w:rFonts w:ascii="Monaco" w:hAnsi="Monaco" w:cs="Monaco"/>
                      <w:sz w:val="32"/>
                      <w:szCs w:val="32"/>
                      <w:lang w:val="en-US"/>
                    </w:rPr>
                  </w:rPrChange>
                </w:rPr>
                <w:t xml:space="preserve">                </w:t>
              </w:r>
              <w:r w:rsidRPr="00301ECB">
                <w:rPr>
                  <w:rFonts w:ascii="Monaco" w:hAnsi="Monaco" w:cs="Monaco"/>
                  <w:color w:val="000000"/>
                  <w:sz w:val="20"/>
                  <w:szCs w:val="20"/>
                  <w:lang w:val="en-US"/>
                  <w:rPrChange w:id="5047" w:author="Borja Gonzalez" w:date="2017-09-28T19:19:00Z">
                    <w:rPr>
                      <w:rFonts w:ascii="Monaco" w:hAnsi="Monaco" w:cs="Monaco"/>
                      <w:color w:val="000000"/>
                      <w:sz w:val="32"/>
                      <w:szCs w:val="32"/>
                      <w:lang w:val="en-US"/>
                    </w:rPr>
                  </w:rPrChange>
                </w:rPr>
                <w:t>message</w:t>
              </w:r>
              <w:r w:rsidRPr="00301ECB">
                <w:rPr>
                  <w:rFonts w:ascii="Monaco" w:hAnsi="Monaco" w:cs="Monaco"/>
                  <w:sz w:val="20"/>
                  <w:szCs w:val="20"/>
                  <w:lang w:val="en-US"/>
                  <w:rPrChange w:id="5048" w:author="Borja Gonzalez" w:date="2017-09-28T19:19:00Z">
                    <w:rPr>
                      <w:rFonts w:ascii="Monaco" w:hAnsi="Monaco" w:cs="Monaco"/>
                      <w:sz w:val="32"/>
                      <w:szCs w:val="32"/>
                      <w:lang w:val="en-US"/>
                    </w:rPr>
                  </w:rPrChange>
                </w:rPr>
                <w:t xml:space="preserve"> </w:t>
              </w:r>
              <w:r w:rsidRPr="00301ECB">
                <w:rPr>
                  <w:rFonts w:ascii="Monaco" w:hAnsi="Monaco" w:cs="Monaco"/>
                  <w:b/>
                  <w:bCs/>
                  <w:color w:val="CE5C00"/>
                  <w:sz w:val="20"/>
                  <w:szCs w:val="20"/>
                  <w:lang w:val="en-US"/>
                  <w:rPrChange w:id="5049" w:author="Borja Gonzalez" w:date="2017-09-28T19:19:00Z">
                    <w:rPr>
                      <w:rFonts w:ascii="Monaco" w:hAnsi="Monaco" w:cs="Monaco"/>
                      <w:b/>
                      <w:bCs/>
                      <w:color w:val="CE5C00"/>
                      <w:sz w:val="32"/>
                      <w:szCs w:val="32"/>
                      <w:lang w:val="en-US"/>
                    </w:rPr>
                  </w:rPrChange>
                </w:rPr>
                <w:t>=</w:t>
              </w:r>
              <w:r w:rsidRPr="00301ECB">
                <w:rPr>
                  <w:rFonts w:ascii="Monaco" w:hAnsi="Monaco" w:cs="Monaco"/>
                  <w:sz w:val="20"/>
                  <w:szCs w:val="20"/>
                  <w:lang w:val="en-US"/>
                  <w:rPrChange w:id="5050" w:author="Borja Gonzalez" w:date="2017-09-28T19:19:00Z">
                    <w:rPr>
                      <w:rFonts w:ascii="Monaco" w:hAnsi="Monaco" w:cs="Monaco"/>
                      <w:sz w:val="32"/>
                      <w:szCs w:val="32"/>
                      <w:lang w:val="en-US"/>
                    </w:rPr>
                  </w:rPrChange>
                </w:rPr>
                <w:t xml:space="preserve"> </w:t>
              </w:r>
              <w:r w:rsidRPr="00301ECB">
                <w:rPr>
                  <w:rFonts w:ascii="Monaco" w:hAnsi="Monaco" w:cs="Monaco"/>
                  <w:color w:val="000000"/>
                  <w:sz w:val="20"/>
                  <w:szCs w:val="20"/>
                  <w:lang w:val="en-US"/>
                  <w:rPrChange w:id="5051" w:author="Borja Gonzalez" w:date="2017-09-28T19:19:00Z">
                    <w:rPr>
                      <w:rFonts w:ascii="Monaco" w:hAnsi="Monaco" w:cs="Monaco"/>
                      <w:color w:val="000000"/>
                      <w:sz w:val="32"/>
                      <w:szCs w:val="32"/>
                      <w:lang w:val="en-US"/>
                    </w:rPr>
                  </w:rPrChange>
                </w:rPr>
                <w:t>JSON</w:t>
              </w:r>
              <w:r w:rsidRPr="00301ECB">
                <w:rPr>
                  <w:rFonts w:ascii="Monaco" w:hAnsi="Monaco" w:cs="Monaco"/>
                  <w:b/>
                  <w:bCs/>
                  <w:color w:val="000000"/>
                  <w:sz w:val="20"/>
                  <w:szCs w:val="20"/>
                  <w:lang w:val="en-US"/>
                  <w:rPrChange w:id="5052" w:author="Borja Gonzalez" w:date="2017-09-28T19:19:00Z">
                    <w:rPr>
                      <w:rFonts w:ascii="Monaco" w:hAnsi="Monaco" w:cs="Monaco"/>
                      <w:b/>
                      <w:bCs/>
                      <w:color w:val="000000"/>
                      <w:sz w:val="32"/>
                      <w:szCs w:val="32"/>
                      <w:lang w:val="en-US"/>
                    </w:rPr>
                  </w:rPrChange>
                </w:rPr>
                <w:t>.</w:t>
              </w:r>
              <w:r w:rsidRPr="00301ECB">
                <w:rPr>
                  <w:rFonts w:ascii="Monaco" w:hAnsi="Monaco" w:cs="Monaco"/>
                  <w:color w:val="000000"/>
                  <w:sz w:val="20"/>
                  <w:szCs w:val="20"/>
                  <w:lang w:val="en-US"/>
                  <w:rPrChange w:id="5053" w:author="Borja Gonzalez" w:date="2017-09-28T19:19:00Z">
                    <w:rPr>
                      <w:rFonts w:ascii="Monaco" w:hAnsi="Monaco" w:cs="Monaco"/>
                      <w:color w:val="000000"/>
                      <w:sz w:val="32"/>
                      <w:szCs w:val="32"/>
                      <w:lang w:val="en-US"/>
                    </w:rPr>
                  </w:rPrChange>
                </w:rPr>
                <w:t>parse</w:t>
              </w:r>
              <w:r w:rsidRPr="00301ECB">
                <w:rPr>
                  <w:rFonts w:ascii="Monaco" w:hAnsi="Monaco" w:cs="Monaco"/>
                  <w:b/>
                  <w:bCs/>
                  <w:color w:val="000000"/>
                  <w:sz w:val="20"/>
                  <w:szCs w:val="20"/>
                  <w:lang w:val="en-US"/>
                  <w:rPrChange w:id="5054" w:author="Borja Gonzalez" w:date="2017-09-28T19:19:00Z">
                    <w:rPr>
                      <w:rFonts w:ascii="Monaco" w:hAnsi="Monaco" w:cs="Monaco"/>
                      <w:b/>
                      <w:bCs/>
                      <w:color w:val="000000"/>
                      <w:sz w:val="32"/>
                      <w:szCs w:val="32"/>
                      <w:lang w:val="en-US"/>
                    </w:rPr>
                  </w:rPrChange>
                </w:rPr>
                <w:t>(</w:t>
              </w:r>
              <w:r w:rsidRPr="00301ECB">
                <w:rPr>
                  <w:rFonts w:ascii="Monaco" w:hAnsi="Monaco" w:cs="Monaco"/>
                  <w:color w:val="000000"/>
                  <w:sz w:val="20"/>
                  <w:szCs w:val="20"/>
                  <w:lang w:val="en-US"/>
                  <w:rPrChange w:id="5055" w:author="Borja Gonzalez" w:date="2017-09-28T19:19:00Z">
                    <w:rPr>
                      <w:rFonts w:ascii="Monaco" w:hAnsi="Monaco" w:cs="Monaco"/>
                      <w:color w:val="000000"/>
                      <w:sz w:val="32"/>
                      <w:szCs w:val="32"/>
                      <w:lang w:val="en-US"/>
                    </w:rPr>
                  </w:rPrChange>
                </w:rPr>
                <w:t>message</w:t>
              </w:r>
              <w:r w:rsidRPr="00301ECB">
                <w:rPr>
                  <w:rFonts w:ascii="Monaco" w:hAnsi="Monaco" w:cs="Monaco"/>
                  <w:b/>
                  <w:bCs/>
                  <w:color w:val="000000"/>
                  <w:sz w:val="20"/>
                  <w:szCs w:val="20"/>
                  <w:lang w:val="en-US"/>
                  <w:rPrChange w:id="5056" w:author="Borja Gonzalez" w:date="2017-09-28T19:19:00Z">
                    <w:rPr>
                      <w:rFonts w:ascii="Monaco" w:hAnsi="Monaco" w:cs="Monaco"/>
                      <w:b/>
                      <w:bCs/>
                      <w:color w:val="000000"/>
                      <w:sz w:val="32"/>
                      <w:szCs w:val="32"/>
                      <w:lang w:val="en-US"/>
                    </w:rPr>
                  </w:rPrChange>
                </w:rPr>
                <w:t>);</w:t>
              </w:r>
            </w:ins>
          </w:p>
          <w:p w14:paraId="383F2A04" w14:textId="77777777" w:rsidR="00301ECB" w:rsidRPr="00301ECB" w:rsidRDefault="00301ECB" w:rsidP="00301ECB">
            <w:pPr>
              <w:keepNext/>
              <w:keepLines/>
              <w:widowControl w:val="0"/>
              <w:autoSpaceDE w:val="0"/>
              <w:autoSpaceDN w:val="0"/>
              <w:adjustRightInd w:val="0"/>
              <w:spacing w:before="200"/>
              <w:outlineLvl w:val="4"/>
              <w:rPr>
                <w:ins w:id="5057" w:author="Borja Gonzalez" w:date="2017-09-28T19:19:00Z"/>
                <w:rFonts w:ascii="Monaco" w:hAnsi="Monaco" w:cs="Monaco"/>
                <w:i/>
                <w:iCs/>
                <w:color w:val="8F5902"/>
                <w:sz w:val="20"/>
                <w:szCs w:val="20"/>
                <w:lang w:val="en-US"/>
                <w:rPrChange w:id="5058" w:author="Borja Gonzalez" w:date="2017-09-28T19:19:00Z">
                  <w:rPr>
                    <w:ins w:id="5059" w:author="Borja Gonzalez" w:date="2017-09-28T19:19:00Z"/>
                    <w:rFonts w:ascii="Monaco" w:eastAsiaTheme="majorEastAsia" w:hAnsi="Monaco" w:cs="Monaco"/>
                    <w:i/>
                    <w:iCs/>
                    <w:color w:val="8F5902"/>
                    <w:sz w:val="32"/>
                    <w:szCs w:val="32"/>
                    <w:lang w:val="en-US"/>
                  </w:rPr>
                </w:rPrChange>
              </w:rPr>
            </w:pPr>
            <w:ins w:id="5060" w:author="Borja Gonzalez" w:date="2017-09-28T19:19:00Z">
              <w:r w:rsidRPr="00301ECB">
                <w:rPr>
                  <w:rFonts w:ascii="Monaco" w:hAnsi="Monaco" w:cs="Monaco"/>
                  <w:sz w:val="20"/>
                  <w:szCs w:val="20"/>
                  <w:lang w:val="en-US"/>
                  <w:rPrChange w:id="5061" w:author="Borja Gonzalez" w:date="2017-09-28T19:19:00Z">
                    <w:rPr>
                      <w:rFonts w:ascii="Monaco" w:hAnsi="Monaco" w:cs="Monaco"/>
                      <w:sz w:val="32"/>
                      <w:szCs w:val="32"/>
                      <w:lang w:val="en-US"/>
                    </w:rPr>
                  </w:rPrChange>
                </w:rPr>
                <w:t xml:space="preserve">                </w:t>
              </w:r>
              <w:r w:rsidRPr="00301ECB">
                <w:rPr>
                  <w:rFonts w:ascii="Monaco" w:hAnsi="Monaco" w:cs="Monaco"/>
                  <w:i/>
                  <w:iCs/>
                  <w:color w:val="8F5902"/>
                  <w:sz w:val="20"/>
                  <w:szCs w:val="20"/>
                  <w:lang w:val="en-US"/>
                  <w:rPrChange w:id="5062" w:author="Borja Gonzalez" w:date="2017-09-28T19:19:00Z">
                    <w:rPr>
                      <w:rFonts w:ascii="Monaco" w:hAnsi="Monaco" w:cs="Monaco"/>
                      <w:i/>
                      <w:iCs/>
                      <w:color w:val="8F5902"/>
                      <w:sz w:val="32"/>
                      <w:szCs w:val="32"/>
                      <w:lang w:val="en-US"/>
                    </w:rPr>
                  </w:rPrChange>
                </w:rPr>
                <w:t>//console.log(message);</w:t>
              </w:r>
            </w:ins>
          </w:p>
          <w:p w14:paraId="6A3BA09C" w14:textId="77777777" w:rsidR="00301ECB" w:rsidRPr="00301ECB" w:rsidRDefault="00301ECB" w:rsidP="00301ECB">
            <w:pPr>
              <w:keepNext/>
              <w:keepLines/>
              <w:widowControl w:val="0"/>
              <w:autoSpaceDE w:val="0"/>
              <w:autoSpaceDN w:val="0"/>
              <w:adjustRightInd w:val="0"/>
              <w:spacing w:before="200"/>
              <w:outlineLvl w:val="4"/>
              <w:rPr>
                <w:ins w:id="5063" w:author="Borja Gonzalez" w:date="2017-09-28T19:19:00Z"/>
                <w:rFonts w:ascii="Monaco" w:hAnsi="Monaco" w:cs="Monaco"/>
                <w:sz w:val="20"/>
                <w:szCs w:val="20"/>
                <w:lang w:val="en-US"/>
                <w:rPrChange w:id="5064" w:author="Borja Gonzalez" w:date="2017-09-28T19:19:00Z">
                  <w:rPr>
                    <w:ins w:id="5065" w:author="Borja Gonzalez" w:date="2017-09-28T19:19:00Z"/>
                    <w:rFonts w:ascii="Monaco" w:eastAsiaTheme="majorEastAsia" w:hAnsi="Monaco" w:cs="Monaco"/>
                    <w:color w:val="243F60" w:themeColor="accent1" w:themeShade="7F"/>
                    <w:sz w:val="32"/>
                    <w:szCs w:val="32"/>
                    <w:lang w:val="en-US"/>
                  </w:rPr>
                </w:rPrChange>
              </w:rPr>
            </w:pPr>
            <w:ins w:id="5066" w:author="Borja Gonzalez" w:date="2017-09-28T19:19:00Z">
              <w:r w:rsidRPr="00301ECB">
                <w:rPr>
                  <w:rFonts w:ascii="Monaco" w:hAnsi="Monaco" w:cs="Monaco"/>
                  <w:sz w:val="20"/>
                  <w:szCs w:val="20"/>
                  <w:lang w:val="en-US"/>
                  <w:rPrChange w:id="5067" w:author="Borja Gonzalez" w:date="2017-09-28T19:19:00Z">
                    <w:rPr>
                      <w:rFonts w:ascii="Monaco" w:hAnsi="Monaco" w:cs="Monaco"/>
                      <w:sz w:val="32"/>
                      <w:szCs w:val="32"/>
                      <w:lang w:val="en-US"/>
                    </w:rPr>
                  </w:rPrChange>
                </w:rPr>
                <w:t xml:space="preserve">            </w:t>
              </w:r>
              <w:r w:rsidRPr="00301ECB">
                <w:rPr>
                  <w:rFonts w:ascii="Monaco" w:hAnsi="Monaco" w:cs="Monaco"/>
                  <w:b/>
                  <w:bCs/>
                  <w:color w:val="000000"/>
                  <w:sz w:val="20"/>
                  <w:szCs w:val="20"/>
                  <w:lang w:val="en-US"/>
                  <w:rPrChange w:id="5068" w:author="Borja Gonzalez" w:date="2017-09-28T19:19:00Z">
                    <w:rPr>
                      <w:rFonts w:ascii="Monaco" w:hAnsi="Monaco" w:cs="Monaco"/>
                      <w:b/>
                      <w:bCs/>
                      <w:color w:val="000000"/>
                      <w:sz w:val="32"/>
                      <w:szCs w:val="32"/>
                      <w:lang w:val="en-US"/>
                    </w:rPr>
                  </w:rPrChange>
                </w:rPr>
                <w:t>});</w:t>
              </w:r>
            </w:ins>
          </w:p>
          <w:p w14:paraId="0C8D739E" w14:textId="77777777" w:rsidR="00301ECB" w:rsidRPr="00301ECB" w:rsidRDefault="00301ECB" w:rsidP="00301ECB">
            <w:pPr>
              <w:widowControl w:val="0"/>
              <w:autoSpaceDE w:val="0"/>
              <w:autoSpaceDN w:val="0"/>
              <w:adjustRightInd w:val="0"/>
              <w:rPr>
                <w:ins w:id="5069" w:author="Borja Gonzalez" w:date="2017-09-28T19:19:00Z"/>
                <w:rFonts w:ascii="Monaco" w:hAnsi="Monaco" w:cs="Monaco"/>
                <w:sz w:val="20"/>
                <w:szCs w:val="20"/>
                <w:lang w:val="en-US"/>
                <w:rPrChange w:id="5070" w:author="Borja Gonzalez" w:date="2017-09-28T19:19:00Z">
                  <w:rPr>
                    <w:ins w:id="5071" w:author="Borja Gonzalez" w:date="2017-09-28T19:19:00Z"/>
                    <w:rFonts w:ascii="Monaco" w:hAnsi="Monaco" w:cs="Monaco"/>
                    <w:sz w:val="32"/>
                    <w:szCs w:val="32"/>
                    <w:lang w:val="en-US"/>
                  </w:rPr>
                </w:rPrChange>
              </w:rPr>
            </w:pPr>
          </w:p>
          <w:p w14:paraId="299919F0" w14:textId="77777777" w:rsidR="00301ECB" w:rsidRPr="00301ECB" w:rsidRDefault="00301ECB" w:rsidP="00301ECB">
            <w:pPr>
              <w:keepNext/>
              <w:keepLines/>
              <w:widowControl w:val="0"/>
              <w:autoSpaceDE w:val="0"/>
              <w:autoSpaceDN w:val="0"/>
              <w:adjustRightInd w:val="0"/>
              <w:spacing w:before="200"/>
              <w:outlineLvl w:val="4"/>
              <w:rPr>
                <w:ins w:id="5072" w:author="Borja Gonzalez" w:date="2017-09-28T19:19:00Z"/>
                <w:rFonts w:ascii="Monaco" w:hAnsi="Monaco" w:cs="Monaco"/>
                <w:sz w:val="20"/>
                <w:szCs w:val="20"/>
                <w:lang w:val="en-US"/>
                <w:rPrChange w:id="5073" w:author="Borja Gonzalez" w:date="2017-09-28T19:19:00Z">
                  <w:rPr>
                    <w:ins w:id="5074" w:author="Borja Gonzalez" w:date="2017-09-28T19:19:00Z"/>
                    <w:rFonts w:ascii="Monaco" w:eastAsiaTheme="majorEastAsia" w:hAnsi="Monaco" w:cs="Monaco"/>
                    <w:color w:val="243F60" w:themeColor="accent1" w:themeShade="7F"/>
                    <w:sz w:val="32"/>
                    <w:szCs w:val="32"/>
                    <w:lang w:val="en-US"/>
                  </w:rPr>
                </w:rPrChange>
              </w:rPr>
            </w:pPr>
            <w:ins w:id="5075" w:author="Borja Gonzalez" w:date="2017-09-28T19:19:00Z">
              <w:r w:rsidRPr="00301ECB">
                <w:rPr>
                  <w:rFonts w:ascii="Monaco" w:hAnsi="Monaco" w:cs="Monaco"/>
                  <w:sz w:val="20"/>
                  <w:szCs w:val="20"/>
                  <w:lang w:val="en-US"/>
                  <w:rPrChange w:id="5076" w:author="Borja Gonzalez" w:date="2017-09-28T19:19:00Z">
                    <w:rPr>
                      <w:rFonts w:ascii="Monaco" w:hAnsi="Monaco" w:cs="Monaco"/>
                      <w:sz w:val="32"/>
                      <w:szCs w:val="32"/>
                      <w:lang w:val="en-US"/>
                    </w:rPr>
                  </w:rPrChange>
                </w:rPr>
                <w:t xml:space="preserve">            </w:t>
              </w:r>
              <w:r w:rsidRPr="00301ECB">
                <w:rPr>
                  <w:rFonts w:ascii="Monaco" w:hAnsi="Monaco" w:cs="Monaco"/>
                  <w:b/>
                  <w:bCs/>
                  <w:color w:val="204A87"/>
                  <w:sz w:val="20"/>
                  <w:szCs w:val="20"/>
                  <w:lang w:val="en-US"/>
                  <w:rPrChange w:id="5077" w:author="Borja Gonzalez" w:date="2017-09-28T19:19:00Z">
                    <w:rPr>
                      <w:rFonts w:ascii="Monaco" w:hAnsi="Monaco" w:cs="Monaco"/>
                      <w:b/>
                      <w:bCs/>
                      <w:color w:val="204A87"/>
                      <w:sz w:val="32"/>
                      <w:szCs w:val="32"/>
                      <w:lang w:val="en-US"/>
                    </w:rPr>
                  </w:rPrChange>
                </w:rPr>
                <w:t>var</w:t>
              </w:r>
              <w:r w:rsidRPr="00301ECB">
                <w:rPr>
                  <w:rFonts w:ascii="Monaco" w:hAnsi="Monaco" w:cs="Monaco"/>
                  <w:sz w:val="20"/>
                  <w:szCs w:val="20"/>
                  <w:lang w:val="en-US"/>
                  <w:rPrChange w:id="5078" w:author="Borja Gonzalez" w:date="2017-09-28T19:19:00Z">
                    <w:rPr>
                      <w:rFonts w:ascii="Monaco" w:hAnsi="Monaco" w:cs="Monaco"/>
                      <w:sz w:val="32"/>
                      <w:szCs w:val="32"/>
                      <w:lang w:val="en-US"/>
                    </w:rPr>
                  </w:rPrChange>
                </w:rPr>
                <w:t xml:space="preserve"> </w:t>
              </w:r>
              <w:r w:rsidRPr="00301ECB">
                <w:rPr>
                  <w:rFonts w:ascii="Monaco" w:hAnsi="Monaco" w:cs="Monaco"/>
                  <w:color w:val="000000"/>
                  <w:sz w:val="20"/>
                  <w:szCs w:val="20"/>
                  <w:lang w:val="en-US"/>
                  <w:rPrChange w:id="5079" w:author="Borja Gonzalez" w:date="2017-09-28T19:19:00Z">
                    <w:rPr>
                      <w:rFonts w:ascii="Monaco" w:hAnsi="Monaco" w:cs="Monaco"/>
                      <w:color w:val="000000"/>
                      <w:sz w:val="32"/>
                      <w:szCs w:val="32"/>
                      <w:lang w:val="en-US"/>
                    </w:rPr>
                  </w:rPrChange>
                </w:rPr>
                <w:t>data</w:t>
              </w:r>
              <w:r w:rsidRPr="00301ECB">
                <w:rPr>
                  <w:rFonts w:ascii="Monaco" w:hAnsi="Monaco" w:cs="Monaco"/>
                  <w:sz w:val="20"/>
                  <w:szCs w:val="20"/>
                  <w:lang w:val="en-US"/>
                  <w:rPrChange w:id="5080" w:author="Borja Gonzalez" w:date="2017-09-28T19:19:00Z">
                    <w:rPr>
                      <w:rFonts w:ascii="Monaco" w:hAnsi="Monaco" w:cs="Monaco"/>
                      <w:sz w:val="32"/>
                      <w:szCs w:val="32"/>
                      <w:lang w:val="en-US"/>
                    </w:rPr>
                  </w:rPrChange>
                </w:rPr>
                <w:t xml:space="preserve"> </w:t>
              </w:r>
              <w:r w:rsidRPr="00301ECB">
                <w:rPr>
                  <w:rFonts w:ascii="Monaco" w:hAnsi="Monaco" w:cs="Monaco"/>
                  <w:b/>
                  <w:bCs/>
                  <w:color w:val="CE5C00"/>
                  <w:sz w:val="20"/>
                  <w:szCs w:val="20"/>
                  <w:lang w:val="en-US"/>
                  <w:rPrChange w:id="5081" w:author="Borja Gonzalez" w:date="2017-09-28T19:19:00Z">
                    <w:rPr>
                      <w:rFonts w:ascii="Monaco" w:hAnsi="Monaco" w:cs="Monaco"/>
                      <w:b/>
                      <w:bCs/>
                      <w:color w:val="CE5C00"/>
                      <w:sz w:val="32"/>
                      <w:szCs w:val="32"/>
                      <w:lang w:val="en-US"/>
                    </w:rPr>
                  </w:rPrChange>
                </w:rPr>
                <w:t>=</w:t>
              </w:r>
              <w:r w:rsidRPr="00301ECB">
                <w:rPr>
                  <w:rFonts w:ascii="Monaco" w:hAnsi="Monaco" w:cs="Monaco"/>
                  <w:sz w:val="20"/>
                  <w:szCs w:val="20"/>
                  <w:lang w:val="en-US"/>
                  <w:rPrChange w:id="5082" w:author="Borja Gonzalez" w:date="2017-09-28T19:19:00Z">
                    <w:rPr>
                      <w:rFonts w:ascii="Monaco" w:hAnsi="Monaco" w:cs="Monaco"/>
                      <w:sz w:val="32"/>
                      <w:szCs w:val="32"/>
                      <w:lang w:val="en-US"/>
                    </w:rPr>
                  </w:rPrChange>
                </w:rPr>
                <w:t xml:space="preserve"> </w:t>
              </w:r>
              <w:r w:rsidRPr="00301ECB">
                <w:rPr>
                  <w:rFonts w:ascii="Monaco" w:hAnsi="Monaco" w:cs="Monaco"/>
                  <w:b/>
                  <w:bCs/>
                  <w:color w:val="000000"/>
                  <w:sz w:val="20"/>
                  <w:szCs w:val="20"/>
                  <w:lang w:val="en-US"/>
                  <w:rPrChange w:id="5083" w:author="Borja Gonzalez" w:date="2017-09-28T19:19:00Z">
                    <w:rPr>
                      <w:rFonts w:ascii="Monaco" w:hAnsi="Monaco" w:cs="Monaco"/>
                      <w:b/>
                      <w:bCs/>
                      <w:color w:val="000000"/>
                      <w:sz w:val="32"/>
                      <w:szCs w:val="32"/>
                      <w:lang w:val="en-US"/>
                    </w:rPr>
                  </w:rPrChange>
                </w:rPr>
                <w:t>{</w:t>
              </w:r>
              <w:r w:rsidRPr="00301ECB">
                <w:rPr>
                  <w:rFonts w:ascii="Monaco" w:hAnsi="Monaco" w:cs="Monaco"/>
                  <w:sz w:val="20"/>
                  <w:szCs w:val="20"/>
                  <w:lang w:val="en-US"/>
                  <w:rPrChange w:id="5084" w:author="Borja Gonzalez" w:date="2017-09-28T19:19:00Z">
                    <w:rPr>
                      <w:rFonts w:ascii="Monaco" w:hAnsi="Monaco" w:cs="Monaco"/>
                      <w:sz w:val="32"/>
                      <w:szCs w:val="32"/>
                      <w:lang w:val="en-US"/>
                    </w:rPr>
                  </w:rPrChange>
                </w:rPr>
                <w:t xml:space="preserve"> </w:t>
              </w:r>
            </w:ins>
          </w:p>
          <w:p w14:paraId="7184E619" w14:textId="77777777" w:rsidR="00301ECB" w:rsidRPr="00301ECB" w:rsidRDefault="00301ECB" w:rsidP="00301ECB">
            <w:pPr>
              <w:keepNext/>
              <w:keepLines/>
              <w:widowControl w:val="0"/>
              <w:autoSpaceDE w:val="0"/>
              <w:autoSpaceDN w:val="0"/>
              <w:adjustRightInd w:val="0"/>
              <w:spacing w:before="200"/>
              <w:outlineLvl w:val="4"/>
              <w:rPr>
                <w:ins w:id="5085" w:author="Borja Gonzalez" w:date="2017-09-28T19:19:00Z"/>
                <w:rFonts w:ascii="Monaco" w:hAnsi="Monaco" w:cs="Monaco"/>
                <w:sz w:val="20"/>
                <w:szCs w:val="20"/>
                <w:lang w:val="en-US"/>
                <w:rPrChange w:id="5086" w:author="Borja Gonzalez" w:date="2017-09-28T19:19:00Z">
                  <w:rPr>
                    <w:ins w:id="5087" w:author="Borja Gonzalez" w:date="2017-09-28T19:19:00Z"/>
                    <w:rFonts w:ascii="Monaco" w:eastAsiaTheme="majorEastAsia" w:hAnsi="Monaco" w:cs="Monaco"/>
                    <w:color w:val="243F60" w:themeColor="accent1" w:themeShade="7F"/>
                    <w:sz w:val="32"/>
                    <w:szCs w:val="32"/>
                    <w:lang w:val="en-US"/>
                  </w:rPr>
                </w:rPrChange>
              </w:rPr>
            </w:pPr>
            <w:ins w:id="5088" w:author="Borja Gonzalez" w:date="2017-09-28T19:19:00Z">
              <w:r w:rsidRPr="00301ECB">
                <w:rPr>
                  <w:rFonts w:ascii="Monaco" w:hAnsi="Monaco" w:cs="Monaco"/>
                  <w:sz w:val="20"/>
                  <w:szCs w:val="20"/>
                  <w:lang w:val="en-US"/>
                  <w:rPrChange w:id="5089" w:author="Borja Gonzalez" w:date="2017-09-28T19:19:00Z">
                    <w:rPr>
                      <w:rFonts w:ascii="Monaco" w:hAnsi="Monaco" w:cs="Monaco"/>
                      <w:sz w:val="32"/>
                      <w:szCs w:val="32"/>
                      <w:lang w:val="en-US"/>
                    </w:rPr>
                  </w:rPrChange>
                </w:rPr>
                <w:t xml:space="preserve">                </w:t>
              </w:r>
              <w:r w:rsidRPr="00301ECB">
                <w:rPr>
                  <w:rFonts w:ascii="Monaco" w:hAnsi="Monaco" w:cs="Monaco"/>
                  <w:color w:val="000000"/>
                  <w:sz w:val="20"/>
                  <w:szCs w:val="20"/>
                  <w:lang w:val="en-US"/>
                  <w:rPrChange w:id="5090" w:author="Borja Gonzalez" w:date="2017-09-28T19:19:00Z">
                    <w:rPr>
                      <w:rFonts w:ascii="Monaco" w:hAnsi="Monaco" w:cs="Monaco"/>
                      <w:color w:val="000000"/>
                      <w:sz w:val="32"/>
                      <w:szCs w:val="32"/>
                      <w:lang w:val="en-US"/>
                    </w:rPr>
                  </w:rPrChange>
                </w:rPr>
                <w:t>operacion</w:t>
              </w:r>
              <w:r w:rsidRPr="00301ECB">
                <w:rPr>
                  <w:rFonts w:ascii="Monaco" w:hAnsi="Monaco" w:cs="Monaco"/>
                  <w:b/>
                  <w:bCs/>
                  <w:color w:val="CE5C00"/>
                  <w:sz w:val="20"/>
                  <w:szCs w:val="20"/>
                  <w:lang w:val="en-US"/>
                  <w:rPrChange w:id="5091" w:author="Borja Gonzalez" w:date="2017-09-28T19:19:00Z">
                    <w:rPr>
                      <w:rFonts w:ascii="Monaco" w:hAnsi="Monaco" w:cs="Monaco"/>
                      <w:b/>
                      <w:bCs/>
                      <w:color w:val="CE5C00"/>
                      <w:sz w:val="32"/>
                      <w:szCs w:val="32"/>
                      <w:lang w:val="en-US"/>
                    </w:rPr>
                  </w:rPrChange>
                </w:rPr>
                <w:t>:</w:t>
              </w:r>
              <w:r w:rsidRPr="00301ECB">
                <w:rPr>
                  <w:rFonts w:ascii="Monaco" w:hAnsi="Monaco" w:cs="Monaco"/>
                  <w:sz w:val="20"/>
                  <w:szCs w:val="20"/>
                  <w:lang w:val="en-US"/>
                  <w:rPrChange w:id="5092" w:author="Borja Gonzalez" w:date="2017-09-28T19:19:00Z">
                    <w:rPr>
                      <w:rFonts w:ascii="Monaco" w:hAnsi="Monaco" w:cs="Monaco"/>
                      <w:sz w:val="32"/>
                      <w:szCs w:val="32"/>
                      <w:lang w:val="en-US"/>
                    </w:rPr>
                  </w:rPrChange>
                </w:rPr>
                <w:t xml:space="preserve"> </w:t>
              </w:r>
              <w:r w:rsidRPr="00301ECB">
                <w:rPr>
                  <w:rFonts w:ascii="Monaco" w:hAnsi="Monaco" w:cs="Monaco"/>
                  <w:color w:val="4E9A06"/>
                  <w:sz w:val="20"/>
                  <w:szCs w:val="20"/>
                  <w:lang w:val="en-US"/>
                  <w:rPrChange w:id="5093" w:author="Borja Gonzalez" w:date="2017-09-28T19:19:00Z">
                    <w:rPr>
                      <w:rFonts w:ascii="Monaco" w:hAnsi="Monaco" w:cs="Monaco"/>
                      <w:color w:val="4E9A06"/>
                      <w:sz w:val="32"/>
                      <w:szCs w:val="32"/>
                      <w:lang w:val="en-US"/>
                    </w:rPr>
                  </w:rPrChange>
                </w:rPr>
                <w:t>"Borrar datos de paciente"</w:t>
              </w:r>
              <w:r w:rsidRPr="00301ECB">
                <w:rPr>
                  <w:rFonts w:ascii="Monaco" w:hAnsi="Monaco" w:cs="Monaco"/>
                  <w:b/>
                  <w:bCs/>
                  <w:color w:val="000000"/>
                  <w:sz w:val="20"/>
                  <w:szCs w:val="20"/>
                  <w:lang w:val="en-US"/>
                  <w:rPrChange w:id="5094" w:author="Borja Gonzalez" w:date="2017-09-28T19:19:00Z">
                    <w:rPr>
                      <w:rFonts w:ascii="Monaco" w:hAnsi="Monaco" w:cs="Monaco"/>
                      <w:b/>
                      <w:bCs/>
                      <w:color w:val="000000"/>
                      <w:sz w:val="32"/>
                      <w:szCs w:val="32"/>
                      <w:lang w:val="en-US"/>
                    </w:rPr>
                  </w:rPrChange>
                </w:rPr>
                <w:t>,</w:t>
              </w:r>
            </w:ins>
          </w:p>
          <w:p w14:paraId="127C4C17" w14:textId="77777777" w:rsidR="00301ECB" w:rsidRPr="00301ECB" w:rsidRDefault="00301ECB" w:rsidP="00301ECB">
            <w:pPr>
              <w:keepNext/>
              <w:keepLines/>
              <w:widowControl w:val="0"/>
              <w:autoSpaceDE w:val="0"/>
              <w:autoSpaceDN w:val="0"/>
              <w:adjustRightInd w:val="0"/>
              <w:spacing w:before="200"/>
              <w:outlineLvl w:val="4"/>
              <w:rPr>
                <w:ins w:id="5095" w:author="Borja Gonzalez" w:date="2017-09-28T19:19:00Z"/>
                <w:rFonts w:ascii="Monaco" w:hAnsi="Monaco" w:cs="Monaco"/>
                <w:sz w:val="20"/>
                <w:szCs w:val="20"/>
                <w:lang w:val="en-US"/>
                <w:rPrChange w:id="5096" w:author="Borja Gonzalez" w:date="2017-09-28T19:19:00Z">
                  <w:rPr>
                    <w:ins w:id="5097" w:author="Borja Gonzalez" w:date="2017-09-28T19:19:00Z"/>
                    <w:rFonts w:ascii="Monaco" w:eastAsiaTheme="majorEastAsia" w:hAnsi="Monaco" w:cs="Monaco"/>
                    <w:color w:val="243F60" w:themeColor="accent1" w:themeShade="7F"/>
                    <w:sz w:val="32"/>
                    <w:szCs w:val="32"/>
                    <w:lang w:val="en-US"/>
                  </w:rPr>
                </w:rPrChange>
              </w:rPr>
            </w:pPr>
            <w:ins w:id="5098" w:author="Borja Gonzalez" w:date="2017-09-28T19:19:00Z">
              <w:r w:rsidRPr="00301ECB">
                <w:rPr>
                  <w:rFonts w:ascii="Monaco" w:hAnsi="Monaco" w:cs="Monaco"/>
                  <w:sz w:val="20"/>
                  <w:szCs w:val="20"/>
                  <w:lang w:val="en-US"/>
                  <w:rPrChange w:id="5099" w:author="Borja Gonzalez" w:date="2017-09-28T19:19:00Z">
                    <w:rPr>
                      <w:rFonts w:ascii="Monaco" w:hAnsi="Monaco" w:cs="Monaco"/>
                      <w:sz w:val="32"/>
                      <w:szCs w:val="32"/>
                      <w:lang w:val="en-US"/>
                    </w:rPr>
                  </w:rPrChange>
                </w:rPr>
                <w:t xml:space="preserve">                </w:t>
              </w:r>
              <w:r w:rsidRPr="00301ECB">
                <w:rPr>
                  <w:rFonts w:ascii="Monaco" w:hAnsi="Monaco" w:cs="Monaco"/>
                  <w:color w:val="000000"/>
                  <w:sz w:val="20"/>
                  <w:szCs w:val="20"/>
                  <w:lang w:val="en-US"/>
                  <w:rPrChange w:id="5100" w:author="Borja Gonzalez" w:date="2017-09-28T19:19:00Z">
                    <w:rPr>
                      <w:rFonts w:ascii="Monaco" w:hAnsi="Monaco" w:cs="Monaco"/>
                      <w:color w:val="000000"/>
                      <w:sz w:val="32"/>
                      <w:szCs w:val="32"/>
                      <w:lang w:val="en-US"/>
                    </w:rPr>
                  </w:rPrChange>
                </w:rPr>
                <w:t>id</w:t>
              </w:r>
              <w:r w:rsidRPr="00301ECB">
                <w:rPr>
                  <w:rFonts w:ascii="Monaco" w:hAnsi="Monaco" w:cs="Monaco"/>
                  <w:b/>
                  <w:bCs/>
                  <w:color w:val="CE5C00"/>
                  <w:sz w:val="20"/>
                  <w:szCs w:val="20"/>
                  <w:lang w:val="en-US"/>
                  <w:rPrChange w:id="5101" w:author="Borja Gonzalez" w:date="2017-09-28T19:19:00Z">
                    <w:rPr>
                      <w:rFonts w:ascii="Monaco" w:hAnsi="Monaco" w:cs="Monaco"/>
                      <w:b/>
                      <w:bCs/>
                      <w:color w:val="CE5C00"/>
                      <w:sz w:val="32"/>
                      <w:szCs w:val="32"/>
                      <w:lang w:val="en-US"/>
                    </w:rPr>
                  </w:rPrChange>
                </w:rPr>
                <w:t>:</w:t>
              </w:r>
              <w:r w:rsidRPr="00301ECB">
                <w:rPr>
                  <w:rFonts w:ascii="Monaco" w:hAnsi="Monaco" w:cs="Monaco"/>
                  <w:sz w:val="20"/>
                  <w:szCs w:val="20"/>
                  <w:lang w:val="en-US"/>
                  <w:rPrChange w:id="5102" w:author="Borja Gonzalez" w:date="2017-09-28T19:19:00Z">
                    <w:rPr>
                      <w:rFonts w:ascii="Monaco" w:hAnsi="Monaco" w:cs="Monaco"/>
                      <w:sz w:val="32"/>
                      <w:szCs w:val="32"/>
                      <w:lang w:val="en-US"/>
                    </w:rPr>
                  </w:rPrChange>
                </w:rPr>
                <w:t xml:space="preserve"> </w:t>
              </w:r>
              <w:r w:rsidRPr="00301ECB">
                <w:rPr>
                  <w:rFonts w:ascii="Monaco" w:hAnsi="Monaco" w:cs="Monaco"/>
                  <w:color w:val="000000"/>
                  <w:sz w:val="20"/>
                  <w:szCs w:val="20"/>
                  <w:lang w:val="en-US"/>
                  <w:rPrChange w:id="5103" w:author="Borja Gonzalez" w:date="2017-09-28T19:19:00Z">
                    <w:rPr>
                      <w:rFonts w:ascii="Monaco" w:hAnsi="Monaco" w:cs="Monaco"/>
                      <w:color w:val="000000"/>
                      <w:sz w:val="32"/>
                      <w:szCs w:val="32"/>
                      <w:lang w:val="en-US"/>
                    </w:rPr>
                  </w:rPrChange>
                </w:rPr>
                <w:t>N_p</w:t>
              </w:r>
              <w:r w:rsidRPr="00301ECB">
                <w:rPr>
                  <w:rFonts w:ascii="Monaco" w:hAnsi="Monaco" w:cs="Monaco"/>
                  <w:b/>
                  <w:bCs/>
                  <w:color w:val="000000"/>
                  <w:sz w:val="20"/>
                  <w:szCs w:val="20"/>
                  <w:lang w:val="en-US"/>
                  <w:rPrChange w:id="5104" w:author="Borja Gonzalez" w:date="2017-09-28T19:19:00Z">
                    <w:rPr>
                      <w:rFonts w:ascii="Monaco" w:hAnsi="Monaco" w:cs="Monaco"/>
                      <w:b/>
                      <w:bCs/>
                      <w:color w:val="000000"/>
                      <w:sz w:val="32"/>
                      <w:szCs w:val="32"/>
                      <w:lang w:val="en-US"/>
                    </w:rPr>
                  </w:rPrChange>
                </w:rPr>
                <w:t>,</w:t>
              </w:r>
              <w:r w:rsidRPr="00301ECB">
                <w:rPr>
                  <w:rFonts w:ascii="Monaco" w:hAnsi="Monaco" w:cs="Monaco"/>
                  <w:sz w:val="20"/>
                  <w:szCs w:val="20"/>
                  <w:lang w:val="en-US"/>
                  <w:rPrChange w:id="5105" w:author="Borja Gonzalez" w:date="2017-09-28T19:19:00Z">
                    <w:rPr>
                      <w:rFonts w:ascii="Monaco" w:hAnsi="Monaco" w:cs="Monaco"/>
                      <w:sz w:val="32"/>
                      <w:szCs w:val="32"/>
                      <w:lang w:val="en-US"/>
                    </w:rPr>
                  </w:rPrChange>
                </w:rPr>
                <w:t xml:space="preserve"> </w:t>
              </w:r>
            </w:ins>
          </w:p>
          <w:p w14:paraId="457FBD56" w14:textId="77777777" w:rsidR="00301ECB" w:rsidRPr="00301ECB" w:rsidRDefault="00301ECB" w:rsidP="00301ECB">
            <w:pPr>
              <w:keepNext/>
              <w:keepLines/>
              <w:widowControl w:val="0"/>
              <w:autoSpaceDE w:val="0"/>
              <w:autoSpaceDN w:val="0"/>
              <w:adjustRightInd w:val="0"/>
              <w:spacing w:before="200"/>
              <w:outlineLvl w:val="4"/>
              <w:rPr>
                <w:ins w:id="5106" w:author="Borja Gonzalez" w:date="2017-09-28T19:19:00Z"/>
                <w:rFonts w:ascii="Monaco" w:hAnsi="Monaco" w:cs="Monaco"/>
                <w:sz w:val="20"/>
                <w:szCs w:val="20"/>
                <w:lang w:val="en-US"/>
                <w:rPrChange w:id="5107" w:author="Borja Gonzalez" w:date="2017-09-28T19:19:00Z">
                  <w:rPr>
                    <w:ins w:id="5108" w:author="Borja Gonzalez" w:date="2017-09-28T19:19:00Z"/>
                    <w:rFonts w:ascii="Monaco" w:eastAsiaTheme="majorEastAsia" w:hAnsi="Monaco" w:cs="Monaco"/>
                    <w:color w:val="243F60" w:themeColor="accent1" w:themeShade="7F"/>
                    <w:sz w:val="32"/>
                    <w:szCs w:val="32"/>
                    <w:lang w:val="en-US"/>
                  </w:rPr>
                </w:rPrChange>
              </w:rPr>
            </w:pPr>
            <w:ins w:id="5109" w:author="Borja Gonzalez" w:date="2017-09-28T19:19:00Z">
              <w:r w:rsidRPr="00301ECB">
                <w:rPr>
                  <w:rFonts w:ascii="Monaco" w:hAnsi="Monaco" w:cs="Monaco"/>
                  <w:sz w:val="20"/>
                  <w:szCs w:val="20"/>
                  <w:lang w:val="en-US"/>
                  <w:rPrChange w:id="5110" w:author="Borja Gonzalez" w:date="2017-09-28T19:19:00Z">
                    <w:rPr>
                      <w:rFonts w:ascii="Monaco" w:hAnsi="Monaco" w:cs="Monaco"/>
                      <w:sz w:val="32"/>
                      <w:szCs w:val="32"/>
                      <w:lang w:val="en-US"/>
                    </w:rPr>
                  </w:rPrChange>
                </w:rPr>
                <w:t xml:space="preserve">                </w:t>
              </w:r>
              <w:r w:rsidRPr="00301ECB">
                <w:rPr>
                  <w:rFonts w:ascii="Monaco" w:hAnsi="Monaco" w:cs="Monaco"/>
                  <w:color w:val="000000"/>
                  <w:sz w:val="20"/>
                  <w:szCs w:val="20"/>
                  <w:lang w:val="en-US"/>
                  <w:rPrChange w:id="5111" w:author="Borja Gonzalez" w:date="2017-09-28T19:19:00Z">
                    <w:rPr>
                      <w:rFonts w:ascii="Monaco" w:hAnsi="Monaco" w:cs="Monaco"/>
                      <w:color w:val="000000"/>
                      <w:sz w:val="32"/>
                      <w:szCs w:val="32"/>
                      <w:lang w:val="en-US"/>
                    </w:rPr>
                  </w:rPrChange>
                </w:rPr>
                <w:t>n</w:t>
              </w:r>
              <w:r w:rsidRPr="00301ECB">
                <w:rPr>
                  <w:rFonts w:ascii="Monaco" w:hAnsi="Monaco" w:cs="Monaco"/>
                  <w:b/>
                  <w:bCs/>
                  <w:color w:val="CE5C00"/>
                  <w:sz w:val="20"/>
                  <w:szCs w:val="20"/>
                  <w:lang w:val="en-US"/>
                  <w:rPrChange w:id="5112" w:author="Borja Gonzalez" w:date="2017-09-28T19:19:00Z">
                    <w:rPr>
                      <w:rFonts w:ascii="Monaco" w:hAnsi="Monaco" w:cs="Monaco"/>
                      <w:b/>
                      <w:bCs/>
                      <w:color w:val="CE5C00"/>
                      <w:sz w:val="32"/>
                      <w:szCs w:val="32"/>
                      <w:lang w:val="en-US"/>
                    </w:rPr>
                  </w:rPrChange>
                </w:rPr>
                <w:t>:</w:t>
              </w:r>
              <w:r w:rsidRPr="00301ECB">
                <w:rPr>
                  <w:rFonts w:ascii="Monaco" w:hAnsi="Monaco" w:cs="Monaco"/>
                  <w:sz w:val="20"/>
                  <w:szCs w:val="20"/>
                  <w:lang w:val="en-US"/>
                  <w:rPrChange w:id="5113" w:author="Borja Gonzalez" w:date="2017-09-28T19:19:00Z">
                    <w:rPr>
                      <w:rFonts w:ascii="Monaco" w:hAnsi="Monaco" w:cs="Monaco"/>
                      <w:sz w:val="32"/>
                      <w:szCs w:val="32"/>
                      <w:lang w:val="en-US"/>
                    </w:rPr>
                  </w:rPrChange>
                </w:rPr>
                <w:t xml:space="preserve"> </w:t>
              </w:r>
              <w:r w:rsidRPr="00301ECB">
                <w:rPr>
                  <w:rFonts w:ascii="Monaco" w:hAnsi="Monaco" w:cs="Monaco"/>
                  <w:color w:val="000000"/>
                  <w:sz w:val="20"/>
                  <w:szCs w:val="20"/>
                  <w:lang w:val="en-US"/>
                  <w:rPrChange w:id="5114" w:author="Borja Gonzalez" w:date="2017-09-28T19:19:00Z">
                    <w:rPr>
                      <w:rFonts w:ascii="Monaco" w:hAnsi="Monaco" w:cs="Monaco"/>
                      <w:color w:val="000000"/>
                      <w:sz w:val="32"/>
                      <w:szCs w:val="32"/>
                      <w:lang w:val="en-US"/>
                    </w:rPr>
                  </w:rPrChange>
                </w:rPr>
                <w:t>nombre</w:t>
              </w:r>
            </w:ins>
          </w:p>
          <w:p w14:paraId="508F61CF" w14:textId="77777777" w:rsidR="00301ECB" w:rsidRPr="00301ECB" w:rsidRDefault="00301ECB" w:rsidP="00301ECB">
            <w:pPr>
              <w:keepNext/>
              <w:keepLines/>
              <w:widowControl w:val="0"/>
              <w:autoSpaceDE w:val="0"/>
              <w:autoSpaceDN w:val="0"/>
              <w:adjustRightInd w:val="0"/>
              <w:spacing w:before="200"/>
              <w:outlineLvl w:val="4"/>
              <w:rPr>
                <w:ins w:id="5115" w:author="Borja Gonzalez" w:date="2017-09-28T19:19:00Z"/>
                <w:rFonts w:ascii="Monaco" w:hAnsi="Monaco" w:cs="Monaco"/>
                <w:sz w:val="20"/>
                <w:szCs w:val="20"/>
                <w:lang w:val="en-US"/>
                <w:rPrChange w:id="5116" w:author="Borja Gonzalez" w:date="2017-09-28T19:19:00Z">
                  <w:rPr>
                    <w:ins w:id="5117" w:author="Borja Gonzalez" w:date="2017-09-28T19:19:00Z"/>
                    <w:rFonts w:ascii="Monaco" w:eastAsiaTheme="majorEastAsia" w:hAnsi="Monaco" w:cs="Monaco"/>
                    <w:color w:val="243F60" w:themeColor="accent1" w:themeShade="7F"/>
                    <w:sz w:val="32"/>
                    <w:szCs w:val="32"/>
                    <w:lang w:val="en-US"/>
                  </w:rPr>
                </w:rPrChange>
              </w:rPr>
            </w:pPr>
            <w:ins w:id="5118" w:author="Borja Gonzalez" w:date="2017-09-28T19:19:00Z">
              <w:r w:rsidRPr="00301ECB">
                <w:rPr>
                  <w:rFonts w:ascii="Monaco" w:hAnsi="Monaco" w:cs="Monaco"/>
                  <w:sz w:val="20"/>
                  <w:szCs w:val="20"/>
                  <w:lang w:val="en-US"/>
                  <w:rPrChange w:id="5119" w:author="Borja Gonzalez" w:date="2017-09-28T19:19:00Z">
                    <w:rPr>
                      <w:rFonts w:ascii="Monaco" w:hAnsi="Monaco" w:cs="Monaco"/>
                      <w:sz w:val="32"/>
                      <w:szCs w:val="32"/>
                      <w:lang w:val="en-US"/>
                    </w:rPr>
                  </w:rPrChange>
                </w:rPr>
                <w:t xml:space="preserve">            </w:t>
              </w:r>
              <w:r w:rsidRPr="00301ECB">
                <w:rPr>
                  <w:rFonts w:ascii="Monaco" w:hAnsi="Monaco" w:cs="Monaco"/>
                  <w:b/>
                  <w:bCs/>
                  <w:color w:val="000000"/>
                  <w:sz w:val="20"/>
                  <w:szCs w:val="20"/>
                  <w:lang w:val="en-US"/>
                  <w:rPrChange w:id="5120" w:author="Borja Gonzalez" w:date="2017-09-28T19:19:00Z">
                    <w:rPr>
                      <w:rFonts w:ascii="Monaco" w:hAnsi="Monaco" w:cs="Monaco"/>
                      <w:b/>
                      <w:bCs/>
                      <w:color w:val="000000"/>
                      <w:sz w:val="32"/>
                      <w:szCs w:val="32"/>
                      <w:lang w:val="en-US"/>
                    </w:rPr>
                  </w:rPrChange>
                </w:rPr>
                <w:t>}</w:t>
              </w:r>
            </w:ins>
          </w:p>
          <w:p w14:paraId="27A82CAD" w14:textId="77777777" w:rsidR="00301ECB" w:rsidRPr="00301ECB" w:rsidRDefault="00301ECB" w:rsidP="00301ECB">
            <w:pPr>
              <w:keepNext/>
              <w:keepLines/>
              <w:widowControl w:val="0"/>
              <w:autoSpaceDE w:val="0"/>
              <w:autoSpaceDN w:val="0"/>
              <w:adjustRightInd w:val="0"/>
              <w:spacing w:before="200"/>
              <w:outlineLvl w:val="4"/>
              <w:rPr>
                <w:ins w:id="5121" w:author="Borja Gonzalez" w:date="2017-09-28T19:19:00Z"/>
                <w:rFonts w:ascii="Monaco" w:hAnsi="Monaco" w:cs="Monaco"/>
                <w:sz w:val="20"/>
                <w:szCs w:val="20"/>
                <w:lang w:val="en-US"/>
                <w:rPrChange w:id="5122" w:author="Borja Gonzalez" w:date="2017-09-28T19:19:00Z">
                  <w:rPr>
                    <w:ins w:id="5123" w:author="Borja Gonzalez" w:date="2017-09-28T19:19:00Z"/>
                    <w:rFonts w:ascii="Monaco" w:eastAsiaTheme="majorEastAsia" w:hAnsi="Monaco" w:cs="Monaco"/>
                    <w:color w:val="243F60" w:themeColor="accent1" w:themeShade="7F"/>
                    <w:sz w:val="32"/>
                    <w:szCs w:val="32"/>
                    <w:lang w:val="en-US"/>
                  </w:rPr>
                </w:rPrChange>
              </w:rPr>
            </w:pPr>
            <w:ins w:id="5124" w:author="Borja Gonzalez" w:date="2017-09-28T19:19:00Z">
              <w:r w:rsidRPr="00301ECB">
                <w:rPr>
                  <w:rFonts w:ascii="Monaco" w:hAnsi="Monaco" w:cs="Monaco"/>
                  <w:sz w:val="20"/>
                  <w:szCs w:val="20"/>
                  <w:lang w:val="en-US"/>
                  <w:rPrChange w:id="5125" w:author="Borja Gonzalez" w:date="2017-09-28T19:19:00Z">
                    <w:rPr>
                      <w:rFonts w:ascii="Monaco" w:hAnsi="Monaco" w:cs="Monaco"/>
                      <w:sz w:val="32"/>
                      <w:szCs w:val="32"/>
                      <w:lang w:val="en-US"/>
                    </w:rPr>
                  </w:rPrChange>
                </w:rPr>
                <w:t xml:space="preserve">            </w:t>
              </w:r>
              <w:r w:rsidRPr="00301ECB">
                <w:rPr>
                  <w:rFonts w:ascii="Monaco" w:hAnsi="Monaco" w:cs="Monaco"/>
                  <w:color w:val="000000"/>
                  <w:sz w:val="20"/>
                  <w:szCs w:val="20"/>
                  <w:lang w:val="en-US"/>
                  <w:rPrChange w:id="5126" w:author="Borja Gonzalez" w:date="2017-09-28T19:19:00Z">
                    <w:rPr>
                      <w:rFonts w:ascii="Monaco" w:hAnsi="Monaco" w:cs="Monaco"/>
                      <w:color w:val="000000"/>
                      <w:sz w:val="32"/>
                      <w:szCs w:val="32"/>
                      <w:lang w:val="en-US"/>
                    </w:rPr>
                  </w:rPrChange>
                </w:rPr>
                <w:t>socket</w:t>
              </w:r>
              <w:r w:rsidRPr="00301ECB">
                <w:rPr>
                  <w:rFonts w:ascii="Monaco" w:hAnsi="Monaco" w:cs="Monaco"/>
                  <w:b/>
                  <w:bCs/>
                  <w:color w:val="000000"/>
                  <w:sz w:val="20"/>
                  <w:szCs w:val="20"/>
                  <w:lang w:val="en-US"/>
                  <w:rPrChange w:id="5127" w:author="Borja Gonzalez" w:date="2017-09-28T19:19:00Z">
                    <w:rPr>
                      <w:rFonts w:ascii="Monaco" w:hAnsi="Monaco" w:cs="Monaco"/>
                      <w:b/>
                      <w:bCs/>
                      <w:color w:val="000000"/>
                      <w:sz w:val="32"/>
                      <w:szCs w:val="32"/>
                      <w:lang w:val="en-US"/>
                    </w:rPr>
                  </w:rPrChange>
                </w:rPr>
                <w:t>.</w:t>
              </w:r>
              <w:r w:rsidRPr="00301ECB">
                <w:rPr>
                  <w:rFonts w:ascii="Monaco" w:hAnsi="Monaco" w:cs="Monaco"/>
                  <w:color w:val="000000"/>
                  <w:sz w:val="20"/>
                  <w:szCs w:val="20"/>
                  <w:lang w:val="en-US"/>
                  <w:rPrChange w:id="5128" w:author="Borja Gonzalez" w:date="2017-09-28T19:19:00Z">
                    <w:rPr>
                      <w:rFonts w:ascii="Monaco" w:hAnsi="Monaco" w:cs="Monaco"/>
                      <w:color w:val="000000"/>
                      <w:sz w:val="32"/>
                      <w:szCs w:val="32"/>
                      <w:lang w:val="en-US"/>
                    </w:rPr>
                  </w:rPrChange>
                </w:rPr>
                <w:t>send</w:t>
              </w:r>
              <w:r w:rsidRPr="00301ECB">
                <w:rPr>
                  <w:rFonts w:ascii="Monaco" w:hAnsi="Monaco" w:cs="Monaco"/>
                  <w:b/>
                  <w:bCs/>
                  <w:color w:val="000000"/>
                  <w:sz w:val="20"/>
                  <w:szCs w:val="20"/>
                  <w:lang w:val="en-US"/>
                  <w:rPrChange w:id="5129" w:author="Borja Gonzalez" w:date="2017-09-28T19:19:00Z">
                    <w:rPr>
                      <w:rFonts w:ascii="Monaco" w:hAnsi="Monaco" w:cs="Monaco"/>
                      <w:b/>
                      <w:bCs/>
                      <w:color w:val="000000"/>
                      <w:sz w:val="32"/>
                      <w:szCs w:val="32"/>
                      <w:lang w:val="en-US"/>
                    </w:rPr>
                  </w:rPrChange>
                </w:rPr>
                <w:t>(</w:t>
              </w:r>
              <w:r w:rsidRPr="00301ECB">
                <w:rPr>
                  <w:rFonts w:ascii="Monaco" w:hAnsi="Monaco" w:cs="Monaco"/>
                  <w:color w:val="000000"/>
                  <w:sz w:val="20"/>
                  <w:szCs w:val="20"/>
                  <w:lang w:val="en-US"/>
                  <w:rPrChange w:id="5130" w:author="Borja Gonzalez" w:date="2017-09-28T19:19:00Z">
                    <w:rPr>
                      <w:rFonts w:ascii="Monaco" w:hAnsi="Monaco" w:cs="Monaco"/>
                      <w:color w:val="000000"/>
                      <w:sz w:val="32"/>
                      <w:szCs w:val="32"/>
                      <w:lang w:val="en-US"/>
                    </w:rPr>
                  </w:rPrChange>
                </w:rPr>
                <w:t>JSON</w:t>
              </w:r>
              <w:r w:rsidRPr="00301ECB">
                <w:rPr>
                  <w:rFonts w:ascii="Monaco" w:hAnsi="Monaco" w:cs="Monaco"/>
                  <w:b/>
                  <w:bCs/>
                  <w:color w:val="000000"/>
                  <w:sz w:val="20"/>
                  <w:szCs w:val="20"/>
                  <w:lang w:val="en-US"/>
                  <w:rPrChange w:id="5131" w:author="Borja Gonzalez" w:date="2017-09-28T19:19:00Z">
                    <w:rPr>
                      <w:rFonts w:ascii="Monaco" w:hAnsi="Monaco" w:cs="Monaco"/>
                      <w:b/>
                      <w:bCs/>
                      <w:color w:val="000000"/>
                      <w:sz w:val="32"/>
                      <w:szCs w:val="32"/>
                      <w:lang w:val="en-US"/>
                    </w:rPr>
                  </w:rPrChange>
                </w:rPr>
                <w:t>.</w:t>
              </w:r>
              <w:r w:rsidRPr="00301ECB">
                <w:rPr>
                  <w:rFonts w:ascii="Monaco" w:hAnsi="Monaco" w:cs="Monaco"/>
                  <w:color w:val="000000"/>
                  <w:sz w:val="20"/>
                  <w:szCs w:val="20"/>
                  <w:lang w:val="en-US"/>
                  <w:rPrChange w:id="5132" w:author="Borja Gonzalez" w:date="2017-09-28T19:19:00Z">
                    <w:rPr>
                      <w:rFonts w:ascii="Monaco" w:hAnsi="Monaco" w:cs="Monaco"/>
                      <w:color w:val="000000"/>
                      <w:sz w:val="32"/>
                      <w:szCs w:val="32"/>
                      <w:lang w:val="en-US"/>
                    </w:rPr>
                  </w:rPrChange>
                </w:rPr>
                <w:t>stringify</w:t>
              </w:r>
              <w:r w:rsidRPr="00301ECB">
                <w:rPr>
                  <w:rFonts w:ascii="Monaco" w:hAnsi="Monaco" w:cs="Monaco"/>
                  <w:b/>
                  <w:bCs/>
                  <w:color w:val="000000"/>
                  <w:sz w:val="20"/>
                  <w:szCs w:val="20"/>
                  <w:lang w:val="en-US"/>
                  <w:rPrChange w:id="5133" w:author="Borja Gonzalez" w:date="2017-09-28T19:19:00Z">
                    <w:rPr>
                      <w:rFonts w:ascii="Monaco" w:hAnsi="Monaco" w:cs="Monaco"/>
                      <w:b/>
                      <w:bCs/>
                      <w:color w:val="000000"/>
                      <w:sz w:val="32"/>
                      <w:szCs w:val="32"/>
                      <w:lang w:val="en-US"/>
                    </w:rPr>
                  </w:rPrChange>
                </w:rPr>
                <w:t>(</w:t>
              </w:r>
              <w:r w:rsidRPr="00301ECB">
                <w:rPr>
                  <w:rFonts w:ascii="Monaco" w:hAnsi="Monaco" w:cs="Monaco"/>
                  <w:color w:val="000000"/>
                  <w:sz w:val="20"/>
                  <w:szCs w:val="20"/>
                  <w:lang w:val="en-US"/>
                  <w:rPrChange w:id="5134" w:author="Borja Gonzalez" w:date="2017-09-28T19:19:00Z">
                    <w:rPr>
                      <w:rFonts w:ascii="Monaco" w:hAnsi="Monaco" w:cs="Monaco"/>
                      <w:color w:val="000000"/>
                      <w:sz w:val="32"/>
                      <w:szCs w:val="32"/>
                      <w:lang w:val="en-US"/>
                    </w:rPr>
                  </w:rPrChange>
                </w:rPr>
                <w:t>data</w:t>
              </w:r>
              <w:r w:rsidRPr="00301ECB">
                <w:rPr>
                  <w:rFonts w:ascii="Monaco" w:hAnsi="Monaco" w:cs="Monaco"/>
                  <w:b/>
                  <w:bCs/>
                  <w:color w:val="000000"/>
                  <w:sz w:val="20"/>
                  <w:szCs w:val="20"/>
                  <w:lang w:val="en-US"/>
                  <w:rPrChange w:id="5135" w:author="Borja Gonzalez" w:date="2017-09-28T19:19:00Z">
                    <w:rPr>
                      <w:rFonts w:ascii="Monaco" w:hAnsi="Monaco" w:cs="Monaco"/>
                      <w:b/>
                      <w:bCs/>
                      <w:color w:val="000000"/>
                      <w:sz w:val="32"/>
                      <w:szCs w:val="32"/>
                      <w:lang w:val="en-US"/>
                    </w:rPr>
                  </w:rPrChange>
                </w:rPr>
                <w:t>));</w:t>
              </w:r>
            </w:ins>
          </w:p>
          <w:p w14:paraId="79C6A097" w14:textId="77777777" w:rsidR="00301ECB" w:rsidRPr="00301ECB" w:rsidRDefault="00301ECB" w:rsidP="00301ECB">
            <w:pPr>
              <w:keepNext/>
              <w:keepLines/>
              <w:widowControl w:val="0"/>
              <w:autoSpaceDE w:val="0"/>
              <w:autoSpaceDN w:val="0"/>
              <w:adjustRightInd w:val="0"/>
              <w:spacing w:before="200"/>
              <w:outlineLvl w:val="4"/>
              <w:rPr>
                <w:ins w:id="5136" w:author="Borja Gonzalez" w:date="2017-09-28T19:19:00Z"/>
                <w:rFonts w:ascii="Monaco" w:hAnsi="Monaco" w:cs="Monaco"/>
                <w:sz w:val="20"/>
                <w:szCs w:val="20"/>
                <w:lang w:val="en-US"/>
                <w:rPrChange w:id="5137" w:author="Borja Gonzalez" w:date="2017-09-28T19:19:00Z">
                  <w:rPr>
                    <w:ins w:id="5138" w:author="Borja Gonzalez" w:date="2017-09-28T19:19:00Z"/>
                    <w:rFonts w:ascii="Monaco" w:eastAsiaTheme="majorEastAsia" w:hAnsi="Monaco" w:cs="Monaco"/>
                    <w:color w:val="243F60" w:themeColor="accent1" w:themeShade="7F"/>
                    <w:sz w:val="32"/>
                    <w:szCs w:val="32"/>
                    <w:lang w:val="en-US"/>
                  </w:rPr>
                </w:rPrChange>
              </w:rPr>
            </w:pPr>
            <w:ins w:id="5139" w:author="Borja Gonzalez" w:date="2017-09-28T19:19:00Z">
              <w:r w:rsidRPr="00301ECB">
                <w:rPr>
                  <w:rFonts w:ascii="Monaco" w:hAnsi="Monaco" w:cs="Monaco"/>
                  <w:sz w:val="20"/>
                  <w:szCs w:val="20"/>
                  <w:lang w:val="en-US"/>
                  <w:rPrChange w:id="5140" w:author="Borja Gonzalez" w:date="2017-09-28T19:19:00Z">
                    <w:rPr>
                      <w:rFonts w:ascii="Monaco" w:hAnsi="Monaco" w:cs="Monaco"/>
                      <w:sz w:val="32"/>
                      <w:szCs w:val="32"/>
                      <w:lang w:val="en-US"/>
                    </w:rPr>
                  </w:rPrChange>
                </w:rPr>
                <w:t xml:space="preserve">    </w:t>
              </w:r>
              <w:r w:rsidRPr="00301ECB">
                <w:rPr>
                  <w:rFonts w:ascii="Monaco" w:hAnsi="Monaco" w:cs="Monaco"/>
                  <w:b/>
                  <w:bCs/>
                  <w:color w:val="000000"/>
                  <w:sz w:val="20"/>
                  <w:szCs w:val="20"/>
                  <w:lang w:val="en-US"/>
                  <w:rPrChange w:id="5141" w:author="Borja Gonzalez" w:date="2017-09-28T19:19:00Z">
                    <w:rPr>
                      <w:rFonts w:ascii="Monaco" w:hAnsi="Monaco" w:cs="Monaco"/>
                      <w:b/>
                      <w:bCs/>
                      <w:color w:val="000000"/>
                      <w:sz w:val="32"/>
                      <w:szCs w:val="32"/>
                      <w:lang w:val="en-US"/>
                    </w:rPr>
                  </w:rPrChange>
                </w:rPr>
                <w:t>}</w:t>
              </w:r>
            </w:ins>
          </w:p>
          <w:p w14:paraId="540BC674" w14:textId="77777777" w:rsidR="00301ECB" w:rsidRPr="00301ECB" w:rsidRDefault="00301ECB" w:rsidP="00301ECB">
            <w:pPr>
              <w:keepNext/>
              <w:keepLines/>
              <w:widowControl w:val="0"/>
              <w:autoSpaceDE w:val="0"/>
              <w:autoSpaceDN w:val="0"/>
              <w:adjustRightInd w:val="0"/>
              <w:spacing w:before="200"/>
              <w:outlineLvl w:val="4"/>
              <w:rPr>
                <w:ins w:id="5142" w:author="Borja Gonzalez" w:date="2017-09-28T19:19:00Z"/>
                <w:rFonts w:ascii="Monaco" w:hAnsi="Monaco" w:cs="Monaco"/>
                <w:sz w:val="20"/>
                <w:szCs w:val="20"/>
                <w:lang w:val="en-US"/>
                <w:rPrChange w:id="5143" w:author="Borja Gonzalez" w:date="2017-09-28T19:19:00Z">
                  <w:rPr>
                    <w:ins w:id="5144" w:author="Borja Gonzalez" w:date="2017-09-28T19:19:00Z"/>
                    <w:rFonts w:ascii="Monaco" w:eastAsiaTheme="majorEastAsia" w:hAnsi="Monaco" w:cs="Monaco"/>
                    <w:color w:val="243F60" w:themeColor="accent1" w:themeShade="7F"/>
                    <w:sz w:val="32"/>
                    <w:szCs w:val="32"/>
                    <w:lang w:val="en-US"/>
                  </w:rPr>
                </w:rPrChange>
              </w:rPr>
            </w:pPr>
            <w:ins w:id="5145" w:author="Borja Gonzalez" w:date="2017-09-28T19:19:00Z">
              <w:r w:rsidRPr="00301ECB">
                <w:rPr>
                  <w:rFonts w:ascii="Monaco" w:hAnsi="Monaco" w:cs="Monaco"/>
                  <w:sz w:val="20"/>
                  <w:szCs w:val="20"/>
                  <w:lang w:val="en-US"/>
                  <w:rPrChange w:id="5146" w:author="Borja Gonzalez" w:date="2017-09-28T19:19:00Z">
                    <w:rPr>
                      <w:rFonts w:ascii="Monaco" w:hAnsi="Monaco" w:cs="Monaco"/>
                      <w:sz w:val="32"/>
                      <w:szCs w:val="32"/>
                      <w:lang w:val="en-US"/>
                    </w:rPr>
                  </w:rPrChange>
                </w:rPr>
                <w:t xml:space="preserve">    </w:t>
              </w:r>
              <w:r w:rsidRPr="00301ECB">
                <w:rPr>
                  <w:rFonts w:ascii="Monaco" w:hAnsi="Monaco" w:cs="Monaco"/>
                  <w:b/>
                  <w:bCs/>
                  <w:color w:val="204A87"/>
                  <w:sz w:val="20"/>
                  <w:szCs w:val="20"/>
                  <w:lang w:val="en-US"/>
                  <w:rPrChange w:id="5147" w:author="Borja Gonzalez" w:date="2017-09-28T19:19:00Z">
                    <w:rPr>
                      <w:rFonts w:ascii="Monaco" w:hAnsi="Monaco" w:cs="Monaco"/>
                      <w:b/>
                      <w:bCs/>
                      <w:color w:val="204A87"/>
                      <w:sz w:val="32"/>
                      <w:szCs w:val="32"/>
                      <w:lang w:val="en-US"/>
                    </w:rPr>
                  </w:rPrChange>
                </w:rPr>
                <w:t>else</w:t>
              </w:r>
              <w:r w:rsidRPr="00301ECB">
                <w:rPr>
                  <w:rFonts w:ascii="Monaco" w:hAnsi="Monaco" w:cs="Monaco"/>
                  <w:b/>
                  <w:bCs/>
                  <w:color w:val="000000"/>
                  <w:sz w:val="20"/>
                  <w:szCs w:val="20"/>
                  <w:lang w:val="en-US"/>
                  <w:rPrChange w:id="5148" w:author="Borja Gonzalez" w:date="2017-09-28T19:19:00Z">
                    <w:rPr>
                      <w:rFonts w:ascii="Monaco" w:hAnsi="Monaco" w:cs="Monaco"/>
                      <w:b/>
                      <w:bCs/>
                      <w:color w:val="000000"/>
                      <w:sz w:val="32"/>
                      <w:szCs w:val="32"/>
                      <w:lang w:val="en-US"/>
                    </w:rPr>
                  </w:rPrChange>
                </w:rPr>
                <w:t>{</w:t>
              </w:r>
            </w:ins>
          </w:p>
          <w:p w14:paraId="62C924E2" w14:textId="77777777" w:rsidR="00301ECB" w:rsidRPr="00301ECB" w:rsidRDefault="00301ECB" w:rsidP="00301ECB">
            <w:pPr>
              <w:keepNext/>
              <w:keepLines/>
              <w:widowControl w:val="0"/>
              <w:autoSpaceDE w:val="0"/>
              <w:autoSpaceDN w:val="0"/>
              <w:adjustRightInd w:val="0"/>
              <w:spacing w:before="200"/>
              <w:outlineLvl w:val="4"/>
              <w:rPr>
                <w:ins w:id="5149" w:author="Borja Gonzalez" w:date="2017-09-28T19:19:00Z"/>
                <w:rFonts w:ascii="Monaco" w:hAnsi="Monaco" w:cs="Monaco"/>
                <w:sz w:val="20"/>
                <w:szCs w:val="20"/>
                <w:lang w:val="en-US"/>
                <w:rPrChange w:id="5150" w:author="Borja Gonzalez" w:date="2017-09-28T19:19:00Z">
                  <w:rPr>
                    <w:ins w:id="5151" w:author="Borja Gonzalez" w:date="2017-09-28T19:19:00Z"/>
                    <w:rFonts w:ascii="Monaco" w:eastAsiaTheme="majorEastAsia" w:hAnsi="Monaco" w:cs="Monaco"/>
                    <w:color w:val="243F60" w:themeColor="accent1" w:themeShade="7F"/>
                    <w:sz w:val="32"/>
                    <w:szCs w:val="32"/>
                    <w:lang w:val="en-US"/>
                  </w:rPr>
                </w:rPrChange>
              </w:rPr>
            </w:pPr>
            <w:ins w:id="5152" w:author="Borja Gonzalez" w:date="2017-09-28T19:19:00Z">
              <w:r w:rsidRPr="00301ECB">
                <w:rPr>
                  <w:rFonts w:ascii="Monaco" w:hAnsi="Monaco" w:cs="Monaco"/>
                  <w:sz w:val="20"/>
                  <w:szCs w:val="20"/>
                  <w:lang w:val="en-US"/>
                  <w:rPrChange w:id="5153" w:author="Borja Gonzalez" w:date="2017-09-28T19:19:00Z">
                    <w:rPr>
                      <w:rFonts w:ascii="Monaco" w:hAnsi="Monaco" w:cs="Monaco"/>
                      <w:sz w:val="32"/>
                      <w:szCs w:val="32"/>
                      <w:lang w:val="en-US"/>
                    </w:rPr>
                  </w:rPrChange>
                </w:rPr>
                <w:t xml:space="preserve">        </w:t>
              </w:r>
              <w:r w:rsidRPr="00301ECB">
                <w:rPr>
                  <w:rFonts w:ascii="Monaco" w:hAnsi="Monaco" w:cs="Monaco"/>
                  <w:color w:val="000000"/>
                  <w:sz w:val="20"/>
                  <w:szCs w:val="20"/>
                  <w:lang w:val="en-US"/>
                  <w:rPrChange w:id="5154" w:author="Borja Gonzalez" w:date="2017-09-28T19:19:00Z">
                    <w:rPr>
                      <w:rFonts w:ascii="Monaco" w:hAnsi="Monaco" w:cs="Monaco"/>
                      <w:color w:val="000000"/>
                      <w:sz w:val="32"/>
                      <w:szCs w:val="32"/>
                      <w:lang w:val="en-US"/>
                    </w:rPr>
                  </w:rPrChange>
                </w:rPr>
                <w:t>console</w:t>
              </w:r>
              <w:r w:rsidRPr="00301ECB">
                <w:rPr>
                  <w:rFonts w:ascii="Monaco" w:hAnsi="Monaco" w:cs="Monaco"/>
                  <w:b/>
                  <w:bCs/>
                  <w:color w:val="000000"/>
                  <w:sz w:val="20"/>
                  <w:szCs w:val="20"/>
                  <w:lang w:val="en-US"/>
                  <w:rPrChange w:id="5155" w:author="Borja Gonzalez" w:date="2017-09-28T19:19:00Z">
                    <w:rPr>
                      <w:rFonts w:ascii="Monaco" w:hAnsi="Monaco" w:cs="Monaco"/>
                      <w:b/>
                      <w:bCs/>
                      <w:color w:val="000000"/>
                      <w:sz w:val="32"/>
                      <w:szCs w:val="32"/>
                      <w:lang w:val="en-US"/>
                    </w:rPr>
                  </w:rPrChange>
                </w:rPr>
                <w:t>.</w:t>
              </w:r>
              <w:r w:rsidRPr="00301ECB">
                <w:rPr>
                  <w:rFonts w:ascii="Monaco" w:hAnsi="Monaco" w:cs="Monaco"/>
                  <w:color w:val="000000"/>
                  <w:sz w:val="20"/>
                  <w:szCs w:val="20"/>
                  <w:lang w:val="en-US"/>
                  <w:rPrChange w:id="5156" w:author="Borja Gonzalez" w:date="2017-09-28T19:19:00Z">
                    <w:rPr>
                      <w:rFonts w:ascii="Monaco" w:hAnsi="Monaco" w:cs="Monaco"/>
                      <w:color w:val="000000"/>
                      <w:sz w:val="32"/>
                      <w:szCs w:val="32"/>
                      <w:lang w:val="en-US"/>
                    </w:rPr>
                  </w:rPrChange>
                </w:rPr>
                <w:t>log</w:t>
              </w:r>
              <w:r w:rsidRPr="00301ECB">
                <w:rPr>
                  <w:rFonts w:ascii="Monaco" w:hAnsi="Monaco" w:cs="Monaco"/>
                  <w:b/>
                  <w:bCs/>
                  <w:color w:val="000000"/>
                  <w:sz w:val="20"/>
                  <w:szCs w:val="20"/>
                  <w:lang w:val="en-US"/>
                  <w:rPrChange w:id="5157" w:author="Borja Gonzalez" w:date="2017-09-28T19:19:00Z">
                    <w:rPr>
                      <w:rFonts w:ascii="Monaco" w:hAnsi="Monaco" w:cs="Monaco"/>
                      <w:b/>
                      <w:bCs/>
                      <w:color w:val="000000"/>
                      <w:sz w:val="32"/>
                      <w:szCs w:val="32"/>
                      <w:lang w:val="en-US"/>
                    </w:rPr>
                  </w:rPrChange>
                </w:rPr>
                <w:t>(</w:t>
              </w:r>
              <w:r w:rsidRPr="00301ECB">
                <w:rPr>
                  <w:rFonts w:ascii="Monaco" w:hAnsi="Monaco" w:cs="Monaco"/>
                  <w:color w:val="4E9A06"/>
                  <w:sz w:val="20"/>
                  <w:szCs w:val="20"/>
                  <w:lang w:val="en-US"/>
                  <w:rPrChange w:id="5158" w:author="Borja Gonzalez" w:date="2017-09-28T19:19:00Z">
                    <w:rPr>
                      <w:rFonts w:ascii="Monaco" w:hAnsi="Monaco" w:cs="Monaco"/>
                      <w:color w:val="4E9A06"/>
                      <w:sz w:val="32"/>
                      <w:szCs w:val="32"/>
                      <w:lang w:val="en-US"/>
                    </w:rPr>
                  </w:rPrChange>
                </w:rPr>
                <w:t>"Datos no borrados"</w:t>
              </w:r>
              <w:r w:rsidRPr="00301ECB">
                <w:rPr>
                  <w:rFonts w:ascii="Monaco" w:hAnsi="Monaco" w:cs="Monaco"/>
                  <w:b/>
                  <w:bCs/>
                  <w:color w:val="000000"/>
                  <w:sz w:val="20"/>
                  <w:szCs w:val="20"/>
                  <w:lang w:val="en-US"/>
                  <w:rPrChange w:id="5159" w:author="Borja Gonzalez" w:date="2017-09-28T19:19:00Z">
                    <w:rPr>
                      <w:rFonts w:ascii="Monaco" w:hAnsi="Monaco" w:cs="Monaco"/>
                      <w:b/>
                      <w:bCs/>
                      <w:color w:val="000000"/>
                      <w:sz w:val="32"/>
                      <w:szCs w:val="32"/>
                      <w:lang w:val="en-US"/>
                    </w:rPr>
                  </w:rPrChange>
                </w:rPr>
                <w:t>);</w:t>
              </w:r>
            </w:ins>
          </w:p>
          <w:p w14:paraId="5998DCA6" w14:textId="77777777" w:rsidR="00301ECB" w:rsidRPr="00301ECB" w:rsidRDefault="00301ECB" w:rsidP="00301ECB">
            <w:pPr>
              <w:keepNext/>
              <w:keepLines/>
              <w:widowControl w:val="0"/>
              <w:autoSpaceDE w:val="0"/>
              <w:autoSpaceDN w:val="0"/>
              <w:adjustRightInd w:val="0"/>
              <w:spacing w:before="200"/>
              <w:outlineLvl w:val="4"/>
              <w:rPr>
                <w:ins w:id="5160" w:author="Borja Gonzalez" w:date="2017-09-28T19:19:00Z"/>
                <w:rFonts w:ascii="Monaco" w:hAnsi="Monaco" w:cs="Monaco"/>
                <w:sz w:val="20"/>
                <w:szCs w:val="20"/>
                <w:lang w:val="en-US"/>
                <w:rPrChange w:id="5161" w:author="Borja Gonzalez" w:date="2017-09-28T19:19:00Z">
                  <w:rPr>
                    <w:ins w:id="5162" w:author="Borja Gonzalez" w:date="2017-09-28T19:19:00Z"/>
                    <w:rFonts w:ascii="Monaco" w:eastAsiaTheme="majorEastAsia" w:hAnsi="Monaco" w:cs="Monaco"/>
                    <w:color w:val="243F60" w:themeColor="accent1" w:themeShade="7F"/>
                    <w:sz w:val="32"/>
                    <w:szCs w:val="32"/>
                    <w:lang w:val="en-US"/>
                  </w:rPr>
                </w:rPrChange>
              </w:rPr>
            </w:pPr>
            <w:ins w:id="5163" w:author="Borja Gonzalez" w:date="2017-09-28T19:19:00Z">
              <w:r w:rsidRPr="00301ECB">
                <w:rPr>
                  <w:rFonts w:ascii="Monaco" w:hAnsi="Monaco" w:cs="Monaco"/>
                  <w:sz w:val="20"/>
                  <w:szCs w:val="20"/>
                  <w:lang w:val="en-US"/>
                  <w:rPrChange w:id="5164" w:author="Borja Gonzalez" w:date="2017-09-28T19:19:00Z">
                    <w:rPr>
                      <w:rFonts w:ascii="Monaco" w:hAnsi="Monaco" w:cs="Monaco"/>
                      <w:sz w:val="32"/>
                      <w:szCs w:val="32"/>
                      <w:lang w:val="en-US"/>
                    </w:rPr>
                  </w:rPrChange>
                </w:rPr>
                <w:t xml:space="preserve">    </w:t>
              </w:r>
              <w:r w:rsidRPr="00301ECB">
                <w:rPr>
                  <w:rFonts w:ascii="Monaco" w:hAnsi="Monaco" w:cs="Monaco"/>
                  <w:b/>
                  <w:bCs/>
                  <w:color w:val="000000"/>
                  <w:sz w:val="20"/>
                  <w:szCs w:val="20"/>
                  <w:lang w:val="en-US"/>
                  <w:rPrChange w:id="5165" w:author="Borja Gonzalez" w:date="2017-09-28T19:19:00Z">
                    <w:rPr>
                      <w:rFonts w:ascii="Monaco" w:hAnsi="Monaco" w:cs="Monaco"/>
                      <w:b/>
                      <w:bCs/>
                      <w:color w:val="000000"/>
                      <w:sz w:val="32"/>
                      <w:szCs w:val="32"/>
                      <w:lang w:val="en-US"/>
                    </w:rPr>
                  </w:rPrChange>
                </w:rPr>
                <w:t>}</w:t>
              </w:r>
            </w:ins>
          </w:p>
          <w:p w14:paraId="5855B162" w14:textId="77777777" w:rsidR="00301ECB" w:rsidRPr="00301ECB" w:rsidRDefault="00301ECB" w:rsidP="00301ECB">
            <w:pPr>
              <w:keepNext/>
              <w:keepLines/>
              <w:widowControl w:val="0"/>
              <w:autoSpaceDE w:val="0"/>
              <w:autoSpaceDN w:val="0"/>
              <w:adjustRightInd w:val="0"/>
              <w:spacing w:before="200"/>
              <w:outlineLvl w:val="4"/>
              <w:rPr>
                <w:ins w:id="5166" w:author="Borja Gonzalez" w:date="2017-09-28T19:19:00Z"/>
                <w:rFonts w:ascii="Monaco" w:hAnsi="Monaco" w:cs="Monaco"/>
                <w:sz w:val="20"/>
                <w:szCs w:val="20"/>
                <w:lang w:val="en-US"/>
                <w:rPrChange w:id="5167" w:author="Borja Gonzalez" w:date="2017-09-28T19:19:00Z">
                  <w:rPr>
                    <w:ins w:id="5168" w:author="Borja Gonzalez" w:date="2017-09-28T19:19:00Z"/>
                    <w:rFonts w:ascii="Monaco" w:eastAsiaTheme="majorEastAsia" w:hAnsi="Monaco" w:cs="Monaco"/>
                    <w:color w:val="243F60" w:themeColor="accent1" w:themeShade="7F"/>
                    <w:sz w:val="32"/>
                    <w:szCs w:val="32"/>
                    <w:lang w:val="en-US"/>
                  </w:rPr>
                </w:rPrChange>
              </w:rPr>
            </w:pPr>
            <w:ins w:id="5169" w:author="Borja Gonzalez" w:date="2017-09-28T19:19:00Z">
              <w:r w:rsidRPr="00301ECB">
                <w:rPr>
                  <w:rFonts w:ascii="Monaco" w:hAnsi="Monaco" w:cs="Monaco"/>
                  <w:b/>
                  <w:bCs/>
                  <w:color w:val="000000"/>
                  <w:sz w:val="20"/>
                  <w:szCs w:val="20"/>
                  <w:lang w:val="en-US"/>
                  <w:rPrChange w:id="5170" w:author="Borja Gonzalez" w:date="2017-09-28T19:19:00Z">
                    <w:rPr>
                      <w:rFonts w:ascii="Monaco" w:hAnsi="Monaco" w:cs="Monaco"/>
                      <w:b/>
                      <w:bCs/>
                      <w:color w:val="000000"/>
                      <w:sz w:val="32"/>
                      <w:szCs w:val="32"/>
                      <w:lang w:val="en-US"/>
                    </w:rPr>
                  </w:rPrChange>
                </w:rPr>
                <w:t>}</w:t>
              </w:r>
            </w:ins>
          </w:p>
          <w:p w14:paraId="633F8475" w14:textId="77777777" w:rsidR="00301ECB" w:rsidRDefault="00301ECB">
            <w:pPr>
              <w:rPr>
                <w:ins w:id="5171" w:author="Borja Gonzalez" w:date="2017-09-28T19:19:00Z"/>
              </w:rPr>
            </w:pPr>
          </w:p>
        </w:tc>
      </w:tr>
    </w:tbl>
    <w:p w14:paraId="4C53B3C8" w14:textId="4BEA9428" w:rsidR="00CC1673" w:rsidRDefault="00CC1673"/>
    <w:p w14:paraId="0311805E" w14:textId="77777777" w:rsidR="0037218C" w:rsidRDefault="0037218C"/>
    <w:p w14:paraId="51764C3F" w14:textId="59B6095C" w:rsidR="0037218C" w:rsidRDefault="0037218C">
      <w:r>
        <w:t>Como en todas las operaciones en las que se eliminan datos, se pregunta al usuario si quiere borrar los datos. Cuando el usuario confirma la operación se crea una conexión con el servidor y se sigue el procedimiento visto en funciones anteriores (escuchar mensaje del servidor y envío de datos). Como ya hemos visto se manda un objeto JSON con la cabecera “Borrar datos de paciente” para que el servidor proceda con la operación correspondiente.</w:t>
      </w:r>
    </w:p>
    <w:p w14:paraId="48021BAB" w14:textId="77777777" w:rsidR="0037218C" w:rsidRDefault="0037218C"/>
    <w:p w14:paraId="6964A64C" w14:textId="74FC6450" w:rsidR="0037218C" w:rsidRDefault="0037218C" w:rsidP="0037218C">
      <w:r>
        <w:t>Para este caso es necesario que cuando borremos la sesión de datos se actualice la tabla con los movimientos y así no se muestre la sesión borrada. Para realizar esta función el servidor manda un mensaje que el cliente recibe y le sirve para saber cuando tiene que actualizar el contenido de la tabla.</w:t>
      </w:r>
    </w:p>
    <w:p w14:paraId="554CA4EC" w14:textId="77777777" w:rsidR="0037218C" w:rsidRDefault="0037218C" w:rsidP="0037218C"/>
    <w:p w14:paraId="65780741" w14:textId="77777777" w:rsidR="00301ECB" w:rsidRDefault="0037218C" w:rsidP="0037218C">
      <w:pPr>
        <w:rPr>
          <w:ins w:id="5172" w:author="Borja Gonzalez" w:date="2017-09-28T19:20:00Z"/>
        </w:rPr>
      </w:pPr>
      <w:del w:id="5173" w:author="Borja Gonzalez" w:date="2017-09-28T19:20:00Z">
        <w:r w:rsidDel="00301ECB">
          <w:rPr>
            <w:noProof/>
            <w:lang w:val="en-US"/>
          </w:rPr>
          <w:drawing>
            <wp:inline distT="0" distB="0" distL="0" distR="0" wp14:anchorId="4D6E55EA" wp14:editId="389A5C86">
              <wp:extent cx="6172200" cy="886460"/>
              <wp:effectExtent l="0" t="0" r="0" b="2540"/>
              <wp:docPr id="4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174637" cy="886810"/>
                      </a:xfrm>
                      <a:prstGeom prst="rect">
                        <a:avLst/>
                      </a:prstGeom>
                      <a:noFill/>
                      <a:ln>
                        <a:noFill/>
                      </a:ln>
                    </pic:spPr>
                  </pic:pic>
                </a:graphicData>
              </a:graphic>
            </wp:inline>
          </w:drawing>
        </w:r>
      </w:del>
    </w:p>
    <w:tbl>
      <w:tblPr>
        <w:tblStyle w:val="TableGrid"/>
        <w:tblW w:w="0" w:type="auto"/>
        <w:tblLook w:val="04A0" w:firstRow="1" w:lastRow="0" w:firstColumn="1" w:lastColumn="0" w:noHBand="0" w:noVBand="1"/>
      </w:tblPr>
      <w:tblGrid>
        <w:gridCol w:w="8856"/>
      </w:tblGrid>
      <w:tr w:rsidR="00301ECB" w14:paraId="01EB8BE9" w14:textId="77777777" w:rsidTr="00301ECB">
        <w:trPr>
          <w:ins w:id="5174" w:author="Borja Gonzalez" w:date="2017-09-28T19:20:00Z"/>
        </w:trPr>
        <w:tc>
          <w:tcPr>
            <w:tcW w:w="8856" w:type="dxa"/>
          </w:tcPr>
          <w:p w14:paraId="76A0C795" w14:textId="77777777" w:rsidR="00301ECB" w:rsidRPr="00301ECB" w:rsidRDefault="00301ECB" w:rsidP="00301ECB">
            <w:pPr>
              <w:keepNext/>
              <w:keepLines/>
              <w:widowControl w:val="0"/>
              <w:autoSpaceDE w:val="0"/>
              <w:autoSpaceDN w:val="0"/>
              <w:adjustRightInd w:val="0"/>
              <w:spacing w:before="200"/>
              <w:outlineLvl w:val="4"/>
              <w:rPr>
                <w:ins w:id="5175" w:author="Borja Gonzalez" w:date="2017-09-28T19:20:00Z"/>
                <w:rFonts w:ascii="Monaco" w:hAnsi="Monaco" w:cs="Monaco"/>
                <w:sz w:val="20"/>
                <w:szCs w:val="20"/>
                <w:lang w:val="en-US"/>
                <w:rPrChange w:id="5176" w:author="Borja Gonzalez" w:date="2017-09-28T19:20:00Z">
                  <w:rPr>
                    <w:ins w:id="5177" w:author="Borja Gonzalez" w:date="2017-09-28T19:20:00Z"/>
                    <w:rFonts w:ascii="Monaco" w:eastAsiaTheme="majorEastAsia" w:hAnsi="Monaco" w:cs="Monaco"/>
                    <w:color w:val="243F60" w:themeColor="accent1" w:themeShade="7F"/>
                    <w:sz w:val="32"/>
                    <w:szCs w:val="32"/>
                    <w:lang w:val="en-US"/>
                  </w:rPr>
                </w:rPrChange>
              </w:rPr>
            </w:pPr>
            <w:ins w:id="5178" w:author="Borja Gonzalez" w:date="2017-09-28T19:20:00Z">
              <w:r w:rsidRPr="00301ECB">
                <w:rPr>
                  <w:rFonts w:ascii="Monaco" w:hAnsi="Monaco" w:cs="Monaco"/>
                  <w:b/>
                  <w:bCs/>
                  <w:color w:val="204A87"/>
                  <w:sz w:val="20"/>
                  <w:szCs w:val="20"/>
                  <w:lang w:val="en-US"/>
                  <w:rPrChange w:id="5179" w:author="Borja Gonzalez" w:date="2017-09-28T19:20:00Z">
                    <w:rPr>
                      <w:rFonts w:ascii="Monaco" w:hAnsi="Monaco" w:cs="Monaco"/>
                      <w:b/>
                      <w:bCs/>
                      <w:color w:val="204A87"/>
                      <w:sz w:val="32"/>
                      <w:szCs w:val="32"/>
                      <w:lang w:val="en-US"/>
                    </w:rPr>
                  </w:rPrChange>
                </w:rPr>
                <w:t>var</w:t>
              </w:r>
              <w:r w:rsidRPr="00301ECB">
                <w:rPr>
                  <w:rFonts w:ascii="Monaco" w:hAnsi="Monaco" w:cs="Monaco"/>
                  <w:sz w:val="20"/>
                  <w:szCs w:val="20"/>
                  <w:lang w:val="en-US"/>
                  <w:rPrChange w:id="5180" w:author="Borja Gonzalez" w:date="2017-09-28T19:20:00Z">
                    <w:rPr>
                      <w:rFonts w:ascii="Monaco" w:hAnsi="Monaco" w:cs="Monaco"/>
                      <w:sz w:val="32"/>
                      <w:szCs w:val="32"/>
                      <w:lang w:val="en-US"/>
                    </w:rPr>
                  </w:rPrChange>
                </w:rPr>
                <w:t xml:space="preserve"> </w:t>
              </w:r>
              <w:r w:rsidRPr="00301ECB">
                <w:rPr>
                  <w:rFonts w:ascii="Monaco" w:hAnsi="Monaco" w:cs="Monaco"/>
                  <w:color w:val="000000"/>
                  <w:sz w:val="20"/>
                  <w:szCs w:val="20"/>
                  <w:lang w:val="en-US"/>
                  <w:rPrChange w:id="5181" w:author="Borja Gonzalez" w:date="2017-09-28T19:20:00Z">
                    <w:rPr>
                      <w:rFonts w:ascii="Monaco" w:hAnsi="Monaco" w:cs="Monaco"/>
                      <w:color w:val="000000"/>
                      <w:sz w:val="32"/>
                      <w:szCs w:val="32"/>
                      <w:lang w:val="en-US"/>
                    </w:rPr>
                  </w:rPrChange>
                </w:rPr>
                <w:t>socket</w:t>
              </w:r>
              <w:r w:rsidRPr="00301ECB">
                <w:rPr>
                  <w:rFonts w:ascii="Monaco" w:hAnsi="Monaco" w:cs="Monaco"/>
                  <w:sz w:val="20"/>
                  <w:szCs w:val="20"/>
                  <w:lang w:val="en-US"/>
                  <w:rPrChange w:id="5182" w:author="Borja Gonzalez" w:date="2017-09-28T19:20:00Z">
                    <w:rPr>
                      <w:rFonts w:ascii="Monaco" w:hAnsi="Monaco" w:cs="Monaco"/>
                      <w:sz w:val="32"/>
                      <w:szCs w:val="32"/>
                      <w:lang w:val="en-US"/>
                    </w:rPr>
                  </w:rPrChange>
                </w:rPr>
                <w:t xml:space="preserve"> </w:t>
              </w:r>
              <w:r w:rsidRPr="00301ECB">
                <w:rPr>
                  <w:rFonts w:ascii="Monaco" w:hAnsi="Monaco" w:cs="Monaco"/>
                  <w:b/>
                  <w:bCs/>
                  <w:color w:val="CE5C00"/>
                  <w:sz w:val="20"/>
                  <w:szCs w:val="20"/>
                  <w:lang w:val="en-US"/>
                  <w:rPrChange w:id="5183" w:author="Borja Gonzalez" w:date="2017-09-28T19:20:00Z">
                    <w:rPr>
                      <w:rFonts w:ascii="Monaco" w:hAnsi="Monaco" w:cs="Monaco"/>
                      <w:b/>
                      <w:bCs/>
                      <w:color w:val="CE5C00"/>
                      <w:sz w:val="32"/>
                      <w:szCs w:val="32"/>
                      <w:lang w:val="en-US"/>
                    </w:rPr>
                  </w:rPrChange>
                </w:rPr>
                <w:t>=</w:t>
              </w:r>
              <w:r w:rsidRPr="00301ECB">
                <w:rPr>
                  <w:rFonts w:ascii="Monaco" w:hAnsi="Monaco" w:cs="Monaco"/>
                  <w:sz w:val="20"/>
                  <w:szCs w:val="20"/>
                  <w:lang w:val="en-US"/>
                  <w:rPrChange w:id="5184" w:author="Borja Gonzalez" w:date="2017-09-28T19:20:00Z">
                    <w:rPr>
                      <w:rFonts w:ascii="Monaco" w:hAnsi="Monaco" w:cs="Monaco"/>
                      <w:sz w:val="32"/>
                      <w:szCs w:val="32"/>
                      <w:lang w:val="en-US"/>
                    </w:rPr>
                  </w:rPrChange>
                </w:rPr>
                <w:t xml:space="preserve"> </w:t>
              </w:r>
              <w:r w:rsidRPr="00301ECB">
                <w:rPr>
                  <w:rFonts w:ascii="Monaco" w:hAnsi="Monaco" w:cs="Monaco"/>
                  <w:color w:val="000000"/>
                  <w:sz w:val="20"/>
                  <w:szCs w:val="20"/>
                  <w:lang w:val="en-US"/>
                  <w:rPrChange w:id="5185" w:author="Borja Gonzalez" w:date="2017-09-28T19:20:00Z">
                    <w:rPr>
                      <w:rFonts w:ascii="Monaco" w:hAnsi="Monaco" w:cs="Monaco"/>
                      <w:color w:val="000000"/>
                      <w:sz w:val="32"/>
                      <w:szCs w:val="32"/>
                      <w:lang w:val="en-US"/>
                    </w:rPr>
                  </w:rPrChange>
                </w:rPr>
                <w:t>io</w:t>
              </w:r>
              <w:r w:rsidRPr="00301ECB">
                <w:rPr>
                  <w:rFonts w:ascii="Monaco" w:hAnsi="Monaco" w:cs="Monaco"/>
                  <w:b/>
                  <w:bCs/>
                  <w:color w:val="000000"/>
                  <w:sz w:val="20"/>
                  <w:szCs w:val="20"/>
                  <w:lang w:val="en-US"/>
                  <w:rPrChange w:id="5186" w:author="Borja Gonzalez" w:date="2017-09-28T19:20:00Z">
                    <w:rPr>
                      <w:rFonts w:ascii="Monaco" w:hAnsi="Monaco" w:cs="Monaco"/>
                      <w:b/>
                      <w:bCs/>
                      <w:color w:val="000000"/>
                      <w:sz w:val="32"/>
                      <w:szCs w:val="32"/>
                      <w:lang w:val="en-US"/>
                    </w:rPr>
                  </w:rPrChange>
                </w:rPr>
                <w:t>.</w:t>
              </w:r>
              <w:r w:rsidRPr="00301ECB">
                <w:rPr>
                  <w:rFonts w:ascii="Monaco" w:hAnsi="Monaco" w:cs="Monaco"/>
                  <w:color w:val="000000"/>
                  <w:sz w:val="20"/>
                  <w:szCs w:val="20"/>
                  <w:lang w:val="en-US"/>
                  <w:rPrChange w:id="5187" w:author="Borja Gonzalez" w:date="2017-09-28T19:20:00Z">
                    <w:rPr>
                      <w:rFonts w:ascii="Monaco" w:hAnsi="Monaco" w:cs="Monaco"/>
                      <w:color w:val="000000"/>
                      <w:sz w:val="32"/>
                      <w:szCs w:val="32"/>
                      <w:lang w:val="en-US"/>
                    </w:rPr>
                  </w:rPrChange>
                </w:rPr>
                <w:t>connect</w:t>
              </w:r>
              <w:r w:rsidRPr="00301ECB">
                <w:rPr>
                  <w:rFonts w:ascii="Monaco" w:hAnsi="Monaco" w:cs="Monaco"/>
                  <w:b/>
                  <w:bCs/>
                  <w:color w:val="000000"/>
                  <w:sz w:val="20"/>
                  <w:szCs w:val="20"/>
                  <w:lang w:val="en-US"/>
                  <w:rPrChange w:id="5188" w:author="Borja Gonzalez" w:date="2017-09-28T19:20:00Z">
                    <w:rPr>
                      <w:rFonts w:ascii="Monaco" w:hAnsi="Monaco" w:cs="Monaco"/>
                      <w:b/>
                      <w:bCs/>
                      <w:color w:val="000000"/>
                      <w:sz w:val="32"/>
                      <w:szCs w:val="32"/>
                      <w:lang w:val="en-US"/>
                    </w:rPr>
                  </w:rPrChange>
                </w:rPr>
                <w:t>(</w:t>
              </w:r>
              <w:r w:rsidRPr="00301ECB">
                <w:rPr>
                  <w:rFonts w:ascii="Monaco" w:hAnsi="Monaco" w:cs="Monaco"/>
                  <w:color w:val="4E9A06"/>
                  <w:sz w:val="20"/>
                  <w:szCs w:val="20"/>
                  <w:lang w:val="en-US"/>
                  <w:rPrChange w:id="5189" w:author="Borja Gonzalez" w:date="2017-09-28T19:20:00Z">
                    <w:rPr>
                      <w:rFonts w:ascii="Monaco" w:hAnsi="Monaco" w:cs="Monaco"/>
                      <w:color w:val="4E9A06"/>
                      <w:sz w:val="32"/>
                      <w:szCs w:val="32"/>
                      <w:lang w:val="en-US"/>
                    </w:rPr>
                  </w:rPrChange>
                </w:rPr>
                <w:t>"http://172.20.10.5:8124"</w:t>
              </w:r>
              <w:r w:rsidRPr="00301ECB">
                <w:rPr>
                  <w:rFonts w:ascii="Monaco" w:hAnsi="Monaco" w:cs="Monaco"/>
                  <w:b/>
                  <w:bCs/>
                  <w:color w:val="000000"/>
                  <w:sz w:val="20"/>
                  <w:szCs w:val="20"/>
                  <w:lang w:val="en-US"/>
                  <w:rPrChange w:id="5190" w:author="Borja Gonzalez" w:date="2017-09-28T19:20:00Z">
                    <w:rPr>
                      <w:rFonts w:ascii="Monaco" w:hAnsi="Monaco" w:cs="Monaco"/>
                      <w:b/>
                      <w:bCs/>
                      <w:color w:val="000000"/>
                      <w:sz w:val="32"/>
                      <w:szCs w:val="32"/>
                      <w:lang w:val="en-US"/>
                    </w:rPr>
                  </w:rPrChange>
                </w:rPr>
                <w:t>);</w:t>
              </w:r>
            </w:ins>
          </w:p>
          <w:p w14:paraId="11159418" w14:textId="77777777" w:rsidR="00301ECB" w:rsidRPr="00301ECB" w:rsidRDefault="00301ECB" w:rsidP="00301ECB">
            <w:pPr>
              <w:keepNext/>
              <w:keepLines/>
              <w:widowControl w:val="0"/>
              <w:autoSpaceDE w:val="0"/>
              <w:autoSpaceDN w:val="0"/>
              <w:adjustRightInd w:val="0"/>
              <w:spacing w:before="200"/>
              <w:outlineLvl w:val="4"/>
              <w:rPr>
                <w:ins w:id="5191" w:author="Borja Gonzalez" w:date="2017-09-28T19:20:00Z"/>
                <w:rFonts w:ascii="Monaco" w:hAnsi="Monaco" w:cs="Monaco"/>
                <w:sz w:val="20"/>
                <w:szCs w:val="20"/>
                <w:lang w:val="en-US"/>
                <w:rPrChange w:id="5192" w:author="Borja Gonzalez" w:date="2017-09-28T19:20:00Z">
                  <w:rPr>
                    <w:ins w:id="5193" w:author="Borja Gonzalez" w:date="2017-09-28T19:20:00Z"/>
                    <w:rFonts w:ascii="Monaco" w:eastAsiaTheme="majorEastAsia" w:hAnsi="Monaco" w:cs="Monaco"/>
                    <w:color w:val="243F60" w:themeColor="accent1" w:themeShade="7F"/>
                    <w:sz w:val="32"/>
                    <w:szCs w:val="32"/>
                    <w:lang w:val="en-US"/>
                  </w:rPr>
                </w:rPrChange>
              </w:rPr>
            </w:pPr>
            <w:ins w:id="5194" w:author="Borja Gonzalez" w:date="2017-09-28T19:20:00Z">
              <w:r w:rsidRPr="00301ECB">
                <w:rPr>
                  <w:rFonts w:ascii="Monaco" w:hAnsi="Monaco" w:cs="Monaco"/>
                  <w:color w:val="000000"/>
                  <w:sz w:val="20"/>
                  <w:szCs w:val="20"/>
                  <w:lang w:val="en-US"/>
                  <w:rPrChange w:id="5195" w:author="Borja Gonzalez" w:date="2017-09-28T19:20:00Z">
                    <w:rPr>
                      <w:rFonts w:ascii="Monaco" w:hAnsi="Monaco" w:cs="Monaco"/>
                      <w:color w:val="000000"/>
                      <w:sz w:val="32"/>
                      <w:szCs w:val="32"/>
                      <w:lang w:val="en-US"/>
                    </w:rPr>
                  </w:rPrChange>
                </w:rPr>
                <w:t>socket</w:t>
              </w:r>
              <w:r w:rsidRPr="00301ECB">
                <w:rPr>
                  <w:rFonts w:ascii="Monaco" w:hAnsi="Monaco" w:cs="Monaco"/>
                  <w:b/>
                  <w:bCs/>
                  <w:color w:val="000000"/>
                  <w:sz w:val="20"/>
                  <w:szCs w:val="20"/>
                  <w:lang w:val="en-US"/>
                  <w:rPrChange w:id="5196" w:author="Borja Gonzalez" w:date="2017-09-28T19:20:00Z">
                    <w:rPr>
                      <w:rFonts w:ascii="Monaco" w:hAnsi="Monaco" w:cs="Monaco"/>
                      <w:b/>
                      <w:bCs/>
                      <w:color w:val="000000"/>
                      <w:sz w:val="32"/>
                      <w:szCs w:val="32"/>
                      <w:lang w:val="en-US"/>
                    </w:rPr>
                  </w:rPrChange>
                </w:rPr>
                <w:t>.</w:t>
              </w:r>
              <w:r w:rsidRPr="00301ECB">
                <w:rPr>
                  <w:rFonts w:ascii="Monaco" w:hAnsi="Monaco" w:cs="Monaco"/>
                  <w:color w:val="000000"/>
                  <w:sz w:val="20"/>
                  <w:szCs w:val="20"/>
                  <w:lang w:val="en-US"/>
                  <w:rPrChange w:id="5197" w:author="Borja Gonzalez" w:date="2017-09-28T19:20:00Z">
                    <w:rPr>
                      <w:rFonts w:ascii="Monaco" w:hAnsi="Monaco" w:cs="Monaco"/>
                      <w:color w:val="000000"/>
                      <w:sz w:val="32"/>
                      <w:szCs w:val="32"/>
                      <w:lang w:val="en-US"/>
                    </w:rPr>
                  </w:rPrChange>
                </w:rPr>
                <w:t>on</w:t>
              </w:r>
              <w:r w:rsidRPr="00301ECB">
                <w:rPr>
                  <w:rFonts w:ascii="Monaco" w:hAnsi="Monaco" w:cs="Monaco"/>
                  <w:b/>
                  <w:bCs/>
                  <w:color w:val="000000"/>
                  <w:sz w:val="20"/>
                  <w:szCs w:val="20"/>
                  <w:lang w:val="en-US"/>
                  <w:rPrChange w:id="5198" w:author="Borja Gonzalez" w:date="2017-09-28T19:20:00Z">
                    <w:rPr>
                      <w:rFonts w:ascii="Monaco" w:hAnsi="Monaco" w:cs="Monaco"/>
                      <w:b/>
                      <w:bCs/>
                      <w:color w:val="000000"/>
                      <w:sz w:val="32"/>
                      <w:szCs w:val="32"/>
                      <w:lang w:val="en-US"/>
                    </w:rPr>
                  </w:rPrChange>
                </w:rPr>
                <w:t>(</w:t>
              </w:r>
              <w:r w:rsidRPr="00301ECB">
                <w:rPr>
                  <w:rFonts w:ascii="Monaco" w:hAnsi="Monaco" w:cs="Monaco"/>
                  <w:color w:val="4E9A06"/>
                  <w:sz w:val="20"/>
                  <w:szCs w:val="20"/>
                  <w:lang w:val="en-US"/>
                  <w:rPrChange w:id="5199" w:author="Borja Gonzalez" w:date="2017-09-28T19:20:00Z">
                    <w:rPr>
                      <w:rFonts w:ascii="Monaco" w:hAnsi="Monaco" w:cs="Monaco"/>
                      <w:color w:val="4E9A06"/>
                      <w:sz w:val="32"/>
                      <w:szCs w:val="32"/>
                      <w:lang w:val="en-US"/>
                    </w:rPr>
                  </w:rPrChange>
                </w:rPr>
                <w:t>"reload"</w:t>
              </w:r>
              <w:r w:rsidRPr="00301ECB">
                <w:rPr>
                  <w:rFonts w:ascii="Monaco" w:hAnsi="Monaco" w:cs="Monaco"/>
                  <w:b/>
                  <w:bCs/>
                  <w:color w:val="000000"/>
                  <w:sz w:val="20"/>
                  <w:szCs w:val="20"/>
                  <w:lang w:val="en-US"/>
                  <w:rPrChange w:id="5200" w:author="Borja Gonzalez" w:date="2017-09-28T19:20:00Z">
                    <w:rPr>
                      <w:rFonts w:ascii="Monaco" w:hAnsi="Monaco" w:cs="Monaco"/>
                      <w:b/>
                      <w:bCs/>
                      <w:color w:val="000000"/>
                      <w:sz w:val="32"/>
                      <w:szCs w:val="32"/>
                      <w:lang w:val="en-US"/>
                    </w:rPr>
                  </w:rPrChange>
                </w:rPr>
                <w:t>,</w:t>
              </w:r>
              <w:r w:rsidRPr="00301ECB">
                <w:rPr>
                  <w:rFonts w:ascii="Monaco" w:hAnsi="Monaco" w:cs="Monaco"/>
                  <w:sz w:val="20"/>
                  <w:szCs w:val="20"/>
                  <w:lang w:val="en-US"/>
                  <w:rPrChange w:id="5201" w:author="Borja Gonzalez" w:date="2017-09-28T19:20:00Z">
                    <w:rPr>
                      <w:rFonts w:ascii="Monaco" w:hAnsi="Monaco" w:cs="Monaco"/>
                      <w:sz w:val="32"/>
                      <w:szCs w:val="32"/>
                      <w:lang w:val="en-US"/>
                    </w:rPr>
                  </w:rPrChange>
                </w:rPr>
                <w:t xml:space="preserve"> </w:t>
              </w:r>
              <w:r w:rsidRPr="00301ECB">
                <w:rPr>
                  <w:rFonts w:ascii="Monaco" w:hAnsi="Monaco" w:cs="Monaco"/>
                  <w:b/>
                  <w:bCs/>
                  <w:color w:val="204A87"/>
                  <w:sz w:val="20"/>
                  <w:szCs w:val="20"/>
                  <w:lang w:val="en-US"/>
                  <w:rPrChange w:id="5202" w:author="Borja Gonzalez" w:date="2017-09-28T19:20:00Z">
                    <w:rPr>
                      <w:rFonts w:ascii="Monaco" w:hAnsi="Monaco" w:cs="Monaco"/>
                      <w:b/>
                      <w:bCs/>
                      <w:color w:val="204A87"/>
                      <w:sz w:val="32"/>
                      <w:szCs w:val="32"/>
                      <w:lang w:val="en-US"/>
                    </w:rPr>
                  </w:rPrChange>
                </w:rPr>
                <w:t>function</w:t>
              </w:r>
              <w:r w:rsidRPr="00301ECB">
                <w:rPr>
                  <w:rFonts w:ascii="Monaco" w:hAnsi="Monaco" w:cs="Monaco"/>
                  <w:sz w:val="20"/>
                  <w:szCs w:val="20"/>
                  <w:lang w:val="en-US"/>
                  <w:rPrChange w:id="5203" w:author="Borja Gonzalez" w:date="2017-09-28T19:20:00Z">
                    <w:rPr>
                      <w:rFonts w:ascii="Monaco" w:hAnsi="Monaco" w:cs="Monaco"/>
                      <w:sz w:val="32"/>
                      <w:szCs w:val="32"/>
                      <w:lang w:val="en-US"/>
                    </w:rPr>
                  </w:rPrChange>
                </w:rPr>
                <w:t xml:space="preserve"> </w:t>
              </w:r>
              <w:r w:rsidRPr="00301ECB">
                <w:rPr>
                  <w:rFonts w:ascii="Monaco" w:hAnsi="Monaco" w:cs="Monaco"/>
                  <w:b/>
                  <w:bCs/>
                  <w:color w:val="000000"/>
                  <w:sz w:val="20"/>
                  <w:szCs w:val="20"/>
                  <w:lang w:val="en-US"/>
                  <w:rPrChange w:id="5204" w:author="Borja Gonzalez" w:date="2017-09-28T19:20:00Z">
                    <w:rPr>
                      <w:rFonts w:ascii="Monaco" w:hAnsi="Monaco" w:cs="Monaco"/>
                      <w:b/>
                      <w:bCs/>
                      <w:color w:val="000000"/>
                      <w:sz w:val="32"/>
                      <w:szCs w:val="32"/>
                      <w:lang w:val="en-US"/>
                    </w:rPr>
                  </w:rPrChange>
                </w:rPr>
                <w:t>(</w:t>
              </w:r>
              <w:r w:rsidRPr="00301ECB">
                <w:rPr>
                  <w:rFonts w:ascii="Monaco" w:hAnsi="Monaco" w:cs="Monaco"/>
                  <w:color w:val="000000"/>
                  <w:sz w:val="20"/>
                  <w:szCs w:val="20"/>
                  <w:lang w:val="en-US"/>
                  <w:rPrChange w:id="5205" w:author="Borja Gonzalez" w:date="2017-09-28T19:20:00Z">
                    <w:rPr>
                      <w:rFonts w:ascii="Monaco" w:hAnsi="Monaco" w:cs="Monaco"/>
                      <w:color w:val="000000"/>
                      <w:sz w:val="32"/>
                      <w:szCs w:val="32"/>
                      <w:lang w:val="en-US"/>
                    </w:rPr>
                  </w:rPrChange>
                </w:rPr>
                <w:t>data</w:t>
              </w:r>
              <w:r w:rsidRPr="00301ECB">
                <w:rPr>
                  <w:rFonts w:ascii="Monaco" w:hAnsi="Monaco" w:cs="Monaco"/>
                  <w:b/>
                  <w:bCs/>
                  <w:color w:val="000000"/>
                  <w:sz w:val="20"/>
                  <w:szCs w:val="20"/>
                  <w:lang w:val="en-US"/>
                  <w:rPrChange w:id="5206" w:author="Borja Gonzalez" w:date="2017-09-28T19:20:00Z">
                    <w:rPr>
                      <w:rFonts w:ascii="Monaco" w:hAnsi="Monaco" w:cs="Monaco"/>
                      <w:b/>
                      <w:bCs/>
                      <w:color w:val="000000"/>
                      <w:sz w:val="32"/>
                      <w:szCs w:val="32"/>
                      <w:lang w:val="en-US"/>
                    </w:rPr>
                  </w:rPrChange>
                </w:rPr>
                <w:t>)</w:t>
              </w:r>
              <w:r w:rsidRPr="00301ECB">
                <w:rPr>
                  <w:rFonts w:ascii="Monaco" w:hAnsi="Monaco" w:cs="Monaco"/>
                  <w:sz w:val="20"/>
                  <w:szCs w:val="20"/>
                  <w:lang w:val="en-US"/>
                  <w:rPrChange w:id="5207" w:author="Borja Gonzalez" w:date="2017-09-28T19:20:00Z">
                    <w:rPr>
                      <w:rFonts w:ascii="Monaco" w:hAnsi="Monaco" w:cs="Monaco"/>
                      <w:sz w:val="32"/>
                      <w:szCs w:val="32"/>
                      <w:lang w:val="en-US"/>
                    </w:rPr>
                  </w:rPrChange>
                </w:rPr>
                <w:t xml:space="preserve"> </w:t>
              </w:r>
              <w:r w:rsidRPr="00301ECB">
                <w:rPr>
                  <w:rFonts w:ascii="Monaco" w:hAnsi="Monaco" w:cs="Monaco"/>
                  <w:b/>
                  <w:bCs/>
                  <w:color w:val="000000"/>
                  <w:sz w:val="20"/>
                  <w:szCs w:val="20"/>
                  <w:lang w:val="en-US"/>
                  <w:rPrChange w:id="5208" w:author="Borja Gonzalez" w:date="2017-09-28T19:20:00Z">
                    <w:rPr>
                      <w:rFonts w:ascii="Monaco" w:hAnsi="Monaco" w:cs="Monaco"/>
                      <w:b/>
                      <w:bCs/>
                      <w:color w:val="000000"/>
                      <w:sz w:val="32"/>
                      <w:szCs w:val="32"/>
                      <w:lang w:val="en-US"/>
                    </w:rPr>
                  </w:rPrChange>
                </w:rPr>
                <w:t>{</w:t>
              </w:r>
            </w:ins>
          </w:p>
          <w:p w14:paraId="03DF2507" w14:textId="77777777" w:rsidR="00301ECB" w:rsidRPr="00301ECB" w:rsidRDefault="00301ECB" w:rsidP="00301ECB">
            <w:pPr>
              <w:keepNext/>
              <w:keepLines/>
              <w:widowControl w:val="0"/>
              <w:autoSpaceDE w:val="0"/>
              <w:autoSpaceDN w:val="0"/>
              <w:adjustRightInd w:val="0"/>
              <w:spacing w:before="200"/>
              <w:outlineLvl w:val="4"/>
              <w:rPr>
                <w:ins w:id="5209" w:author="Borja Gonzalez" w:date="2017-09-28T19:20:00Z"/>
                <w:rFonts w:ascii="Monaco" w:hAnsi="Monaco" w:cs="Monaco"/>
                <w:sz w:val="20"/>
                <w:szCs w:val="20"/>
                <w:lang w:val="en-US"/>
                <w:rPrChange w:id="5210" w:author="Borja Gonzalez" w:date="2017-09-28T19:20:00Z">
                  <w:rPr>
                    <w:ins w:id="5211" w:author="Borja Gonzalez" w:date="2017-09-28T19:20:00Z"/>
                    <w:rFonts w:ascii="Monaco" w:eastAsiaTheme="majorEastAsia" w:hAnsi="Monaco" w:cs="Monaco"/>
                    <w:color w:val="243F60" w:themeColor="accent1" w:themeShade="7F"/>
                    <w:sz w:val="32"/>
                    <w:szCs w:val="32"/>
                    <w:lang w:val="en-US"/>
                  </w:rPr>
                </w:rPrChange>
              </w:rPr>
            </w:pPr>
            <w:ins w:id="5212" w:author="Borja Gonzalez" w:date="2017-09-28T19:20:00Z">
              <w:r w:rsidRPr="00301ECB">
                <w:rPr>
                  <w:rFonts w:ascii="Monaco" w:hAnsi="Monaco" w:cs="Monaco"/>
                  <w:sz w:val="20"/>
                  <w:szCs w:val="20"/>
                  <w:lang w:val="en-US"/>
                  <w:rPrChange w:id="5213" w:author="Borja Gonzalez" w:date="2017-09-28T19:20:00Z">
                    <w:rPr>
                      <w:rFonts w:ascii="Monaco" w:hAnsi="Monaco" w:cs="Monaco"/>
                      <w:sz w:val="32"/>
                      <w:szCs w:val="32"/>
                      <w:lang w:val="en-US"/>
                    </w:rPr>
                  </w:rPrChange>
                </w:rPr>
                <w:t xml:space="preserve">        </w:t>
              </w:r>
              <w:r w:rsidRPr="00301ECB">
                <w:rPr>
                  <w:rFonts w:ascii="Monaco" w:hAnsi="Monaco" w:cs="Monaco"/>
                  <w:color w:val="000000"/>
                  <w:sz w:val="20"/>
                  <w:szCs w:val="20"/>
                  <w:lang w:val="en-US"/>
                  <w:rPrChange w:id="5214" w:author="Borja Gonzalez" w:date="2017-09-28T19:20:00Z">
                    <w:rPr>
                      <w:rFonts w:ascii="Monaco" w:hAnsi="Monaco" w:cs="Monaco"/>
                      <w:color w:val="000000"/>
                      <w:sz w:val="32"/>
                      <w:szCs w:val="32"/>
                      <w:lang w:val="en-US"/>
                    </w:rPr>
                  </w:rPrChange>
                </w:rPr>
                <w:t>location</w:t>
              </w:r>
              <w:r w:rsidRPr="00301ECB">
                <w:rPr>
                  <w:rFonts w:ascii="Monaco" w:hAnsi="Monaco" w:cs="Monaco"/>
                  <w:b/>
                  <w:bCs/>
                  <w:color w:val="000000"/>
                  <w:sz w:val="20"/>
                  <w:szCs w:val="20"/>
                  <w:lang w:val="en-US"/>
                  <w:rPrChange w:id="5215" w:author="Borja Gonzalez" w:date="2017-09-28T19:20:00Z">
                    <w:rPr>
                      <w:rFonts w:ascii="Monaco" w:hAnsi="Monaco" w:cs="Monaco"/>
                      <w:b/>
                      <w:bCs/>
                      <w:color w:val="000000"/>
                      <w:sz w:val="32"/>
                      <w:szCs w:val="32"/>
                      <w:lang w:val="en-US"/>
                    </w:rPr>
                  </w:rPrChange>
                </w:rPr>
                <w:t>.</w:t>
              </w:r>
              <w:r w:rsidRPr="00301ECB">
                <w:rPr>
                  <w:rFonts w:ascii="Monaco" w:hAnsi="Monaco" w:cs="Monaco"/>
                  <w:color w:val="000000"/>
                  <w:sz w:val="20"/>
                  <w:szCs w:val="20"/>
                  <w:lang w:val="en-US"/>
                  <w:rPrChange w:id="5216" w:author="Borja Gonzalez" w:date="2017-09-28T19:20:00Z">
                    <w:rPr>
                      <w:rFonts w:ascii="Monaco" w:hAnsi="Monaco" w:cs="Monaco"/>
                      <w:color w:val="000000"/>
                      <w:sz w:val="32"/>
                      <w:szCs w:val="32"/>
                      <w:lang w:val="en-US"/>
                    </w:rPr>
                  </w:rPrChange>
                </w:rPr>
                <w:t>reload</w:t>
              </w:r>
              <w:r w:rsidRPr="00301ECB">
                <w:rPr>
                  <w:rFonts w:ascii="Monaco" w:hAnsi="Monaco" w:cs="Monaco"/>
                  <w:b/>
                  <w:bCs/>
                  <w:color w:val="000000"/>
                  <w:sz w:val="20"/>
                  <w:szCs w:val="20"/>
                  <w:lang w:val="en-US"/>
                  <w:rPrChange w:id="5217" w:author="Borja Gonzalez" w:date="2017-09-28T19:20:00Z">
                    <w:rPr>
                      <w:rFonts w:ascii="Monaco" w:hAnsi="Monaco" w:cs="Monaco"/>
                      <w:b/>
                      <w:bCs/>
                      <w:color w:val="000000"/>
                      <w:sz w:val="32"/>
                      <w:szCs w:val="32"/>
                      <w:lang w:val="en-US"/>
                    </w:rPr>
                  </w:rPrChange>
                </w:rPr>
                <w:t>();</w:t>
              </w:r>
            </w:ins>
          </w:p>
          <w:p w14:paraId="229C3BE3" w14:textId="77777777" w:rsidR="00301ECB" w:rsidRPr="00301ECB" w:rsidRDefault="00301ECB" w:rsidP="00301ECB">
            <w:pPr>
              <w:keepNext/>
              <w:keepLines/>
              <w:widowControl w:val="0"/>
              <w:autoSpaceDE w:val="0"/>
              <w:autoSpaceDN w:val="0"/>
              <w:adjustRightInd w:val="0"/>
              <w:spacing w:before="200"/>
              <w:outlineLvl w:val="4"/>
              <w:rPr>
                <w:ins w:id="5218" w:author="Borja Gonzalez" w:date="2017-09-28T19:20:00Z"/>
                <w:rFonts w:ascii="Monaco" w:hAnsi="Monaco" w:cs="Monaco"/>
                <w:sz w:val="20"/>
                <w:szCs w:val="20"/>
                <w:lang w:val="en-US"/>
                <w:rPrChange w:id="5219" w:author="Borja Gonzalez" w:date="2017-09-28T19:20:00Z">
                  <w:rPr>
                    <w:ins w:id="5220" w:author="Borja Gonzalez" w:date="2017-09-28T19:20:00Z"/>
                    <w:rFonts w:ascii="Monaco" w:eastAsiaTheme="majorEastAsia" w:hAnsi="Monaco" w:cs="Monaco"/>
                    <w:color w:val="243F60" w:themeColor="accent1" w:themeShade="7F"/>
                    <w:sz w:val="32"/>
                    <w:szCs w:val="32"/>
                    <w:lang w:val="en-US"/>
                  </w:rPr>
                </w:rPrChange>
              </w:rPr>
            </w:pPr>
            <w:ins w:id="5221" w:author="Borja Gonzalez" w:date="2017-09-28T19:20:00Z">
              <w:r w:rsidRPr="00301ECB">
                <w:rPr>
                  <w:rFonts w:ascii="Monaco" w:hAnsi="Monaco" w:cs="Monaco"/>
                  <w:sz w:val="20"/>
                  <w:szCs w:val="20"/>
                  <w:lang w:val="en-US"/>
                  <w:rPrChange w:id="5222" w:author="Borja Gonzalez" w:date="2017-09-28T19:20:00Z">
                    <w:rPr>
                      <w:rFonts w:ascii="Monaco" w:hAnsi="Monaco" w:cs="Monaco"/>
                      <w:sz w:val="32"/>
                      <w:szCs w:val="32"/>
                      <w:lang w:val="en-US"/>
                    </w:rPr>
                  </w:rPrChange>
                </w:rPr>
                <w:t xml:space="preserve">    </w:t>
              </w:r>
              <w:r w:rsidRPr="00301ECB">
                <w:rPr>
                  <w:rFonts w:ascii="Monaco" w:hAnsi="Monaco" w:cs="Monaco"/>
                  <w:b/>
                  <w:bCs/>
                  <w:color w:val="000000"/>
                  <w:sz w:val="20"/>
                  <w:szCs w:val="20"/>
                  <w:lang w:val="en-US"/>
                  <w:rPrChange w:id="5223" w:author="Borja Gonzalez" w:date="2017-09-28T19:20:00Z">
                    <w:rPr>
                      <w:rFonts w:ascii="Monaco" w:hAnsi="Monaco" w:cs="Monaco"/>
                      <w:b/>
                      <w:bCs/>
                      <w:color w:val="000000"/>
                      <w:sz w:val="32"/>
                      <w:szCs w:val="32"/>
                      <w:lang w:val="en-US"/>
                    </w:rPr>
                  </w:rPrChange>
                </w:rPr>
                <w:t>});</w:t>
              </w:r>
            </w:ins>
          </w:p>
          <w:p w14:paraId="4E8FE907" w14:textId="77777777" w:rsidR="00301ECB" w:rsidRDefault="00301ECB" w:rsidP="0037218C">
            <w:pPr>
              <w:rPr>
                <w:ins w:id="5224" w:author="Borja Gonzalez" w:date="2017-09-28T19:20:00Z"/>
              </w:rPr>
            </w:pPr>
          </w:p>
        </w:tc>
      </w:tr>
    </w:tbl>
    <w:p w14:paraId="785FE07A" w14:textId="14DC60BE" w:rsidR="0037218C" w:rsidRDefault="0037218C" w:rsidP="0037218C"/>
    <w:p w14:paraId="113393FF" w14:textId="77777777" w:rsidR="0037218C" w:rsidRDefault="0037218C" w:rsidP="0037218C"/>
    <w:p w14:paraId="02C151DE" w14:textId="23B1FC90" w:rsidR="0037218C" w:rsidRDefault="0037218C" w:rsidP="0037218C">
      <w:r>
        <w:t xml:space="preserve">Éste código se encuentra en el navegador y espera a que el servidor confirme </w:t>
      </w:r>
      <w:r>
        <w:tab/>
        <w:t>que se han borrado los datos. Una vez recibida la confirmación, el navegador realiza un location.reload() que básicamente actualiza la página web, lo que obliga a que se vuelva a llamar a la función que</w:t>
      </w:r>
      <w:r w:rsidR="00A1719D">
        <w:t xml:space="preserve"> obtiene las sesiones de movimientos</w:t>
      </w:r>
      <w:r>
        <w:t xml:space="preserve">. En esta ocasión se mostrará la lista de </w:t>
      </w:r>
      <w:r w:rsidR="00A1719D">
        <w:t>sesiones de movimientos</w:t>
      </w:r>
      <w:r>
        <w:t xml:space="preserve"> actualizada.</w:t>
      </w:r>
    </w:p>
    <w:p w14:paraId="13EC401F" w14:textId="77777777" w:rsidR="0037218C" w:rsidRDefault="0037218C" w:rsidP="0037218C"/>
    <w:p w14:paraId="3791EBEF" w14:textId="77777777" w:rsidR="0037218C" w:rsidRDefault="0037218C" w:rsidP="00A1719D"/>
    <w:p w14:paraId="7414FDAC" w14:textId="1E4F76FF" w:rsidR="0037218C" w:rsidRDefault="0037218C" w:rsidP="007E5FBE">
      <w:pPr>
        <w:pStyle w:val="Heading4"/>
      </w:pPr>
      <w:r>
        <w:t>4.3.6.2.  Funcionalidad en el lado del servidor</w:t>
      </w:r>
    </w:p>
    <w:p w14:paraId="58CCD6C0" w14:textId="77777777" w:rsidR="0037218C" w:rsidRPr="0037218C" w:rsidRDefault="0037218C"/>
    <w:p w14:paraId="0D882206" w14:textId="77777777" w:rsidR="00301ECB" w:rsidRDefault="0037218C" w:rsidP="0037218C">
      <w:pPr>
        <w:rPr>
          <w:ins w:id="5225" w:author="Borja Gonzalez" w:date="2017-09-28T19:25:00Z"/>
        </w:rPr>
      </w:pPr>
      <w:del w:id="5226" w:author="Borja Gonzalez" w:date="2017-09-28T19:25:00Z">
        <w:r w:rsidDel="00301ECB">
          <w:rPr>
            <w:noProof/>
            <w:lang w:val="en-US"/>
          </w:rPr>
          <w:drawing>
            <wp:inline distT="0" distB="0" distL="0" distR="0" wp14:anchorId="6622DD19" wp14:editId="15CB535D">
              <wp:extent cx="4914900" cy="367480"/>
              <wp:effectExtent l="0" t="0" r="0" b="0"/>
              <wp:docPr id="3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915203" cy="367503"/>
                      </a:xfrm>
                      <a:prstGeom prst="rect">
                        <a:avLst/>
                      </a:prstGeom>
                      <a:noFill/>
                      <a:ln>
                        <a:noFill/>
                      </a:ln>
                    </pic:spPr>
                  </pic:pic>
                </a:graphicData>
              </a:graphic>
            </wp:inline>
          </w:drawing>
        </w:r>
      </w:del>
    </w:p>
    <w:tbl>
      <w:tblPr>
        <w:tblStyle w:val="TableGrid"/>
        <w:tblW w:w="0" w:type="auto"/>
        <w:tblLook w:val="04A0" w:firstRow="1" w:lastRow="0" w:firstColumn="1" w:lastColumn="0" w:noHBand="0" w:noVBand="1"/>
      </w:tblPr>
      <w:tblGrid>
        <w:gridCol w:w="8856"/>
      </w:tblGrid>
      <w:tr w:rsidR="00301ECB" w14:paraId="65594FF5" w14:textId="77777777" w:rsidTr="00301ECB">
        <w:trPr>
          <w:ins w:id="5227" w:author="Borja Gonzalez" w:date="2017-09-28T19:25:00Z"/>
        </w:trPr>
        <w:tc>
          <w:tcPr>
            <w:tcW w:w="8856" w:type="dxa"/>
          </w:tcPr>
          <w:p w14:paraId="05DA244A" w14:textId="77777777" w:rsidR="00301ECB" w:rsidRPr="00557475" w:rsidRDefault="00301ECB" w:rsidP="00301ECB">
            <w:pPr>
              <w:widowControl w:val="0"/>
              <w:autoSpaceDE w:val="0"/>
              <w:autoSpaceDN w:val="0"/>
              <w:adjustRightInd w:val="0"/>
              <w:rPr>
                <w:ins w:id="5228" w:author="Borja Gonzalez" w:date="2017-09-28T19:25:00Z"/>
                <w:rFonts w:ascii="Monaco" w:hAnsi="Monaco" w:cs="Monaco"/>
                <w:noProof/>
                <w:sz w:val="20"/>
                <w:szCs w:val="20"/>
                <w:lang w:val="en-US"/>
              </w:rPr>
            </w:pPr>
            <w:ins w:id="5229" w:author="Borja Gonzalez" w:date="2017-09-28T19:25:00Z">
              <w:r w:rsidRPr="00557475">
                <w:rPr>
                  <w:rFonts w:ascii="Monaco" w:hAnsi="Monaco" w:cs="Monaco"/>
                  <w:noProof/>
                  <w:color w:val="000000"/>
                  <w:sz w:val="20"/>
                  <w:szCs w:val="20"/>
                  <w:lang w:val="en-US"/>
                </w:rPr>
                <w:t>socket</w:t>
              </w:r>
              <w:r w:rsidRPr="00557475">
                <w:rPr>
                  <w:rFonts w:ascii="Monaco" w:hAnsi="Monaco" w:cs="Monaco"/>
                  <w:b/>
                  <w:bCs/>
                  <w:noProof/>
                  <w:color w:val="000000"/>
                  <w:sz w:val="20"/>
                  <w:szCs w:val="20"/>
                  <w:lang w:val="en-US"/>
                </w:rPr>
                <w:t>.</w:t>
              </w:r>
              <w:r w:rsidRPr="00557475">
                <w:rPr>
                  <w:rFonts w:ascii="Monaco" w:hAnsi="Monaco" w:cs="Monaco"/>
                  <w:noProof/>
                  <w:color w:val="000000"/>
                  <w:sz w:val="20"/>
                  <w:szCs w:val="20"/>
                  <w:lang w:val="en-US"/>
                </w:rPr>
                <w:t>on</w:t>
              </w:r>
              <w:r w:rsidRPr="00557475">
                <w:rPr>
                  <w:rFonts w:ascii="Monaco" w:hAnsi="Monaco" w:cs="Monaco"/>
                  <w:b/>
                  <w:bCs/>
                  <w:noProof/>
                  <w:color w:val="000000"/>
                  <w:sz w:val="20"/>
                  <w:szCs w:val="20"/>
                  <w:lang w:val="en-US"/>
                </w:rPr>
                <w:t>(</w:t>
              </w:r>
              <w:r w:rsidRPr="00557475">
                <w:rPr>
                  <w:rFonts w:ascii="Monaco" w:hAnsi="Monaco" w:cs="Monaco"/>
                  <w:noProof/>
                  <w:color w:val="4E9A06"/>
                  <w:sz w:val="20"/>
                  <w:szCs w:val="20"/>
                  <w:lang w:val="en-US"/>
                </w:rPr>
                <w:t>"message"</w:t>
              </w:r>
              <w:r w:rsidRPr="00557475">
                <w:rPr>
                  <w:rFonts w:ascii="Monaco" w:hAnsi="Monaco" w:cs="Monaco"/>
                  <w:b/>
                  <w:bCs/>
                  <w:noProof/>
                  <w:color w:val="000000"/>
                  <w:sz w:val="20"/>
                  <w:szCs w:val="20"/>
                  <w:lang w:val="en-US"/>
                </w:rPr>
                <w:t>,</w:t>
              </w:r>
              <w:r w:rsidRPr="00557475">
                <w:rPr>
                  <w:rFonts w:ascii="Monaco" w:hAnsi="Monaco" w:cs="Monaco"/>
                  <w:b/>
                  <w:bCs/>
                  <w:noProof/>
                  <w:color w:val="204A87"/>
                  <w:sz w:val="20"/>
                  <w:szCs w:val="20"/>
                  <w:lang w:val="en-US"/>
                </w:rPr>
                <w:t>function</w:t>
              </w:r>
              <w:r w:rsidRPr="00557475">
                <w:rPr>
                  <w:rFonts w:ascii="Monaco" w:hAnsi="Monaco" w:cs="Monaco"/>
                  <w:b/>
                  <w:bCs/>
                  <w:noProof/>
                  <w:color w:val="000000"/>
                  <w:sz w:val="20"/>
                  <w:szCs w:val="20"/>
                  <w:lang w:val="en-US"/>
                </w:rPr>
                <w:t>(</w:t>
              </w:r>
              <w:r w:rsidRPr="00557475">
                <w:rPr>
                  <w:rFonts w:ascii="Monaco" w:hAnsi="Monaco" w:cs="Monaco"/>
                  <w:noProof/>
                  <w:color w:val="000000"/>
                  <w:sz w:val="20"/>
                  <w:szCs w:val="20"/>
                  <w:lang w:val="en-US"/>
                </w:rPr>
                <w:t>info</w:t>
              </w:r>
              <w:r w:rsidRPr="00557475">
                <w:rPr>
                  <w:rFonts w:ascii="Monaco" w:hAnsi="Monaco" w:cs="Monaco"/>
                  <w:b/>
                  <w:bCs/>
                  <w:noProof/>
                  <w:color w:val="000000"/>
                  <w:sz w:val="20"/>
                  <w:szCs w:val="20"/>
                  <w:lang w:val="en-US"/>
                </w:rPr>
                <w:t>){</w:t>
              </w:r>
            </w:ins>
          </w:p>
          <w:p w14:paraId="1CAEEC99" w14:textId="77777777" w:rsidR="00301ECB" w:rsidRDefault="00301ECB" w:rsidP="00301ECB">
            <w:pPr>
              <w:widowControl w:val="0"/>
              <w:autoSpaceDE w:val="0"/>
              <w:autoSpaceDN w:val="0"/>
              <w:adjustRightInd w:val="0"/>
              <w:rPr>
                <w:ins w:id="5230" w:author="Borja Gonzalez" w:date="2017-09-28T19:25:00Z"/>
                <w:rFonts w:ascii="Monaco" w:hAnsi="Monaco" w:cs="Monaco"/>
                <w:b/>
                <w:bCs/>
                <w:noProof/>
                <w:color w:val="000000"/>
                <w:sz w:val="20"/>
                <w:szCs w:val="20"/>
                <w:lang w:val="en-US"/>
              </w:rPr>
            </w:pPr>
            <w:ins w:id="5231" w:author="Borja Gonzalez" w:date="2017-09-28T19:25:00Z">
              <w:r w:rsidRPr="00557475">
                <w:rPr>
                  <w:rFonts w:ascii="Monaco" w:hAnsi="Monaco" w:cs="Monaco"/>
                  <w:noProof/>
                  <w:sz w:val="20"/>
                  <w:szCs w:val="20"/>
                  <w:lang w:val="en-US"/>
                </w:rPr>
                <w:t xml:space="preserve">    </w:t>
              </w:r>
              <w:r w:rsidRPr="00557475">
                <w:rPr>
                  <w:rFonts w:ascii="Monaco" w:hAnsi="Monaco" w:cs="Monaco"/>
                  <w:noProof/>
                  <w:color w:val="000000"/>
                  <w:sz w:val="20"/>
                  <w:szCs w:val="20"/>
                  <w:lang w:val="en-US"/>
                </w:rPr>
                <w:t>datos</w:t>
              </w:r>
              <w:r w:rsidRPr="00557475">
                <w:rPr>
                  <w:rFonts w:ascii="Monaco" w:hAnsi="Monaco" w:cs="Monaco"/>
                  <w:noProof/>
                  <w:sz w:val="20"/>
                  <w:szCs w:val="20"/>
                  <w:lang w:val="en-US"/>
                </w:rPr>
                <w:t xml:space="preserve"> </w:t>
              </w:r>
              <w:r w:rsidRPr="00557475">
                <w:rPr>
                  <w:rFonts w:ascii="Monaco" w:hAnsi="Monaco" w:cs="Monaco"/>
                  <w:b/>
                  <w:bCs/>
                  <w:noProof/>
                  <w:color w:val="CE5C00"/>
                  <w:sz w:val="20"/>
                  <w:szCs w:val="20"/>
                  <w:lang w:val="en-US"/>
                </w:rPr>
                <w:t>=</w:t>
              </w:r>
              <w:r w:rsidRPr="00557475">
                <w:rPr>
                  <w:rFonts w:ascii="Monaco" w:hAnsi="Monaco" w:cs="Monaco"/>
                  <w:noProof/>
                  <w:sz w:val="20"/>
                  <w:szCs w:val="20"/>
                  <w:lang w:val="en-US"/>
                </w:rPr>
                <w:t xml:space="preserve"> </w:t>
              </w:r>
              <w:r w:rsidRPr="00557475">
                <w:rPr>
                  <w:rFonts w:ascii="Monaco" w:hAnsi="Monaco" w:cs="Monaco"/>
                  <w:noProof/>
                  <w:color w:val="000000"/>
                  <w:sz w:val="20"/>
                  <w:szCs w:val="20"/>
                  <w:lang w:val="en-US"/>
                </w:rPr>
                <w:t>JSON</w:t>
              </w:r>
              <w:r w:rsidRPr="00557475">
                <w:rPr>
                  <w:rFonts w:ascii="Monaco" w:hAnsi="Monaco" w:cs="Monaco"/>
                  <w:b/>
                  <w:bCs/>
                  <w:noProof/>
                  <w:color w:val="000000"/>
                  <w:sz w:val="20"/>
                  <w:szCs w:val="20"/>
                  <w:lang w:val="en-US"/>
                </w:rPr>
                <w:t>.</w:t>
              </w:r>
              <w:r w:rsidRPr="00557475">
                <w:rPr>
                  <w:rFonts w:ascii="Monaco" w:hAnsi="Monaco" w:cs="Monaco"/>
                  <w:noProof/>
                  <w:color w:val="000000"/>
                  <w:sz w:val="20"/>
                  <w:szCs w:val="20"/>
                  <w:lang w:val="en-US"/>
                </w:rPr>
                <w:t>parse</w:t>
              </w:r>
              <w:r w:rsidRPr="00557475">
                <w:rPr>
                  <w:rFonts w:ascii="Monaco" w:hAnsi="Monaco" w:cs="Monaco"/>
                  <w:b/>
                  <w:bCs/>
                  <w:noProof/>
                  <w:color w:val="000000"/>
                  <w:sz w:val="20"/>
                  <w:szCs w:val="20"/>
                  <w:lang w:val="en-US"/>
                </w:rPr>
                <w:t>(</w:t>
              </w:r>
              <w:r w:rsidRPr="00557475">
                <w:rPr>
                  <w:rFonts w:ascii="Monaco" w:hAnsi="Monaco" w:cs="Monaco"/>
                  <w:noProof/>
                  <w:color w:val="000000"/>
                  <w:sz w:val="20"/>
                  <w:szCs w:val="20"/>
                  <w:lang w:val="en-US"/>
                </w:rPr>
                <w:t>info</w:t>
              </w:r>
              <w:r w:rsidRPr="00557475">
                <w:rPr>
                  <w:rFonts w:ascii="Monaco" w:hAnsi="Monaco" w:cs="Monaco"/>
                  <w:b/>
                  <w:bCs/>
                  <w:noProof/>
                  <w:color w:val="000000"/>
                  <w:sz w:val="20"/>
                  <w:szCs w:val="20"/>
                  <w:lang w:val="en-US"/>
                </w:rPr>
                <w:t>);</w:t>
              </w:r>
            </w:ins>
          </w:p>
          <w:p w14:paraId="65EB1038" w14:textId="77777777" w:rsidR="00301ECB" w:rsidRDefault="00301ECB" w:rsidP="00301ECB">
            <w:pPr>
              <w:widowControl w:val="0"/>
              <w:autoSpaceDE w:val="0"/>
              <w:autoSpaceDN w:val="0"/>
              <w:adjustRightInd w:val="0"/>
              <w:rPr>
                <w:ins w:id="5232" w:author="Borja Gonzalez" w:date="2017-09-28T19:25:00Z"/>
                <w:rFonts w:ascii="Monaco" w:hAnsi="Monaco" w:cs="Monaco"/>
                <w:b/>
                <w:bCs/>
                <w:color w:val="204A87"/>
                <w:sz w:val="20"/>
                <w:szCs w:val="20"/>
                <w:lang w:val="en-US"/>
              </w:rPr>
            </w:pPr>
          </w:p>
          <w:p w14:paraId="31CE307A" w14:textId="77777777" w:rsidR="00301ECB" w:rsidRPr="00301ECB" w:rsidRDefault="00301ECB" w:rsidP="00301ECB">
            <w:pPr>
              <w:keepNext/>
              <w:keepLines/>
              <w:widowControl w:val="0"/>
              <w:autoSpaceDE w:val="0"/>
              <w:autoSpaceDN w:val="0"/>
              <w:adjustRightInd w:val="0"/>
              <w:spacing w:before="200"/>
              <w:outlineLvl w:val="4"/>
              <w:rPr>
                <w:ins w:id="5233" w:author="Borja Gonzalez" w:date="2017-09-28T19:25:00Z"/>
                <w:rFonts w:ascii="Monaco" w:hAnsi="Monaco" w:cs="Monaco"/>
                <w:sz w:val="20"/>
                <w:szCs w:val="20"/>
                <w:lang w:val="en-US"/>
                <w:rPrChange w:id="5234" w:author="Borja Gonzalez" w:date="2017-09-28T19:25:00Z">
                  <w:rPr>
                    <w:ins w:id="5235" w:author="Borja Gonzalez" w:date="2017-09-28T19:25:00Z"/>
                    <w:rFonts w:ascii="Monaco" w:eastAsiaTheme="majorEastAsia" w:hAnsi="Monaco" w:cs="Monaco"/>
                    <w:color w:val="243F60" w:themeColor="accent1" w:themeShade="7F"/>
                    <w:sz w:val="32"/>
                    <w:szCs w:val="32"/>
                    <w:lang w:val="en-US"/>
                  </w:rPr>
                </w:rPrChange>
              </w:rPr>
            </w:pPr>
            <w:ins w:id="5236" w:author="Borja Gonzalez" w:date="2017-09-28T19:25:00Z">
              <w:r w:rsidRPr="00301ECB">
                <w:rPr>
                  <w:rFonts w:ascii="Monaco" w:hAnsi="Monaco" w:cs="Monaco"/>
                  <w:b/>
                  <w:bCs/>
                  <w:color w:val="204A87"/>
                  <w:sz w:val="20"/>
                  <w:szCs w:val="20"/>
                  <w:lang w:val="en-US"/>
                  <w:rPrChange w:id="5237" w:author="Borja Gonzalez" w:date="2017-09-28T19:25:00Z">
                    <w:rPr>
                      <w:rFonts w:ascii="Monaco" w:hAnsi="Monaco" w:cs="Monaco"/>
                      <w:b/>
                      <w:bCs/>
                      <w:color w:val="204A87"/>
                      <w:sz w:val="32"/>
                      <w:szCs w:val="32"/>
                      <w:lang w:val="en-US"/>
                    </w:rPr>
                  </w:rPrChange>
                </w:rPr>
                <w:t>if</w:t>
              </w:r>
              <w:r w:rsidRPr="00301ECB">
                <w:rPr>
                  <w:rFonts w:ascii="Monaco" w:hAnsi="Monaco" w:cs="Monaco"/>
                  <w:b/>
                  <w:bCs/>
                  <w:color w:val="000000"/>
                  <w:sz w:val="20"/>
                  <w:szCs w:val="20"/>
                  <w:lang w:val="en-US"/>
                  <w:rPrChange w:id="5238" w:author="Borja Gonzalez" w:date="2017-09-28T19:25:00Z">
                    <w:rPr>
                      <w:rFonts w:ascii="Monaco" w:hAnsi="Monaco" w:cs="Monaco"/>
                      <w:b/>
                      <w:bCs/>
                      <w:color w:val="000000"/>
                      <w:sz w:val="32"/>
                      <w:szCs w:val="32"/>
                      <w:lang w:val="en-US"/>
                    </w:rPr>
                  </w:rPrChange>
                </w:rPr>
                <w:t>(</w:t>
              </w:r>
              <w:r w:rsidRPr="00301ECB">
                <w:rPr>
                  <w:rFonts w:ascii="Monaco" w:hAnsi="Monaco" w:cs="Monaco"/>
                  <w:color w:val="000000"/>
                  <w:sz w:val="20"/>
                  <w:szCs w:val="20"/>
                  <w:lang w:val="en-US"/>
                  <w:rPrChange w:id="5239" w:author="Borja Gonzalez" w:date="2017-09-28T19:25:00Z">
                    <w:rPr>
                      <w:rFonts w:ascii="Monaco" w:hAnsi="Monaco" w:cs="Monaco"/>
                      <w:color w:val="000000"/>
                      <w:sz w:val="32"/>
                      <w:szCs w:val="32"/>
                      <w:lang w:val="en-US"/>
                    </w:rPr>
                  </w:rPrChange>
                </w:rPr>
                <w:t>datos</w:t>
              </w:r>
              <w:r w:rsidRPr="00301ECB">
                <w:rPr>
                  <w:rFonts w:ascii="Monaco" w:hAnsi="Monaco" w:cs="Monaco"/>
                  <w:b/>
                  <w:bCs/>
                  <w:color w:val="000000"/>
                  <w:sz w:val="20"/>
                  <w:szCs w:val="20"/>
                  <w:lang w:val="en-US"/>
                  <w:rPrChange w:id="5240" w:author="Borja Gonzalez" w:date="2017-09-28T19:25:00Z">
                    <w:rPr>
                      <w:rFonts w:ascii="Monaco" w:hAnsi="Monaco" w:cs="Monaco"/>
                      <w:b/>
                      <w:bCs/>
                      <w:color w:val="000000"/>
                      <w:sz w:val="32"/>
                      <w:szCs w:val="32"/>
                      <w:lang w:val="en-US"/>
                    </w:rPr>
                  </w:rPrChange>
                </w:rPr>
                <w:t>.</w:t>
              </w:r>
              <w:r w:rsidRPr="00301ECB">
                <w:rPr>
                  <w:rFonts w:ascii="Monaco" w:hAnsi="Monaco" w:cs="Monaco"/>
                  <w:color w:val="000000"/>
                  <w:sz w:val="20"/>
                  <w:szCs w:val="20"/>
                  <w:lang w:val="en-US"/>
                  <w:rPrChange w:id="5241" w:author="Borja Gonzalez" w:date="2017-09-28T19:25:00Z">
                    <w:rPr>
                      <w:rFonts w:ascii="Monaco" w:hAnsi="Monaco" w:cs="Monaco"/>
                      <w:color w:val="000000"/>
                      <w:sz w:val="32"/>
                      <w:szCs w:val="32"/>
                      <w:lang w:val="en-US"/>
                    </w:rPr>
                  </w:rPrChange>
                </w:rPr>
                <w:t>operacion</w:t>
              </w:r>
              <w:r w:rsidRPr="00301ECB">
                <w:rPr>
                  <w:rFonts w:ascii="Monaco" w:hAnsi="Monaco" w:cs="Monaco"/>
                  <w:b/>
                  <w:bCs/>
                  <w:color w:val="CE5C00"/>
                  <w:sz w:val="20"/>
                  <w:szCs w:val="20"/>
                  <w:lang w:val="en-US"/>
                  <w:rPrChange w:id="5242" w:author="Borja Gonzalez" w:date="2017-09-28T19:25:00Z">
                    <w:rPr>
                      <w:rFonts w:ascii="Monaco" w:hAnsi="Monaco" w:cs="Monaco"/>
                      <w:b/>
                      <w:bCs/>
                      <w:color w:val="CE5C00"/>
                      <w:sz w:val="32"/>
                      <w:szCs w:val="32"/>
                      <w:lang w:val="en-US"/>
                    </w:rPr>
                  </w:rPrChange>
                </w:rPr>
                <w:t>==</w:t>
              </w:r>
              <w:r w:rsidRPr="00301ECB">
                <w:rPr>
                  <w:rFonts w:ascii="Monaco" w:hAnsi="Monaco" w:cs="Monaco"/>
                  <w:color w:val="4E9A06"/>
                  <w:sz w:val="20"/>
                  <w:szCs w:val="20"/>
                  <w:lang w:val="en-US"/>
                  <w:rPrChange w:id="5243" w:author="Borja Gonzalez" w:date="2017-09-28T19:25:00Z">
                    <w:rPr>
                      <w:rFonts w:ascii="Monaco" w:hAnsi="Monaco" w:cs="Monaco"/>
                      <w:color w:val="4E9A06"/>
                      <w:sz w:val="32"/>
                      <w:szCs w:val="32"/>
                      <w:lang w:val="en-US"/>
                    </w:rPr>
                  </w:rPrChange>
                </w:rPr>
                <w:t>"Borrar datos de paciente"</w:t>
              </w:r>
              <w:r w:rsidRPr="00301ECB">
                <w:rPr>
                  <w:rFonts w:ascii="Monaco" w:hAnsi="Monaco" w:cs="Monaco"/>
                  <w:b/>
                  <w:bCs/>
                  <w:color w:val="000000"/>
                  <w:sz w:val="20"/>
                  <w:szCs w:val="20"/>
                  <w:lang w:val="en-US"/>
                  <w:rPrChange w:id="5244" w:author="Borja Gonzalez" w:date="2017-09-28T19:25:00Z">
                    <w:rPr>
                      <w:rFonts w:ascii="Monaco" w:hAnsi="Monaco" w:cs="Monaco"/>
                      <w:b/>
                      <w:bCs/>
                      <w:color w:val="000000"/>
                      <w:sz w:val="32"/>
                      <w:szCs w:val="32"/>
                      <w:lang w:val="en-US"/>
                    </w:rPr>
                  </w:rPrChange>
                </w:rPr>
                <w:t>){</w:t>
              </w:r>
            </w:ins>
          </w:p>
          <w:p w14:paraId="4E2677C9" w14:textId="77777777" w:rsidR="00301ECB" w:rsidRPr="00301ECB" w:rsidRDefault="00301ECB" w:rsidP="00301ECB">
            <w:pPr>
              <w:keepNext/>
              <w:keepLines/>
              <w:widowControl w:val="0"/>
              <w:autoSpaceDE w:val="0"/>
              <w:autoSpaceDN w:val="0"/>
              <w:adjustRightInd w:val="0"/>
              <w:spacing w:before="200"/>
              <w:outlineLvl w:val="4"/>
              <w:rPr>
                <w:ins w:id="5245" w:author="Borja Gonzalez" w:date="2017-09-28T19:25:00Z"/>
                <w:rFonts w:ascii="Monaco" w:hAnsi="Monaco" w:cs="Monaco"/>
                <w:sz w:val="20"/>
                <w:szCs w:val="20"/>
                <w:lang w:val="en-US"/>
                <w:rPrChange w:id="5246" w:author="Borja Gonzalez" w:date="2017-09-28T19:25:00Z">
                  <w:rPr>
                    <w:ins w:id="5247" w:author="Borja Gonzalez" w:date="2017-09-28T19:25:00Z"/>
                    <w:rFonts w:ascii="Monaco" w:eastAsiaTheme="majorEastAsia" w:hAnsi="Monaco" w:cs="Monaco"/>
                    <w:color w:val="243F60" w:themeColor="accent1" w:themeShade="7F"/>
                    <w:sz w:val="32"/>
                    <w:szCs w:val="32"/>
                    <w:lang w:val="en-US"/>
                  </w:rPr>
                </w:rPrChange>
              </w:rPr>
            </w:pPr>
            <w:ins w:id="5248" w:author="Borja Gonzalez" w:date="2017-09-28T19:25:00Z">
              <w:r w:rsidRPr="00301ECB">
                <w:rPr>
                  <w:rFonts w:ascii="Monaco" w:hAnsi="Monaco" w:cs="Monaco"/>
                  <w:sz w:val="20"/>
                  <w:szCs w:val="20"/>
                  <w:lang w:val="en-US"/>
                  <w:rPrChange w:id="5249" w:author="Borja Gonzalez" w:date="2017-09-28T19:25:00Z">
                    <w:rPr>
                      <w:rFonts w:ascii="Monaco" w:hAnsi="Monaco" w:cs="Monaco"/>
                      <w:sz w:val="32"/>
                      <w:szCs w:val="32"/>
                      <w:lang w:val="en-US"/>
                    </w:rPr>
                  </w:rPrChange>
                </w:rPr>
                <w:t xml:space="preserve">  </w:t>
              </w:r>
              <w:r w:rsidRPr="00301ECB">
                <w:rPr>
                  <w:rFonts w:ascii="Monaco" w:hAnsi="Monaco" w:cs="Monaco"/>
                  <w:color w:val="000000"/>
                  <w:sz w:val="20"/>
                  <w:szCs w:val="20"/>
                  <w:lang w:val="en-US"/>
                  <w:rPrChange w:id="5250" w:author="Borja Gonzalez" w:date="2017-09-28T19:25:00Z">
                    <w:rPr>
                      <w:rFonts w:ascii="Monaco" w:hAnsi="Monaco" w:cs="Monaco"/>
                      <w:color w:val="000000"/>
                      <w:sz w:val="32"/>
                      <w:szCs w:val="32"/>
                      <w:lang w:val="en-US"/>
                    </w:rPr>
                  </w:rPrChange>
                </w:rPr>
                <w:t>console</w:t>
              </w:r>
              <w:r w:rsidRPr="00301ECB">
                <w:rPr>
                  <w:rFonts w:ascii="Monaco" w:hAnsi="Monaco" w:cs="Monaco"/>
                  <w:b/>
                  <w:bCs/>
                  <w:color w:val="000000"/>
                  <w:sz w:val="20"/>
                  <w:szCs w:val="20"/>
                  <w:lang w:val="en-US"/>
                  <w:rPrChange w:id="5251" w:author="Borja Gonzalez" w:date="2017-09-28T19:25:00Z">
                    <w:rPr>
                      <w:rFonts w:ascii="Monaco" w:hAnsi="Monaco" w:cs="Monaco"/>
                      <w:b/>
                      <w:bCs/>
                      <w:color w:val="000000"/>
                      <w:sz w:val="32"/>
                      <w:szCs w:val="32"/>
                      <w:lang w:val="en-US"/>
                    </w:rPr>
                  </w:rPrChange>
                </w:rPr>
                <w:t>.</w:t>
              </w:r>
              <w:r w:rsidRPr="00301ECB">
                <w:rPr>
                  <w:rFonts w:ascii="Monaco" w:hAnsi="Monaco" w:cs="Monaco"/>
                  <w:color w:val="000000"/>
                  <w:sz w:val="20"/>
                  <w:szCs w:val="20"/>
                  <w:lang w:val="en-US"/>
                  <w:rPrChange w:id="5252" w:author="Borja Gonzalez" w:date="2017-09-28T19:25:00Z">
                    <w:rPr>
                      <w:rFonts w:ascii="Monaco" w:hAnsi="Monaco" w:cs="Monaco"/>
                      <w:color w:val="000000"/>
                      <w:sz w:val="32"/>
                      <w:szCs w:val="32"/>
                      <w:lang w:val="en-US"/>
                    </w:rPr>
                  </w:rPrChange>
                </w:rPr>
                <w:t>log</w:t>
              </w:r>
              <w:r w:rsidRPr="00301ECB">
                <w:rPr>
                  <w:rFonts w:ascii="Monaco" w:hAnsi="Monaco" w:cs="Monaco"/>
                  <w:b/>
                  <w:bCs/>
                  <w:color w:val="000000"/>
                  <w:sz w:val="20"/>
                  <w:szCs w:val="20"/>
                  <w:lang w:val="en-US"/>
                  <w:rPrChange w:id="5253" w:author="Borja Gonzalez" w:date="2017-09-28T19:25:00Z">
                    <w:rPr>
                      <w:rFonts w:ascii="Monaco" w:hAnsi="Monaco" w:cs="Monaco"/>
                      <w:b/>
                      <w:bCs/>
                      <w:color w:val="000000"/>
                      <w:sz w:val="32"/>
                      <w:szCs w:val="32"/>
                      <w:lang w:val="en-US"/>
                    </w:rPr>
                  </w:rPrChange>
                </w:rPr>
                <w:t>(</w:t>
              </w:r>
              <w:r w:rsidRPr="00301ECB">
                <w:rPr>
                  <w:rFonts w:ascii="Monaco" w:hAnsi="Monaco" w:cs="Monaco"/>
                  <w:color w:val="4E9A06"/>
                  <w:sz w:val="20"/>
                  <w:szCs w:val="20"/>
                  <w:lang w:val="en-US"/>
                  <w:rPrChange w:id="5254" w:author="Borja Gonzalez" w:date="2017-09-28T19:25:00Z">
                    <w:rPr>
                      <w:rFonts w:ascii="Monaco" w:hAnsi="Monaco" w:cs="Monaco"/>
                      <w:color w:val="4E9A06"/>
                      <w:sz w:val="32"/>
                      <w:szCs w:val="32"/>
                      <w:lang w:val="en-US"/>
                    </w:rPr>
                  </w:rPrChange>
                </w:rPr>
                <w:t>"Datos de paciente a borrar: "</w:t>
              </w:r>
              <w:r w:rsidRPr="00301ECB">
                <w:rPr>
                  <w:rFonts w:ascii="Monaco" w:hAnsi="Monaco" w:cs="Monaco"/>
                  <w:b/>
                  <w:bCs/>
                  <w:color w:val="CE5C00"/>
                  <w:sz w:val="20"/>
                  <w:szCs w:val="20"/>
                  <w:lang w:val="en-US"/>
                  <w:rPrChange w:id="5255" w:author="Borja Gonzalez" w:date="2017-09-28T19:25:00Z">
                    <w:rPr>
                      <w:rFonts w:ascii="Monaco" w:hAnsi="Monaco" w:cs="Monaco"/>
                      <w:b/>
                      <w:bCs/>
                      <w:color w:val="CE5C00"/>
                      <w:sz w:val="32"/>
                      <w:szCs w:val="32"/>
                      <w:lang w:val="en-US"/>
                    </w:rPr>
                  </w:rPrChange>
                </w:rPr>
                <w:t>+</w:t>
              </w:r>
              <w:r w:rsidRPr="00301ECB">
                <w:rPr>
                  <w:rFonts w:ascii="Monaco" w:hAnsi="Monaco" w:cs="Monaco"/>
                  <w:color w:val="000000"/>
                  <w:sz w:val="20"/>
                  <w:szCs w:val="20"/>
                  <w:lang w:val="en-US"/>
                  <w:rPrChange w:id="5256" w:author="Borja Gonzalez" w:date="2017-09-28T19:25:00Z">
                    <w:rPr>
                      <w:rFonts w:ascii="Monaco" w:hAnsi="Monaco" w:cs="Monaco"/>
                      <w:color w:val="000000"/>
                      <w:sz w:val="32"/>
                      <w:szCs w:val="32"/>
                      <w:lang w:val="en-US"/>
                    </w:rPr>
                  </w:rPrChange>
                </w:rPr>
                <w:t>datos</w:t>
              </w:r>
              <w:r w:rsidRPr="00301ECB">
                <w:rPr>
                  <w:rFonts w:ascii="Monaco" w:hAnsi="Monaco" w:cs="Monaco"/>
                  <w:b/>
                  <w:bCs/>
                  <w:color w:val="000000"/>
                  <w:sz w:val="20"/>
                  <w:szCs w:val="20"/>
                  <w:lang w:val="en-US"/>
                  <w:rPrChange w:id="5257" w:author="Borja Gonzalez" w:date="2017-09-28T19:25:00Z">
                    <w:rPr>
                      <w:rFonts w:ascii="Monaco" w:hAnsi="Monaco" w:cs="Monaco"/>
                      <w:b/>
                      <w:bCs/>
                      <w:color w:val="000000"/>
                      <w:sz w:val="32"/>
                      <w:szCs w:val="32"/>
                      <w:lang w:val="en-US"/>
                    </w:rPr>
                  </w:rPrChange>
                </w:rPr>
                <w:t>.</w:t>
              </w:r>
              <w:r w:rsidRPr="00301ECB">
                <w:rPr>
                  <w:rFonts w:ascii="Monaco" w:hAnsi="Monaco" w:cs="Monaco"/>
                  <w:color w:val="000000"/>
                  <w:sz w:val="20"/>
                  <w:szCs w:val="20"/>
                  <w:lang w:val="en-US"/>
                  <w:rPrChange w:id="5258" w:author="Borja Gonzalez" w:date="2017-09-28T19:25:00Z">
                    <w:rPr>
                      <w:rFonts w:ascii="Monaco" w:hAnsi="Monaco" w:cs="Monaco"/>
                      <w:color w:val="000000"/>
                      <w:sz w:val="32"/>
                      <w:szCs w:val="32"/>
                      <w:lang w:val="en-US"/>
                    </w:rPr>
                  </w:rPrChange>
                </w:rPr>
                <w:t>n</w:t>
              </w:r>
              <w:r w:rsidRPr="00301ECB">
                <w:rPr>
                  <w:rFonts w:ascii="Monaco" w:hAnsi="Monaco" w:cs="Monaco"/>
                  <w:b/>
                  <w:bCs/>
                  <w:color w:val="000000"/>
                  <w:sz w:val="20"/>
                  <w:szCs w:val="20"/>
                  <w:lang w:val="en-US"/>
                  <w:rPrChange w:id="5259" w:author="Borja Gonzalez" w:date="2017-09-28T19:25:00Z">
                    <w:rPr>
                      <w:rFonts w:ascii="Monaco" w:hAnsi="Monaco" w:cs="Monaco"/>
                      <w:b/>
                      <w:bCs/>
                      <w:color w:val="000000"/>
                      <w:sz w:val="32"/>
                      <w:szCs w:val="32"/>
                      <w:lang w:val="en-US"/>
                    </w:rPr>
                  </w:rPrChange>
                </w:rPr>
                <w:t>);</w:t>
              </w:r>
            </w:ins>
          </w:p>
          <w:p w14:paraId="34CE2E17" w14:textId="77777777" w:rsidR="00301ECB" w:rsidRPr="00301ECB" w:rsidRDefault="00301ECB" w:rsidP="00301ECB">
            <w:pPr>
              <w:keepNext/>
              <w:keepLines/>
              <w:widowControl w:val="0"/>
              <w:autoSpaceDE w:val="0"/>
              <w:autoSpaceDN w:val="0"/>
              <w:adjustRightInd w:val="0"/>
              <w:spacing w:before="200"/>
              <w:outlineLvl w:val="4"/>
              <w:rPr>
                <w:ins w:id="5260" w:author="Borja Gonzalez" w:date="2017-09-28T19:25:00Z"/>
                <w:rFonts w:ascii="Monaco" w:hAnsi="Monaco" w:cs="Monaco"/>
                <w:sz w:val="20"/>
                <w:szCs w:val="20"/>
                <w:lang w:val="en-US"/>
                <w:rPrChange w:id="5261" w:author="Borja Gonzalez" w:date="2017-09-28T19:25:00Z">
                  <w:rPr>
                    <w:ins w:id="5262" w:author="Borja Gonzalez" w:date="2017-09-28T19:25:00Z"/>
                    <w:rFonts w:ascii="Monaco" w:eastAsiaTheme="majorEastAsia" w:hAnsi="Monaco" w:cs="Monaco"/>
                    <w:color w:val="243F60" w:themeColor="accent1" w:themeShade="7F"/>
                    <w:sz w:val="32"/>
                    <w:szCs w:val="32"/>
                    <w:lang w:val="en-US"/>
                  </w:rPr>
                </w:rPrChange>
              </w:rPr>
            </w:pPr>
            <w:ins w:id="5263" w:author="Borja Gonzalez" w:date="2017-09-28T19:25:00Z">
              <w:r w:rsidRPr="00301ECB">
                <w:rPr>
                  <w:rFonts w:ascii="Monaco" w:hAnsi="Monaco" w:cs="Monaco"/>
                  <w:sz w:val="20"/>
                  <w:szCs w:val="20"/>
                  <w:lang w:val="en-US"/>
                  <w:rPrChange w:id="5264" w:author="Borja Gonzalez" w:date="2017-09-28T19:25:00Z">
                    <w:rPr>
                      <w:rFonts w:ascii="Monaco" w:hAnsi="Monaco" w:cs="Monaco"/>
                      <w:sz w:val="32"/>
                      <w:szCs w:val="32"/>
                      <w:lang w:val="en-US"/>
                    </w:rPr>
                  </w:rPrChange>
                </w:rPr>
                <w:t xml:space="preserve">    </w:t>
              </w:r>
              <w:r w:rsidRPr="00301ECB">
                <w:rPr>
                  <w:rFonts w:ascii="Monaco" w:hAnsi="Monaco" w:cs="Monaco"/>
                  <w:b/>
                  <w:bCs/>
                  <w:color w:val="204A87"/>
                  <w:sz w:val="20"/>
                  <w:szCs w:val="20"/>
                  <w:lang w:val="en-US"/>
                  <w:rPrChange w:id="5265" w:author="Borja Gonzalez" w:date="2017-09-28T19:25:00Z">
                    <w:rPr>
                      <w:rFonts w:ascii="Monaco" w:hAnsi="Monaco" w:cs="Monaco"/>
                      <w:b/>
                      <w:bCs/>
                      <w:color w:val="204A87"/>
                      <w:sz w:val="32"/>
                      <w:szCs w:val="32"/>
                      <w:lang w:val="en-US"/>
                    </w:rPr>
                  </w:rPrChange>
                </w:rPr>
                <w:t>var</w:t>
              </w:r>
              <w:r w:rsidRPr="00301ECB">
                <w:rPr>
                  <w:rFonts w:ascii="Monaco" w:hAnsi="Monaco" w:cs="Monaco"/>
                  <w:sz w:val="20"/>
                  <w:szCs w:val="20"/>
                  <w:lang w:val="en-US"/>
                  <w:rPrChange w:id="5266" w:author="Borja Gonzalez" w:date="2017-09-28T19:25:00Z">
                    <w:rPr>
                      <w:rFonts w:ascii="Monaco" w:hAnsi="Monaco" w:cs="Monaco"/>
                      <w:sz w:val="32"/>
                      <w:szCs w:val="32"/>
                      <w:lang w:val="en-US"/>
                    </w:rPr>
                  </w:rPrChange>
                </w:rPr>
                <w:t xml:space="preserve"> </w:t>
              </w:r>
              <w:r w:rsidRPr="00301ECB">
                <w:rPr>
                  <w:rFonts w:ascii="Monaco" w:hAnsi="Monaco" w:cs="Monaco"/>
                  <w:color w:val="000000"/>
                  <w:sz w:val="20"/>
                  <w:szCs w:val="20"/>
                  <w:lang w:val="en-US"/>
                  <w:rPrChange w:id="5267" w:author="Borja Gonzalez" w:date="2017-09-28T19:25:00Z">
                    <w:rPr>
                      <w:rFonts w:ascii="Monaco" w:hAnsi="Monaco" w:cs="Monaco"/>
                      <w:color w:val="000000"/>
                      <w:sz w:val="32"/>
                      <w:szCs w:val="32"/>
                      <w:lang w:val="en-US"/>
                    </w:rPr>
                  </w:rPrChange>
                </w:rPr>
                <w:t>filebuffer</w:t>
              </w:r>
              <w:r w:rsidRPr="00301ECB">
                <w:rPr>
                  <w:rFonts w:ascii="Monaco" w:hAnsi="Monaco" w:cs="Monaco"/>
                  <w:sz w:val="20"/>
                  <w:szCs w:val="20"/>
                  <w:lang w:val="en-US"/>
                  <w:rPrChange w:id="5268" w:author="Borja Gonzalez" w:date="2017-09-28T19:25:00Z">
                    <w:rPr>
                      <w:rFonts w:ascii="Monaco" w:hAnsi="Monaco" w:cs="Monaco"/>
                      <w:sz w:val="32"/>
                      <w:szCs w:val="32"/>
                      <w:lang w:val="en-US"/>
                    </w:rPr>
                  </w:rPrChange>
                </w:rPr>
                <w:t xml:space="preserve"> </w:t>
              </w:r>
              <w:r w:rsidRPr="00301ECB">
                <w:rPr>
                  <w:rFonts w:ascii="Monaco" w:hAnsi="Monaco" w:cs="Monaco"/>
                  <w:b/>
                  <w:bCs/>
                  <w:color w:val="CE5C00"/>
                  <w:sz w:val="20"/>
                  <w:szCs w:val="20"/>
                  <w:lang w:val="en-US"/>
                  <w:rPrChange w:id="5269" w:author="Borja Gonzalez" w:date="2017-09-28T19:25:00Z">
                    <w:rPr>
                      <w:rFonts w:ascii="Monaco" w:hAnsi="Monaco" w:cs="Monaco"/>
                      <w:b/>
                      <w:bCs/>
                      <w:color w:val="CE5C00"/>
                      <w:sz w:val="32"/>
                      <w:szCs w:val="32"/>
                      <w:lang w:val="en-US"/>
                    </w:rPr>
                  </w:rPrChange>
                </w:rPr>
                <w:t>=</w:t>
              </w:r>
              <w:r w:rsidRPr="00301ECB">
                <w:rPr>
                  <w:rFonts w:ascii="Monaco" w:hAnsi="Monaco" w:cs="Monaco"/>
                  <w:sz w:val="20"/>
                  <w:szCs w:val="20"/>
                  <w:lang w:val="en-US"/>
                  <w:rPrChange w:id="5270" w:author="Borja Gonzalez" w:date="2017-09-28T19:25:00Z">
                    <w:rPr>
                      <w:rFonts w:ascii="Monaco" w:hAnsi="Monaco" w:cs="Monaco"/>
                      <w:sz w:val="32"/>
                      <w:szCs w:val="32"/>
                      <w:lang w:val="en-US"/>
                    </w:rPr>
                  </w:rPrChange>
                </w:rPr>
                <w:t xml:space="preserve"> </w:t>
              </w:r>
              <w:r w:rsidRPr="00301ECB">
                <w:rPr>
                  <w:rFonts w:ascii="Monaco" w:hAnsi="Monaco" w:cs="Monaco"/>
                  <w:color w:val="000000"/>
                  <w:sz w:val="20"/>
                  <w:szCs w:val="20"/>
                  <w:lang w:val="en-US"/>
                  <w:rPrChange w:id="5271" w:author="Borja Gonzalez" w:date="2017-09-28T19:25:00Z">
                    <w:rPr>
                      <w:rFonts w:ascii="Monaco" w:hAnsi="Monaco" w:cs="Monaco"/>
                      <w:color w:val="000000"/>
                      <w:sz w:val="32"/>
                      <w:szCs w:val="32"/>
                      <w:lang w:val="en-US"/>
                    </w:rPr>
                  </w:rPrChange>
                </w:rPr>
                <w:t>fs</w:t>
              </w:r>
              <w:r w:rsidRPr="00301ECB">
                <w:rPr>
                  <w:rFonts w:ascii="Monaco" w:hAnsi="Monaco" w:cs="Monaco"/>
                  <w:b/>
                  <w:bCs/>
                  <w:color w:val="000000"/>
                  <w:sz w:val="20"/>
                  <w:szCs w:val="20"/>
                  <w:lang w:val="en-US"/>
                  <w:rPrChange w:id="5272" w:author="Borja Gonzalez" w:date="2017-09-28T19:25:00Z">
                    <w:rPr>
                      <w:rFonts w:ascii="Monaco" w:hAnsi="Monaco" w:cs="Monaco"/>
                      <w:b/>
                      <w:bCs/>
                      <w:color w:val="000000"/>
                      <w:sz w:val="32"/>
                      <w:szCs w:val="32"/>
                      <w:lang w:val="en-US"/>
                    </w:rPr>
                  </w:rPrChange>
                </w:rPr>
                <w:t>.</w:t>
              </w:r>
              <w:r w:rsidRPr="00301ECB">
                <w:rPr>
                  <w:rFonts w:ascii="Monaco" w:hAnsi="Monaco" w:cs="Monaco"/>
                  <w:color w:val="000000"/>
                  <w:sz w:val="20"/>
                  <w:szCs w:val="20"/>
                  <w:lang w:val="en-US"/>
                  <w:rPrChange w:id="5273" w:author="Borja Gonzalez" w:date="2017-09-28T19:25:00Z">
                    <w:rPr>
                      <w:rFonts w:ascii="Monaco" w:hAnsi="Monaco" w:cs="Monaco"/>
                      <w:color w:val="000000"/>
                      <w:sz w:val="32"/>
                      <w:szCs w:val="32"/>
                      <w:lang w:val="en-US"/>
                    </w:rPr>
                  </w:rPrChange>
                </w:rPr>
                <w:t>readFileSync</w:t>
              </w:r>
              <w:r w:rsidRPr="00301ECB">
                <w:rPr>
                  <w:rFonts w:ascii="Monaco" w:hAnsi="Monaco" w:cs="Monaco"/>
                  <w:b/>
                  <w:bCs/>
                  <w:color w:val="000000"/>
                  <w:sz w:val="20"/>
                  <w:szCs w:val="20"/>
                  <w:lang w:val="en-US"/>
                  <w:rPrChange w:id="5274" w:author="Borja Gonzalez" w:date="2017-09-28T19:25:00Z">
                    <w:rPr>
                      <w:rFonts w:ascii="Monaco" w:hAnsi="Monaco" w:cs="Monaco"/>
                      <w:b/>
                      <w:bCs/>
                      <w:color w:val="000000"/>
                      <w:sz w:val="32"/>
                      <w:szCs w:val="32"/>
                      <w:lang w:val="en-US"/>
                    </w:rPr>
                  </w:rPrChange>
                </w:rPr>
                <w:t>(</w:t>
              </w:r>
              <w:r w:rsidRPr="00301ECB">
                <w:rPr>
                  <w:rFonts w:ascii="Monaco" w:hAnsi="Monaco" w:cs="Monaco"/>
                  <w:color w:val="4E9A06"/>
                  <w:sz w:val="20"/>
                  <w:szCs w:val="20"/>
                  <w:lang w:val="en-US"/>
                  <w:rPrChange w:id="5275" w:author="Borja Gonzalez" w:date="2017-09-28T19:25:00Z">
                    <w:rPr>
                      <w:rFonts w:ascii="Monaco" w:hAnsi="Monaco" w:cs="Monaco"/>
                      <w:color w:val="4E9A06"/>
                      <w:sz w:val="32"/>
                      <w:szCs w:val="32"/>
                      <w:lang w:val="en-US"/>
                    </w:rPr>
                  </w:rPrChange>
                </w:rPr>
                <w:t>'./Pacientes_DB.db'</w:t>
              </w:r>
              <w:r w:rsidRPr="00301ECB">
                <w:rPr>
                  <w:rFonts w:ascii="Monaco" w:hAnsi="Monaco" w:cs="Monaco"/>
                  <w:b/>
                  <w:bCs/>
                  <w:color w:val="000000"/>
                  <w:sz w:val="20"/>
                  <w:szCs w:val="20"/>
                  <w:lang w:val="en-US"/>
                  <w:rPrChange w:id="5276" w:author="Borja Gonzalez" w:date="2017-09-28T19:25:00Z">
                    <w:rPr>
                      <w:rFonts w:ascii="Monaco" w:hAnsi="Monaco" w:cs="Monaco"/>
                      <w:b/>
                      <w:bCs/>
                      <w:color w:val="000000"/>
                      <w:sz w:val="32"/>
                      <w:szCs w:val="32"/>
                      <w:lang w:val="en-US"/>
                    </w:rPr>
                  </w:rPrChange>
                </w:rPr>
                <w:t>);</w:t>
              </w:r>
            </w:ins>
          </w:p>
          <w:p w14:paraId="64CAFA8D" w14:textId="77777777" w:rsidR="00301ECB" w:rsidRPr="00301ECB" w:rsidRDefault="00301ECB" w:rsidP="00301ECB">
            <w:pPr>
              <w:widowControl w:val="0"/>
              <w:autoSpaceDE w:val="0"/>
              <w:autoSpaceDN w:val="0"/>
              <w:adjustRightInd w:val="0"/>
              <w:rPr>
                <w:ins w:id="5277" w:author="Borja Gonzalez" w:date="2017-09-28T19:25:00Z"/>
                <w:rFonts w:ascii="Monaco" w:hAnsi="Monaco" w:cs="Monaco"/>
                <w:sz w:val="20"/>
                <w:szCs w:val="20"/>
                <w:lang w:val="en-US"/>
                <w:rPrChange w:id="5278" w:author="Borja Gonzalez" w:date="2017-09-28T19:25:00Z">
                  <w:rPr>
                    <w:ins w:id="5279" w:author="Borja Gonzalez" w:date="2017-09-28T19:25:00Z"/>
                    <w:rFonts w:ascii="Monaco" w:hAnsi="Monaco" w:cs="Monaco"/>
                    <w:sz w:val="32"/>
                    <w:szCs w:val="32"/>
                    <w:lang w:val="en-US"/>
                  </w:rPr>
                </w:rPrChange>
              </w:rPr>
            </w:pPr>
          </w:p>
          <w:p w14:paraId="59FAD707" w14:textId="77777777" w:rsidR="00301ECB" w:rsidRPr="00301ECB" w:rsidRDefault="00301ECB" w:rsidP="00301ECB">
            <w:pPr>
              <w:keepNext/>
              <w:keepLines/>
              <w:widowControl w:val="0"/>
              <w:autoSpaceDE w:val="0"/>
              <w:autoSpaceDN w:val="0"/>
              <w:adjustRightInd w:val="0"/>
              <w:spacing w:before="200"/>
              <w:outlineLvl w:val="4"/>
              <w:rPr>
                <w:ins w:id="5280" w:author="Borja Gonzalez" w:date="2017-09-28T19:25:00Z"/>
                <w:rFonts w:ascii="Monaco" w:hAnsi="Monaco" w:cs="Monaco"/>
                <w:sz w:val="20"/>
                <w:szCs w:val="20"/>
                <w:lang w:val="en-US"/>
                <w:rPrChange w:id="5281" w:author="Borja Gonzalez" w:date="2017-09-28T19:25:00Z">
                  <w:rPr>
                    <w:ins w:id="5282" w:author="Borja Gonzalez" w:date="2017-09-28T19:25:00Z"/>
                    <w:rFonts w:ascii="Monaco" w:eastAsiaTheme="majorEastAsia" w:hAnsi="Monaco" w:cs="Monaco"/>
                    <w:color w:val="243F60" w:themeColor="accent1" w:themeShade="7F"/>
                    <w:sz w:val="32"/>
                    <w:szCs w:val="32"/>
                    <w:lang w:val="en-US"/>
                  </w:rPr>
                </w:rPrChange>
              </w:rPr>
            </w:pPr>
            <w:ins w:id="5283" w:author="Borja Gonzalez" w:date="2017-09-28T19:25:00Z">
              <w:r w:rsidRPr="00301ECB">
                <w:rPr>
                  <w:rFonts w:ascii="Monaco" w:hAnsi="Monaco" w:cs="Monaco"/>
                  <w:sz w:val="20"/>
                  <w:szCs w:val="20"/>
                  <w:lang w:val="en-US"/>
                  <w:rPrChange w:id="5284" w:author="Borja Gonzalez" w:date="2017-09-28T19:25:00Z">
                    <w:rPr>
                      <w:rFonts w:ascii="Monaco" w:hAnsi="Monaco" w:cs="Monaco"/>
                      <w:sz w:val="32"/>
                      <w:szCs w:val="32"/>
                      <w:lang w:val="en-US"/>
                    </w:rPr>
                  </w:rPrChange>
                </w:rPr>
                <w:t xml:space="preserve">    </w:t>
              </w:r>
              <w:r w:rsidRPr="00301ECB">
                <w:rPr>
                  <w:rFonts w:ascii="Monaco" w:hAnsi="Monaco" w:cs="Monaco"/>
                  <w:b/>
                  <w:bCs/>
                  <w:color w:val="204A87"/>
                  <w:sz w:val="20"/>
                  <w:szCs w:val="20"/>
                  <w:lang w:val="en-US"/>
                  <w:rPrChange w:id="5285" w:author="Borja Gonzalez" w:date="2017-09-28T19:25:00Z">
                    <w:rPr>
                      <w:rFonts w:ascii="Monaco" w:hAnsi="Monaco" w:cs="Monaco"/>
                      <w:b/>
                      <w:bCs/>
                      <w:color w:val="204A87"/>
                      <w:sz w:val="32"/>
                      <w:szCs w:val="32"/>
                      <w:lang w:val="en-US"/>
                    </w:rPr>
                  </w:rPrChange>
                </w:rPr>
                <w:t>var</w:t>
              </w:r>
              <w:r w:rsidRPr="00301ECB">
                <w:rPr>
                  <w:rFonts w:ascii="Monaco" w:hAnsi="Monaco" w:cs="Monaco"/>
                  <w:sz w:val="20"/>
                  <w:szCs w:val="20"/>
                  <w:lang w:val="en-US"/>
                  <w:rPrChange w:id="5286" w:author="Borja Gonzalez" w:date="2017-09-28T19:25:00Z">
                    <w:rPr>
                      <w:rFonts w:ascii="Monaco" w:hAnsi="Monaco" w:cs="Monaco"/>
                      <w:sz w:val="32"/>
                      <w:szCs w:val="32"/>
                      <w:lang w:val="en-US"/>
                    </w:rPr>
                  </w:rPrChange>
                </w:rPr>
                <w:t xml:space="preserve"> </w:t>
              </w:r>
              <w:r w:rsidRPr="00301ECB">
                <w:rPr>
                  <w:rFonts w:ascii="Monaco" w:hAnsi="Monaco" w:cs="Monaco"/>
                  <w:color w:val="000000"/>
                  <w:sz w:val="20"/>
                  <w:szCs w:val="20"/>
                  <w:lang w:val="en-US"/>
                  <w:rPrChange w:id="5287" w:author="Borja Gonzalez" w:date="2017-09-28T19:25:00Z">
                    <w:rPr>
                      <w:rFonts w:ascii="Monaco" w:hAnsi="Monaco" w:cs="Monaco"/>
                      <w:color w:val="000000"/>
                      <w:sz w:val="32"/>
                      <w:szCs w:val="32"/>
                      <w:lang w:val="en-US"/>
                    </w:rPr>
                  </w:rPrChange>
                </w:rPr>
                <w:t>db</w:t>
              </w:r>
              <w:r w:rsidRPr="00301ECB">
                <w:rPr>
                  <w:rFonts w:ascii="Monaco" w:hAnsi="Monaco" w:cs="Monaco"/>
                  <w:sz w:val="20"/>
                  <w:szCs w:val="20"/>
                  <w:lang w:val="en-US"/>
                  <w:rPrChange w:id="5288" w:author="Borja Gonzalez" w:date="2017-09-28T19:25:00Z">
                    <w:rPr>
                      <w:rFonts w:ascii="Monaco" w:hAnsi="Monaco" w:cs="Monaco"/>
                      <w:sz w:val="32"/>
                      <w:szCs w:val="32"/>
                      <w:lang w:val="en-US"/>
                    </w:rPr>
                  </w:rPrChange>
                </w:rPr>
                <w:t xml:space="preserve"> </w:t>
              </w:r>
              <w:r w:rsidRPr="00301ECB">
                <w:rPr>
                  <w:rFonts w:ascii="Monaco" w:hAnsi="Monaco" w:cs="Monaco"/>
                  <w:b/>
                  <w:bCs/>
                  <w:color w:val="CE5C00"/>
                  <w:sz w:val="20"/>
                  <w:szCs w:val="20"/>
                  <w:lang w:val="en-US"/>
                  <w:rPrChange w:id="5289" w:author="Borja Gonzalez" w:date="2017-09-28T19:25:00Z">
                    <w:rPr>
                      <w:rFonts w:ascii="Monaco" w:hAnsi="Monaco" w:cs="Monaco"/>
                      <w:b/>
                      <w:bCs/>
                      <w:color w:val="CE5C00"/>
                      <w:sz w:val="32"/>
                      <w:szCs w:val="32"/>
                      <w:lang w:val="en-US"/>
                    </w:rPr>
                  </w:rPrChange>
                </w:rPr>
                <w:t>=</w:t>
              </w:r>
              <w:r w:rsidRPr="00301ECB">
                <w:rPr>
                  <w:rFonts w:ascii="Monaco" w:hAnsi="Monaco" w:cs="Monaco"/>
                  <w:sz w:val="20"/>
                  <w:szCs w:val="20"/>
                  <w:lang w:val="en-US"/>
                  <w:rPrChange w:id="5290" w:author="Borja Gonzalez" w:date="2017-09-28T19:25:00Z">
                    <w:rPr>
                      <w:rFonts w:ascii="Monaco" w:hAnsi="Monaco" w:cs="Monaco"/>
                      <w:sz w:val="32"/>
                      <w:szCs w:val="32"/>
                      <w:lang w:val="en-US"/>
                    </w:rPr>
                  </w:rPrChange>
                </w:rPr>
                <w:t xml:space="preserve"> </w:t>
              </w:r>
              <w:r w:rsidRPr="00301ECB">
                <w:rPr>
                  <w:rFonts w:ascii="Monaco" w:hAnsi="Monaco" w:cs="Monaco"/>
                  <w:b/>
                  <w:bCs/>
                  <w:color w:val="204A87"/>
                  <w:sz w:val="20"/>
                  <w:szCs w:val="20"/>
                  <w:lang w:val="en-US"/>
                  <w:rPrChange w:id="5291" w:author="Borja Gonzalez" w:date="2017-09-28T19:25:00Z">
                    <w:rPr>
                      <w:rFonts w:ascii="Monaco" w:hAnsi="Monaco" w:cs="Monaco"/>
                      <w:b/>
                      <w:bCs/>
                      <w:color w:val="204A87"/>
                      <w:sz w:val="32"/>
                      <w:szCs w:val="32"/>
                      <w:lang w:val="en-US"/>
                    </w:rPr>
                  </w:rPrChange>
                </w:rPr>
                <w:t>new</w:t>
              </w:r>
              <w:r w:rsidRPr="00301ECB">
                <w:rPr>
                  <w:rFonts w:ascii="Monaco" w:hAnsi="Monaco" w:cs="Monaco"/>
                  <w:sz w:val="20"/>
                  <w:szCs w:val="20"/>
                  <w:lang w:val="en-US"/>
                  <w:rPrChange w:id="5292" w:author="Borja Gonzalez" w:date="2017-09-28T19:25:00Z">
                    <w:rPr>
                      <w:rFonts w:ascii="Monaco" w:hAnsi="Monaco" w:cs="Monaco"/>
                      <w:sz w:val="32"/>
                      <w:szCs w:val="32"/>
                      <w:lang w:val="en-US"/>
                    </w:rPr>
                  </w:rPrChange>
                </w:rPr>
                <w:t xml:space="preserve"> </w:t>
              </w:r>
              <w:r w:rsidRPr="00301ECB">
                <w:rPr>
                  <w:rFonts w:ascii="Monaco" w:hAnsi="Monaco" w:cs="Monaco"/>
                  <w:color w:val="000000"/>
                  <w:sz w:val="20"/>
                  <w:szCs w:val="20"/>
                  <w:lang w:val="en-US"/>
                  <w:rPrChange w:id="5293" w:author="Borja Gonzalez" w:date="2017-09-28T19:25:00Z">
                    <w:rPr>
                      <w:rFonts w:ascii="Monaco" w:hAnsi="Monaco" w:cs="Monaco"/>
                      <w:color w:val="000000"/>
                      <w:sz w:val="32"/>
                      <w:szCs w:val="32"/>
                      <w:lang w:val="en-US"/>
                    </w:rPr>
                  </w:rPrChange>
                </w:rPr>
                <w:t>SQL</w:t>
              </w:r>
              <w:r w:rsidRPr="00301ECB">
                <w:rPr>
                  <w:rFonts w:ascii="Monaco" w:hAnsi="Monaco" w:cs="Monaco"/>
                  <w:b/>
                  <w:bCs/>
                  <w:color w:val="000000"/>
                  <w:sz w:val="20"/>
                  <w:szCs w:val="20"/>
                  <w:lang w:val="en-US"/>
                  <w:rPrChange w:id="5294" w:author="Borja Gonzalez" w:date="2017-09-28T19:25:00Z">
                    <w:rPr>
                      <w:rFonts w:ascii="Monaco" w:hAnsi="Monaco" w:cs="Monaco"/>
                      <w:b/>
                      <w:bCs/>
                      <w:color w:val="000000"/>
                      <w:sz w:val="32"/>
                      <w:szCs w:val="32"/>
                      <w:lang w:val="en-US"/>
                    </w:rPr>
                  </w:rPrChange>
                </w:rPr>
                <w:t>.</w:t>
              </w:r>
              <w:r w:rsidRPr="00301ECB">
                <w:rPr>
                  <w:rFonts w:ascii="Monaco" w:hAnsi="Monaco" w:cs="Monaco"/>
                  <w:color w:val="000000"/>
                  <w:sz w:val="20"/>
                  <w:szCs w:val="20"/>
                  <w:lang w:val="en-US"/>
                  <w:rPrChange w:id="5295" w:author="Borja Gonzalez" w:date="2017-09-28T19:25:00Z">
                    <w:rPr>
                      <w:rFonts w:ascii="Monaco" w:hAnsi="Monaco" w:cs="Monaco"/>
                      <w:color w:val="000000"/>
                      <w:sz w:val="32"/>
                      <w:szCs w:val="32"/>
                      <w:lang w:val="en-US"/>
                    </w:rPr>
                  </w:rPrChange>
                </w:rPr>
                <w:t>Database</w:t>
              </w:r>
              <w:r w:rsidRPr="00301ECB">
                <w:rPr>
                  <w:rFonts w:ascii="Monaco" w:hAnsi="Monaco" w:cs="Monaco"/>
                  <w:b/>
                  <w:bCs/>
                  <w:color w:val="000000"/>
                  <w:sz w:val="20"/>
                  <w:szCs w:val="20"/>
                  <w:lang w:val="en-US"/>
                  <w:rPrChange w:id="5296" w:author="Borja Gonzalez" w:date="2017-09-28T19:25:00Z">
                    <w:rPr>
                      <w:rFonts w:ascii="Monaco" w:hAnsi="Monaco" w:cs="Monaco"/>
                      <w:b/>
                      <w:bCs/>
                      <w:color w:val="000000"/>
                      <w:sz w:val="32"/>
                      <w:szCs w:val="32"/>
                      <w:lang w:val="en-US"/>
                    </w:rPr>
                  </w:rPrChange>
                </w:rPr>
                <w:t>(</w:t>
              </w:r>
              <w:r w:rsidRPr="00301ECB">
                <w:rPr>
                  <w:rFonts w:ascii="Monaco" w:hAnsi="Monaco" w:cs="Monaco"/>
                  <w:color w:val="000000"/>
                  <w:sz w:val="20"/>
                  <w:szCs w:val="20"/>
                  <w:lang w:val="en-US"/>
                  <w:rPrChange w:id="5297" w:author="Borja Gonzalez" w:date="2017-09-28T19:25:00Z">
                    <w:rPr>
                      <w:rFonts w:ascii="Monaco" w:hAnsi="Monaco" w:cs="Monaco"/>
                      <w:color w:val="000000"/>
                      <w:sz w:val="32"/>
                      <w:szCs w:val="32"/>
                      <w:lang w:val="en-US"/>
                    </w:rPr>
                  </w:rPrChange>
                </w:rPr>
                <w:t>filebuffer</w:t>
              </w:r>
              <w:r w:rsidRPr="00301ECB">
                <w:rPr>
                  <w:rFonts w:ascii="Monaco" w:hAnsi="Monaco" w:cs="Monaco"/>
                  <w:b/>
                  <w:bCs/>
                  <w:color w:val="000000"/>
                  <w:sz w:val="20"/>
                  <w:szCs w:val="20"/>
                  <w:lang w:val="en-US"/>
                  <w:rPrChange w:id="5298" w:author="Borja Gonzalez" w:date="2017-09-28T19:25:00Z">
                    <w:rPr>
                      <w:rFonts w:ascii="Monaco" w:hAnsi="Monaco" w:cs="Monaco"/>
                      <w:b/>
                      <w:bCs/>
                      <w:color w:val="000000"/>
                      <w:sz w:val="32"/>
                      <w:szCs w:val="32"/>
                      <w:lang w:val="en-US"/>
                    </w:rPr>
                  </w:rPrChange>
                </w:rPr>
                <w:t>);</w:t>
              </w:r>
            </w:ins>
          </w:p>
          <w:p w14:paraId="0717FF4A" w14:textId="77777777" w:rsidR="00301ECB" w:rsidRPr="00301ECB" w:rsidRDefault="00301ECB" w:rsidP="00301ECB">
            <w:pPr>
              <w:keepNext/>
              <w:keepLines/>
              <w:widowControl w:val="0"/>
              <w:autoSpaceDE w:val="0"/>
              <w:autoSpaceDN w:val="0"/>
              <w:adjustRightInd w:val="0"/>
              <w:spacing w:before="200"/>
              <w:outlineLvl w:val="4"/>
              <w:rPr>
                <w:ins w:id="5299" w:author="Borja Gonzalez" w:date="2017-09-28T19:25:00Z"/>
                <w:rFonts w:ascii="Monaco" w:hAnsi="Monaco" w:cs="Monaco"/>
                <w:sz w:val="20"/>
                <w:szCs w:val="20"/>
                <w:lang w:val="en-US"/>
                <w:rPrChange w:id="5300" w:author="Borja Gonzalez" w:date="2017-09-28T19:25:00Z">
                  <w:rPr>
                    <w:ins w:id="5301" w:author="Borja Gonzalez" w:date="2017-09-28T19:25:00Z"/>
                    <w:rFonts w:ascii="Monaco" w:eastAsiaTheme="majorEastAsia" w:hAnsi="Monaco" w:cs="Monaco"/>
                    <w:color w:val="243F60" w:themeColor="accent1" w:themeShade="7F"/>
                    <w:sz w:val="32"/>
                    <w:szCs w:val="32"/>
                    <w:lang w:val="en-US"/>
                  </w:rPr>
                </w:rPrChange>
              </w:rPr>
            </w:pPr>
            <w:ins w:id="5302" w:author="Borja Gonzalez" w:date="2017-09-28T19:25:00Z">
              <w:r w:rsidRPr="00301ECB">
                <w:rPr>
                  <w:rFonts w:ascii="Monaco" w:hAnsi="Monaco" w:cs="Monaco"/>
                  <w:sz w:val="20"/>
                  <w:szCs w:val="20"/>
                  <w:lang w:val="en-US"/>
                  <w:rPrChange w:id="5303" w:author="Borja Gonzalez" w:date="2017-09-28T19:25:00Z">
                    <w:rPr>
                      <w:rFonts w:ascii="Monaco" w:hAnsi="Monaco" w:cs="Monaco"/>
                      <w:sz w:val="32"/>
                      <w:szCs w:val="32"/>
                      <w:lang w:val="en-US"/>
                    </w:rPr>
                  </w:rPrChange>
                </w:rPr>
                <w:t xml:space="preserve">    </w:t>
              </w:r>
              <w:r w:rsidRPr="00301ECB">
                <w:rPr>
                  <w:rFonts w:ascii="Monaco" w:hAnsi="Monaco" w:cs="Monaco"/>
                  <w:color w:val="000000"/>
                  <w:sz w:val="20"/>
                  <w:szCs w:val="20"/>
                  <w:lang w:val="en-US"/>
                  <w:rPrChange w:id="5304" w:author="Borja Gonzalez" w:date="2017-09-28T19:25:00Z">
                    <w:rPr>
                      <w:rFonts w:ascii="Monaco" w:hAnsi="Monaco" w:cs="Monaco"/>
                      <w:color w:val="000000"/>
                      <w:sz w:val="32"/>
                      <w:szCs w:val="32"/>
                      <w:lang w:val="en-US"/>
                    </w:rPr>
                  </w:rPrChange>
                </w:rPr>
                <w:t>console</w:t>
              </w:r>
              <w:r w:rsidRPr="00301ECB">
                <w:rPr>
                  <w:rFonts w:ascii="Monaco" w:hAnsi="Monaco" w:cs="Monaco"/>
                  <w:b/>
                  <w:bCs/>
                  <w:color w:val="000000"/>
                  <w:sz w:val="20"/>
                  <w:szCs w:val="20"/>
                  <w:lang w:val="en-US"/>
                  <w:rPrChange w:id="5305" w:author="Borja Gonzalez" w:date="2017-09-28T19:25:00Z">
                    <w:rPr>
                      <w:rFonts w:ascii="Monaco" w:hAnsi="Monaco" w:cs="Monaco"/>
                      <w:b/>
                      <w:bCs/>
                      <w:color w:val="000000"/>
                      <w:sz w:val="32"/>
                      <w:szCs w:val="32"/>
                      <w:lang w:val="en-US"/>
                    </w:rPr>
                  </w:rPrChange>
                </w:rPr>
                <w:t>.</w:t>
              </w:r>
              <w:r w:rsidRPr="00301ECB">
                <w:rPr>
                  <w:rFonts w:ascii="Monaco" w:hAnsi="Monaco" w:cs="Monaco"/>
                  <w:color w:val="000000"/>
                  <w:sz w:val="20"/>
                  <w:szCs w:val="20"/>
                  <w:lang w:val="en-US"/>
                  <w:rPrChange w:id="5306" w:author="Borja Gonzalez" w:date="2017-09-28T19:25:00Z">
                    <w:rPr>
                      <w:rFonts w:ascii="Monaco" w:hAnsi="Monaco" w:cs="Monaco"/>
                      <w:color w:val="000000"/>
                      <w:sz w:val="32"/>
                      <w:szCs w:val="32"/>
                      <w:lang w:val="en-US"/>
                    </w:rPr>
                  </w:rPrChange>
                </w:rPr>
                <w:t>log</w:t>
              </w:r>
              <w:r w:rsidRPr="00301ECB">
                <w:rPr>
                  <w:rFonts w:ascii="Monaco" w:hAnsi="Monaco" w:cs="Monaco"/>
                  <w:b/>
                  <w:bCs/>
                  <w:color w:val="000000"/>
                  <w:sz w:val="20"/>
                  <w:szCs w:val="20"/>
                  <w:lang w:val="en-US"/>
                  <w:rPrChange w:id="5307" w:author="Borja Gonzalez" w:date="2017-09-28T19:25:00Z">
                    <w:rPr>
                      <w:rFonts w:ascii="Monaco" w:hAnsi="Monaco" w:cs="Monaco"/>
                      <w:b/>
                      <w:bCs/>
                      <w:color w:val="000000"/>
                      <w:sz w:val="32"/>
                      <w:szCs w:val="32"/>
                      <w:lang w:val="en-US"/>
                    </w:rPr>
                  </w:rPrChange>
                </w:rPr>
                <w:t>(</w:t>
              </w:r>
              <w:r w:rsidRPr="00301ECB">
                <w:rPr>
                  <w:rFonts w:ascii="Monaco" w:hAnsi="Monaco" w:cs="Monaco"/>
                  <w:color w:val="000000"/>
                  <w:sz w:val="20"/>
                  <w:szCs w:val="20"/>
                  <w:lang w:val="en-US"/>
                  <w:rPrChange w:id="5308" w:author="Borja Gonzalez" w:date="2017-09-28T19:25:00Z">
                    <w:rPr>
                      <w:rFonts w:ascii="Monaco" w:hAnsi="Monaco" w:cs="Monaco"/>
                      <w:color w:val="000000"/>
                      <w:sz w:val="32"/>
                      <w:szCs w:val="32"/>
                      <w:lang w:val="en-US"/>
                    </w:rPr>
                  </w:rPrChange>
                </w:rPr>
                <w:t>timestamp</w:t>
              </w:r>
              <w:r w:rsidRPr="00301ECB">
                <w:rPr>
                  <w:rFonts w:ascii="Monaco" w:hAnsi="Monaco" w:cs="Monaco"/>
                  <w:b/>
                  <w:bCs/>
                  <w:color w:val="000000"/>
                  <w:sz w:val="20"/>
                  <w:szCs w:val="20"/>
                  <w:lang w:val="en-US"/>
                  <w:rPrChange w:id="5309" w:author="Borja Gonzalez" w:date="2017-09-28T19:25:00Z">
                    <w:rPr>
                      <w:rFonts w:ascii="Monaco" w:hAnsi="Monaco" w:cs="Monaco"/>
                      <w:b/>
                      <w:bCs/>
                      <w:color w:val="000000"/>
                      <w:sz w:val="32"/>
                      <w:szCs w:val="32"/>
                      <w:lang w:val="en-US"/>
                    </w:rPr>
                  </w:rPrChange>
                </w:rPr>
                <w:t>(</w:t>
              </w:r>
              <w:r w:rsidRPr="00301ECB">
                <w:rPr>
                  <w:rFonts w:ascii="Monaco" w:hAnsi="Monaco" w:cs="Monaco"/>
                  <w:color w:val="4E9A06"/>
                  <w:sz w:val="20"/>
                  <w:szCs w:val="20"/>
                  <w:lang w:val="en-US"/>
                  <w:rPrChange w:id="5310" w:author="Borja Gonzalez" w:date="2017-09-28T19:25:00Z">
                    <w:rPr>
                      <w:rFonts w:ascii="Monaco" w:hAnsi="Monaco" w:cs="Monaco"/>
                      <w:color w:val="4E9A06"/>
                      <w:sz w:val="32"/>
                      <w:szCs w:val="32"/>
                      <w:lang w:val="en-US"/>
                    </w:rPr>
                  </w:rPrChange>
                </w:rPr>
                <w:t>'hh:mm:ss:iii'</w:t>
              </w:r>
              <w:r w:rsidRPr="00301ECB">
                <w:rPr>
                  <w:rFonts w:ascii="Monaco" w:hAnsi="Monaco" w:cs="Monaco"/>
                  <w:b/>
                  <w:bCs/>
                  <w:color w:val="000000"/>
                  <w:sz w:val="20"/>
                  <w:szCs w:val="20"/>
                  <w:lang w:val="en-US"/>
                  <w:rPrChange w:id="5311" w:author="Borja Gonzalez" w:date="2017-09-28T19:25:00Z">
                    <w:rPr>
                      <w:rFonts w:ascii="Monaco" w:hAnsi="Monaco" w:cs="Monaco"/>
                      <w:b/>
                      <w:bCs/>
                      <w:color w:val="000000"/>
                      <w:sz w:val="32"/>
                      <w:szCs w:val="32"/>
                      <w:lang w:val="en-US"/>
                    </w:rPr>
                  </w:rPrChange>
                </w:rPr>
                <w:t>)</w:t>
              </w:r>
              <w:r w:rsidRPr="00301ECB">
                <w:rPr>
                  <w:rFonts w:ascii="Monaco" w:hAnsi="Monaco" w:cs="Monaco"/>
                  <w:b/>
                  <w:bCs/>
                  <w:color w:val="CE5C00"/>
                  <w:sz w:val="20"/>
                  <w:szCs w:val="20"/>
                  <w:lang w:val="en-US"/>
                  <w:rPrChange w:id="5312" w:author="Borja Gonzalez" w:date="2017-09-28T19:25:00Z">
                    <w:rPr>
                      <w:rFonts w:ascii="Monaco" w:hAnsi="Monaco" w:cs="Monaco"/>
                      <w:b/>
                      <w:bCs/>
                      <w:color w:val="CE5C00"/>
                      <w:sz w:val="32"/>
                      <w:szCs w:val="32"/>
                      <w:lang w:val="en-US"/>
                    </w:rPr>
                  </w:rPrChange>
                </w:rPr>
                <w:t>+</w:t>
              </w:r>
              <w:r w:rsidRPr="00301ECB">
                <w:rPr>
                  <w:rFonts w:ascii="Monaco" w:hAnsi="Monaco" w:cs="Monaco"/>
                  <w:color w:val="4E9A06"/>
                  <w:sz w:val="20"/>
                  <w:szCs w:val="20"/>
                  <w:lang w:val="en-US"/>
                  <w:rPrChange w:id="5313" w:author="Borja Gonzalez" w:date="2017-09-28T19:25:00Z">
                    <w:rPr>
                      <w:rFonts w:ascii="Monaco" w:hAnsi="Monaco" w:cs="Monaco"/>
                      <w:color w:val="4E9A06"/>
                      <w:sz w:val="32"/>
                      <w:szCs w:val="32"/>
                      <w:lang w:val="en-US"/>
                    </w:rPr>
                  </w:rPrChange>
                </w:rPr>
                <w:t>" Base de datos abierta"</w:t>
              </w:r>
              <w:r w:rsidRPr="00301ECB">
                <w:rPr>
                  <w:rFonts w:ascii="Monaco" w:hAnsi="Monaco" w:cs="Monaco"/>
                  <w:b/>
                  <w:bCs/>
                  <w:color w:val="000000"/>
                  <w:sz w:val="20"/>
                  <w:szCs w:val="20"/>
                  <w:lang w:val="en-US"/>
                  <w:rPrChange w:id="5314" w:author="Borja Gonzalez" w:date="2017-09-28T19:25:00Z">
                    <w:rPr>
                      <w:rFonts w:ascii="Monaco" w:hAnsi="Monaco" w:cs="Monaco"/>
                      <w:b/>
                      <w:bCs/>
                      <w:color w:val="000000"/>
                      <w:sz w:val="32"/>
                      <w:szCs w:val="32"/>
                      <w:lang w:val="en-US"/>
                    </w:rPr>
                  </w:rPrChange>
                </w:rPr>
                <w:t>);</w:t>
              </w:r>
            </w:ins>
          </w:p>
          <w:p w14:paraId="3EA961E5" w14:textId="77777777" w:rsidR="00301ECB" w:rsidRPr="00301ECB" w:rsidRDefault="00301ECB" w:rsidP="00301ECB">
            <w:pPr>
              <w:keepNext/>
              <w:keepLines/>
              <w:widowControl w:val="0"/>
              <w:autoSpaceDE w:val="0"/>
              <w:autoSpaceDN w:val="0"/>
              <w:adjustRightInd w:val="0"/>
              <w:spacing w:before="200"/>
              <w:outlineLvl w:val="4"/>
              <w:rPr>
                <w:ins w:id="5315" w:author="Borja Gonzalez" w:date="2017-09-28T19:25:00Z"/>
                <w:rFonts w:ascii="Monaco" w:hAnsi="Monaco" w:cs="Monaco"/>
                <w:sz w:val="20"/>
                <w:szCs w:val="20"/>
                <w:lang w:val="en-US"/>
                <w:rPrChange w:id="5316" w:author="Borja Gonzalez" w:date="2017-09-28T19:25:00Z">
                  <w:rPr>
                    <w:ins w:id="5317" w:author="Borja Gonzalez" w:date="2017-09-28T19:25:00Z"/>
                    <w:rFonts w:ascii="Monaco" w:eastAsiaTheme="majorEastAsia" w:hAnsi="Monaco" w:cs="Monaco"/>
                    <w:color w:val="243F60" w:themeColor="accent1" w:themeShade="7F"/>
                    <w:sz w:val="32"/>
                    <w:szCs w:val="32"/>
                    <w:lang w:val="en-US"/>
                  </w:rPr>
                </w:rPrChange>
              </w:rPr>
            </w:pPr>
            <w:ins w:id="5318" w:author="Borja Gonzalez" w:date="2017-09-28T19:25:00Z">
              <w:r w:rsidRPr="00301ECB">
                <w:rPr>
                  <w:rFonts w:ascii="Monaco" w:hAnsi="Monaco" w:cs="Monaco"/>
                  <w:sz w:val="20"/>
                  <w:szCs w:val="20"/>
                  <w:lang w:val="en-US"/>
                  <w:rPrChange w:id="5319" w:author="Borja Gonzalez" w:date="2017-09-28T19:25:00Z">
                    <w:rPr>
                      <w:rFonts w:ascii="Monaco" w:hAnsi="Monaco" w:cs="Monaco"/>
                      <w:sz w:val="32"/>
                      <w:szCs w:val="32"/>
                      <w:lang w:val="en-US"/>
                    </w:rPr>
                  </w:rPrChange>
                </w:rPr>
                <w:t xml:space="preserve">    </w:t>
              </w:r>
              <w:r w:rsidRPr="00301ECB">
                <w:rPr>
                  <w:rFonts w:ascii="Monaco" w:hAnsi="Monaco" w:cs="Monaco"/>
                  <w:color w:val="000000"/>
                  <w:sz w:val="20"/>
                  <w:szCs w:val="20"/>
                  <w:lang w:val="en-US"/>
                  <w:rPrChange w:id="5320" w:author="Borja Gonzalez" w:date="2017-09-28T19:25:00Z">
                    <w:rPr>
                      <w:rFonts w:ascii="Monaco" w:hAnsi="Monaco" w:cs="Monaco"/>
                      <w:color w:val="000000"/>
                      <w:sz w:val="32"/>
                      <w:szCs w:val="32"/>
                      <w:lang w:val="en-US"/>
                    </w:rPr>
                  </w:rPrChange>
                </w:rPr>
                <w:t>db</w:t>
              </w:r>
              <w:r w:rsidRPr="00301ECB">
                <w:rPr>
                  <w:rFonts w:ascii="Monaco" w:hAnsi="Monaco" w:cs="Monaco"/>
                  <w:b/>
                  <w:bCs/>
                  <w:color w:val="000000"/>
                  <w:sz w:val="20"/>
                  <w:szCs w:val="20"/>
                  <w:lang w:val="en-US"/>
                  <w:rPrChange w:id="5321" w:author="Borja Gonzalez" w:date="2017-09-28T19:25:00Z">
                    <w:rPr>
                      <w:rFonts w:ascii="Monaco" w:hAnsi="Monaco" w:cs="Monaco"/>
                      <w:b/>
                      <w:bCs/>
                      <w:color w:val="000000"/>
                      <w:sz w:val="32"/>
                      <w:szCs w:val="32"/>
                      <w:lang w:val="en-US"/>
                    </w:rPr>
                  </w:rPrChange>
                </w:rPr>
                <w:t>.</w:t>
              </w:r>
              <w:r w:rsidRPr="00301ECB">
                <w:rPr>
                  <w:rFonts w:ascii="Monaco" w:hAnsi="Monaco" w:cs="Monaco"/>
                  <w:color w:val="000000"/>
                  <w:sz w:val="20"/>
                  <w:szCs w:val="20"/>
                  <w:lang w:val="en-US"/>
                  <w:rPrChange w:id="5322" w:author="Borja Gonzalez" w:date="2017-09-28T19:25:00Z">
                    <w:rPr>
                      <w:rFonts w:ascii="Monaco" w:hAnsi="Monaco" w:cs="Monaco"/>
                      <w:color w:val="000000"/>
                      <w:sz w:val="32"/>
                      <w:szCs w:val="32"/>
                      <w:lang w:val="en-US"/>
                    </w:rPr>
                  </w:rPrChange>
                </w:rPr>
                <w:t>run</w:t>
              </w:r>
              <w:r w:rsidRPr="00301ECB">
                <w:rPr>
                  <w:rFonts w:ascii="Monaco" w:hAnsi="Monaco" w:cs="Monaco"/>
                  <w:b/>
                  <w:bCs/>
                  <w:color w:val="000000"/>
                  <w:sz w:val="20"/>
                  <w:szCs w:val="20"/>
                  <w:lang w:val="en-US"/>
                  <w:rPrChange w:id="5323" w:author="Borja Gonzalez" w:date="2017-09-28T19:25:00Z">
                    <w:rPr>
                      <w:rFonts w:ascii="Monaco" w:hAnsi="Monaco" w:cs="Monaco"/>
                      <w:b/>
                      <w:bCs/>
                      <w:color w:val="000000"/>
                      <w:sz w:val="32"/>
                      <w:szCs w:val="32"/>
                      <w:lang w:val="en-US"/>
                    </w:rPr>
                  </w:rPrChange>
                </w:rPr>
                <w:t>(</w:t>
              </w:r>
              <w:r w:rsidRPr="00301ECB">
                <w:rPr>
                  <w:rFonts w:ascii="Monaco" w:hAnsi="Monaco" w:cs="Monaco"/>
                  <w:color w:val="4E9A06"/>
                  <w:sz w:val="20"/>
                  <w:szCs w:val="20"/>
                  <w:lang w:val="en-US"/>
                  <w:rPrChange w:id="5324" w:author="Borja Gonzalez" w:date="2017-09-28T19:25:00Z">
                    <w:rPr>
                      <w:rFonts w:ascii="Monaco" w:hAnsi="Monaco" w:cs="Monaco"/>
                      <w:color w:val="4E9A06"/>
                      <w:sz w:val="32"/>
                      <w:szCs w:val="32"/>
                      <w:lang w:val="en-US"/>
                    </w:rPr>
                  </w:rPrChange>
                </w:rPr>
                <w:t>"DELETE FROM datos_pacientes WHERE id_datos="</w:t>
              </w:r>
              <w:r w:rsidRPr="00301ECB">
                <w:rPr>
                  <w:rFonts w:ascii="Monaco" w:hAnsi="Monaco" w:cs="Monaco"/>
                  <w:b/>
                  <w:bCs/>
                  <w:color w:val="CE5C00"/>
                  <w:sz w:val="20"/>
                  <w:szCs w:val="20"/>
                  <w:lang w:val="en-US"/>
                  <w:rPrChange w:id="5325" w:author="Borja Gonzalez" w:date="2017-09-28T19:25:00Z">
                    <w:rPr>
                      <w:rFonts w:ascii="Monaco" w:hAnsi="Monaco" w:cs="Monaco"/>
                      <w:b/>
                      <w:bCs/>
                      <w:color w:val="CE5C00"/>
                      <w:sz w:val="32"/>
                      <w:szCs w:val="32"/>
                      <w:lang w:val="en-US"/>
                    </w:rPr>
                  </w:rPrChange>
                </w:rPr>
                <w:t>+</w:t>
              </w:r>
              <w:r w:rsidRPr="00301ECB">
                <w:rPr>
                  <w:rFonts w:ascii="Monaco" w:hAnsi="Monaco" w:cs="Monaco"/>
                  <w:color w:val="000000"/>
                  <w:sz w:val="20"/>
                  <w:szCs w:val="20"/>
                  <w:lang w:val="en-US"/>
                  <w:rPrChange w:id="5326" w:author="Borja Gonzalez" w:date="2017-09-28T19:25:00Z">
                    <w:rPr>
                      <w:rFonts w:ascii="Monaco" w:hAnsi="Monaco" w:cs="Monaco"/>
                      <w:color w:val="000000"/>
                      <w:sz w:val="32"/>
                      <w:szCs w:val="32"/>
                      <w:lang w:val="en-US"/>
                    </w:rPr>
                  </w:rPrChange>
                </w:rPr>
                <w:t>datos</w:t>
              </w:r>
              <w:r w:rsidRPr="00301ECB">
                <w:rPr>
                  <w:rFonts w:ascii="Monaco" w:hAnsi="Monaco" w:cs="Monaco"/>
                  <w:b/>
                  <w:bCs/>
                  <w:color w:val="000000"/>
                  <w:sz w:val="20"/>
                  <w:szCs w:val="20"/>
                  <w:lang w:val="en-US"/>
                  <w:rPrChange w:id="5327" w:author="Borja Gonzalez" w:date="2017-09-28T19:25:00Z">
                    <w:rPr>
                      <w:rFonts w:ascii="Monaco" w:hAnsi="Monaco" w:cs="Monaco"/>
                      <w:b/>
                      <w:bCs/>
                      <w:color w:val="000000"/>
                      <w:sz w:val="32"/>
                      <w:szCs w:val="32"/>
                      <w:lang w:val="en-US"/>
                    </w:rPr>
                  </w:rPrChange>
                </w:rPr>
                <w:t>.</w:t>
              </w:r>
              <w:r w:rsidRPr="00301ECB">
                <w:rPr>
                  <w:rFonts w:ascii="Monaco" w:hAnsi="Monaco" w:cs="Monaco"/>
                  <w:color w:val="000000"/>
                  <w:sz w:val="20"/>
                  <w:szCs w:val="20"/>
                  <w:lang w:val="en-US"/>
                  <w:rPrChange w:id="5328" w:author="Borja Gonzalez" w:date="2017-09-28T19:25:00Z">
                    <w:rPr>
                      <w:rFonts w:ascii="Monaco" w:hAnsi="Monaco" w:cs="Monaco"/>
                      <w:color w:val="000000"/>
                      <w:sz w:val="32"/>
                      <w:szCs w:val="32"/>
                      <w:lang w:val="en-US"/>
                    </w:rPr>
                  </w:rPrChange>
                </w:rPr>
                <w:t>id</w:t>
              </w:r>
              <w:r w:rsidRPr="00301ECB">
                <w:rPr>
                  <w:rFonts w:ascii="Monaco" w:hAnsi="Monaco" w:cs="Monaco"/>
                  <w:b/>
                  <w:bCs/>
                  <w:color w:val="000000"/>
                  <w:sz w:val="20"/>
                  <w:szCs w:val="20"/>
                  <w:lang w:val="en-US"/>
                  <w:rPrChange w:id="5329" w:author="Borja Gonzalez" w:date="2017-09-28T19:25:00Z">
                    <w:rPr>
                      <w:rFonts w:ascii="Monaco" w:hAnsi="Monaco" w:cs="Monaco"/>
                      <w:b/>
                      <w:bCs/>
                      <w:color w:val="000000"/>
                      <w:sz w:val="32"/>
                      <w:szCs w:val="32"/>
                      <w:lang w:val="en-US"/>
                    </w:rPr>
                  </w:rPrChange>
                </w:rPr>
                <w:t>);</w:t>
              </w:r>
            </w:ins>
          </w:p>
          <w:p w14:paraId="031D67E2" w14:textId="77777777" w:rsidR="00301ECB" w:rsidRPr="00301ECB" w:rsidRDefault="00301ECB" w:rsidP="00301ECB">
            <w:pPr>
              <w:widowControl w:val="0"/>
              <w:autoSpaceDE w:val="0"/>
              <w:autoSpaceDN w:val="0"/>
              <w:adjustRightInd w:val="0"/>
              <w:rPr>
                <w:ins w:id="5330" w:author="Borja Gonzalez" w:date="2017-09-28T19:25:00Z"/>
                <w:rFonts w:ascii="Monaco" w:hAnsi="Monaco" w:cs="Monaco"/>
                <w:sz w:val="20"/>
                <w:szCs w:val="20"/>
                <w:lang w:val="en-US"/>
                <w:rPrChange w:id="5331" w:author="Borja Gonzalez" w:date="2017-09-28T19:25:00Z">
                  <w:rPr>
                    <w:ins w:id="5332" w:author="Borja Gonzalez" w:date="2017-09-28T19:25:00Z"/>
                    <w:rFonts w:ascii="Monaco" w:hAnsi="Monaco" w:cs="Monaco"/>
                    <w:sz w:val="32"/>
                    <w:szCs w:val="32"/>
                    <w:lang w:val="en-US"/>
                  </w:rPr>
                </w:rPrChange>
              </w:rPr>
            </w:pPr>
          </w:p>
          <w:p w14:paraId="1A270CD7" w14:textId="77777777" w:rsidR="00301ECB" w:rsidRPr="00301ECB" w:rsidRDefault="00301ECB" w:rsidP="00301ECB">
            <w:pPr>
              <w:keepNext/>
              <w:keepLines/>
              <w:widowControl w:val="0"/>
              <w:autoSpaceDE w:val="0"/>
              <w:autoSpaceDN w:val="0"/>
              <w:adjustRightInd w:val="0"/>
              <w:spacing w:before="200"/>
              <w:outlineLvl w:val="4"/>
              <w:rPr>
                <w:ins w:id="5333" w:author="Borja Gonzalez" w:date="2017-09-28T19:25:00Z"/>
                <w:rFonts w:ascii="Monaco" w:hAnsi="Monaco" w:cs="Monaco"/>
                <w:sz w:val="20"/>
                <w:szCs w:val="20"/>
                <w:lang w:val="en-US"/>
                <w:rPrChange w:id="5334" w:author="Borja Gonzalez" w:date="2017-09-28T19:25:00Z">
                  <w:rPr>
                    <w:ins w:id="5335" w:author="Borja Gonzalez" w:date="2017-09-28T19:25:00Z"/>
                    <w:rFonts w:ascii="Monaco" w:eastAsiaTheme="majorEastAsia" w:hAnsi="Monaco" w:cs="Monaco"/>
                    <w:color w:val="243F60" w:themeColor="accent1" w:themeShade="7F"/>
                    <w:sz w:val="32"/>
                    <w:szCs w:val="32"/>
                    <w:lang w:val="en-US"/>
                  </w:rPr>
                </w:rPrChange>
              </w:rPr>
            </w:pPr>
            <w:ins w:id="5336" w:author="Borja Gonzalez" w:date="2017-09-28T19:25:00Z">
              <w:r w:rsidRPr="00301ECB">
                <w:rPr>
                  <w:rFonts w:ascii="Monaco" w:hAnsi="Monaco" w:cs="Monaco"/>
                  <w:sz w:val="20"/>
                  <w:szCs w:val="20"/>
                  <w:lang w:val="en-US"/>
                  <w:rPrChange w:id="5337" w:author="Borja Gonzalez" w:date="2017-09-28T19:25:00Z">
                    <w:rPr>
                      <w:rFonts w:ascii="Monaco" w:hAnsi="Monaco" w:cs="Monaco"/>
                      <w:sz w:val="32"/>
                      <w:szCs w:val="32"/>
                      <w:lang w:val="en-US"/>
                    </w:rPr>
                  </w:rPrChange>
                </w:rPr>
                <w:t xml:space="preserve">    </w:t>
              </w:r>
              <w:r w:rsidRPr="00301ECB">
                <w:rPr>
                  <w:rFonts w:ascii="Monaco" w:hAnsi="Monaco" w:cs="Monaco"/>
                  <w:b/>
                  <w:bCs/>
                  <w:color w:val="204A87"/>
                  <w:sz w:val="20"/>
                  <w:szCs w:val="20"/>
                  <w:lang w:val="en-US"/>
                  <w:rPrChange w:id="5338" w:author="Borja Gonzalez" w:date="2017-09-28T19:25:00Z">
                    <w:rPr>
                      <w:rFonts w:ascii="Monaco" w:hAnsi="Monaco" w:cs="Monaco"/>
                      <w:b/>
                      <w:bCs/>
                      <w:color w:val="204A87"/>
                      <w:sz w:val="32"/>
                      <w:szCs w:val="32"/>
                      <w:lang w:val="en-US"/>
                    </w:rPr>
                  </w:rPrChange>
                </w:rPr>
                <w:t>var</w:t>
              </w:r>
              <w:r w:rsidRPr="00301ECB">
                <w:rPr>
                  <w:rFonts w:ascii="Monaco" w:hAnsi="Monaco" w:cs="Monaco"/>
                  <w:sz w:val="20"/>
                  <w:szCs w:val="20"/>
                  <w:lang w:val="en-US"/>
                  <w:rPrChange w:id="5339" w:author="Borja Gonzalez" w:date="2017-09-28T19:25:00Z">
                    <w:rPr>
                      <w:rFonts w:ascii="Monaco" w:hAnsi="Monaco" w:cs="Monaco"/>
                      <w:sz w:val="32"/>
                      <w:szCs w:val="32"/>
                      <w:lang w:val="en-US"/>
                    </w:rPr>
                  </w:rPrChange>
                </w:rPr>
                <w:t xml:space="preserve"> </w:t>
              </w:r>
              <w:r w:rsidRPr="00301ECB">
                <w:rPr>
                  <w:rFonts w:ascii="Monaco" w:hAnsi="Monaco" w:cs="Monaco"/>
                  <w:color w:val="000000"/>
                  <w:sz w:val="20"/>
                  <w:szCs w:val="20"/>
                  <w:lang w:val="en-US"/>
                  <w:rPrChange w:id="5340" w:author="Borja Gonzalez" w:date="2017-09-28T19:25:00Z">
                    <w:rPr>
                      <w:rFonts w:ascii="Monaco" w:hAnsi="Monaco" w:cs="Monaco"/>
                      <w:color w:val="000000"/>
                      <w:sz w:val="32"/>
                      <w:szCs w:val="32"/>
                      <w:lang w:val="en-US"/>
                    </w:rPr>
                  </w:rPrChange>
                </w:rPr>
                <w:t>data</w:t>
              </w:r>
              <w:r w:rsidRPr="00301ECB">
                <w:rPr>
                  <w:rFonts w:ascii="Monaco" w:hAnsi="Monaco" w:cs="Monaco"/>
                  <w:sz w:val="20"/>
                  <w:szCs w:val="20"/>
                  <w:lang w:val="en-US"/>
                  <w:rPrChange w:id="5341" w:author="Borja Gonzalez" w:date="2017-09-28T19:25:00Z">
                    <w:rPr>
                      <w:rFonts w:ascii="Monaco" w:hAnsi="Monaco" w:cs="Monaco"/>
                      <w:sz w:val="32"/>
                      <w:szCs w:val="32"/>
                      <w:lang w:val="en-US"/>
                    </w:rPr>
                  </w:rPrChange>
                </w:rPr>
                <w:t xml:space="preserve"> </w:t>
              </w:r>
              <w:r w:rsidRPr="00301ECB">
                <w:rPr>
                  <w:rFonts w:ascii="Monaco" w:hAnsi="Monaco" w:cs="Monaco"/>
                  <w:b/>
                  <w:bCs/>
                  <w:color w:val="CE5C00"/>
                  <w:sz w:val="20"/>
                  <w:szCs w:val="20"/>
                  <w:lang w:val="en-US"/>
                  <w:rPrChange w:id="5342" w:author="Borja Gonzalez" w:date="2017-09-28T19:25:00Z">
                    <w:rPr>
                      <w:rFonts w:ascii="Monaco" w:hAnsi="Monaco" w:cs="Monaco"/>
                      <w:b/>
                      <w:bCs/>
                      <w:color w:val="CE5C00"/>
                      <w:sz w:val="32"/>
                      <w:szCs w:val="32"/>
                      <w:lang w:val="en-US"/>
                    </w:rPr>
                  </w:rPrChange>
                </w:rPr>
                <w:t>=</w:t>
              </w:r>
              <w:r w:rsidRPr="00301ECB">
                <w:rPr>
                  <w:rFonts w:ascii="Monaco" w:hAnsi="Monaco" w:cs="Monaco"/>
                  <w:sz w:val="20"/>
                  <w:szCs w:val="20"/>
                  <w:lang w:val="en-US"/>
                  <w:rPrChange w:id="5343" w:author="Borja Gonzalez" w:date="2017-09-28T19:25:00Z">
                    <w:rPr>
                      <w:rFonts w:ascii="Monaco" w:hAnsi="Monaco" w:cs="Monaco"/>
                      <w:sz w:val="32"/>
                      <w:szCs w:val="32"/>
                      <w:lang w:val="en-US"/>
                    </w:rPr>
                  </w:rPrChange>
                </w:rPr>
                <w:t xml:space="preserve"> </w:t>
              </w:r>
              <w:r w:rsidRPr="00301ECB">
                <w:rPr>
                  <w:rFonts w:ascii="Monaco" w:hAnsi="Monaco" w:cs="Monaco"/>
                  <w:color w:val="000000"/>
                  <w:sz w:val="20"/>
                  <w:szCs w:val="20"/>
                  <w:lang w:val="en-US"/>
                  <w:rPrChange w:id="5344" w:author="Borja Gonzalez" w:date="2017-09-28T19:25:00Z">
                    <w:rPr>
                      <w:rFonts w:ascii="Monaco" w:hAnsi="Monaco" w:cs="Monaco"/>
                      <w:color w:val="000000"/>
                      <w:sz w:val="32"/>
                      <w:szCs w:val="32"/>
                      <w:lang w:val="en-US"/>
                    </w:rPr>
                  </w:rPrChange>
                </w:rPr>
                <w:t>db</w:t>
              </w:r>
              <w:r w:rsidRPr="00301ECB">
                <w:rPr>
                  <w:rFonts w:ascii="Monaco" w:hAnsi="Monaco" w:cs="Monaco"/>
                  <w:b/>
                  <w:bCs/>
                  <w:color w:val="000000"/>
                  <w:sz w:val="20"/>
                  <w:szCs w:val="20"/>
                  <w:lang w:val="en-US"/>
                  <w:rPrChange w:id="5345" w:author="Borja Gonzalez" w:date="2017-09-28T19:25:00Z">
                    <w:rPr>
                      <w:rFonts w:ascii="Monaco" w:hAnsi="Monaco" w:cs="Monaco"/>
                      <w:b/>
                      <w:bCs/>
                      <w:color w:val="000000"/>
                      <w:sz w:val="32"/>
                      <w:szCs w:val="32"/>
                      <w:lang w:val="en-US"/>
                    </w:rPr>
                  </w:rPrChange>
                </w:rPr>
                <w:t>.</w:t>
              </w:r>
              <w:r w:rsidRPr="00301ECB">
                <w:rPr>
                  <w:rFonts w:ascii="Monaco" w:hAnsi="Monaco" w:cs="Monaco"/>
                  <w:b/>
                  <w:bCs/>
                  <w:color w:val="204A87"/>
                  <w:sz w:val="20"/>
                  <w:szCs w:val="20"/>
                  <w:lang w:val="en-US"/>
                  <w:rPrChange w:id="5346" w:author="Borja Gonzalez" w:date="2017-09-28T19:25:00Z">
                    <w:rPr>
                      <w:rFonts w:ascii="Monaco" w:hAnsi="Monaco" w:cs="Monaco"/>
                      <w:b/>
                      <w:bCs/>
                      <w:color w:val="204A87"/>
                      <w:sz w:val="32"/>
                      <w:szCs w:val="32"/>
                      <w:lang w:val="en-US"/>
                    </w:rPr>
                  </w:rPrChange>
                </w:rPr>
                <w:t>export</w:t>
              </w:r>
              <w:r w:rsidRPr="00301ECB">
                <w:rPr>
                  <w:rFonts w:ascii="Monaco" w:hAnsi="Monaco" w:cs="Monaco"/>
                  <w:b/>
                  <w:bCs/>
                  <w:color w:val="000000"/>
                  <w:sz w:val="20"/>
                  <w:szCs w:val="20"/>
                  <w:lang w:val="en-US"/>
                  <w:rPrChange w:id="5347" w:author="Borja Gonzalez" w:date="2017-09-28T19:25:00Z">
                    <w:rPr>
                      <w:rFonts w:ascii="Monaco" w:hAnsi="Monaco" w:cs="Monaco"/>
                      <w:b/>
                      <w:bCs/>
                      <w:color w:val="000000"/>
                      <w:sz w:val="32"/>
                      <w:szCs w:val="32"/>
                      <w:lang w:val="en-US"/>
                    </w:rPr>
                  </w:rPrChange>
                </w:rPr>
                <w:t>();</w:t>
              </w:r>
            </w:ins>
          </w:p>
          <w:p w14:paraId="67244F60" w14:textId="77777777" w:rsidR="00301ECB" w:rsidRPr="00301ECB" w:rsidRDefault="00301ECB" w:rsidP="00301ECB">
            <w:pPr>
              <w:keepNext/>
              <w:keepLines/>
              <w:widowControl w:val="0"/>
              <w:autoSpaceDE w:val="0"/>
              <w:autoSpaceDN w:val="0"/>
              <w:adjustRightInd w:val="0"/>
              <w:spacing w:before="200"/>
              <w:outlineLvl w:val="4"/>
              <w:rPr>
                <w:ins w:id="5348" w:author="Borja Gonzalez" w:date="2017-09-28T19:25:00Z"/>
                <w:rFonts w:ascii="Monaco" w:hAnsi="Monaco" w:cs="Monaco"/>
                <w:sz w:val="20"/>
                <w:szCs w:val="20"/>
                <w:lang w:val="en-US"/>
                <w:rPrChange w:id="5349" w:author="Borja Gonzalez" w:date="2017-09-28T19:25:00Z">
                  <w:rPr>
                    <w:ins w:id="5350" w:author="Borja Gonzalez" w:date="2017-09-28T19:25:00Z"/>
                    <w:rFonts w:ascii="Monaco" w:eastAsiaTheme="majorEastAsia" w:hAnsi="Monaco" w:cs="Monaco"/>
                    <w:color w:val="243F60" w:themeColor="accent1" w:themeShade="7F"/>
                    <w:sz w:val="32"/>
                    <w:szCs w:val="32"/>
                    <w:lang w:val="en-US"/>
                  </w:rPr>
                </w:rPrChange>
              </w:rPr>
            </w:pPr>
            <w:ins w:id="5351" w:author="Borja Gonzalez" w:date="2017-09-28T19:25:00Z">
              <w:r w:rsidRPr="00301ECB">
                <w:rPr>
                  <w:rFonts w:ascii="Monaco" w:hAnsi="Monaco" w:cs="Monaco"/>
                  <w:sz w:val="20"/>
                  <w:szCs w:val="20"/>
                  <w:lang w:val="en-US"/>
                  <w:rPrChange w:id="5352" w:author="Borja Gonzalez" w:date="2017-09-28T19:25:00Z">
                    <w:rPr>
                      <w:rFonts w:ascii="Monaco" w:hAnsi="Monaco" w:cs="Monaco"/>
                      <w:sz w:val="32"/>
                      <w:szCs w:val="32"/>
                      <w:lang w:val="en-US"/>
                    </w:rPr>
                  </w:rPrChange>
                </w:rPr>
                <w:t xml:space="preserve">    </w:t>
              </w:r>
              <w:r w:rsidRPr="00301ECB">
                <w:rPr>
                  <w:rFonts w:ascii="Monaco" w:hAnsi="Monaco" w:cs="Monaco"/>
                  <w:b/>
                  <w:bCs/>
                  <w:color w:val="204A87"/>
                  <w:sz w:val="20"/>
                  <w:szCs w:val="20"/>
                  <w:lang w:val="en-US"/>
                  <w:rPrChange w:id="5353" w:author="Borja Gonzalez" w:date="2017-09-28T19:25:00Z">
                    <w:rPr>
                      <w:rFonts w:ascii="Monaco" w:hAnsi="Monaco" w:cs="Monaco"/>
                      <w:b/>
                      <w:bCs/>
                      <w:color w:val="204A87"/>
                      <w:sz w:val="32"/>
                      <w:szCs w:val="32"/>
                      <w:lang w:val="en-US"/>
                    </w:rPr>
                  </w:rPrChange>
                </w:rPr>
                <w:t>var</w:t>
              </w:r>
              <w:r w:rsidRPr="00301ECB">
                <w:rPr>
                  <w:rFonts w:ascii="Monaco" w:hAnsi="Monaco" w:cs="Monaco"/>
                  <w:sz w:val="20"/>
                  <w:szCs w:val="20"/>
                  <w:lang w:val="en-US"/>
                  <w:rPrChange w:id="5354" w:author="Borja Gonzalez" w:date="2017-09-28T19:25:00Z">
                    <w:rPr>
                      <w:rFonts w:ascii="Monaco" w:hAnsi="Monaco" w:cs="Monaco"/>
                      <w:sz w:val="32"/>
                      <w:szCs w:val="32"/>
                      <w:lang w:val="en-US"/>
                    </w:rPr>
                  </w:rPrChange>
                </w:rPr>
                <w:t xml:space="preserve"> </w:t>
              </w:r>
              <w:r w:rsidRPr="00301ECB">
                <w:rPr>
                  <w:rFonts w:ascii="Monaco" w:hAnsi="Monaco" w:cs="Monaco"/>
                  <w:color w:val="000000"/>
                  <w:sz w:val="20"/>
                  <w:szCs w:val="20"/>
                  <w:lang w:val="en-US"/>
                  <w:rPrChange w:id="5355" w:author="Borja Gonzalez" w:date="2017-09-28T19:25:00Z">
                    <w:rPr>
                      <w:rFonts w:ascii="Monaco" w:hAnsi="Monaco" w:cs="Monaco"/>
                      <w:color w:val="000000"/>
                      <w:sz w:val="32"/>
                      <w:szCs w:val="32"/>
                      <w:lang w:val="en-US"/>
                    </w:rPr>
                  </w:rPrChange>
                </w:rPr>
                <w:t>buffer</w:t>
              </w:r>
              <w:r w:rsidRPr="00301ECB">
                <w:rPr>
                  <w:rFonts w:ascii="Monaco" w:hAnsi="Monaco" w:cs="Monaco"/>
                  <w:sz w:val="20"/>
                  <w:szCs w:val="20"/>
                  <w:lang w:val="en-US"/>
                  <w:rPrChange w:id="5356" w:author="Borja Gonzalez" w:date="2017-09-28T19:25:00Z">
                    <w:rPr>
                      <w:rFonts w:ascii="Monaco" w:hAnsi="Monaco" w:cs="Monaco"/>
                      <w:sz w:val="32"/>
                      <w:szCs w:val="32"/>
                      <w:lang w:val="en-US"/>
                    </w:rPr>
                  </w:rPrChange>
                </w:rPr>
                <w:t xml:space="preserve"> </w:t>
              </w:r>
              <w:r w:rsidRPr="00301ECB">
                <w:rPr>
                  <w:rFonts w:ascii="Monaco" w:hAnsi="Monaco" w:cs="Monaco"/>
                  <w:b/>
                  <w:bCs/>
                  <w:color w:val="CE5C00"/>
                  <w:sz w:val="20"/>
                  <w:szCs w:val="20"/>
                  <w:lang w:val="en-US"/>
                  <w:rPrChange w:id="5357" w:author="Borja Gonzalez" w:date="2017-09-28T19:25:00Z">
                    <w:rPr>
                      <w:rFonts w:ascii="Monaco" w:hAnsi="Monaco" w:cs="Monaco"/>
                      <w:b/>
                      <w:bCs/>
                      <w:color w:val="CE5C00"/>
                      <w:sz w:val="32"/>
                      <w:szCs w:val="32"/>
                      <w:lang w:val="en-US"/>
                    </w:rPr>
                  </w:rPrChange>
                </w:rPr>
                <w:t>=</w:t>
              </w:r>
              <w:r w:rsidRPr="00301ECB">
                <w:rPr>
                  <w:rFonts w:ascii="Monaco" w:hAnsi="Monaco" w:cs="Monaco"/>
                  <w:sz w:val="20"/>
                  <w:szCs w:val="20"/>
                  <w:lang w:val="en-US"/>
                  <w:rPrChange w:id="5358" w:author="Borja Gonzalez" w:date="2017-09-28T19:25:00Z">
                    <w:rPr>
                      <w:rFonts w:ascii="Monaco" w:hAnsi="Monaco" w:cs="Monaco"/>
                      <w:sz w:val="32"/>
                      <w:szCs w:val="32"/>
                      <w:lang w:val="en-US"/>
                    </w:rPr>
                  </w:rPrChange>
                </w:rPr>
                <w:t xml:space="preserve"> </w:t>
              </w:r>
              <w:r w:rsidRPr="00301ECB">
                <w:rPr>
                  <w:rFonts w:ascii="Monaco" w:hAnsi="Monaco" w:cs="Monaco"/>
                  <w:b/>
                  <w:bCs/>
                  <w:color w:val="204A87"/>
                  <w:sz w:val="20"/>
                  <w:szCs w:val="20"/>
                  <w:lang w:val="en-US"/>
                  <w:rPrChange w:id="5359" w:author="Borja Gonzalez" w:date="2017-09-28T19:25:00Z">
                    <w:rPr>
                      <w:rFonts w:ascii="Monaco" w:hAnsi="Monaco" w:cs="Monaco"/>
                      <w:b/>
                      <w:bCs/>
                      <w:color w:val="204A87"/>
                      <w:sz w:val="32"/>
                      <w:szCs w:val="32"/>
                      <w:lang w:val="en-US"/>
                    </w:rPr>
                  </w:rPrChange>
                </w:rPr>
                <w:t>new</w:t>
              </w:r>
              <w:r w:rsidRPr="00301ECB">
                <w:rPr>
                  <w:rFonts w:ascii="Monaco" w:hAnsi="Monaco" w:cs="Monaco"/>
                  <w:sz w:val="20"/>
                  <w:szCs w:val="20"/>
                  <w:lang w:val="en-US"/>
                  <w:rPrChange w:id="5360" w:author="Borja Gonzalez" w:date="2017-09-28T19:25:00Z">
                    <w:rPr>
                      <w:rFonts w:ascii="Monaco" w:hAnsi="Monaco" w:cs="Monaco"/>
                      <w:sz w:val="32"/>
                      <w:szCs w:val="32"/>
                      <w:lang w:val="en-US"/>
                    </w:rPr>
                  </w:rPrChange>
                </w:rPr>
                <w:t xml:space="preserve"> </w:t>
              </w:r>
              <w:r w:rsidRPr="00301ECB">
                <w:rPr>
                  <w:rFonts w:ascii="Monaco" w:hAnsi="Monaco" w:cs="Monaco"/>
                  <w:color w:val="000000"/>
                  <w:sz w:val="20"/>
                  <w:szCs w:val="20"/>
                  <w:lang w:val="en-US"/>
                  <w:rPrChange w:id="5361" w:author="Borja Gonzalez" w:date="2017-09-28T19:25:00Z">
                    <w:rPr>
                      <w:rFonts w:ascii="Monaco" w:hAnsi="Monaco" w:cs="Monaco"/>
                      <w:color w:val="000000"/>
                      <w:sz w:val="32"/>
                      <w:szCs w:val="32"/>
                      <w:lang w:val="en-US"/>
                    </w:rPr>
                  </w:rPrChange>
                </w:rPr>
                <w:t>Buffer</w:t>
              </w:r>
              <w:r w:rsidRPr="00301ECB">
                <w:rPr>
                  <w:rFonts w:ascii="Monaco" w:hAnsi="Monaco" w:cs="Monaco"/>
                  <w:b/>
                  <w:bCs/>
                  <w:color w:val="000000"/>
                  <w:sz w:val="20"/>
                  <w:szCs w:val="20"/>
                  <w:lang w:val="en-US"/>
                  <w:rPrChange w:id="5362" w:author="Borja Gonzalez" w:date="2017-09-28T19:25:00Z">
                    <w:rPr>
                      <w:rFonts w:ascii="Monaco" w:hAnsi="Monaco" w:cs="Monaco"/>
                      <w:b/>
                      <w:bCs/>
                      <w:color w:val="000000"/>
                      <w:sz w:val="32"/>
                      <w:szCs w:val="32"/>
                      <w:lang w:val="en-US"/>
                    </w:rPr>
                  </w:rPrChange>
                </w:rPr>
                <w:t>(</w:t>
              </w:r>
              <w:r w:rsidRPr="00301ECB">
                <w:rPr>
                  <w:rFonts w:ascii="Monaco" w:hAnsi="Monaco" w:cs="Monaco"/>
                  <w:color w:val="000000"/>
                  <w:sz w:val="20"/>
                  <w:szCs w:val="20"/>
                  <w:lang w:val="en-US"/>
                  <w:rPrChange w:id="5363" w:author="Borja Gonzalez" w:date="2017-09-28T19:25:00Z">
                    <w:rPr>
                      <w:rFonts w:ascii="Monaco" w:hAnsi="Monaco" w:cs="Monaco"/>
                      <w:color w:val="000000"/>
                      <w:sz w:val="32"/>
                      <w:szCs w:val="32"/>
                      <w:lang w:val="en-US"/>
                    </w:rPr>
                  </w:rPrChange>
                </w:rPr>
                <w:t>data</w:t>
              </w:r>
              <w:r w:rsidRPr="00301ECB">
                <w:rPr>
                  <w:rFonts w:ascii="Monaco" w:hAnsi="Monaco" w:cs="Monaco"/>
                  <w:b/>
                  <w:bCs/>
                  <w:color w:val="000000"/>
                  <w:sz w:val="20"/>
                  <w:szCs w:val="20"/>
                  <w:lang w:val="en-US"/>
                  <w:rPrChange w:id="5364" w:author="Borja Gonzalez" w:date="2017-09-28T19:25:00Z">
                    <w:rPr>
                      <w:rFonts w:ascii="Monaco" w:hAnsi="Monaco" w:cs="Monaco"/>
                      <w:b/>
                      <w:bCs/>
                      <w:color w:val="000000"/>
                      <w:sz w:val="32"/>
                      <w:szCs w:val="32"/>
                      <w:lang w:val="en-US"/>
                    </w:rPr>
                  </w:rPrChange>
                </w:rPr>
                <w:t>);</w:t>
              </w:r>
            </w:ins>
          </w:p>
          <w:p w14:paraId="7705FA5A" w14:textId="77777777" w:rsidR="00301ECB" w:rsidRPr="00301ECB" w:rsidRDefault="00301ECB" w:rsidP="00301ECB">
            <w:pPr>
              <w:keepNext/>
              <w:keepLines/>
              <w:widowControl w:val="0"/>
              <w:autoSpaceDE w:val="0"/>
              <w:autoSpaceDN w:val="0"/>
              <w:adjustRightInd w:val="0"/>
              <w:spacing w:before="200"/>
              <w:outlineLvl w:val="4"/>
              <w:rPr>
                <w:ins w:id="5365" w:author="Borja Gonzalez" w:date="2017-09-28T19:25:00Z"/>
                <w:rFonts w:ascii="Monaco" w:hAnsi="Monaco" w:cs="Monaco"/>
                <w:sz w:val="20"/>
                <w:szCs w:val="20"/>
                <w:lang w:val="en-US"/>
                <w:rPrChange w:id="5366" w:author="Borja Gonzalez" w:date="2017-09-28T19:25:00Z">
                  <w:rPr>
                    <w:ins w:id="5367" w:author="Borja Gonzalez" w:date="2017-09-28T19:25:00Z"/>
                    <w:rFonts w:ascii="Monaco" w:eastAsiaTheme="majorEastAsia" w:hAnsi="Monaco" w:cs="Monaco"/>
                    <w:color w:val="243F60" w:themeColor="accent1" w:themeShade="7F"/>
                    <w:sz w:val="32"/>
                    <w:szCs w:val="32"/>
                    <w:lang w:val="en-US"/>
                  </w:rPr>
                </w:rPrChange>
              </w:rPr>
            </w:pPr>
            <w:ins w:id="5368" w:author="Borja Gonzalez" w:date="2017-09-28T19:25:00Z">
              <w:r w:rsidRPr="00301ECB">
                <w:rPr>
                  <w:rFonts w:ascii="Monaco" w:hAnsi="Monaco" w:cs="Monaco"/>
                  <w:sz w:val="20"/>
                  <w:szCs w:val="20"/>
                  <w:lang w:val="en-US"/>
                  <w:rPrChange w:id="5369" w:author="Borja Gonzalez" w:date="2017-09-28T19:25:00Z">
                    <w:rPr>
                      <w:rFonts w:ascii="Monaco" w:hAnsi="Monaco" w:cs="Monaco"/>
                      <w:sz w:val="32"/>
                      <w:szCs w:val="32"/>
                      <w:lang w:val="en-US"/>
                    </w:rPr>
                  </w:rPrChange>
                </w:rPr>
                <w:lastRenderedPageBreak/>
                <w:t xml:space="preserve">    </w:t>
              </w:r>
              <w:r w:rsidRPr="00301ECB">
                <w:rPr>
                  <w:rFonts w:ascii="Monaco" w:hAnsi="Monaco" w:cs="Monaco"/>
                  <w:color w:val="000000"/>
                  <w:sz w:val="20"/>
                  <w:szCs w:val="20"/>
                  <w:lang w:val="en-US"/>
                  <w:rPrChange w:id="5370" w:author="Borja Gonzalez" w:date="2017-09-28T19:25:00Z">
                    <w:rPr>
                      <w:rFonts w:ascii="Monaco" w:hAnsi="Monaco" w:cs="Monaco"/>
                      <w:color w:val="000000"/>
                      <w:sz w:val="32"/>
                      <w:szCs w:val="32"/>
                      <w:lang w:val="en-US"/>
                    </w:rPr>
                  </w:rPrChange>
                </w:rPr>
                <w:t>fs</w:t>
              </w:r>
              <w:r w:rsidRPr="00301ECB">
                <w:rPr>
                  <w:rFonts w:ascii="Monaco" w:hAnsi="Monaco" w:cs="Monaco"/>
                  <w:b/>
                  <w:bCs/>
                  <w:color w:val="000000"/>
                  <w:sz w:val="20"/>
                  <w:szCs w:val="20"/>
                  <w:lang w:val="en-US"/>
                  <w:rPrChange w:id="5371" w:author="Borja Gonzalez" w:date="2017-09-28T19:25:00Z">
                    <w:rPr>
                      <w:rFonts w:ascii="Monaco" w:hAnsi="Monaco" w:cs="Monaco"/>
                      <w:b/>
                      <w:bCs/>
                      <w:color w:val="000000"/>
                      <w:sz w:val="32"/>
                      <w:szCs w:val="32"/>
                      <w:lang w:val="en-US"/>
                    </w:rPr>
                  </w:rPrChange>
                </w:rPr>
                <w:t>.</w:t>
              </w:r>
              <w:r w:rsidRPr="00301ECB">
                <w:rPr>
                  <w:rFonts w:ascii="Monaco" w:hAnsi="Monaco" w:cs="Monaco"/>
                  <w:color w:val="000000"/>
                  <w:sz w:val="20"/>
                  <w:szCs w:val="20"/>
                  <w:lang w:val="en-US"/>
                  <w:rPrChange w:id="5372" w:author="Borja Gonzalez" w:date="2017-09-28T19:25:00Z">
                    <w:rPr>
                      <w:rFonts w:ascii="Monaco" w:hAnsi="Monaco" w:cs="Monaco"/>
                      <w:color w:val="000000"/>
                      <w:sz w:val="32"/>
                      <w:szCs w:val="32"/>
                      <w:lang w:val="en-US"/>
                    </w:rPr>
                  </w:rPrChange>
                </w:rPr>
                <w:t>writeFileSync</w:t>
              </w:r>
              <w:r w:rsidRPr="00301ECB">
                <w:rPr>
                  <w:rFonts w:ascii="Monaco" w:hAnsi="Monaco" w:cs="Monaco"/>
                  <w:b/>
                  <w:bCs/>
                  <w:color w:val="000000"/>
                  <w:sz w:val="20"/>
                  <w:szCs w:val="20"/>
                  <w:lang w:val="en-US"/>
                  <w:rPrChange w:id="5373" w:author="Borja Gonzalez" w:date="2017-09-28T19:25:00Z">
                    <w:rPr>
                      <w:rFonts w:ascii="Monaco" w:hAnsi="Monaco" w:cs="Monaco"/>
                      <w:b/>
                      <w:bCs/>
                      <w:color w:val="000000"/>
                      <w:sz w:val="32"/>
                      <w:szCs w:val="32"/>
                      <w:lang w:val="en-US"/>
                    </w:rPr>
                  </w:rPrChange>
                </w:rPr>
                <w:t>(</w:t>
              </w:r>
              <w:r w:rsidRPr="00301ECB">
                <w:rPr>
                  <w:rFonts w:ascii="Monaco" w:hAnsi="Monaco" w:cs="Monaco"/>
                  <w:color w:val="4E9A06"/>
                  <w:sz w:val="20"/>
                  <w:szCs w:val="20"/>
                  <w:lang w:val="en-US"/>
                  <w:rPrChange w:id="5374" w:author="Borja Gonzalez" w:date="2017-09-28T19:25:00Z">
                    <w:rPr>
                      <w:rFonts w:ascii="Monaco" w:hAnsi="Monaco" w:cs="Monaco"/>
                      <w:color w:val="4E9A06"/>
                      <w:sz w:val="32"/>
                      <w:szCs w:val="32"/>
                      <w:lang w:val="en-US"/>
                    </w:rPr>
                  </w:rPrChange>
                </w:rPr>
                <w:t>"./Pacientes_DB.db"</w:t>
              </w:r>
              <w:r w:rsidRPr="00301ECB">
                <w:rPr>
                  <w:rFonts w:ascii="Monaco" w:hAnsi="Monaco" w:cs="Monaco"/>
                  <w:b/>
                  <w:bCs/>
                  <w:color w:val="000000"/>
                  <w:sz w:val="20"/>
                  <w:szCs w:val="20"/>
                  <w:lang w:val="en-US"/>
                  <w:rPrChange w:id="5375" w:author="Borja Gonzalez" w:date="2017-09-28T19:25:00Z">
                    <w:rPr>
                      <w:rFonts w:ascii="Monaco" w:hAnsi="Monaco" w:cs="Monaco"/>
                      <w:b/>
                      <w:bCs/>
                      <w:color w:val="000000"/>
                      <w:sz w:val="32"/>
                      <w:szCs w:val="32"/>
                      <w:lang w:val="en-US"/>
                    </w:rPr>
                  </w:rPrChange>
                </w:rPr>
                <w:t>,</w:t>
              </w:r>
              <w:r w:rsidRPr="00301ECB">
                <w:rPr>
                  <w:rFonts w:ascii="Monaco" w:hAnsi="Monaco" w:cs="Monaco"/>
                  <w:sz w:val="20"/>
                  <w:szCs w:val="20"/>
                  <w:lang w:val="en-US"/>
                  <w:rPrChange w:id="5376" w:author="Borja Gonzalez" w:date="2017-09-28T19:25:00Z">
                    <w:rPr>
                      <w:rFonts w:ascii="Monaco" w:hAnsi="Monaco" w:cs="Monaco"/>
                      <w:sz w:val="32"/>
                      <w:szCs w:val="32"/>
                      <w:lang w:val="en-US"/>
                    </w:rPr>
                  </w:rPrChange>
                </w:rPr>
                <w:t xml:space="preserve"> </w:t>
              </w:r>
              <w:r w:rsidRPr="00301ECB">
                <w:rPr>
                  <w:rFonts w:ascii="Monaco" w:hAnsi="Monaco" w:cs="Monaco"/>
                  <w:color w:val="000000"/>
                  <w:sz w:val="20"/>
                  <w:szCs w:val="20"/>
                  <w:lang w:val="en-US"/>
                  <w:rPrChange w:id="5377" w:author="Borja Gonzalez" w:date="2017-09-28T19:25:00Z">
                    <w:rPr>
                      <w:rFonts w:ascii="Monaco" w:hAnsi="Monaco" w:cs="Monaco"/>
                      <w:color w:val="000000"/>
                      <w:sz w:val="32"/>
                      <w:szCs w:val="32"/>
                      <w:lang w:val="en-US"/>
                    </w:rPr>
                  </w:rPrChange>
                </w:rPr>
                <w:t>buffer</w:t>
              </w:r>
              <w:r w:rsidRPr="00301ECB">
                <w:rPr>
                  <w:rFonts w:ascii="Monaco" w:hAnsi="Monaco" w:cs="Monaco"/>
                  <w:b/>
                  <w:bCs/>
                  <w:color w:val="000000"/>
                  <w:sz w:val="20"/>
                  <w:szCs w:val="20"/>
                  <w:lang w:val="en-US"/>
                  <w:rPrChange w:id="5378" w:author="Borja Gonzalez" w:date="2017-09-28T19:25:00Z">
                    <w:rPr>
                      <w:rFonts w:ascii="Monaco" w:hAnsi="Monaco" w:cs="Monaco"/>
                      <w:b/>
                      <w:bCs/>
                      <w:color w:val="000000"/>
                      <w:sz w:val="32"/>
                      <w:szCs w:val="32"/>
                      <w:lang w:val="en-US"/>
                    </w:rPr>
                  </w:rPrChange>
                </w:rPr>
                <w:t>);</w:t>
              </w:r>
            </w:ins>
          </w:p>
          <w:p w14:paraId="3B623ECA" w14:textId="77777777" w:rsidR="00301ECB" w:rsidRPr="00301ECB" w:rsidRDefault="00301ECB" w:rsidP="00301ECB">
            <w:pPr>
              <w:keepNext/>
              <w:keepLines/>
              <w:widowControl w:val="0"/>
              <w:autoSpaceDE w:val="0"/>
              <w:autoSpaceDN w:val="0"/>
              <w:adjustRightInd w:val="0"/>
              <w:spacing w:before="200"/>
              <w:outlineLvl w:val="4"/>
              <w:rPr>
                <w:ins w:id="5379" w:author="Borja Gonzalez" w:date="2017-09-28T19:25:00Z"/>
                <w:rFonts w:ascii="Monaco" w:hAnsi="Monaco" w:cs="Monaco"/>
                <w:sz w:val="20"/>
                <w:szCs w:val="20"/>
                <w:lang w:val="en-US"/>
                <w:rPrChange w:id="5380" w:author="Borja Gonzalez" w:date="2017-09-28T19:25:00Z">
                  <w:rPr>
                    <w:ins w:id="5381" w:author="Borja Gonzalez" w:date="2017-09-28T19:25:00Z"/>
                    <w:rFonts w:ascii="Monaco" w:eastAsiaTheme="majorEastAsia" w:hAnsi="Monaco" w:cs="Monaco"/>
                    <w:color w:val="243F60" w:themeColor="accent1" w:themeShade="7F"/>
                    <w:sz w:val="32"/>
                    <w:szCs w:val="32"/>
                    <w:lang w:val="en-US"/>
                  </w:rPr>
                </w:rPrChange>
              </w:rPr>
            </w:pPr>
            <w:ins w:id="5382" w:author="Borja Gonzalez" w:date="2017-09-28T19:25:00Z">
              <w:r w:rsidRPr="00301ECB">
                <w:rPr>
                  <w:rFonts w:ascii="Monaco" w:hAnsi="Monaco" w:cs="Monaco"/>
                  <w:sz w:val="20"/>
                  <w:szCs w:val="20"/>
                  <w:lang w:val="en-US"/>
                  <w:rPrChange w:id="5383" w:author="Borja Gonzalez" w:date="2017-09-28T19:25:00Z">
                    <w:rPr>
                      <w:rFonts w:ascii="Monaco" w:hAnsi="Monaco" w:cs="Monaco"/>
                      <w:sz w:val="32"/>
                      <w:szCs w:val="32"/>
                      <w:lang w:val="en-US"/>
                    </w:rPr>
                  </w:rPrChange>
                </w:rPr>
                <w:t xml:space="preserve">    </w:t>
              </w:r>
              <w:r w:rsidRPr="00301ECB">
                <w:rPr>
                  <w:rFonts w:ascii="Monaco" w:hAnsi="Monaco" w:cs="Monaco"/>
                  <w:color w:val="000000"/>
                  <w:sz w:val="20"/>
                  <w:szCs w:val="20"/>
                  <w:lang w:val="en-US"/>
                  <w:rPrChange w:id="5384" w:author="Borja Gonzalez" w:date="2017-09-28T19:25:00Z">
                    <w:rPr>
                      <w:rFonts w:ascii="Monaco" w:hAnsi="Monaco" w:cs="Monaco"/>
                      <w:color w:val="000000"/>
                      <w:sz w:val="32"/>
                      <w:szCs w:val="32"/>
                      <w:lang w:val="en-US"/>
                    </w:rPr>
                  </w:rPrChange>
                </w:rPr>
                <w:t>db</w:t>
              </w:r>
              <w:r w:rsidRPr="00301ECB">
                <w:rPr>
                  <w:rFonts w:ascii="Monaco" w:hAnsi="Monaco" w:cs="Monaco"/>
                  <w:b/>
                  <w:bCs/>
                  <w:color w:val="000000"/>
                  <w:sz w:val="20"/>
                  <w:szCs w:val="20"/>
                  <w:lang w:val="en-US"/>
                  <w:rPrChange w:id="5385" w:author="Borja Gonzalez" w:date="2017-09-28T19:25:00Z">
                    <w:rPr>
                      <w:rFonts w:ascii="Monaco" w:hAnsi="Monaco" w:cs="Monaco"/>
                      <w:b/>
                      <w:bCs/>
                      <w:color w:val="000000"/>
                      <w:sz w:val="32"/>
                      <w:szCs w:val="32"/>
                      <w:lang w:val="en-US"/>
                    </w:rPr>
                  </w:rPrChange>
                </w:rPr>
                <w:t>.</w:t>
              </w:r>
              <w:r w:rsidRPr="00301ECB">
                <w:rPr>
                  <w:rFonts w:ascii="Monaco" w:hAnsi="Monaco" w:cs="Monaco"/>
                  <w:color w:val="000000"/>
                  <w:sz w:val="20"/>
                  <w:szCs w:val="20"/>
                  <w:lang w:val="en-US"/>
                  <w:rPrChange w:id="5386" w:author="Borja Gonzalez" w:date="2017-09-28T19:25:00Z">
                    <w:rPr>
                      <w:rFonts w:ascii="Monaco" w:hAnsi="Monaco" w:cs="Monaco"/>
                      <w:color w:val="000000"/>
                      <w:sz w:val="32"/>
                      <w:szCs w:val="32"/>
                      <w:lang w:val="en-US"/>
                    </w:rPr>
                  </w:rPrChange>
                </w:rPr>
                <w:t>close</w:t>
              </w:r>
              <w:r w:rsidRPr="00301ECB">
                <w:rPr>
                  <w:rFonts w:ascii="Monaco" w:hAnsi="Monaco" w:cs="Monaco"/>
                  <w:b/>
                  <w:bCs/>
                  <w:color w:val="000000"/>
                  <w:sz w:val="20"/>
                  <w:szCs w:val="20"/>
                  <w:lang w:val="en-US"/>
                  <w:rPrChange w:id="5387" w:author="Borja Gonzalez" w:date="2017-09-28T19:25:00Z">
                    <w:rPr>
                      <w:rFonts w:ascii="Monaco" w:hAnsi="Monaco" w:cs="Monaco"/>
                      <w:b/>
                      <w:bCs/>
                      <w:color w:val="000000"/>
                      <w:sz w:val="32"/>
                      <w:szCs w:val="32"/>
                      <w:lang w:val="en-US"/>
                    </w:rPr>
                  </w:rPrChange>
                </w:rPr>
                <w:t>();</w:t>
              </w:r>
            </w:ins>
          </w:p>
          <w:p w14:paraId="430F9B08" w14:textId="77777777" w:rsidR="00301ECB" w:rsidRPr="00301ECB" w:rsidRDefault="00301ECB" w:rsidP="00301ECB">
            <w:pPr>
              <w:keepNext/>
              <w:keepLines/>
              <w:widowControl w:val="0"/>
              <w:autoSpaceDE w:val="0"/>
              <w:autoSpaceDN w:val="0"/>
              <w:adjustRightInd w:val="0"/>
              <w:spacing w:before="200"/>
              <w:outlineLvl w:val="4"/>
              <w:rPr>
                <w:ins w:id="5388" w:author="Borja Gonzalez" w:date="2017-09-28T19:25:00Z"/>
                <w:rFonts w:ascii="Monaco" w:hAnsi="Monaco" w:cs="Monaco"/>
                <w:sz w:val="20"/>
                <w:szCs w:val="20"/>
                <w:lang w:val="en-US"/>
                <w:rPrChange w:id="5389" w:author="Borja Gonzalez" w:date="2017-09-28T19:25:00Z">
                  <w:rPr>
                    <w:ins w:id="5390" w:author="Borja Gonzalez" w:date="2017-09-28T19:25:00Z"/>
                    <w:rFonts w:ascii="Monaco" w:eastAsiaTheme="majorEastAsia" w:hAnsi="Monaco" w:cs="Monaco"/>
                    <w:color w:val="243F60" w:themeColor="accent1" w:themeShade="7F"/>
                    <w:sz w:val="32"/>
                    <w:szCs w:val="32"/>
                    <w:lang w:val="en-US"/>
                  </w:rPr>
                </w:rPrChange>
              </w:rPr>
            </w:pPr>
            <w:ins w:id="5391" w:author="Borja Gonzalez" w:date="2017-09-28T19:25:00Z">
              <w:r w:rsidRPr="00301ECB">
                <w:rPr>
                  <w:rFonts w:ascii="Monaco" w:hAnsi="Monaco" w:cs="Monaco"/>
                  <w:sz w:val="20"/>
                  <w:szCs w:val="20"/>
                  <w:lang w:val="en-US"/>
                  <w:rPrChange w:id="5392" w:author="Borja Gonzalez" w:date="2017-09-28T19:25:00Z">
                    <w:rPr>
                      <w:rFonts w:ascii="Monaco" w:hAnsi="Monaco" w:cs="Monaco"/>
                      <w:sz w:val="32"/>
                      <w:szCs w:val="32"/>
                      <w:lang w:val="en-US"/>
                    </w:rPr>
                  </w:rPrChange>
                </w:rPr>
                <w:t xml:space="preserve">    </w:t>
              </w:r>
              <w:r w:rsidRPr="00301ECB">
                <w:rPr>
                  <w:rFonts w:ascii="Monaco" w:hAnsi="Monaco" w:cs="Monaco"/>
                  <w:color w:val="000000"/>
                  <w:sz w:val="20"/>
                  <w:szCs w:val="20"/>
                  <w:lang w:val="en-US"/>
                  <w:rPrChange w:id="5393" w:author="Borja Gonzalez" w:date="2017-09-28T19:25:00Z">
                    <w:rPr>
                      <w:rFonts w:ascii="Monaco" w:hAnsi="Monaco" w:cs="Monaco"/>
                      <w:color w:val="000000"/>
                      <w:sz w:val="32"/>
                      <w:szCs w:val="32"/>
                      <w:lang w:val="en-US"/>
                    </w:rPr>
                  </w:rPrChange>
                </w:rPr>
                <w:t>console</w:t>
              </w:r>
              <w:r w:rsidRPr="00301ECB">
                <w:rPr>
                  <w:rFonts w:ascii="Monaco" w:hAnsi="Monaco" w:cs="Monaco"/>
                  <w:b/>
                  <w:bCs/>
                  <w:color w:val="000000"/>
                  <w:sz w:val="20"/>
                  <w:szCs w:val="20"/>
                  <w:lang w:val="en-US"/>
                  <w:rPrChange w:id="5394" w:author="Borja Gonzalez" w:date="2017-09-28T19:25:00Z">
                    <w:rPr>
                      <w:rFonts w:ascii="Monaco" w:hAnsi="Monaco" w:cs="Monaco"/>
                      <w:b/>
                      <w:bCs/>
                      <w:color w:val="000000"/>
                      <w:sz w:val="32"/>
                      <w:szCs w:val="32"/>
                      <w:lang w:val="en-US"/>
                    </w:rPr>
                  </w:rPrChange>
                </w:rPr>
                <w:t>.</w:t>
              </w:r>
              <w:r w:rsidRPr="00301ECB">
                <w:rPr>
                  <w:rFonts w:ascii="Monaco" w:hAnsi="Monaco" w:cs="Monaco"/>
                  <w:color w:val="000000"/>
                  <w:sz w:val="20"/>
                  <w:szCs w:val="20"/>
                  <w:lang w:val="en-US"/>
                  <w:rPrChange w:id="5395" w:author="Borja Gonzalez" w:date="2017-09-28T19:25:00Z">
                    <w:rPr>
                      <w:rFonts w:ascii="Monaco" w:hAnsi="Monaco" w:cs="Monaco"/>
                      <w:color w:val="000000"/>
                      <w:sz w:val="32"/>
                      <w:szCs w:val="32"/>
                      <w:lang w:val="en-US"/>
                    </w:rPr>
                  </w:rPrChange>
                </w:rPr>
                <w:t>log</w:t>
              </w:r>
              <w:r w:rsidRPr="00301ECB">
                <w:rPr>
                  <w:rFonts w:ascii="Monaco" w:hAnsi="Monaco" w:cs="Monaco"/>
                  <w:b/>
                  <w:bCs/>
                  <w:color w:val="000000"/>
                  <w:sz w:val="20"/>
                  <w:szCs w:val="20"/>
                  <w:lang w:val="en-US"/>
                  <w:rPrChange w:id="5396" w:author="Borja Gonzalez" w:date="2017-09-28T19:25:00Z">
                    <w:rPr>
                      <w:rFonts w:ascii="Monaco" w:hAnsi="Monaco" w:cs="Monaco"/>
                      <w:b/>
                      <w:bCs/>
                      <w:color w:val="000000"/>
                      <w:sz w:val="32"/>
                      <w:szCs w:val="32"/>
                      <w:lang w:val="en-US"/>
                    </w:rPr>
                  </w:rPrChange>
                </w:rPr>
                <w:t>(</w:t>
              </w:r>
              <w:r w:rsidRPr="00301ECB">
                <w:rPr>
                  <w:rFonts w:ascii="Monaco" w:hAnsi="Monaco" w:cs="Monaco"/>
                  <w:color w:val="000000"/>
                  <w:sz w:val="20"/>
                  <w:szCs w:val="20"/>
                  <w:lang w:val="en-US"/>
                  <w:rPrChange w:id="5397" w:author="Borja Gonzalez" w:date="2017-09-28T19:25:00Z">
                    <w:rPr>
                      <w:rFonts w:ascii="Monaco" w:hAnsi="Monaco" w:cs="Monaco"/>
                      <w:color w:val="000000"/>
                      <w:sz w:val="32"/>
                      <w:szCs w:val="32"/>
                      <w:lang w:val="en-US"/>
                    </w:rPr>
                  </w:rPrChange>
                </w:rPr>
                <w:t>timestamp</w:t>
              </w:r>
              <w:r w:rsidRPr="00301ECB">
                <w:rPr>
                  <w:rFonts w:ascii="Monaco" w:hAnsi="Monaco" w:cs="Monaco"/>
                  <w:b/>
                  <w:bCs/>
                  <w:color w:val="000000"/>
                  <w:sz w:val="20"/>
                  <w:szCs w:val="20"/>
                  <w:lang w:val="en-US"/>
                  <w:rPrChange w:id="5398" w:author="Borja Gonzalez" w:date="2017-09-28T19:25:00Z">
                    <w:rPr>
                      <w:rFonts w:ascii="Monaco" w:hAnsi="Monaco" w:cs="Monaco"/>
                      <w:b/>
                      <w:bCs/>
                      <w:color w:val="000000"/>
                      <w:sz w:val="32"/>
                      <w:szCs w:val="32"/>
                      <w:lang w:val="en-US"/>
                    </w:rPr>
                  </w:rPrChange>
                </w:rPr>
                <w:t>(</w:t>
              </w:r>
              <w:r w:rsidRPr="00301ECB">
                <w:rPr>
                  <w:rFonts w:ascii="Monaco" w:hAnsi="Monaco" w:cs="Monaco"/>
                  <w:color w:val="4E9A06"/>
                  <w:sz w:val="20"/>
                  <w:szCs w:val="20"/>
                  <w:lang w:val="en-US"/>
                  <w:rPrChange w:id="5399" w:author="Borja Gonzalez" w:date="2017-09-28T19:25:00Z">
                    <w:rPr>
                      <w:rFonts w:ascii="Monaco" w:hAnsi="Monaco" w:cs="Monaco"/>
                      <w:color w:val="4E9A06"/>
                      <w:sz w:val="32"/>
                      <w:szCs w:val="32"/>
                      <w:lang w:val="en-US"/>
                    </w:rPr>
                  </w:rPrChange>
                </w:rPr>
                <w:t>'hh:mm:ss:iii'</w:t>
              </w:r>
              <w:r w:rsidRPr="00301ECB">
                <w:rPr>
                  <w:rFonts w:ascii="Monaco" w:hAnsi="Monaco" w:cs="Monaco"/>
                  <w:b/>
                  <w:bCs/>
                  <w:color w:val="000000"/>
                  <w:sz w:val="20"/>
                  <w:szCs w:val="20"/>
                  <w:lang w:val="en-US"/>
                  <w:rPrChange w:id="5400" w:author="Borja Gonzalez" w:date="2017-09-28T19:25:00Z">
                    <w:rPr>
                      <w:rFonts w:ascii="Monaco" w:hAnsi="Monaco" w:cs="Monaco"/>
                      <w:b/>
                      <w:bCs/>
                      <w:color w:val="000000"/>
                      <w:sz w:val="32"/>
                      <w:szCs w:val="32"/>
                      <w:lang w:val="en-US"/>
                    </w:rPr>
                  </w:rPrChange>
                </w:rPr>
                <w:t>)</w:t>
              </w:r>
              <w:r w:rsidRPr="00301ECB">
                <w:rPr>
                  <w:rFonts w:ascii="Monaco" w:hAnsi="Monaco" w:cs="Monaco"/>
                  <w:b/>
                  <w:bCs/>
                  <w:color w:val="CE5C00"/>
                  <w:sz w:val="20"/>
                  <w:szCs w:val="20"/>
                  <w:lang w:val="en-US"/>
                  <w:rPrChange w:id="5401" w:author="Borja Gonzalez" w:date="2017-09-28T19:25:00Z">
                    <w:rPr>
                      <w:rFonts w:ascii="Monaco" w:hAnsi="Monaco" w:cs="Monaco"/>
                      <w:b/>
                      <w:bCs/>
                      <w:color w:val="CE5C00"/>
                      <w:sz w:val="32"/>
                      <w:szCs w:val="32"/>
                      <w:lang w:val="en-US"/>
                    </w:rPr>
                  </w:rPrChange>
                </w:rPr>
                <w:t>+</w:t>
              </w:r>
              <w:r w:rsidRPr="00301ECB">
                <w:rPr>
                  <w:rFonts w:ascii="Monaco" w:hAnsi="Monaco" w:cs="Monaco"/>
                  <w:color w:val="4E9A06"/>
                  <w:sz w:val="20"/>
                  <w:szCs w:val="20"/>
                  <w:lang w:val="en-US"/>
                  <w:rPrChange w:id="5402" w:author="Borja Gonzalez" w:date="2017-09-28T19:25:00Z">
                    <w:rPr>
                      <w:rFonts w:ascii="Monaco" w:hAnsi="Monaco" w:cs="Monaco"/>
                      <w:color w:val="4E9A06"/>
                      <w:sz w:val="32"/>
                      <w:szCs w:val="32"/>
                      <w:lang w:val="en-US"/>
                    </w:rPr>
                  </w:rPrChange>
                </w:rPr>
                <w:t>" Base de datos cerrada"</w:t>
              </w:r>
              <w:r w:rsidRPr="00301ECB">
                <w:rPr>
                  <w:rFonts w:ascii="Monaco" w:hAnsi="Monaco" w:cs="Monaco"/>
                  <w:b/>
                  <w:bCs/>
                  <w:color w:val="000000"/>
                  <w:sz w:val="20"/>
                  <w:szCs w:val="20"/>
                  <w:lang w:val="en-US"/>
                  <w:rPrChange w:id="5403" w:author="Borja Gonzalez" w:date="2017-09-28T19:25:00Z">
                    <w:rPr>
                      <w:rFonts w:ascii="Monaco" w:hAnsi="Monaco" w:cs="Monaco"/>
                      <w:b/>
                      <w:bCs/>
                      <w:color w:val="000000"/>
                      <w:sz w:val="32"/>
                      <w:szCs w:val="32"/>
                      <w:lang w:val="en-US"/>
                    </w:rPr>
                  </w:rPrChange>
                </w:rPr>
                <w:t>);</w:t>
              </w:r>
            </w:ins>
          </w:p>
          <w:p w14:paraId="48BB5EF8" w14:textId="77777777" w:rsidR="00301ECB" w:rsidRPr="00301ECB" w:rsidRDefault="00301ECB" w:rsidP="00301ECB">
            <w:pPr>
              <w:keepNext/>
              <w:keepLines/>
              <w:widowControl w:val="0"/>
              <w:autoSpaceDE w:val="0"/>
              <w:autoSpaceDN w:val="0"/>
              <w:adjustRightInd w:val="0"/>
              <w:spacing w:before="200"/>
              <w:outlineLvl w:val="4"/>
              <w:rPr>
                <w:ins w:id="5404" w:author="Borja Gonzalez" w:date="2017-09-28T19:25:00Z"/>
                <w:rFonts w:ascii="Monaco" w:hAnsi="Monaco" w:cs="Monaco"/>
                <w:sz w:val="20"/>
                <w:szCs w:val="20"/>
                <w:lang w:val="en-US"/>
                <w:rPrChange w:id="5405" w:author="Borja Gonzalez" w:date="2017-09-28T19:25:00Z">
                  <w:rPr>
                    <w:ins w:id="5406" w:author="Borja Gonzalez" w:date="2017-09-28T19:25:00Z"/>
                    <w:rFonts w:ascii="Monaco" w:eastAsiaTheme="majorEastAsia" w:hAnsi="Monaco" w:cs="Monaco"/>
                    <w:color w:val="243F60" w:themeColor="accent1" w:themeShade="7F"/>
                    <w:sz w:val="32"/>
                    <w:szCs w:val="32"/>
                    <w:lang w:val="en-US"/>
                  </w:rPr>
                </w:rPrChange>
              </w:rPr>
            </w:pPr>
            <w:ins w:id="5407" w:author="Borja Gonzalez" w:date="2017-09-28T19:25:00Z">
              <w:r w:rsidRPr="00301ECB">
                <w:rPr>
                  <w:rFonts w:ascii="Monaco" w:hAnsi="Monaco" w:cs="Monaco"/>
                  <w:sz w:val="20"/>
                  <w:szCs w:val="20"/>
                  <w:lang w:val="en-US"/>
                  <w:rPrChange w:id="5408" w:author="Borja Gonzalez" w:date="2017-09-28T19:25:00Z">
                    <w:rPr>
                      <w:rFonts w:ascii="Monaco" w:hAnsi="Monaco" w:cs="Monaco"/>
                      <w:sz w:val="32"/>
                      <w:szCs w:val="32"/>
                      <w:lang w:val="en-US"/>
                    </w:rPr>
                  </w:rPrChange>
                </w:rPr>
                <w:t xml:space="preserve">    </w:t>
              </w:r>
              <w:r w:rsidRPr="00301ECB">
                <w:rPr>
                  <w:rFonts w:ascii="Monaco" w:hAnsi="Monaco" w:cs="Monaco"/>
                  <w:b/>
                  <w:bCs/>
                  <w:color w:val="204A87"/>
                  <w:sz w:val="20"/>
                  <w:szCs w:val="20"/>
                  <w:lang w:val="en-US"/>
                  <w:rPrChange w:id="5409" w:author="Borja Gonzalez" w:date="2017-09-28T19:25:00Z">
                    <w:rPr>
                      <w:rFonts w:ascii="Monaco" w:hAnsi="Monaco" w:cs="Monaco"/>
                      <w:b/>
                      <w:bCs/>
                      <w:color w:val="204A87"/>
                      <w:sz w:val="32"/>
                      <w:szCs w:val="32"/>
                      <w:lang w:val="en-US"/>
                    </w:rPr>
                  </w:rPrChange>
                </w:rPr>
                <w:t>var</w:t>
              </w:r>
              <w:r w:rsidRPr="00301ECB">
                <w:rPr>
                  <w:rFonts w:ascii="Monaco" w:hAnsi="Monaco" w:cs="Monaco"/>
                  <w:sz w:val="20"/>
                  <w:szCs w:val="20"/>
                  <w:lang w:val="en-US"/>
                  <w:rPrChange w:id="5410" w:author="Borja Gonzalez" w:date="2017-09-28T19:25:00Z">
                    <w:rPr>
                      <w:rFonts w:ascii="Monaco" w:hAnsi="Monaco" w:cs="Monaco"/>
                      <w:sz w:val="32"/>
                      <w:szCs w:val="32"/>
                      <w:lang w:val="en-US"/>
                    </w:rPr>
                  </w:rPrChange>
                </w:rPr>
                <w:t xml:space="preserve"> </w:t>
              </w:r>
              <w:r w:rsidRPr="00301ECB">
                <w:rPr>
                  <w:rFonts w:ascii="Monaco" w:hAnsi="Monaco" w:cs="Monaco"/>
                  <w:color w:val="000000"/>
                  <w:sz w:val="20"/>
                  <w:szCs w:val="20"/>
                  <w:lang w:val="en-US"/>
                  <w:rPrChange w:id="5411" w:author="Borja Gonzalez" w:date="2017-09-28T19:25:00Z">
                    <w:rPr>
                      <w:rFonts w:ascii="Monaco" w:hAnsi="Monaco" w:cs="Monaco"/>
                      <w:color w:val="000000"/>
                      <w:sz w:val="32"/>
                      <w:szCs w:val="32"/>
                      <w:lang w:val="en-US"/>
                    </w:rPr>
                  </w:rPrChange>
                </w:rPr>
                <w:t>ack_to_client</w:t>
              </w:r>
              <w:r w:rsidRPr="00301ECB">
                <w:rPr>
                  <w:rFonts w:ascii="Monaco" w:hAnsi="Monaco" w:cs="Monaco"/>
                  <w:sz w:val="20"/>
                  <w:szCs w:val="20"/>
                  <w:lang w:val="en-US"/>
                  <w:rPrChange w:id="5412" w:author="Borja Gonzalez" w:date="2017-09-28T19:25:00Z">
                    <w:rPr>
                      <w:rFonts w:ascii="Monaco" w:hAnsi="Monaco" w:cs="Monaco"/>
                      <w:sz w:val="32"/>
                      <w:szCs w:val="32"/>
                      <w:lang w:val="en-US"/>
                    </w:rPr>
                  </w:rPrChange>
                </w:rPr>
                <w:t xml:space="preserve"> </w:t>
              </w:r>
              <w:r w:rsidRPr="00301ECB">
                <w:rPr>
                  <w:rFonts w:ascii="Monaco" w:hAnsi="Monaco" w:cs="Monaco"/>
                  <w:b/>
                  <w:bCs/>
                  <w:color w:val="CE5C00"/>
                  <w:sz w:val="20"/>
                  <w:szCs w:val="20"/>
                  <w:lang w:val="en-US"/>
                  <w:rPrChange w:id="5413" w:author="Borja Gonzalez" w:date="2017-09-28T19:25:00Z">
                    <w:rPr>
                      <w:rFonts w:ascii="Monaco" w:hAnsi="Monaco" w:cs="Monaco"/>
                      <w:b/>
                      <w:bCs/>
                      <w:color w:val="CE5C00"/>
                      <w:sz w:val="32"/>
                      <w:szCs w:val="32"/>
                      <w:lang w:val="en-US"/>
                    </w:rPr>
                  </w:rPrChange>
                </w:rPr>
                <w:t>=</w:t>
              </w:r>
              <w:r w:rsidRPr="00301ECB">
                <w:rPr>
                  <w:rFonts w:ascii="Monaco" w:hAnsi="Monaco" w:cs="Monaco"/>
                  <w:sz w:val="20"/>
                  <w:szCs w:val="20"/>
                  <w:lang w:val="en-US"/>
                  <w:rPrChange w:id="5414" w:author="Borja Gonzalez" w:date="2017-09-28T19:25:00Z">
                    <w:rPr>
                      <w:rFonts w:ascii="Monaco" w:hAnsi="Monaco" w:cs="Monaco"/>
                      <w:sz w:val="32"/>
                      <w:szCs w:val="32"/>
                      <w:lang w:val="en-US"/>
                    </w:rPr>
                  </w:rPrChange>
                </w:rPr>
                <w:t xml:space="preserve"> </w:t>
              </w:r>
              <w:r w:rsidRPr="00301ECB">
                <w:rPr>
                  <w:rFonts w:ascii="Monaco" w:hAnsi="Monaco" w:cs="Monaco"/>
                  <w:b/>
                  <w:bCs/>
                  <w:color w:val="000000"/>
                  <w:sz w:val="20"/>
                  <w:szCs w:val="20"/>
                  <w:lang w:val="en-US"/>
                  <w:rPrChange w:id="5415" w:author="Borja Gonzalez" w:date="2017-09-28T19:25:00Z">
                    <w:rPr>
                      <w:rFonts w:ascii="Monaco" w:hAnsi="Monaco" w:cs="Monaco"/>
                      <w:b/>
                      <w:bCs/>
                      <w:color w:val="000000"/>
                      <w:sz w:val="32"/>
                      <w:szCs w:val="32"/>
                      <w:lang w:val="en-US"/>
                    </w:rPr>
                  </w:rPrChange>
                </w:rPr>
                <w:t>{</w:t>
              </w:r>
            </w:ins>
          </w:p>
          <w:p w14:paraId="57371A7F" w14:textId="77777777" w:rsidR="00301ECB" w:rsidRPr="00301ECB" w:rsidRDefault="00301ECB" w:rsidP="00301ECB">
            <w:pPr>
              <w:keepNext/>
              <w:keepLines/>
              <w:widowControl w:val="0"/>
              <w:autoSpaceDE w:val="0"/>
              <w:autoSpaceDN w:val="0"/>
              <w:adjustRightInd w:val="0"/>
              <w:spacing w:before="200"/>
              <w:outlineLvl w:val="4"/>
              <w:rPr>
                <w:ins w:id="5416" w:author="Borja Gonzalez" w:date="2017-09-28T19:25:00Z"/>
                <w:rFonts w:ascii="Monaco" w:hAnsi="Monaco" w:cs="Monaco"/>
                <w:sz w:val="20"/>
                <w:szCs w:val="20"/>
                <w:lang w:val="en-US"/>
                <w:rPrChange w:id="5417" w:author="Borja Gonzalez" w:date="2017-09-28T19:25:00Z">
                  <w:rPr>
                    <w:ins w:id="5418" w:author="Borja Gonzalez" w:date="2017-09-28T19:25:00Z"/>
                    <w:rFonts w:ascii="Monaco" w:eastAsiaTheme="majorEastAsia" w:hAnsi="Monaco" w:cs="Monaco"/>
                    <w:color w:val="243F60" w:themeColor="accent1" w:themeShade="7F"/>
                    <w:sz w:val="32"/>
                    <w:szCs w:val="32"/>
                    <w:lang w:val="en-US"/>
                  </w:rPr>
                </w:rPrChange>
              </w:rPr>
            </w:pPr>
            <w:ins w:id="5419" w:author="Borja Gonzalez" w:date="2017-09-28T19:25:00Z">
              <w:r w:rsidRPr="00301ECB">
                <w:rPr>
                  <w:rFonts w:ascii="Monaco" w:hAnsi="Monaco" w:cs="Monaco"/>
                  <w:sz w:val="20"/>
                  <w:szCs w:val="20"/>
                  <w:lang w:val="en-US"/>
                  <w:rPrChange w:id="5420" w:author="Borja Gonzalez" w:date="2017-09-28T19:25:00Z">
                    <w:rPr>
                      <w:rFonts w:ascii="Monaco" w:hAnsi="Monaco" w:cs="Monaco"/>
                      <w:sz w:val="32"/>
                      <w:szCs w:val="32"/>
                      <w:lang w:val="en-US"/>
                    </w:rPr>
                  </w:rPrChange>
                </w:rPr>
                <w:t xml:space="preserve">        </w:t>
              </w:r>
              <w:r w:rsidRPr="00301ECB">
                <w:rPr>
                  <w:rFonts w:ascii="Monaco" w:hAnsi="Monaco" w:cs="Monaco"/>
                  <w:color w:val="000000"/>
                  <w:sz w:val="20"/>
                  <w:szCs w:val="20"/>
                  <w:lang w:val="en-US"/>
                  <w:rPrChange w:id="5421" w:author="Borja Gonzalez" w:date="2017-09-28T19:25:00Z">
                    <w:rPr>
                      <w:rFonts w:ascii="Monaco" w:hAnsi="Monaco" w:cs="Monaco"/>
                      <w:color w:val="000000"/>
                      <w:sz w:val="32"/>
                      <w:szCs w:val="32"/>
                      <w:lang w:val="en-US"/>
                    </w:rPr>
                  </w:rPrChange>
                </w:rPr>
                <w:t>data</w:t>
              </w:r>
              <w:r w:rsidRPr="00301ECB">
                <w:rPr>
                  <w:rFonts w:ascii="Monaco" w:hAnsi="Monaco" w:cs="Monaco"/>
                  <w:b/>
                  <w:bCs/>
                  <w:color w:val="CE5C00"/>
                  <w:sz w:val="20"/>
                  <w:szCs w:val="20"/>
                  <w:lang w:val="en-US"/>
                  <w:rPrChange w:id="5422" w:author="Borja Gonzalez" w:date="2017-09-28T19:25:00Z">
                    <w:rPr>
                      <w:rFonts w:ascii="Monaco" w:hAnsi="Monaco" w:cs="Monaco"/>
                      <w:b/>
                      <w:bCs/>
                      <w:color w:val="CE5C00"/>
                      <w:sz w:val="32"/>
                      <w:szCs w:val="32"/>
                      <w:lang w:val="en-US"/>
                    </w:rPr>
                  </w:rPrChange>
                </w:rPr>
                <w:t>:</w:t>
              </w:r>
              <w:r w:rsidRPr="00301ECB">
                <w:rPr>
                  <w:rFonts w:ascii="Monaco" w:hAnsi="Monaco" w:cs="Monaco"/>
                  <w:color w:val="4E9A06"/>
                  <w:sz w:val="20"/>
                  <w:szCs w:val="20"/>
                  <w:lang w:val="en-US"/>
                  <w:rPrChange w:id="5423" w:author="Borja Gonzalez" w:date="2017-09-28T19:25:00Z">
                    <w:rPr>
                      <w:rFonts w:ascii="Monaco" w:hAnsi="Monaco" w:cs="Monaco"/>
                      <w:color w:val="4E9A06"/>
                      <w:sz w:val="32"/>
                      <w:szCs w:val="32"/>
                      <w:lang w:val="en-US"/>
                    </w:rPr>
                  </w:rPrChange>
                </w:rPr>
                <w:t>"El servidor ha eliminado los datos del paciente de la db"</w:t>
              </w:r>
            </w:ins>
          </w:p>
          <w:p w14:paraId="78006222" w14:textId="77777777" w:rsidR="00301ECB" w:rsidRPr="00301ECB" w:rsidRDefault="00301ECB" w:rsidP="00301ECB">
            <w:pPr>
              <w:keepNext/>
              <w:keepLines/>
              <w:widowControl w:val="0"/>
              <w:autoSpaceDE w:val="0"/>
              <w:autoSpaceDN w:val="0"/>
              <w:adjustRightInd w:val="0"/>
              <w:spacing w:before="200"/>
              <w:outlineLvl w:val="4"/>
              <w:rPr>
                <w:ins w:id="5424" w:author="Borja Gonzalez" w:date="2017-09-28T19:25:00Z"/>
                <w:rFonts w:ascii="Monaco" w:hAnsi="Monaco" w:cs="Monaco"/>
                <w:sz w:val="20"/>
                <w:szCs w:val="20"/>
                <w:lang w:val="en-US"/>
                <w:rPrChange w:id="5425" w:author="Borja Gonzalez" w:date="2017-09-28T19:25:00Z">
                  <w:rPr>
                    <w:ins w:id="5426" w:author="Borja Gonzalez" w:date="2017-09-28T19:25:00Z"/>
                    <w:rFonts w:ascii="Monaco" w:eastAsiaTheme="majorEastAsia" w:hAnsi="Monaco" w:cs="Monaco"/>
                    <w:color w:val="243F60" w:themeColor="accent1" w:themeShade="7F"/>
                    <w:sz w:val="32"/>
                    <w:szCs w:val="32"/>
                    <w:lang w:val="en-US"/>
                  </w:rPr>
                </w:rPrChange>
              </w:rPr>
            </w:pPr>
            <w:ins w:id="5427" w:author="Borja Gonzalez" w:date="2017-09-28T19:25:00Z">
              <w:r w:rsidRPr="00301ECB">
                <w:rPr>
                  <w:rFonts w:ascii="Monaco" w:hAnsi="Monaco" w:cs="Monaco"/>
                  <w:sz w:val="20"/>
                  <w:szCs w:val="20"/>
                  <w:lang w:val="en-US"/>
                  <w:rPrChange w:id="5428" w:author="Borja Gonzalez" w:date="2017-09-28T19:25:00Z">
                    <w:rPr>
                      <w:rFonts w:ascii="Monaco" w:hAnsi="Monaco" w:cs="Monaco"/>
                      <w:sz w:val="32"/>
                      <w:szCs w:val="32"/>
                      <w:lang w:val="en-US"/>
                    </w:rPr>
                  </w:rPrChange>
                </w:rPr>
                <w:t xml:space="preserve">    </w:t>
              </w:r>
              <w:r w:rsidRPr="00301ECB">
                <w:rPr>
                  <w:rFonts w:ascii="Monaco" w:hAnsi="Monaco" w:cs="Monaco"/>
                  <w:b/>
                  <w:bCs/>
                  <w:color w:val="000000"/>
                  <w:sz w:val="20"/>
                  <w:szCs w:val="20"/>
                  <w:lang w:val="en-US"/>
                  <w:rPrChange w:id="5429" w:author="Borja Gonzalez" w:date="2017-09-28T19:25:00Z">
                    <w:rPr>
                      <w:rFonts w:ascii="Monaco" w:hAnsi="Monaco" w:cs="Monaco"/>
                      <w:b/>
                      <w:bCs/>
                      <w:color w:val="000000"/>
                      <w:sz w:val="32"/>
                      <w:szCs w:val="32"/>
                      <w:lang w:val="en-US"/>
                    </w:rPr>
                  </w:rPrChange>
                </w:rPr>
                <w:t>}</w:t>
              </w:r>
            </w:ins>
          </w:p>
          <w:p w14:paraId="41C1B70D" w14:textId="77777777" w:rsidR="00301ECB" w:rsidRPr="00301ECB" w:rsidRDefault="00301ECB" w:rsidP="00301ECB">
            <w:pPr>
              <w:keepNext/>
              <w:keepLines/>
              <w:widowControl w:val="0"/>
              <w:autoSpaceDE w:val="0"/>
              <w:autoSpaceDN w:val="0"/>
              <w:adjustRightInd w:val="0"/>
              <w:spacing w:before="200"/>
              <w:outlineLvl w:val="4"/>
              <w:rPr>
                <w:ins w:id="5430" w:author="Borja Gonzalez" w:date="2017-09-28T19:25:00Z"/>
                <w:rFonts w:ascii="Monaco" w:hAnsi="Monaco" w:cs="Monaco"/>
                <w:sz w:val="20"/>
                <w:szCs w:val="20"/>
                <w:lang w:val="en-US"/>
                <w:rPrChange w:id="5431" w:author="Borja Gonzalez" w:date="2017-09-28T19:25:00Z">
                  <w:rPr>
                    <w:ins w:id="5432" w:author="Borja Gonzalez" w:date="2017-09-28T19:25:00Z"/>
                    <w:rFonts w:ascii="Monaco" w:eastAsiaTheme="majorEastAsia" w:hAnsi="Monaco" w:cs="Monaco"/>
                    <w:color w:val="243F60" w:themeColor="accent1" w:themeShade="7F"/>
                    <w:sz w:val="32"/>
                    <w:szCs w:val="32"/>
                    <w:lang w:val="en-US"/>
                  </w:rPr>
                </w:rPrChange>
              </w:rPr>
            </w:pPr>
            <w:ins w:id="5433" w:author="Borja Gonzalez" w:date="2017-09-28T19:25:00Z">
              <w:r w:rsidRPr="00301ECB">
                <w:rPr>
                  <w:rFonts w:ascii="Monaco" w:hAnsi="Monaco" w:cs="Monaco"/>
                  <w:sz w:val="20"/>
                  <w:szCs w:val="20"/>
                  <w:lang w:val="en-US"/>
                  <w:rPrChange w:id="5434" w:author="Borja Gonzalez" w:date="2017-09-28T19:25:00Z">
                    <w:rPr>
                      <w:rFonts w:ascii="Monaco" w:hAnsi="Monaco" w:cs="Monaco"/>
                      <w:sz w:val="32"/>
                      <w:szCs w:val="32"/>
                      <w:lang w:val="en-US"/>
                    </w:rPr>
                  </w:rPrChange>
                </w:rPr>
                <w:t xml:space="preserve">    </w:t>
              </w:r>
              <w:r w:rsidRPr="00301ECB">
                <w:rPr>
                  <w:rFonts w:ascii="Monaco" w:hAnsi="Monaco" w:cs="Monaco"/>
                  <w:color w:val="000000"/>
                  <w:sz w:val="20"/>
                  <w:szCs w:val="20"/>
                  <w:lang w:val="en-US"/>
                  <w:rPrChange w:id="5435" w:author="Borja Gonzalez" w:date="2017-09-28T19:25:00Z">
                    <w:rPr>
                      <w:rFonts w:ascii="Monaco" w:hAnsi="Monaco" w:cs="Monaco"/>
                      <w:color w:val="000000"/>
                      <w:sz w:val="32"/>
                      <w:szCs w:val="32"/>
                      <w:lang w:val="en-US"/>
                    </w:rPr>
                  </w:rPrChange>
                </w:rPr>
                <w:t>socket</w:t>
              </w:r>
              <w:r w:rsidRPr="00301ECB">
                <w:rPr>
                  <w:rFonts w:ascii="Monaco" w:hAnsi="Monaco" w:cs="Monaco"/>
                  <w:b/>
                  <w:bCs/>
                  <w:color w:val="000000"/>
                  <w:sz w:val="20"/>
                  <w:szCs w:val="20"/>
                  <w:lang w:val="en-US"/>
                  <w:rPrChange w:id="5436" w:author="Borja Gonzalez" w:date="2017-09-28T19:25:00Z">
                    <w:rPr>
                      <w:rFonts w:ascii="Monaco" w:hAnsi="Monaco" w:cs="Monaco"/>
                      <w:b/>
                      <w:bCs/>
                      <w:color w:val="000000"/>
                      <w:sz w:val="32"/>
                      <w:szCs w:val="32"/>
                      <w:lang w:val="en-US"/>
                    </w:rPr>
                  </w:rPrChange>
                </w:rPr>
                <w:t>.</w:t>
              </w:r>
              <w:r w:rsidRPr="00301ECB">
                <w:rPr>
                  <w:rFonts w:ascii="Monaco" w:hAnsi="Monaco" w:cs="Monaco"/>
                  <w:color w:val="000000"/>
                  <w:sz w:val="20"/>
                  <w:szCs w:val="20"/>
                  <w:lang w:val="en-US"/>
                  <w:rPrChange w:id="5437" w:author="Borja Gonzalez" w:date="2017-09-28T19:25:00Z">
                    <w:rPr>
                      <w:rFonts w:ascii="Monaco" w:hAnsi="Monaco" w:cs="Monaco"/>
                      <w:color w:val="000000"/>
                      <w:sz w:val="32"/>
                      <w:szCs w:val="32"/>
                      <w:lang w:val="en-US"/>
                    </w:rPr>
                  </w:rPrChange>
                </w:rPr>
                <w:t>send</w:t>
              </w:r>
              <w:r w:rsidRPr="00301ECB">
                <w:rPr>
                  <w:rFonts w:ascii="Monaco" w:hAnsi="Monaco" w:cs="Monaco"/>
                  <w:b/>
                  <w:bCs/>
                  <w:color w:val="000000"/>
                  <w:sz w:val="20"/>
                  <w:szCs w:val="20"/>
                  <w:lang w:val="en-US"/>
                  <w:rPrChange w:id="5438" w:author="Borja Gonzalez" w:date="2017-09-28T19:25:00Z">
                    <w:rPr>
                      <w:rFonts w:ascii="Monaco" w:hAnsi="Monaco" w:cs="Monaco"/>
                      <w:b/>
                      <w:bCs/>
                      <w:color w:val="000000"/>
                      <w:sz w:val="32"/>
                      <w:szCs w:val="32"/>
                      <w:lang w:val="en-US"/>
                    </w:rPr>
                  </w:rPrChange>
                </w:rPr>
                <w:t>(</w:t>
              </w:r>
              <w:r w:rsidRPr="00301ECB">
                <w:rPr>
                  <w:rFonts w:ascii="Monaco" w:hAnsi="Monaco" w:cs="Monaco"/>
                  <w:color w:val="000000"/>
                  <w:sz w:val="20"/>
                  <w:szCs w:val="20"/>
                  <w:lang w:val="en-US"/>
                  <w:rPrChange w:id="5439" w:author="Borja Gonzalez" w:date="2017-09-28T19:25:00Z">
                    <w:rPr>
                      <w:rFonts w:ascii="Monaco" w:hAnsi="Monaco" w:cs="Monaco"/>
                      <w:color w:val="000000"/>
                      <w:sz w:val="32"/>
                      <w:szCs w:val="32"/>
                      <w:lang w:val="en-US"/>
                    </w:rPr>
                  </w:rPrChange>
                </w:rPr>
                <w:t>JSON</w:t>
              </w:r>
              <w:r w:rsidRPr="00301ECB">
                <w:rPr>
                  <w:rFonts w:ascii="Monaco" w:hAnsi="Monaco" w:cs="Monaco"/>
                  <w:b/>
                  <w:bCs/>
                  <w:color w:val="000000"/>
                  <w:sz w:val="20"/>
                  <w:szCs w:val="20"/>
                  <w:lang w:val="en-US"/>
                  <w:rPrChange w:id="5440" w:author="Borja Gonzalez" w:date="2017-09-28T19:25:00Z">
                    <w:rPr>
                      <w:rFonts w:ascii="Monaco" w:hAnsi="Monaco" w:cs="Monaco"/>
                      <w:b/>
                      <w:bCs/>
                      <w:color w:val="000000"/>
                      <w:sz w:val="32"/>
                      <w:szCs w:val="32"/>
                      <w:lang w:val="en-US"/>
                    </w:rPr>
                  </w:rPrChange>
                </w:rPr>
                <w:t>.</w:t>
              </w:r>
              <w:r w:rsidRPr="00301ECB">
                <w:rPr>
                  <w:rFonts w:ascii="Monaco" w:hAnsi="Monaco" w:cs="Monaco"/>
                  <w:color w:val="000000"/>
                  <w:sz w:val="20"/>
                  <w:szCs w:val="20"/>
                  <w:lang w:val="en-US"/>
                  <w:rPrChange w:id="5441" w:author="Borja Gonzalez" w:date="2017-09-28T19:25:00Z">
                    <w:rPr>
                      <w:rFonts w:ascii="Monaco" w:hAnsi="Monaco" w:cs="Monaco"/>
                      <w:color w:val="000000"/>
                      <w:sz w:val="32"/>
                      <w:szCs w:val="32"/>
                      <w:lang w:val="en-US"/>
                    </w:rPr>
                  </w:rPrChange>
                </w:rPr>
                <w:t>stringify</w:t>
              </w:r>
              <w:r w:rsidRPr="00301ECB">
                <w:rPr>
                  <w:rFonts w:ascii="Monaco" w:hAnsi="Monaco" w:cs="Monaco"/>
                  <w:b/>
                  <w:bCs/>
                  <w:color w:val="000000"/>
                  <w:sz w:val="20"/>
                  <w:szCs w:val="20"/>
                  <w:lang w:val="en-US"/>
                  <w:rPrChange w:id="5442" w:author="Borja Gonzalez" w:date="2017-09-28T19:25:00Z">
                    <w:rPr>
                      <w:rFonts w:ascii="Monaco" w:hAnsi="Monaco" w:cs="Monaco"/>
                      <w:b/>
                      <w:bCs/>
                      <w:color w:val="000000"/>
                      <w:sz w:val="32"/>
                      <w:szCs w:val="32"/>
                      <w:lang w:val="en-US"/>
                    </w:rPr>
                  </w:rPrChange>
                </w:rPr>
                <w:t>(</w:t>
              </w:r>
              <w:r w:rsidRPr="00301ECB">
                <w:rPr>
                  <w:rFonts w:ascii="Monaco" w:hAnsi="Monaco" w:cs="Monaco"/>
                  <w:color w:val="000000"/>
                  <w:sz w:val="20"/>
                  <w:szCs w:val="20"/>
                  <w:lang w:val="en-US"/>
                  <w:rPrChange w:id="5443" w:author="Borja Gonzalez" w:date="2017-09-28T19:25:00Z">
                    <w:rPr>
                      <w:rFonts w:ascii="Monaco" w:hAnsi="Monaco" w:cs="Monaco"/>
                      <w:color w:val="000000"/>
                      <w:sz w:val="32"/>
                      <w:szCs w:val="32"/>
                      <w:lang w:val="en-US"/>
                    </w:rPr>
                  </w:rPrChange>
                </w:rPr>
                <w:t>ack_to_client</w:t>
              </w:r>
              <w:r w:rsidRPr="00301ECB">
                <w:rPr>
                  <w:rFonts w:ascii="Monaco" w:hAnsi="Monaco" w:cs="Monaco"/>
                  <w:b/>
                  <w:bCs/>
                  <w:color w:val="000000"/>
                  <w:sz w:val="20"/>
                  <w:szCs w:val="20"/>
                  <w:lang w:val="en-US"/>
                  <w:rPrChange w:id="5444" w:author="Borja Gonzalez" w:date="2017-09-28T19:25:00Z">
                    <w:rPr>
                      <w:rFonts w:ascii="Monaco" w:hAnsi="Monaco" w:cs="Monaco"/>
                      <w:b/>
                      <w:bCs/>
                      <w:color w:val="000000"/>
                      <w:sz w:val="32"/>
                      <w:szCs w:val="32"/>
                      <w:lang w:val="en-US"/>
                    </w:rPr>
                  </w:rPrChange>
                </w:rPr>
                <w:t>));</w:t>
              </w:r>
            </w:ins>
          </w:p>
          <w:p w14:paraId="3F983B93" w14:textId="77777777" w:rsidR="00301ECB" w:rsidRPr="00301ECB" w:rsidRDefault="00301ECB" w:rsidP="00301ECB">
            <w:pPr>
              <w:keepNext/>
              <w:keepLines/>
              <w:widowControl w:val="0"/>
              <w:autoSpaceDE w:val="0"/>
              <w:autoSpaceDN w:val="0"/>
              <w:adjustRightInd w:val="0"/>
              <w:spacing w:before="200"/>
              <w:outlineLvl w:val="4"/>
              <w:rPr>
                <w:ins w:id="5445" w:author="Borja Gonzalez" w:date="2017-09-28T19:25:00Z"/>
                <w:rFonts w:ascii="Monaco" w:hAnsi="Monaco" w:cs="Monaco"/>
                <w:sz w:val="20"/>
                <w:szCs w:val="20"/>
                <w:lang w:val="en-US"/>
                <w:rPrChange w:id="5446" w:author="Borja Gonzalez" w:date="2017-09-28T19:25:00Z">
                  <w:rPr>
                    <w:ins w:id="5447" w:author="Borja Gonzalez" w:date="2017-09-28T19:25:00Z"/>
                    <w:rFonts w:ascii="Monaco" w:eastAsiaTheme="majorEastAsia" w:hAnsi="Monaco" w:cs="Monaco"/>
                    <w:color w:val="243F60" w:themeColor="accent1" w:themeShade="7F"/>
                    <w:sz w:val="32"/>
                    <w:szCs w:val="32"/>
                    <w:lang w:val="en-US"/>
                  </w:rPr>
                </w:rPrChange>
              </w:rPr>
            </w:pPr>
            <w:ins w:id="5448" w:author="Borja Gonzalez" w:date="2017-09-28T19:25:00Z">
              <w:r w:rsidRPr="00301ECB">
                <w:rPr>
                  <w:rFonts w:ascii="Monaco" w:hAnsi="Monaco" w:cs="Monaco"/>
                  <w:sz w:val="20"/>
                  <w:szCs w:val="20"/>
                  <w:lang w:val="en-US"/>
                  <w:rPrChange w:id="5449" w:author="Borja Gonzalez" w:date="2017-09-28T19:25:00Z">
                    <w:rPr>
                      <w:rFonts w:ascii="Monaco" w:hAnsi="Monaco" w:cs="Monaco"/>
                      <w:sz w:val="32"/>
                      <w:szCs w:val="32"/>
                      <w:lang w:val="en-US"/>
                    </w:rPr>
                  </w:rPrChange>
                </w:rPr>
                <w:t xml:space="preserve">    </w:t>
              </w:r>
              <w:r w:rsidRPr="00301ECB">
                <w:rPr>
                  <w:rFonts w:ascii="Monaco" w:hAnsi="Monaco" w:cs="Monaco"/>
                  <w:color w:val="000000"/>
                  <w:sz w:val="20"/>
                  <w:szCs w:val="20"/>
                  <w:lang w:val="en-US"/>
                  <w:rPrChange w:id="5450" w:author="Borja Gonzalez" w:date="2017-09-28T19:25:00Z">
                    <w:rPr>
                      <w:rFonts w:ascii="Monaco" w:hAnsi="Monaco" w:cs="Monaco"/>
                      <w:color w:val="000000"/>
                      <w:sz w:val="32"/>
                      <w:szCs w:val="32"/>
                      <w:lang w:val="en-US"/>
                    </w:rPr>
                  </w:rPrChange>
                </w:rPr>
                <w:t>io</w:t>
              </w:r>
              <w:r w:rsidRPr="00301ECB">
                <w:rPr>
                  <w:rFonts w:ascii="Monaco" w:hAnsi="Monaco" w:cs="Monaco"/>
                  <w:b/>
                  <w:bCs/>
                  <w:color w:val="000000"/>
                  <w:sz w:val="20"/>
                  <w:szCs w:val="20"/>
                  <w:lang w:val="en-US"/>
                  <w:rPrChange w:id="5451" w:author="Borja Gonzalez" w:date="2017-09-28T19:25:00Z">
                    <w:rPr>
                      <w:rFonts w:ascii="Monaco" w:hAnsi="Monaco" w:cs="Monaco"/>
                      <w:b/>
                      <w:bCs/>
                      <w:color w:val="000000"/>
                      <w:sz w:val="32"/>
                      <w:szCs w:val="32"/>
                      <w:lang w:val="en-US"/>
                    </w:rPr>
                  </w:rPrChange>
                </w:rPr>
                <w:t>.</w:t>
              </w:r>
              <w:r w:rsidRPr="00301ECB">
                <w:rPr>
                  <w:rFonts w:ascii="Monaco" w:hAnsi="Monaco" w:cs="Monaco"/>
                  <w:color w:val="000000"/>
                  <w:sz w:val="20"/>
                  <w:szCs w:val="20"/>
                  <w:lang w:val="en-US"/>
                  <w:rPrChange w:id="5452" w:author="Borja Gonzalez" w:date="2017-09-28T19:25:00Z">
                    <w:rPr>
                      <w:rFonts w:ascii="Monaco" w:hAnsi="Monaco" w:cs="Monaco"/>
                      <w:color w:val="000000"/>
                      <w:sz w:val="32"/>
                      <w:szCs w:val="32"/>
                      <w:lang w:val="en-US"/>
                    </w:rPr>
                  </w:rPrChange>
                </w:rPr>
                <w:t>sockets</w:t>
              </w:r>
              <w:r w:rsidRPr="00301ECB">
                <w:rPr>
                  <w:rFonts w:ascii="Monaco" w:hAnsi="Monaco" w:cs="Monaco"/>
                  <w:b/>
                  <w:bCs/>
                  <w:color w:val="000000"/>
                  <w:sz w:val="20"/>
                  <w:szCs w:val="20"/>
                  <w:lang w:val="en-US"/>
                  <w:rPrChange w:id="5453" w:author="Borja Gonzalez" w:date="2017-09-28T19:25:00Z">
                    <w:rPr>
                      <w:rFonts w:ascii="Monaco" w:hAnsi="Monaco" w:cs="Monaco"/>
                      <w:b/>
                      <w:bCs/>
                      <w:color w:val="000000"/>
                      <w:sz w:val="32"/>
                      <w:szCs w:val="32"/>
                      <w:lang w:val="en-US"/>
                    </w:rPr>
                  </w:rPrChange>
                </w:rPr>
                <w:t>.</w:t>
              </w:r>
              <w:r w:rsidRPr="00301ECB">
                <w:rPr>
                  <w:rFonts w:ascii="Monaco" w:hAnsi="Monaco" w:cs="Monaco"/>
                  <w:color w:val="000000"/>
                  <w:sz w:val="20"/>
                  <w:szCs w:val="20"/>
                  <w:lang w:val="en-US"/>
                  <w:rPrChange w:id="5454" w:author="Borja Gonzalez" w:date="2017-09-28T19:25:00Z">
                    <w:rPr>
                      <w:rFonts w:ascii="Monaco" w:hAnsi="Monaco" w:cs="Monaco"/>
                      <w:color w:val="000000"/>
                      <w:sz w:val="32"/>
                      <w:szCs w:val="32"/>
                      <w:lang w:val="en-US"/>
                    </w:rPr>
                  </w:rPrChange>
                </w:rPr>
                <w:t>emit</w:t>
              </w:r>
              <w:r w:rsidRPr="00301ECB">
                <w:rPr>
                  <w:rFonts w:ascii="Monaco" w:hAnsi="Monaco" w:cs="Monaco"/>
                  <w:b/>
                  <w:bCs/>
                  <w:color w:val="000000"/>
                  <w:sz w:val="20"/>
                  <w:szCs w:val="20"/>
                  <w:lang w:val="en-US"/>
                  <w:rPrChange w:id="5455" w:author="Borja Gonzalez" w:date="2017-09-28T19:25:00Z">
                    <w:rPr>
                      <w:rFonts w:ascii="Monaco" w:hAnsi="Monaco" w:cs="Monaco"/>
                      <w:b/>
                      <w:bCs/>
                      <w:color w:val="000000"/>
                      <w:sz w:val="32"/>
                      <w:szCs w:val="32"/>
                      <w:lang w:val="en-US"/>
                    </w:rPr>
                  </w:rPrChange>
                </w:rPr>
                <w:t>(</w:t>
              </w:r>
              <w:r w:rsidRPr="00301ECB">
                <w:rPr>
                  <w:rFonts w:ascii="Monaco" w:hAnsi="Monaco" w:cs="Monaco"/>
                  <w:color w:val="4E9A06"/>
                  <w:sz w:val="20"/>
                  <w:szCs w:val="20"/>
                  <w:lang w:val="en-US"/>
                  <w:rPrChange w:id="5456" w:author="Borja Gonzalez" w:date="2017-09-28T19:25:00Z">
                    <w:rPr>
                      <w:rFonts w:ascii="Monaco" w:hAnsi="Monaco" w:cs="Monaco"/>
                      <w:color w:val="4E9A06"/>
                      <w:sz w:val="32"/>
                      <w:szCs w:val="32"/>
                      <w:lang w:val="en-US"/>
                    </w:rPr>
                  </w:rPrChange>
                </w:rPr>
                <w:t>"reload"</w:t>
              </w:r>
              <w:r w:rsidRPr="00301ECB">
                <w:rPr>
                  <w:rFonts w:ascii="Monaco" w:hAnsi="Monaco" w:cs="Monaco"/>
                  <w:b/>
                  <w:bCs/>
                  <w:color w:val="000000"/>
                  <w:sz w:val="20"/>
                  <w:szCs w:val="20"/>
                  <w:lang w:val="en-US"/>
                  <w:rPrChange w:id="5457" w:author="Borja Gonzalez" w:date="2017-09-28T19:25:00Z">
                    <w:rPr>
                      <w:rFonts w:ascii="Monaco" w:hAnsi="Monaco" w:cs="Monaco"/>
                      <w:b/>
                      <w:bCs/>
                      <w:color w:val="000000"/>
                      <w:sz w:val="32"/>
                      <w:szCs w:val="32"/>
                      <w:lang w:val="en-US"/>
                    </w:rPr>
                  </w:rPrChange>
                </w:rPr>
                <w:t>,{});</w:t>
              </w:r>
            </w:ins>
          </w:p>
          <w:p w14:paraId="4E3245AD" w14:textId="77777777" w:rsidR="00301ECB" w:rsidRPr="00301ECB" w:rsidRDefault="00301ECB" w:rsidP="00301ECB">
            <w:pPr>
              <w:keepNext/>
              <w:keepLines/>
              <w:widowControl w:val="0"/>
              <w:autoSpaceDE w:val="0"/>
              <w:autoSpaceDN w:val="0"/>
              <w:adjustRightInd w:val="0"/>
              <w:spacing w:before="200"/>
              <w:outlineLvl w:val="4"/>
              <w:rPr>
                <w:ins w:id="5458" w:author="Borja Gonzalez" w:date="2017-09-28T19:25:00Z"/>
                <w:rFonts w:ascii="Monaco" w:hAnsi="Monaco" w:cs="Monaco"/>
                <w:sz w:val="20"/>
                <w:szCs w:val="20"/>
                <w:lang w:val="en-US"/>
                <w:rPrChange w:id="5459" w:author="Borja Gonzalez" w:date="2017-09-28T19:25:00Z">
                  <w:rPr>
                    <w:ins w:id="5460" w:author="Borja Gonzalez" w:date="2017-09-28T19:25:00Z"/>
                    <w:rFonts w:ascii="Monaco" w:eastAsiaTheme="majorEastAsia" w:hAnsi="Monaco" w:cs="Monaco"/>
                    <w:color w:val="243F60" w:themeColor="accent1" w:themeShade="7F"/>
                    <w:sz w:val="32"/>
                    <w:szCs w:val="32"/>
                    <w:lang w:val="en-US"/>
                  </w:rPr>
                </w:rPrChange>
              </w:rPr>
            </w:pPr>
            <w:ins w:id="5461" w:author="Borja Gonzalez" w:date="2017-09-28T19:25:00Z">
              <w:r w:rsidRPr="00301ECB">
                <w:rPr>
                  <w:rFonts w:ascii="Monaco" w:hAnsi="Monaco" w:cs="Monaco"/>
                  <w:b/>
                  <w:bCs/>
                  <w:color w:val="000000"/>
                  <w:sz w:val="20"/>
                  <w:szCs w:val="20"/>
                  <w:lang w:val="en-US"/>
                  <w:rPrChange w:id="5462" w:author="Borja Gonzalez" w:date="2017-09-28T19:25:00Z">
                    <w:rPr>
                      <w:rFonts w:ascii="Monaco" w:hAnsi="Monaco" w:cs="Monaco"/>
                      <w:b/>
                      <w:bCs/>
                      <w:color w:val="000000"/>
                      <w:sz w:val="32"/>
                      <w:szCs w:val="32"/>
                      <w:lang w:val="en-US"/>
                    </w:rPr>
                  </w:rPrChange>
                </w:rPr>
                <w:t>}</w:t>
              </w:r>
            </w:ins>
          </w:p>
          <w:p w14:paraId="749DD09F" w14:textId="77777777" w:rsidR="00301ECB" w:rsidRDefault="00301ECB" w:rsidP="0037218C">
            <w:pPr>
              <w:rPr>
                <w:ins w:id="5463" w:author="Borja Gonzalez" w:date="2017-09-28T19:25:00Z"/>
              </w:rPr>
            </w:pPr>
          </w:p>
        </w:tc>
      </w:tr>
    </w:tbl>
    <w:p w14:paraId="6994DB38" w14:textId="3449C7F0" w:rsidR="0037218C" w:rsidRDefault="0037218C" w:rsidP="0037218C"/>
    <w:p w14:paraId="74632B8B" w14:textId="5EB22BBC" w:rsidR="0037218C" w:rsidRPr="0037218C" w:rsidRDefault="0037218C" w:rsidP="0037218C">
      <w:del w:id="5464" w:author="Borja Gonzalez" w:date="2017-09-28T19:25:00Z">
        <w:r w:rsidDel="00301ECB">
          <w:rPr>
            <w:noProof/>
            <w:lang w:val="en-US"/>
          </w:rPr>
          <w:drawing>
            <wp:inline distT="0" distB="0" distL="0" distR="0" wp14:anchorId="229EC67A" wp14:editId="7444B4F1">
              <wp:extent cx="6172200" cy="3314700"/>
              <wp:effectExtent l="0" t="0" r="0" b="12700"/>
              <wp:docPr id="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172628" cy="3314930"/>
                      </a:xfrm>
                      <a:prstGeom prst="rect">
                        <a:avLst/>
                      </a:prstGeom>
                      <a:noFill/>
                      <a:ln>
                        <a:noFill/>
                      </a:ln>
                    </pic:spPr>
                  </pic:pic>
                </a:graphicData>
              </a:graphic>
            </wp:inline>
          </w:drawing>
        </w:r>
      </w:del>
    </w:p>
    <w:p w14:paraId="2FE98DE9" w14:textId="77777777" w:rsidR="00CC1673" w:rsidRDefault="00CC1673" w:rsidP="0037218C"/>
    <w:p w14:paraId="293EBE12" w14:textId="38A61CD0" w:rsidR="00747C57" w:rsidRDefault="00A1719D" w:rsidP="00A1719D">
      <w:r>
        <w:t>Como vimos para el caso para añadir una sesión de movimientos ,el servidor escucha mediante socket.on(). Cuando recibe un mensaje comprueba su cabecera y al reconocer la operación “Borrar datos de paciente” realiza la conexión con la base de datos y elimina la sesión de movimientos con el identificador que ha pasado el cliente. A continuación guarda los cambios y cierra la base de datos. Como hemos dicho en la parte del cliente, cuando se realizan los cambios el servidor ejecuta la función io.sockets.emit(). Básicamente fuerza a cualquier cliente conectado a actualizar su lista de sesiones de movimientos, por lo que si hay varios dispositivos conectados, en todos estos se actualizarán los cambios.</w:t>
      </w:r>
    </w:p>
    <w:p w14:paraId="670E88C9" w14:textId="77777777" w:rsidR="00747C57" w:rsidRDefault="00747C57" w:rsidP="00A1719D"/>
    <w:p w14:paraId="33A27577" w14:textId="77777777" w:rsidR="00747C57" w:rsidRDefault="00747C57" w:rsidP="00A1719D"/>
    <w:p w14:paraId="15B16D5A" w14:textId="52BCD130" w:rsidR="00747C57" w:rsidRDefault="00747C57" w:rsidP="00747C57">
      <w:pPr>
        <w:pStyle w:val="Heading3"/>
      </w:pPr>
      <w:bookmarkStart w:id="5465" w:name="_Toc368246725"/>
      <w:r>
        <w:t>4.3.7 Mostrar un grafico de un movimiento</w:t>
      </w:r>
      <w:bookmarkEnd w:id="5465"/>
      <w:r>
        <w:t xml:space="preserve"> </w:t>
      </w:r>
    </w:p>
    <w:p w14:paraId="7A58F418" w14:textId="77777777" w:rsidR="00747C57" w:rsidRDefault="00747C57" w:rsidP="00747C57"/>
    <w:p w14:paraId="61D80E36" w14:textId="4C7ED601" w:rsidR="00747C57" w:rsidRDefault="00747C57" w:rsidP="00747C57">
      <w:r>
        <w:t>Para este caso</w:t>
      </w:r>
      <w:r w:rsidR="00264972">
        <w:t xml:space="preserve"> no</w:t>
      </w:r>
      <w:r>
        <w:t xml:space="preserve"> seguiremos el mismo procedimiento que para el resto</w:t>
      </w:r>
      <w:r w:rsidR="00264972">
        <w:t xml:space="preserve"> de funciones</w:t>
      </w:r>
      <w:r>
        <w:t>,</w:t>
      </w:r>
      <w:r w:rsidR="00BF0FD1">
        <w:t xml:space="preserve"> </w:t>
      </w:r>
      <w:r w:rsidR="00264972">
        <w:t>ya que</w:t>
      </w:r>
      <w:r w:rsidR="00BF0FD1">
        <w:t xml:space="preserve"> no será necesaria una conexión con el servidor y </w:t>
      </w:r>
      <w:r>
        <w:t>además se hará uso de la herramienta chart.js para convertir los arrays de datos en gráficos.</w:t>
      </w:r>
    </w:p>
    <w:p w14:paraId="4A76185C" w14:textId="3CBA9CCC" w:rsidR="00747C57" w:rsidRDefault="00747C57" w:rsidP="00BF0FD1">
      <w:pPr>
        <w:pStyle w:val="Heading4"/>
      </w:pPr>
      <w:r>
        <w:t>4.3.7.1.  Funcionalidad en el lado del cliente</w:t>
      </w:r>
    </w:p>
    <w:p w14:paraId="5E1E02BE" w14:textId="77777777" w:rsidR="00747C57" w:rsidRDefault="00747C57" w:rsidP="00BF0FD1"/>
    <w:p w14:paraId="1C45BD54" w14:textId="77777777" w:rsidR="00E066BD" w:rsidRDefault="00747C57" w:rsidP="00BF0FD1">
      <w:pPr>
        <w:rPr>
          <w:ins w:id="5466" w:author="Borja Gonzalez" w:date="2017-09-28T19:26:00Z"/>
        </w:rPr>
      </w:pPr>
      <w:del w:id="5467" w:author="Borja Gonzalez" w:date="2017-09-28T19:26:00Z">
        <w:r w:rsidDel="00E066BD">
          <w:rPr>
            <w:noProof/>
            <w:lang w:val="en-US"/>
          </w:rPr>
          <w:drawing>
            <wp:inline distT="0" distB="0" distL="0" distR="0" wp14:anchorId="2B7D1760" wp14:editId="0981B0EB">
              <wp:extent cx="6286500" cy="889000"/>
              <wp:effectExtent l="0" t="0" r="12700" b="0"/>
              <wp:docPr id="5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289261" cy="889390"/>
                      </a:xfrm>
                      <a:prstGeom prst="rect">
                        <a:avLst/>
                      </a:prstGeom>
                      <a:noFill/>
                      <a:ln>
                        <a:noFill/>
                      </a:ln>
                    </pic:spPr>
                  </pic:pic>
                </a:graphicData>
              </a:graphic>
            </wp:inline>
          </w:drawing>
        </w:r>
      </w:del>
    </w:p>
    <w:tbl>
      <w:tblPr>
        <w:tblStyle w:val="TableGrid"/>
        <w:tblW w:w="0" w:type="auto"/>
        <w:tblLook w:val="04A0" w:firstRow="1" w:lastRow="0" w:firstColumn="1" w:lastColumn="0" w:noHBand="0" w:noVBand="1"/>
      </w:tblPr>
      <w:tblGrid>
        <w:gridCol w:w="8856"/>
      </w:tblGrid>
      <w:tr w:rsidR="00E066BD" w14:paraId="38B8D673" w14:textId="77777777" w:rsidTr="00E066BD">
        <w:trPr>
          <w:ins w:id="5468" w:author="Borja Gonzalez" w:date="2017-09-28T19:26:00Z"/>
        </w:trPr>
        <w:tc>
          <w:tcPr>
            <w:tcW w:w="8856" w:type="dxa"/>
          </w:tcPr>
          <w:p w14:paraId="442BF972" w14:textId="77777777" w:rsidR="00E066BD" w:rsidRPr="00E066BD" w:rsidRDefault="00E066BD" w:rsidP="00E066BD">
            <w:pPr>
              <w:keepNext/>
              <w:keepLines/>
              <w:widowControl w:val="0"/>
              <w:autoSpaceDE w:val="0"/>
              <w:autoSpaceDN w:val="0"/>
              <w:adjustRightInd w:val="0"/>
              <w:spacing w:before="200"/>
              <w:outlineLvl w:val="4"/>
              <w:rPr>
                <w:ins w:id="5469" w:author="Borja Gonzalez" w:date="2017-09-28T19:26:00Z"/>
                <w:rFonts w:ascii="Monaco" w:hAnsi="Monaco" w:cs="Monaco"/>
                <w:sz w:val="20"/>
                <w:szCs w:val="20"/>
                <w:lang w:val="en-US"/>
                <w:rPrChange w:id="5470" w:author="Borja Gonzalez" w:date="2017-09-28T19:26:00Z">
                  <w:rPr>
                    <w:ins w:id="5471" w:author="Borja Gonzalez" w:date="2017-09-28T19:26:00Z"/>
                    <w:rFonts w:ascii="Monaco" w:eastAsiaTheme="majorEastAsia" w:hAnsi="Monaco" w:cs="Monaco"/>
                    <w:color w:val="243F60" w:themeColor="accent1" w:themeShade="7F"/>
                    <w:sz w:val="32"/>
                    <w:szCs w:val="32"/>
                    <w:lang w:val="en-US"/>
                  </w:rPr>
                </w:rPrChange>
              </w:rPr>
            </w:pPr>
            <w:ins w:id="5472" w:author="Borja Gonzalez" w:date="2017-09-28T19:26:00Z">
              <w:r w:rsidRPr="00E066BD">
                <w:rPr>
                  <w:rFonts w:ascii="Monaco" w:hAnsi="Monaco" w:cs="Monaco"/>
                  <w:sz w:val="20"/>
                  <w:szCs w:val="20"/>
                  <w:lang w:val="en-US"/>
                  <w:rPrChange w:id="5473" w:author="Borja Gonzalez" w:date="2017-09-28T19:26:00Z">
                    <w:rPr>
                      <w:rFonts w:ascii="Monaco" w:hAnsi="Monaco" w:cs="Monaco"/>
                      <w:sz w:val="32"/>
                      <w:szCs w:val="32"/>
                      <w:lang w:val="en-US"/>
                    </w:rPr>
                  </w:rPrChange>
                </w:rPr>
                <w:lastRenderedPageBreak/>
                <w:t>fila.insertCell(0).innerHTML = '</w:t>
              </w:r>
              <w:r w:rsidRPr="00E066BD">
                <w:rPr>
                  <w:rFonts w:ascii="Monaco" w:hAnsi="Monaco" w:cs="Monaco"/>
                  <w:b/>
                  <w:bCs/>
                  <w:color w:val="204A87"/>
                  <w:sz w:val="20"/>
                  <w:szCs w:val="20"/>
                  <w:lang w:val="en-US"/>
                  <w:rPrChange w:id="5474" w:author="Borja Gonzalez" w:date="2017-09-28T19:26:00Z">
                    <w:rPr>
                      <w:rFonts w:ascii="Monaco" w:hAnsi="Monaco" w:cs="Monaco"/>
                      <w:b/>
                      <w:bCs/>
                      <w:color w:val="204A87"/>
                      <w:sz w:val="32"/>
                      <w:szCs w:val="32"/>
                      <w:lang w:val="en-US"/>
                    </w:rPr>
                  </w:rPrChange>
                </w:rPr>
                <w:t>&lt;button</w:t>
              </w:r>
              <w:r w:rsidRPr="00E066BD">
                <w:rPr>
                  <w:rFonts w:ascii="Monaco" w:hAnsi="Monaco" w:cs="Monaco"/>
                  <w:sz w:val="20"/>
                  <w:szCs w:val="20"/>
                  <w:lang w:val="en-US"/>
                  <w:rPrChange w:id="5475" w:author="Borja Gonzalez" w:date="2017-09-28T19:26:00Z">
                    <w:rPr>
                      <w:rFonts w:ascii="Monaco" w:hAnsi="Monaco" w:cs="Monaco"/>
                      <w:sz w:val="32"/>
                      <w:szCs w:val="32"/>
                      <w:lang w:val="en-US"/>
                    </w:rPr>
                  </w:rPrChange>
                </w:rPr>
                <w:t xml:space="preserve"> </w:t>
              </w:r>
              <w:r w:rsidRPr="00E066BD">
                <w:rPr>
                  <w:rFonts w:ascii="Monaco" w:hAnsi="Monaco" w:cs="Monaco"/>
                  <w:color w:val="C4A000"/>
                  <w:sz w:val="20"/>
                  <w:szCs w:val="20"/>
                  <w:lang w:val="en-US"/>
                  <w:rPrChange w:id="5476" w:author="Borja Gonzalez" w:date="2017-09-28T19:26:00Z">
                    <w:rPr>
                      <w:rFonts w:ascii="Monaco" w:hAnsi="Monaco" w:cs="Monaco"/>
                      <w:color w:val="C4A000"/>
                      <w:sz w:val="32"/>
                      <w:szCs w:val="32"/>
                      <w:lang w:val="en-US"/>
                    </w:rPr>
                  </w:rPrChange>
                </w:rPr>
                <w:t>class=</w:t>
              </w:r>
              <w:r w:rsidRPr="00E066BD">
                <w:rPr>
                  <w:rFonts w:ascii="Monaco" w:hAnsi="Monaco" w:cs="Monaco"/>
                  <w:color w:val="4E9A06"/>
                  <w:sz w:val="20"/>
                  <w:szCs w:val="20"/>
                  <w:lang w:val="en-US"/>
                  <w:rPrChange w:id="5477" w:author="Borja Gonzalez" w:date="2017-09-28T19:26:00Z">
                    <w:rPr>
                      <w:rFonts w:ascii="Monaco" w:hAnsi="Monaco" w:cs="Monaco"/>
                      <w:color w:val="4E9A06"/>
                      <w:sz w:val="32"/>
                      <w:szCs w:val="32"/>
                      <w:lang w:val="en-US"/>
                    </w:rPr>
                  </w:rPrChange>
                </w:rPr>
                <w:t>"btn"</w:t>
              </w:r>
              <w:r w:rsidRPr="00E066BD">
                <w:rPr>
                  <w:rFonts w:ascii="Monaco" w:hAnsi="Monaco" w:cs="Monaco"/>
                  <w:sz w:val="20"/>
                  <w:szCs w:val="20"/>
                  <w:lang w:val="en-US"/>
                  <w:rPrChange w:id="5478" w:author="Borja Gonzalez" w:date="2017-09-28T19:26:00Z">
                    <w:rPr>
                      <w:rFonts w:ascii="Monaco" w:hAnsi="Monaco" w:cs="Monaco"/>
                      <w:sz w:val="32"/>
                      <w:szCs w:val="32"/>
                      <w:lang w:val="en-US"/>
                    </w:rPr>
                  </w:rPrChange>
                </w:rPr>
                <w:t xml:space="preserve"> </w:t>
              </w:r>
              <w:r w:rsidRPr="00E066BD">
                <w:rPr>
                  <w:rFonts w:ascii="Monaco" w:hAnsi="Monaco" w:cs="Monaco"/>
                  <w:color w:val="C4A000"/>
                  <w:sz w:val="20"/>
                  <w:szCs w:val="20"/>
                  <w:lang w:val="en-US"/>
                  <w:rPrChange w:id="5479" w:author="Borja Gonzalez" w:date="2017-09-28T19:26:00Z">
                    <w:rPr>
                      <w:rFonts w:ascii="Monaco" w:hAnsi="Monaco" w:cs="Monaco"/>
                      <w:color w:val="C4A000"/>
                      <w:sz w:val="32"/>
                      <w:szCs w:val="32"/>
                      <w:lang w:val="en-US"/>
                    </w:rPr>
                  </w:rPrChange>
                </w:rPr>
                <w:t>type=</w:t>
              </w:r>
              <w:r w:rsidRPr="00E066BD">
                <w:rPr>
                  <w:rFonts w:ascii="Monaco" w:hAnsi="Monaco" w:cs="Monaco"/>
                  <w:color w:val="4E9A06"/>
                  <w:sz w:val="20"/>
                  <w:szCs w:val="20"/>
                  <w:lang w:val="en-US"/>
                  <w:rPrChange w:id="5480" w:author="Borja Gonzalez" w:date="2017-09-28T19:26:00Z">
                    <w:rPr>
                      <w:rFonts w:ascii="Monaco" w:hAnsi="Monaco" w:cs="Monaco"/>
                      <w:color w:val="4E9A06"/>
                      <w:sz w:val="32"/>
                      <w:szCs w:val="32"/>
                      <w:lang w:val="en-US"/>
                    </w:rPr>
                  </w:rPrChange>
                </w:rPr>
                <w:t>"button"</w:t>
              </w:r>
              <w:r w:rsidRPr="00E066BD">
                <w:rPr>
                  <w:rFonts w:ascii="Monaco" w:hAnsi="Monaco" w:cs="Monaco"/>
                  <w:sz w:val="20"/>
                  <w:szCs w:val="20"/>
                  <w:lang w:val="en-US"/>
                  <w:rPrChange w:id="5481" w:author="Borja Gonzalez" w:date="2017-09-28T19:26:00Z">
                    <w:rPr>
                      <w:rFonts w:ascii="Monaco" w:hAnsi="Monaco" w:cs="Monaco"/>
                      <w:sz w:val="32"/>
                      <w:szCs w:val="32"/>
                      <w:lang w:val="en-US"/>
                    </w:rPr>
                  </w:rPrChange>
                </w:rPr>
                <w:t xml:space="preserve"> </w:t>
              </w:r>
              <w:r w:rsidRPr="00E066BD">
                <w:rPr>
                  <w:rFonts w:ascii="Monaco" w:hAnsi="Monaco" w:cs="Monaco"/>
                  <w:color w:val="C4A000"/>
                  <w:sz w:val="20"/>
                  <w:szCs w:val="20"/>
                  <w:lang w:val="en-US"/>
                  <w:rPrChange w:id="5482" w:author="Borja Gonzalez" w:date="2017-09-28T19:26:00Z">
                    <w:rPr>
                      <w:rFonts w:ascii="Monaco" w:hAnsi="Monaco" w:cs="Monaco"/>
                      <w:color w:val="C4A000"/>
                      <w:sz w:val="32"/>
                      <w:szCs w:val="32"/>
                      <w:lang w:val="en-US"/>
                    </w:rPr>
                  </w:rPrChange>
                </w:rPr>
                <w:t>onClick=</w:t>
              </w:r>
              <w:r w:rsidRPr="00E066BD">
                <w:rPr>
                  <w:rFonts w:ascii="Monaco" w:hAnsi="Monaco" w:cs="Monaco"/>
                  <w:color w:val="4E9A06"/>
                  <w:sz w:val="20"/>
                  <w:szCs w:val="20"/>
                  <w:lang w:val="en-US"/>
                  <w:rPrChange w:id="5483" w:author="Borja Gonzalez" w:date="2017-09-28T19:26:00Z">
                    <w:rPr>
                      <w:rFonts w:ascii="Monaco" w:hAnsi="Monaco" w:cs="Monaco"/>
                      <w:color w:val="4E9A06"/>
                      <w:sz w:val="32"/>
                      <w:szCs w:val="32"/>
                      <w:lang w:val="en-US"/>
                    </w:rPr>
                  </w:rPrChange>
                </w:rPr>
                <w:t>"crearGrafico(\''+datos[0].values[i][1]+'\', \'' + datos[0].values[i][4] + '\',1)"</w:t>
              </w:r>
              <w:r w:rsidRPr="00E066BD">
                <w:rPr>
                  <w:rFonts w:ascii="Monaco" w:hAnsi="Monaco" w:cs="Monaco"/>
                  <w:b/>
                  <w:bCs/>
                  <w:color w:val="204A87"/>
                  <w:sz w:val="20"/>
                  <w:szCs w:val="20"/>
                  <w:lang w:val="en-US"/>
                  <w:rPrChange w:id="5484" w:author="Borja Gonzalez" w:date="2017-09-28T19:26:00Z">
                    <w:rPr>
                      <w:rFonts w:ascii="Monaco" w:hAnsi="Monaco" w:cs="Monaco"/>
                      <w:b/>
                      <w:bCs/>
                      <w:color w:val="204A87"/>
                      <w:sz w:val="32"/>
                      <w:szCs w:val="32"/>
                      <w:lang w:val="en-US"/>
                    </w:rPr>
                  </w:rPrChange>
                </w:rPr>
                <w:t>&gt;&lt;/button&gt;</w:t>
              </w:r>
              <w:r w:rsidRPr="00E066BD">
                <w:rPr>
                  <w:rFonts w:ascii="Monaco" w:hAnsi="Monaco" w:cs="Monaco"/>
                  <w:sz w:val="20"/>
                  <w:szCs w:val="20"/>
                  <w:lang w:val="en-US"/>
                  <w:rPrChange w:id="5485" w:author="Borja Gonzalez" w:date="2017-09-28T19:26:00Z">
                    <w:rPr>
                      <w:rFonts w:ascii="Monaco" w:hAnsi="Monaco" w:cs="Monaco"/>
                      <w:sz w:val="32"/>
                      <w:szCs w:val="32"/>
                      <w:lang w:val="en-US"/>
                    </w:rPr>
                  </w:rPrChange>
                </w:rPr>
                <w:t>';</w:t>
              </w:r>
            </w:ins>
          </w:p>
          <w:p w14:paraId="660D703D" w14:textId="77777777" w:rsidR="00E066BD" w:rsidRPr="00E066BD" w:rsidRDefault="00E066BD" w:rsidP="00E066BD">
            <w:pPr>
              <w:keepNext/>
              <w:keepLines/>
              <w:widowControl w:val="0"/>
              <w:autoSpaceDE w:val="0"/>
              <w:autoSpaceDN w:val="0"/>
              <w:adjustRightInd w:val="0"/>
              <w:spacing w:before="200"/>
              <w:outlineLvl w:val="4"/>
              <w:rPr>
                <w:ins w:id="5486" w:author="Borja Gonzalez" w:date="2017-09-28T19:26:00Z"/>
                <w:rFonts w:ascii="Monaco" w:hAnsi="Monaco" w:cs="Monaco"/>
                <w:sz w:val="20"/>
                <w:szCs w:val="20"/>
                <w:lang w:val="en-US"/>
                <w:rPrChange w:id="5487" w:author="Borja Gonzalez" w:date="2017-09-28T19:26:00Z">
                  <w:rPr>
                    <w:ins w:id="5488" w:author="Borja Gonzalez" w:date="2017-09-28T19:26:00Z"/>
                    <w:rFonts w:ascii="Monaco" w:eastAsiaTheme="majorEastAsia" w:hAnsi="Monaco" w:cs="Monaco"/>
                    <w:color w:val="243F60" w:themeColor="accent1" w:themeShade="7F"/>
                    <w:sz w:val="32"/>
                    <w:szCs w:val="32"/>
                    <w:lang w:val="en-US"/>
                  </w:rPr>
                </w:rPrChange>
              </w:rPr>
            </w:pPr>
            <w:ins w:id="5489" w:author="Borja Gonzalez" w:date="2017-09-28T19:26:00Z">
              <w:r w:rsidRPr="00E066BD">
                <w:rPr>
                  <w:rFonts w:ascii="Monaco" w:hAnsi="Monaco" w:cs="Monaco"/>
                  <w:sz w:val="20"/>
                  <w:szCs w:val="20"/>
                  <w:lang w:val="en-US"/>
                  <w:rPrChange w:id="5490" w:author="Borja Gonzalez" w:date="2017-09-28T19:26:00Z">
                    <w:rPr>
                      <w:rFonts w:ascii="Monaco" w:hAnsi="Monaco" w:cs="Monaco"/>
                      <w:sz w:val="32"/>
                      <w:szCs w:val="32"/>
                      <w:lang w:val="en-US"/>
                    </w:rPr>
                  </w:rPrChange>
                </w:rPr>
                <w:t>fila.insertCell(0).innerHTML = '</w:t>
              </w:r>
              <w:r w:rsidRPr="00E066BD">
                <w:rPr>
                  <w:rFonts w:ascii="Monaco" w:hAnsi="Monaco" w:cs="Monaco"/>
                  <w:b/>
                  <w:bCs/>
                  <w:color w:val="204A87"/>
                  <w:sz w:val="20"/>
                  <w:szCs w:val="20"/>
                  <w:lang w:val="en-US"/>
                  <w:rPrChange w:id="5491" w:author="Borja Gonzalez" w:date="2017-09-28T19:26:00Z">
                    <w:rPr>
                      <w:rFonts w:ascii="Monaco" w:hAnsi="Monaco" w:cs="Monaco"/>
                      <w:b/>
                      <w:bCs/>
                      <w:color w:val="204A87"/>
                      <w:sz w:val="32"/>
                      <w:szCs w:val="32"/>
                      <w:lang w:val="en-US"/>
                    </w:rPr>
                  </w:rPrChange>
                </w:rPr>
                <w:t>&lt;button</w:t>
              </w:r>
              <w:r w:rsidRPr="00E066BD">
                <w:rPr>
                  <w:rFonts w:ascii="Monaco" w:hAnsi="Monaco" w:cs="Monaco"/>
                  <w:sz w:val="20"/>
                  <w:szCs w:val="20"/>
                  <w:lang w:val="en-US"/>
                  <w:rPrChange w:id="5492" w:author="Borja Gonzalez" w:date="2017-09-28T19:26:00Z">
                    <w:rPr>
                      <w:rFonts w:ascii="Monaco" w:hAnsi="Monaco" w:cs="Monaco"/>
                      <w:sz w:val="32"/>
                      <w:szCs w:val="32"/>
                      <w:lang w:val="en-US"/>
                    </w:rPr>
                  </w:rPrChange>
                </w:rPr>
                <w:t xml:space="preserve"> </w:t>
              </w:r>
              <w:r w:rsidRPr="00E066BD">
                <w:rPr>
                  <w:rFonts w:ascii="Monaco" w:hAnsi="Monaco" w:cs="Monaco"/>
                  <w:color w:val="C4A000"/>
                  <w:sz w:val="20"/>
                  <w:szCs w:val="20"/>
                  <w:lang w:val="en-US"/>
                  <w:rPrChange w:id="5493" w:author="Borja Gonzalez" w:date="2017-09-28T19:26:00Z">
                    <w:rPr>
                      <w:rFonts w:ascii="Monaco" w:hAnsi="Monaco" w:cs="Monaco"/>
                      <w:color w:val="C4A000"/>
                      <w:sz w:val="32"/>
                      <w:szCs w:val="32"/>
                      <w:lang w:val="en-US"/>
                    </w:rPr>
                  </w:rPrChange>
                </w:rPr>
                <w:t>class=</w:t>
              </w:r>
              <w:r w:rsidRPr="00E066BD">
                <w:rPr>
                  <w:rFonts w:ascii="Monaco" w:hAnsi="Monaco" w:cs="Monaco"/>
                  <w:color w:val="4E9A06"/>
                  <w:sz w:val="20"/>
                  <w:szCs w:val="20"/>
                  <w:lang w:val="en-US"/>
                  <w:rPrChange w:id="5494" w:author="Borja Gonzalez" w:date="2017-09-28T19:26:00Z">
                    <w:rPr>
                      <w:rFonts w:ascii="Monaco" w:hAnsi="Monaco" w:cs="Monaco"/>
                      <w:color w:val="4E9A06"/>
                      <w:sz w:val="32"/>
                      <w:szCs w:val="32"/>
                      <w:lang w:val="en-US"/>
                    </w:rPr>
                  </w:rPrChange>
                </w:rPr>
                <w:t>"btn"</w:t>
              </w:r>
              <w:r w:rsidRPr="00E066BD">
                <w:rPr>
                  <w:rFonts w:ascii="Monaco" w:hAnsi="Monaco" w:cs="Monaco"/>
                  <w:sz w:val="20"/>
                  <w:szCs w:val="20"/>
                  <w:lang w:val="en-US"/>
                  <w:rPrChange w:id="5495" w:author="Borja Gonzalez" w:date="2017-09-28T19:26:00Z">
                    <w:rPr>
                      <w:rFonts w:ascii="Monaco" w:hAnsi="Monaco" w:cs="Monaco"/>
                      <w:sz w:val="32"/>
                      <w:szCs w:val="32"/>
                      <w:lang w:val="en-US"/>
                    </w:rPr>
                  </w:rPrChange>
                </w:rPr>
                <w:t xml:space="preserve"> </w:t>
              </w:r>
              <w:r w:rsidRPr="00E066BD">
                <w:rPr>
                  <w:rFonts w:ascii="Monaco" w:hAnsi="Monaco" w:cs="Monaco"/>
                  <w:color w:val="C4A000"/>
                  <w:sz w:val="20"/>
                  <w:szCs w:val="20"/>
                  <w:lang w:val="en-US"/>
                  <w:rPrChange w:id="5496" w:author="Borja Gonzalez" w:date="2017-09-28T19:26:00Z">
                    <w:rPr>
                      <w:rFonts w:ascii="Monaco" w:hAnsi="Monaco" w:cs="Monaco"/>
                      <w:color w:val="C4A000"/>
                      <w:sz w:val="32"/>
                      <w:szCs w:val="32"/>
                      <w:lang w:val="en-US"/>
                    </w:rPr>
                  </w:rPrChange>
                </w:rPr>
                <w:t>type=</w:t>
              </w:r>
              <w:r w:rsidRPr="00E066BD">
                <w:rPr>
                  <w:rFonts w:ascii="Monaco" w:hAnsi="Monaco" w:cs="Monaco"/>
                  <w:color w:val="4E9A06"/>
                  <w:sz w:val="20"/>
                  <w:szCs w:val="20"/>
                  <w:lang w:val="en-US"/>
                  <w:rPrChange w:id="5497" w:author="Borja Gonzalez" w:date="2017-09-28T19:26:00Z">
                    <w:rPr>
                      <w:rFonts w:ascii="Monaco" w:hAnsi="Monaco" w:cs="Monaco"/>
                      <w:color w:val="4E9A06"/>
                      <w:sz w:val="32"/>
                      <w:szCs w:val="32"/>
                      <w:lang w:val="en-US"/>
                    </w:rPr>
                  </w:rPrChange>
                </w:rPr>
                <w:t>"button"</w:t>
              </w:r>
              <w:r w:rsidRPr="00E066BD">
                <w:rPr>
                  <w:rFonts w:ascii="Monaco" w:hAnsi="Monaco" w:cs="Monaco"/>
                  <w:sz w:val="20"/>
                  <w:szCs w:val="20"/>
                  <w:lang w:val="en-US"/>
                  <w:rPrChange w:id="5498" w:author="Borja Gonzalez" w:date="2017-09-28T19:26:00Z">
                    <w:rPr>
                      <w:rFonts w:ascii="Monaco" w:hAnsi="Monaco" w:cs="Monaco"/>
                      <w:sz w:val="32"/>
                      <w:szCs w:val="32"/>
                      <w:lang w:val="en-US"/>
                    </w:rPr>
                  </w:rPrChange>
                </w:rPr>
                <w:t xml:space="preserve"> </w:t>
              </w:r>
              <w:r w:rsidRPr="00E066BD">
                <w:rPr>
                  <w:rFonts w:ascii="Monaco" w:hAnsi="Monaco" w:cs="Monaco"/>
                  <w:color w:val="C4A000"/>
                  <w:sz w:val="20"/>
                  <w:szCs w:val="20"/>
                  <w:lang w:val="en-US"/>
                  <w:rPrChange w:id="5499" w:author="Borja Gonzalez" w:date="2017-09-28T19:26:00Z">
                    <w:rPr>
                      <w:rFonts w:ascii="Monaco" w:hAnsi="Monaco" w:cs="Monaco"/>
                      <w:color w:val="C4A000"/>
                      <w:sz w:val="32"/>
                      <w:szCs w:val="32"/>
                      <w:lang w:val="en-US"/>
                    </w:rPr>
                  </w:rPrChange>
                </w:rPr>
                <w:t>onClick=</w:t>
              </w:r>
              <w:r w:rsidRPr="00E066BD">
                <w:rPr>
                  <w:rFonts w:ascii="Monaco" w:hAnsi="Monaco" w:cs="Monaco"/>
                  <w:color w:val="4E9A06"/>
                  <w:sz w:val="20"/>
                  <w:szCs w:val="20"/>
                  <w:lang w:val="en-US"/>
                  <w:rPrChange w:id="5500" w:author="Borja Gonzalez" w:date="2017-09-28T19:26:00Z">
                    <w:rPr>
                      <w:rFonts w:ascii="Monaco" w:hAnsi="Monaco" w:cs="Monaco"/>
                      <w:color w:val="4E9A06"/>
                      <w:sz w:val="32"/>
                      <w:szCs w:val="32"/>
                      <w:lang w:val="en-US"/>
                    </w:rPr>
                  </w:rPrChange>
                </w:rPr>
                <w:t>"crearGrafico(\''+datos[0].values[i][1]+'\', \'' + datos[0].values[i][3] + '\',2)"</w:t>
              </w:r>
              <w:r w:rsidRPr="00E066BD">
                <w:rPr>
                  <w:rFonts w:ascii="Monaco" w:hAnsi="Monaco" w:cs="Monaco"/>
                  <w:b/>
                  <w:bCs/>
                  <w:color w:val="204A87"/>
                  <w:sz w:val="20"/>
                  <w:szCs w:val="20"/>
                  <w:lang w:val="en-US"/>
                  <w:rPrChange w:id="5501" w:author="Borja Gonzalez" w:date="2017-09-28T19:26:00Z">
                    <w:rPr>
                      <w:rFonts w:ascii="Monaco" w:hAnsi="Monaco" w:cs="Monaco"/>
                      <w:b/>
                      <w:bCs/>
                      <w:color w:val="204A87"/>
                      <w:sz w:val="32"/>
                      <w:szCs w:val="32"/>
                      <w:lang w:val="en-US"/>
                    </w:rPr>
                  </w:rPrChange>
                </w:rPr>
                <w:t>&gt;&lt;/button&gt;</w:t>
              </w:r>
              <w:r w:rsidRPr="00E066BD">
                <w:rPr>
                  <w:rFonts w:ascii="Monaco" w:hAnsi="Monaco" w:cs="Monaco"/>
                  <w:sz w:val="20"/>
                  <w:szCs w:val="20"/>
                  <w:lang w:val="en-US"/>
                  <w:rPrChange w:id="5502" w:author="Borja Gonzalez" w:date="2017-09-28T19:26:00Z">
                    <w:rPr>
                      <w:rFonts w:ascii="Monaco" w:hAnsi="Monaco" w:cs="Monaco"/>
                      <w:sz w:val="32"/>
                      <w:szCs w:val="32"/>
                      <w:lang w:val="en-US"/>
                    </w:rPr>
                  </w:rPrChange>
                </w:rPr>
                <w:t>';</w:t>
              </w:r>
            </w:ins>
          </w:p>
          <w:p w14:paraId="2C97CE98" w14:textId="77777777" w:rsidR="00E066BD" w:rsidRPr="00E066BD" w:rsidRDefault="00E066BD" w:rsidP="00E066BD">
            <w:pPr>
              <w:keepNext/>
              <w:keepLines/>
              <w:widowControl w:val="0"/>
              <w:autoSpaceDE w:val="0"/>
              <w:autoSpaceDN w:val="0"/>
              <w:adjustRightInd w:val="0"/>
              <w:spacing w:before="200"/>
              <w:outlineLvl w:val="4"/>
              <w:rPr>
                <w:ins w:id="5503" w:author="Borja Gonzalez" w:date="2017-09-28T19:26:00Z"/>
                <w:rFonts w:ascii="Monaco" w:hAnsi="Monaco" w:cs="Monaco"/>
                <w:sz w:val="20"/>
                <w:szCs w:val="20"/>
                <w:lang w:val="en-US"/>
                <w:rPrChange w:id="5504" w:author="Borja Gonzalez" w:date="2017-09-28T19:26:00Z">
                  <w:rPr>
                    <w:ins w:id="5505" w:author="Borja Gonzalez" w:date="2017-09-28T19:26:00Z"/>
                    <w:rFonts w:ascii="Monaco" w:eastAsiaTheme="majorEastAsia" w:hAnsi="Monaco" w:cs="Monaco"/>
                    <w:color w:val="243F60" w:themeColor="accent1" w:themeShade="7F"/>
                    <w:sz w:val="32"/>
                    <w:szCs w:val="32"/>
                    <w:lang w:val="en-US"/>
                  </w:rPr>
                </w:rPrChange>
              </w:rPr>
            </w:pPr>
            <w:ins w:id="5506" w:author="Borja Gonzalez" w:date="2017-09-28T19:26:00Z">
              <w:r w:rsidRPr="00E066BD">
                <w:rPr>
                  <w:rFonts w:ascii="Monaco" w:hAnsi="Monaco" w:cs="Monaco"/>
                  <w:sz w:val="20"/>
                  <w:szCs w:val="20"/>
                  <w:lang w:val="en-US"/>
                  <w:rPrChange w:id="5507" w:author="Borja Gonzalez" w:date="2017-09-28T19:26:00Z">
                    <w:rPr>
                      <w:rFonts w:ascii="Monaco" w:hAnsi="Monaco" w:cs="Monaco"/>
                      <w:sz w:val="32"/>
                      <w:szCs w:val="32"/>
                      <w:lang w:val="en-US"/>
                    </w:rPr>
                  </w:rPrChange>
                </w:rPr>
                <w:t>fila.insertCell(0).innerHTML = '</w:t>
              </w:r>
              <w:r w:rsidRPr="00E066BD">
                <w:rPr>
                  <w:rFonts w:ascii="Monaco" w:hAnsi="Monaco" w:cs="Monaco"/>
                  <w:b/>
                  <w:bCs/>
                  <w:color w:val="204A87"/>
                  <w:sz w:val="20"/>
                  <w:szCs w:val="20"/>
                  <w:lang w:val="en-US"/>
                  <w:rPrChange w:id="5508" w:author="Borja Gonzalez" w:date="2017-09-28T19:26:00Z">
                    <w:rPr>
                      <w:rFonts w:ascii="Monaco" w:hAnsi="Monaco" w:cs="Monaco"/>
                      <w:b/>
                      <w:bCs/>
                      <w:color w:val="204A87"/>
                      <w:sz w:val="32"/>
                      <w:szCs w:val="32"/>
                      <w:lang w:val="en-US"/>
                    </w:rPr>
                  </w:rPrChange>
                </w:rPr>
                <w:t>&lt;button</w:t>
              </w:r>
              <w:r w:rsidRPr="00E066BD">
                <w:rPr>
                  <w:rFonts w:ascii="Monaco" w:hAnsi="Monaco" w:cs="Monaco"/>
                  <w:sz w:val="20"/>
                  <w:szCs w:val="20"/>
                  <w:lang w:val="en-US"/>
                  <w:rPrChange w:id="5509" w:author="Borja Gonzalez" w:date="2017-09-28T19:26:00Z">
                    <w:rPr>
                      <w:rFonts w:ascii="Monaco" w:hAnsi="Monaco" w:cs="Monaco"/>
                      <w:sz w:val="32"/>
                      <w:szCs w:val="32"/>
                      <w:lang w:val="en-US"/>
                    </w:rPr>
                  </w:rPrChange>
                </w:rPr>
                <w:t xml:space="preserve"> </w:t>
              </w:r>
              <w:r w:rsidRPr="00E066BD">
                <w:rPr>
                  <w:rFonts w:ascii="Monaco" w:hAnsi="Monaco" w:cs="Monaco"/>
                  <w:color w:val="C4A000"/>
                  <w:sz w:val="20"/>
                  <w:szCs w:val="20"/>
                  <w:lang w:val="en-US"/>
                  <w:rPrChange w:id="5510" w:author="Borja Gonzalez" w:date="2017-09-28T19:26:00Z">
                    <w:rPr>
                      <w:rFonts w:ascii="Monaco" w:hAnsi="Monaco" w:cs="Monaco"/>
                      <w:color w:val="C4A000"/>
                      <w:sz w:val="32"/>
                      <w:szCs w:val="32"/>
                      <w:lang w:val="en-US"/>
                    </w:rPr>
                  </w:rPrChange>
                </w:rPr>
                <w:t>class=</w:t>
              </w:r>
              <w:r w:rsidRPr="00E066BD">
                <w:rPr>
                  <w:rFonts w:ascii="Monaco" w:hAnsi="Monaco" w:cs="Monaco"/>
                  <w:color w:val="4E9A06"/>
                  <w:sz w:val="20"/>
                  <w:szCs w:val="20"/>
                  <w:lang w:val="en-US"/>
                  <w:rPrChange w:id="5511" w:author="Borja Gonzalez" w:date="2017-09-28T19:26:00Z">
                    <w:rPr>
                      <w:rFonts w:ascii="Monaco" w:hAnsi="Monaco" w:cs="Monaco"/>
                      <w:color w:val="4E9A06"/>
                      <w:sz w:val="32"/>
                      <w:szCs w:val="32"/>
                      <w:lang w:val="en-US"/>
                    </w:rPr>
                  </w:rPrChange>
                </w:rPr>
                <w:t>"btn"</w:t>
              </w:r>
              <w:r w:rsidRPr="00E066BD">
                <w:rPr>
                  <w:rFonts w:ascii="Monaco" w:hAnsi="Monaco" w:cs="Monaco"/>
                  <w:sz w:val="20"/>
                  <w:szCs w:val="20"/>
                  <w:lang w:val="en-US"/>
                  <w:rPrChange w:id="5512" w:author="Borja Gonzalez" w:date="2017-09-28T19:26:00Z">
                    <w:rPr>
                      <w:rFonts w:ascii="Monaco" w:hAnsi="Monaco" w:cs="Monaco"/>
                      <w:sz w:val="32"/>
                      <w:szCs w:val="32"/>
                      <w:lang w:val="en-US"/>
                    </w:rPr>
                  </w:rPrChange>
                </w:rPr>
                <w:t xml:space="preserve"> </w:t>
              </w:r>
              <w:r w:rsidRPr="00E066BD">
                <w:rPr>
                  <w:rFonts w:ascii="Monaco" w:hAnsi="Monaco" w:cs="Monaco"/>
                  <w:color w:val="C4A000"/>
                  <w:sz w:val="20"/>
                  <w:szCs w:val="20"/>
                  <w:lang w:val="en-US"/>
                  <w:rPrChange w:id="5513" w:author="Borja Gonzalez" w:date="2017-09-28T19:26:00Z">
                    <w:rPr>
                      <w:rFonts w:ascii="Monaco" w:hAnsi="Monaco" w:cs="Monaco"/>
                      <w:color w:val="C4A000"/>
                      <w:sz w:val="32"/>
                      <w:szCs w:val="32"/>
                      <w:lang w:val="en-US"/>
                    </w:rPr>
                  </w:rPrChange>
                </w:rPr>
                <w:t>type=</w:t>
              </w:r>
              <w:r w:rsidRPr="00E066BD">
                <w:rPr>
                  <w:rFonts w:ascii="Monaco" w:hAnsi="Monaco" w:cs="Monaco"/>
                  <w:color w:val="4E9A06"/>
                  <w:sz w:val="20"/>
                  <w:szCs w:val="20"/>
                  <w:lang w:val="en-US"/>
                  <w:rPrChange w:id="5514" w:author="Borja Gonzalez" w:date="2017-09-28T19:26:00Z">
                    <w:rPr>
                      <w:rFonts w:ascii="Monaco" w:hAnsi="Monaco" w:cs="Monaco"/>
                      <w:color w:val="4E9A06"/>
                      <w:sz w:val="32"/>
                      <w:szCs w:val="32"/>
                      <w:lang w:val="en-US"/>
                    </w:rPr>
                  </w:rPrChange>
                </w:rPr>
                <w:t>"button"</w:t>
              </w:r>
              <w:r w:rsidRPr="00E066BD">
                <w:rPr>
                  <w:rFonts w:ascii="Monaco" w:hAnsi="Monaco" w:cs="Monaco"/>
                  <w:sz w:val="20"/>
                  <w:szCs w:val="20"/>
                  <w:lang w:val="en-US"/>
                  <w:rPrChange w:id="5515" w:author="Borja Gonzalez" w:date="2017-09-28T19:26:00Z">
                    <w:rPr>
                      <w:rFonts w:ascii="Monaco" w:hAnsi="Monaco" w:cs="Monaco"/>
                      <w:sz w:val="32"/>
                      <w:szCs w:val="32"/>
                      <w:lang w:val="en-US"/>
                    </w:rPr>
                  </w:rPrChange>
                </w:rPr>
                <w:t xml:space="preserve"> </w:t>
              </w:r>
              <w:r w:rsidRPr="00E066BD">
                <w:rPr>
                  <w:rFonts w:ascii="Monaco" w:hAnsi="Monaco" w:cs="Monaco"/>
                  <w:color w:val="C4A000"/>
                  <w:sz w:val="20"/>
                  <w:szCs w:val="20"/>
                  <w:lang w:val="en-US"/>
                  <w:rPrChange w:id="5516" w:author="Borja Gonzalez" w:date="2017-09-28T19:26:00Z">
                    <w:rPr>
                      <w:rFonts w:ascii="Monaco" w:hAnsi="Monaco" w:cs="Monaco"/>
                      <w:color w:val="C4A000"/>
                      <w:sz w:val="32"/>
                      <w:szCs w:val="32"/>
                      <w:lang w:val="en-US"/>
                    </w:rPr>
                  </w:rPrChange>
                </w:rPr>
                <w:t>onClick=</w:t>
              </w:r>
              <w:r w:rsidRPr="00E066BD">
                <w:rPr>
                  <w:rFonts w:ascii="Monaco" w:hAnsi="Monaco" w:cs="Monaco"/>
                  <w:color w:val="4E9A06"/>
                  <w:sz w:val="20"/>
                  <w:szCs w:val="20"/>
                  <w:lang w:val="en-US"/>
                  <w:rPrChange w:id="5517" w:author="Borja Gonzalez" w:date="2017-09-28T19:26:00Z">
                    <w:rPr>
                      <w:rFonts w:ascii="Monaco" w:hAnsi="Monaco" w:cs="Monaco"/>
                      <w:color w:val="4E9A06"/>
                      <w:sz w:val="32"/>
                      <w:szCs w:val="32"/>
                      <w:lang w:val="en-US"/>
                    </w:rPr>
                  </w:rPrChange>
                </w:rPr>
                <w:t>"crearGrafico(\''+datos[0].values[i][1]+'\', \'' + datos[0].values[i][2] + '\',3)"</w:t>
              </w:r>
              <w:r w:rsidRPr="00E066BD">
                <w:rPr>
                  <w:rFonts w:ascii="Monaco" w:hAnsi="Monaco" w:cs="Monaco"/>
                  <w:b/>
                  <w:bCs/>
                  <w:color w:val="204A87"/>
                  <w:sz w:val="20"/>
                  <w:szCs w:val="20"/>
                  <w:lang w:val="en-US"/>
                  <w:rPrChange w:id="5518" w:author="Borja Gonzalez" w:date="2017-09-28T19:26:00Z">
                    <w:rPr>
                      <w:rFonts w:ascii="Monaco" w:hAnsi="Monaco" w:cs="Monaco"/>
                      <w:b/>
                      <w:bCs/>
                      <w:color w:val="204A87"/>
                      <w:sz w:val="32"/>
                      <w:szCs w:val="32"/>
                      <w:lang w:val="en-US"/>
                    </w:rPr>
                  </w:rPrChange>
                </w:rPr>
                <w:t>&gt;&lt;/button&gt;</w:t>
              </w:r>
              <w:r w:rsidRPr="00E066BD">
                <w:rPr>
                  <w:rFonts w:ascii="Monaco" w:hAnsi="Monaco" w:cs="Monaco"/>
                  <w:sz w:val="20"/>
                  <w:szCs w:val="20"/>
                  <w:lang w:val="en-US"/>
                  <w:rPrChange w:id="5519" w:author="Borja Gonzalez" w:date="2017-09-28T19:26:00Z">
                    <w:rPr>
                      <w:rFonts w:ascii="Monaco" w:hAnsi="Monaco" w:cs="Monaco"/>
                      <w:sz w:val="32"/>
                      <w:szCs w:val="32"/>
                      <w:lang w:val="en-US"/>
                    </w:rPr>
                  </w:rPrChange>
                </w:rPr>
                <w:t>';</w:t>
              </w:r>
            </w:ins>
          </w:p>
          <w:p w14:paraId="68239931" w14:textId="77777777" w:rsidR="00E066BD" w:rsidRDefault="00E066BD" w:rsidP="00BF0FD1">
            <w:pPr>
              <w:rPr>
                <w:ins w:id="5520" w:author="Borja Gonzalez" w:date="2017-09-28T19:26:00Z"/>
              </w:rPr>
            </w:pPr>
          </w:p>
        </w:tc>
      </w:tr>
    </w:tbl>
    <w:p w14:paraId="5053B0C0" w14:textId="4F6CCEC8" w:rsidR="00747C57" w:rsidRDefault="00747C57" w:rsidP="00BF0FD1"/>
    <w:p w14:paraId="3B9F0CE8" w14:textId="77777777" w:rsidR="00747C57" w:rsidRDefault="00747C57" w:rsidP="00BF0FD1"/>
    <w:p w14:paraId="5FBEF3C0" w14:textId="11AA066F" w:rsidR="00747C57" w:rsidRDefault="00747C57" w:rsidP="00BF0FD1">
      <w:r>
        <w:t>Este fragmento de código corresponde a la tabla de sesiones de movimientos. Tres de las filas insertadas para cada columna corresponden</w:t>
      </w:r>
      <w:r w:rsidR="00BF0FD1">
        <w:t xml:space="preserve"> a un botón que permite crear un gráfico. Cada botón corresponde a un movimiento en un plano (Coronal, Sagital y Transversal).  Dependiendo del botón que el usuario presione se mostrará uno de los tres movimientos. Los tres botones llaman a la misma función cuando son presionados “crearGrafico()”, y se le pasan los ar</w:t>
      </w:r>
      <w:r w:rsidR="00264972">
        <w:t>rays de tiempo y del movimiento y un número que identifica el movimiento seleccionado.</w:t>
      </w:r>
    </w:p>
    <w:p w14:paraId="54041885" w14:textId="77777777" w:rsidR="00BF0FD1" w:rsidRDefault="00BF0FD1" w:rsidP="00BF0FD1"/>
    <w:p w14:paraId="4E45896F" w14:textId="77777777" w:rsidR="00E066BD" w:rsidRDefault="00BF0FD1" w:rsidP="00BF0FD1">
      <w:pPr>
        <w:rPr>
          <w:ins w:id="5521" w:author="Borja Gonzalez" w:date="2017-09-28T19:27:00Z"/>
        </w:rPr>
      </w:pPr>
      <w:del w:id="5522" w:author="Borja Gonzalez" w:date="2017-09-28T19:27:00Z">
        <w:r w:rsidDel="00E066BD">
          <w:rPr>
            <w:noProof/>
            <w:lang w:val="en-US"/>
          </w:rPr>
          <w:drawing>
            <wp:inline distT="0" distB="0" distL="0" distR="0" wp14:anchorId="3CE8B6BE" wp14:editId="12795237">
              <wp:extent cx="6286500" cy="5257800"/>
              <wp:effectExtent l="0" t="0" r="12700" b="0"/>
              <wp:docPr id="5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287039" cy="5258251"/>
                      </a:xfrm>
                      <a:prstGeom prst="rect">
                        <a:avLst/>
                      </a:prstGeom>
                      <a:noFill/>
                      <a:ln>
                        <a:noFill/>
                      </a:ln>
                    </pic:spPr>
                  </pic:pic>
                </a:graphicData>
              </a:graphic>
            </wp:inline>
          </w:drawing>
        </w:r>
      </w:del>
    </w:p>
    <w:tbl>
      <w:tblPr>
        <w:tblStyle w:val="TableGrid"/>
        <w:tblW w:w="0" w:type="auto"/>
        <w:tblLook w:val="04A0" w:firstRow="1" w:lastRow="0" w:firstColumn="1" w:lastColumn="0" w:noHBand="0" w:noVBand="1"/>
      </w:tblPr>
      <w:tblGrid>
        <w:gridCol w:w="8856"/>
      </w:tblGrid>
      <w:tr w:rsidR="00E066BD" w14:paraId="6BFABD7A" w14:textId="77777777" w:rsidTr="00E066BD">
        <w:trPr>
          <w:ins w:id="5523" w:author="Borja Gonzalez" w:date="2017-09-28T19:27:00Z"/>
        </w:trPr>
        <w:tc>
          <w:tcPr>
            <w:tcW w:w="8856" w:type="dxa"/>
          </w:tcPr>
          <w:p w14:paraId="3C1DC82B" w14:textId="77777777" w:rsidR="00E066BD" w:rsidRPr="00E066BD" w:rsidRDefault="00E066BD" w:rsidP="00E066BD">
            <w:pPr>
              <w:keepNext/>
              <w:keepLines/>
              <w:widowControl w:val="0"/>
              <w:autoSpaceDE w:val="0"/>
              <w:autoSpaceDN w:val="0"/>
              <w:adjustRightInd w:val="0"/>
              <w:spacing w:before="200"/>
              <w:outlineLvl w:val="4"/>
              <w:rPr>
                <w:ins w:id="5524" w:author="Borja Gonzalez" w:date="2017-09-28T19:27:00Z"/>
                <w:rFonts w:ascii="Monaco" w:hAnsi="Monaco" w:cs="Monaco"/>
                <w:sz w:val="20"/>
                <w:szCs w:val="20"/>
                <w:lang w:val="en-US"/>
                <w:rPrChange w:id="5525" w:author="Borja Gonzalez" w:date="2017-09-28T19:28:00Z">
                  <w:rPr>
                    <w:ins w:id="5526" w:author="Borja Gonzalez" w:date="2017-09-28T19:27:00Z"/>
                    <w:rFonts w:ascii="Monaco" w:eastAsiaTheme="majorEastAsia" w:hAnsi="Monaco" w:cs="Monaco"/>
                    <w:color w:val="243F60" w:themeColor="accent1" w:themeShade="7F"/>
                    <w:sz w:val="32"/>
                    <w:szCs w:val="32"/>
                    <w:lang w:val="en-US"/>
                  </w:rPr>
                </w:rPrChange>
              </w:rPr>
            </w:pPr>
            <w:ins w:id="5527" w:author="Borja Gonzalez" w:date="2017-09-28T19:27:00Z">
              <w:r w:rsidRPr="00E066BD">
                <w:rPr>
                  <w:rFonts w:ascii="Monaco" w:hAnsi="Monaco" w:cs="Monaco"/>
                  <w:b/>
                  <w:bCs/>
                  <w:color w:val="204A87"/>
                  <w:sz w:val="20"/>
                  <w:szCs w:val="20"/>
                  <w:lang w:val="en-US"/>
                  <w:rPrChange w:id="5528" w:author="Borja Gonzalez" w:date="2017-09-28T19:28:00Z">
                    <w:rPr>
                      <w:rFonts w:ascii="Monaco" w:hAnsi="Monaco" w:cs="Monaco"/>
                      <w:b/>
                      <w:bCs/>
                      <w:color w:val="204A87"/>
                      <w:sz w:val="32"/>
                      <w:szCs w:val="32"/>
                      <w:lang w:val="en-US"/>
                    </w:rPr>
                  </w:rPrChange>
                </w:rPr>
                <w:lastRenderedPageBreak/>
                <w:t>var</w:t>
              </w:r>
              <w:r w:rsidRPr="00E066BD">
                <w:rPr>
                  <w:rFonts w:ascii="Monaco" w:hAnsi="Monaco" w:cs="Monaco"/>
                  <w:sz w:val="20"/>
                  <w:szCs w:val="20"/>
                  <w:lang w:val="en-US"/>
                  <w:rPrChange w:id="5529" w:author="Borja Gonzalez" w:date="2017-09-28T19:28:00Z">
                    <w:rPr>
                      <w:rFonts w:ascii="Monaco" w:hAnsi="Monaco" w:cs="Monaco"/>
                      <w:sz w:val="32"/>
                      <w:szCs w:val="32"/>
                      <w:lang w:val="en-US"/>
                    </w:rPr>
                  </w:rPrChange>
                </w:rPr>
                <w:t xml:space="preserve"> </w:t>
              </w:r>
              <w:r w:rsidRPr="00E066BD">
                <w:rPr>
                  <w:rFonts w:ascii="Monaco" w:hAnsi="Monaco" w:cs="Monaco"/>
                  <w:color w:val="000000"/>
                  <w:sz w:val="20"/>
                  <w:szCs w:val="20"/>
                  <w:lang w:val="en-US"/>
                  <w:rPrChange w:id="5530" w:author="Borja Gonzalez" w:date="2017-09-28T19:28:00Z">
                    <w:rPr>
                      <w:rFonts w:ascii="Monaco" w:hAnsi="Monaco" w:cs="Monaco"/>
                      <w:color w:val="000000"/>
                      <w:sz w:val="32"/>
                      <w:szCs w:val="32"/>
                      <w:lang w:val="en-US"/>
                    </w:rPr>
                  </w:rPrChange>
                </w:rPr>
                <w:t>var_i</w:t>
              </w:r>
              <w:r w:rsidRPr="00E066BD">
                <w:rPr>
                  <w:rFonts w:ascii="Monaco" w:hAnsi="Monaco" w:cs="Monaco"/>
                  <w:sz w:val="20"/>
                  <w:szCs w:val="20"/>
                  <w:lang w:val="en-US"/>
                  <w:rPrChange w:id="5531" w:author="Borja Gonzalez" w:date="2017-09-28T19:28:00Z">
                    <w:rPr>
                      <w:rFonts w:ascii="Monaco" w:hAnsi="Monaco" w:cs="Monaco"/>
                      <w:sz w:val="32"/>
                      <w:szCs w:val="32"/>
                      <w:lang w:val="en-US"/>
                    </w:rPr>
                  </w:rPrChange>
                </w:rPr>
                <w:t xml:space="preserve"> </w:t>
              </w:r>
              <w:r w:rsidRPr="00E066BD">
                <w:rPr>
                  <w:rFonts w:ascii="Monaco" w:hAnsi="Monaco" w:cs="Monaco"/>
                  <w:b/>
                  <w:bCs/>
                  <w:color w:val="CE5C00"/>
                  <w:sz w:val="20"/>
                  <w:szCs w:val="20"/>
                  <w:lang w:val="en-US"/>
                  <w:rPrChange w:id="5532" w:author="Borja Gonzalez" w:date="2017-09-28T19:28:00Z">
                    <w:rPr>
                      <w:rFonts w:ascii="Monaco" w:hAnsi="Monaco" w:cs="Monaco"/>
                      <w:b/>
                      <w:bCs/>
                      <w:color w:val="CE5C00"/>
                      <w:sz w:val="32"/>
                      <w:szCs w:val="32"/>
                      <w:lang w:val="en-US"/>
                    </w:rPr>
                  </w:rPrChange>
                </w:rPr>
                <w:t>=</w:t>
              </w:r>
              <w:r w:rsidRPr="00E066BD">
                <w:rPr>
                  <w:rFonts w:ascii="Monaco" w:hAnsi="Monaco" w:cs="Monaco"/>
                  <w:sz w:val="20"/>
                  <w:szCs w:val="20"/>
                  <w:lang w:val="en-US"/>
                  <w:rPrChange w:id="5533" w:author="Borja Gonzalez" w:date="2017-09-28T19:28:00Z">
                    <w:rPr>
                      <w:rFonts w:ascii="Monaco" w:hAnsi="Monaco" w:cs="Monaco"/>
                      <w:sz w:val="32"/>
                      <w:szCs w:val="32"/>
                      <w:lang w:val="en-US"/>
                    </w:rPr>
                  </w:rPrChange>
                </w:rPr>
                <w:t xml:space="preserve"> </w:t>
              </w:r>
              <w:r w:rsidRPr="00E066BD">
                <w:rPr>
                  <w:rFonts w:ascii="Monaco" w:hAnsi="Monaco" w:cs="Monaco"/>
                  <w:b/>
                  <w:bCs/>
                  <w:color w:val="0000CF"/>
                  <w:sz w:val="20"/>
                  <w:szCs w:val="20"/>
                  <w:lang w:val="en-US"/>
                  <w:rPrChange w:id="5534" w:author="Borja Gonzalez" w:date="2017-09-28T19:28:00Z">
                    <w:rPr>
                      <w:rFonts w:ascii="Monaco" w:hAnsi="Monaco" w:cs="Monaco"/>
                      <w:b/>
                      <w:bCs/>
                      <w:color w:val="0000CF"/>
                      <w:sz w:val="32"/>
                      <w:szCs w:val="32"/>
                      <w:lang w:val="en-US"/>
                    </w:rPr>
                  </w:rPrChange>
                </w:rPr>
                <w:t>0</w:t>
              </w:r>
              <w:r w:rsidRPr="00E066BD">
                <w:rPr>
                  <w:rFonts w:ascii="Monaco" w:hAnsi="Monaco" w:cs="Monaco"/>
                  <w:b/>
                  <w:bCs/>
                  <w:color w:val="000000"/>
                  <w:sz w:val="20"/>
                  <w:szCs w:val="20"/>
                  <w:lang w:val="en-US"/>
                  <w:rPrChange w:id="5535" w:author="Borja Gonzalez" w:date="2017-09-28T19:28:00Z">
                    <w:rPr>
                      <w:rFonts w:ascii="Monaco" w:hAnsi="Monaco" w:cs="Monaco"/>
                      <w:b/>
                      <w:bCs/>
                      <w:color w:val="000000"/>
                      <w:sz w:val="32"/>
                      <w:szCs w:val="32"/>
                      <w:lang w:val="en-US"/>
                    </w:rPr>
                  </w:rPrChange>
                </w:rPr>
                <w:t>;</w:t>
              </w:r>
            </w:ins>
          </w:p>
          <w:p w14:paraId="5D94F6E8" w14:textId="77777777" w:rsidR="00E066BD" w:rsidRPr="00E066BD" w:rsidRDefault="00E066BD" w:rsidP="00E066BD">
            <w:pPr>
              <w:keepNext/>
              <w:keepLines/>
              <w:widowControl w:val="0"/>
              <w:autoSpaceDE w:val="0"/>
              <w:autoSpaceDN w:val="0"/>
              <w:adjustRightInd w:val="0"/>
              <w:spacing w:before="200"/>
              <w:outlineLvl w:val="4"/>
              <w:rPr>
                <w:ins w:id="5536" w:author="Borja Gonzalez" w:date="2017-09-28T19:27:00Z"/>
                <w:rFonts w:ascii="Monaco" w:hAnsi="Monaco" w:cs="Monaco"/>
                <w:sz w:val="20"/>
                <w:szCs w:val="20"/>
                <w:lang w:val="en-US"/>
                <w:rPrChange w:id="5537" w:author="Borja Gonzalez" w:date="2017-09-28T19:28:00Z">
                  <w:rPr>
                    <w:ins w:id="5538" w:author="Borja Gonzalez" w:date="2017-09-28T19:27:00Z"/>
                    <w:rFonts w:ascii="Monaco" w:eastAsiaTheme="majorEastAsia" w:hAnsi="Monaco" w:cs="Monaco"/>
                    <w:color w:val="243F60" w:themeColor="accent1" w:themeShade="7F"/>
                    <w:sz w:val="32"/>
                    <w:szCs w:val="32"/>
                    <w:lang w:val="en-US"/>
                  </w:rPr>
                </w:rPrChange>
              </w:rPr>
            </w:pPr>
            <w:ins w:id="5539" w:author="Borja Gonzalez" w:date="2017-09-28T19:27:00Z">
              <w:r w:rsidRPr="00E066BD">
                <w:rPr>
                  <w:rFonts w:ascii="Monaco" w:hAnsi="Monaco" w:cs="Monaco"/>
                  <w:b/>
                  <w:bCs/>
                  <w:color w:val="204A87"/>
                  <w:sz w:val="20"/>
                  <w:szCs w:val="20"/>
                  <w:lang w:val="en-US"/>
                  <w:rPrChange w:id="5540" w:author="Borja Gonzalez" w:date="2017-09-28T19:28:00Z">
                    <w:rPr>
                      <w:rFonts w:ascii="Monaco" w:hAnsi="Monaco" w:cs="Monaco"/>
                      <w:b/>
                      <w:bCs/>
                      <w:color w:val="204A87"/>
                      <w:sz w:val="32"/>
                      <w:szCs w:val="32"/>
                      <w:lang w:val="en-US"/>
                    </w:rPr>
                  </w:rPrChange>
                </w:rPr>
                <w:t>function</w:t>
              </w:r>
              <w:r w:rsidRPr="00E066BD">
                <w:rPr>
                  <w:rFonts w:ascii="Monaco" w:hAnsi="Monaco" w:cs="Monaco"/>
                  <w:sz w:val="20"/>
                  <w:szCs w:val="20"/>
                  <w:lang w:val="en-US"/>
                  <w:rPrChange w:id="5541" w:author="Borja Gonzalez" w:date="2017-09-28T19:28:00Z">
                    <w:rPr>
                      <w:rFonts w:ascii="Monaco" w:hAnsi="Monaco" w:cs="Monaco"/>
                      <w:sz w:val="32"/>
                      <w:szCs w:val="32"/>
                      <w:lang w:val="en-US"/>
                    </w:rPr>
                  </w:rPrChange>
                </w:rPr>
                <w:t xml:space="preserve"> </w:t>
              </w:r>
              <w:r w:rsidRPr="00E066BD">
                <w:rPr>
                  <w:rFonts w:ascii="Monaco" w:hAnsi="Monaco" w:cs="Monaco"/>
                  <w:color w:val="000000"/>
                  <w:sz w:val="20"/>
                  <w:szCs w:val="20"/>
                  <w:lang w:val="en-US"/>
                  <w:rPrChange w:id="5542" w:author="Borja Gonzalez" w:date="2017-09-28T19:28:00Z">
                    <w:rPr>
                      <w:rFonts w:ascii="Monaco" w:hAnsi="Monaco" w:cs="Monaco"/>
                      <w:color w:val="000000"/>
                      <w:sz w:val="32"/>
                      <w:szCs w:val="32"/>
                      <w:lang w:val="en-US"/>
                    </w:rPr>
                  </w:rPrChange>
                </w:rPr>
                <w:t>crearGrafico</w:t>
              </w:r>
              <w:r w:rsidRPr="00E066BD">
                <w:rPr>
                  <w:rFonts w:ascii="Monaco" w:hAnsi="Monaco" w:cs="Monaco"/>
                  <w:b/>
                  <w:bCs/>
                  <w:color w:val="000000"/>
                  <w:sz w:val="20"/>
                  <w:szCs w:val="20"/>
                  <w:lang w:val="en-US"/>
                  <w:rPrChange w:id="5543" w:author="Borja Gonzalez" w:date="2017-09-28T19:28: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5544" w:author="Borja Gonzalez" w:date="2017-09-28T19:28:00Z">
                    <w:rPr>
                      <w:rFonts w:ascii="Monaco" w:hAnsi="Monaco" w:cs="Monaco"/>
                      <w:color w:val="000000"/>
                      <w:sz w:val="32"/>
                      <w:szCs w:val="32"/>
                      <w:lang w:val="en-US"/>
                    </w:rPr>
                  </w:rPrChange>
                </w:rPr>
                <w:t>time</w:t>
              </w:r>
              <w:r w:rsidRPr="00E066BD">
                <w:rPr>
                  <w:rFonts w:ascii="Monaco" w:hAnsi="Monaco" w:cs="Monaco"/>
                  <w:b/>
                  <w:bCs/>
                  <w:color w:val="000000"/>
                  <w:sz w:val="20"/>
                  <w:szCs w:val="20"/>
                  <w:lang w:val="en-US"/>
                  <w:rPrChange w:id="5545" w:author="Borja Gonzalez" w:date="2017-09-28T19:28:00Z">
                    <w:rPr>
                      <w:rFonts w:ascii="Monaco" w:hAnsi="Monaco" w:cs="Monaco"/>
                      <w:b/>
                      <w:bCs/>
                      <w:color w:val="000000"/>
                      <w:sz w:val="32"/>
                      <w:szCs w:val="32"/>
                      <w:lang w:val="en-US"/>
                    </w:rPr>
                  </w:rPrChange>
                </w:rPr>
                <w:t>,</w:t>
              </w:r>
              <w:r w:rsidRPr="00E066BD">
                <w:rPr>
                  <w:rFonts w:ascii="Monaco" w:hAnsi="Monaco" w:cs="Monaco"/>
                  <w:sz w:val="20"/>
                  <w:szCs w:val="20"/>
                  <w:lang w:val="en-US"/>
                  <w:rPrChange w:id="5546" w:author="Borja Gonzalez" w:date="2017-09-28T19:28:00Z">
                    <w:rPr>
                      <w:rFonts w:ascii="Monaco" w:hAnsi="Monaco" w:cs="Monaco"/>
                      <w:sz w:val="32"/>
                      <w:szCs w:val="32"/>
                      <w:lang w:val="en-US"/>
                    </w:rPr>
                  </w:rPrChange>
                </w:rPr>
                <w:t xml:space="preserve"> </w:t>
              </w:r>
              <w:r w:rsidRPr="00E066BD">
                <w:rPr>
                  <w:rFonts w:ascii="Monaco" w:hAnsi="Monaco" w:cs="Monaco"/>
                  <w:color w:val="000000"/>
                  <w:sz w:val="20"/>
                  <w:szCs w:val="20"/>
                  <w:lang w:val="en-US"/>
                  <w:rPrChange w:id="5547" w:author="Borja Gonzalez" w:date="2017-09-28T19:28:00Z">
                    <w:rPr>
                      <w:rFonts w:ascii="Monaco" w:hAnsi="Monaco" w:cs="Monaco"/>
                      <w:color w:val="000000"/>
                      <w:sz w:val="32"/>
                      <w:szCs w:val="32"/>
                      <w:lang w:val="en-US"/>
                    </w:rPr>
                  </w:rPrChange>
                </w:rPr>
                <w:t>mov</w:t>
              </w:r>
              <w:r w:rsidRPr="00E066BD">
                <w:rPr>
                  <w:rFonts w:ascii="Monaco" w:hAnsi="Monaco" w:cs="Monaco"/>
                  <w:b/>
                  <w:bCs/>
                  <w:color w:val="000000"/>
                  <w:sz w:val="20"/>
                  <w:szCs w:val="20"/>
                  <w:lang w:val="en-US"/>
                  <w:rPrChange w:id="5548" w:author="Borja Gonzalez" w:date="2017-09-28T19:28:00Z">
                    <w:rPr>
                      <w:rFonts w:ascii="Monaco" w:hAnsi="Monaco" w:cs="Monaco"/>
                      <w:b/>
                      <w:bCs/>
                      <w:color w:val="000000"/>
                      <w:sz w:val="32"/>
                      <w:szCs w:val="32"/>
                      <w:lang w:val="en-US"/>
                    </w:rPr>
                  </w:rPrChange>
                </w:rPr>
                <w:t>,</w:t>
              </w:r>
              <w:r w:rsidRPr="00E066BD">
                <w:rPr>
                  <w:rFonts w:ascii="Monaco" w:hAnsi="Monaco" w:cs="Monaco"/>
                  <w:sz w:val="20"/>
                  <w:szCs w:val="20"/>
                  <w:lang w:val="en-US"/>
                  <w:rPrChange w:id="5549" w:author="Borja Gonzalez" w:date="2017-09-28T19:28:00Z">
                    <w:rPr>
                      <w:rFonts w:ascii="Monaco" w:hAnsi="Monaco" w:cs="Monaco"/>
                      <w:sz w:val="32"/>
                      <w:szCs w:val="32"/>
                      <w:lang w:val="en-US"/>
                    </w:rPr>
                  </w:rPrChange>
                </w:rPr>
                <w:t xml:space="preserve"> </w:t>
              </w:r>
              <w:r w:rsidRPr="00E066BD">
                <w:rPr>
                  <w:rFonts w:ascii="Monaco" w:hAnsi="Monaco" w:cs="Monaco"/>
                  <w:color w:val="000000"/>
                  <w:sz w:val="20"/>
                  <w:szCs w:val="20"/>
                  <w:lang w:val="en-US"/>
                  <w:rPrChange w:id="5550" w:author="Borja Gonzalez" w:date="2017-09-28T19:28:00Z">
                    <w:rPr>
                      <w:rFonts w:ascii="Monaco" w:hAnsi="Monaco" w:cs="Monaco"/>
                      <w:color w:val="000000"/>
                      <w:sz w:val="32"/>
                      <w:szCs w:val="32"/>
                      <w:lang w:val="en-US"/>
                    </w:rPr>
                  </w:rPrChange>
                </w:rPr>
                <w:t>n</w:t>
              </w:r>
              <w:r w:rsidRPr="00E066BD">
                <w:rPr>
                  <w:rFonts w:ascii="Monaco" w:hAnsi="Monaco" w:cs="Monaco"/>
                  <w:b/>
                  <w:bCs/>
                  <w:color w:val="000000"/>
                  <w:sz w:val="20"/>
                  <w:szCs w:val="20"/>
                  <w:lang w:val="en-US"/>
                  <w:rPrChange w:id="5551" w:author="Borja Gonzalez" w:date="2017-09-28T19:28:00Z">
                    <w:rPr>
                      <w:rFonts w:ascii="Monaco" w:hAnsi="Monaco" w:cs="Monaco"/>
                      <w:b/>
                      <w:bCs/>
                      <w:color w:val="000000"/>
                      <w:sz w:val="32"/>
                      <w:szCs w:val="32"/>
                      <w:lang w:val="en-US"/>
                    </w:rPr>
                  </w:rPrChange>
                </w:rPr>
                <w:t>){</w:t>
              </w:r>
            </w:ins>
          </w:p>
          <w:p w14:paraId="36D10197" w14:textId="77777777" w:rsidR="00E066BD" w:rsidRPr="00E066BD" w:rsidRDefault="00E066BD" w:rsidP="00E066BD">
            <w:pPr>
              <w:keepNext/>
              <w:keepLines/>
              <w:widowControl w:val="0"/>
              <w:autoSpaceDE w:val="0"/>
              <w:autoSpaceDN w:val="0"/>
              <w:adjustRightInd w:val="0"/>
              <w:spacing w:before="200"/>
              <w:outlineLvl w:val="4"/>
              <w:rPr>
                <w:ins w:id="5552" w:author="Borja Gonzalez" w:date="2017-09-28T19:27:00Z"/>
                <w:rFonts w:ascii="Monaco" w:hAnsi="Monaco" w:cs="Monaco"/>
                <w:sz w:val="20"/>
                <w:szCs w:val="20"/>
                <w:lang w:val="en-US"/>
                <w:rPrChange w:id="5553" w:author="Borja Gonzalez" w:date="2017-09-28T19:28:00Z">
                  <w:rPr>
                    <w:ins w:id="5554" w:author="Borja Gonzalez" w:date="2017-09-28T19:27:00Z"/>
                    <w:rFonts w:ascii="Monaco" w:eastAsiaTheme="majorEastAsia" w:hAnsi="Monaco" w:cs="Monaco"/>
                    <w:color w:val="243F60" w:themeColor="accent1" w:themeShade="7F"/>
                    <w:sz w:val="32"/>
                    <w:szCs w:val="32"/>
                    <w:lang w:val="en-US"/>
                  </w:rPr>
                </w:rPrChange>
              </w:rPr>
            </w:pPr>
            <w:ins w:id="5555" w:author="Borja Gonzalez" w:date="2017-09-28T19:27:00Z">
              <w:r w:rsidRPr="00E066BD">
                <w:rPr>
                  <w:rFonts w:ascii="Monaco" w:hAnsi="Monaco" w:cs="Monaco"/>
                  <w:sz w:val="20"/>
                  <w:szCs w:val="20"/>
                  <w:lang w:val="en-US"/>
                  <w:rPrChange w:id="5556" w:author="Borja Gonzalez" w:date="2017-09-28T19:28:00Z">
                    <w:rPr>
                      <w:rFonts w:ascii="Monaco" w:hAnsi="Monaco" w:cs="Monaco"/>
                      <w:sz w:val="32"/>
                      <w:szCs w:val="32"/>
                      <w:lang w:val="en-US"/>
                    </w:rPr>
                  </w:rPrChange>
                </w:rPr>
                <w:t xml:space="preserve">    </w:t>
              </w:r>
              <w:r w:rsidRPr="00E066BD">
                <w:rPr>
                  <w:rFonts w:ascii="Monaco" w:hAnsi="Monaco" w:cs="Monaco"/>
                  <w:color w:val="000000"/>
                  <w:sz w:val="20"/>
                  <w:szCs w:val="20"/>
                  <w:lang w:val="en-US"/>
                  <w:rPrChange w:id="5557" w:author="Borja Gonzalez" w:date="2017-09-28T19:28:00Z">
                    <w:rPr>
                      <w:rFonts w:ascii="Monaco" w:hAnsi="Monaco" w:cs="Monaco"/>
                      <w:color w:val="000000"/>
                      <w:sz w:val="32"/>
                      <w:szCs w:val="32"/>
                      <w:lang w:val="en-US"/>
                    </w:rPr>
                  </w:rPrChange>
                </w:rPr>
                <w:t>var_i</w:t>
              </w:r>
              <w:r w:rsidRPr="00E066BD">
                <w:rPr>
                  <w:rFonts w:ascii="Monaco" w:hAnsi="Monaco" w:cs="Monaco"/>
                  <w:b/>
                  <w:bCs/>
                  <w:color w:val="CE5C00"/>
                  <w:sz w:val="20"/>
                  <w:szCs w:val="20"/>
                  <w:lang w:val="en-US"/>
                  <w:rPrChange w:id="5558" w:author="Borja Gonzalez" w:date="2017-09-28T19:28:00Z">
                    <w:rPr>
                      <w:rFonts w:ascii="Monaco" w:hAnsi="Monaco" w:cs="Monaco"/>
                      <w:b/>
                      <w:bCs/>
                      <w:color w:val="CE5C00"/>
                      <w:sz w:val="32"/>
                      <w:szCs w:val="32"/>
                      <w:lang w:val="en-US"/>
                    </w:rPr>
                  </w:rPrChange>
                </w:rPr>
                <w:t>+=</w:t>
              </w:r>
              <w:r w:rsidRPr="00E066BD">
                <w:rPr>
                  <w:rFonts w:ascii="Monaco" w:hAnsi="Monaco" w:cs="Monaco"/>
                  <w:b/>
                  <w:bCs/>
                  <w:color w:val="0000CF"/>
                  <w:sz w:val="20"/>
                  <w:szCs w:val="20"/>
                  <w:lang w:val="en-US"/>
                  <w:rPrChange w:id="5559" w:author="Borja Gonzalez" w:date="2017-09-28T19:28:00Z">
                    <w:rPr>
                      <w:rFonts w:ascii="Monaco" w:hAnsi="Monaco" w:cs="Monaco"/>
                      <w:b/>
                      <w:bCs/>
                      <w:color w:val="0000CF"/>
                      <w:sz w:val="32"/>
                      <w:szCs w:val="32"/>
                      <w:lang w:val="en-US"/>
                    </w:rPr>
                  </w:rPrChange>
                </w:rPr>
                <w:t>1</w:t>
              </w:r>
              <w:r w:rsidRPr="00E066BD">
                <w:rPr>
                  <w:rFonts w:ascii="Monaco" w:hAnsi="Monaco" w:cs="Monaco"/>
                  <w:b/>
                  <w:bCs/>
                  <w:color w:val="000000"/>
                  <w:sz w:val="20"/>
                  <w:szCs w:val="20"/>
                  <w:lang w:val="en-US"/>
                  <w:rPrChange w:id="5560" w:author="Borja Gonzalez" w:date="2017-09-28T19:28:00Z">
                    <w:rPr>
                      <w:rFonts w:ascii="Monaco" w:hAnsi="Monaco" w:cs="Monaco"/>
                      <w:b/>
                      <w:bCs/>
                      <w:color w:val="000000"/>
                      <w:sz w:val="32"/>
                      <w:szCs w:val="32"/>
                      <w:lang w:val="en-US"/>
                    </w:rPr>
                  </w:rPrChange>
                </w:rPr>
                <w:t>;</w:t>
              </w:r>
            </w:ins>
          </w:p>
          <w:p w14:paraId="0B36D97F" w14:textId="77777777" w:rsidR="00E066BD" w:rsidRPr="00E066BD" w:rsidRDefault="00E066BD" w:rsidP="00E066BD">
            <w:pPr>
              <w:keepNext/>
              <w:keepLines/>
              <w:widowControl w:val="0"/>
              <w:autoSpaceDE w:val="0"/>
              <w:autoSpaceDN w:val="0"/>
              <w:adjustRightInd w:val="0"/>
              <w:spacing w:before="200"/>
              <w:outlineLvl w:val="4"/>
              <w:rPr>
                <w:ins w:id="5561" w:author="Borja Gonzalez" w:date="2017-09-28T19:27:00Z"/>
                <w:rFonts w:ascii="Monaco" w:hAnsi="Monaco" w:cs="Monaco"/>
                <w:sz w:val="20"/>
                <w:szCs w:val="20"/>
                <w:lang w:val="en-US"/>
                <w:rPrChange w:id="5562" w:author="Borja Gonzalez" w:date="2017-09-28T19:28:00Z">
                  <w:rPr>
                    <w:ins w:id="5563" w:author="Borja Gonzalez" w:date="2017-09-28T19:27:00Z"/>
                    <w:rFonts w:ascii="Monaco" w:eastAsiaTheme="majorEastAsia" w:hAnsi="Monaco" w:cs="Monaco"/>
                    <w:color w:val="243F60" w:themeColor="accent1" w:themeShade="7F"/>
                    <w:sz w:val="32"/>
                    <w:szCs w:val="32"/>
                    <w:lang w:val="en-US"/>
                  </w:rPr>
                </w:rPrChange>
              </w:rPr>
            </w:pPr>
            <w:ins w:id="5564" w:author="Borja Gonzalez" w:date="2017-09-28T19:27:00Z">
              <w:r w:rsidRPr="00E066BD">
                <w:rPr>
                  <w:rFonts w:ascii="Monaco" w:hAnsi="Monaco" w:cs="Monaco"/>
                  <w:sz w:val="20"/>
                  <w:szCs w:val="20"/>
                  <w:lang w:val="en-US"/>
                  <w:rPrChange w:id="5565" w:author="Borja Gonzalez" w:date="2017-09-28T19:28:00Z">
                    <w:rPr>
                      <w:rFonts w:ascii="Monaco" w:hAnsi="Monaco" w:cs="Monaco"/>
                      <w:sz w:val="32"/>
                      <w:szCs w:val="32"/>
                      <w:lang w:val="en-US"/>
                    </w:rPr>
                  </w:rPrChange>
                </w:rPr>
                <w:t xml:space="preserve">    </w:t>
              </w:r>
              <w:r w:rsidRPr="00E066BD">
                <w:rPr>
                  <w:rFonts w:ascii="Monaco" w:hAnsi="Monaco" w:cs="Monaco"/>
                  <w:b/>
                  <w:bCs/>
                  <w:color w:val="204A87"/>
                  <w:sz w:val="20"/>
                  <w:szCs w:val="20"/>
                  <w:lang w:val="en-US"/>
                  <w:rPrChange w:id="5566" w:author="Borja Gonzalez" w:date="2017-09-28T19:28:00Z">
                    <w:rPr>
                      <w:rFonts w:ascii="Monaco" w:hAnsi="Monaco" w:cs="Monaco"/>
                      <w:b/>
                      <w:bCs/>
                      <w:color w:val="204A87"/>
                      <w:sz w:val="32"/>
                      <w:szCs w:val="32"/>
                      <w:lang w:val="en-US"/>
                    </w:rPr>
                  </w:rPrChange>
                </w:rPr>
                <w:t>var</w:t>
              </w:r>
              <w:r w:rsidRPr="00E066BD">
                <w:rPr>
                  <w:rFonts w:ascii="Monaco" w:hAnsi="Monaco" w:cs="Monaco"/>
                  <w:sz w:val="20"/>
                  <w:szCs w:val="20"/>
                  <w:lang w:val="en-US"/>
                  <w:rPrChange w:id="5567" w:author="Borja Gonzalez" w:date="2017-09-28T19:28:00Z">
                    <w:rPr>
                      <w:rFonts w:ascii="Monaco" w:hAnsi="Monaco" w:cs="Monaco"/>
                      <w:sz w:val="32"/>
                      <w:szCs w:val="32"/>
                      <w:lang w:val="en-US"/>
                    </w:rPr>
                  </w:rPrChange>
                </w:rPr>
                <w:t xml:space="preserve"> </w:t>
              </w:r>
              <w:r w:rsidRPr="00E066BD">
                <w:rPr>
                  <w:rFonts w:ascii="Monaco" w:hAnsi="Monaco" w:cs="Monaco"/>
                  <w:color w:val="000000"/>
                  <w:sz w:val="20"/>
                  <w:szCs w:val="20"/>
                  <w:lang w:val="en-US"/>
                  <w:rPrChange w:id="5568" w:author="Borja Gonzalez" w:date="2017-09-28T19:28:00Z">
                    <w:rPr>
                      <w:rFonts w:ascii="Monaco" w:hAnsi="Monaco" w:cs="Monaco"/>
                      <w:color w:val="000000"/>
                      <w:sz w:val="32"/>
                      <w:szCs w:val="32"/>
                      <w:lang w:val="en-US"/>
                    </w:rPr>
                  </w:rPrChange>
                </w:rPr>
                <w:t>url</w:t>
              </w:r>
              <w:r w:rsidRPr="00E066BD">
                <w:rPr>
                  <w:rFonts w:ascii="Monaco" w:hAnsi="Monaco" w:cs="Monaco"/>
                  <w:sz w:val="20"/>
                  <w:szCs w:val="20"/>
                  <w:lang w:val="en-US"/>
                  <w:rPrChange w:id="5569" w:author="Borja Gonzalez" w:date="2017-09-28T19:28:00Z">
                    <w:rPr>
                      <w:rFonts w:ascii="Monaco" w:hAnsi="Monaco" w:cs="Monaco"/>
                      <w:sz w:val="32"/>
                      <w:szCs w:val="32"/>
                      <w:lang w:val="en-US"/>
                    </w:rPr>
                  </w:rPrChange>
                </w:rPr>
                <w:t xml:space="preserve"> </w:t>
              </w:r>
              <w:r w:rsidRPr="00E066BD">
                <w:rPr>
                  <w:rFonts w:ascii="Monaco" w:hAnsi="Monaco" w:cs="Monaco"/>
                  <w:b/>
                  <w:bCs/>
                  <w:color w:val="CE5C00"/>
                  <w:sz w:val="20"/>
                  <w:szCs w:val="20"/>
                  <w:lang w:val="en-US"/>
                  <w:rPrChange w:id="5570" w:author="Borja Gonzalez" w:date="2017-09-28T19:28:00Z">
                    <w:rPr>
                      <w:rFonts w:ascii="Monaco" w:hAnsi="Monaco" w:cs="Monaco"/>
                      <w:b/>
                      <w:bCs/>
                      <w:color w:val="CE5C00"/>
                      <w:sz w:val="32"/>
                      <w:szCs w:val="32"/>
                      <w:lang w:val="en-US"/>
                    </w:rPr>
                  </w:rPrChange>
                </w:rPr>
                <w:t>=</w:t>
              </w:r>
              <w:r w:rsidRPr="00E066BD">
                <w:rPr>
                  <w:rFonts w:ascii="Monaco" w:hAnsi="Monaco" w:cs="Monaco"/>
                  <w:sz w:val="20"/>
                  <w:szCs w:val="20"/>
                  <w:lang w:val="en-US"/>
                  <w:rPrChange w:id="5571" w:author="Borja Gonzalez" w:date="2017-09-28T19:28:00Z">
                    <w:rPr>
                      <w:rFonts w:ascii="Monaco" w:hAnsi="Monaco" w:cs="Monaco"/>
                      <w:sz w:val="32"/>
                      <w:szCs w:val="32"/>
                      <w:lang w:val="en-US"/>
                    </w:rPr>
                  </w:rPrChange>
                </w:rPr>
                <w:t xml:space="preserve"> </w:t>
              </w:r>
              <w:r w:rsidRPr="00E066BD">
                <w:rPr>
                  <w:rFonts w:ascii="Monaco" w:hAnsi="Monaco" w:cs="Monaco"/>
                  <w:color w:val="204A87"/>
                  <w:sz w:val="20"/>
                  <w:szCs w:val="20"/>
                  <w:lang w:val="en-US"/>
                  <w:rPrChange w:id="5572" w:author="Borja Gonzalez" w:date="2017-09-28T19:28:00Z">
                    <w:rPr>
                      <w:rFonts w:ascii="Monaco" w:hAnsi="Monaco" w:cs="Monaco"/>
                      <w:color w:val="204A87"/>
                      <w:sz w:val="32"/>
                      <w:szCs w:val="32"/>
                      <w:lang w:val="en-US"/>
                    </w:rPr>
                  </w:rPrChange>
                </w:rPr>
                <w:t>window</w:t>
              </w:r>
              <w:r w:rsidRPr="00E066BD">
                <w:rPr>
                  <w:rFonts w:ascii="Monaco" w:hAnsi="Monaco" w:cs="Monaco"/>
                  <w:b/>
                  <w:bCs/>
                  <w:color w:val="000000"/>
                  <w:sz w:val="20"/>
                  <w:szCs w:val="20"/>
                  <w:lang w:val="en-US"/>
                  <w:rPrChange w:id="5573" w:author="Borja Gonzalez" w:date="2017-09-28T19:28: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5574" w:author="Borja Gonzalez" w:date="2017-09-28T19:28:00Z">
                    <w:rPr>
                      <w:rFonts w:ascii="Monaco" w:hAnsi="Monaco" w:cs="Monaco"/>
                      <w:color w:val="000000"/>
                      <w:sz w:val="32"/>
                      <w:szCs w:val="32"/>
                      <w:lang w:val="en-US"/>
                    </w:rPr>
                  </w:rPrChange>
                </w:rPr>
                <w:t>location</w:t>
              </w:r>
              <w:r w:rsidRPr="00E066BD">
                <w:rPr>
                  <w:rFonts w:ascii="Monaco" w:hAnsi="Monaco" w:cs="Monaco"/>
                  <w:b/>
                  <w:bCs/>
                  <w:color w:val="000000"/>
                  <w:sz w:val="20"/>
                  <w:szCs w:val="20"/>
                  <w:lang w:val="en-US"/>
                  <w:rPrChange w:id="5575" w:author="Borja Gonzalez" w:date="2017-09-28T19:28: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5576" w:author="Borja Gonzalez" w:date="2017-09-28T19:28:00Z">
                    <w:rPr>
                      <w:rFonts w:ascii="Monaco" w:hAnsi="Monaco" w:cs="Monaco"/>
                      <w:color w:val="000000"/>
                      <w:sz w:val="32"/>
                      <w:szCs w:val="32"/>
                      <w:lang w:val="en-US"/>
                    </w:rPr>
                  </w:rPrChange>
                </w:rPr>
                <w:t>href</w:t>
              </w:r>
              <w:r w:rsidRPr="00E066BD">
                <w:rPr>
                  <w:rFonts w:ascii="Monaco" w:hAnsi="Monaco" w:cs="Monaco"/>
                  <w:b/>
                  <w:bCs/>
                  <w:color w:val="000000"/>
                  <w:sz w:val="20"/>
                  <w:szCs w:val="20"/>
                  <w:lang w:val="en-US"/>
                  <w:rPrChange w:id="5577" w:author="Borja Gonzalez" w:date="2017-09-28T19:28:00Z">
                    <w:rPr>
                      <w:rFonts w:ascii="Monaco" w:hAnsi="Monaco" w:cs="Monaco"/>
                      <w:b/>
                      <w:bCs/>
                      <w:color w:val="000000"/>
                      <w:sz w:val="32"/>
                      <w:szCs w:val="32"/>
                      <w:lang w:val="en-US"/>
                    </w:rPr>
                  </w:rPrChange>
                </w:rPr>
                <w:t>;</w:t>
              </w:r>
            </w:ins>
          </w:p>
          <w:p w14:paraId="5242963B" w14:textId="77777777" w:rsidR="00E066BD" w:rsidRPr="00E066BD" w:rsidRDefault="00E066BD" w:rsidP="00E066BD">
            <w:pPr>
              <w:keepNext/>
              <w:keepLines/>
              <w:widowControl w:val="0"/>
              <w:autoSpaceDE w:val="0"/>
              <w:autoSpaceDN w:val="0"/>
              <w:adjustRightInd w:val="0"/>
              <w:spacing w:before="200"/>
              <w:outlineLvl w:val="4"/>
              <w:rPr>
                <w:ins w:id="5578" w:author="Borja Gonzalez" w:date="2017-09-28T19:27:00Z"/>
                <w:rFonts w:ascii="Monaco" w:hAnsi="Monaco" w:cs="Monaco"/>
                <w:sz w:val="20"/>
                <w:szCs w:val="20"/>
                <w:lang w:val="en-US"/>
                <w:rPrChange w:id="5579" w:author="Borja Gonzalez" w:date="2017-09-28T19:28:00Z">
                  <w:rPr>
                    <w:ins w:id="5580" w:author="Borja Gonzalez" w:date="2017-09-28T19:27:00Z"/>
                    <w:rFonts w:ascii="Monaco" w:eastAsiaTheme="majorEastAsia" w:hAnsi="Monaco" w:cs="Monaco"/>
                    <w:color w:val="243F60" w:themeColor="accent1" w:themeShade="7F"/>
                    <w:sz w:val="32"/>
                    <w:szCs w:val="32"/>
                    <w:lang w:val="en-US"/>
                  </w:rPr>
                </w:rPrChange>
              </w:rPr>
            </w:pPr>
            <w:ins w:id="5581" w:author="Borja Gonzalez" w:date="2017-09-28T19:27:00Z">
              <w:r w:rsidRPr="00E066BD">
                <w:rPr>
                  <w:rFonts w:ascii="Monaco" w:hAnsi="Monaco" w:cs="Monaco"/>
                  <w:sz w:val="20"/>
                  <w:szCs w:val="20"/>
                  <w:lang w:val="en-US"/>
                  <w:rPrChange w:id="5582" w:author="Borja Gonzalez" w:date="2017-09-28T19:28:00Z">
                    <w:rPr>
                      <w:rFonts w:ascii="Monaco" w:hAnsi="Monaco" w:cs="Monaco"/>
                      <w:sz w:val="32"/>
                      <w:szCs w:val="32"/>
                      <w:lang w:val="en-US"/>
                    </w:rPr>
                  </w:rPrChange>
                </w:rPr>
                <w:t xml:space="preserve">    </w:t>
              </w:r>
              <w:r w:rsidRPr="00E066BD">
                <w:rPr>
                  <w:rFonts w:ascii="Monaco" w:hAnsi="Monaco" w:cs="Monaco"/>
                  <w:b/>
                  <w:bCs/>
                  <w:color w:val="204A87"/>
                  <w:sz w:val="20"/>
                  <w:szCs w:val="20"/>
                  <w:lang w:val="en-US"/>
                  <w:rPrChange w:id="5583" w:author="Borja Gonzalez" w:date="2017-09-28T19:28:00Z">
                    <w:rPr>
                      <w:rFonts w:ascii="Monaco" w:hAnsi="Monaco" w:cs="Monaco"/>
                      <w:b/>
                      <w:bCs/>
                      <w:color w:val="204A87"/>
                      <w:sz w:val="32"/>
                      <w:szCs w:val="32"/>
                      <w:lang w:val="en-US"/>
                    </w:rPr>
                  </w:rPrChange>
                </w:rPr>
                <w:t>var</w:t>
              </w:r>
              <w:r w:rsidRPr="00E066BD">
                <w:rPr>
                  <w:rFonts w:ascii="Monaco" w:hAnsi="Monaco" w:cs="Monaco"/>
                  <w:sz w:val="20"/>
                  <w:szCs w:val="20"/>
                  <w:lang w:val="en-US"/>
                  <w:rPrChange w:id="5584" w:author="Borja Gonzalez" w:date="2017-09-28T19:28:00Z">
                    <w:rPr>
                      <w:rFonts w:ascii="Monaco" w:hAnsi="Monaco" w:cs="Monaco"/>
                      <w:sz w:val="32"/>
                      <w:szCs w:val="32"/>
                      <w:lang w:val="en-US"/>
                    </w:rPr>
                  </w:rPrChange>
                </w:rPr>
                <w:t xml:space="preserve"> </w:t>
              </w:r>
              <w:r w:rsidRPr="00E066BD">
                <w:rPr>
                  <w:rFonts w:ascii="Monaco" w:hAnsi="Monaco" w:cs="Monaco"/>
                  <w:color w:val="000000"/>
                  <w:sz w:val="20"/>
                  <w:szCs w:val="20"/>
                  <w:lang w:val="en-US"/>
                  <w:rPrChange w:id="5585" w:author="Borja Gonzalez" w:date="2017-09-28T19:28:00Z">
                    <w:rPr>
                      <w:rFonts w:ascii="Monaco" w:hAnsi="Monaco" w:cs="Monaco"/>
                      <w:color w:val="000000"/>
                      <w:sz w:val="32"/>
                      <w:szCs w:val="32"/>
                      <w:lang w:val="en-US"/>
                    </w:rPr>
                  </w:rPrChange>
                </w:rPr>
                <w:t>url1</w:t>
              </w:r>
              <w:r w:rsidRPr="00E066BD">
                <w:rPr>
                  <w:rFonts w:ascii="Monaco" w:hAnsi="Monaco" w:cs="Monaco"/>
                  <w:sz w:val="20"/>
                  <w:szCs w:val="20"/>
                  <w:lang w:val="en-US"/>
                  <w:rPrChange w:id="5586" w:author="Borja Gonzalez" w:date="2017-09-28T19:28:00Z">
                    <w:rPr>
                      <w:rFonts w:ascii="Monaco" w:hAnsi="Monaco" w:cs="Monaco"/>
                      <w:sz w:val="32"/>
                      <w:szCs w:val="32"/>
                      <w:lang w:val="en-US"/>
                    </w:rPr>
                  </w:rPrChange>
                </w:rPr>
                <w:t xml:space="preserve"> </w:t>
              </w:r>
              <w:r w:rsidRPr="00E066BD">
                <w:rPr>
                  <w:rFonts w:ascii="Monaco" w:hAnsi="Monaco" w:cs="Monaco"/>
                  <w:b/>
                  <w:bCs/>
                  <w:color w:val="CE5C00"/>
                  <w:sz w:val="20"/>
                  <w:szCs w:val="20"/>
                  <w:lang w:val="en-US"/>
                  <w:rPrChange w:id="5587" w:author="Borja Gonzalez" w:date="2017-09-28T19:28:00Z">
                    <w:rPr>
                      <w:rFonts w:ascii="Monaco" w:hAnsi="Monaco" w:cs="Monaco"/>
                      <w:b/>
                      <w:bCs/>
                      <w:color w:val="CE5C00"/>
                      <w:sz w:val="32"/>
                      <w:szCs w:val="32"/>
                      <w:lang w:val="en-US"/>
                    </w:rPr>
                  </w:rPrChange>
                </w:rPr>
                <w:t>=</w:t>
              </w:r>
              <w:r w:rsidRPr="00E066BD">
                <w:rPr>
                  <w:rFonts w:ascii="Monaco" w:hAnsi="Monaco" w:cs="Monaco"/>
                  <w:sz w:val="20"/>
                  <w:szCs w:val="20"/>
                  <w:lang w:val="en-US"/>
                  <w:rPrChange w:id="5588" w:author="Borja Gonzalez" w:date="2017-09-28T19:28:00Z">
                    <w:rPr>
                      <w:rFonts w:ascii="Monaco" w:hAnsi="Monaco" w:cs="Monaco"/>
                      <w:sz w:val="32"/>
                      <w:szCs w:val="32"/>
                      <w:lang w:val="en-US"/>
                    </w:rPr>
                  </w:rPrChange>
                </w:rPr>
                <w:t xml:space="preserve"> </w:t>
              </w:r>
              <w:r w:rsidRPr="00E066BD">
                <w:rPr>
                  <w:rFonts w:ascii="Monaco" w:hAnsi="Monaco" w:cs="Monaco"/>
                  <w:b/>
                  <w:bCs/>
                  <w:color w:val="204A87"/>
                  <w:sz w:val="20"/>
                  <w:szCs w:val="20"/>
                  <w:lang w:val="en-US"/>
                  <w:rPrChange w:id="5589" w:author="Borja Gonzalez" w:date="2017-09-28T19:28:00Z">
                    <w:rPr>
                      <w:rFonts w:ascii="Monaco" w:hAnsi="Monaco" w:cs="Monaco"/>
                      <w:b/>
                      <w:bCs/>
                      <w:color w:val="204A87"/>
                      <w:sz w:val="32"/>
                      <w:szCs w:val="32"/>
                      <w:lang w:val="en-US"/>
                    </w:rPr>
                  </w:rPrChange>
                </w:rPr>
                <w:t>new</w:t>
              </w:r>
              <w:r w:rsidRPr="00E066BD">
                <w:rPr>
                  <w:rFonts w:ascii="Monaco" w:hAnsi="Monaco" w:cs="Monaco"/>
                  <w:sz w:val="20"/>
                  <w:szCs w:val="20"/>
                  <w:lang w:val="en-US"/>
                  <w:rPrChange w:id="5590" w:author="Borja Gonzalez" w:date="2017-09-28T19:28:00Z">
                    <w:rPr>
                      <w:rFonts w:ascii="Monaco" w:hAnsi="Monaco" w:cs="Monaco"/>
                      <w:sz w:val="32"/>
                      <w:szCs w:val="32"/>
                      <w:lang w:val="en-US"/>
                    </w:rPr>
                  </w:rPrChange>
                </w:rPr>
                <w:t xml:space="preserve"> </w:t>
              </w:r>
              <w:r w:rsidRPr="00E066BD">
                <w:rPr>
                  <w:rFonts w:ascii="Monaco" w:hAnsi="Monaco" w:cs="Monaco"/>
                  <w:color w:val="000000"/>
                  <w:sz w:val="20"/>
                  <w:szCs w:val="20"/>
                  <w:lang w:val="en-US"/>
                  <w:rPrChange w:id="5591" w:author="Borja Gonzalez" w:date="2017-09-28T19:28:00Z">
                    <w:rPr>
                      <w:rFonts w:ascii="Monaco" w:hAnsi="Monaco" w:cs="Monaco"/>
                      <w:color w:val="000000"/>
                      <w:sz w:val="32"/>
                      <w:szCs w:val="32"/>
                      <w:lang w:val="en-US"/>
                    </w:rPr>
                  </w:rPrChange>
                </w:rPr>
                <w:t>URL</w:t>
              </w:r>
              <w:r w:rsidRPr="00E066BD">
                <w:rPr>
                  <w:rFonts w:ascii="Monaco" w:hAnsi="Monaco" w:cs="Monaco"/>
                  <w:b/>
                  <w:bCs/>
                  <w:color w:val="000000"/>
                  <w:sz w:val="20"/>
                  <w:szCs w:val="20"/>
                  <w:lang w:val="en-US"/>
                  <w:rPrChange w:id="5592" w:author="Borja Gonzalez" w:date="2017-09-28T19:28: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5593" w:author="Borja Gonzalez" w:date="2017-09-28T19:28:00Z">
                    <w:rPr>
                      <w:rFonts w:ascii="Monaco" w:hAnsi="Monaco" w:cs="Monaco"/>
                      <w:color w:val="000000"/>
                      <w:sz w:val="32"/>
                      <w:szCs w:val="32"/>
                      <w:lang w:val="en-US"/>
                    </w:rPr>
                  </w:rPrChange>
                </w:rPr>
                <w:t>url</w:t>
              </w:r>
              <w:r w:rsidRPr="00E066BD">
                <w:rPr>
                  <w:rFonts w:ascii="Monaco" w:hAnsi="Monaco" w:cs="Monaco"/>
                  <w:b/>
                  <w:bCs/>
                  <w:color w:val="000000"/>
                  <w:sz w:val="20"/>
                  <w:szCs w:val="20"/>
                  <w:lang w:val="en-US"/>
                  <w:rPrChange w:id="5594" w:author="Borja Gonzalez" w:date="2017-09-28T19:28:00Z">
                    <w:rPr>
                      <w:rFonts w:ascii="Monaco" w:hAnsi="Monaco" w:cs="Monaco"/>
                      <w:b/>
                      <w:bCs/>
                      <w:color w:val="000000"/>
                      <w:sz w:val="32"/>
                      <w:szCs w:val="32"/>
                      <w:lang w:val="en-US"/>
                    </w:rPr>
                  </w:rPrChange>
                </w:rPr>
                <w:t>);</w:t>
              </w:r>
            </w:ins>
          </w:p>
          <w:p w14:paraId="5F8A3F02" w14:textId="77777777" w:rsidR="00E066BD" w:rsidRPr="00E066BD" w:rsidRDefault="00E066BD" w:rsidP="00E066BD">
            <w:pPr>
              <w:keepNext/>
              <w:keepLines/>
              <w:widowControl w:val="0"/>
              <w:autoSpaceDE w:val="0"/>
              <w:autoSpaceDN w:val="0"/>
              <w:adjustRightInd w:val="0"/>
              <w:spacing w:before="200"/>
              <w:outlineLvl w:val="4"/>
              <w:rPr>
                <w:ins w:id="5595" w:author="Borja Gonzalez" w:date="2017-09-28T19:27:00Z"/>
                <w:rFonts w:ascii="Monaco" w:hAnsi="Monaco" w:cs="Monaco"/>
                <w:sz w:val="20"/>
                <w:szCs w:val="20"/>
                <w:lang w:val="en-US"/>
                <w:rPrChange w:id="5596" w:author="Borja Gonzalez" w:date="2017-09-28T19:28:00Z">
                  <w:rPr>
                    <w:ins w:id="5597" w:author="Borja Gonzalez" w:date="2017-09-28T19:27:00Z"/>
                    <w:rFonts w:ascii="Monaco" w:eastAsiaTheme="majorEastAsia" w:hAnsi="Monaco" w:cs="Monaco"/>
                    <w:color w:val="243F60" w:themeColor="accent1" w:themeShade="7F"/>
                    <w:sz w:val="32"/>
                    <w:szCs w:val="32"/>
                    <w:lang w:val="en-US"/>
                  </w:rPr>
                </w:rPrChange>
              </w:rPr>
            </w:pPr>
            <w:ins w:id="5598" w:author="Borja Gonzalez" w:date="2017-09-28T19:27:00Z">
              <w:r w:rsidRPr="00E066BD">
                <w:rPr>
                  <w:rFonts w:ascii="Monaco" w:hAnsi="Monaco" w:cs="Monaco"/>
                  <w:sz w:val="20"/>
                  <w:szCs w:val="20"/>
                  <w:lang w:val="en-US"/>
                  <w:rPrChange w:id="5599" w:author="Borja Gonzalez" w:date="2017-09-28T19:28:00Z">
                    <w:rPr>
                      <w:rFonts w:ascii="Monaco" w:hAnsi="Monaco" w:cs="Monaco"/>
                      <w:sz w:val="32"/>
                      <w:szCs w:val="32"/>
                      <w:lang w:val="en-US"/>
                    </w:rPr>
                  </w:rPrChange>
                </w:rPr>
                <w:t xml:space="preserve">    </w:t>
              </w:r>
              <w:r w:rsidRPr="00E066BD">
                <w:rPr>
                  <w:rFonts w:ascii="Monaco" w:hAnsi="Monaco" w:cs="Monaco"/>
                  <w:b/>
                  <w:bCs/>
                  <w:color w:val="204A87"/>
                  <w:sz w:val="20"/>
                  <w:szCs w:val="20"/>
                  <w:lang w:val="en-US"/>
                  <w:rPrChange w:id="5600" w:author="Borja Gonzalez" w:date="2017-09-28T19:28:00Z">
                    <w:rPr>
                      <w:rFonts w:ascii="Monaco" w:hAnsi="Monaco" w:cs="Monaco"/>
                      <w:b/>
                      <w:bCs/>
                      <w:color w:val="204A87"/>
                      <w:sz w:val="32"/>
                      <w:szCs w:val="32"/>
                      <w:lang w:val="en-US"/>
                    </w:rPr>
                  </w:rPrChange>
                </w:rPr>
                <w:t>var</w:t>
              </w:r>
              <w:r w:rsidRPr="00E066BD">
                <w:rPr>
                  <w:rFonts w:ascii="Monaco" w:hAnsi="Monaco" w:cs="Monaco"/>
                  <w:sz w:val="20"/>
                  <w:szCs w:val="20"/>
                  <w:lang w:val="en-US"/>
                  <w:rPrChange w:id="5601" w:author="Borja Gonzalez" w:date="2017-09-28T19:28:00Z">
                    <w:rPr>
                      <w:rFonts w:ascii="Monaco" w:hAnsi="Monaco" w:cs="Monaco"/>
                      <w:sz w:val="32"/>
                      <w:szCs w:val="32"/>
                      <w:lang w:val="en-US"/>
                    </w:rPr>
                  </w:rPrChange>
                </w:rPr>
                <w:t xml:space="preserve"> </w:t>
              </w:r>
              <w:r w:rsidRPr="00E066BD">
                <w:rPr>
                  <w:rFonts w:ascii="Monaco" w:hAnsi="Monaco" w:cs="Monaco"/>
                  <w:color w:val="000000"/>
                  <w:sz w:val="20"/>
                  <w:szCs w:val="20"/>
                  <w:lang w:val="en-US"/>
                  <w:rPrChange w:id="5602" w:author="Borja Gonzalez" w:date="2017-09-28T19:28:00Z">
                    <w:rPr>
                      <w:rFonts w:ascii="Monaco" w:hAnsi="Monaco" w:cs="Monaco"/>
                      <w:color w:val="000000"/>
                      <w:sz w:val="32"/>
                      <w:szCs w:val="32"/>
                      <w:lang w:val="en-US"/>
                    </w:rPr>
                  </w:rPrChange>
                </w:rPr>
                <w:t>nombre</w:t>
              </w:r>
              <w:r w:rsidRPr="00E066BD">
                <w:rPr>
                  <w:rFonts w:ascii="Monaco" w:hAnsi="Monaco" w:cs="Monaco"/>
                  <w:sz w:val="20"/>
                  <w:szCs w:val="20"/>
                  <w:lang w:val="en-US"/>
                  <w:rPrChange w:id="5603" w:author="Borja Gonzalez" w:date="2017-09-28T19:28:00Z">
                    <w:rPr>
                      <w:rFonts w:ascii="Monaco" w:hAnsi="Monaco" w:cs="Monaco"/>
                      <w:sz w:val="32"/>
                      <w:szCs w:val="32"/>
                      <w:lang w:val="en-US"/>
                    </w:rPr>
                  </w:rPrChange>
                </w:rPr>
                <w:t xml:space="preserve"> </w:t>
              </w:r>
              <w:r w:rsidRPr="00E066BD">
                <w:rPr>
                  <w:rFonts w:ascii="Monaco" w:hAnsi="Monaco" w:cs="Monaco"/>
                  <w:b/>
                  <w:bCs/>
                  <w:color w:val="CE5C00"/>
                  <w:sz w:val="20"/>
                  <w:szCs w:val="20"/>
                  <w:lang w:val="en-US"/>
                  <w:rPrChange w:id="5604" w:author="Borja Gonzalez" w:date="2017-09-28T19:28:00Z">
                    <w:rPr>
                      <w:rFonts w:ascii="Monaco" w:hAnsi="Monaco" w:cs="Monaco"/>
                      <w:b/>
                      <w:bCs/>
                      <w:color w:val="CE5C00"/>
                      <w:sz w:val="32"/>
                      <w:szCs w:val="32"/>
                      <w:lang w:val="en-US"/>
                    </w:rPr>
                  </w:rPrChange>
                </w:rPr>
                <w:t>=</w:t>
              </w:r>
              <w:r w:rsidRPr="00E066BD">
                <w:rPr>
                  <w:rFonts w:ascii="Monaco" w:hAnsi="Monaco" w:cs="Monaco"/>
                  <w:sz w:val="20"/>
                  <w:szCs w:val="20"/>
                  <w:lang w:val="en-US"/>
                  <w:rPrChange w:id="5605" w:author="Borja Gonzalez" w:date="2017-09-28T19:28:00Z">
                    <w:rPr>
                      <w:rFonts w:ascii="Monaco" w:hAnsi="Monaco" w:cs="Monaco"/>
                      <w:sz w:val="32"/>
                      <w:szCs w:val="32"/>
                      <w:lang w:val="en-US"/>
                    </w:rPr>
                  </w:rPrChange>
                </w:rPr>
                <w:t xml:space="preserve"> </w:t>
              </w:r>
              <w:r w:rsidRPr="00E066BD">
                <w:rPr>
                  <w:rFonts w:ascii="Monaco" w:hAnsi="Monaco" w:cs="Monaco"/>
                  <w:color w:val="000000"/>
                  <w:sz w:val="20"/>
                  <w:szCs w:val="20"/>
                  <w:lang w:val="en-US"/>
                  <w:rPrChange w:id="5606" w:author="Borja Gonzalez" w:date="2017-09-28T19:28:00Z">
                    <w:rPr>
                      <w:rFonts w:ascii="Monaco" w:hAnsi="Monaco" w:cs="Monaco"/>
                      <w:color w:val="000000"/>
                      <w:sz w:val="32"/>
                      <w:szCs w:val="32"/>
                      <w:lang w:val="en-US"/>
                    </w:rPr>
                  </w:rPrChange>
                </w:rPr>
                <w:t>url1</w:t>
              </w:r>
              <w:r w:rsidRPr="00E066BD">
                <w:rPr>
                  <w:rFonts w:ascii="Monaco" w:hAnsi="Monaco" w:cs="Monaco"/>
                  <w:b/>
                  <w:bCs/>
                  <w:color w:val="000000"/>
                  <w:sz w:val="20"/>
                  <w:szCs w:val="20"/>
                  <w:lang w:val="en-US"/>
                  <w:rPrChange w:id="5607" w:author="Borja Gonzalez" w:date="2017-09-28T19:28: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5608" w:author="Borja Gonzalez" w:date="2017-09-28T19:28:00Z">
                    <w:rPr>
                      <w:rFonts w:ascii="Monaco" w:hAnsi="Monaco" w:cs="Monaco"/>
                      <w:color w:val="000000"/>
                      <w:sz w:val="32"/>
                      <w:szCs w:val="32"/>
                      <w:lang w:val="en-US"/>
                    </w:rPr>
                  </w:rPrChange>
                </w:rPr>
                <w:t>searchParams</w:t>
              </w:r>
              <w:r w:rsidRPr="00E066BD">
                <w:rPr>
                  <w:rFonts w:ascii="Monaco" w:hAnsi="Monaco" w:cs="Monaco"/>
                  <w:b/>
                  <w:bCs/>
                  <w:color w:val="000000"/>
                  <w:sz w:val="20"/>
                  <w:szCs w:val="20"/>
                  <w:lang w:val="en-US"/>
                  <w:rPrChange w:id="5609" w:author="Borja Gonzalez" w:date="2017-09-28T19:28: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5610" w:author="Borja Gonzalez" w:date="2017-09-28T19:28:00Z">
                    <w:rPr>
                      <w:rFonts w:ascii="Monaco" w:hAnsi="Monaco" w:cs="Monaco"/>
                      <w:color w:val="000000"/>
                      <w:sz w:val="32"/>
                      <w:szCs w:val="32"/>
                      <w:lang w:val="en-US"/>
                    </w:rPr>
                  </w:rPrChange>
                </w:rPr>
                <w:t>get</w:t>
              </w:r>
              <w:r w:rsidRPr="00E066BD">
                <w:rPr>
                  <w:rFonts w:ascii="Monaco" w:hAnsi="Monaco" w:cs="Monaco"/>
                  <w:b/>
                  <w:bCs/>
                  <w:color w:val="000000"/>
                  <w:sz w:val="20"/>
                  <w:szCs w:val="20"/>
                  <w:lang w:val="en-US"/>
                  <w:rPrChange w:id="5611" w:author="Borja Gonzalez" w:date="2017-09-28T19:28:00Z">
                    <w:rPr>
                      <w:rFonts w:ascii="Monaco" w:hAnsi="Monaco" w:cs="Monaco"/>
                      <w:b/>
                      <w:bCs/>
                      <w:color w:val="000000"/>
                      <w:sz w:val="32"/>
                      <w:szCs w:val="32"/>
                      <w:lang w:val="en-US"/>
                    </w:rPr>
                  </w:rPrChange>
                </w:rPr>
                <w:t>(</w:t>
              </w:r>
              <w:r w:rsidRPr="00E066BD">
                <w:rPr>
                  <w:rFonts w:ascii="Monaco" w:hAnsi="Monaco" w:cs="Monaco"/>
                  <w:color w:val="4E9A06"/>
                  <w:sz w:val="20"/>
                  <w:szCs w:val="20"/>
                  <w:lang w:val="en-US"/>
                  <w:rPrChange w:id="5612" w:author="Borja Gonzalez" w:date="2017-09-28T19:28:00Z">
                    <w:rPr>
                      <w:rFonts w:ascii="Monaco" w:hAnsi="Monaco" w:cs="Monaco"/>
                      <w:color w:val="4E9A06"/>
                      <w:sz w:val="32"/>
                      <w:szCs w:val="32"/>
                      <w:lang w:val="en-US"/>
                    </w:rPr>
                  </w:rPrChange>
                </w:rPr>
                <w:t>"var2"</w:t>
              </w:r>
              <w:r w:rsidRPr="00E066BD">
                <w:rPr>
                  <w:rFonts w:ascii="Monaco" w:hAnsi="Monaco" w:cs="Monaco"/>
                  <w:b/>
                  <w:bCs/>
                  <w:color w:val="000000"/>
                  <w:sz w:val="20"/>
                  <w:szCs w:val="20"/>
                  <w:lang w:val="en-US"/>
                  <w:rPrChange w:id="5613" w:author="Borja Gonzalez" w:date="2017-09-28T19:28:00Z">
                    <w:rPr>
                      <w:rFonts w:ascii="Monaco" w:hAnsi="Monaco" w:cs="Monaco"/>
                      <w:b/>
                      <w:bCs/>
                      <w:color w:val="000000"/>
                      <w:sz w:val="32"/>
                      <w:szCs w:val="32"/>
                      <w:lang w:val="en-US"/>
                    </w:rPr>
                  </w:rPrChange>
                </w:rPr>
                <w:t>);</w:t>
              </w:r>
            </w:ins>
          </w:p>
          <w:p w14:paraId="55A006F1" w14:textId="77777777" w:rsidR="00E066BD" w:rsidRPr="00E066BD" w:rsidRDefault="00E066BD" w:rsidP="00E066BD">
            <w:pPr>
              <w:keepNext/>
              <w:keepLines/>
              <w:widowControl w:val="0"/>
              <w:autoSpaceDE w:val="0"/>
              <w:autoSpaceDN w:val="0"/>
              <w:adjustRightInd w:val="0"/>
              <w:spacing w:before="200"/>
              <w:outlineLvl w:val="4"/>
              <w:rPr>
                <w:ins w:id="5614" w:author="Borja Gonzalez" w:date="2017-09-28T19:27:00Z"/>
                <w:rFonts w:ascii="Monaco" w:hAnsi="Monaco" w:cs="Monaco"/>
                <w:sz w:val="20"/>
                <w:szCs w:val="20"/>
                <w:lang w:val="en-US"/>
                <w:rPrChange w:id="5615" w:author="Borja Gonzalez" w:date="2017-09-28T19:28:00Z">
                  <w:rPr>
                    <w:ins w:id="5616" w:author="Borja Gonzalez" w:date="2017-09-28T19:27:00Z"/>
                    <w:rFonts w:ascii="Monaco" w:eastAsiaTheme="majorEastAsia" w:hAnsi="Monaco" w:cs="Monaco"/>
                    <w:color w:val="243F60" w:themeColor="accent1" w:themeShade="7F"/>
                    <w:sz w:val="32"/>
                    <w:szCs w:val="32"/>
                    <w:lang w:val="en-US"/>
                  </w:rPr>
                </w:rPrChange>
              </w:rPr>
            </w:pPr>
            <w:ins w:id="5617" w:author="Borja Gonzalez" w:date="2017-09-28T19:27:00Z">
              <w:r w:rsidRPr="00E066BD">
                <w:rPr>
                  <w:rFonts w:ascii="Monaco" w:hAnsi="Monaco" w:cs="Monaco"/>
                  <w:sz w:val="20"/>
                  <w:szCs w:val="20"/>
                  <w:lang w:val="en-US"/>
                  <w:rPrChange w:id="5618" w:author="Borja Gonzalez" w:date="2017-09-28T19:28:00Z">
                    <w:rPr>
                      <w:rFonts w:ascii="Monaco" w:hAnsi="Monaco" w:cs="Monaco"/>
                      <w:sz w:val="32"/>
                      <w:szCs w:val="32"/>
                      <w:lang w:val="en-US"/>
                    </w:rPr>
                  </w:rPrChange>
                </w:rPr>
                <w:t xml:space="preserve">    </w:t>
              </w:r>
              <w:r w:rsidRPr="00E066BD">
                <w:rPr>
                  <w:rFonts w:ascii="Monaco" w:hAnsi="Monaco" w:cs="Monaco"/>
                  <w:b/>
                  <w:bCs/>
                  <w:color w:val="204A87"/>
                  <w:sz w:val="20"/>
                  <w:szCs w:val="20"/>
                  <w:lang w:val="en-US"/>
                  <w:rPrChange w:id="5619" w:author="Borja Gonzalez" w:date="2017-09-28T19:28:00Z">
                    <w:rPr>
                      <w:rFonts w:ascii="Monaco" w:hAnsi="Monaco" w:cs="Monaco"/>
                      <w:b/>
                      <w:bCs/>
                      <w:color w:val="204A87"/>
                      <w:sz w:val="32"/>
                      <w:szCs w:val="32"/>
                      <w:lang w:val="en-US"/>
                    </w:rPr>
                  </w:rPrChange>
                </w:rPr>
                <w:t>var</w:t>
              </w:r>
              <w:r w:rsidRPr="00E066BD">
                <w:rPr>
                  <w:rFonts w:ascii="Monaco" w:hAnsi="Monaco" w:cs="Monaco"/>
                  <w:sz w:val="20"/>
                  <w:szCs w:val="20"/>
                  <w:lang w:val="en-US"/>
                  <w:rPrChange w:id="5620" w:author="Borja Gonzalez" w:date="2017-09-28T19:28:00Z">
                    <w:rPr>
                      <w:rFonts w:ascii="Monaco" w:hAnsi="Monaco" w:cs="Monaco"/>
                      <w:sz w:val="32"/>
                      <w:szCs w:val="32"/>
                      <w:lang w:val="en-US"/>
                    </w:rPr>
                  </w:rPrChange>
                </w:rPr>
                <w:t xml:space="preserve"> </w:t>
              </w:r>
              <w:r w:rsidRPr="00E066BD">
                <w:rPr>
                  <w:rFonts w:ascii="Monaco" w:hAnsi="Monaco" w:cs="Monaco"/>
                  <w:color w:val="000000"/>
                  <w:sz w:val="20"/>
                  <w:szCs w:val="20"/>
                  <w:lang w:val="en-US"/>
                  <w:rPrChange w:id="5621" w:author="Borja Gonzalez" w:date="2017-09-28T19:28:00Z">
                    <w:rPr>
                      <w:rFonts w:ascii="Monaco" w:hAnsi="Monaco" w:cs="Monaco"/>
                      <w:color w:val="000000"/>
                      <w:sz w:val="32"/>
                      <w:szCs w:val="32"/>
                      <w:lang w:val="en-US"/>
                    </w:rPr>
                  </w:rPrChange>
                </w:rPr>
                <w:t>apellido</w:t>
              </w:r>
              <w:r w:rsidRPr="00E066BD">
                <w:rPr>
                  <w:rFonts w:ascii="Monaco" w:hAnsi="Monaco" w:cs="Monaco"/>
                  <w:sz w:val="20"/>
                  <w:szCs w:val="20"/>
                  <w:lang w:val="en-US"/>
                  <w:rPrChange w:id="5622" w:author="Borja Gonzalez" w:date="2017-09-28T19:28:00Z">
                    <w:rPr>
                      <w:rFonts w:ascii="Monaco" w:hAnsi="Monaco" w:cs="Monaco"/>
                      <w:sz w:val="32"/>
                      <w:szCs w:val="32"/>
                      <w:lang w:val="en-US"/>
                    </w:rPr>
                  </w:rPrChange>
                </w:rPr>
                <w:t xml:space="preserve"> </w:t>
              </w:r>
              <w:r w:rsidRPr="00E066BD">
                <w:rPr>
                  <w:rFonts w:ascii="Monaco" w:hAnsi="Monaco" w:cs="Monaco"/>
                  <w:b/>
                  <w:bCs/>
                  <w:color w:val="CE5C00"/>
                  <w:sz w:val="20"/>
                  <w:szCs w:val="20"/>
                  <w:lang w:val="en-US"/>
                  <w:rPrChange w:id="5623" w:author="Borja Gonzalez" w:date="2017-09-28T19:28:00Z">
                    <w:rPr>
                      <w:rFonts w:ascii="Monaco" w:hAnsi="Monaco" w:cs="Monaco"/>
                      <w:b/>
                      <w:bCs/>
                      <w:color w:val="CE5C00"/>
                      <w:sz w:val="32"/>
                      <w:szCs w:val="32"/>
                      <w:lang w:val="en-US"/>
                    </w:rPr>
                  </w:rPrChange>
                </w:rPr>
                <w:t>=</w:t>
              </w:r>
              <w:r w:rsidRPr="00E066BD">
                <w:rPr>
                  <w:rFonts w:ascii="Monaco" w:hAnsi="Monaco" w:cs="Monaco"/>
                  <w:sz w:val="20"/>
                  <w:szCs w:val="20"/>
                  <w:lang w:val="en-US"/>
                  <w:rPrChange w:id="5624" w:author="Borja Gonzalez" w:date="2017-09-28T19:28:00Z">
                    <w:rPr>
                      <w:rFonts w:ascii="Monaco" w:hAnsi="Monaco" w:cs="Monaco"/>
                      <w:sz w:val="32"/>
                      <w:szCs w:val="32"/>
                      <w:lang w:val="en-US"/>
                    </w:rPr>
                  </w:rPrChange>
                </w:rPr>
                <w:t xml:space="preserve"> </w:t>
              </w:r>
              <w:r w:rsidRPr="00E066BD">
                <w:rPr>
                  <w:rFonts w:ascii="Monaco" w:hAnsi="Monaco" w:cs="Monaco"/>
                  <w:color w:val="000000"/>
                  <w:sz w:val="20"/>
                  <w:szCs w:val="20"/>
                  <w:lang w:val="en-US"/>
                  <w:rPrChange w:id="5625" w:author="Borja Gonzalez" w:date="2017-09-28T19:28:00Z">
                    <w:rPr>
                      <w:rFonts w:ascii="Monaco" w:hAnsi="Monaco" w:cs="Monaco"/>
                      <w:color w:val="000000"/>
                      <w:sz w:val="32"/>
                      <w:szCs w:val="32"/>
                      <w:lang w:val="en-US"/>
                    </w:rPr>
                  </w:rPrChange>
                </w:rPr>
                <w:t>url1</w:t>
              </w:r>
              <w:r w:rsidRPr="00E066BD">
                <w:rPr>
                  <w:rFonts w:ascii="Monaco" w:hAnsi="Monaco" w:cs="Monaco"/>
                  <w:b/>
                  <w:bCs/>
                  <w:color w:val="000000"/>
                  <w:sz w:val="20"/>
                  <w:szCs w:val="20"/>
                  <w:lang w:val="en-US"/>
                  <w:rPrChange w:id="5626" w:author="Borja Gonzalez" w:date="2017-09-28T19:28: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5627" w:author="Borja Gonzalez" w:date="2017-09-28T19:28:00Z">
                    <w:rPr>
                      <w:rFonts w:ascii="Monaco" w:hAnsi="Monaco" w:cs="Monaco"/>
                      <w:color w:val="000000"/>
                      <w:sz w:val="32"/>
                      <w:szCs w:val="32"/>
                      <w:lang w:val="en-US"/>
                    </w:rPr>
                  </w:rPrChange>
                </w:rPr>
                <w:t>searchParams</w:t>
              </w:r>
              <w:r w:rsidRPr="00E066BD">
                <w:rPr>
                  <w:rFonts w:ascii="Monaco" w:hAnsi="Monaco" w:cs="Monaco"/>
                  <w:b/>
                  <w:bCs/>
                  <w:color w:val="000000"/>
                  <w:sz w:val="20"/>
                  <w:szCs w:val="20"/>
                  <w:lang w:val="en-US"/>
                  <w:rPrChange w:id="5628" w:author="Borja Gonzalez" w:date="2017-09-28T19:28: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5629" w:author="Borja Gonzalez" w:date="2017-09-28T19:28:00Z">
                    <w:rPr>
                      <w:rFonts w:ascii="Monaco" w:hAnsi="Monaco" w:cs="Monaco"/>
                      <w:color w:val="000000"/>
                      <w:sz w:val="32"/>
                      <w:szCs w:val="32"/>
                      <w:lang w:val="en-US"/>
                    </w:rPr>
                  </w:rPrChange>
                </w:rPr>
                <w:t>get</w:t>
              </w:r>
              <w:r w:rsidRPr="00E066BD">
                <w:rPr>
                  <w:rFonts w:ascii="Monaco" w:hAnsi="Monaco" w:cs="Monaco"/>
                  <w:b/>
                  <w:bCs/>
                  <w:color w:val="000000"/>
                  <w:sz w:val="20"/>
                  <w:szCs w:val="20"/>
                  <w:lang w:val="en-US"/>
                  <w:rPrChange w:id="5630" w:author="Borja Gonzalez" w:date="2017-09-28T19:28:00Z">
                    <w:rPr>
                      <w:rFonts w:ascii="Monaco" w:hAnsi="Monaco" w:cs="Monaco"/>
                      <w:b/>
                      <w:bCs/>
                      <w:color w:val="000000"/>
                      <w:sz w:val="32"/>
                      <w:szCs w:val="32"/>
                      <w:lang w:val="en-US"/>
                    </w:rPr>
                  </w:rPrChange>
                </w:rPr>
                <w:t>(</w:t>
              </w:r>
              <w:r w:rsidRPr="00E066BD">
                <w:rPr>
                  <w:rFonts w:ascii="Monaco" w:hAnsi="Monaco" w:cs="Monaco"/>
                  <w:color w:val="4E9A06"/>
                  <w:sz w:val="20"/>
                  <w:szCs w:val="20"/>
                  <w:lang w:val="en-US"/>
                  <w:rPrChange w:id="5631" w:author="Borja Gonzalez" w:date="2017-09-28T19:28:00Z">
                    <w:rPr>
                      <w:rFonts w:ascii="Monaco" w:hAnsi="Monaco" w:cs="Monaco"/>
                      <w:color w:val="4E9A06"/>
                      <w:sz w:val="32"/>
                      <w:szCs w:val="32"/>
                      <w:lang w:val="en-US"/>
                    </w:rPr>
                  </w:rPrChange>
                </w:rPr>
                <w:t>"var3"</w:t>
              </w:r>
              <w:r w:rsidRPr="00E066BD">
                <w:rPr>
                  <w:rFonts w:ascii="Monaco" w:hAnsi="Monaco" w:cs="Monaco"/>
                  <w:b/>
                  <w:bCs/>
                  <w:color w:val="000000"/>
                  <w:sz w:val="20"/>
                  <w:szCs w:val="20"/>
                  <w:lang w:val="en-US"/>
                  <w:rPrChange w:id="5632" w:author="Borja Gonzalez" w:date="2017-09-28T19:28:00Z">
                    <w:rPr>
                      <w:rFonts w:ascii="Monaco" w:hAnsi="Monaco" w:cs="Monaco"/>
                      <w:b/>
                      <w:bCs/>
                      <w:color w:val="000000"/>
                      <w:sz w:val="32"/>
                      <w:szCs w:val="32"/>
                      <w:lang w:val="en-US"/>
                    </w:rPr>
                  </w:rPrChange>
                </w:rPr>
                <w:t>);</w:t>
              </w:r>
            </w:ins>
          </w:p>
          <w:p w14:paraId="773735DF" w14:textId="77777777" w:rsidR="00E066BD" w:rsidRPr="00E066BD" w:rsidRDefault="00E066BD" w:rsidP="00E066BD">
            <w:pPr>
              <w:keepNext/>
              <w:keepLines/>
              <w:widowControl w:val="0"/>
              <w:autoSpaceDE w:val="0"/>
              <w:autoSpaceDN w:val="0"/>
              <w:adjustRightInd w:val="0"/>
              <w:spacing w:before="200"/>
              <w:outlineLvl w:val="4"/>
              <w:rPr>
                <w:ins w:id="5633" w:author="Borja Gonzalez" w:date="2017-09-28T19:27:00Z"/>
                <w:rFonts w:ascii="Monaco" w:hAnsi="Monaco" w:cs="Monaco"/>
                <w:sz w:val="20"/>
                <w:szCs w:val="20"/>
                <w:lang w:val="en-US"/>
                <w:rPrChange w:id="5634" w:author="Borja Gonzalez" w:date="2017-09-28T19:28:00Z">
                  <w:rPr>
                    <w:ins w:id="5635" w:author="Borja Gonzalez" w:date="2017-09-28T19:27:00Z"/>
                    <w:rFonts w:ascii="Monaco" w:eastAsiaTheme="majorEastAsia" w:hAnsi="Monaco" w:cs="Monaco"/>
                    <w:color w:val="243F60" w:themeColor="accent1" w:themeShade="7F"/>
                    <w:sz w:val="32"/>
                    <w:szCs w:val="32"/>
                    <w:lang w:val="en-US"/>
                  </w:rPr>
                </w:rPrChange>
              </w:rPr>
            </w:pPr>
            <w:ins w:id="5636" w:author="Borja Gonzalez" w:date="2017-09-28T19:27:00Z">
              <w:r w:rsidRPr="00E066BD">
                <w:rPr>
                  <w:rFonts w:ascii="Monaco" w:hAnsi="Monaco" w:cs="Monaco"/>
                  <w:sz w:val="20"/>
                  <w:szCs w:val="20"/>
                  <w:lang w:val="en-US"/>
                  <w:rPrChange w:id="5637" w:author="Borja Gonzalez" w:date="2017-09-28T19:28:00Z">
                    <w:rPr>
                      <w:rFonts w:ascii="Monaco" w:hAnsi="Monaco" w:cs="Monaco"/>
                      <w:sz w:val="32"/>
                      <w:szCs w:val="32"/>
                      <w:lang w:val="en-US"/>
                    </w:rPr>
                  </w:rPrChange>
                </w:rPr>
                <w:t xml:space="preserve">    </w:t>
              </w:r>
              <w:r w:rsidRPr="00E066BD">
                <w:rPr>
                  <w:rFonts w:ascii="Monaco" w:hAnsi="Monaco" w:cs="Monaco"/>
                  <w:b/>
                  <w:bCs/>
                  <w:color w:val="204A87"/>
                  <w:sz w:val="20"/>
                  <w:szCs w:val="20"/>
                  <w:lang w:val="en-US"/>
                  <w:rPrChange w:id="5638" w:author="Borja Gonzalez" w:date="2017-09-28T19:28:00Z">
                    <w:rPr>
                      <w:rFonts w:ascii="Monaco" w:hAnsi="Monaco" w:cs="Monaco"/>
                      <w:b/>
                      <w:bCs/>
                      <w:color w:val="204A87"/>
                      <w:sz w:val="32"/>
                      <w:szCs w:val="32"/>
                      <w:lang w:val="en-US"/>
                    </w:rPr>
                  </w:rPrChange>
                </w:rPr>
                <w:t>if</w:t>
              </w:r>
              <w:r w:rsidRPr="00E066BD">
                <w:rPr>
                  <w:rFonts w:ascii="Monaco" w:hAnsi="Monaco" w:cs="Monaco"/>
                  <w:b/>
                  <w:bCs/>
                  <w:color w:val="000000"/>
                  <w:sz w:val="20"/>
                  <w:szCs w:val="20"/>
                  <w:lang w:val="en-US"/>
                  <w:rPrChange w:id="5639" w:author="Borja Gonzalez" w:date="2017-09-28T19:28: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5640" w:author="Borja Gonzalez" w:date="2017-09-28T19:28:00Z">
                    <w:rPr>
                      <w:rFonts w:ascii="Monaco" w:hAnsi="Monaco" w:cs="Monaco"/>
                      <w:color w:val="000000"/>
                      <w:sz w:val="32"/>
                      <w:szCs w:val="32"/>
                      <w:lang w:val="en-US"/>
                    </w:rPr>
                  </w:rPrChange>
                </w:rPr>
                <w:t>n</w:t>
              </w:r>
              <w:r w:rsidRPr="00E066BD">
                <w:rPr>
                  <w:rFonts w:ascii="Monaco" w:hAnsi="Monaco" w:cs="Monaco"/>
                  <w:b/>
                  <w:bCs/>
                  <w:color w:val="CE5C00"/>
                  <w:sz w:val="20"/>
                  <w:szCs w:val="20"/>
                  <w:lang w:val="en-US"/>
                  <w:rPrChange w:id="5641" w:author="Borja Gonzalez" w:date="2017-09-28T19:28:00Z">
                    <w:rPr>
                      <w:rFonts w:ascii="Monaco" w:hAnsi="Monaco" w:cs="Monaco"/>
                      <w:b/>
                      <w:bCs/>
                      <w:color w:val="CE5C00"/>
                      <w:sz w:val="32"/>
                      <w:szCs w:val="32"/>
                      <w:lang w:val="en-US"/>
                    </w:rPr>
                  </w:rPrChange>
                </w:rPr>
                <w:t>==</w:t>
              </w:r>
              <w:r w:rsidRPr="00E066BD">
                <w:rPr>
                  <w:rFonts w:ascii="Monaco" w:hAnsi="Monaco" w:cs="Monaco"/>
                  <w:b/>
                  <w:bCs/>
                  <w:color w:val="0000CF"/>
                  <w:sz w:val="20"/>
                  <w:szCs w:val="20"/>
                  <w:lang w:val="en-US"/>
                  <w:rPrChange w:id="5642" w:author="Borja Gonzalez" w:date="2017-09-28T19:28:00Z">
                    <w:rPr>
                      <w:rFonts w:ascii="Monaco" w:hAnsi="Monaco" w:cs="Monaco"/>
                      <w:b/>
                      <w:bCs/>
                      <w:color w:val="0000CF"/>
                      <w:sz w:val="32"/>
                      <w:szCs w:val="32"/>
                      <w:lang w:val="en-US"/>
                    </w:rPr>
                  </w:rPrChange>
                </w:rPr>
                <w:t>3</w:t>
              </w:r>
              <w:r w:rsidRPr="00E066BD">
                <w:rPr>
                  <w:rFonts w:ascii="Monaco" w:hAnsi="Monaco" w:cs="Monaco"/>
                  <w:b/>
                  <w:bCs/>
                  <w:color w:val="000000"/>
                  <w:sz w:val="20"/>
                  <w:szCs w:val="20"/>
                  <w:lang w:val="en-US"/>
                  <w:rPrChange w:id="5643" w:author="Borja Gonzalez" w:date="2017-09-28T19:28:00Z">
                    <w:rPr>
                      <w:rFonts w:ascii="Monaco" w:hAnsi="Monaco" w:cs="Monaco"/>
                      <w:b/>
                      <w:bCs/>
                      <w:color w:val="000000"/>
                      <w:sz w:val="32"/>
                      <w:szCs w:val="32"/>
                      <w:lang w:val="en-US"/>
                    </w:rPr>
                  </w:rPrChange>
                </w:rPr>
                <w:t>){</w:t>
              </w:r>
            </w:ins>
          </w:p>
          <w:p w14:paraId="1C1AA28D" w14:textId="77777777" w:rsidR="00E066BD" w:rsidRPr="00E066BD" w:rsidRDefault="00E066BD" w:rsidP="00E066BD">
            <w:pPr>
              <w:keepNext/>
              <w:keepLines/>
              <w:widowControl w:val="0"/>
              <w:autoSpaceDE w:val="0"/>
              <w:autoSpaceDN w:val="0"/>
              <w:adjustRightInd w:val="0"/>
              <w:spacing w:before="200"/>
              <w:outlineLvl w:val="4"/>
              <w:rPr>
                <w:ins w:id="5644" w:author="Borja Gonzalez" w:date="2017-09-28T19:27:00Z"/>
                <w:rFonts w:ascii="Monaco" w:hAnsi="Monaco" w:cs="Monaco"/>
                <w:sz w:val="20"/>
                <w:szCs w:val="20"/>
                <w:lang w:val="en-US"/>
                <w:rPrChange w:id="5645" w:author="Borja Gonzalez" w:date="2017-09-28T19:28:00Z">
                  <w:rPr>
                    <w:ins w:id="5646" w:author="Borja Gonzalez" w:date="2017-09-28T19:27:00Z"/>
                    <w:rFonts w:ascii="Monaco" w:eastAsiaTheme="majorEastAsia" w:hAnsi="Monaco" w:cs="Monaco"/>
                    <w:color w:val="243F60" w:themeColor="accent1" w:themeShade="7F"/>
                    <w:sz w:val="32"/>
                    <w:szCs w:val="32"/>
                    <w:lang w:val="en-US"/>
                  </w:rPr>
                </w:rPrChange>
              </w:rPr>
            </w:pPr>
            <w:ins w:id="5647" w:author="Borja Gonzalez" w:date="2017-09-28T19:27:00Z">
              <w:r w:rsidRPr="00E066BD">
                <w:rPr>
                  <w:rFonts w:ascii="Monaco" w:hAnsi="Monaco" w:cs="Monaco"/>
                  <w:sz w:val="20"/>
                  <w:szCs w:val="20"/>
                  <w:lang w:val="en-US"/>
                  <w:rPrChange w:id="5648" w:author="Borja Gonzalez" w:date="2017-09-28T19:28:00Z">
                    <w:rPr>
                      <w:rFonts w:ascii="Monaco" w:hAnsi="Monaco" w:cs="Monaco"/>
                      <w:sz w:val="32"/>
                      <w:szCs w:val="32"/>
                      <w:lang w:val="en-US"/>
                    </w:rPr>
                  </w:rPrChange>
                </w:rPr>
                <w:t xml:space="preserve">        </w:t>
              </w:r>
              <w:r w:rsidRPr="00E066BD">
                <w:rPr>
                  <w:rFonts w:ascii="Monaco" w:hAnsi="Monaco" w:cs="Monaco"/>
                  <w:color w:val="000000"/>
                  <w:sz w:val="20"/>
                  <w:szCs w:val="20"/>
                  <w:lang w:val="en-US"/>
                  <w:rPrChange w:id="5649" w:author="Borja Gonzalez" w:date="2017-09-28T19:28:00Z">
                    <w:rPr>
                      <w:rFonts w:ascii="Monaco" w:hAnsi="Monaco" w:cs="Monaco"/>
                      <w:color w:val="000000"/>
                      <w:sz w:val="32"/>
                      <w:szCs w:val="32"/>
                      <w:lang w:val="en-US"/>
                    </w:rPr>
                  </w:rPrChange>
                </w:rPr>
                <w:t>x</w:t>
              </w:r>
              <w:r w:rsidRPr="00E066BD">
                <w:rPr>
                  <w:rFonts w:ascii="Monaco" w:hAnsi="Monaco" w:cs="Monaco"/>
                  <w:b/>
                  <w:bCs/>
                  <w:color w:val="CE5C00"/>
                  <w:sz w:val="20"/>
                  <w:szCs w:val="20"/>
                  <w:lang w:val="en-US"/>
                  <w:rPrChange w:id="5650" w:author="Borja Gonzalez" w:date="2017-09-28T19:28:00Z">
                    <w:rPr>
                      <w:rFonts w:ascii="Monaco" w:hAnsi="Monaco" w:cs="Monaco"/>
                      <w:b/>
                      <w:bCs/>
                      <w:color w:val="CE5C00"/>
                      <w:sz w:val="32"/>
                      <w:szCs w:val="32"/>
                      <w:lang w:val="en-US"/>
                    </w:rPr>
                  </w:rPrChange>
                </w:rPr>
                <w:t>=</w:t>
              </w:r>
              <w:r w:rsidRPr="00E066BD">
                <w:rPr>
                  <w:rFonts w:ascii="Monaco" w:hAnsi="Monaco" w:cs="Monaco"/>
                  <w:color w:val="4E9A06"/>
                  <w:sz w:val="20"/>
                  <w:szCs w:val="20"/>
                  <w:lang w:val="en-US"/>
                  <w:rPrChange w:id="5651" w:author="Borja Gonzalez" w:date="2017-09-28T19:28:00Z">
                    <w:rPr>
                      <w:rFonts w:ascii="Monaco" w:hAnsi="Monaco" w:cs="Monaco"/>
                      <w:color w:val="4E9A06"/>
                      <w:sz w:val="32"/>
                      <w:szCs w:val="32"/>
                      <w:lang w:val="en-US"/>
                    </w:rPr>
                  </w:rPrChange>
                </w:rPr>
                <w:t>"Coronal"</w:t>
              </w:r>
              <w:r w:rsidRPr="00E066BD">
                <w:rPr>
                  <w:rFonts w:ascii="Monaco" w:hAnsi="Monaco" w:cs="Monaco"/>
                  <w:b/>
                  <w:bCs/>
                  <w:color w:val="000000"/>
                  <w:sz w:val="20"/>
                  <w:szCs w:val="20"/>
                  <w:lang w:val="en-US"/>
                  <w:rPrChange w:id="5652" w:author="Borja Gonzalez" w:date="2017-09-28T19:28:00Z">
                    <w:rPr>
                      <w:rFonts w:ascii="Monaco" w:hAnsi="Monaco" w:cs="Monaco"/>
                      <w:b/>
                      <w:bCs/>
                      <w:color w:val="000000"/>
                      <w:sz w:val="32"/>
                      <w:szCs w:val="32"/>
                      <w:lang w:val="en-US"/>
                    </w:rPr>
                  </w:rPrChange>
                </w:rPr>
                <w:t>;</w:t>
              </w:r>
            </w:ins>
          </w:p>
          <w:p w14:paraId="44DABC7C" w14:textId="77777777" w:rsidR="00E066BD" w:rsidRPr="00E066BD" w:rsidRDefault="00E066BD" w:rsidP="00E066BD">
            <w:pPr>
              <w:keepNext/>
              <w:keepLines/>
              <w:widowControl w:val="0"/>
              <w:autoSpaceDE w:val="0"/>
              <w:autoSpaceDN w:val="0"/>
              <w:adjustRightInd w:val="0"/>
              <w:spacing w:before="200"/>
              <w:outlineLvl w:val="4"/>
              <w:rPr>
                <w:ins w:id="5653" w:author="Borja Gonzalez" w:date="2017-09-28T19:27:00Z"/>
                <w:rFonts w:ascii="Monaco" w:hAnsi="Monaco" w:cs="Monaco"/>
                <w:sz w:val="20"/>
                <w:szCs w:val="20"/>
                <w:lang w:val="en-US"/>
                <w:rPrChange w:id="5654" w:author="Borja Gonzalez" w:date="2017-09-28T19:28:00Z">
                  <w:rPr>
                    <w:ins w:id="5655" w:author="Borja Gonzalez" w:date="2017-09-28T19:27:00Z"/>
                    <w:rFonts w:ascii="Monaco" w:eastAsiaTheme="majorEastAsia" w:hAnsi="Monaco" w:cs="Monaco"/>
                    <w:color w:val="243F60" w:themeColor="accent1" w:themeShade="7F"/>
                    <w:sz w:val="32"/>
                    <w:szCs w:val="32"/>
                    <w:lang w:val="en-US"/>
                  </w:rPr>
                </w:rPrChange>
              </w:rPr>
            </w:pPr>
            <w:ins w:id="5656" w:author="Borja Gonzalez" w:date="2017-09-28T19:27:00Z">
              <w:r w:rsidRPr="00E066BD">
                <w:rPr>
                  <w:rFonts w:ascii="Monaco" w:hAnsi="Monaco" w:cs="Monaco"/>
                  <w:sz w:val="20"/>
                  <w:szCs w:val="20"/>
                  <w:lang w:val="en-US"/>
                  <w:rPrChange w:id="5657" w:author="Borja Gonzalez" w:date="2017-09-28T19:28:00Z">
                    <w:rPr>
                      <w:rFonts w:ascii="Monaco" w:hAnsi="Monaco" w:cs="Monaco"/>
                      <w:sz w:val="32"/>
                      <w:szCs w:val="32"/>
                      <w:lang w:val="en-US"/>
                    </w:rPr>
                  </w:rPrChange>
                </w:rPr>
                <w:t xml:space="preserve">    </w:t>
              </w:r>
              <w:r w:rsidRPr="00E066BD">
                <w:rPr>
                  <w:rFonts w:ascii="Monaco" w:hAnsi="Monaco" w:cs="Monaco"/>
                  <w:b/>
                  <w:bCs/>
                  <w:color w:val="000000"/>
                  <w:sz w:val="20"/>
                  <w:szCs w:val="20"/>
                  <w:lang w:val="en-US"/>
                  <w:rPrChange w:id="5658" w:author="Borja Gonzalez" w:date="2017-09-28T19:28:00Z">
                    <w:rPr>
                      <w:rFonts w:ascii="Monaco" w:hAnsi="Monaco" w:cs="Monaco"/>
                      <w:b/>
                      <w:bCs/>
                      <w:color w:val="000000"/>
                      <w:sz w:val="32"/>
                      <w:szCs w:val="32"/>
                      <w:lang w:val="en-US"/>
                    </w:rPr>
                  </w:rPrChange>
                </w:rPr>
                <w:t>}</w:t>
              </w:r>
            </w:ins>
          </w:p>
          <w:p w14:paraId="167DC2E8" w14:textId="77777777" w:rsidR="00E066BD" w:rsidRPr="00E066BD" w:rsidRDefault="00E066BD" w:rsidP="00E066BD">
            <w:pPr>
              <w:keepNext/>
              <w:keepLines/>
              <w:widowControl w:val="0"/>
              <w:autoSpaceDE w:val="0"/>
              <w:autoSpaceDN w:val="0"/>
              <w:adjustRightInd w:val="0"/>
              <w:spacing w:before="200"/>
              <w:outlineLvl w:val="4"/>
              <w:rPr>
                <w:ins w:id="5659" w:author="Borja Gonzalez" w:date="2017-09-28T19:27:00Z"/>
                <w:rFonts w:ascii="Monaco" w:hAnsi="Monaco" w:cs="Monaco"/>
                <w:sz w:val="20"/>
                <w:szCs w:val="20"/>
                <w:lang w:val="en-US"/>
                <w:rPrChange w:id="5660" w:author="Borja Gonzalez" w:date="2017-09-28T19:28:00Z">
                  <w:rPr>
                    <w:ins w:id="5661" w:author="Borja Gonzalez" w:date="2017-09-28T19:27:00Z"/>
                    <w:rFonts w:ascii="Monaco" w:eastAsiaTheme="majorEastAsia" w:hAnsi="Monaco" w:cs="Monaco"/>
                    <w:color w:val="243F60" w:themeColor="accent1" w:themeShade="7F"/>
                    <w:sz w:val="32"/>
                    <w:szCs w:val="32"/>
                    <w:lang w:val="en-US"/>
                  </w:rPr>
                </w:rPrChange>
              </w:rPr>
            </w:pPr>
            <w:ins w:id="5662" w:author="Borja Gonzalez" w:date="2017-09-28T19:27:00Z">
              <w:r w:rsidRPr="00E066BD">
                <w:rPr>
                  <w:rFonts w:ascii="Monaco" w:hAnsi="Monaco" w:cs="Monaco"/>
                  <w:sz w:val="20"/>
                  <w:szCs w:val="20"/>
                  <w:lang w:val="en-US"/>
                  <w:rPrChange w:id="5663" w:author="Borja Gonzalez" w:date="2017-09-28T19:28:00Z">
                    <w:rPr>
                      <w:rFonts w:ascii="Monaco" w:hAnsi="Monaco" w:cs="Monaco"/>
                      <w:sz w:val="32"/>
                      <w:szCs w:val="32"/>
                      <w:lang w:val="en-US"/>
                    </w:rPr>
                  </w:rPrChange>
                </w:rPr>
                <w:t xml:space="preserve">    </w:t>
              </w:r>
              <w:r w:rsidRPr="00E066BD">
                <w:rPr>
                  <w:rFonts w:ascii="Monaco" w:hAnsi="Monaco" w:cs="Monaco"/>
                  <w:b/>
                  <w:bCs/>
                  <w:color w:val="204A87"/>
                  <w:sz w:val="20"/>
                  <w:szCs w:val="20"/>
                  <w:lang w:val="en-US"/>
                  <w:rPrChange w:id="5664" w:author="Borja Gonzalez" w:date="2017-09-28T19:28:00Z">
                    <w:rPr>
                      <w:rFonts w:ascii="Monaco" w:hAnsi="Monaco" w:cs="Monaco"/>
                      <w:b/>
                      <w:bCs/>
                      <w:color w:val="204A87"/>
                      <w:sz w:val="32"/>
                      <w:szCs w:val="32"/>
                      <w:lang w:val="en-US"/>
                    </w:rPr>
                  </w:rPrChange>
                </w:rPr>
                <w:t>else</w:t>
              </w:r>
              <w:r w:rsidRPr="00E066BD">
                <w:rPr>
                  <w:rFonts w:ascii="Monaco" w:hAnsi="Monaco" w:cs="Monaco"/>
                  <w:sz w:val="20"/>
                  <w:szCs w:val="20"/>
                  <w:lang w:val="en-US"/>
                  <w:rPrChange w:id="5665" w:author="Borja Gonzalez" w:date="2017-09-28T19:28:00Z">
                    <w:rPr>
                      <w:rFonts w:ascii="Monaco" w:hAnsi="Monaco" w:cs="Monaco"/>
                      <w:sz w:val="32"/>
                      <w:szCs w:val="32"/>
                      <w:lang w:val="en-US"/>
                    </w:rPr>
                  </w:rPrChange>
                </w:rPr>
                <w:t xml:space="preserve"> </w:t>
              </w:r>
              <w:r w:rsidRPr="00E066BD">
                <w:rPr>
                  <w:rFonts w:ascii="Monaco" w:hAnsi="Monaco" w:cs="Monaco"/>
                  <w:b/>
                  <w:bCs/>
                  <w:color w:val="204A87"/>
                  <w:sz w:val="20"/>
                  <w:szCs w:val="20"/>
                  <w:lang w:val="en-US"/>
                  <w:rPrChange w:id="5666" w:author="Borja Gonzalez" w:date="2017-09-28T19:28:00Z">
                    <w:rPr>
                      <w:rFonts w:ascii="Monaco" w:hAnsi="Monaco" w:cs="Monaco"/>
                      <w:b/>
                      <w:bCs/>
                      <w:color w:val="204A87"/>
                      <w:sz w:val="32"/>
                      <w:szCs w:val="32"/>
                      <w:lang w:val="en-US"/>
                    </w:rPr>
                  </w:rPrChange>
                </w:rPr>
                <w:t>if</w:t>
              </w:r>
              <w:r w:rsidRPr="00E066BD">
                <w:rPr>
                  <w:rFonts w:ascii="Monaco" w:hAnsi="Monaco" w:cs="Monaco"/>
                  <w:b/>
                  <w:bCs/>
                  <w:color w:val="000000"/>
                  <w:sz w:val="20"/>
                  <w:szCs w:val="20"/>
                  <w:lang w:val="en-US"/>
                  <w:rPrChange w:id="5667" w:author="Borja Gonzalez" w:date="2017-09-28T19:28: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5668" w:author="Borja Gonzalez" w:date="2017-09-28T19:28:00Z">
                    <w:rPr>
                      <w:rFonts w:ascii="Monaco" w:hAnsi="Monaco" w:cs="Monaco"/>
                      <w:color w:val="000000"/>
                      <w:sz w:val="32"/>
                      <w:szCs w:val="32"/>
                      <w:lang w:val="en-US"/>
                    </w:rPr>
                  </w:rPrChange>
                </w:rPr>
                <w:t>n</w:t>
              </w:r>
              <w:r w:rsidRPr="00E066BD">
                <w:rPr>
                  <w:rFonts w:ascii="Monaco" w:hAnsi="Monaco" w:cs="Monaco"/>
                  <w:b/>
                  <w:bCs/>
                  <w:color w:val="CE5C00"/>
                  <w:sz w:val="20"/>
                  <w:szCs w:val="20"/>
                  <w:lang w:val="en-US"/>
                  <w:rPrChange w:id="5669" w:author="Borja Gonzalez" w:date="2017-09-28T19:28:00Z">
                    <w:rPr>
                      <w:rFonts w:ascii="Monaco" w:hAnsi="Monaco" w:cs="Monaco"/>
                      <w:b/>
                      <w:bCs/>
                      <w:color w:val="CE5C00"/>
                      <w:sz w:val="32"/>
                      <w:szCs w:val="32"/>
                      <w:lang w:val="en-US"/>
                    </w:rPr>
                  </w:rPrChange>
                </w:rPr>
                <w:t>==</w:t>
              </w:r>
              <w:r w:rsidRPr="00E066BD">
                <w:rPr>
                  <w:rFonts w:ascii="Monaco" w:hAnsi="Monaco" w:cs="Monaco"/>
                  <w:b/>
                  <w:bCs/>
                  <w:color w:val="0000CF"/>
                  <w:sz w:val="20"/>
                  <w:szCs w:val="20"/>
                  <w:lang w:val="en-US"/>
                  <w:rPrChange w:id="5670" w:author="Borja Gonzalez" w:date="2017-09-28T19:28:00Z">
                    <w:rPr>
                      <w:rFonts w:ascii="Monaco" w:hAnsi="Monaco" w:cs="Monaco"/>
                      <w:b/>
                      <w:bCs/>
                      <w:color w:val="0000CF"/>
                      <w:sz w:val="32"/>
                      <w:szCs w:val="32"/>
                      <w:lang w:val="en-US"/>
                    </w:rPr>
                  </w:rPrChange>
                </w:rPr>
                <w:t>2</w:t>
              </w:r>
              <w:r w:rsidRPr="00E066BD">
                <w:rPr>
                  <w:rFonts w:ascii="Monaco" w:hAnsi="Monaco" w:cs="Monaco"/>
                  <w:b/>
                  <w:bCs/>
                  <w:color w:val="000000"/>
                  <w:sz w:val="20"/>
                  <w:szCs w:val="20"/>
                  <w:lang w:val="en-US"/>
                  <w:rPrChange w:id="5671" w:author="Borja Gonzalez" w:date="2017-09-28T19:28:00Z">
                    <w:rPr>
                      <w:rFonts w:ascii="Monaco" w:hAnsi="Monaco" w:cs="Monaco"/>
                      <w:b/>
                      <w:bCs/>
                      <w:color w:val="000000"/>
                      <w:sz w:val="32"/>
                      <w:szCs w:val="32"/>
                      <w:lang w:val="en-US"/>
                    </w:rPr>
                  </w:rPrChange>
                </w:rPr>
                <w:t>){</w:t>
              </w:r>
            </w:ins>
          </w:p>
          <w:p w14:paraId="71AAFA4C" w14:textId="77777777" w:rsidR="00E066BD" w:rsidRPr="00E066BD" w:rsidRDefault="00E066BD" w:rsidP="00E066BD">
            <w:pPr>
              <w:keepNext/>
              <w:keepLines/>
              <w:widowControl w:val="0"/>
              <w:autoSpaceDE w:val="0"/>
              <w:autoSpaceDN w:val="0"/>
              <w:adjustRightInd w:val="0"/>
              <w:spacing w:before="200"/>
              <w:outlineLvl w:val="4"/>
              <w:rPr>
                <w:ins w:id="5672" w:author="Borja Gonzalez" w:date="2017-09-28T19:27:00Z"/>
                <w:rFonts w:ascii="Monaco" w:hAnsi="Monaco" w:cs="Monaco"/>
                <w:sz w:val="20"/>
                <w:szCs w:val="20"/>
                <w:lang w:val="en-US"/>
                <w:rPrChange w:id="5673" w:author="Borja Gonzalez" w:date="2017-09-28T19:28:00Z">
                  <w:rPr>
                    <w:ins w:id="5674" w:author="Borja Gonzalez" w:date="2017-09-28T19:27:00Z"/>
                    <w:rFonts w:ascii="Monaco" w:eastAsiaTheme="majorEastAsia" w:hAnsi="Monaco" w:cs="Monaco"/>
                    <w:color w:val="243F60" w:themeColor="accent1" w:themeShade="7F"/>
                    <w:sz w:val="32"/>
                    <w:szCs w:val="32"/>
                    <w:lang w:val="en-US"/>
                  </w:rPr>
                </w:rPrChange>
              </w:rPr>
            </w:pPr>
            <w:ins w:id="5675" w:author="Borja Gonzalez" w:date="2017-09-28T19:27:00Z">
              <w:r w:rsidRPr="00E066BD">
                <w:rPr>
                  <w:rFonts w:ascii="Monaco" w:hAnsi="Monaco" w:cs="Monaco"/>
                  <w:sz w:val="20"/>
                  <w:szCs w:val="20"/>
                  <w:lang w:val="en-US"/>
                  <w:rPrChange w:id="5676" w:author="Borja Gonzalez" w:date="2017-09-28T19:28:00Z">
                    <w:rPr>
                      <w:rFonts w:ascii="Monaco" w:hAnsi="Monaco" w:cs="Monaco"/>
                      <w:sz w:val="32"/>
                      <w:szCs w:val="32"/>
                      <w:lang w:val="en-US"/>
                    </w:rPr>
                  </w:rPrChange>
                </w:rPr>
                <w:t xml:space="preserve">        </w:t>
              </w:r>
              <w:r w:rsidRPr="00E066BD">
                <w:rPr>
                  <w:rFonts w:ascii="Monaco" w:hAnsi="Monaco" w:cs="Monaco"/>
                  <w:color w:val="000000"/>
                  <w:sz w:val="20"/>
                  <w:szCs w:val="20"/>
                  <w:lang w:val="en-US"/>
                  <w:rPrChange w:id="5677" w:author="Borja Gonzalez" w:date="2017-09-28T19:28:00Z">
                    <w:rPr>
                      <w:rFonts w:ascii="Monaco" w:hAnsi="Monaco" w:cs="Monaco"/>
                      <w:color w:val="000000"/>
                      <w:sz w:val="32"/>
                      <w:szCs w:val="32"/>
                      <w:lang w:val="en-US"/>
                    </w:rPr>
                  </w:rPrChange>
                </w:rPr>
                <w:t>x</w:t>
              </w:r>
              <w:r w:rsidRPr="00E066BD">
                <w:rPr>
                  <w:rFonts w:ascii="Monaco" w:hAnsi="Monaco" w:cs="Monaco"/>
                  <w:b/>
                  <w:bCs/>
                  <w:color w:val="CE5C00"/>
                  <w:sz w:val="20"/>
                  <w:szCs w:val="20"/>
                  <w:lang w:val="en-US"/>
                  <w:rPrChange w:id="5678" w:author="Borja Gonzalez" w:date="2017-09-28T19:28:00Z">
                    <w:rPr>
                      <w:rFonts w:ascii="Monaco" w:hAnsi="Monaco" w:cs="Monaco"/>
                      <w:b/>
                      <w:bCs/>
                      <w:color w:val="CE5C00"/>
                      <w:sz w:val="32"/>
                      <w:szCs w:val="32"/>
                      <w:lang w:val="en-US"/>
                    </w:rPr>
                  </w:rPrChange>
                </w:rPr>
                <w:t>=</w:t>
              </w:r>
              <w:r w:rsidRPr="00E066BD">
                <w:rPr>
                  <w:rFonts w:ascii="Monaco" w:hAnsi="Monaco" w:cs="Monaco"/>
                  <w:color w:val="4E9A06"/>
                  <w:sz w:val="20"/>
                  <w:szCs w:val="20"/>
                  <w:lang w:val="en-US"/>
                  <w:rPrChange w:id="5679" w:author="Borja Gonzalez" w:date="2017-09-28T19:28:00Z">
                    <w:rPr>
                      <w:rFonts w:ascii="Monaco" w:hAnsi="Monaco" w:cs="Monaco"/>
                      <w:color w:val="4E9A06"/>
                      <w:sz w:val="32"/>
                      <w:szCs w:val="32"/>
                      <w:lang w:val="en-US"/>
                    </w:rPr>
                  </w:rPrChange>
                </w:rPr>
                <w:t>"Sagital"</w:t>
              </w:r>
              <w:r w:rsidRPr="00E066BD">
                <w:rPr>
                  <w:rFonts w:ascii="Monaco" w:hAnsi="Monaco" w:cs="Monaco"/>
                  <w:b/>
                  <w:bCs/>
                  <w:color w:val="000000"/>
                  <w:sz w:val="20"/>
                  <w:szCs w:val="20"/>
                  <w:lang w:val="en-US"/>
                  <w:rPrChange w:id="5680" w:author="Borja Gonzalez" w:date="2017-09-28T19:28:00Z">
                    <w:rPr>
                      <w:rFonts w:ascii="Monaco" w:hAnsi="Monaco" w:cs="Monaco"/>
                      <w:b/>
                      <w:bCs/>
                      <w:color w:val="000000"/>
                      <w:sz w:val="32"/>
                      <w:szCs w:val="32"/>
                      <w:lang w:val="en-US"/>
                    </w:rPr>
                  </w:rPrChange>
                </w:rPr>
                <w:t>;</w:t>
              </w:r>
            </w:ins>
          </w:p>
          <w:p w14:paraId="47512268" w14:textId="77777777" w:rsidR="00E066BD" w:rsidRPr="00E066BD" w:rsidRDefault="00E066BD" w:rsidP="00E066BD">
            <w:pPr>
              <w:keepNext/>
              <w:keepLines/>
              <w:widowControl w:val="0"/>
              <w:autoSpaceDE w:val="0"/>
              <w:autoSpaceDN w:val="0"/>
              <w:adjustRightInd w:val="0"/>
              <w:spacing w:before="200"/>
              <w:outlineLvl w:val="4"/>
              <w:rPr>
                <w:ins w:id="5681" w:author="Borja Gonzalez" w:date="2017-09-28T19:27:00Z"/>
                <w:rFonts w:ascii="Monaco" w:hAnsi="Monaco" w:cs="Monaco"/>
                <w:sz w:val="20"/>
                <w:szCs w:val="20"/>
                <w:lang w:val="en-US"/>
                <w:rPrChange w:id="5682" w:author="Borja Gonzalez" w:date="2017-09-28T19:28:00Z">
                  <w:rPr>
                    <w:ins w:id="5683" w:author="Borja Gonzalez" w:date="2017-09-28T19:27:00Z"/>
                    <w:rFonts w:ascii="Monaco" w:eastAsiaTheme="majorEastAsia" w:hAnsi="Monaco" w:cs="Monaco"/>
                    <w:color w:val="243F60" w:themeColor="accent1" w:themeShade="7F"/>
                    <w:sz w:val="32"/>
                    <w:szCs w:val="32"/>
                    <w:lang w:val="en-US"/>
                  </w:rPr>
                </w:rPrChange>
              </w:rPr>
            </w:pPr>
            <w:ins w:id="5684" w:author="Borja Gonzalez" w:date="2017-09-28T19:27:00Z">
              <w:r w:rsidRPr="00E066BD">
                <w:rPr>
                  <w:rFonts w:ascii="Monaco" w:hAnsi="Monaco" w:cs="Monaco"/>
                  <w:sz w:val="20"/>
                  <w:szCs w:val="20"/>
                  <w:lang w:val="en-US"/>
                  <w:rPrChange w:id="5685" w:author="Borja Gonzalez" w:date="2017-09-28T19:28:00Z">
                    <w:rPr>
                      <w:rFonts w:ascii="Monaco" w:hAnsi="Monaco" w:cs="Monaco"/>
                      <w:sz w:val="32"/>
                      <w:szCs w:val="32"/>
                      <w:lang w:val="en-US"/>
                    </w:rPr>
                  </w:rPrChange>
                </w:rPr>
                <w:t xml:space="preserve">    </w:t>
              </w:r>
              <w:r w:rsidRPr="00E066BD">
                <w:rPr>
                  <w:rFonts w:ascii="Monaco" w:hAnsi="Monaco" w:cs="Monaco"/>
                  <w:b/>
                  <w:bCs/>
                  <w:color w:val="000000"/>
                  <w:sz w:val="20"/>
                  <w:szCs w:val="20"/>
                  <w:lang w:val="en-US"/>
                  <w:rPrChange w:id="5686" w:author="Borja Gonzalez" w:date="2017-09-28T19:28:00Z">
                    <w:rPr>
                      <w:rFonts w:ascii="Monaco" w:hAnsi="Monaco" w:cs="Monaco"/>
                      <w:b/>
                      <w:bCs/>
                      <w:color w:val="000000"/>
                      <w:sz w:val="32"/>
                      <w:szCs w:val="32"/>
                      <w:lang w:val="en-US"/>
                    </w:rPr>
                  </w:rPrChange>
                </w:rPr>
                <w:t>}</w:t>
              </w:r>
            </w:ins>
          </w:p>
          <w:p w14:paraId="0EA1BFBC" w14:textId="77777777" w:rsidR="00E066BD" w:rsidRPr="00E066BD" w:rsidRDefault="00E066BD" w:rsidP="00E066BD">
            <w:pPr>
              <w:keepNext/>
              <w:keepLines/>
              <w:widowControl w:val="0"/>
              <w:autoSpaceDE w:val="0"/>
              <w:autoSpaceDN w:val="0"/>
              <w:adjustRightInd w:val="0"/>
              <w:spacing w:before="200"/>
              <w:outlineLvl w:val="4"/>
              <w:rPr>
                <w:ins w:id="5687" w:author="Borja Gonzalez" w:date="2017-09-28T19:27:00Z"/>
                <w:rFonts w:ascii="Monaco" w:hAnsi="Monaco" w:cs="Monaco"/>
                <w:sz w:val="20"/>
                <w:szCs w:val="20"/>
                <w:lang w:val="en-US"/>
                <w:rPrChange w:id="5688" w:author="Borja Gonzalez" w:date="2017-09-28T19:28:00Z">
                  <w:rPr>
                    <w:ins w:id="5689" w:author="Borja Gonzalez" w:date="2017-09-28T19:27:00Z"/>
                    <w:rFonts w:ascii="Monaco" w:eastAsiaTheme="majorEastAsia" w:hAnsi="Monaco" w:cs="Monaco"/>
                    <w:color w:val="243F60" w:themeColor="accent1" w:themeShade="7F"/>
                    <w:sz w:val="32"/>
                    <w:szCs w:val="32"/>
                    <w:lang w:val="en-US"/>
                  </w:rPr>
                </w:rPrChange>
              </w:rPr>
            </w:pPr>
            <w:ins w:id="5690" w:author="Borja Gonzalez" w:date="2017-09-28T19:27:00Z">
              <w:r w:rsidRPr="00E066BD">
                <w:rPr>
                  <w:rFonts w:ascii="Monaco" w:hAnsi="Monaco" w:cs="Monaco"/>
                  <w:sz w:val="20"/>
                  <w:szCs w:val="20"/>
                  <w:lang w:val="en-US"/>
                  <w:rPrChange w:id="5691" w:author="Borja Gonzalez" w:date="2017-09-28T19:28:00Z">
                    <w:rPr>
                      <w:rFonts w:ascii="Monaco" w:hAnsi="Monaco" w:cs="Monaco"/>
                      <w:sz w:val="32"/>
                      <w:szCs w:val="32"/>
                      <w:lang w:val="en-US"/>
                    </w:rPr>
                  </w:rPrChange>
                </w:rPr>
                <w:t xml:space="preserve">    </w:t>
              </w:r>
              <w:r w:rsidRPr="00E066BD">
                <w:rPr>
                  <w:rFonts w:ascii="Monaco" w:hAnsi="Monaco" w:cs="Monaco"/>
                  <w:b/>
                  <w:bCs/>
                  <w:color w:val="204A87"/>
                  <w:sz w:val="20"/>
                  <w:szCs w:val="20"/>
                  <w:lang w:val="en-US"/>
                  <w:rPrChange w:id="5692" w:author="Borja Gonzalez" w:date="2017-09-28T19:28:00Z">
                    <w:rPr>
                      <w:rFonts w:ascii="Monaco" w:hAnsi="Monaco" w:cs="Monaco"/>
                      <w:b/>
                      <w:bCs/>
                      <w:color w:val="204A87"/>
                      <w:sz w:val="32"/>
                      <w:szCs w:val="32"/>
                      <w:lang w:val="en-US"/>
                    </w:rPr>
                  </w:rPrChange>
                </w:rPr>
                <w:t>else</w:t>
              </w:r>
              <w:r w:rsidRPr="00E066BD">
                <w:rPr>
                  <w:rFonts w:ascii="Monaco" w:hAnsi="Monaco" w:cs="Monaco"/>
                  <w:sz w:val="20"/>
                  <w:szCs w:val="20"/>
                  <w:lang w:val="en-US"/>
                  <w:rPrChange w:id="5693" w:author="Borja Gonzalez" w:date="2017-09-28T19:28:00Z">
                    <w:rPr>
                      <w:rFonts w:ascii="Monaco" w:hAnsi="Monaco" w:cs="Monaco"/>
                      <w:sz w:val="32"/>
                      <w:szCs w:val="32"/>
                      <w:lang w:val="en-US"/>
                    </w:rPr>
                  </w:rPrChange>
                </w:rPr>
                <w:t xml:space="preserve"> </w:t>
              </w:r>
              <w:r w:rsidRPr="00E066BD">
                <w:rPr>
                  <w:rFonts w:ascii="Monaco" w:hAnsi="Monaco" w:cs="Monaco"/>
                  <w:b/>
                  <w:bCs/>
                  <w:color w:val="204A87"/>
                  <w:sz w:val="20"/>
                  <w:szCs w:val="20"/>
                  <w:lang w:val="en-US"/>
                  <w:rPrChange w:id="5694" w:author="Borja Gonzalez" w:date="2017-09-28T19:28:00Z">
                    <w:rPr>
                      <w:rFonts w:ascii="Monaco" w:hAnsi="Monaco" w:cs="Monaco"/>
                      <w:b/>
                      <w:bCs/>
                      <w:color w:val="204A87"/>
                      <w:sz w:val="32"/>
                      <w:szCs w:val="32"/>
                      <w:lang w:val="en-US"/>
                    </w:rPr>
                  </w:rPrChange>
                </w:rPr>
                <w:t>if</w:t>
              </w:r>
              <w:r w:rsidRPr="00E066BD">
                <w:rPr>
                  <w:rFonts w:ascii="Monaco" w:hAnsi="Monaco" w:cs="Monaco"/>
                  <w:b/>
                  <w:bCs/>
                  <w:color w:val="000000"/>
                  <w:sz w:val="20"/>
                  <w:szCs w:val="20"/>
                  <w:lang w:val="en-US"/>
                  <w:rPrChange w:id="5695" w:author="Borja Gonzalez" w:date="2017-09-28T19:28: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5696" w:author="Borja Gonzalez" w:date="2017-09-28T19:28:00Z">
                    <w:rPr>
                      <w:rFonts w:ascii="Monaco" w:hAnsi="Monaco" w:cs="Monaco"/>
                      <w:color w:val="000000"/>
                      <w:sz w:val="32"/>
                      <w:szCs w:val="32"/>
                      <w:lang w:val="en-US"/>
                    </w:rPr>
                  </w:rPrChange>
                </w:rPr>
                <w:t>n</w:t>
              </w:r>
              <w:r w:rsidRPr="00E066BD">
                <w:rPr>
                  <w:rFonts w:ascii="Monaco" w:hAnsi="Monaco" w:cs="Monaco"/>
                  <w:b/>
                  <w:bCs/>
                  <w:color w:val="CE5C00"/>
                  <w:sz w:val="20"/>
                  <w:szCs w:val="20"/>
                  <w:lang w:val="en-US"/>
                  <w:rPrChange w:id="5697" w:author="Borja Gonzalez" w:date="2017-09-28T19:28:00Z">
                    <w:rPr>
                      <w:rFonts w:ascii="Monaco" w:hAnsi="Monaco" w:cs="Monaco"/>
                      <w:b/>
                      <w:bCs/>
                      <w:color w:val="CE5C00"/>
                      <w:sz w:val="32"/>
                      <w:szCs w:val="32"/>
                      <w:lang w:val="en-US"/>
                    </w:rPr>
                  </w:rPrChange>
                </w:rPr>
                <w:t>==</w:t>
              </w:r>
              <w:r w:rsidRPr="00E066BD">
                <w:rPr>
                  <w:rFonts w:ascii="Monaco" w:hAnsi="Monaco" w:cs="Monaco"/>
                  <w:b/>
                  <w:bCs/>
                  <w:color w:val="0000CF"/>
                  <w:sz w:val="20"/>
                  <w:szCs w:val="20"/>
                  <w:lang w:val="en-US"/>
                  <w:rPrChange w:id="5698" w:author="Borja Gonzalez" w:date="2017-09-28T19:28:00Z">
                    <w:rPr>
                      <w:rFonts w:ascii="Monaco" w:hAnsi="Monaco" w:cs="Monaco"/>
                      <w:b/>
                      <w:bCs/>
                      <w:color w:val="0000CF"/>
                      <w:sz w:val="32"/>
                      <w:szCs w:val="32"/>
                      <w:lang w:val="en-US"/>
                    </w:rPr>
                  </w:rPrChange>
                </w:rPr>
                <w:t>1</w:t>
              </w:r>
              <w:r w:rsidRPr="00E066BD">
                <w:rPr>
                  <w:rFonts w:ascii="Monaco" w:hAnsi="Monaco" w:cs="Monaco"/>
                  <w:b/>
                  <w:bCs/>
                  <w:color w:val="000000"/>
                  <w:sz w:val="20"/>
                  <w:szCs w:val="20"/>
                  <w:lang w:val="en-US"/>
                  <w:rPrChange w:id="5699" w:author="Borja Gonzalez" w:date="2017-09-28T19:28:00Z">
                    <w:rPr>
                      <w:rFonts w:ascii="Monaco" w:hAnsi="Monaco" w:cs="Monaco"/>
                      <w:b/>
                      <w:bCs/>
                      <w:color w:val="000000"/>
                      <w:sz w:val="32"/>
                      <w:szCs w:val="32"/>
                      <w:lang w:val="en-US"/>
                    </w:rPr>
                  </w:rPrChange>
                </w:rPr>
                <w:t>){</w:t>
              </w:r>
            </w:ins>
          </w:p>
          <w:p w14:paraId="6E453B81" w14:textId="77777777" w:rsidR="00E066BD" w:rsidRPr="00E066BD" w:rsidRDefault="00E066BD" w:rsidP="00E066BD">
            <w:pPr>
              <w:keepNext/>
              <w:keepLines/>
              <w:widowControl w:val="0"/>
              <w:autoSpaceDE w:val="0"/>
              <w:autoSpaceDN w:val="0"/>
              <w:adjustRightInd w:val="0"/>
              <w:spacing w:before="200"/>
              <w:outlineLvl w:val="4"/>
              <w:rPr>
                <w:ins w:id="5700" w:author="Borja Gonzalez" w:date="2017-09-28T19:27:00Z"/>
                <w:rFonts w:ascii="Monaco" w:hAnsi="Monaco" w:cs="Monaco"/>
                <w:sz w:val="20"/>
                <w:szCs w:val="20"/>
                <w:lang w:val="en-US"/>
                <w:rPrChange w:id="5701" w:author="Borja Gonzalez" w:date="2017-09-28T19:28:00Z">
                  <w:rPr>
                    <w:ins w:id="5702" w:author="Borja Gonzalez" w:date="2017-09-28T19:27:00Z"/>
                    <w:rFonts w:ascii="Monaco" w:eastAsiaTheme="majorEastAsia" w:hAnsi="Monaco" w:cs="Monaco"/>
                    <w:color w:val="243F60" w:themeColor="accent1" w:themeShade="7F"/>
                    <w:sz w:val="32"/>
                    <w:szCs w:val="32"/>
                    <w:lang w:val="en-US"/>
                  </w:rPr>
                </w:rPrChange>
              </w:rPr>
            </w:pPr>
            <w:ins w:id="5703" w:author="Borja Gonzalez" w:date="2017-09-28T19:27:00Z">
              <w:r w:rsidRPr="00E066BD">
                <w:rPr>
                  <w:rFonts w:ascii="Monaco" w:hAnsi="Monaco" w:cs="Monaco"/>
                  <w:sz w:val="20"/>
                  <w:szCs w:val="20"/>
                  <w:lang w:val="en-US"/>
                  <w:rPrChange w:id="5704" w:author="Borja Gonzalez" w:date="2017-09-28T19:28:00Z">
                    <w:rPr>
                      <w:rFonts w:ascii="Monaco" w:hAnsi="Monaco" w:cs="Monaco"/>
                      <w:sz w:val="32"/>
                      <w:szCs w:val="32"/>
                      <w:lang w:val="en-US"/>
                    </w:rPr>
                  </w:rPrChange>
                </w:rPr>
                <w:t xml:space="preserve">        </w:t>
              </w:r>
              <w:r w:rsidRPr="00E066BD">
                <w:rPr>
                  <w:rFonts w:ascii="Monaco" w:hAnsi="Monaco" w:cs="Monaco"/>
                  <w:color w:val="000000"/>
                  <w:sz w:val="20"/>
                  <w:szCs w:val="20"/>
                  <w:lang w:val="en-US"/>
                  <w:rPrChange w:id="5705" w:author="Borja Gonzalez" w:date="2017-09-28T19:28:00Z">
                    <w:rPr>
                      <w:rFonts w:ascii="Monaco" w:hAnsi="Monaco" w:cs="Monaco"/>
                      <w:color w:val="000000"/>
                      <w:sz w:val="32"/>
                      <w:szCs w:val="32"/>
                      <w:lang w:val="en-US"/>
                    </w:rPr>
                  </w:rPrChange>
                </w:rPr>
                <w:t>x</w:t>
              </w:r>
              <w:r w:rsidRPr="00E066BD">
                <w:rPr>
                  <w:rFonts w:ascii="Monaco" w:hAnsi="Monaco" w:cs="Monaco"/>
                  <w:b/>
                  <w:bCs/>
                  <w:color w:val="CE5C00"/>
                  <w:sz w:val="20"/>
                  <w:szCs w:val="20"/>
                  <w:lang w:val="en-US"/>
                  <w:rPrChange w:id="5706" w:author="Borja Gonzalez" w:date="2017-09-28T19:28:00Z">
                    <w:rPr>
                      <w:rFonts w:ascii="Monaco" w:hAnsi="Monaco" w:cs="Monaco"/>
                      <w:b/>
                      <w:bCs/>
                      <w:color w:val="CE5C00"/>
                      <w:sz w:val="32"/>
                      <w:szCs w:val="32"/>
                      <w:lang w:val="en-US"/>
                    </w:rPr>
                  </w:rPrChange>
                </w:rPr>
                <w:t>=</w:t>
              </w:r>
              <w:r w:rsidRPr="00E066BD">
                <w:rPr>
                  <w:rFonts w:ascii="Monaco" w:hAnsi="Monaco" w:cs="Monaco"/>
                  <w:color w:val="4E9A06"/>
                  <w:sz w:val="20"/>
                  <w:szCs w:val="20"/>
                  <w:lang w:val="en-US"/>
                  <w:rPrChange w:id="5707" w:author="Borja Gonzalez" w:date="2017-09-28T19:28:00Z">
                    <w:rPr>
                      <w:rFonts w:ascii="Monaco" w:hAnsi="Monaco" w:cs="Monaco"/>
                      <w:color w:val="4E9A06"/>
                      <w:sz w:val="32"/>
                      <w:szCs w:val="32"/>
                      <w:lang w:val="en-US"/>
                    </w:rPr>
                  </w:rPrChange>
                </w:rPr>
                <w:t>"Transversal"</w:t>
              </w:r>
              <w:r w:rsidRPr="00E066BD">
                <w:rPr>
                  <w:rFonts w:ascii="Monaco" w:hAnsi="Monaco" w:cs="Monaco"/>
                  <w:b/>
                  <w:bCs/>
                  <w:color w:val="000000"/>
                  <w:sz w:val="20"/>
                  <w:szCs w:val="20"/>
                  <w:lang w:val="en-US"/>
                  <w:rPrChange w:id="5708" w:author="Borja Gonzalez" w:date="2017-09-28T19:28:00Z">
                    <w:rPr>
                      <w:rFonts w:ascii="Monaco" w:hAnsi="Monaco" w:cs="Monaco"/>
                      <w:b/>
                      <w:bCs/>
                      <w:color w:val="000000"/>
                      <w:sz w:val="32"/>
                      <w:szCs w:val="32"/>
                      <w:lang w:val="en-US"/>
                    </w:rPr>
                  </w:rPrChange>
                </w:rPr>
                <w:t>;</w:t>
              </w:r>
            </w:ins>
          </w:p>
          <w:p w14:paraId="7108A425" w14:textId="77777777" w:rsidR="00E066BD" w:rsidRPr="00E066BD" w:rsidRDefault="00E066BD" w:rsidP="00E066BD">
            <w:pPr>
              <w:keepNext/>
              <w:keepLines/>
              <w:widowControl w:val="0"/>
              <w:autoSpaceDE w:val="0"/>
              <w:autoSpaceDN w:val="0"/>
              <w:adjustRightInd w:val="0"/>
              <w:spacing w:before="200"/>
              <w:outlineLvl w:val="4"/>
              <w:rPr>
                <w:ins w:id="5709" w:author="Borja Gonzalez" w:date="2017-09-28T19:27:00Z"/>
                <w:rFonts w:ascii="Monaco" w:hAnsi="Monaco" w:cs="Monaco"/>
                <w:sz w:val="20"/>
                <w:szCs w:val="20"/>
                <w:lang w:val="en-US"/>
                <w:rPrChange w:id="5710" w:author="Borja Gonzalez" w:date="2017-09-28T19:28:00Z">
                  <w:rPr>
                    <w:ins w:id="5711" w:author="Borja Gonzalez" w:date="2017-09-28T19:27:00Z"/>
                    <w:rFonts w:ascii="Monaco" w:eastAsiaTheme="majorEastAsia" w:hAnsi="Monaco" w:cs="Monaco"/>
                    <w:color w:val="243F60" w:themeColor="accent1" w:themeShade="7F"/>
                    <w:sz w:val="32"/>
                    <w:szCs w:val="32"/>
                    <w:lang w:val="en-US"/>
                  </w:rPr>
                </w:rPrChange>
              </w:rPr>
            </w:pPr>
            <w:ins w:id="5712" w:author="Borja Gonzalez" w:date="2017-09-28T19:27:00Z">
              <w:r w:rsidRPr="00E066BD">
                <w:rPr>
                  <w:rFonts w:ascii="Monaco" w:hAnsi="Monaco" w:cs="Monaco"/>
                  <w:sz w:val="20"/>
                  <w:szCs w:val="20"/>
                  <w:lang w:val="en-US"/>
                  <w:rPrChange w:id="5713" w:author="Borja Gonzalez" w:date="2017-09-28T19:28:00Z">
                    <w:rPr>
                      <w:rFonts w:ascii="Monaco" w:hAnsi="Monaco" w:cs="Monaco"/>
                      <w:sz w:val="32"/>
                      <w:szCs w:val="32"/>
                      <w:lang w:val="en-US"/>
                    </w:rPr>
                  </w:rPrChange>
                </w:rPr>
                <w:t xml:space="preserve">    </w:t>
              </w:r>
              <w:r w:rsidRPr="00E066BD">
                <w:rPr>
                  <w:rFonts w:ascii="Monaco" w:hAnsi="Monaco" w:cs="Monaco"/>
                  <w:b/>
                  <w:bCs/>
                  <w:color w:val="000000"/>
                  <w:sz w:val="20"/>
                  <w:szCs w:val="20"/>
                  <w:lang w:val="en-US"/>
                  <w:rPrChange w:id="5714" w:author="Borja Gonzalez" w:date="2017-09-28T19:28:00Z">
                    <w:rPr>
                      <w:rFonts w:ascii="Monaco" w:hAnsi="Monaco" w:cs="Monaco"/>
                      <w:b/>
                      <w:bCs/>
                      <w:color w:val="000000"/>
                      <w:sz w:val="32"/>
                      <w:szCs w:val="32"/>
                      <w:lang w:val="en-US"/>
                    </w:rPr>
                  </w:rPrChange>
                </w:rPr>
                <w:t>}</w:t>
              </w:r>
            </w:ins>
          </w:p>
          <w:p w14:paraId="738E0903" w14:textId="77777777" w:rsidR="00E066BD" w:rsidRPr="00E066BD" w:rsidRDefault="00E066BD" w:rsidP="00E066BD">
            <w:pPr>
              <w:keepNext/>
              <w:keepLines/>
              <w:widowControl w:val="0"/>
              <w:autoSpaceDE w:val="0"/>
              <w:autoSpaceDN w:val="0"/>
              <w:adjustRightInd w:val="0"/>
              <w:spacing w:before="200"/>
              <w:outlineLvl w:val="4"/>
              <w:rPr>
                <w:ins w:id="5715" w:author="Borja Gonzalez" w:date="2017-09-28T19:27:00Z"/>
                <w:rFonts w:ascii="Monaco" w:hAnsi="Monaco" w:cs="Monaco"/>
                <w:sz w:val="20"/>
                <w:szCs w:val="20"/>
                <w:lang w:val="en-US"/>
                <w:rPrChange w:id="5716" w:author="Borja Gonzalez" w:date="2017-09-28T19:28:00Z">
                  <w:rPr>
                    <w:ins w:id="5717" w:author="Borja Gonzalez" w:date="2017-09-28T19:27:00Z"/>
                    <w:rFonts w:ascii="Monaco" w:eastAsiaTheme="majorEastAsia" w:hAnsi="Monaco" w:cs="Monaco"/>
                    <w:color w:val="243F60" w:themeColor="accent1" w:themeShade="7F"/>
                    <w:sz w:val="32"/>
                    <w:szCs w:val="32"/>
                    <w:lang w:val="en-US"/>
                  </w:rPr>
                </w:rPrChange>
              </w:rPr>
            </w:pPr>
            <w:ins w:id="5718" w:author="Borja Gonzalez" w:date="2017-09-28T19:27:00Z">
              <w:r w:rsidRPr="00E066BD">
                <w:rPr>
                  <w:rFonts w:ascii="Monaco" w:hAnsi="Monaco" w:cs="Monaco"/>
                  <w:sz w:val="20"/>
                  <w:szCs w:val="20"/>
                  <w:lang w:val="en-US"/>
                  <w:rPrChange w:id="5719" w:author="Borja Gonzalez" w:date="2017-09-28T19:28:00Z">
                    <w:rPr>
                      <w:rFonts w:ascii="Monaco" w:hAnsi="Monaco" w:cs="Monaco"/>
                      <w:sz w:val="32"/>
                      <w:szCs w:val="32"/>
                      <w:lang w:val="en-US"/>
                    </w:rPr>
                  </w:rPrChange>
                </w:rPr>
                <w:t xml:space="preserve">    </w:t>
              </w:r>
              <w:r w:rsidRPr="00E066BD">
                <w:rPr>
                  <w:rFonts w:ascii="Monaco" w:hAnsi="Monaco" w:cs="Monaco"/>
                  <w:b/>
                  <w:bCs/>
                  <w:color w:val="204A87"/>
                  <w:sz w:val="20"/>
                  <w:szCs w:val="20"/>
                  <w:lang w:val="en-US"/>
                  <w:rPrChange w:id="5720" w:author="Borja Gonzalez" w:date="2017-09-28T19:28:00Z">
                    <w:rPr>
                      <w:rFonts w:ascii="Monaco" w:hAnsi="Monaco" w:cs="Monaco"/>
                      <w:b/>
                      <w:bCs/>
                      <w:color w:val="204A87"/>
                      <w:sz w:val="32"/>
                      <w:szCs w:val="32"/>
                      <w:lang w:val="en-US"/>
                    </w:rPr>
                  </w:rPrChange>
                </w:rPr>
                <w:t>var</w:t>
              </w:r>
              <w:r w:rsidRPr="00E066BD">
                <w:rPr>
                  <w:rFonts w:ascii="Monaco" w:hAnsi="Monaco" w:cs="Monaco"/>
                  <w:sz w:val="20"/>
                  <w:szCs w:val="20"/>
                  <w:lang w:val="en-US"/>
                  <w:rPrChange w:id="5721" w:author="Borja Gonzalez" w:date="2017-09-28T19:28:00Z">
                    <w:rPr>
                      <w:rFonts w:ascii="Monaco" w:hAnsi="Monaco" w:cs="Monaco"/>
                      <w:sz w:val="32"/>
                      <w:szCs w:val="32"/>
                      <w:lang w:val="en-US"/>
                    </w:rPr>
                  </w:rPrChange>
                </w:rPr>
                <w:t xml:space="preserve"> </w:t>
              </w:r>
              <w:r w:rsidRPr="00E066BD">
                <w:rPr>
                  <w:rFonts w:ascii="Monaco" w:hAnsi="Monaco" w:cs="Monaco"/>
                  <w:color w:val="000000"/>
                  <w:sz w:val="20"/>
                  <w:szCs w:val="20"/>
                  <w:lang w:val="en-US"/>
                  <w:rPrChange w:id="5722" w:author="Borja Gonzalez" w:date="2017-09-28T19:28:00Z">
                    <w:rPr>
                      <w:rFonts w:ascii="Monaco" w:hAnsi="Monaco" w:cs="Monaco"/>
                      <w:color w:val="000000"/>
                      <w:sz w:val="32"/>
                      <w:szCs w:val="32"/>
                      <w:lang w:val="en-US"/>
                    </w:rPr>
                  </w:rPrChange>
                </w:rPr>
                <w:t>Movimiento</w:t>
              </w:r>
              <w:r w:rsidRPr="00E066BD">
                <w:rPr>
                  <w:rFonts w:ascii="Monaco" w:hAnsi="Monaco" w:cs="Monaco"/>
                  <w:sz w:val="20"/>
                  <w:szCs w:val="20"/>
                  <w:lang w:val="en-US"/>
                  <w:rPrChange w:id="5723" w:author="Borja Gonzalez" w:date="2017-09-28T19:28:00Z">
                    <w:rPr>
                      <w:rFonts w:ascii="Monaco" w:hAnsi="Monaco" w:cs="Monaco"/>
                      <w:sz w:val="32"/>
                      <w:szCs w:val="32"/>
                      <w:lang w:val="en-US"/>
                    </w:rPr>
                  </w:rPrChange>
                </w:rPr>
                <w:t xml:space="preserve"> </w:t>
              </w:r>
              <w:r w:rsidRPr="00E066BD">
                <w:rPr>
                  <w:rFonts w:ascii="Monaco" w:hAnsi="Monaco" w:cs="Monaco"/>
                  <w:b/>
                  <w:bCs/>
                  <w:color w:val="CE5C00"/>
                  <w:sz w:val="20"/>
                  <w:szCs w:val="20"/>
                  <w:lang w:val="en-US"/>
                  <w:rPrChange w:id="5724" w:author="Borja Gonzalez" w:date="2017-09-28T19:28:00Z">
                    <w:rPr>
                      <w:rFonts w:ascii="Monaco" w:hAnsi="Monaco" w:cs="Monaco"/>
                      <w:b/>
                      <w:bCs/>
                      <w:color w:val="CE5C00"/>
                      <w:sz w:val="32"/>
                      <w:szCs w:val="32"/>
                      <w:lang w:val="en-US"/>
                    </w:rPr>
                  </w:rPrChange>
                </w:rPr>
                <w:t>=</w:t>
              </w:r>
              <w:r w:rsidRPr="00E066BD">
                <w:rPr>
                  <w:rFonts w:ascii="Monaco" w:hAnsi="Monaco" w:cs="Monaco"/>
                  <w:sz w:val="20"/>
                  <w:szCs w:val="20"/>
                  <w:lang w:val="en-US"/>
                  <w:rPrChange w:id="5725" w:author="Borja Gonzalez" w:date="2017-09-28T19:28:00Z">
                    <w:rPr>
                      <w:rFonts w:ascii="Monaco" w:hAnsi="Monaco" w:cs="Monaco"/>
                      <w:sz w:val="32"/>
                      <w:szCs w:val="32"/>
                      <w:lang w:val="en-US"/>
                    </w:rPr>
                  </w:rPrChange>
                </w:rPr>
                <w:t xml:space="preserve"> </w:t>
              </w:r>
              <w:r w:rsidRPr="00E066BD">
                <w:rPr>
                  <w:rFonts w:ascii="Monaco" w:hAnsi="Monaco" w:cs="Monaco"/>
                  <w:color w:val="000000"/>
                  <w:sz w:val="20"/>
                  <w:szCs w:val="20"/>
                  <w:lang w:val="en-US"/>
                  <w:rPrChange w:id="5726" w:author="Borja Gonzalez" w:date="2017-09-28T19:28:00Z">
                    <w:rPr>
                      <w:rFonts w:ascii="Monaco" w:hAnsi="Monaco" w:cs="Monaco"/>
                      <w:color w:val="000000"/>
                      <w:sz w:val="32"/>
                      <w:szCs w:val="32"/>
                      <w:lang w:val="en-US"/>
                    </w:rPr>
                  </w:rPrChange>
                </w:rPr>
                <w:t>mov</w:t>
              </w:r>
              <w:r w:rsidRPr="00E066BD">
                <w:rPr>
                  <w:rFonts w:ascii="Monaco" w:hAnsi="Monaco" w:cs="Monaco"/>
                  <w:b/>
                  <w:bCs/>
                  <w:color w:val="000000"/>
                  <w:sz w:val="20"/>
                  <w:szCs w:val="20"/>
                  <w:lang w:val="en-US"/>
                  <w:rPrChange w:id="5727" w:author="Borja Gonzalez" w:date="2017-09-28T19:28: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5728" w:author="Borja Gonzalez" w:date="2017-09-28T19:28:00Z">
                    <w:rPr>
                      <w:rFonts w:ascii="Monaco" w:hAnsi="Monaco" w:cs="Monaco"/>
                      <w:color w:val="000000"/>
                      <w:sz w:val="32"/>
                      <w:szCs w:val="32"/>
                      <w:lang w:val="en-US"/>
                    </w:rPr>
                  </w:rPrChange>
                </w:rPr>
                <w:t>split</w:t>
              </w:r>
              <w:r w:rsidRPr="00E066BD">
                <w:rPr>
                  <w:rFonts w:ascii="Monaco" w:hAnsi="Monaco" w:cs="Monaco"/>
                  <w:b/>
                  <w:bCs/>
                  <w:color w:val="000000"/>
                  <w:sz w:val="20"/>
                  <w:szCs w:val="20"/>
                  <w:lang w:val="en-US"/>
                  <w:rPrChange w:id="5729" w:author="Borja Gonzalez" w:date="2017-09-28T19:28:00Z">
                    <w:rPr>
                      <w:rFonts w:ascii="Monaco" w:hAnsi="Monaco" w:cs="Monaco"/>
                      <w:b/>
                      <w:bCs/>
                      <w:color w:val="000000"/>
                      <w:sz w:val="32"/>
                      <w:szCs w:val="32"/>
                      <w:lang w:val="en-US"/>
                    </w:rPr>
                  </w:rPrChange>
                </w:rPr>
                <w:t>(</w:t>
              </w:r>
              <w:r w:rsidRPr="00E066BD">
                <w:rPr>
                  <w:rFonts w:ascii="Monaco" w:hAnsi="Monaco" w:cs="Monaco"/>
                  <w:color w:val="4E9A06"/>
                  <w:sz w:val="20"/>
                  <w:szCs w:val="20"/>
                  <w:lang w:val="en-US"/>
                  <w:rPrChange w:id="5730" w:author="Borja Gonzalez" w:date="2017-09-28T19:28:00Z">
                    <w:rPr>
                      <w:rFonts w:ascii="Monaco" w:hAnsi="Monaco" w:cs="Monaco"/>
                      <w:color w:val="4E9A06"/>
                      <w:sz w:val="32"/>
                      <w:szCs w:val="32"/>
                      <w:lang w:val="en-US"/>
                    </w:rPr>
                  </w:rPrChange>
                </w:rPr>
                <w:t>','</w:t>
              </w:r>
              <w:r w:rsidRPr="00E066BD">
                <w:rPr>
                  <w:rFonts w:ascii="Monaco" w:hAnsi="Monaco" w:cs="Monaco"/>
                  <w:b/>
                  <w:bCs/>
                  <w:color w:val="000000"/>
                  <w:sz w:val="20"/>
                  <w:szCs w:val="20"/>
                  <w:lang w:val="en-US"/>
                  <w:rPrChange w:id="5731" w:author="Borja Gonzalez" w:date="2017-09-28T19:28:00Z">
                    <w:rPr>
                      <w:rFonts w:ascii="Monaco" w:hAnsi="Monaco" w:cs="Monaco"/>
                      <w:b/>
                      <w:bCs/>
                      <w:color w:val="000000"/>
                      <w:sz w:val="32"/>
                      <w:szCs w:val="32"/>
                      <w:lang w:val="en-US"/>
                    </w:rPr>
                  </w:rPrChange>
                </w:rPr>
                <w:t>);</w:t>
              </w:r>
            </w:ins>
          </w:p>
          <w:p w14:paraId="2AFCB5BF" w14:textId="77777777" w:rsidR="00E066BD" w:rsidRPr="00E066BD" w:rsidRDefault="00E066BD" w:rsidP="00E066BD">
            <w:pPr>
              <w:keepNext/>
              <w:keepLines/>
              <w:widowControl w:val="0"/>
              <w:autoSpaceDE w:val="0"/>
              <w:autoSpaceDN w:val="0"/>
              <w:adjustRightInd w:val="0"/>
              <w:spacing w:before="200"/>
              <w:outlineLvl w:val="4"/>
              <w:rPr>
                <w:ins w:id="5732" w:author="Borja Gonzalez" w:date="2017-09-28T19:27:00Z"/>
                <w:rFonts w:ascii="Monaco" w:hAnsi="Monaco" w:cs="Monaco"/>
                <w:sz w:val="20"/>
                <w:szCs w:val="20"/>
                <w:lang w:val="en-US"/>
                <w:rPrChange w:id="5733" w:author="Borja Gonzalez" w:date="2017-09-28T19:28:00Z">
                  <w:rPr>
                    <w:ins w:id="5734" w:author="Borja Gonzalez" w:date="2017-09-28T19:27:00Z"/>
                    <w:rFonts w:ascii="Monaco" w:eastAsiaTheme="majorEastAsia" w:hAnsi="Monaco" w:cs="Monaco"/>
                    <w:color w:val="243F60" w:themeColor="accent1" w:themeShade="7F"/>
                    <w:sz w:val="32"/>
                    <w:szCs w:val="32"/>
                    <w:lang w:val="en-US"/>
                  </w:rPr>
                </w:rPrChange>
              </w:rPr>
            </w:pPr>
            <w:ins w:id="5735" w:author="Borja Gonzalez" w:date="2017-09-28T19:27:00Z">
              <w:r w:rsidRPr="00E066BD">
                <w:rPr>
                  <w:rFonts w:ascii="Monaco" w:hAnsi="Monaco" w:cs="Monaco"/>
                  <w:sz w:val="20"/>
                  <w:szCs w:val="20"/>
                  <w:lang w:val="en-US"/>
                  <w:rPrChange w:id="5736" w:author="Borja Gonzalez" w:date="2017-09-28T19:28:00Z">
                    <w:rPr>
                      <w:rFonts w:ascii="Monaco" w:hAnsi="Monaco" w:cs="Monaco"/>
                      <w:sz w:val="32"/>
                      <w:szCs w:val="32"/>
                      <w:lang w:val="en-US"/>
                    </w:rPr>
                  </w:rPrChange>
                </w:rPr>
                <w:t xml:space="preserve">    </w:t>
              </w:r>
              <w:r w:rsidRPr="00E066BD">
                <w:rPr>
                  <w:rFonts w:ascii="Monaco" w:hAnsi="Monaco" w:cs="Monaco"/>
                  <w:b/>
                  <w:bCs/>
                  <w:color w:val="204A87"/>
                  <w:sz w:val="20"/>
                  <w:szCs w:val="20"/>
                  <w:lang w:val="en-US"/>
                  <w:rPrChange w:id="5737" w:author="Borja Gonzalez" w:date="2017-09-28T19:28:00Z">
                    <w:rPr>
                      <w:rFonts w:ascii="Monaco" w:hAnsi="Monaco" w:cs="Monaco"/>
                      <w:b/>
                      <w:bCs/>
                      <w:color w:val="204A87"/>
                      <w:sz w:val="32"/>
                      <w:szCs w:val="32"/>
                      <w:lang w:val="en-US"/>
                    </w:rPr>
                  </w:rPrChange>
                </w:rPr>
                <w:t>var</w:t>
              </w:r>
              <w:r w:rsidRPr="00E066BD">
                <w:rPr>
                  <w:rFonts w:ascii="Monaco" w:hAnsi="Monaco" w:cs="Monaco"/>
                  <w:sz w:val="20"/>
                  <w:szCs w:val="20"/>
                  <w:lang w:val="en-US"/>
                  <w:rPrChange w:id="5738" w:author="Borja Gonzalez" w:date="2017-09-28T19:28:00Z">
                    <w:rPr>
                      <w:rFonts w:ascii="Monaco" w:hAnsi="Monaco" w:cs="Monaco"/>
                      <w:sz w:val="32"/>
                      <w:szCs w:val="32"/>
                      <w:lang w:val="en-US"/>
                    </w:rPr>
                  </w:rPrChange>
                </w:rPr>
                <w:t xml:space="preserve"> </w:t>
              </w:r>
              <w:r w:rsidRPr="00E066BD">
                <w:rPr>
                  <w:rFonts w:ascii="Monaco" w:hAnsi="Monaco" w:cs="Monaco"/>
                  <w:color w:val="000000"/>
                  <w:sz w:val="20"/>
                  <w:szCs w:val="20"/>
                  <w:lang w:val="en-US"/>
                  <w:rPrChange w:id="5739" w:author="Borja Gonzalez" w:date="2017-09-28T19:28:00Z">
                    <w:rPr>
                      <w:rFonts w:ascii="Monaco" w:hAnsi="Monaco" w:cs="Monaco"/>
                      <w:color w:val="000000"/>
                      <w:sz w:val="32"/>
                      <w:szCs w:val="32"/>
                      <w:lang w:val="en-US"/>
                    </w:rPr>
                  </w:rPrChange>
                </w:rPr>
                <w:t>Tiempo</w:t>
              </w:r>
              <w:r w:rsidRPr="00E066BD">
                <w:rPr>
                  <w:rFonts w:ascii="Monaco" w:hAnsi="Monaco" w:cs="Monaco"/>
                  <w:sz w:val="20"/>
                  <w:szCs w:val="20"/>
                  <w:lang w:val="en-US"/>
                  <w:rPrChange w:id="5740" w:author="Borja Gonzalez" w:date="2017-09-28T19:28:00Z">
                    <w:rPr>
                      <w:rFonts w:ascii="Monaco" w:hAnsi="Monaco" w:cs="Monaco"/>
                      <w:sz w:val="32"/>
                      <w:szCs w:val="32"/>
                      <w:lang w:val="en-US"/>
                    </w:rPr>
                  </w:rPrChange>
                </w:rPr>
                <w:t xml:space="preserve"> </w:t>
              </w:r>
              <w:r w:rsidRPr="00E066BD">
                <w:rPr>
                  <w:rFonts w:ascii="Monaco" w:hAnsi="Monaco" w:cs="Monaco"/>
                  <w:b/>
                  <w:bCs/>
                  <w:color w:val="CE5C00"/>
                  <w:sz w:val="20"/>
                  <w:szCs w:val="20"/>
                  <w:lang w:val="en-US"/>
                  <w:rPrChange w:id="5741" w:author="Borja Gonzalez" w:date="2017-09-28T19:28:00Z">
                    <w:rPr>
                      <w:rFonts w:ascii="Monaco" w:hAnsi="Monaco" w:cs="Monaco"/>
                      <w:b/>
                      <w:bCs/>
                      <w:color w:val="CE5C00"/>
                      <w:sz w:val="32"/>
                      <w:szCs w:val="32"/>
                      <w:lang w:val="en-US"/>
                    </w:rPr>
                  </w:rPrChange>
                </w:rPr>
                <w:t>=</w:t>
              </w:r>
              <w:r w:rsidRPr="00E066BD">
                <w:rPr>
                  <w:rFonts w:ascii="Monaco" w:hAnsi="Monaco" w:cs="Monaco"/>
                  <w:sz w:val="20"/>
                  <w:szCs w:val="20"/>
                  <w:lang w:val="en-US"/>
                  <w:rPrChange w:id="5742" w:author="Borja Gonzalez" w:date="2017-09-28T19:28:00Z">
                    <w:rPr>
                      <w:rFonts w:ascii="Monaco" w:hAnsi="Monaco" w:cs="Monaco"/>
                      <w:sz w:val="32"/>
                      <w:szCs w:val="32"/>
                      <w:lang w:val="en-US"/>
                    </w:rPr>
                  </w:rPrChange>
                </w:rPr>
                <w:t xml:space="preserve"> </w:t>
              </w:r>
              <w:r w:rsidRPr="00E066BD">
                <w:rPr>
                  <w:rFonts w:ascii="Monaco" w:hAnsi="Monaco" w:cs="Monaco"/>
                  <w:color w:val="000000"/>
                  <w:sz w:val="20"/>
                  <w:szCs w:val="20"/>
                  <w:lang w:val="en-US"/>
                  <w:rPrChange w:id="5743" w:author="Borja Gonzalez" w:date="2017-09-28T19:28:00Z">
                    <w:rPr>
                      <w:rFonts w:ascii="Monaco" w:hAnsi="Monaco" w:cs="Monaco"/>
                      <w:color w:val="000000"/>
                      <w:sz w:val="32"/>
                      <w:szCs w:val="32"/>
                      <w:lang w:val="en-US"/>
                    </w:rPr>
                  </w:rPrChange>
                </w:rPr>
                <w:t>time</w:t>
              </w:r>
              <w:r w:rsidRPr="00E066BD">
                <w:rPr>
                  <w:rFonts w:ascii="Monaco" w:hAnsi="Monaco" w:cs="Monaco"/>
                  <w:b/>
                  <w:bCs/>
                  <w:color w:val="000000"/>
                  <w:sz w:val="20"/>
                  <w:szCs w:val="20"/>
                  <w:lang w:val="en-US"/>
                  <w:rPrChange w:id="5744" w:author="Borja Gonzalez" w:date="2017-09-28T19:28: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5745" w:author="Borja Gonzalez" w:date="2017-09-28T19:28:00Z">
                    <w:rPr>
                      <w:rFonts w:ascii="Monaco" w:hAnsi="Monaco" w:cs="Monaco"/>
                      <w:color w:val="000000"/>
                      <w:sz w:val="32"/>
                      <w:szCs w:val="32"/>
                      <w:lang w:val="en-US"/>
                    </w:rPr>
                  </w:rPrChange>
                </w:rPr>
                <w:t>split</w:t>
              </w:r>
              <w:r w:rsidRPr="00E066BD">
                <w:rPr>
                  <w:rFonts w:ascii="Monaco" w:hAnsi="Monaco" w:cs="Monaco"/>
                  <w:b/>
                  <w:bCs/>
                  <w:color w:val="000000"/>
                  <w:sz w:val="20"/>
                  <w:szCs w:val="20"/>
                  <w:lang w:val="en-US"/>
                  <w:rPrChange w:id="5746" w:author="Borja Gonzalez" w:date="2017-09-28T19:28:00Z">
                    <w:rPr>
                      <w:rFonts w:ascii="Monaco" w:hAnsi="Monaco" w:cs="Monaco"/>
                      <w:b/>
                      <w:bCs/>
                      <w:color w:val="000000"/>
                      <w:sz w:val="32"/>
                      <w:szCs w:val="32"/>
                      <w:lang w:val="en-US"/>
                    </w:rPr>
                  </w:rPrChange>
                </w:rPr>
                <w:t>(</w:t>
              </w:r>
              <w:r w:rsidRPr="00E066BD">
                <w:rPr>
                  <w:rFonts w:ascii="Monaco" w:hAnsi="Monaco" w:cs="Monaco"/>
                  <w:color w:val="4E9A06"/>
                  <w:sz w:val="20"/>
                  <w:szCs w:val="20"/>
                  <w:lang w:val="en-US"/>
                  <w:rPrChange w:id="5747" w:author="Borja Gonzalez" w:date="2017-09-28T19:28:00Z">
                    <w:rPr>
                      <w:rFonts w:ascii="Monaco" w:hAnsi="Monaco" w:cs="Monaco"/>
                      <w:color w:val="4E9A06"/>
                      <w:sz w:val="32"/>
                      <w:szCs w:val="32"/>
                      <w:lang w:val="en-US"/>
                    </w:rPr>
                  </w:rPrChange>
                </w:rPr>
                <w:t>','</w:t>
              </w:r>
              <w:r w:rsidRPr="00E066BD">
                <w:rPr>
                  <w:rFonts w:ascii="Monaco" w:hAnsi="Monaco" w:cs="Monaco"/>
                  <w:b/>
                  <w:bCs/>
                  <w:color w:val="000000"/>
                  <w:sz w:val="20"/>
                  <w:szCs w:val="20"/>
                  <w:lang w:val="en-US"/>
                  <w:rPrChange w:id="5748" w:author="Borja Gonzalez" w:date="2017-09-28T19:28:00Z">
                    <w:rPr>
                      <w:rFonts w:ascii="Monaco" w:hAnsi="Monaco" w:cs="Monaco"/>
                      <w:b/>
                      <w:bCs/>
                      <w:color w:val="000000"/>
                      <w:sz w:val="32"/>
                      <w:szCs w:val="32"/>
                      <w:lang w:val="en-US"/>
                    </w:rPr>
                  </w:rPrChange>
                </w:rPr>
                <w:t>);</w:t>
              </w:r>
            </w:ins>
          </w:p>
          <w:p w14:paraId="3BD52B64" w14:textId="77777777" w:rsidR="00E066BD" w:rsidRPr="00E066BD" w:rsidRDefault="00E066BD" w:rsidP="00E066BD">
            <w:pPr>
              <w:keepNext/>
              <w:keepLines/>
              <w:widowControl w:val="0"/>
              <w:autoSpaceDE w:val="0"/>
              <w:autoSpaceDN w:val="0"/>
              <w:adjustRightInd w:val="0"/>
              <w:spacing w:before="200"/>
              <w:outlineLvl w:val="4"/>
              <w:rPr>
                <w:ins w:id="5749" w:author="Borja Gonzalez" w:date="2017-09-28T19:27:00Z"/>
                <w:rFonts w:ascii="Monaco" w:hAnsi="Monaco" w:cs="Monaco"/>
                <w:sz w:val="20"/>
                <w:szCs w:val="20"/>
                <w:lang w:val="en-US"/>
                <w:rPrChange w:id="5750" w:author="Borja Gonzalez" w:date="2017-09-28T19:28:00Z">
                  <w:rPr>
                    <w:ins w:id="5751" w:author="Borja Gonzalez" w:date="2017-09-28T19:27:00Z"/>
                    <w:rFonts w:ascii="Monaco" w:eastAsiaTheme="majorEastAsia" w:hAnsi="Monaco" w:cs="Monaco"/>
                    <w:color w:val="243F60" w:themeColor="accent1" w:themeShade="7F"/>
                    <w:sz w:val="32"/>
                    <w:szCs w:val="32"/>
                    <w:lang w:val="en-US"/>
                  </w:rPr>
                </w:rPrChange>
              </w:rPr>
            </w:pPr>
            <w:ins w:id="5752" w:author="Borja Gonzalez" w:date="2017-09-28T19:27:00Z">
              <w:r w:rsidRPr="00E066BD">
                <w:rPr>
                  <w:rFonts w:ascii="Monaco" w:hAnsi="Monaco" w:cs="Monaco"/>
                  <w:sz w:val="20"/>
                  <w:szCs w:val="20"/>
                  <w:lang w:val="en-US"/>
                  <w:rPrChange w:id="5753" w:author="Borja Gonzalez" w:date="2017-09-28T19:28:00Z">
                    <w:rPr>
                      <w:rFonts w:ascii="Monaco" w:hAnsi="Monaco" w:cs="Monaco"/>
                      <w:sz w:val="32"/>
                      <w:szCs w:val="32"/>
                      <w:lang w:val="en-US"/>
                    </w:rPr>
                  </w:rPrChange>
                </w:rPr>
                <w:t xml:space="preserve">    </w:t>
              </w:r>
              <w:r w:rsidRPr="00E066BD">
                <w:rPr>
                  <w:rFonts w:ascii="Monaco" w:hAnsi="Monaco" w:cs="Monaco"/>
                  <w:b/>
                  <w:bCs/>
                  <w:color w:val="204A87"/>
                  <w:sz w:val="20"/>
                  <w:szCs w:val="20"/>
                  <w:lang w:val="en-US"/>
                  <w:rPrChange w:id="5754" w:author="Borja Gonzalez" w:date="2017-09-28T19:28:00Z">
                    <w:rPr>
                      <w:rFonts w:ascii="Monaco" w:hAnsi="Monaco" w:cs="Monaco"/>
                      <w:b/>
                      <w:bCs/>
                      <w:color w:val="204A87"/>
                      <w:sz w:val="32"/>
                      <w:szCs w:val="32"/>
                      <w:lang w:val="en-US"/>
                    </w:rPr>
                  </w:rPrChange>
                </w:rPr>
                <w:t>const</w:t>
              </w:r>
              <w:r w:rsidRPr="00E066BD">
                <w:rPr>
                  <w:rFonts w:ascii="Monaco" w:hAnsi="Monaco" w:cs="Monaco"/>
                  <w:sz w:val="20"/>
                  <w:szCs w:val="20"/>
                  <w:lang w:val="en-US"/>
                  <w:rPrChange w:id="5755" w:author="Borja Gonzalez" w:date="2017-09-28T19:28:00Z">
                    <w:rPr>
                      <w:rFonts w:ascii="Monaco" w:hAnsi="Monaco" w:cs="Monaco"/>
                      <w:sz w:val="32"/>
                      <w:szCs w:val="32"/>
                      <w:lang w:val="en-US"/>
                    </w:rPr>
                  </w:rPrChange>
                </w:rPr>
                <w:t xml:space="preserve"> </w:t>
              </w:r>
              <w:r w:rsidRPr="00E066BD">
                <w:rPr>
                  <w:rFonts w:ascii="Monaco" w:hAnsi="Monaco" w:cs="Monaco"/>
                  <w:color w:val="000000"/>
                  <w:sz w:val="20"/>
                  <w:szCs w:val="20"/>
                  <w:lang w:val="en-US"/>
                  <w:rPrChange w:id="5756" w:author="Borja Gonzalez" w:date="2017-09-28T19:28:00Z">
                    <w:rPr>
                      <w:rFonts w:ascii="Monaco" w:hAnsi="Monaco" w:cs="Monaco"/>
                      <w:color w:val="000000"/>
                      <w:sz w:val="32"/>
                      <w:szCs w:val="32"/>
                      <w:lang w:val="en-US"/>
                    </w:rPr>
                  </w:rPrChange>
                </w:rPr>
                <w:t>CHART</w:t>
              </w:r>
              <w:r w:rsidRPr="00E066BD">
                <w:rPr>
                  <w:rFonts w:ascii="Monaco" w:hAnsi="Monaco" w:cs="Monaco"/>
                  <w:sz w:val="20"/>
                  <w:szCs w:val="20"/>
                  <w:lang w:val="en-US"/>
                  <w:rPrChange w:id="5757" w:author="Borja Gonzalez" w:date="2017-09-28T19:28:00Z">
                    <w:rPr>
                      <w:rFonts w:ascii="Monaco" w:hAnsi="Monaco" w:cs="Monaco"/>
                      <w:sz w:val="32"/>
                      <w:szCs w:val="32"/>
                      <w:lang w:val="en-US"/>
                    </w:rPr>
                  </w:rPrChange>
                </w:rPr>
                <w:t xml:space="preserve"> </w:t>
              </w:r>
              <w:r w:rsidRPr="00E066BD">
                <w:rPr>
                  <w:rFonts w:ascii="Monaco" w:hAnsi="Monaco" w:cs="Monaco"/>
                  <w:b/>
                  <w:bCs/>
                  <w:color w:val="CE5C00"/>
                  <w:sz w:val="20"/>
                  <w:szCs w:val="20"/>
                  <w:lang w:val="en-US"/>
                  <w:rPrChange w:id="5758" w:author="Borja Gonzalez" w:date="2017-09-28T19:28:00Z">
                    <w:rPr>
                      <w:rFonts w:ascii="Monaco" w:hAnsi="Monaco" w:cs="Monaco"/>
                      <w:b/>
                      <w:bCs/>
                      <w:color w:val="CE5C00"/>
                      <w:sz w:val="32"/>
                      <w:szCs w:val="32"/>
                      <w:lang w:val="en-US"/>
                    </w:rPr>
                  </w:rPrChange>
                </w:rPr>
                <w:t>=</w:t>
              </w:r>
              <w:r w:rsidRPr="00E066BD">
                <w:rPr>
                  <w:rFonts w:ascii="Monaco" w:hAnsi="Monaco" w:cs="Monaco"/>
                  <w:sz w:val="20"/>
                  <w:szCs w:val="20"/>
                  <w:lang w:val="en-US"/>
                  <w:rPrChange w:id="5759" w:author="Borja Gonzalez" w:date="2017-09-28T19:28:00Z">
                    <w:rPr>
                      <w:rFonts w:ascii="Monaco" w:hAnsi="Monaco" w:cs="Monaco"/>
                      <w:sz w:val="32"/>
                      <w:szCs w:val="32"/>
                      <w:lang w:val="en-US"/>
                    </w:rPr>
                  </w:rPrChange>
                </w:rPr>
                <w:t xml:space="preserve"> </w:t>
              </w:r>
              <w:r w:rsidRPr="00E066BD">
                <w:rPr>
                  <w:rFonts w:ascii="Monaco" w:hAnsi="Monaco" w:cs="Monaco"/>
                  <w:color w:val="204A87"/>
                  <w:sz w:val="20"/>
                  <w:szCs w:val="20"/>
                  <w:lang w:val="en-US"/>
                  <w:rPrChange w:id="5760" w:author="Borja Gonzalez" w:date="2017-09-28T19:28:00Z">
                    <w:rPr>
                      <w:rFonts w:ascii="Monaco" w:hAnsi="Monaco" w:cs="Monaco"/>
                      <w:color w:val="204A87"/>
                      <w:sz w:val="32"/>
                      <w:szCs w:val="32"/>
                      <w:lang w:val="en-US"/>
                    </w:rPr>
                  </w:rPrChange>
                </w:rPr>
                <w:t>document</w:t>
              </w:r>
              <w:r w:rsidRPr="00E066BD">
                <w:rPr>
                  <w:rFonts w:ascii="Monaco" w:hAnsi="Monaco" w:cs="Monaco"/>
                  <w:b/>
                  <w:bCs/>
                  <w:color w:val="000000"/>
                  <w:sz w:val="20"/>
                  <w:szCs w:val="20"/>
                  <w:lang w:val="en-US"/>
                  <w:rPrChange w:id="5761" w:author="Borja Gonzalez" w:date="2017-09-28T19:28: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5762" w:author="Borja Gonzalez" w:date="2017-09-28T19:28:00Z">
                    <w:rPr>
                      <w:rFonts w:ascii="Monaco" w:hAnsi="Monaco" w:cs="Monaco"/>
                      <w:color w:val="000000"/>
                      <w:sz w:val="32"/>
                      <w:szCs w:val="32"/>
                      <w:lang w:val="en-US"/>
                    </w:rPr>
                  </w:rPrChange>
                </w:rPr>
                <w:t>getElementById</w:t>
              </w:r>
              <w:r w:rsidRPr="00E066BD">
                <w:rPr>
                  <w:rFonts w:ascii="Monaco" w:hAnsi="Monaco" w:cs="Monaco"/>
                  <w:b/>
                  <w:bCs/>
                  <w:color w:val="000000"/>
                  <w:sz w:val="20"/>
                  <w:szCs w:val="20"/>
                  <w:lang w:val="en-US"/>
                  <w:rPrChange w:id="5763" w:author="Borja Gonzalez" w:date="2017-09-28T19:28:00Z">
                    <w:rPr>
                      <w:rFonts w:ascii="Monaco" w:hAnsi="Monaco" w:cs="Monaco"/>
                      <w:b/>
                      <w:bCs/>
                      <w:color w:val="000000"/>
                      <w:sz w:val="32"/>
                      <w:szCs w:val="32"/>
                      <w:lang w:val="en-US"/>
                    </w:rPr>
                  </w:rPrChange>
                </w:rPr>
                <w:t>(</w:t>
              </w:r>
              <w:r w:rsidRPr="00E066BD">
                <w:rPr>
                  <w:rFonts w:ascii="Monaco" w:hAnsi="Monaco" w:cs="Monaco"/>
                  <w:color w:val="4E9A06"/>
                  <w:sz w:val="20"/>
                  <w:szCs w:val="20"/>
                  <w:lang w:val="en-US"/>
                  <w:rPrChange w:id="5764" w:author="Borja Gonzalez" w:date="2017-09-28T19:28:00Z">
                    <w:rPr>
                      <w:rFonts w:ascii="Monaco" w:hAnsi="Monaco" w:cs="Monaco"/>
                      <w:color w:val="4E9A06"/>
                      <w:sz w:val="32"/>
                      <w:szCs w:val="32"/>
                      <w:lang w:val="en-US"/>
                    </w:rPr>
                  </w:rPrChange>
                </w:rPr>
                <w:t>"lineChart"</w:t>
              </w:r>
              <w:r w:rsidRPr="00E066BD">
                <w:rPr>
                  <w:rFonts w:ascii="Monaco" w:hAnsi="Monaco" w:cs="Monaco"/>
                  <w:b/>
                  <w:bCs/>
                  <w:color w:val="000000"/>
                  <w:sz w:val="20"/>
                  <w:szCs w:val="20"/>
                  <w:lang w:val="en-US"/>
                  <w:rPrChange w:id="5765" w:author="Borja Gonzalez" w:date="2017-09-28T19:28:00Z">
                    <w:rPr>
                      <w:rFonts w:ascii="Monaco" w:hAnsi="Monaco" w:cs="Monaco"/>
                      <w:b/>
                      <w:bCs/>
                      <w:color w:val="000000"/>
                      <w:sz w:val="32"/>
                      <w:szCs w:val="32"/>
                      <w:lang w:val="en-US"/>
                    </w:rPr>
                  </w:rPrChange>
                </w:rPr>
                <w:t>);</w:t>
              </w:r>
            </w:ins>
          </w:p>
          <w:p w14:paraId="7BEE6E58" w14:textId="77777777" w:rsidR="00E066BD" w:rsidRPr="00E066BD" w:rsidRDefault="00E066BD" w:rsidP="00E066BD">
            <w:pPr>
              <w:keepNext/>
              <w:keepLines/>
              <w:widowControl w:val="0"/>
              <w:autoSpaceDE w:val="0"/>
              <w:autoSpaceDN w:val="0"/>
              <w:adjustRightInd w:val="0"/>
              <w:spacing w:before="200"/>
              <w:outlineLvl w:val="4"/>
              <w:rPr>
                <w:ins w:id="5766" w:author="Borja Gonzalez" w:date="2017-09-28T19:27:00Z"/>
                <w:rFonts w:ascii="Monaco" w:hAnsi="Monaco" w:cs="Monaco"/>
                <w:sz w:val="20"/>
                <w:szCs w:val="20"/>
                <w:lang w:val="en-US"/>
                <w:rPrChange w:id="5767" w:author="Borja Gonzalez" w:date="2017-09-28T19:28:00Z">
                  <w:rPr>
                    <w:ins w:id="5768" w:author="Borja Gonzalez" w:date="2017-09-28T19:27:00Z"/>
                    <w:rFonts w:ascii="Monaco" w:eastAsiaTheme="majorEastAsia" w:hAnsi="Monaco" w:cs="Monaco"/>
                    <w:color w:val="243F60" w:themeColor="accent1" w:themeShade="7F"/>
                    <w:sz w:val="32"/>
                    <w:szCs w:val="32"/>
                    <w:lang w:val="en-US"/>
                  </w:rPr>
                </w:rPrChange>
              </w:rPr>
            </w:pPr>
            <w:ins w:id="5769" w:author="Borja Gonzalez" w:date="2017-09-28T19:27:00Z">
              <w:r w:rsidRPr="00E066BD">
                <w:rPr>
                  <w:rFonts w:ascii="Monaco" w:hAnsi="Monaco" w:cs="Monaco"/>
                  <w:sz w:val="20"/>
                  <w:szCs w:val="20"/>
                  <w:lang w:val="en-US"/>
                  <w:rPrChange w:id="5770" w:author="Borja Gonzalez" w:date="2017-09-28T19:28:00Z">
                    <w:rPr>
                      <w:rFonts w:ascii="Monaco" w:hAnsi="Monaco" w:cs="Monaco"/>
                      <w:sz w:val="32"/>
                      <w:szCs w:val="32"/>
                      <w:lang w:val="en-US"/>
                    </w:rPr>
                  </w:rPrChange>
                </w:rPr>
                <w:t xml:space="preserve">    </w:t>
              </w:r>
              <w:r w:rsidRPr="00E066BD">
                <w:rPr>
                  <w:rFonts w:ascii="Monaco" w:hAnsi="Monaco" w:cs="Monaco"/>
                  <w:b/>
                  <w:bCs/>
                  <w:color w:val="204A87"/>
                  <w:sz w:val="20"/>
                  <w:szCs w:val="20"/>
                  <w:lang w:val="en-US"/>
                  <w:rPrChange w:id="5771" w:author="Borja Gonzalez" w:date="2017-09-28T19:28:00Z">
                    <w:rPr>
                      <w:rFonts w:ascii="Monaco" w:hAnsi="Monaco" w:cs="Monaco"/>
                      <w:b/>
                      <w:bCs/>
                      <w:color w:val="204A87"/>
                      <w:sz w:val="32"/>
                      <w:szCs w:val="32"/>
                      <w:lang w:val="en-US"/>
                    </w:rPr>
                  </w:rPrChange>
                </w:rPr>
                <w:t>if</w:t>
              </w:r>
              <w:r w:rsidRPr="00E066BD">
                <w:rPr>
                  <w:rFonts w:ascii="Monaco" w:hAnsi="Monaco" w:cs="Monaco"/>
                  <w:sz w:val="20"/>
                  <w:szCs w:val="20"/>
                  <w:lang w:val="en-US"/>
                  <w:rPrChange w:id="5772" w:author="Borja Gonzalez" w:date="2017-09-28T19:28:00Z">
                    <w:rPr>
                      <w:rFonts w:ascii="Monaco" w:hAnsi="Monaco" w:cs="Monaco"/>
                      <w:sz w:val="32"/>
                      <w:szCs w:val="32"/>
                      <w:lang w:val="en-US"/>
                    </w:rPr>
                  </w:rPrChange>
                </w:rPr>
                <w:t xml:space="preserve"> </w:t>
              </w:r>
              <w:r w:rsidRPr="00E066BD">
                <w:rPr>
                  <w:rFonts w:ascii="Monaco" w:hAnsi="Monaco" w:cs="Monaco"/>
                  <w:b/>
                  <w:bCs/>
                  <w:color w:val="000000"/>
                  <w:sz w:val="20"/>
                  <w:szCs w:val="20"/>
                  <w:lang w:val="en-US"/>
                  <w:rPrChange w:id="5773" w:author="Borja Gonzalez" w:date="2017-09-28T19:28: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5774" w:author="Borja Gonzalez" w:date="2017-09-28T19:28:00Z">
                    <w:rPr>
                      <w:rFonts w:ascii="Monaco" w:hAnsi="Monaco" w:cs="Monaco"/>
                      <w:color w:val="000000"/>
                      <w:sz w:val="32"/>
                      <w:szCs w:val="32"/>
                      <w:lang w:val="en-US"/>
                    </w:rPr>
                  </w:rPrChange>
                </w:rPr>
                <w:t>var_i</w:t>
              </w:r>
              <w:r w:rsidRPr="00E066BD">
                <w:rPr>
                  <w:rFonts w:ascii="Monaco" w:hAnsi="Monaco" w:cs="Monaco"/>
                  <w:b/>
                  <w:bCs/>
                  <w:color w:val="CE5C00"/>
                  <w:sz w:val="20"/>
                  <w:szCs w:val="20"/>
                  <w:lang w:val="en-US"/>
                  <w:rPrChange w:id="5775" w:author="Borja Gonzalez" w:date="2017-09-28T19:28:00Z">
                    <w:rPr>
                      <w:rFonts w:ascii="Monaco" w:hAnsi="Monaco" w:cs="Monaco"/>
                      <w:b/>
                      <w:bCs/>
                      <w:color w:val="CE5C00"/>
                      <w:sz w:val="32"/>
                      <w:szCs w:val="32"/>
                      <w:lang w:val="en-US"/>
                    </w:rPr>
                  </w:rPrChange>
                </w:rPr>
                <w:t>&gt;=</w:t>
              </w:r>
              <w:r w:rsidRPr="00E066BD">
                <w:rPr>
                  <w:rFonts w:ascii="Monaco" w:hAnsi="Monaco" w:cs="Monaco"/>
                  <w:b/>
                  <w:bCs/>
                  <w:color w:val="0000CF"/>
                  <w:sz w:val="20"/>
                  <w:szCs w:val="20"/>
                  <w:lang w:val="en-US"/>
                  <w:rPrChange w:id="5776" w:author="Borja Gonzalez" w:date="2017-09-28T19:28:00Z">
                    <w:rPr>
                      <w:rFonts w:ascii="Monaco" w:hAnsi="Monaco" w:cs="Monaco"/>
                      <w:b/>
                      <w:bCs/>
                      <w:color w:val="0000CF"/>
                      <w:sz w:val="32"/>
                      <w:szCs w:val="32"/>
                      <w:lang w:val="en-US"/>
                    </w:rPr>
                  </w:rPrChange>
                </w:rPr>
                <w:t>2</w:t>
              </w:r>
              <w:r w:rsidRPr="00E066BD">
                <w:rPr>
                  <w:rFonts w:ascii="Monaco" w:hAnsi="Monaco" w:cs="Monaco"/>
                  <w:b/>
                  <w:bCs/>
                  <w:color w:val="000000"/>
                  <w:sz w:val="20"/>
                  <w:szCs w:val="20"/>
                  <w:lang w:val="en-US"/>
                  <w:rPrChange w:id="5777" w:author="Borja Gonzalez" w:date="2017-09-28T19:28:00Z">
                    <w:rPr>
                      <w:rFonts w:ascii="Monaco" w:hAnsi="Monaco" w:cs="Monaco"/>
                      <w:b/>
                      <w:bCs/>
                      <w:color w:val="000000"/>
                      <w:sz w:val="32"/>
                      <w:szCs w:val="32"/>
                      <w:lang w:val="en-US"/>
                    </w:rPr>
                  </w:rPrChange>
                </w:rPr>
                <w:t>){</w:t>
              </w:r>
            </w:ins>
          </w:p>
          <w:p w14:paraId="050C3011" w14:textId="77777777" w:rsidR="00E066BD" w:rsidRPr="00E066BD" w:rsidRDefault="00E066BD" w:rsidP="00E066BD">
            <w:pPr>
              <w:keepNext/>
              <w:keepLines/>
              <w:widowControl w:val="0"/>
              <w:autoSpaceDE w:val="0"/>
              <w:autoSpaceDN w:val="0"/>
              <w:adjustRightInd w:val="0"/>
              <w:spacing w:before="200"/>
              <w:outlineLvl w:val="4"/>
              <w:rPr>
                <w:ins w:id="5778" w:author="Borja Gonzalez" w:date="2017-09-28T19:27:00Z"/>
                <w:rFonts w:ascii="Monaco" w:hAnsi="Monaco" w:cs="Monaco"/>
                <w:sz w:val="20"/>
                <w:szCs w:val="20"/>
                <w:lang w:val="en-US"/>
                <w:rPrChange w:id="5779" w:author="Borja Gonzalez" w:date="2017-09-28T19:28:00Z">
                  <w:rPr>
                    <w:ins w:id="5780" w:author="Borja Gonzalez" w:date="2017-09-28T19:27:00Z"/>
                    <w:rFonts w:ascii="Monaco" w:eastAsiaTheme="majorEastAsia" w:hAnsi="Monaco" w:cs="Monaco"/>
                    <w:color w:val="243F60" w:themeColor="accent1" w:themeShade="7F"/>
                    <w:sz w:val="32"/>
                    <w:szCs w:val="32"/>
                    <w:lang w:val="en-US"/>
                  </w:rPr>
                </w:rPrChange>
              </w:rPr>
            </w:pPr>
            <w:ins w:id="5781" w:author="Borja Gonzalez" w:date="2017-09-28T19:27:00Z">
              <w:r w:rsidRPr="00E066BD">
                <w:rPr>
                  <w:rFonts w:ascii="Monaco" w:hAnsi="Monaco" w:cs="Monaco"/>
                  <w:sz w:val="20"/>
                  <w:szCs w:val="20"/>
                  <w:lang w:val="en-US"/>
                  <w:rPrChange w:id="5782" w:author="Borja Gonzalez" w:date="2017-09-28T19:28:00Z">
                    <w:rPr>
                      <w:rFonts w:ascii="Monaco" w:hAnsi="Monaco" w:cs="Monaco"/>
                      <w:sz w:val="32"/>
                      <w:szCs w:val="32"/>
                      <w:lang w:val="en-US"/>
                    </w:rPr>
                  </w:rPrChange>
                </w:rPr>
                <w:t xml:space="preserve">        </w:t>
              </w:r>
              <w:r w:rsidRPr="00E066BD">
                <w:rPr>
                  <w:rFonts w:ascii="Monaco" w:hAnsi="Monaco" w:cs="Monaco"/>
                  <w:color w:val="000000"/>
                  <w:sz w:val="20"/>
                  <w:szCs w:val="20"/>
                  <w:lang w:val="en-US"/>
                  <w:rPrChange w:id="5783" w:author="Borja Gonzalez" w:date="2017-09-28T19:28:00Z">
                    <w:rPr>
                      <w:rFonts w:ascii="Monaco" w:hAnsi="Monaco" w:cs="Monaco"/>
                      <w:color w:val="000000"/>
                      <w:sz w:val="32"/>
                      <w:szCs w:val="32"/>
                      <w:lang w:val="en-US"/>
                    </w:rPr>
                  </w:rPrChange>
                </w:rPr>
                <w:t>lineChart</w:t>
              </w:r>
              <w:r w:rsidRPr="00E066BD">
                <w:rPr>
                  <w:rFonts w:ascii="Monaco" w:hAnsi="Monaco" w:cs="Monaco"/>
                  <w:b/>
                  <w:bCs/>
                  <w:color w:val="000000"/>
                  <w:sz w:val="20"/>
                  <w:szCs w:val="20"/>
                  <w:lang w:val="en-US"/>
                  <w:rPrChange w:id="5784" w:author="Borja Gonzalez" w:date="2017-09-28T19:28: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5785" w:author="Borja Gonzalez" w:date="2017-09-28T19:28:00Z">
                    <w:rPr>
                      <w:rFonts w:ascii="Monaco" w:hAnsi="Monaco" w:cs="Monaco"/>
                      <w:color w:val="000000"/>
                      <w:sz w:val="32"/>
                      <w:szCs w:val="32"/>
                      <w:lang w:val="en-US"/>
                    </w:rPr>
                  </w:rPrChange>
                </w:rPr>
                <w:t>destroy</w:t>
              </w:r>
              <w:r w:rsidRPr="00E066BD">
                <w:rPr>
                  <w:rFonts w:ascii="Monaco" w:hAnsi="Monaco" w:cs="Monaco"/>
                  <w:b/>
                  <w:bCs/>
                  <w:color w:val="000000"/>
                  <w:sz w:val="20"/>
                  <w:szCs w:val="20"/>
                  <w:lang w:val="en-US"/>
                  <w:rPrChange w:id="5786" w:author="Borja Gonzalez" w:date="2017-09-28T19:28:00Z">
                    <w:rPr>
                      <w:rFonts w:ascii="Monaco" w:hAnsi="Monaco" w:cs="Monaco"/>
                      <w:b/>
                      <w:bCs/>
                      <w:color w:val="000000"/>
                      <w:sz w:val="32"/>
                      <w:szCs w:val="32"/>
                      <w:lang w:val="en-US"/>
                    </w:rPr>
                  </w:rPrChange>
                </w:rPr>
                <w:t>();</w:t>
              </w:r>
            </w:ins>
          </w:p>
          <w:p w14:paraId="3F9CA6A9" w14:textId="77777777" w:rsidR="00E066BD" w:rsidRPr="00E066BD" w:rsidRDefault="00E066BD" w:rsidP="00E066BD">
            <w:pPr>
              <w:keepNext/>
              <w:keepLines/>
              <w:widowControl w:val="0"/>
              <w:autoSpaceDE w:val="0"/>
              <w:autoSpaceDN w:val="0"/>
              <w:adjustRightInd w:val="0"/>
              <w:spacing w:before="200"/>
              <w:outlineLvl w:val="4"/>
              <w:rPr>
                <w:ins w:id="5787" w:author="Borja Gonzalez" w:date="2017-09-28T19:27:00Z"/>
                <w:rFonts w:ascii="Monaco" w:hAnsi="Monaco" w:cs="Monaco"/>
                <w:sz w:val="20"/>
                <w:szCs w:val="20"/>
                <w:lang w:val="en-US"/>
                <w:rPrChange w:id="5788" w:author="Borja Gonzalez" w:date="2017-09-28T19:28:00Z">
                  <w:rPr>
                    <w:ins w:id="5789" w:author="Borja Gonzalez" w:date="2017-09-28T19:27:00Z"/>
                    <w:rFonts w:ascii="Monaco" w:eastAsiaTheme="majorEastAsia" w:hAnsi="Monaco" w:cs="Monaco"/>
                    <w:color w:val="243F60" w:themeColor="accent1" w:themeShade="7F"/>
                    <w:sz w:val="32"/>
                    <w:szCs w:val="32"/>
                    <w:lang w:val="en-US"/>
                  </w:rPr>
                </w:rPrChange>
              </w:rPr>
            </w:pPr>
            <w:ins w:id="5790" w:author="Borja Gonzalez" w:date="2017-09-28T19:27:00Z">
              <w:r w:rsidRPr="00E066BD">
                <w:rPr>
                  <w:rFonts w:ascii="Monaco" w:hAnsi="Monaco" w:cs="Monaco"/>
                  <w:sz w:val="20"/>
                  <w:szCs w:val="20"/>
                  <w:lang w:val="en-US"/>
                  <w:rPrChange w:id="5791" w:author="Borja Gonzalez" w:date="2017-09-28T19:28:00Z">
                    <w:rPr>
                      <w:rFonts w:ascii="Monaco" w:hAnsi="Monaco" w:cs="Monaco"/>
                      <w:sz w:val="32"/>
                      <w:szCs w:val="32"/>
                      <w:lang w:val="en-US"/>
                    </w:rPr>
                  </w:rPrChange>
                </w:rPr>
                <w:t xml:space="preserve">    </w:t>
              </w:r>
              <w:r w:rsidRPr="00E066BD">
                <w:rPr>
                  <w:rFonts w:ascii="Monaco" w:hAnsi="Monaco" w:cs="Monaco"/>
                  <w:b/>
                  <w:bCs/>
                  <w:color w:val="000000"/>
                  <w:sz w:val="20"/>
                  <w:szCs w:val="20"/>
                  <w:lang w:val="en-US"/>
                  <w:rPrChange w:id="5792" w:author="Borja Gonzalez" w:date="2017-09-28T19:28:00Z">
                    <w:rPr>
                      <w:rFonts w:ascii="Monaco" w:hAnsi="Monaco" w:cs="Monaco"/>
                      <w:b/>
                      <w:bCs/>
                      <w:color w:val="000000"/>
                      <w:sz w:val="32"/>
                      <w:szCs w:val="32"/>
                      <w:lang w:val="en-US"/>
                    </w:rPr>
                  </w:rPrChange>
                </w:rPr>
                <w:t>}</w:t>
              </w:r>
            </w:ins>
          </w:p>
          <w:p w14:paraId="77B27ADB" w14:textId="77777777" w:rsidR="00E066BD" w:rsidRPr="00E066BD" w:rsidRDefault="00E066BD" w:rsidP="00E066BD">
            <w:pPr>
              <w:keepNext/>
              <w:keepLines/>
              <w:widowControl w:val="0"/>
              <w:autoSpaceDE w:val="0"/>
              <w:autoSpaceDN w:val="0"/>
              <w:adjustRightInd w:val="0"/>
              <w:spacing w:before="200"/>
              <w:outlineLvl w:val="4"/>
              <w:rPr>
                <w:ins w:id="5793" w:author="Borja Gonzalez" w:date="2017-09-28T19:27:00Z"/>
                <w:rFonts w:ascii="Monaco" w:hAnsi="Monaco" w:cs="Monaco"/>
                <w:sz w:val="20"/>
                <w:szCs w:val="20"/>
                <w:lang w:val="en-US"/>
                <w:rPrChange w:id="5794" w:author="Borja Gonzalez" w:date="2017-09-28T19:28:00Z">
                  <w:rPr>
                    <w:ins w:id="5795" w:author="Borja Gonzalez" w:date="2017-09-28T19:27:00Z"/>
                    <w:rFonts w:ascii="Monaco" w:eastAsiaTheme="majorEastAsia" w:hAnsi="Monaco" w:cs="Monaco"/>
                    <w:color w:val="243F60" w:themeColor="accent1" w:themeShade="7F"/>
                    <w:sz w:val="32"/>
                    <w:szCs w:val="32"/>
                    <w:lang w:val="en-US"/>
                  </w:rPr>
                </w:rPrChange>
              </w:rPr>
            </w:pPr>
            <w:ins w:id="5796" w:author="Borja Gonzalez" w:date="2017-09-28T19:27:00Z">
              <w:r w:rsidRPr="00E066BD">
                <w:rPr>
                  <w:rFonts w:ascii="Monaco" w:hAnsi="Monaco" w:cs="Monaco"/>
                  <w:sz w:val="20"/>
                  <w:szCs w:val="20"/>
                  <w:lang w:val="en-US"/>
                  <w:rPrChange w:id="5797" w:author="Borja Gonzalez" w:date="2017-09-28T19:28:00Z">
                    <w:rPr>
                      <w:rFonts w:ascii="Monaco" w:hAnsi="Monaco" w:cs="Monaco"/>
                      <w:sz w:val="32"/>
                      <w:szCs w:val="32"/>
                      <w:lang w:val="en-US"/>
                    </w:rPr>
                  </w:rPrChange>
                </w:rPr>
                <w:t xml:space="preserve">    </w:t>
              </w:r>
              <w:r w:rsidRPr="00E066BD">
                <w:rPr>
                  <w:rFonts w:ascii="Monaco" w:hAnsi="Monaco" w:cs="Monaco"/>
                  <w:color w:val="000000"/>
                  <w:sz w:val="20"/>
                  <w:szCs w:val="20"/>
                  <w:lang w:val="en-US"/>
                  <w:rPrChange w:id="5798" w:author="Borja Gonzalez" w:date="2017-09-28T19:28:00Z">
                    <w:rPr>
                      <w:rFonts w:ascii="Monaco" w:hAnsi="Monaco" w:cs="Monaco"/>
                      <w:color w:val="000000"/>
                      <w:sz w:val="32"/>
                      <w:szCs w:val="32"/>
                      <w:lang w:val="en-US"/>
                    </w:rPr>
                  </w:rPrChange>
                </w:rPr>
                <w:t>lineChart</w:t>
              </w:r>
              <w:r w:rsidRPr="00E066BD">
                <w:rPr>
                  <w:rFonts w:ascii="Monaco" w:hAnsi="Monaco" w:cs="Monaco"/>
                  <w:sz w:val="20"/>
                  <w:szCs w:val="20"/>
                  <w:lang w:val="en-US"/>
                  <w:rPrChange w:id="5799" w:author="Borja Gonzalez" w:date="2017-09-28T19:28:00Z">
                    <w:rPr>
                      <w:rFonts w:ascii="Monaco" w:hAnsi="Monaco" w:cs="Monaco"/>
                      <w:sz w:val="32"/>
                      <w:szCs w:val="32"/>
                      <w:lang w:val="en-US"/>
                    </w:rPr>
                  </w:rPrChange>
                </w:rPr>
                <w:t xml:space="preserve"> </w:t>
              </w:r>
              <w:r w:rsidRPr="00E066BD">
                <w:rPr>
                  <w:rFonts w:ascii="Monaco" w:hAnsi="Monaco" w:cs="Monaco"/>
                  <w:b/>
                  <w:bCs/>
                  <w:color w:val="CE5C00"/>
                  <w:sz w:val="20"/>
                  <w:szCs w:val="20"/>
                  <w:lang w:val="en-US"/>
                  <w:rPrChange w:id="5800" w:author="Borja Gonzalez" w:date="2017-09-28T19:28:00Z">
                    <w:rPr>
                      <w:rFonts w:ascii="Monaco" w:hAnsi="Monaco" w:cs="Monaco"/>
                      <w:b/>
                      <w:bCs/>
                      <w:color w:val="CE5C00"/>
                      <w:sz w:val="32"/>
                      <w:szCs w:val="32"/>
                      <w:lang w:val="en-US"/>
                    </w:rPr>
                  </w:rPrChange>
                </w:rPr>
                <w:t>=</w:t>
              </w:r>
              <w:r w:rsidRPr="00E066BD">
                <w:rPr>
                  <w:rFonts w:ascii="Monaco" w:hAnsi="Monaco" w:cs="Monaco"/>
                  <w:sz w:val="20"/>
                  <w:szCs w:val="20"/>
                  <w:lang w:val="en-US"/>
                  <w:rPrChange w:id="5801" w:author="Borja Gonzalez" w:date="2017-09-28T19:28:00Z">
                    <w:rPr>
                      <w:rFonts w:ascii="Monaco" w:hAnsi="Monaco" w:cs="Monaco"/>
                      <w:sz w:val="32"/>
                      <w:szCs w:val="32"/>
                      <w:lang w:val="en-US"/>
                    </w:rPr>
                  </w:rPrChange>
                </w:rPr>
                <w:t xml:space="preserve"> </w:t>
              </w:r>
              <w:r w:rsidRPr="00E066BD">
                <w:rPr>
                  <w:rFonts w:ascii="Monaco" w:hAnsi="Monaco" w:cs="Monaco"/>
                  <w:b/>
                  <w:bCs/>
                  <w:color w:val="204A87"/>
                  <w:sz w:val="20"/>
                  <w:szCs w:val="20"/>
                  <w:lang w:val="en-US"/>
                  <w:rPrChange w:id="5802" w:author="Borja Gonzalez" w:date="2017-09-28T19:28:00Z">
                    <w:rPr>
                      <w:rFonts w:ascii="Monaco" w:hAnsi="Monaco" w:cs="Monaco"/>
                      <w:b/>
                      <w:bCs/>
                      <w:color w:val="204A87"/>
                      <w:sz w:val="32"/>
                      <w:szCs w:val="32"/>
                      <w:lang w:val="en-US"/>
                    </w:rPr>
                  </w:rPrChange>
                </w:rPr>
                <w:t>new</w:t>
              </w:r>
              <w:r w:rsidRPr="00E066BD">
                <w:rPr>
                  <w:rFonts w:ascii="Monaco" w:hAnsi="Monaco" w:cs="Monaco"/>
                  <w:sz w:val="20"/>
                  <w:szCs w:val="20"/>
                  <w:lang w:val="en-US"/>
                  <w:rPrChange w:id="5803" w:author="Borja Gonzalez" w:date="2017-09-28T19:28:00Z">
                    <w:rPr>
                      <w:rFonts w:ascii="Monaco" w:hAnsi="Monaco" w:cs="Monaco"/>
                      <w:sz w:val="32"/>
                      <w:szCs w:val="32"/>
                      <w:lang w:val="en-US"/>
                    </w:rPr>
                  </w:rPrChange>
                </w:rPr>
                <w:t xml:space="preserve"> </w:t>
              </w:r>
              <w:r w:rsidRPr="00E066BD">
                <w:rPr>
                  <w:rFonts w:ascii="Monaco" w:hAnsi="Monaco" w:cs="Monaco"/>
                  <w:color w:val="000000"/>
                  <w:sz w:val="20"/>
                  <w:szCs w:val="20"/>
                  <w:lang w:val="en-US"/>
                  <w:rPrChange w:id="5804" w:author="Borja Gonzalez" w:date="2017-09-28T19:28:00Z">
                    <w:rPr>
                      <w:rFonts w:ascii="Monaco" w:hAnsi="Monaco" w:cs="Monaco"/>
                      <w:color w:val="000000"/>
                      <w:sz w:val="32"/>
                      <w:szCs w:val="32"/>
                      <w:lang w:val="en-US"/>
                    </w:rPr>
                  </w:rPrChange>
                </w:rPr>
                <w:t>Chart</w:t>
              </w:r>
              <w:r w:rsidRPr="00E066BD">
                <w:rPr>
                  <w:rFonts w:ascii="Monaco" w:hAnsi="Monaco" w:cs="Monaco"/>
                  <w:b/>
                  <w:bCs/>
                  <w:color w:val="000000"/>
                  <w:sz w:val="20"/>
                  <w:szCs w:val="20"/>
                  <w:lang w:val="en-US"/>
                  <w:rPrChange w:id="5805" w:author="Borja Gonzalez" w:date="2017-09-28T19:28: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5806" w:author="Borja Gonzalez" w:date="2017-09-28T19:28:00Z">
                    <w:rPr>
                      <w:rFonts w:ascii="Monaco" w:hAnsi="Monaco" w:cs="Monaco"/>
                      <w:color w:val="000000"/>
                      <w:sz w:val="32"/>
                      <w:szCs w:val="32"/>
                      <w:lang w:val="en-US"/>
                    </w:rPr>
                  </w:rPrChange>
                </w:rPr>
                <w:t>CHART</w:t>
              </w:r>
              <w:r w:rsidRPr="00E066BD">
                <w:rPr>
                  <w:rFonts w:ascii="Monaco" w:hAnsi="Monaco" w:cs="Monaco"/>
                  <w:b/>
                  <w:bCs/>
                  <w:color w:val="000000"/>
                  <w:sz w:val="20"/>
                  <w:szCs w:val="20"/>
                  <w:lang w:val="en-US"/>
                  <w:rPrChange w:id="5807" w:author="Borja Gonzalez" w:date="2017-09-28T19:28:00Z">
                    <w:rPr>
                      <w:rFonts w:ascii="Monaco" w:hAnsi="Monaco" w:cs="Monaco"/>
                      <w:b/>
                      <w:bCs/>
                      <w:color w:val="000000"/>
                      <w:sz w:val="32"/>
                      <w:szCs w:val="32"/>
                      <w:lang w:val="en-US"/>
                    </w:rPr>
                  </w:rPrChange>
                </w:rPr>
                <w:t>,</w:t>
              </w:r>
              <w:r w:rsidRPr="00E066BD">
                <w:rPr>
                  <w:rFonts w:ascii="Monaco" w:hAnsi="Monaco" w:cs="Monaco"/>
                  <w:sz w:val="20"/>
                  <w:szCs w:val="20"/>
                  <w:lang w:val="en-US"/>
                  <w:rPrChange w:id="5808" w:author="Borja Gonzalez" w:date="2017-09-28T19:28:00Z">
                    <w:rPr>
                      <w:rFonts w:ascii="Monaco" w:hAnsi="Monaco" w:cs="Monaco"/>
                      <w:sz w:val="32"/>
                      <w:szCs w:val="32"/>
                      <w:lang w:val="en-US"/>
                    </w:rPr>
                  </w:rPrChange>
                </w:rPr>
                <w:t xml:space="preserve"> </w:t>
              </w:r>
              <w:r w:rsidRPr="00E066BD">
                <w:rPr>
                  <w:rFonts w:ascii="Monaco" w:hAnsi="Monaco" w:cs="Monaco"/>
                  <w:b/>
                  <w:bCs/>
                  <w:color w:val="000000"/>
                  <w:sz w:val="20"/>
                  <w:szCs w:val="20"/>
                  <w:lang w:val="en-US"/>
                  <w:rPrChange w:id="5809" w:author="Borja Gonzalez" w:date="2017-09-28T19:28:00Z">
                    <w:rPr>
                      <w:rFonts w:ascii="Monaco" w:hAnsi="Monaco" w:cs="Monaco"/>
                      <w:b/>
                      <w:bCs/>
                      <w:color w:val="000000"/>
                      <w:sz w:val="32"/>
                      <w:szCs w:val="32"/>
                      <w:lang w:val="en-US"/>
                    </w:rPr>
                  </w:rPrChange>
                </w:rPr>
                <w:t>{</w:t>
              </w:r>
            </w:ins>
          </w:p>
          <w:p w14:paraId="15201F1E" w14:textId="77777777" w:rsidR="00E066BD" w:rsidRPr="00E066BD" w:rsidRDefault="00E066BD" w:rsidP="00E066BD">
            <w:pPr>
              <w:keepNext/>
              <w:keepLines/>
              <w:widowControl w:val="0"/>
              <w:autoSpaceDE w:val="0"/>
              <w:autoSpaceDN w:val="0"/>
              <w:adjustRightInd w:val="0"/>
              <w:spacing w:before="200"/>
              <w:outlineLvl w:val="4"/>
              <w:rPr>
                <w:ins w:id="5810" w:author="Borja Gonzalez" w:date="2017-09-28T19:27:00Z"/>
                <w:rFonts w:ascii="Monaco" w:hAnsi="Monaco" w:cs="Monaco"/>
                <w:sz w:val="20"/>
                <w:szCs w:val="20"/>
                <w:lang w:val="en-US"/>
                <w:rPrChange w:id="5811" w:author="Borja Gonzalez" w:date="2017-09-28T19:28:00Z">
                  <w:rPr>
                    <w:ins w:id="5812" w:author="Borja Gonzalez" w:date="2017-09-28T19:27:00Z"/>
                    <w:rFonts w:ascii="Monaco" w:eastAsiaTheme="majorEastAsia" w:hAnsi="Monaco" w:cs="Monaco"/>
                    <w:color w:val="243F60" w:themeColor="accent1" w:themeShade="7F"/>
                    <w:sz w:val="32"/>
                    <w:szCs w:val="32"/>
                    <w:lang w:val="en-US"/>
                  </w:rPr>
                </w:rPrChange>
              </w:rPr>
            </w:pPr>
            <w:ins w:id="5813" w:author="Borja Gonzalez" w:date="2017-09-28T19:27:00Z">
              <w:r w:rsidRPr="00E066BD">
                <w:rPr>
                  <w:rFonts w:ascii="Monaco" w:hAnsi="Monaco" w:cs="Monaco"/>
                  <w:sz w:val="20"/>
                  <w:szCs w:val="20"/>
                  <w:lang w:val="en-US"/>
                  <w:rPrChange w:id="5814" w:author="Borja Gonzalez" w:date="2017-09-28T19:28:00Z">
                    <w:rPr>
                      <w:rFonts w:ascii="Monaco" w:hAnsi="Monaco" w:cs="Monaco"/>
                      <w:sz w:val="32"/>
                      <w:szCs w:val="32"/>
                      <w:lang w:val="en-US"/>
                    </w:rPr>
                  </w:rPrChange>
                </w:rPr>
                <w:t xml:space="preserve">    </w:t>
              </w:r>
              <w:r w:rsidRPr="00E066BD">
                <w:rPr>
                  <w:rFonts w:ascii="Monaco" w:hAnsi="Monaco" w:cs="Monaco"/>
                  <w:color w:val="000000"/>
                  <w:sz w:val="20"/>
                  <w:szCs w:val="20"/>
                  <w:lang w:val="en-US"/>
                  <w:rPrChange w:id="5815" w:author="Borja Gonzalez" w:date="2017-09-28T19:28:00Z">
                    <w:rPr>
                      <w:rFonts w:ascii="Monaco" w:hAnsi="Monaco" w:cs="Monaco"/>
                      <w:color w:val="000000"/>
                      <w:sz w:val="32"/>
                      <w:szCs w:val="32"/>
                      <w:lang w:val="en-US"/>
                    </w:rPr>
                  </w:rPrChange>
                </w:rPr>
                <w:t>type</w:t>
              </w:r>
              <w:r w:rsidRPr="00E066BD">
                <w:rPr>
                  <w:rFonts w:ascii="Monaco" w:hAnsi="Monaco" w:cs="Monaco"/>
                  <w:b/>
                  <w:bCs/>
                  <w:color w:val="CE5C00"/>
                  <w:sz w:val="20"/>
                  <w:szCs w:val="20"/>
                  <w:lang w:val="en-US"/>
                  <w:rPrChange w:id="5816" w:author="Borja Gonzalez" w:date="2017-09-28T19:28:00Z">
                    <w:rPr>
                      <w:rFonts w:ascii="Monaco" w:hAnsi="Monaco" w:cs="Monaco"/>
                      <w:b/>
                      <w:bCs/>
                      <w:color w:val="CE5C00"/>
                      <w:sz w:val="32"/>
                      <w:szCs w:val="32"/>
                      <w:lang w:val="en-US"/>
                    </w:rPr>
                  </w:rPrChange>
                </w:rPr>
                <w:t>:</w:t>
              </w:r>
              <w:r w:rsidRPr="00E066BD">
                <w:rPr>
                  <w:rFonts w:ascii="Monaco" w:hAnsi="Monaco" w:cs="Monaco"/>
                  <w:sz w:val="20"/>
                  <w:szCs w:val="20"/>
                  <w:lang w:val="en-US"/>
                  <w:rPrChange w:id="5817" w:author="Borja Gonzalez" w:date="2017-09-28T19:28:00Z">
                    <w:rPr>
                      <w:rFonts w:ascii="Monaco" w:hAnsi="Monaco" w:cs="Monaco"/>
                      <w:sz w:val="32"/>
                      <w:szCs w:val="32"/>
                      <w:lang w:val="en-US"/>
                    </w:rPr>
                  </w:rPrChange>
                </w:rPr>
                <w:t xml:space="preserve"> </w:t>
              </w:r>
              <w:r w:rsidRPr="00E066BD">
                <w:rPr>
                  <w:rFonts w:ascii="Monaco" w:hAnsi="Monaco" w:cs="Monaco"/>
                  <w:color w:val="4E9A06"/>
                  <w:sz w:val="20"/>
                  <w:szCs w:val="20"/>
                  <w:lang w:val="en-US"/>
                  <w:rPrChange w:id="5818" w:author="Borja Gonzalez" w:date="2017-09-28T19:28:00Z">
                    <w:rPr>
                      <w:rFonts w:ascii="Monaco" w:hAnsi="Monaco" w:cs="Monaco"/>
                      <w:color w:val="4E9A06"/>
                      <w:sz w:val="32"/>
                      <w:szCs w:val="32"/>
                      <w:lang w:val="en-US"/>
                    </w:rPr>
                  </w:rPrChange>
                </w:rPr>
                <w:t>'line'</w:t>
              </w:r>
              <w:r w:rsidRPr="00E066BD">
                <w:rPr>
                  <w:rFonts w:ascii="Monaco" w:hAnsi="Monaco" w:cs="Monaco"/>
                  <w:b/>
                  <w:bCs/>
                  <w:color w:val="000000"/>
                  <w:sz w:val="20"/>
                  <w:szCs w:val="20"/>
                  <w:lang w:val="en-US"/>
                  <w:rPrChange w:id="5819" w:author="Borja Gonzalez" w:date="2017-09-28T19:28:00Z">
                    <w:rPr>
                      <w:rFonts w:ascii="Monaco" w:hAnsi="Monaco" w:cs="Monaco"/>
                      <w:b/>
                      <w:bCs/>
                      <w:color w:val="000000"/>
                      <w:sz w:val="32"/>
                      <w:szCs w:val="32"/>
                      <w:lang w:val="en-US"/>
                    </w:rPr>
                  </w:rPrChange>
                </w:rPr>
                <w:t>,</w:t>
              </w:r>
            </w:ins>
          </w:p>
          <w:p w14:paraId="0C56899C" w14:textId="77777777" w:rsidR="00E066BD" w:rsidRPr="00E066BD" w:rsidRDefault="00E066BD" w:rsidP="00E066BD">
            <w:pPr>
              <w:keepNext/>
              <w:keepLines/>
              <w:widowControl w:val="0"/>
              <w:autoSpaceDE w:val="0"/>
              <w:autoSpaceDN w:val="0"/>
              <w:adjustRightInd w:val="0"/>
              <w:spacing w:before="200"/>
              <w:outlineLvl w:val="4"/>
              <w:rPr>
                <w:ins w:id="5820" w:author="Borja Gonzalez" w:date="2017-09-28T19:27:00Z"/>
                <w:rFonts w:ascii="Monaco" w:hAnsi="Monaco" w:cs="Monaco"/>
                <w:sz w:val="20"/>
                <w:szCs w:val="20"/>
                <w:lang w:val="en-US"/>
                <w:rPrChange w:id="5821" w:author="Borja Gonzalez" w:date="2017-09-28T19:28:00Z">
                  <w:rPr>
                    <w:ins w:id="5822" w:author="Borja Gonzalez" w:date="2017-09-28T19:27:00Z"/>
                    <w:rFonts w:ascii="Monaco" w:eastAsiaTheme="majorEastAsia" w:hAnsi="Monaco" w:cs="Monaco"/>
                    <w:color w:val="243F60" w:themeColor="accent1" w:themeShade="7F"/>
                    <w:sz w:val="32"/>
                    <w:szCs w:val="32"/>
                    <w:lang w:val="en-US"/>
                  </w:rPr>
                </w:rPrChange>
              </w:rPr>
            </w:pPr>
            <w:ins w:id="5823" w:author="Borja Gonzalez" w:date="2017-09-28T19:27:00Z">
              <w:r w:rsidRPr="00E066BD">
                <w:rPr>
                  <w:rFonts w:ascii="Monaco" w:hAnsi="Monaco" w:cs="Monaco"/>
                  <w:sz w:val="20"/>
                  <w:szCs w:val="20"/>
                  <w:lang w:val="en-US"/>
                  <w:rPrChange w:id="5824" w:author="Borja Gonzalez" w:date="2017-09-28T19:28:00Z">
                    <w:rPr>
                      <w:rFonts w:ascii="Monaco" w:hAnsi="Monaco" w:cs="Monaco"/>
                      <w:sz w:val="32"/>
                      <w:szCs w:val="32"/>
                      <w:lang w:val="en-US"/>
                    </w:rPr>
                  </w:rPrChange>
                </w:rPr>
                <w:t xml:space="preserve">    </w:t>
              </w:r>
              <w:r w:rsidRPr="00E066BD">
                <w:rPr>
                  <w:rFonts w:ascii="Monaco" w:hAnsi="Monaco" w:cs="Monaco"/>
                  <w:color w:val="000000"/>
                  <w:sz w:val="20"/>
                  <w:szCs w:val="20"/>
                  <w:lang w:val="en-US"/>
                  <w:rPrChange w:id="5825" w:author="Borja Gonzalez" w:date="2017-09-28T19:28:00Z">
                    <w:rPr>
                      <w:rFonts w:ascii="Monaco" w:hAnsi="Monaco" w:cs="Monaco"/>
                      <w:color w:val="000000"/>
                      <w:sz w:val="32"/>
                      <w:szCs w:val="32"/>
                      <w:lang w:val="en-US"/>
                    </w:rPr>
                  </w:rPrChange>
                </w:rPr>
                <w:t>data</w:t>
              </w:r>
              <w:r w:rsidRPr="00E066BD">
                <w:rPr>
                  <w:rFonts w:ascii="Monaco" w:hAnsi="Monaco" w:cs="Monaco"/>
                  <w:b/>
                  <w:bCs/>
                  <w:color w:val="CE5C00"/>
                  <w:sz w:val="20"/>
                  <w:szCs w:val="20"/>
                  <w:lang w:val="en-US"/>
                  <w:rPrChange w:id="5826" w:author="Borja Gonzalez" w:date="2017-09-28T19:28:00Z">
                    <w:rPr>
                      <w:rFonts w:ascii="Monaco" w:hAnsi="Monaco" w:cs="Monaco"/>
                      <w:b/>
                      <w:bCs/>
                      <w:color w:val="CE5C00"/>
                      <w:sz w:val="32"/>
                      <w:szCs w:val="32"/>
                      <w:lang w:val="en-US"/>
                    </w:rPr>
                  </w:rPrChange>
                </w:rPr>
                <w:t>:</w:t>
              </w:r>
              <w:r w:rsidRPr="00E066BD">
                <w:rPr>
                  <w:rFonts w:ascii="Monaco" w:hAnsi="Monaco" w:cs="Monaco"/>
                  <w:sz w:val="20"/>
                  <w:szCs w:val="20"/>
                  <w:lang w:val="en-US"/>
                  <w:rPrChange w:id="5827" w:author="Borja Gonzalez" w:date="2017-09-28T19:28:00Z">
                    <w:rPr>
                      <w:rFonts w:ascii="Monaco" w:hAnsi="Monaco" w:cs="Monaco"/>
                      <w:sz w:val="32"/>
                      <w:szCs w:val="32"/>
                      <w:lang w:val="en-US"/>
                    </w:rPr>
                  </w:rPrChange>
                </w:rPr>
                <w:t xml:space="preserve"> </w:t>
              </w:r>
              <w:r w:rsidRPr="00E066BD">
                <w:rPr>
                  <w:rFonts w:ascii="Monaco" w:hAnsi="Monaco" w:cs="Monaco"/>
                  <w:b/>
                  <w:bCs/>
                  <w:color w:val="000000"/>
                  <w:sz w:val="20"/>
                  <w:szCs w:val="20"/>
                  <w:lang w:val="en-US"/>
                  <w:rPrChange w:id="5828" w:author="Borja Gonzalez" w:date="2017-09-28T19:28:00Z">
                    <w:rPr>
                      <w:rFonts w:ascii="Monaco" w:hAnsi="Monaco" w:cs="Monaco"/>
                      <w:b/>
                      <w:bCs/>
                      <w:color w:val="000000"/>
                      <w:sz w:val="32"/>
                      <w:szCs w:val="32"/>
                      <w:lang w:val="en-US"/>
                    </w:rPr>
                  </w:rPrChange>
                </w:rPr>
                <w:t>{</w:t>
              </w:r>
            </w:ins>
          </w:p>
          <w:p w14:paraId="6EE9D2A0" w14:textId="77777777" w:rsidR="00E066BD" w:rsidRPr="00E066BD" w:rsidRDefault="00E066BD" w:rsidP="00E066BD">
            <w:pPr>
              <w:keepNext/>
              <w:keepLines/>
              <w:widowControl w:val="0"/>
              <w:autoSpaceDE w:val="0"/>
              <w:autoSpaceDN w:val="0"/>
              <w:adjustRightInd w:val="0"/>
              <w:spacing w:before="200"/>
              <w:outlineLvl w:val="4"/>
              <w:rPr>
                <w:ins w:id="5829" w:author="Borja Gonzalez" w:date="2017-09-28T19:27:00Z"/>
                <w:rFonts w:ascii="Monaco" w:hAnsi="Monaco" w:cs="Monaco"/>
                <w:sz w:val="20"/>
                <w:szCs w:val="20"/>
                <w:lang w:val="en-US"/>
                <w:rPrChange w:id="5830" w:author="Borja Gonzalez" w:date="2017-09-28T19:28:00Z">
                  <w:rPr>
                    <w:ins w:id="5831" w:author="Borja Gonzalez" w:date="2017-09-28T19:27:00Z"/>
                    <w:rFonts w:ascii="Monaco" w:eastAsiaTheme="majorEastAsia" w:hAnsi="Monaco" w:cs="Monaco"/>
                    <w:color w:val="243F60" w:themeColor="accent1" w:themeShade="7F"/>
                    <w:sz w:val="32"/>
                    <w:szCs w:val="32"/>
                    <w:lang w:val="en-US"/>
                  </w:rPr>
                </w:rPrChange>
              </w:rPr>
            </w:pPr>
            <w:ins w:id="5832" w:author="Borja Gonzalez" w:date="2017-09-28T19:27:00Z">
              <w:r w:rsidRPr="00E066BD">
                <w:rPr>
                  <w:rFonts w:ascii="Monaco" w:hAnsi="Monaco" w:cs="Monaco"/>
                  <w:sz w:val="20"/>
                  <w:szCs w:val="20"/>
                  <w:lang w:val="en-US"/>
                  <w:rPrChange w:id="5833" w:author="Borja Gonzalez" w:date="2017-09-28T19:28:00Z">
                    <w:rPr>
                      <w:rFonts w:ascii="Monaco" w:hAnsi="Monaco" w:cs="Monaco"/>
                      <w:sz w:val="32"/>
                      <w:szCs w:val="32"/>
                      <w:lang w:val="en-US"/>
                    </w:rPr>
                  </w:rPrChange>
                </w:rPr>
                <w:t xml:space="preserve">    </w:t>
              </w:r>
              <w:r w:rsidRPr="00E066BD">
                <w:rPr>
                  <w:rFonts w:ascii="Monaco" w:hAnsi="Monaco" w:cs="Monaco"/>
                  <w:color w:val="000000"/>
                  <w:sz w:val="20"/>
                  <w:szCs w:val="20"/>
                  <w:lang w:val="en-US"/>
                  <w:rPrChange w:id="5834" w:author="Borja Gonzalez" w:date="2017-09-28T19:28:00Z">
                    <w:rPr>
                      <w:rFonts w:ascii="Monaco" w:hAnsi="Monaco" w:cs="Monaco"/>
                      <w:color w:val="000000"/>
                      <w:sz w:val="32"/>
                      <w:szCs w:val="32"/>
                      <w:lang w:val="en-US"/>
                    </w:rPr>
                  </w:rPrChange>
                </w:rPr>
                <w:t>labels</w:t>
              </w:r>
              <w:r w:rsidRPr="00E066BD">
                <w:rPr>
                  <w:rFonts w:ascii="Monaco" w:hAnsi="Monaco" w:cs="Monaco"/>
                  <w:b/>
                  <w:bCs/>
                  <w:color w:val="CE5C00"/>
                  <w:sz w:val="20"/>
                  <w:szCs w:val="20"/>
                  <w:lang w:val="en-US"/>
                  <w:rPrChange w:id="5835" w:author="Borja Gonzalez" w:date="2017-09-28T19:28:00Z">
                    <w:rPr>
                      <w:rFonts w:ascii="Monaco" w:hAnsi="Monaco" w:cs="Monaco"/>
                      <w:b/>
                      <w:bCs/>
                      <w:color w:val="CE5C00"/>
                      <w:sz w:val="32"/>
                      <w:szCs w:val="32"/>
                      <w:lang w:val="en-US"/>
                    </w:rPr>
                  </w:rPrChange>
                </w:rPr>
                <w:t>:</w:t>
              </w:r>
              <w:r w:rsidRPr="00E066BD">
                <w:rPr>
                  <w:rFonts w:ascii="Monaco" w:hAnsi="Monaco" w:cs="Monaco"/>
                  <w:sz w:val="20"/>
                  <w:szCs w:val="20"/>
                  <w:lang w:val="en-US"/>
                  <w:rPrChange w:id="5836" w:author="Borja Gonzalez" w:date="2017-09-28T19:28:00Z">
                    <w:rPr>
                      <w:rFonts w:ascii="Monaco" w:hAnsi="Monaco" w:cs="Monaco"/>
                      <w:sz w:val="32"/>
                      <w:szCs w:val="32"/>
                      <w:lang w:val="en-US"/>
                    </w:rPr>
                  </w:rPrChange>
                </w:rPr>
                <w:t xml:space="preserve"> </w:t>
              </w:r>
              <w:r w:rsidRPr="00E066BD">
                <w:rPr>
                  <w:rFonts w:ascii="Monaco" w:hAnsi="Monaco" w:cs="Monaco"/>
                  <w:color w:val="000000"/>
                  <w:sz w:val="20"/>
                  <w:szCs w:val="20"/>
                  <w:lang w:val="en-US"/>
                  <w:rPrChange w:id="5837" w:author="Borja Gonzalez" w:date="2017-09-28T19:28:00Z">
                    <w:rPr>
                      <w:rFonts w:ascii="Monaco" w:hAnsi="Monaco" w:cs="Monaco"/>
                      <w:color w:val="000000"/>
                      <w:sz w:val="32"/>
                      <w:szCs w:val="32"/>
                      <w:lang w:val="en-US"/>
                    </w:rPr>
                  </w:rPrChange>
                </w:rPr>
                <w:t>Tiempo</w:t>
              </w:r>
              <w:r w:rsidRPr="00E066BD">
                <w:rPr>
                  <w:rFonts w:ascii="Monaco" w:hAnsi="Monaco" w:cs="Monaco"/>
                  <w:b/>
                  <w:bCs/>
                  <w:color w:val="000000"/>
                  <w:sz w:val="20"/>
                  <w:szCs w:val="20"/>
                  <w:lang w:val="en-US"/>
                  <w:rPrChange w:id="5838" w:author="Borja Gonzalez" w:date="2017-09-28T19:28:00Z">
                    <w:rPr>
                      <w:rFonts w:ascii="Monaco" w:hAnsi="Monaco" w:cs="Monaco"/>
                      <w:b/>
                      <w:bCs/>
                      <w:color w:val="000000"/>
                      <w:sz w:val="32"/>
                      <w:szCs w:val="32"/>
                      <w:lang w:val="en-US"/>
                    </w:rPr>
                  </w:rPrChange>
                </w:rPr>
                <w:t>,</w:t>
              </w:r>
            </w:ins>
          </w:p>
          <w:p w14:paraId="1B4243BB" w14:textId="77777777" w:rsidR="00E066BD" w:rsidRPr="00E066BD" w:rsidRDefault="00E066BD" w:rsidP="00E066BD">
            <w:pPr>
              <w:keepNext/>
              <w:keepLines/>
              <w:widowControl w:val="0"/>
              <w:autoSpaceDE w:val="0"/>
              <w:autoSpaceDN w:val="0"/>
              <w:adjustRightInd w:val="0"/>
              <w:spacing w:before="200"/>
              <w:outlineLvl w:val="4"/>
              <w:rPr>
                <w:ins w:id="5839" w:author="Borja Gonzalez" w:date="2017-09-28T19:27:00Z"/>
                <w:rFonts w:ascii="Monaco" w:hAnsi="Monaco" w:cs="Monaco"/>
                <w:sz w:val="20"/>
                <w:szCs w:val="20"/>
                <w:lang w:val="en-US"/>
                <w:rPrChange w:id="5840" w:author="Borja Gonzalez" w:date="2017-09-28T19:28:00Z">
                  <w:rPr>
                    <w:ins w:id="5841" w:author="Borja Gonzalez" w:date="2017-09-28T19:27:00Z"/>
                    <w:rFonts w:ascii="Monaco" w:eastAsiaTheme="majorEastAsia" w:hAnsi="Monaco" w:cs="Monaco"/>
                    <w:color w:val="243F60" w:themeColor="accent1" w:themeShade="7F"/>
                    <w:sz w:val="32"/>
                    <w:szCs w:val="32"/>
                    <w:lang w:val="en-US"/>
                  </w:rPr>
                </w:rPrChange>
              </w:rPr>
            </w:pPr>
            <w:ins w:id="5842" w:author="Borja Gonzalez" w:date="2017-09-28T19:27:00Z">
              <w:r w:rsidRPr="00E066BD">
                <w:rPr>
                  <w:rFonts w:ascii="Monaco" w:hAnsi="Monaco" w:cs="Monaco"/>
                  <w:sz w:val="20"/>
                  <w:szCs w:val="20"/>
                  <w:lang w:val="en-US"/>
                  <w:rPrChange w:id="5843" w:author="Borja Gonzalez" w:date="2017-09-28T19:28:00Z">
                    <w:rPr>
                      <w:rFonts w:ascii="Monaco" w:hAnsi="Monaco" w:cs="Monaco"/>
                      <w:sz w:val="32"/>
                      <w:szCs w:val="32"/>
                      <w:lang w:val="en-US"/>
                    </w:rPr>
                  </w:rPrChange>
                </w:rPr>
                <w:t xml:space="preserve">    </w:t>
              </w:r>
              <w:r w:rsidRPr="00E066BD">
                <w:rPr>
                  <w:rFonts w:ascii="Monaco" w:hAnsi="Monaco" w:cs="Monaco"/>
                  <w:color w:val="000000"/>
                  <w:sz w:val="20"/>
                  <w:szCs w:val="20"/>
                  <w:lang w:val="en-US"/>
                  <w:rPrChange w:id="5844" w:author="Borja Gonzalez" w:date="2017-09-28T19:28:00Z">
                    <w:rPr>
                      <w:rFonts w:ascii="Monaco" w:hAnsi="Monaco" w:cs="Monaco"/>
                      <w:color w:val="000000"/>
                      <w:sz w:val="32"/>
                      <w:szCs w:val="32"/>
                      <w:lang w:val="en-US"/>
                    </w:rPr>
                  </w:rPrChange>
                </w:rPr>
                <w:t>datasets</w:t>
              </w:r>
              <w:r w:rsidRPr="00E066BD">
                <w:rPr>
                  <w:rFonts w:ascii="Monaco" w:hAnsi="Monaco" w:cs="Monaco"/>
                  <w:b/>
                  <w:bCs/>
                  <w:color w:val="CE5C00"/>
                  <w:sz w:val="20"/>
                  <w:szCs w:val="20"/>
                  <w:lang w:val="en-US"/>
                  <w:rPrChange w:id="5845" w:author="Borja Gonzalez" w:date="2017-09-28T19:28:00Z">
                    <w:rPr>
                      <w:rFonts w:ascii="Monaco" w:hAnsi="Monaco" w:cs="Monaco"/>
                      <w:b/>
                      <w:bCs/>
                      <w:color w:val="CE5C00"/>
                      <w:sz w:val="32"/>
                      <w:szCs w:val="32"/>
                      <w:lang w:val="en-US"/>
                    </w:rPr>
                  </w:rPrChange>
                </w:rPr>
                <w:t>:</w:t>
              </w:r>
              <w:r w:rsidRPr="00E066BD">
                <w:rPr>
                  <w:rFonts w:ascii="Monaco" w:hAnsi="Monaco" w:cs="Monaco"/>
                  <w:sz w:val="20"/>
                  <w:szCs w:val="20"/>
                  <w:lang w:val="en-US"/>
                  <w:rPrChange w:id="5846" w:author="Borja Gonzalez" w:date="2017-09-28T19:28:00Z">
                    <w:rPr>
                      <w:rFonts w:ascii="Monaco" w:hAnsi="Monaco" w:cs="Monaco"/>
                      <w:sz w:val="32"/>
                      <w:szCs w:val="32"/>
                      <w:lang w:val="en-US"/>
                    </w:rPr>
                  </w:rPrChange>
                </w:rPr>
                <w:t xml:space="preserve"> </w:t>
              </w:r>
              <w:r w:rsidRPr="00E066BD">
                <w:rPr>
                  <w:rFonts w:ascii="Monaco" w:hAnsi="Monaco" w:cs="Monaco"/>
                  <w:b/>
                  <w:bCs/>
                  <w:color w:val="000000"/>
                  <w:sz w:val="20"/>
                  <w:szCs w:val="20"/>
                  <w:lang w:val="en-US"/>
                  <w:rPrChange w:id="5847" w:author="Borja Gonzalez" w:date="2017-09-28T19:28:00Z">
                    <w:rPr>
                      <w:rFonts w:ascii="Monaco" w:hAnsi="Monaco" w:cs="Monaco"/>
                      <w:b/>
                      <w:bCs/>
                      <w:color w:val="000000"/>
                      <w:sz w:val="32"/>
                      <w:szCs w:val="32"/>
                      <w:lang w:val="en-US"/>
                    </w:rPr>
                  </w:rPrChange>
                </w:rPr>
                <w:t>[</w:t>
              </w:r>
            </w:ins>
          </w:p>
          <w:p w14:paraId="582D1D4C" w14:textId="77777777" w:rsidR="00E066BD" w:rsidRPr="00E066BD" w:rsidRDefault="00E066BD" w:rsidP="00E066BD">
            <w:pPr>
              <w:keepNext/>
              <w:keepLines/>
              <w:widowControl w:val="0"/>
              <w:autoSpaceDE w:val="0"/>
              <w:autoSpaceDN w:val="0"/>
              <w:adjustRightInd w:val="0"/>
              <w:spacing w:before="200"/>
              <w:outlineLvl w:val="4"/>
              <w:rPr>
                <w:ins w:id="5848" w:author="Borja Gonzalez" w:date="2017-09-28T19:27:00Z"/>
                <w:rFonts w:ascii="Monaco" w:hAnsi="Monaco" w:cs="Monaco"/>
                <w:sz w:val="20"/>
                <w:szCs w:val="20"/>
                <w:lang w:val="en-US"/>
                <w:rPrChange w:id="5849" w:author="Borja Gonzalez" w:date="2017-09-28T19:28:00Z">
                  <w:rPr>
                    <w:ins w:id="5850" w:author="Borja Gonzalez" w:date="2017-09-28T19:27:00Z"/>
                    <w:rFonts w:ascii="Monaco" w:eastAsiaTheme="majorEastAsia" w:hAnsi="Monaco" w:cs="Monaco"/>
                    <w:color w:val="243F60" w:themeColor="accent1" w:themeShade="7F"/>
                    <w:sz w:val="32"/>
                    <w:szCs w:val="32"/>
                    <w:lang w:val="en-US"/>
                  </w:rPr>
                </w:rPrChange>
              </w:rPr>
            </w:pPr>
            <w:ins w:id="5851" w:author="Borja Gonzalez" w:date="2017-09-28T19:27:00Z">
              <w:r w:rsidRPr="00E066BD">
                <w:rPr>
                  <w:rFonts w:ascii="Monaco" w:hAnsi="Monaco" w:cs="Monaco"/>
                  <w:sz w:val="20"/>
                  <w:szCs w:val="20"/>
                  <w:lang w:val="en-US"/>
                  <w:rPrChange w:id="5852" w:author="Borja Gonzalez" w:date="2017-09-28T19:28:00Z">
                    <w:rPr>
                      <w:rFonts w:ascii="Monaco" w:hAnsi="Monaco" w:cs="Monaco"/>
                      <w:sz w:val="32"/>
                      <w:szCs w:val="32"/>
                      <w:lang w:val="en-US"/>
                    </w:rPr>
                  </w:rPrChange>
                </w:rPr>
                <w:lastRenderedPageBreak/>
                <w:t xml:space="preserve">        </w:t>
              </w:r>
              <w:r w:rsidRPr="00E066BD">
                <w:rPr>
                  <w:rFonts w:ascii="Monaco" w:hAnsi="Monaco" w:cs="Monaco"/>
                  <w:b/>
                  <w:bCs/>
                  <w:color w:val="000000"/>
                  <w:sz w:val="20"/>
                  <w:szCs w:val="20"/>
                  <w:lang w:val="en-US"/>
                  <w:rPrChange w:id="5853" w:author="Borja Gonzalez" w:date="2017-09-28T19:28:00Z">
                    <w:rPr>
                      <w:rFonts w:ascii="Monaco" w:hAnsi="Monaco" w:cs="Monaco"/>
                      <w:b/>
                      <w:bCs/>
                      <w:color w:val="000000"/>
                      <w:sz w:val="32"/>
                      <w:szCs w:val="32"/>
                      <w:lang w:val="en-US"/>
                    </w:rPr>
                  </w:rPrChange>
                </w:rPr>
                <w:t>{</w:t>
              </w:r>
            </w:ins>
          </w:p>
          <w:p w14:paraId="55C9C792" w14:textId="77777777" w:rsidR="00E066BD" w:rsidRPr="00E066BD" w:rsidRDefault="00E066BD" w:rsidP="00E066BD">
            <w:pPr>
              <w:keepNext/>
              <w:keepLines/>
              <w:widowControl w:val="0"/>
              <w:autoSpaceDE w:val="0"/>
              <w:autoSpaceDN w:val="0"/>
              <w:adjustRightInd w:val="0"/>
              <w:spacing w:before="200"/>
              <w:outlineLvl w:val="4"/>
              <w:rPr>
                <w:ins w:id="5854" w:author="Borja Gonzalez" w:date="2017-09-28T19:27:00Z"/>
                <w:rFonts w:ascii="Monaco" w:hAnsi="Monaco" w:cs="Monaco"/>
                <w:sz w:val="20"/>
                <w:szCs w:val="20"/>
                <w:lang w:val="en-US"/>
                <w:rPrChange w:id="5855" w:author="Borja Gonzalez" w:date="2017-09-28T19:28:00Z">
                  <w:rPr>
                    <w:ins w:id="5856" w:author="Borja Gonzalez" w:date="2017-09-28T19:27:00Z"/>
                    <w:rFonts w:ascii="Monaco" w:eastAsiaTheme="majorEastAsia" w:hAnsi="Monaco" w:cs="Monaco"/>
                    <w:color w:val="243F60" w:themeColor="accent1" w:themeShade="7F"/>
                    <w:sz w:val="32"/>
                    <w:szCs w:val="32"/>
                    <w:lang w:val="en-US"/>
                  </w:rPr>
                </w:rPrChange>
              </w:rPr>
            </w:pPr>
            <w:ins w:id="5857" w:author="Borja Gonzalez" w:date="2017-09-28T19:27:00Z">
              <w:r w:rsidRPr="00E066BD">
                <w:rPr>
                  <w:rFonts w:ascii="Monaco" w:hAnsi="Monaco" w:cs="Monaco"/>
                  <w:sz w:val="20"/>
                  <w:szCs w:val="20"/>
                  <w:lang w:val="en-US"/>
                  <w:rPrChange w:id="5858" w:author="Borja Gonzalez" w:date="2017-09-28T19:28:00Z">
                    <w:rPr>
                      <w:rFonts w:ascii="Monaco" w:hAnsi="Monaco" w:cs="Monaco"/>
                      <w:sz w:val="32"/>
                      <w:szCs w:val="32"/>
                      <w:lang w:val="en-US"/>
                    </w:rPr>
                  </w:rPrChange>
                </w:rPr>
                <w:t xml:space="preserve">            </w:t>
              </w:r>
              <w:r w:rsidRPr="00E066BD">
                <w:rPr>
                  <w:rFonts w:ascii="Monaco" w:hAnsi="Monaco" w:cs="Monaco"/>
                  <w:color w:val="000000"/>
                  <w:sz w:val="20"/>
                  <w:szCs w:val="20"/>
                  <w:lang w:val="en-US"/>
                  <w:rPrChange w:id="5859" w:author="Borja Gonzalez" w:date="2017-09-28T19:28:00Z">
                    <w:rPr>
                      <w:rFonts w:ascii="Monaco" w:hAnsi="Monaco" w:cs="Monaco"/>
                      <w:color w:val="000000"/>
                      <w:sz w:val="32"/>
                      <w:szCs w:val="32"/>
                      <w:lang w:val="en-US"/>
                    </w:rPr>
                  </w:rPrChange>
                </w:rPr>
                <w:t>label</w:t>
              </w:r>
              <w:r w:rsidRPr="00E066BD">
                <w:rPr>
                  <w:rFonts w:ascii="Monaco" w:hAnsi="Monaco" w:cs="Monaco"/>
                  <w:b/>
                  <w:bCs/>
                  <w:color w:val="CE5C00"/>
                  <w:sz w:val="20"/>
                  <w:szCs w:val="20"/>
                  <w:lang w:val="en-US"/>
                  <w:rPrChange w:id="5860" w:author="Borja Gonzalez" w:date="2017-09-28T19:28:00Z">
                    <w:rPr>
                      <w:rFonts w:ascii="Monaco" w:hAnsi="Monaco" w:cs="Monaco"/>
                      <w:b/>
                      <w:bCs/>
                      <w:color w:val="CE5C00"/>
                      <w:sz w:val="32"/>
                      <w:szCs w:val="32"/>
                      <w:lang w:val="en-US"/>
                    </w:rPr>
                  </w:rPrChange>
                </w:rPr>
                <w:t>:</w:t>
              </w:r>
              <w:r w:rsidRPr="00E066BD">
                <w:rPr>
                  <w:rFonts w:ascii="Monaco" w:hAnsi="Monaco" w:cs="Monaco"/>
                  <w:sz w:val="20"/>
                  <w:szCs w:val="20"/>
                  <w:lang w:val="en-US"/>
                  <w:rPrChange w:id="5861" w:author="Borja Gonzalez" w:date="2017-09-28T19:28:00Z">
                    <w:rPr>
                      <w:rFonts w:ascii="Monaco" w:hAnsi="Monaco" w:cs="Monaco"/>
                      <w:sz w:val="32"/>
                      <w:szCs w:val="32"/>
                      <w:lang w:val="en-US"/>
                    </w:rPr>
                  </w:rPrChange>
                </w:rPr>
                <w:t xml:space="preserve"> </w:t>
              </w:r>
              <w:r w:rsidRPr="00E066BD">
                <w:rPr>
                  <w:rFonts w:ascii="Monaco" w:hAnsi="Monaco" w:cs="Monaco"/>
                  <w:color w:val="4E9A06"/>
                  <w:sz w:val="20"/>
                  <w:szCs w:val="20"/>
                  <w:lang w:val="en-US"/>
                  <w:rPrChange w:id="5862" w:author="Borja Gonzalez" w:date="2017-09-28T19:28:00Z">
                    <w:rPr>
                      <w:rFonts w:ascii="Monaco" w:hAnsi="Monaco" w:cs="Monaco"/>
                      <w:color w:val="4E9A06"/>
                      <w:sz w:val="32"/>
                      <w:szCs w:val="32"/>
                      <w:lang w:val="en-US"/>
                    </w:rPr>
                  </w:rPrChange>
                </w:rPr>
                <w:t>"Movimiento "</w:t>
              </w:r>
              <w:r w:rsidRPr="00E066BD">
                <w:rPr>
                  <w:rFonts w:ascii="Monaco" w:hAnsi="Monaco" w:cs="Monaco"/>
                  <w:b/>
                  <w:bCs/>
                  <w:color w:val="CE5C00"/>
                  <w:sz w:val="20"/>
                  <w:szCs w:val="20"/>
                  <w:lang w:val="en-US"/>
                  <w:rPrChange w:id="5863" w:author="Borja Gonzalez" w:date="2017-09-28T19:28:00Z">
                    <w:rPr>
                      <w:rFonts w:ascii="Monaco" w:hAnsi="Monaco" w:cs="Monaco"/>
                      <w:b/>
                      <w:bCs/>
                      <w:color w:val="CE5C00"/>
                      <w:sz w:val="32"/>
                      <w:szCs w:val="32"/>
                      <w:lang w:val="en-US"/>
                    </w:rPr>
                  </w:rPrChange>
                </w:rPr>
                <w:t>+</w:t>
              </w:r>
              <w:r w:rsidRPr="00E066BD">
                <w:rPr>
                  <w:rFonts w:ascii="Monaco" w:hAnsi="Monaco" w:cs="Monaco"/>
                  <w:color w:val="000000"/>
                  <w:sz w:val="20"/>
                  <w:szCs w:val="20"/>
                  <w:lang w:val="en-US"/>
                  <w:rPrChange w:id="5864" w:author="Borja Gonzalez" w:date="2017-09-28T19:28:00Z">
                    <w:rPr>
                      <w:rFonts w:ascii="Monaco" w:hAnsi="Monaco" w:cs="Monaco"/>
                      <w:color w:val="000000"/>
                      <w:sz w:val="32"/>
                      <w:szCs w:val="32"/>
                      <w:lang w:val="en-US"/>
                    </w:rPr>
                  </w:rPrChange>
                </w:rPr>
                <w:t>x</w:t>
              </w:r>
              <w:r w:rsidRPr="00E066BD">
                <w:rPr>
                  <w:rFonts w:ascii="Monaco" w:hAnsi="Monaco" w:cs="Monaco"/>
                  <w:b/>
                  <w:bCs/>
                  <w:color w:val="CE5C00"/>
                  <w:sz w:val="20"/>
                  <w:szCs w:val="20"/>
                  <w:lang w:val="en-US"/>
                  <w:rPrChange w:id="5865" w:author="Borja Gonzalez" w:date="2017-09-28T19:28:00Z">
                    <w:rPr>
                      <w:rFonts w:ascii="Monaco" w:hAnsi="Monaco" w:cs="Monaco"/>
                      <w:b/>
                      <w:bCs/>
                      <w:color w:val="CE5C00"/>
                      <w:sz w:val="32"/>
                      <w:szCs w:val="32"/>
                      <w:lang w:val="en-US"/>
                    </w:rPr>
                  </w:rPrChange>
                </w:rPr>
                <w:t>+</w:t>
              </w:r>
              <w:r w:rsidRPr="00E066BD">
                <w:rPr>
                  <w:rFonts w:ascii="Monaco" w:hAnsi="Monaco" w:cs="Monaco"/>
                  <w:color w:val="4E9A06"/>
                  <w:sz w:val="20"/>
                  <w:szCs w:val="20"/>
                  <w:lang w:val="en-US"/>
                  <w:rPrChange w:id="5866" w:author="Borja Gonzalez" w:date="2017-09-28T19:28:00Z">
                    <w:rPr>
                      <w:rFonts w:ascii="Monaco" w:hAnsi="Monaco" w:cs="Monaco"/>
                      <w:color w:val="4E9A06"/>
                      <w:sz w:val="32"/>
                      <w:szCs w:val="32"/>
                      <w:lang w:val="en-US"/>
                    </w:rPr>
                  </w:rPrChange>
                </w:rPr>
                <w:t>" de "</w:t>
              </w:r>
              <w:r w:rsidRPr="00E066BD">
                <w:rPr>
                  <w:rFonts w:ascii="Monaco" w:hAnsi="Monaco" w:cs="Monaco"/>
                  <w:b/>
                  <w:bCs/>
                  <w:color w:val="CE5C00"/>
                  <w:sz w:val="20"/>
                  <w:szCs w:val="20"/>
                  <w:lang w:val="en-US"/>
                  <w:rPrChange w:id="5867" w:author="Borja Gonzalez" w:date="2017-09-28T19:28:00Z">
                    <w:rPr>
                      <w:rFonts w:ascii="Monaco" w:hAnsi="Monaco" w:cs="Monaco"/>
                      <w:b/>
                      <w:bCs/>
                      <w:color w:val="CE5C00"/>
                      <w:sz w:val="32"/>
                      <w:szCs w:val="32"/>
                      <w:lang w:val="en-US"/>
                    </w:rPr>
                  </w:rPrChange>
                </w:rPr>
                <w:t>+</w:t>
              </w:r>
              <w:r w:rsidRPr="00E066BD">
                <w:rPr>
                  <w:rFonts w:ascii="Monaco" w:hAnsi="Monaco" w:cs="Monaco"/>
                  <w:color w:val="000000"/>
                  <w:sz w:val="20"/>
                  <w:szCs w:val="20"/>
                  <w:lang w:val="en-US"/>
                  <w:rPrChange w:id="5868" w:author="Borja Gonzalez" w:date="2017-09-28T19:28:00Z">
                    <w:rPr>
                      <w:rFonts w:ascii="Monaco" w:hAnsi="Monaco" w:cs="Monaco"/>
                      <w:color w:val="000000"/>
                      <w:sz w:val="32"/>
                      <w:szCs w:val="32"/>
                      <w:lang w:val="en-US"/>
                    </w:rPr>
                  </w:rPrChange>
                </w:rPr>
                <w:t>nombre</w:t>
              </w:r>
              <w:r w:rsidRPr="00E066BD">
                <w:rPr>
                  <w:rFonts w:ascii="Monaco" w:hAnsi="Monaco" w:cs="Monaco"/>
                  <w:b/>
                  <w:bCs/>
                  <w:color w:val="CE5C00"/>
                  <w:sz w:val="20"/>
                  <w:szCs w:val="20"/>
                  <w:lang w:val="en-US"/>
                  <w:rPrChange w:id="5869" w:author="Borja Gonzalez" w:date="2017-09-28T19:28:00Z">
                    <w:rPr>
                      <w:rFonts w:ascii="Monaco" w:hAnsi="Monaco" w:cs="Monaco"/>
                      <w:b/>
                      <w:bCs/>
                      <w:color w:val="CE5C00"/>
                      <w:sz w:val="32"/>
                      <w:szCs w:val="32"/>
                      <w:lang w:val="en-US"/>
                    </w:rPr>
                  </w:rPrChange>
                </w:rPr>
                <w:t>+</w:t>
              </w:r>
              <w:r w:rsidRPr="00E066BD">
                <w:rPr>
                  <w:rFonts w:ascii="Monaco" w:hAnsi="Monaco" w:cs="Monaco"/>
                  <w:color w:val="4E9A06"/>
                  <w:sz w:val="20"/>
                  <w:szCs w:val="20"/>
                  <w:lang w:val="en-US"/>
                  <w:rPrChange w:id="5870" w:author="Borja Gonzalez" w:date="2017-09-28T19:28:00Z">
                    <w:rPr>
                      <w:rFonts w:ascii="Monaco" w:hAnsi="Monaco" w:cs="Monaco"/>
                      <w:color w:val="4E9A06"/>
                      <w:sz w:val="32"/>
                      <w:szCs w:val="32"/>
                      <w:lang w:val="en-US"/>
                    </w:rPr>
                  </w:rPrChange>
                </w:rPr>
                <w:t>" "</w:t>
              </w:r>
              <w:r w:rsidRPr="00E066BD">
                <w:rPr>
                  <w:rFonts w:ascii="Monaco" w:hAnsi="Monaco" w:cs="Monaco"/>
                  <w:b/>
                  <w:bCs/>
                  <w:color w:val="CE5C00"/>
                  <w:sz w:val="20"/>
                  <w:szCs w:val="20"/>
                  <w:lang w:val="en-US"/>
                  <w:rPrChange w:id="5871" w:author="Borja Gonzalez" w:date="2017-09-28T19:28:00Z">
                    <w:rPr>
                      <w:rFonts w:ascii="Monaco" w:hAnsi="Monaco" w:cs="Monaco"/>
                      <w:b/>
                      <w:bCs/>
                      <w:color w:val="CE5C00"/>
                      <w:sz w:val="32"/>
                      <w:szCs w:val="32"/>
                      <w:lang w:val="en-US"/>
                    </w:rPr>
                  </w:rPrChange>
                </w:rPr>
                <w:t>+</w:t>
              </w:r>
              <w:r w:rsidRPr="00E066BD">
                <w:rPr>
                  <w:rFonts w:ascii="Monaco" w:hAnsi="Monaco" w:cs="Monaco"/>
                  <w:color w:val="000000"/>
                  <w:sz w:val="20"/>
                  <w:szCs w:val="20"/>
                  <w:lang w:val="en-US"/>
                  <w:rPrChange w:id="5872" w:author="Borja Gonzalez" w:date="2017-09-28T19:28:00Z">
                    <w:rPr>
                      <w:rFonts w:ascii="Monaco" w:hAnsi="Monaco" w:cs="Monaco"/>
                      <w:color w:val="000000"/>
                      <w:sz w:val="32"/>
                      <w:szCs w:val="32"/>
                      <w:lang w:val="en-US"/>
                    </w:rPr>
                  </w:rPrChange>
                </w:rPr>
                <w:t>apellido</w:t>
              </w:r>
              <w:r w:rsidRPr="00E066BD">
                <w:rPr>
                  <w:rFonts w:ascii="Monaco" w:hAnsi="Monaco" w:cs="Monaco"/>
                  <w:b/>
                  <w:bCs/>
                  <w:color w:val="000000"/>
                  <w:sz w:val="20"/>
                  <w:szCs w:val="20"/>
                  <w:lang w:val="en-US"/>
                  <w:rPrChange w:id="5873" w:author="Borja Gonzalez" w:date="2017-09-28T19:28:00Z">
                    <w:rPr>
                      <w:rFonts w:ascii="Monaco" w:hAnsi="Monaco" w:cs="Monaco"/>
                      <w:b/>
                      <w:bCs/>
                      <w:color w:val="000000"/>
                      <w:sz w:val="32"/>
                      <w:szCs w:val="32"/>
                      <w:lang w:val="en-US"/>
                    </w:rPr>
                  </w:rPrChange>
                </w:rPr>
                <w:t>,</w:t>
              </w:r>
            </w:ins>
          </w:p>
          <w:p w14:paraId="38FA1983" w14:textId="77777777" w:rsidR="00E066BD" w:rsidRPr="00E066BD" w:rsidRDefault="00E066BD" w:rsidP="00E066BD">
            <w:pPr>
              <w:keepNext/>
              <w:keepLines/>
              <w:widowControl w:val="0"/>
              <w:autoSpaceDE w:val="0"/>
              <w:autoSpaceDN w:val="0"/>
              <w:adjustRightInd w:val="0"/>
              <w:spacing w:before="200"/>
              <w:outlineLvl w:val="4"/>
              <w:rPr>
                <w:ins w:id="5874" w:author="Borja Gonzalez" w:date="2017-09-28T19:27:00Z"/>
                <w:rFonts w:ascii="Monaco" w:hAnsi="Monaco" w:cs="Monaco"/>
                <w:sz w:val="20"/>
                <w:szCs w:val="20"/>
                <w:lang w:val="en-US"/>
                <w:rPrChange w:id="5875" w:author="Borja Gonzalez" w:date="2017-09-28T19:28:00Z">
                  <w:rPr>
                    <w:ins w:id="5876" w:author="Borja Gonzalez" w:date="2017-09-28T19:27:00Z"/>
                    <w:rFonts w:ascii="Monaco" w:eastAsiaTheme="majorEastAsia" w:hAnsi="Monaco" w:cs="Monaco"/>
                    <w:color w:val="243F60" w:themeColor="accent1" w:themeShade="7F"/>
                    <w:sz w:val="32"/>
                    <w:szCs w:val="32"/>
                    <w:lang w:val="en-US"/>
                  </w:rPr>
                </w:rPrChange>
              </w:rPr>
            </w:pPr>
            <w:ins w:id="5877" w:author="Borja Gonzalez" w:date="2017-09-28T19:27:00Z">
              <w:r w:rsidRPr="00E066BD">
                <w:rPr>
                  <w:rFonts w:ascii="Monaco" w:hAnsi="Monaco" w:cs="Monaco"/>
                  <w:sz w:val="20"/>
                  <w:szCs w:val="20"/>
                  <w:lang w:val="en-US"/>
                  <w:rPrChange w:id="5878" w:author="Borja Gonzalez" w:date="2017-09-28T19:28:00Z">
                    <w:rPr>
                      <w:rFonts w:ascii="Monaco" w:hAnsi="Monaco" w:cs="Monaco"/>
                      <w:sz w:val="32"/>
                      <w:szCs w:val="32"/>
                      <w:lang w:val="en-US"/>
                    </w:rPr>
                  </w:rPrChange>
                </w:rPr>
                <w:t xml:space="preserve">            </w:t>
              </w:r>
              <w:r w:rsidRPr="00E066BD">
                <w:rPr>
                  <w:rFonts w:ascii="Monaco" w:hAnsi="Monaco" w:cs="Monaco"/>
                  <w:color w:val="000000"/>
                  <w:sz w:val="20"/>
                  <w:szCs w:val="20"/>
                  <w:lang w:val="en-US"/>
                  <w:rPrChange w:id="5879" w:author="Borja Gonzalez" w:date="2017-09-28T19:28:00Z">
                    <w:rPr>
                      <w:rFonts w:ascii="Monaco" w:hAnsi="Monaco" w:cs="Monaco"/>
                      <w:color w:val="000000"/>
                      <w:sz w:val="32"/>
                      <w:szCs w:val="32"/>
                      <w:lang w:val="en-US"/>
                    </w:rPr>
                  </w:rPrChange>
                </w:rPr>
                <w:t>fill</w:t>
              </w:r>
              <w:r w:rsidRPr="00E066BD">
                <w:rPr>
                  <w:rFonts w:ascii="Monaco" w:hAnsi="Monaco" w:cs="Monaco"/>
                  <w:b/>
                  <w:bCs/>
                  <w:color w:val="CE5C00"/>
                  <w:sz w:val="20"/>
                  <w:szCs w:val="20"/>
                  <w:lang w:val="en-US"/>
                  <w:rPrChange w:id="5880" w:author="Borja Gonzalez" w:date="2017-09-28T19:28:00Z">
                    <w:rPr>
                      <w:rFonts w:ascii="Monaco" w:hAnsi="Monaco" w:cs="Monaco"/>
                      <w:b/>
                      <w:bCs/>
                      <w:color w:val="CE5C00"/>
                      <w:sz w:val="32"/>
                      <w:szCs w:val="32"/>
                      <w:lang w:val="en-US"/>
                    </w:rPr>
                  </w:rPrChange>
                </w:rPr>
                <w:t>:</w:t>
              </w:r>
              <w:r w:rsidRPr="00E066BD">
                <w:rPr>
                  <w:rFonts w:ascii="Monaco" w:hAnsi="Monaco" w:cs="Monaco"/>
                  <w:sz w:val="20"/>
                  <w:szCs w:val="20"/>
                  <w:lang w:val="en-US"/>
                  <w:rPrChange w:id="5881" w:author="Borja Gonzalez" w:date="2017-09-28T19:28:00Z">
                    <w:rPr>
                      <w:rFonts w:ascii="Monaco" w:hAnsi="Monaco" w:cs="Monaco"/>
                      <w:sz w:val="32"/>
                      <w:szCs w:val="32"/>
                      <w:lang w:val="en-US"/>
                    </w:rPr>
                  </w:rPrChange>
                </w:rPr>
                <w:t xml:space="preserve"> </w:t>
              </w:r>
              <w:r w:rsidRPr="00E066BD">
                <w:rPr>
                  <w:rFonts w:ascii="Monaco" w:hAnsi="Monaco" w:cs="Monaco"/>
                  <w:b/>
                  <w:bCs/>
                  <w:color w:val="204A87"/>
                  <w:sz w:val="20"/>
                  <w:szCs w:val="20"/>
                  <w:lang w:val="en-US"/>
                  <w:rPrChange w:id="5882" w:author="Borja Gonzalez" w:date="2017-09-28T19:28:00Z">
                    <w:rPr>
                      <w:rFonts w:ascii="Monaco" w:hAnsi="Monaco" w:cs="Monaco"/>
                      <w:b/>
                      <w:bCs/>
                      <w:color w:val="204A87"/>
                      <w:sz w:val="32"/>
                      <w:szCs w:val="32"/>
                      <w:lang w:val="en-US"/>
                    </w:rPr>
                  </w:rPrChange>
                </w:rPr>
                <w:t>false</w:t>
              </w:r>
              <w:r w:rsidRPr="00E066BD">
                <w:rPr>
                  <w:rFonts w:ascii="Monaco" w:hAnsi="Monaco" w:cs="Monaco"/>
                  <w:b/>
                  <w:bCs/>
                  <w:color w:val="000000"/>
                  <w:sz w:val="20"/>
                  <w:szCs w:val="20"/>
                  <w:lang w:val="en-US"/>
                  <w:rPrChange w:id="5883" w:author="Borja Gonzalez" w:date="2017-09-28T19:28:00Z">
                    <w:rPr>
                      <w:rFonts w:ascii="Monaco" w:hAnsi="Monaco" w:cs="Monaco"/>
                      <w:b/>
                      <w:bCs/>
                      <w:color w:val="000000"/>
                      <w:sz w:val="32"/>
                      <w:szCs w:val="32"/>
                      <w:lang w:val="en-US"/>
                    </w:rPr>
                  </w:rPrChange>
                </w:rPr>
                <w:t>,</w:t>
              </w:r>
            </w:ins>
          </w:p>
          <w:p w14:paraId="6DB17886" w14:textId="77777777" w:rsidR="00E066BD" w:rsidRPr="00E066BD" w:rsidRDefault="00E066BD" w:rsidP="00E066BD">
            <w:pPr>
              <w:keepNext/>
              <w:keepLines/>
              <w:widowControl w:val="0"/>
              <w:autoSpaceDE w:val="0"/>
              <w:autoSpaceDN w:val="0"/>
              <w:adjustRightInd w:val="0"/>
              <w:spacing w:before="200"/>
              <w:outlineLvl w:val="4"/>
              <w:rPr>
                <w:ins w:id="5884" w:author="Borja Gonzalez" w:date="2017-09-28T19:27:00Z"/>
                <w:rFonts w:ascii="Monaco" w:hAnsi="Monaco" w:cs="Monaco"/>
                <w:sz w:val="20"/>
                <w:szCs w:val="20"/>
                <w:lang w:val="en-US"/>
                <w:rPrChange w:id="5885" w:author="Borja Gonzalez" w:date="2017-09-28T19:28:00Z">
                  <w:rPr>
                    <w:ins w:id="5886" w:author="Borja Gonzalez" w:date="2017-09-28T19:27:00Z"/>
                    <w:rFonts w:ascii="Monaco" w:eastAsiaTheme="majorEastAsia" w:hAnsi="Monaco" w:cs="Monaco"/>
                    <w:color w:val="243F60" w:themeColor="accent1" w:themeShade="7F"/>
                    <w:sz w:val="32"/>
                    <w:szCs w:val="32"/>
                    <w:lang w:val="en-US"/>
                  </w:rPr>
                </w:rPrChange>
              </w:rPr>
            </w:pPr>
            <w:ins w:id="5887" w:author="Borja Gonzalez" w:date="2017-09-28T19:27:00Z">
              <w:r w:rsidRPr="00E066BD">
                <w:rPr>
                  <w:rFonts w:ascii="Monaco" w:hAnsi="Monaco" w:cs="Monaco"/>
                  <w:sz w:val="20"/>
                  <w:szCs w:val="20"/>
                  <w:lang w:val="en-US"/>
                  <w:rPrChange w:id="5888" w:author="Borja Gonzalez" w:date="2017-09-28T19:28:00Z">
                    <w:rPr>
                      <w:rFonts w:ascii="Monaco" w:hAnsi="Monaco" w:cs="Monaco"/>
                      <w:sz w:val="32"/>
                      <w:szCs w:val="32"/>
                      <w:lang w:val="en-US"/>
                    </w:rPr>
                  </w:rPrChange>
                </w:rPr>
                <w:t xml:space="preserve">            </w:t>
              </w:r>
              <w:r w:rsidRPr="00E066BD">
                <w:rPr>
                  <w:rFonts w:ascii="Monaco" w:hAnsi="Monaco" w:cs="Monaco"/>
                  <w:color w:val="000000"/>
                  <w:sz w:val="20"/>
                  <w:szCs w:val="20"/>
                  <w:lang w:val="en-US"/>
                  <w:rPrChange w:id="5889" w:author="Borja Gonzalez" w:date="2017-09-28T19:28:00Z">
                    <w:rPr>
                      <w:rFonts w:ascii="Monaco" w:hAnsi="Monaco" w:cs="Monaco"/>
                      <w:color w:val="000000"/>
                      <w:sz w:val="32"/>
                      <w:szCs w:val="32"/>
                      <w:lang w:val="en-US"/>
                    </w:rPr>
                  </w:rPrChange>
                </w:rPr>
                <w:t>lineTension</w:t>
              </w:r>
              <w:r w:rsidRPr="00E066BD">
                <w:rPr>
                  <w:rFonts w:ascii="Monaco" w:hAnsi="Monaco" w:cs="Monaco"/>
                  <w:b/>
                  <w:bCs/>
                  <w:color w:val="CE5C00"/>
                  <w:sz w:val="20"/>
                  <w:szCs w:val="20"/>
                  <w:lang w:val="en-US"/>
                  <w:rPrChange w:id="5890" w:author="Borja Gonzalez" w:date="2017-09-28T19:28:00Z">
                    <w:rPr>
                      <w:rFonts w:ascii="Monaco" w:hAnsi="Monaco" w:cs="Monaco"/>
                      <w:b/>
                      <w:bCs/>
                      <w:color w:val="CE5C00"/>
                      <w:sz w:val="32"/>
                      <w:szCs w:val="32"/>
                      <w:lang w:val="en-US"/>
                    </w:rPr>
                  </w:rPrChange>
                </w:rPr>
                <w:t>:</w:t>
              </w:r>
              <w:r w:rsidRPr="00E066BD">
                <w:rPr>
                  <w:rFonts w:ascii="Monaco" w:hAnsi="Monaco" w:cs="Monaco"/>
                  <w:sz w:val="20"/>
                  <w:szCs w:val="20"/>
                  <w:lang w:val="en-US"/>
                  <w:rPrChange w:id="5891" w:author="Borja Gonzalez" w:date="2017-09-28T19:28:00Z">
                    <w:rPr>
                      <w:rFonts w:ascii="Monaco" w:hAnsi="Monaco" w:cs="Monaco"/>
                      <w:sz w:val="32"/>
                      <w:szCs w:val="32"/>
                      <w:lang w:val="en-US"/>
                    </w:rPr>
                  </w:rPrChange>
                </w:rPr>
                <w:t xml:space="preserve"> </w:t>
              </w:r>
              <w:r w:rsidRPr="00E066BD">
                <w:rPr>
                  <w:rFonts w:ascii="Monaco" w:hAnsi="Monaco" w:cs="Monaco"/>
                  <w:b/>
                  <w:bCs/>
                  <w:color w:val="0000CF"/>
                  <w:sz w:val="20"/>
                  <w:szCs w:val="20"/>
                  <w:lang w:val="en-US"/>
                  <w:rPrChange w:id="5892" w:author="Borja Gonzalez" w:date="2017-09-28T19:28:00Z">
                    <w:rPr>
                      <w:rFonts w:ascii="Monaco" w:hAnsi="Monaco" w:cs="Monaco"/>
                      <w:b/>
                      <w:bCs/>
                      <w:color w:val="0000CF"/>
                      <w:sz w:val="32"/>
                      <w:szCs w:val="32"/>
                      <w:lang w:val="en-US"/>
                    </w:rPr>
                  </w:rPrChange>
                </w:rPr>
                <w:t>0.5</w:t>
              </w:r>
              <w:r w:rsidRPr="00E066BD">
                <w:rPr>
                  <w:rFonts w:ascii="Monaco" w:hAnsi="Monaco" w:cs="Monaco"/>
                  <w:b/>
                  <w:bCs/>
                  <w:color w:val="000000"/>
                  <w:sz w:val="20"/>
                  <w:szCs w:val="20"/>
                  <w:lang w:val="en-US"/>
                  <w:rPrChange w:id="5893" w:author="Borja Gonzalez" w:date="2017-09-28T19:28:00Z">
                    <w:rPr>
                      <w:rFonts w:ascii="Monaco" w:hAnsi="Monaco" w:cs="Monaco"/>
                      <w:b/>
                      <w:bCs/>
                      <w:color w:val="000000"/>
                      <w:sz w:val="32"/>
                      <w:szCs w:val="32"/>
                      <w:lang w:val="en-US"/>
                    </w:rPr>
                  </w:rPrChange>
                </w:rPr>
                <w:t>,</w:t>
              </w:r>
            </w:ins>
          </w:p>
          <w:p w14:paraId="4C69A6E3" w14:textId="77777777" w:rsidR="00E066BD" w:rsidRPr="00E066BD" w:rsidRDefault="00E066BD" w:rsidP="00E066BD">
            <w:pPr>
              <w:keepNext/>
              <w:keepLines/>
              <w:widowControl w:val="0"/>
              <w:autoSpaceDE w:val="0"/>
              <w:autoSpaceDN w:val="0"/>
              <w:adjustRightInd w:val="0"/>
              <w:spacing w:before="200"/>
              <w:outlineLvl w:val="4"/>
              <w:rPr>
                <w:ins w:id="5894" w:author="Borja Gonzalez" w:date="2017-09-28T19:27:00Z"/>
                <w:rFonts w:ascii="Monaco" w:hAnsi="Monaco" w:cs="Monaco"/>
                <w:sz w:val="20"/>
                <w:szCs w:val="20"/>
                <w:lang w:val="en-US"/>
                <w:rPrChange w:id="5895" w:author="Borja Gonzalez" w:date="2017-09-28T19:28:00Z">
                  <w:rPr>
                    <w:ins w:id="5896" w:author="Borja Gonzalez" w:date="2017-09-28T19:27:00Z"/>
                    <w:rFonts w:ascii="Monaco" w:eastAsiaTheme="majorEastAsia" w:hAnsi="Monaco" w:cs="Monaco"/>
                    <w:color w:val="243F60" w:themeColor="accent1" w:themeShade="7F"/>
                    <w:sz w:val="32"/>
                    <w:szCs w:val="32"/>
                    <w:lang w:val="en-US"/>
                  </w:rPr>
                </w:rPrChange>
              </w:rPr>
            </w:pPr>
            <w:ins w:id="5897" w:author="Borja Gonzalez" w:date="2017-09-28T19:27:00Z">
              <w:r w:rsidRPr="00E066BD">
                <w:rPr>
                  <w:rFonts w:ascii="Monaco" w:hAnsi="Monaco" w:cs="Monaco"/>
                  <w:sz w:val="20"/>
                  <w:szCs w:val="20"/>
                  <w:lang w:val="en-US"/>
                  <w:rPrChange w:id="5898" w:author="Borja Gonzalez" w:date="2017-09-28T19:28:00Z">
                    <w:rPr>
                      <w:rFonts w:ascii="Monaco" w:hAnsi="Monaco" w:cs="Monaco"/>
                      <w:sz w:val="32"/>
                      <w:szCs w:val="32"/>
                      <w:lang w:val="en-US"/>
                    </w:rPr>
                  </w:rPrChange>
                </w:rPr>
                <w:t xml:space="preserve">            </w:t>
              </w:r>
              <w:r w:rsidRPr="00E066BD">
                <w:rPr>
                  <w:rFonts w:ascii="Monaco" w:hAnsi="Monaco" w:cs="Monaco"/>
                  <w:color w:val="000000"/>
                  <w:sz w:val="20"/>
                  <w:szCs w:val="20"/>
                  <w:lang w:val="en-US"/>
                  <w:rPrChange w:id="5899" w:author="Borja Gonzalez" w:date="2017-09-28T19:28:00Z">
                    <w:rPr>
                      <w:rFonts w:ascii="Monaco" w:hAnsi="Monaco" w:cs="Monaco"/>
                      <w:color w:val="000000"/>
                      <w:sz w:val="32"/>
                      <w:szCs w:val="32"/>
                      <w:lang w:val="en-US"/>
                    </w:rPr>
                  </w:rPrChange>
                </w:rPr>
                <w:t>backgroundColor</w:t>
              </w:r>
              <w:r w:rsidRPr="00E066BD">
                <w:rPr>
                  <w:rFonts w:ascii="Monaco" w:hAnsi="Monaco" w:cs="Monaco"/>
                  <w:b/>
                  <w:bCs/>
                  <w:color w:val="CE5C00"/>
                  <w:sz w:val="20"/>
                  <w:szCs w:val="20"/>
                  <w:lang w:val="en-US"/>
                  <w:rPrChange w:id="5900" w:author="Borja Gonzalez" w:date="2017-09-28T19:28:00Z">
                    <w:rPr>
                      <w:rFonts w:ascii="Monaco" w:hAnsi="Monaco" w:cs="Monaco"/>
                      <w:b/>
                      <w:bCs/>
                      <w:color w:val="CE5C00"/>
                      <w:sz w:val="32"/>
                      <w:szCs w:val="32"/>
                      <w:lang w:val="en-US"/>
                    </w:rPr>
                  </w:rPrChange>
                </w:rPr>
                <w:t>:</w:t>
              </w:r>
              <w:r w:rsidRPr="00E066BD">
                <w:rPr>
                  <w:rFonts w:ascii="Monaco" w:hAnsi="Monaco" w:cs="Monaco"/>
                  <w:sz w:val="20"/>
                  <w:szCs w:val="20"/>
                  <w:lang w:val="en-US"/>
                  <w:rPrChange w:id="5901" w:author="Borja Gonzalez" w:date="2017-09-28T19:28:00Z">
                    <w:rPr>
                      <w:rFonts w:ascii="Monaco" w:hAnsi="Monaco" w:cs="Monaco"/>
                      <w:sz w:val="32"/>
                      <w:szCs w:val="32"/>
                      <w:lang w:val="en-US"/>
                    </w:rPr>
                  </w:rPrChange>
                </w:rPr>
                <w:t xml:space="preserve"> </w:t>
              </w:r>
              <w:r w:rsidRPr="00E066BD">
                <w:rPr>
                  <w:rFonts w:ascii="Monaco" w:hAnsi="Monaco" w:cs="Monaco"/>
                  <w:color w:val="4E9A06"/>
                  <w:sz w:val="20"/>
                  <w:szCs w:val="20"/>
                  <w:lang w:val="en-US"/>
                  <w:rPrChange w:id="5902" w:author="Borja Gonzalez" w:date="2017-09-28T19:28:00Z">
                    <w:rPr>
                      <w:rFonts w:ascii="Monaco" w:hAnsi="Monaco" w:cs="Monaco"/>
                      <w:color w:val="4E9A06"/>
                      <w:sz w:val="32"/>
                      <w:szCs w:val="32"/>
                      <w:lang w:val="en-US"/>
                    </w:rPr>
                  </w:rPrChange>
                </w:rPr>
                <w:t>"rgba(75,192,192,0.4)"</w:t>
              </w:r>
              <w:r w:rsidRPr="00E066BD">
                <w:rPr>
                  <w:rFonts w:ascii="Monaco" w:hAnsi="Monaco" w:cs="Monaco"/>
                  <w:b/>
                  <w:bCs/>
                  <w:color w:val="000000"/>
                  <w:sz w:val="20"/>
                  <w:szCs w:val="20"/>
                  <w:lang w:val="en-US"/>
                  <w:rPrChange w:id="5903" w:author="Borja Gonzalez" w:date="2017-09-28T19:28:00Z">
                    <w:rPr>
                      <w:rFonts w:ascii="Monaco" w:hAnsi="Monaco" w:cs="Monaco"/>
                      <w:b/>
                      <w:bCs/>
                      <w:color w:val="000000"/>
                      <w:sz w:val="32"/>
                      <w:szCs w:val="32"/>
                      <w:lang w:val="en-US"/>
                    </w:rPr>
                  </w:rPrChange>
                </w:rPr>
                <w:t>,</w:t>
              </w:r>
            </w:ins>
          </w:p>
          <w:p w14:paraId="0C343633" w14:textId="77777777" w:rsidR="00E066BD" w:rsidRPr="00E066BD" w:rsidRDefault="00E066BD" w:rsidP="00E066BD">
            <w:pPr>
              <w:keepNext/>
              <w:keepLines/>
              <w:widowControl w:val="0"/>
              <w:autoSpaceDE w:val="0"/>
              <w:autoSpaceDN w:val="0"/>
              <w:adjustRightInd w:val="0"/>
              <w:spacing w:before="200"/>
              <w:outlineLvl w:val="4"/>
              <w:rPr>
                <w:ins w:id="5904" w:author="Borja Gonzalez" w:date="2017-09-28T19:27:00Z"/>
                <w:rFonts w:ascii="Monaco" w:hAnsi="Monaco" w:cs="Monaco"/>
                <w:sz w:val="20"/>
                <w:szCs w:val="20"/>
                <w:lang w:val="en-US"/>
                <w:rPrChange w:id="5905" w:author="Borja Gonzalez" w:date="2017-09-28T19:28:00Z">
                  <w:rPr>
                    <w:ins w:id="5906" w:author="Borja Gonzalez" w:date="2017-09-28T19:27:00Z"/>
                    <w:rFonts w:ascii="Monaco" w:eastAsiaTheme="majorEastAsia" w:hAnsi="Monaco" w:cs="Monaco"/>
                    <w:color w:val="243F60" w:themeColor="accent1" w:themeShade="7F"/>
                    <w:sz w:val="32"/>
                    <w:szCs w:val="32"/>
                    <w:lang w:val="en-US"/>
                  </w:rPr>
                </w:rPrChange>
              </w:rPr>
            </w:pPr>
            <w:ins w:id="5907" w:author="Borja Gonzalez" w:date="2017-09-28T19:27:00Z">
              <w:r w:rsidRPr="00E066BD">
                <w:rPr>
                  <w:rFonts w:ascii="Monaco" w:hAnsi="Monaco" w:cs="Monaco"/>
                  <w:sz w:val="20"/>
                  <w:szCs w:val="20"/>
                  <w:lang w:val="en-US"/>
                  <w:rPrChange w:id="5908" w:author="Borja Gonzalez" w:date="2017-09-28T19:28:00Z">
                    <w:rPr>
                      <w:rFonts w:ascii="Monaco" w:hAnsi="Monaco" w:cs="Monaco"/>
                      <w:sz w:val="32"/>
                      <w:szCs w:val="32"/>
                      <w:lang w:val="en-US"/>
                    </w:rPr>
                  </w:rPrChange>
                </w:rPr>
                <w:t xml:space="preserve">            </w:t>
              </w:r>
              <w:r w:rsidRPr="00E066BD">
                <w:rPr>
                  <w:rFonts w:ascii="Monaco" w:hAnsi="Monaco" w:cs="Monaco"/>
                  <w:color w:val="000000"/>
                  <w:sz w:val="20"/>
                  <w:szCs w:val="20"/>
                  <w:lang w:val="en-US"/>
                  <w:rPrChange w:id="5909" w:author="Borja Gonzalez" w:date="2017-09-28T19:28:00Z">
                    <w:rPr>
                      <w:rFonts w:ascii="Monaco" w:hAnsi="Monaco" w:cs="Monaco"/>
                      <w:color w:val="000000"/>
                      <w:sz w:val="32"/>
                      <w:szCs w:val="32"/>
                      <w:lang w:val="en-US"/>
                    </w:rPr>
                  </w:rPrChange>
                </w:rPr>
                <w:t>borderColor</w:t>
              </w:r>
              <w:r w:rsidRPr="00E066BD">
                <w:rPr>
                  <w:rFonts w:ascii="Monaco" w:hAnsi="Monaco" w:cs="Monaco"/>
                  <w:b/>
                  <w:bCs/>
                  <w:color w:val="CE5C00"/>
                  <w:sz w:val="20"/>
                  <w:szCs w:val="20"/>
                  <w:lang w:val="en-US"/>
                  <w:rPrChange w:id="5910" w:author="Borja Gonzalez" w:date="2017-09-28T19:28:00Z">
                    <w:rPr>
                      <w:rFonts w:ascii="Monaco" w:hAnsi="Monaco" w:cs="Monaco"/>
                      <w:b/>
                      <w:bCs/>
                      <w:color w:val="CE5C00"/>
                      <w:sz w:val="32"/>
                      <w:szCs w:val="32"/>
                      <w:lang w:val="en-US"/>
                    </w:rPr>
                  </w:rPrChange>
                </w:rPr>
                <w:t>:</w:t>
              </w:r>
              <w:r w:rsidRPr="00E066BD">
                <w:rPr>
                  <w:rFonts w:ascii="Monaco" w:hAnsi="Monaco" w:cs="Monaco"/>
                  <w:sz w:val="20"/>
                  <w:szCs w:val="20"/>
                  <w:lang w:val="en-US"/>
                  <w:rPrChange w:id="5911" w:author="Borja Gonzalez" w:date="2017-09-28T19:28:00Z">
                    <w:rPr>
                      <w:rFonts w:ascii="Monaco" w:hAnsi="Monaco" w:cs="Monaco"/>
                      <w:sz w:val="32"/>
                      <w:szCs w:val="32"/>
                      <w:lang w:val="en-US"/>
                    </w:rPr>
                  </w:rPrChange>
                </w:rPr>
                <w:t xml:space="preserve"> </w:t>
              </w:r>
              <w:r w:rsidRPr="00E066BD">
                <w:rPr>
                  <w:rFonts w:ascii="Monaco" w:hAnsi="Monaco" w:cs="Monaco"/>
                  <w:color w:val="4E9A06"/>
                  <w:sz w:val="20"/>
                  <w:szCs w:val="20"/>
                  <w:lang w:val="en-US"/>
                  <w:rPrChange w:id="5912" w:author="Borja Gonzalez" w:date="2017-09-28T19:28:00Z">
                    <w:rPr>
                      <w:rFonts w:ascii="Monaco" w:hAnsi="Monaco" w:cs="Monaco"/>
                      <w:color w:val="4E9A06"/>
                      <w:sz w:val="32"/>
                      <w:szCs w:val="32"/>
                      <w:lang w:val="en-US"/>
                    </w:rPr>
                  </w:rPrChange>
                </w:rPr>
                <w:t>"rgba(75,192,192,1)"</w:t>
              </w:r>
              <w:r w:rsidRPr="00E066BD">
                <w:rPr>
                  <w:rFonts w:ascii="Monaco" w:hAnsi="Monaco" w:cs="Monaco"/>
                  <w:b/>
                  <w:bCs/>
                  <w:color w:val="000000"/>
                  <w:sz w:val="20"/>
                  <w:szCs w:val="20"/>
                  <w:lang w:val="en-US"/>
                  <w:rPrChange w:id="5913" w:author="Borja Gonzalez" w:date="2017-09-28T19:28:00Z">
                    <w:rPr>
                      <w:rFonts w:ascii="Monaco" w:hAnsi="Monaco" w:cs="Monaco"/>
                      <w:b/>
                      <w:bCs/>
                      <w:color w:val="000000"/>
                      <w:sz w:val="32"/>
                      <w:szCs w:val="32"/>
                      <w:lang w:val="en-US"/>
                    </w:rPr>
                  </w:rPrChange>
                </w:rPr>
                <w:t>,</w:t>
              </w:r>
            </w:ins>
          </w:p>
          <w:p w14:paraId="4A0FECF0" w14:textId="77777777" w:rsidR="00E066BD" w:rsidRPr="00E066BD" w:rsidRDefault="00E066BD" w:rsidP="00E066BD">
            <w:pPr>
              <w:keepNext/>
              <w:keepLines/>
              <w:widowControl w:val="0"/>
              <w:autoSpaceDE w:val="0"/>
              <w:autoSpaceDN w:val="0"/>
              <w:adjustRightInd w:val="0"/>
              <w:spacing w:before="200"/>
              <w:outlineLvl w:val="4"/>
              <w:rPr>
                <w:ins w:id="5914" w:author="Borja Gonzalez" w:date="2017-09-28T19:27:00Z"/>
                <w:rFonts w:ascii="Monaco" w:hAnsi="Monaco" w:cs="Monaco"/>
                <w:sz w:val="20"/>
                <w:szCs w:val="20"/>
                <w:lang w:val="en-US"/>
                <w:rPrChange w:id="5915" w:author="Borja Gonzalez" w:date="2017-09-28T19:28:00Z">
                  <w:rPr>
                    <w:ins w:id="5916" w:author="Borja Gonzalez" w:date="2017-09-28T19:27:00Z"/>
                    <w:rFonts w:ascii="Monaco" w:eastAsiaTheme="majorEastAsia" w:hAnsi="Monaco" w:cs="Monaco"/>
                    <w:color w:val="243F60" w:themeColor="accent1" w:themeShade="7F"/>
                    <w:sz w:val="32"/>
                    <w:szCs w:val="32"/>
                    <w:lang w:val="en-US"/>
                  </w:rPr>
                </w:rPrChange>
              </w:rPr>
            </w:pPr>
            <w:ins w:id="5917" w:author="Borja Gonzalez" w:date="2017-09-28T19:27:00Z">
              <w:r w:rsidRPr="00E066BD">
                <w:rPr>
                  <w:rFonts w:ascii="Monaco" w:hAnsi="Monaco" w:cs="Monaco"/>
                  <w:sz w:val="20"/>
                  <w:szCs w:val="20"/>
                  <w:lang w:val="en-US"/>
                  <w:rPrChange w:id="5918" w:author="Borja Gonzalez" w:date="2017-09-28T19:28:00Z">
                    <w:rPr>
                      <w:rFonts w:ascii="Monaco" w:hAnsi="Monaco" w:cs="Monaco"/>
                      <w:sz w:val="32"/>
                      <w:szCs w:val="32"/>
                      <w:lang w:val="en-US"/>
                    </w:rPr>
                  </w:rPrChange>
                </w:rPr>
                <w:t xml:space="preserve">            </w:t>
              </w:r>
              <w:r w:rsidRPr="00E066BD">
                <w:rPr>
                  <w:rFonts w:ascii="Monaco" w:hAnsi="Monaco" w:cs="Monaco"/>
                  <w:color w:val="000000"/>
                  <w:sz w:val="20"/>
                  <w:szCs w:val="20"/>
                  <w:lang w:val="en-US"/>
                  <w:rPrChange w:id="5919" w:author="Borja Gonzalez" w:date="2017-09-28T19:28:00Z">
                    <w:rPr>
                      <w:rFonts w:ascii="Monaco" w:hAnsi="Monaco" w:cs="Monaco"/>
                      <w:color w:val="000000"/>
                      <w:sz w:val="32"/>
                      <w:szCs w:val="32"/>
                      <w:lang w:val="en-US"/>
                    </w:rPr>
                  </w:rPrChange>
                </w:rPr>
                <w:t>borderCapStyle</w:t>
              </w:r>
              <w:r w:rsidRPr="00E066BD">
                <w:rPr>
                  <w:rFonts w:ascii="Monaco" w:hAnsi="Monaco" w:cs="Monaco"/>
                  <w:b/>
                  <w:bCs/>
                  <w:color w:val="CE5C00"/>
                  <w:sz w:val="20"/>
                  <w:szCs w:val="20"/>
                  <w:lang w:val="en-US"/>
                  <w:rPrChange w:id="5920" w:author="Borja Gonzalez" w:date="2017-09-28T19:28:00Z">
                    <w:rPr>
                      <w:rFonts w:ascii="Monaco" w:hAnsi="Monaco" w:cs="Monaco"/>
                      <w:b/>
                      <w:bCs/>
                      <w:color w:val="CE5C00"/>
                      <w:sz w:val="32"/>
                      <w:szCs w:val="32"/>
                      <w:lang w:val="en-US"/>
                    </w:rPr>
                  </w:rPrChange>
                </w:rPr>
                <w:t>:</w:t>
              </w:r>
              <w:r w:rsidRPr="00E066BD">
                <w:rPr>
                  <w:rFonts w:ascii="Monaco" w:hAnsi="Monaco" w:cs="Monaco"/>
                  <w:sz w:val="20"/>
                  <w:szCs w:val="20"/>
                  <w:lang w:val="en-US"/>
                  <w:rPrChange w:id="5921" w:author="Borja Gonzalez" w:date="2017-09-28T19:28:00Z">
                    <w:rPr>
                      <w:rFonts w:ascii="Monaco" w:hAnsi="Monaco" w:cs="Monaco"/>
                      <w:sz w:val="32"/>
                      <w:szCs w:val="32"/>
                      <w:lang w:val="en-US"/>
                    </w:rPr>
                  </w:rPrChange>
                </w:rPr>
                <w:t xml:space="preserve"> </w:t>
              </w:r>
              <w:r w:rsidRPr="00E066BD">
                <w:rPr>
                  <w:rFonts w:ascii="Monaco" w:hAnsi="Monaco" w:cs="Monaco"/>
                  <w:color w:val="4E9A06"/>
                  <w:sz w:val="20"/>
                  <w:szCs w:val="20"/>
                  <w:lang w:val="en-US"/>
                  <w:rPrChange w:id="5922" w:author="Borja Gonzalez" w:date="2017-09-28T19:28:00Z">
                    <w:rPr>
                      <w:rFonts w:ascii="Monaco" w:hAnsi="Monaco" w:cs="Monaco"/>
                      <w:color w:val="4E9A06"/>
                      <w:sz w:val="32"/>
                      <w:szCs w:val="32"/>
                      <w:lang w:val="en-US"/>
                    </w:rPr>
                  </w:rPrChange>
                </w:rPr>
                <w:t>'butt'</w:t>
              </w:r>
              <w:r w:rsidRPr="00E066BD">
                <w:rPr>
                  <w:rFonts w:ascii="Monaco" w:hAnsi="Monaco" w:cs="Monaco"/>
                  <w:b/>
                  <w:bCs/>
                  <w:color w:val="000000"/>
                  <w:sz w:val="20"/>
                  <w:szCs w:val="20"/>
                  <w:lang w:val="en-US"/>
                  <w:rPrChange w:id="5923" w:author="Borja Gonzalez" w:date="2017-09-28T19:28:00Z">
                    <w:rPr>
                      <w:rFonts w:ascii="Monaco" w:hAnsi="Monaco" w:cs="Monaco"/>
                      <w:b/>
                      <w:bCs/>
                      <w:color w:val="000000"/>
                      <w:sz w:val="32"/>
                      <w:szCs w:val="32"/>
                      <w:lang w:val="en-US"/>
                    </w:rPr>
                  </w:rPrChange>
                </w:rPr>
                <w:t>,</w:t>
              </w:r>
            </w:ins>
          </w:p>
          <w:p w14:paraId="600185AF" w14:textId="77777777" w:rsidR="00E066BD" w:rsidRPr="00E066BD" w:rsidRDefault="00E066BD" w:rsidP="00E066BD">
            <w:pPr>
              <w:keepNext/>
              <w:keepLines/>
              <w:widowControl w:val="0"/>
              <w:autoSpaceDE w:val="0"/>
              <w:autoSpaceDN w:val="0"/>
              <w:adjustRightInd w:val="0"/>
              <w:spacing w:before="200"/>
              <w:outlineLvl w:val="4"/>
              <w:rPr>
                <w:ins w:id="5924" w:author="Borja Gonzalez" w:date="2017-09-28T19:27:00Z"/>
                <w:rFonts w:ascii="Monaco" w:hAnsi="Monaco" w:cs="Monaco"/>
                <w:sz w:val="20"/>
                <w:szCs w:val="20"/>
                <w:lang w:val="en-US"/>
                <w:rPrChange w:id="5925" w:author="Borja Gonzalez" w:date="2017-09-28T19:28:00Z">
                  <w:rPr>
                    <w:ins w:id="5926" w:author="Borja Gonzalez" w:date="2017-09-28T19:27:00Z"/>
                    <w:rFonts w:ascii="Monaco" w:eastAsiaTheme="majorEastAsia" w:hAnsi="Monaco" w:cs="Monaco"/>
                    <w:color w:val="243F60" w:themeColor="accent1" w:themeShade="7F"/>
                    <w:sz w:val="32"/>
                    <w:szCs w:val="32"/>
                    <w:lang w:val="en-US"/>
                  </w:rPr>
                </w:rPrChange>
              </w:rPr>
            </w:pPr>
            <w:ins w:id="5927" w:author="Borja Gonzalez" w:date="2017-09-28T19:27:00Z">
              <w:r w:rsidRPr="00E066BD">
                <w:rPr>
                  <w:rFonts w:ascii="Monaco" w:hAnsi="Monaco" w:cs="Monaco"/>
                  <w:sz w:val="20"/>
                  <w:szCs w:val="20"/>
                  <w:lang w:val="en-US"/>
                  <w:rPrChange w:id="5928" w:author="Borja Gonzalez" w:date="2017-09-28T19:28:00Z">
                    <w:rPr>
                      <w:rFonts w:ascii="Monaco" w:hAnsi="Monaco" w:cs="Monaco"/>
                      <w:sz w:val="32"/>
                      <w:szCs w:val="32"/>
                      <w:lang w:val="en-US"/>
                    </w:rPr>
                  </w:rPrChange>
                </w:rPr>
                <w:t xml:space="preserve">            </w:t>
              </w:r>
              <w:r w:rsidRPr="00E066BD">
                <w:rPr>
                  <w:rFonts w:ascii="Monaco" w:hAnsi="Monaco" w:cs="Monaco"/>
                  <w:color w:val="000000"/>
                  <w:sz w:val="20"/>
                  <w:szCs w:val="20"/>
                  <w:lang w:val="en-US"/>
                  <w:rPrChange w:id="5929" w:author="Borja Gonzalez" w:date="2017-09-28T19:28:00Z">
                    <w:rPr>
                      <w:rFonts w:ascii="Monaco" w:hAnsi="Monaco" w:cs="Monaco"/>
                      <w:color w:val="000000"/>
                      <w:sz w:val="32"/>
                      <w:szCs w:val="32"/>
                      <w:lang w:val="en-US"/>
                    </w:rPr>
                  </w:rPrChange>
                </w:rPr>
                <w:t>borderDash</w:t>
              </w:r>
              <w:r w:rsidRPr="00E066BD">
                <w:rPr>
                  <w:rFonts w:ascii="Monaco" w:hAnsi="Monaco" w:cs="Monaco"/>
                  <w:b/>
                  <w:bCs/>
                  <w:color w:val="CE5C00"/>
                  <w:sz w:val="20"/>
                  <w:szCs w:val="20"/>
                  <w:lang w:val="en-US"/>
                  <w:rPrChange w:id="5930" w:author="Borja Gonzalez" w:date="2017-09-28T19:28:00Z">
                    <w:rPr>
                      <w:rFonts w:ascii="Monaco" w:hAnsi="Monaco" w:cs="Monaco"/>
                      <w:b/>
                      <w:bCs/>
                      <w:color w:val="CE5C00"/>
                      <w:sz w:val="32"/>
                      <w:szCs w:val="32"/>
                      <w:lang w:val="en-US"/>
                    </w:rPr>
                  </w:rPrChange>
                </w:rPr>
                <w:t>:</w:t>
              </w:r>
              <w:r w:rsidRPr="00E066BD">
                <w:rPr>
                  <w:rFonts w:ascii="Monaco" w:hAnsi="Monaco" w:cs="Monaco"/>
                  <w:sz w:val="20"/>
                  <w:szCs w:val="20"/>
                  <w:lang w:val="en-US"/>
                  <w:rPrChange w:id="5931" w:author="Borja Gonzalez" w:date="2017-09-28T19:28:00Z">
                    <w:rPr>
                      <w:rFonts w:ascii="Monaco" w:hAnsi="Monaco" w:cs="Monaco"/>
                      <w:sz w:val="32"/>
                      <w:szCs w:val="32"/>
                      <w:lang w:val="en-US"/>
                    </w:rPr>
                  </w:rPrChange>
                </w:rPr>
                <w:t xml:space="preserve"> </w:t>
              </w:r>
              <w:r w:rsidRPr="00E066BD">
                <w:rPr>
                  <w:rFonts w:ascii="Monaco" w:hAnsi="Monaco" w:cs="Monaco"/>
                  <w:b/>
                  <w:bCs/>
                  <w:color w:val="000000"/>
                  <w:sz w:val="20"/>
                  <w:szCs w:val="20"/>
                  <w:lang w:val="en-US"/>
                  <w:rPrChange w:id="5932" w:author="Borja Gonzalez" w:date="2017-09-28T19:28:00Z">
                    <w:rPr>
                      <w:rFonts w:ascii="Monaco" w:hAnsi="Monaco" w:cs="Monaco"/>
                      <w:b/>
                      <w:bCs/>
                      <w:color w:val="000000"/>
                      <w:sz w:val="32"/>
                      <w:szCs w:val="32"/>
                      <w:lang w:val="en-US"/>
                    </w:rPr>
                  </w:rPrChange>
                </w:rPr>
                <w:t>[],</w:t>
              </w:r>
            </w:ins>
          </w:p>
          <w:p w14:paraId="357263E4" w14:textId="77777777" w:rsidR="00E066BD" w:rsidRPr="00E066BD" w:rsidRDefault="00E066BD" w:rsidP="00E066BD">
            <w:pPr>
              <w:keepNext/>
              <w:keepLines/>
              <w:widowControl w:val="0"/>
              <w:autoSpaceDE w:val="0"/>
              <w:autoSpaceDN w:val="0"/>
              <w:adjustRightInd w:val="0"/>
              <w:spacing w:before="200"/>
              <w:outlineLvl w:val="4"/>
              <w:rPr>
                <w:ins w:id="5933" w:author="Borja Gonzalez" w:date="2017-09-28T19:27:00Z"/>
                <w:rFonts w:ascii="Monaco" w:hAnsi="Monaco" w:cs="Monaco"/>
                <w:sz w:val="20"/>
                <w:szCs w:val="20"/>
                <w:lang w:val="en-US"/>
                <w:rPrChange w:id="5934" w:author="Borja Gonzalez" w:date="2017-09-28T19:28:00Z">
                  <w:rPr>
                    <w:ins w:id="5935" w:author="Borja Gonzalez" w:date="2017-09-28T19:27:00Z"/>
                    <w:rFonts w:ascii="Monaco" w:eastAsiaTheme="majorEastAsia" w:hAnsi="Monaco" w:cs="Monaco"/>
                    <w:color w:val="243F60" w:themeColor="accent1" w:themeShade="7F"/>
                    <w:sz w:val="32"/>
                    <w:szCs w:val="32"/>
                    <w:lang w:val="en-US"/>
                  </w:rPr>
                </w:rPrChange>
              </w:rPr>
            </w:pPr>
            <w:ins w:id="5936" w:author="Borja Gonzalez" w:date="2017-09-28T19:27:00Z">
              <w:r w:rsidRPr="00E066BD">
                <w:rPr>
                  <w:rFonts w:ascii="Monaco" w:hAnsi="Monaco" w:cs="Monaco"/>
                  <w:sz w:val="20"/>
                  <w:szCs w:val="20"/>
                  <w:lang w:val="en-US"/>
                  <w:rPrChange w:id="5937" w:author="Borja Gonzalez" w:date="2017-09-28T19:28:00Z">
                    <w:rPr>
                      <w:rFonts w:ascii="Monaco" w:hAnsi="Monaco" w:cs="Monaco"/>
                      <w:sz w:val="32"/>
                      <w:szCs w:val="32"/>
                      <w:lang w:val="en-US"/>
                    </w:rPr>
                  </w:rPrChange>
                </w:rPr>
                <w:t xml:space="preserve">            </w:t>
              </w:r>
              <w:r w:rsidRPr="00E066BD">
                <w:rPr>
                  <w:rFonts w:ascii="Monaco" w:hAnsi="Monaco" w:cs="Monaco"/>
                  <w:color w:val="000000"/>
                  <w:sz w:val="20"/>
                  <w:szCs w:val="20"/>
                  <w:lang w:val="en-US"/>
                  <w:rPrChange w:id="5938" w:author="Borja Gonzalez" w:date="2017-09-28T19:28:00Z">
                    <w:rPr>
                      <w:rFonts w:ascii="Monaco" w:hAnsi="Monaco" w:cs="Monaco"/>
                      <w:color w:val="000000"/>
                      <w:sz w:val="32"/>
                      <w:szCs w:val="32"/>
                      <w:lang w:val="en-US"/>
                    </w:rPr>
                  </w:rPrChange>
                </w:rPr>
                <w:t>borderDashOffset</w:t>
              </w:r>
              <w:r w:rsidRPr="00E066BD">
                <w:rPr>
                  <w:rFonts w:ascii="Monaco" w:hAnsi="Monaco" w:cs="Monaco"/>
                  <w:b/>
                  <w:bCs/>
                  <w:color w:val="CE5C00"/>
                  <w:sz w:val="20"/>
                  <w:szCs w:val="20"/>
                  <w:lang w:val="en-US"/>
                  <w:rPrChange w:id="5939" w:author="Borja Gonzalez" w:date="2017-09-28T19:28:00Z">
                    <w:rPr>
                      <w:rFonts w:ascii="Monaco" w:hAnsi="Monaco" w:cs="Monaco"/>
                      <w:b/>
                      <w:bCs/>
                      <w:color w:val="CE5C00"/>
                      <w:sz w:val="32"/>
                      <w:szCs w:val="32"/>
                      <w:lang w:val="en-US"/>
                    </w:rPr>
                  </w:rPrChange>
                </w:rPr>
                <w:t>:</w:t>
              </w:r>
              <w:r w:rsidRPr="00E066BD">
                <w:rPr>
                  <w:rFonts w:ascii="Monaco" w:hAnsi="Monaco" w:cs="Monaco"/>
                  <w:sz w:val="20"/>
                  <w:szCs w:val="20"/>
                  <w:lang w:val="en-US"/>
                  <w:rPrChange w:id="5940" w:author="Borja Gonzalez" w:date="2017-09-28T19:28:00Z">
                    <w:rPr>
                      <w:rFonts w:ascii="Monaco" w:hAnsi="Monaco" w:cs="Monaco"/>
                      <w:sz w:val="32"/>
                      <w:szCs w:val="32"/>
                      <w:lang w:val="en-US"/>
                    </w:rPr>
                  </w:rPrChange>
                </w:rPr>
                <w:t xml:space="preserve"> </w:t>
              </w:r>
              <w:r w:rsidRPr="00E066BD">
                <w:rPr>
                  <w:rFonts w:ascii="Monaco" w:hAnsi="Monaco" w:cs="Monaco"/>
                  <w:b/>
                  <w:bCs/>
                  <w:color w:val="0000CF"/>
                  <w:sz w:val="20"/>
                  <w:szCs w:val="20"/>
                  <w:lang w:val="en-US"/>
                  <w:rPrChange w:id="5941" w:author="Borja Gonzalez" w:date="2017-09-28T19:28:00Z">
                    <w:rPr>
                      <w:rFonts w:ascii="Monaco" w:hAnsi="Monaco" w:cs="Monaco"/>
                      <w:b/>
                      <w:bCs/>
                      <w:color w:val="0000CF"/>
                      <w:sz w:val="32"/>
                      <w:szCs w:val="32"/>
                      <w:lang w:val="en-US"/>
                    </w:rPr>
                  </w:rPrChange>
                </w:rPr>
                <w:t>0.0</w:t>
              </w:r>
              <w:r w:rsidRPr="00E066BD">
                <w:rPr>
                  <w:rFonts w:ascii="Monaco" w:hAnsi="Monaco" w:cs="Monaco"/>
                  <w:b/>
                  <w:bCs/>
                  <w:color w:val="000000"/>
                  <w:sz w:val="20"/>
                  <w:szCs w:val="20"/>
                  <w:lang w:val="en-US"/>
                  <w:rPrChange w:id="5942" w:author="Borja Gonzalez" w:date="2017-09-28T19:28:00Z">
                    <w:rPr>
                      <w:rFonts w:ascii="Monaco" w:hAnsi="Monaco" w:cs="Monaco"/>
                      <w:b/>
                      <w:bCs/>
                      <w:color w:val="000000"/>
                      <w:sz w:val="32"/>
                      <w:szCs w:val="32"/>
                      <w:lang w:val="en-US"/>
                    </w:rPr>
                  </w:rPrChange>
                </w:rPr>
                <w:t>,</w:t>
              </w:r>
            </w:ins>
          </w:p>
          <w:p w14:paraId="006EE917" w14:textId="77777777" w:rsidR="00E066BD" w:rsidRPr="00E066BD" w:rsidRDefault="00E066BD" w:rsidP="00E066BD">
            <w:pPr>
              <w:keepNext/>
              <w:keepLines/>
              <w:widowControl w:val="0"/>
              <w:autoSpaceDE w:val="0"/>
              <w:autoSpaceDN w:val="0"/>
              <w:adjustRightInd w:val="0"/>
              <w:spacing w:before="200"/>
              <w:outlineLvl w:val="4"/>
              <w:rPr>
                <w:ins w:id="5943" w:author="Borja Gonzalez" w:date="2017-09-28T19:27:00Z"/>
                <w:rFonts w:ascii="Monaco" w:hAnsi="Monaco" w:cs="Monaco"/>
                <w:sz w:val="20"/>
                <w:szCs w:val="20"/>
                <w:lang w:val="en-US"/>
                <w:rPrChange w:id="5944" w:author="Borja Gonzalez" w:date="2017-09-28T19:28:00Z">
                  <w:rPr>
                    <w:ins w:id="5945" w:author="Borja Gonzalez" w:date="2017-09-28T19:27:00Z"/>
                    <w:rFonts w:ascii="Monaco" w:eastAsiaTheme="majorEastAsia" w:hAnsi="Monaco" w:cs="Monaco"/>
                    <w:color w:val="243F60" w:themeColor="accent1" w:themeShade="7F"/>
                    <w:sz w:val="32"/>
                    <w:szCs w:val="32"/>
                    <w:lang w:val="en-US"/>
                  </w:rPr>
                </w:rPrChange>
              </w:rPr>
            </w:pPr>
            <w:ins w:id="5946" w:author="Borja Gonzalez" w:date="2017-09-28T19:27:00Z">
              <w:r w:rsidRPr="00E066BD">
                <w:rPr>
                  <w:rFonts w:ascii="Monaco" w:hAnsi="Monaco" w:cs="Monaco"/>
                  <w:sz w:val="20"/>
                  <w:szCs w:val="20"/>
                  <w:lang w:val="en-US"/>
                  <w:rPrChange w:id="5947" w:author="Borja Gonzalez" w:date="2017-09-28T19:28:00Z">
                    <w:rPr>
                      <w:rFonts w:ascii="Monaco" w:hAnsi="Monaco" w:cs="Monaco"/>
                      <w:sz w:val="32"/>
                      <w:szCs w:val="32"/>
                      <w:lang w:val="en-US"/>
                    </w:rPr>
                  </w:rPrChange>
                </w:rPr>
                <w:t xml:space="preserve">            </w:t>
              </w:r>
              <w:r w:rsidRPr="00E066BD">
                <w:rPr>
                  <w:rFonts w:ascii="Monaco" w:hAnsi="Monaco" w:cs="Monaco"/>
                  <w:color w:val="000000"/>
                  <w:sz w:val="20"/>
                  <w:szCs w:val="20"/>
                  <w:lang w:val="en-US"/>
                  <w:rPrChange w:id="5948" w:author="Borja Gonzalez" w:date="2017-09-28T19:28:00Z">
                    <w:rPr>
                      <w:rFonts w:ascii="Monaco" w:hAnsi="Monaco" w:cs="Monaco"/>
                      <w:color w:val="000000"/>
                      <w:sz w:val="32"/>
                      <w:szCs w:val="32"/>
                      <w:lang w:val="en-US"/>
                    </w:rPr>
                  </w:rPrChange>
                </w:rPr>
                <w:t>borderJoinStyle</w:t>
              </w:r>
              <w:r w:rsidRPr="00E066BD">
                <w:rPr>
                  <w:rFonts w:ascii="Monaco" w:hAnsi="Monaco" w:cs="Monaco"/>
                  <w:b/>
                  <w:bCs/>
                  <w:color w:val="CE5C00"/>
                  <w:sz w:val="20"/>
                  <w:szCs w:val="20"/>
                  <w:lang w:val="en-US"/>
                  <w:rPrChange w:id="5949" w:author="Borja Gonzalez" w:date="2017-09-28T19:28:00Z">
                    <w:rPr>
                      <w:rFonts w:ascii="Monaco" w:hAnsi="Monaco" w:cs="Monaco"/>
                      <w:b/>
                      <w:bCs/>
                      <w:color w:val="CE5C00"/>
                      <w:sz w:val="32"/>
                      <w:szCs w:val="32"/>
                      <w:lang w:val="en-US"/>
                    </w:rPr>
                  </w:rPrChange>
                </w:rPr>
                <w:t>:</w:t>
              </w:r>
              <w:r w:rsidRPr="00E066BD">
                <w:rPr>
                  <w:rFonts w:ascii="Monaco" w:hAnsi="Monaco" w:cs="Monaco"/>
                  <w:sz w:val="20"/>
                  <w:szCs w:val="20"/>
                  <w:lang w:val="en-US"/>
                  <w:rPrChange w:id="5950" w:author="Borja Gonzalez" w:date="2017-09-28T19:28:00Z">
                    <w:rPr>
                      <w:rFonts w:ascii="Monaco" w:hAnsi="Monaco" w:cs="Monaco"/>
                      <w:sz w:val="32"/>
                      <w:szCs w:val="32"/>
                      <w:lang w:val="en-US"/>
                    </w:rPr>
                  </w:rPrChange>
                </w:rPr>
                <w:t xml:space="preserve"> </w:t>
              </w:r>
              <w:r w:rsidRPr="00E066BD">
                <w:rPr>
                  <w:rFonts w:ascii="Monaco" w:hAnsi="Monaco" w:cs="Monaco"/>
                  <w:color w:val="4E9A06"/>
                  <w:sz w:val="20"/>
                  <w:szCs w:val="20"/>
                  <w:lang w:val="en-US"/>
                  <w:rPrChange w:id="5951" w:author="Borja Gonzalez" w:date="2017-09-28T19:28:00Z">
                    <w:rPr>
                      <w:rFonts w:ascii="Monaco" w:hAnsi="Monaco" w:cs="Monaco"/>
                      <w:color w:val="4E9A06"/>
                      <w:sz w:val="32"/>
                      <w:szCs w:val="32"/>
                      <w:lang w:val="en-US"/>
                    </w:rPr>
                  </w:rPrChange>
                </w:rPr>
                <w:t>'miter'</w:t>
              </w:r>
              <w:r w:rsidRPr="00E066BD">
                <w:rPr>
                  <w:rFonts w:ascii="Monaco" w:hAnsi="Monaco" w:cs="Monaco"/>
                  <w:b/>
                  <w:bCs/>
                  <w:color w:val="000000"/>
                  <w:sz w:val="20"/>
                  <w:szCs w:val="20"/>
                  <w:lang w:val="en-US"/>
                  <w:rPrChange w:id="5952" w:author="Borja Gonzalez" w:date="2017-09-28T19:28:00Z">
                    <w:rPr>
                      <w:rFonts w:ascii="Monaco" w:hAnsi="Monaco" w:cs="Monaco"/>
                      <w:b/>
                      <w:bCs/>
                      <w:color w:val="000000"/>
                      <w:sz w:val="32"/>
                      <w:szCs w:val="32"/>
                      <w:lang w:val="en-US"/>
                    </w:rPr>
                  </w:rPrChange>
                </w:rPr>
                <w:t>,</w:t>
              </w:r>
            </w:ins>
          </w:p>
          <w:p w14:paraId="39F0C0DE" w14:textId="77777777" w:rsidR="00E066BD" w:rsidRPr="00E066BD" w:rsidRDefault="00E066BD" w:rsidP="00E066BD">
            <w:pPr>
              <w:keepNext/>
              <w:keepLines/>
              <w:widowControl w:val="0"/>
              <w:autoSpaceDE w:val="0"/>
              <w:autoSpaceDN w:val="0"/>
              <w:adjustRightInd w:val="0"/>
              <w:spacing w:before="200"/>
              <w:outlineLvl w:val="4"/>
              <w:rPr>
                <w:ins w:id="5953" w:author="Borja Gonzalez" w:date="2017-09-28T19:27:00Z"/>
                <w:rFonts w:ascii="Monaco" w:hAnsi="Monaco" w:cs="Monaco"/>
                <w:sz w:val="20"/>
                <w:szCs w:val="20"/>
                <w:lang w:val="en-US"/>
                <w:rPrChange w:id="5954" w:author="Borja Gonzalez" w:date="2017-09-28T19:28:00Z">
                  <w:rPr>
                    <w:ins w:id="5955" w:author="Borja Gonzalez" w:date="2017-09-28T19:27:00Z"/>
                    <w:rFonts w:ascii="Monaco" w:eastAsiaTheme="majorEastAsia" w:hAnsi="Monaco" w:cs="Monaco"/>
                    <w:color w:val="243F60" w:themeColor="accent1" w:themeShade="7F"/>
                    <w:sz w:val="32"/>
                    <w:szCs w:val="32"/>
                    <w:lang w:val="en-US"/>
                  </w:rPr>
                </w:rPrChange>
              </w:rPr>
            </w:pPr>
            <w:ins w:id="5956" w:author="Borja Gonzalez" w:date="2017-09-28T19:27:00Z">
              <w:r w:rsidRPr="00E066BD">
                <w:rPr>
                  <w:rFonts w:ascii="Monaco" w:hAnsi="Monaco" w:cs="Monaco"/>
                  <w:sz w:val="20"/>
                  <w:szCs w:val="20"/>
                  <w:lang w:val="en-US"/>
                  <w:rPrChange w:id="5957" w:author="Borja Gonzalez" w:date="2017-09-28T19:28:00Z">
                    <w:rPr>
                      <w:rFonts w:ascii="Monaco" w:hAnsi="Monaco" w:cs="Monaco"/>
                      <w:sz w:val="32"/>
                      <w:szCs w:val="32"/>
                      <w:lang w:val="en-US"/>
                    </w:rPr>
                  </w:rPrChange>
                </w:rPr>
                <w:t xml:space="preserve">            </w:t>
              </w:r>
              <w:r w:rsidRPr="00E066BD">
                <w:rPr>
                  <w:rFonts w:ascii="Monaco" w:hAnsi="Monaco" w:cs="Monaco"/>
                  <w:color w:val="000000"/>
                  <w:sz w:val="20"/>
                  <w:szCs w:val="20"/>
                  <w:lang w:val="en-US"/>
                  <w:rPrChange w:id="5958" w:author="Borja Gonzalez" w:date="2017-09-28T19:28:00Z">
                    <w:rPr>
                      <w:rFonts w:ascii="Monaco" w:hAnsi="Monaco" w:cs="Monaco"/>
                      <w:color w:val="000000"/>
                      <w:sz w:val="32"/>
                      <w:szCs w:val="32"/>
                      <w:lang w:val="en-US"/>
                    </w:rPr>
                  </w:rPrChange>
                </w:rPr>
                <w:t>pointBorderColor</w:t>
              </w:r>
              <w:r w:rsidRPr="00E066BD">
                <w:rPr>
                  <w:rFonts w:ascii="Monaco" w:hAnsi="Monaco" w:cs="Monaco"/>
                  <w:b/>
                  <w:bCs/>
                  <w:color w:val="CE5C00"/>
                  <w:sz w:val="20"/>
                  <w:szCs w:val="20"/>
                  <w:lang w:val="en-US"/>
                  <w:rPrChange w:id="5959" w:author="Borja Gonzalez" w:date="2017-09-28T19:28:00Z">
                    <w:rPr>
                      <w:rFonts w:ascii="Monaco" w:hAnsi="Monaco" w:cs="Monaco"/>
                      <w:b/>
                      <w:bCs/>
                      <w:color w:val="CE5C00"/>
                      <w:sz w:val="32"/>
                      <w:szCs w:val="32"/>
                      <w:lang w:val="en-US"/>
                    </w:rPr>
                  </w:rPrChange>
                </w:rPr>
                <w:t>:</w:t>
              </w:r>
              <w:r w:rsidRPr="00E066BD">
                <w:rPr>
                  <w:rFonts w:ascii="Monaco" w:hAnsi="Monaco" w:cs="Monaco"/>
                  <w:sz w:val="20"/>
                  <w:szCs w:val="20"/>
                  <w:lang w:val="en-US"/>
                  <w:rPrChange w:id="5960" w:author="Borja Gonzalez" w:date="2017-09-28T19:28:00Z">
                    <w:rPr>
                      <w:rFonts w:ascii="Monaco" w:hAnsi="Monaco" w:cs="Monaco"/>
                      <w:sz w:val="32"/>
                      <w:szCs w:val="32"/>
                      <w:lang w:val="en-US"/>
                    </w:rPr>
                  </w:rPrChange>
                </w:rPr>
                <w:t xml:space="preserve"> </w:t>
              </w:r>
              <w:r w:rsidRPr="00E066BD">
                <w:rPr>
                  <w:rFonts w:ascii="Monaco" w:hAnsi="Monaco" w:cs="Monaco"/>
                  <w:color w:val="4E9A06"/>
                  <w:sz w:val="20"/>
                  <w:szCs w:val="20"/>
                  <w:lang w:val="en-US"/>
                  <w:rPrChange w:id="5961" w:author="Borja Gonzalez" w:date="2017-09-28T19:28:00Z">
                    <w:rPr>
                      <w:rFonts w:ascii="Monaco" w:hAnsi="Monaco" w:cs="Monaco"/>
                      <w:color w:val="4E9A06"/>
                      <w:sz w:val="32"/>
                      <w:szCs w:val="32"/>
                      <w:lang w:val="en-US"/>
                    </w:rPr>
                  </w:rPrChange>
                </w:rPr>
                <w:t>"rgba(75,192,192,1)"</w:t>
              </w:r>
              <w:r w:rsidRPr="00E066BD">
                <w:rPr>
                  <w:rFonts w:ascii="Monaco" w:hAnsi="Monaco" w:cs="Monaco"/>
                  <w:b/>
                  <w:bCs/>
                  <w:color w:val="000000"/>
                  <w:sz w:val="20"/>
                  <w:szCs w:val="20"/>
                  <w:lang w:val="en-US"/>
                  <w:rPrChange w:id="5962" w:author="Borja Gonzalez" w:date="2017-09-28T19:28:00Z">
                    <w:rPr>
                      <w:rFonts w:ascii="Monaco" w:hAnsi="Monaco" w:cs="Monaco"/>
                      <w:b/>
                      <w:bCs/>
                      <w:color w:val="000000"/>
                      <w:sz w:val="32"/>
                      <w:szCs w:val="32"/>
                      <w:lang w:val="en-US"/>
                    </w:rPr>
                  </w:rPrChange>
                </w:rPr>
                <w:t>,</w:t>
              </w:r>
            </w:ins>
          </w:p>
          <w:p w14:paraId="6423D040" w14:textId="77777777" w:rsidR="00E066BD" w:rsidRPr="00E066BD" w:rsidRDefault="00E066BD" w:rsidP="00E066BD">
            <w:pPr>
              <w:keepNext/>
              <w:keepLines/>
              <w:widowControl w:val="0"/>
              <w:autoSpaceDE w:val="0"/>
              <w:autoSpaceDN w:val="0"/>
              <w:adjustRightInd w:val="0"/>
              <w:spacing w:before="200"/>
              <w:outlineLvl w:val="4"/>
              <w:rPr>
                <w:ins w:id="5963" w:author="Borja Gonzalez" w:date="2017-09-28T19:27:00Z"/>
                <w:rFonts w:ascii="Monaco" w:hAnsi="Monaco" w:cs="Monaco"/>
                <w:sz w:val="20"/>
                <w:szCs w:val="20"/>
                <w:lang w:val="en-US"/>
                <w:rPrChange w:id="5964" w:author="Borja Gonzalez" w:date="2017-09-28T19:28:00Z">
                  <w:rPr>
                    <w:ins w:id="5965" w:author="Borja Gonzalez" w:date="2017-09-28T19:27:00Z"/>
                    <w:rFonts w:ascii="Monaco" w:eastAsiaTheme="majorEastAsia" w:hAnsi="Monaco" w:cs="Monaco"/>
                    <w:color w:val="243F60" w:themeColor="accent1" w:themeShade="7F"/>
                    <w:sz w:val="32"/>
                    <w:szCs w:val="32"/>
                    <w:lang w:val="en-US"/>
                  </w:rPr>
                </w:rPrChange>
              </w:rPr>
            </w:pPr>
            <w:ins w:id="5966" w:author="Borja Gonzalez" w:date="2017-09-28T19:27:00Z">
              <w:r w:rsidRPr="00E066BD">
                <w:rPr>
                  <w:rFonts w:ascii="Monaco" w:hAnsi="Monaco" w:cs="Monaco"/>
                  <w:sz w:val="20"/>
                  <w:szCs w:val="20"/>
                  <w:lang w:val="en-US"/>
                  <w:rPrChange w:id="5967" w:author="Borja Gonzalez" w:date="2017-09-28T19:28:00Z">
                    <w:rPr>
                      <w:rFonts w:ascii="Monaco" w:hAnsi="Monaco" w:cs="Monaco"/>
                      <w:sz w:val="32"/>
                      <w:szCs w:val="32"/>
                      <w:lang w:val="en-US"/>
                    </w:rPr>
                  </w:rPrChange>
                </w:rPr>
                <w:t xml:space="preserve">            </w:t>
              </w:r>
              <w:r w:rsidRPr="00E066BD">
                <w:rPr>
                  <w:rFonts w:ascii="Monaco" w:hAnsi="Monaco" w:cs="Monaco"/>
                  <w:color w:val="000000"/>
                  <w:sz w:val="20"/>
                  <w:szCs w:val="20"/>
                  <w:lang w:val="en-US"/>
                  <w:rPrChange w:id="5968" w:author="Borja Gonzalez" w:date="2017-09-28T19:28:00Z">
                    <w:rPr>
                      <w:rFonts w:ascii="Monaco" w:hAnsi="Monaco" w:cs="Monaco"/>
                      <w:color w:val="000000"/>
                      <w:sz w:val="32"/>
                      <w:szCs w:val="32"/>
                      <w:lang w:val="en-US"/>
                    </w:rPr>
                  </w:rPrChange>
                </w:rPr>
                <w:t>pointBackgroundColor</w:t>
              </w:r>
              <w:r w:rsidRPr="00E066BD">
                <w:rPr>
                  <w:rFonts w:ascii="Monaco" w:hAnsi="Monaco" w:cs="Monaco"/>
                  <w:b/>
                  <w:bCs/>
                  <w:color w:val="CE5C00"/>
                  <w:sz w:val="20"/>
                  <w:szCs w:val="20"/>
                  <w:lang w:val="en-US"/>
                  <w:rPrChange w:id="5969" w:author="Borja Gonzalez" w:date="2017-09-28T19:28:00Z">
                    <w:rPr>
                      <w:rFonts w:ascii="Monaco" w:hAnsi="Monaco" w:cs="Monaco"/>
                      <w:b/>
                      <w:bCs/>
                      <w:color w:val="CE5C00"/>
                      <w:sz w:val="32"/>
                      <w:szCs w:val="32"/>
                      <w:lang w:val="en-US"/>
                    </w:rPr>
                  </w:rPrChange>
                </w:rPr>
                <w:t>:</w:t>
              </w:r>
              <w:r w:rsidRPr="00E066BD">
                <w:rPr>
                  <w:rFonts w:ascii="Monaco" w:hAnsi="Monaco" w:cs="Monaco"/>
                  <w:sz w:val="20"/>
                  <w:szCs w:val="20"/>
                  <w:lang w:val="en-US"/>
                  <w:rPrChange w:id="5970" w:author="Borja Gonzalez" w:date="2017-09-28T19:28:00Z">
                    <w:rPr>
                      <w:rFonts w:ascii="Monaco" w:hAnsi="Monaco" w:cs="Monaco"/>
                      <w:sz w:val="32"/>
                      <w:szCs w:val="32"/>
                      <w:lang w:val="en-US"/>
                    </w:rPr>
                  </w:rPrChange>
                </w:rPr>
                <w:t xml:space="preserve"> </w:t>
              </w:r>
              <w:r w:rsidRPr="00E066BD">
                <w:rPr>
                  <w:rFonts w:ascii="Monaco" w:hAnsi="Monaco" w:cs="Monaco"/>
                  <w:color w:val="4E9A06"/>
                  <w:sz w:val="20"/>
                  <w:szCs w:val="20"/>
                  <w:lang w:val="en-US"/>
                  <w:rPrChange w:id="5971" w:author="Borja Gonzalez" w:date="2017-09-28T19:28:00Z">
                    <w:rPr>
                      <w:rFonts w:ascii="Monaco" w:hAnsi="Monaco" w:cs="Monaco"/>
                      <w:color w:val="4E9A06"/>
                      <w:sz w:val="32"/>
                      <w:szCs w:val="32"/>
                      <w:lang w:val="en-US"/>
                    </w:rPr>
                  </w:rPrChange>
                </w:rPr>
                <w:t>"#fff"</w:t>
              </w:r>
              <w:r w:rsidRPr="00E066BD">
                <w:rPr>
                  <w:rFonts w:ascii="Monaco" w:hAnsi="Monaco" w:cs="Monaco"/>
                  <w:b/>
                  <w:bCs/>
                  <w:color w:val="000000"/>
                  <w:sz w:val="20"/>
                  <w:szCs w:val="20"/>
                  <w:lang w:val="en-US"/>
                  <w:rPrChange w:id="5972" w:author="Borja Gonzalez" w:date="2017-09-28T19:28:00Z">
                    <w:rPr>
                      <w:rFonts w:ascii="Monaco" w:hAnsi="Monaco" w:cs="Monaco"/>
                      <w:b/>
                      <w:bCs/>
                      <w:color w:val="000000"/>
                      <w:sz w:val="32"/>
                      <w:szCs w:val="32"/>
                      <w:lang w:val="en-US"/>
                    </w:rPr>
                  </w:rPrChange>
                </w:rPr>
                <w:t>,</w:t>
              </w:r>
            </w:ins>
          </w:p>
          <w:p w14:paraId="4CF9171E" w14:textId="77777777" w:rsidR="00E066BD" w:rsidRPr="00E066BD" w:rsidRDefault="00E066BD" w:rsidP="00E066BD">
            <w:pPr>
              <w:keepNext/>
              <w:keepLines/>
              <w:widowControl w:val="0"/>
              <w:autoSpaceDE w:val="0"/>
              <w:autoSpaceDN w:val="0"/>
              <w:adjustRightInd w:val="0"/>
              <w:spacing w:before="200"/>
              <w:outlineLvl w:val="4"/>
              <w:rPr>
                <w:ins w:id="5973" w:author="Borja Gonzalez" w:date="2017-09-28T19:27:00Z"/>
                <w:rFonts w:ascii="Monaco" w:hAnsi="Monaco" w:cs="Monaco"/>
                <w:sz w:val="20"/>
                <w:szCs w:val="20"/>
                <w:lang w:val="en-US"/>
                <w:rPrChange w:id="5974" w:author="Borja Gonzalez" w:date="2017-09-28T19:28:00Z">
                  <w:rPr>
                    <w:ins w:id="5975" w:author="Borja Gonzalez" w:date="2017-09-28T19:27:00Z"/>
                    <w:rFonts w:ascii="Monaco" w:eastAsiaTheme="majorEastAsia" w:hAnsi="Monaco" w:cs="Monaco"/>
                    <w:color w:val="243F60" w:themeColor="accent1" w:themeShade="7F"/>
                    <w:sz w:val="32"/>
                    <w:szCs w:val="32"/>
                    <w:lang w:val="en-US"/>
                  </w:rPr>
                </w:rPrChange>
              </w:rPr>
            </w:pPr>
            <w:ins w:id="5976" w:author="Borja Gonzalez" w:date="2017-09-28T19:27:00Z">
              <w:r w:rsidRPr="00E066BD">
                <w:rPr>
                  <w:rFonts w:ascii="Monaco" w:hAnsi="Monaco" w:cs="Monaco"/>
                  <w:sz w:val="20"/>
                  <w:szCs w:val="20"/>
                  <w:lang w:val="en-US"/>
                  <w:rPrChange w:id="5977" w:author="Borja Gonzalez" w:date="2017-09-28T19:28:00Z">
                    <w:rPr>
                      <w:rFonts w:ascii="Monaco" w:hAnsi="Monaco" w:cs="Monaco"/>
                      <w:sz w:val="32"/>
                      <w:szCs w:val="32"/>
                      <w:lang w:val="en-US"/>
                    </w:rPr>
                  </w:rPrChange>
                </w:rPr>
                <w:t xml:space="preserve">            </w:t>
              </w:r>
              <w:r w:rsidRPr="00E066BD">
                <w:rPr>
                  <w:rFonts w:ascii="Monaco" w:hAnsi="Monaco" w:cs="Monaco"/>
                  <w:color w:val="000000"/>
                  <w:sz w:val="20"/>
                  <w:szCs w:val="20"/>
                  <w:lang w:val="en-US"/>
                  <w:rPrChange w:id="5978" w:author="Borja Gonzalez" w:date="2017-09-28T19:28:00Z">
                    <w:rPr>
                      <w:rFonts w:ascii="Monaco" w:hAnsi="Monaco" w:cs="Monaco"/>
                      <w:color w:val="000000"/>
                      <w:sz w:val="32"/>
                      <w:szCs w:val="32"/>
                      <w:lang w:val="en-US"/>
                    </w:rPr>
                  </w:rPrChange>
                </w:rPr>
                <w:t>pointBorderWidth</w:t>
              </w:r>
              <w:r w:rsidRPr="00E066BD">
                <w:rPr>
                  <w:rFonts w:ascii="Monaco" w:hAnsi="Monaco" w:cs="Monaco"/>
                  <w:b/>
                  <w:bCs/>
                  <w:color w:val="CE5C00"/>
                  <w:sz w:val="20"/>
                  <w:szCs w:val="20"/>
                  <w:lang w:val="en-US"/>
                  <w:rPrChange w:id="5979" w:author="Borja Gonzalez" w:date="2017-09-28T19:28:00Z">
                    <w:rPr>
                      <w:rFonts w:ascii="Monaco" w:hAnsi="Monaco" w:cs="Monaco"/>
                      <w:b/>
                      <w:bCs/>
                      <w:color w:val="CE5C00"/>
                      <w:sz w:val="32"/>
                      <w:szCs w:val="32"/>
                      <w:lang w:val="en-US"/>
                    </w:rPr>
                  </w:rPrChange>
                </w:rPr>
                <w:t>:</w:t>
              </w:r>
              <w:r w:rsidRPr="00E066BD">
                <w:rPr>
                  <w:rFonts w:ascii="Monaco" w:hAnsi="Monaco" w:cs="Monaco"/>
                  <w:sz w:val="20"/>
                  <w:szCs w:val="20"/>
                  <w:lang w:val="en-US"/>
                  <w:rPrChange w:id="5980" w:author="Borja Gonzalez" w:date="2017-09-28T19:28:00Z">
                    <w:rPr>
                      <w:rFonts w:ascii="Monaco" w:hAnsi="Monaco" w:cs="Monaco"/>
                      <w:sz w:val="32"/>
                      <w:szCs w:val="32"/>
                      <w:lang w:val="en-US"/>
                    </w:rPr>
                  </w:rPrChange>
                </w:rPr>
                <w:t xml:space="preserve"> </w:t>
              </w:r>
              <w:r w:rsidRPr="00E066BD">
                <w:rPr>
                  <w:rFonts w:ascii="Monaco" w:hAnsi="Monaco" w:cs="Monaco"/>
                  <w:b/>
                  <w:bCs/>
                  <w:color w:val="0000CF"/>
                  <w:sz w:val="20"/>
                  <w:szCs w:val="20"/>
                  <w:lang w:val="en-US"/>
                  <w:rPrChange w:id="5981" w:author="Borja Gonzalez" w:date="2017-09-28T19:28:00Z">
                    <w:rPr>
                      <w:rFonts w:ascii="Monaco" w:hAnsi="Monaco" w:cs="Monaco"/>
                      <w:b/>
                      <w:bCs/>
                      <w:color w:val="0000CF"/>
                      <w:sz w:val="32"/>
                      <w:szCs w:val="32"/>
                      <w:lang w:val="en-US"/>
                    </w:rPr>
                  </w:rPrChange>
                </w:rPr>
                <w:t>1</w:t>
              </w:r>
              <w:r w:rsidRPr="00E066BD">
                <w:rPr>
                  <w:rFonts w:ascii="Monaco" w:hAnsi="Monaco" w:cs="Monaco"/>
                  <w:b/>
                  <w:bCs/>
                  <w:color w:val="000000"/>
                  <w:sz w:val="20"/>
                  <w:szCs w:val="20"/>
                  <w:lang w:val="en-US"/>
                  <w:rPrChange w:id="5982" w:author="Borja Gonzalez" w:date="2017-09-28T19:28:00Z">
                    <w:rPr>
                      <w:rFonts w:ascii="Monaco" w:hAnsi="Monaco" w:cs="Monaco"/>
                      <w:b/>
                      <w:bCs/>
                      <w:color w:val="000000"/>
                      <w:sz w:val="32"/>
                      <w:szCs w:val="32"/>
                      <w:lang w:val="en-US"/>
                    </w:rPr>
                  </w:rPrChange>
                </w:rPr>
                <w:t>,</w:t>
              </w:r>
            </w:ins>
          </w:p>
          <w:p w14:paraId="0AF8BB02" w14:textId="77777777" w:rsidR="00E066BD" w:rsidRPr="00E066BD" w:rsidRDefault="00E066BD" w:rsidP="00E066BD">
            <w:pPr>
              <w:keepNext/>
              <w:keepLines/>
              <w:widowControl w:val="0"/>
              <w:autoSpaceDE w:val="0"/>
              <w:autoSpaceDN w:val="0"/>
              <w:adjustRightInd w:val="0"/>
              <w:spacing w:before="200"/>
              <w:outlineLvl w:val="4"/>
              <w:rPr>
                <w:ins w:id="5983" w:author="Borja Gonzalez" w:date="2017-09-28T19:27:00Z"/>
                <w:rFonts w:ascii="Monaco" w:hAnsi="Monaco" w:cs="Monaco"/>
                <w:sz w:val="20"/>
                <w:szCs w:val="20"/>
                <w:lang w:val="en-US"/>
                <w:rPrChange w:id="5984" w:author="Borja Gonzalez" w:date="2017-09-28T19:28:00Z">
                  <w:rPr>
                    <w:ins w:id="5985" w:author="Borja Gonzalez" w:date="2017-09-28T19:27:00Z"/>
                    <w:rFonts w:ascii="Monaco" w:eastAsiaTheme="majorEastAsia" w:hAnsi="Monaco" w:cs="Monaco"/>
                    <w:color w:val="243F60" w:themeColor="accent1" w:themeShade="7F"/>
                    <w:sz w:val="32"/>
                    <w:szCs w:val="32"/>
                    <w:lang w:val="en-US"/>
                  </w:rPr>
                </w:rPrChange>
              </w:rPr>
            </w:pPr>
            <w:ins w:id="5986" w:author="Borja Gonzalez" w:date="2017-09-28T19:27:00Z">
              <w:r w:rsidRPr="00E066BD">
                <w:rPr>
                  <w:rFonts w:ascii="Monaco" w:hAnsi="Monaco" w:cs="Monaco"/>
                  <w:sz w:val="20"/>
                  <w:szCs w:val="20"/>
                  <w:lang w:val="en-US"/>
                  <w:rPrChange w:id="5987" w:author="Borja Gonzalez" w:date="2017-09-28T19:28:00Z">
                    <w:rPr>
                      <w:rFonts w:ascii="Monaco" w:hAnsi="Monaco" w:cs="Monaco"/>
                      <w:sz w:val="32"/>
                      <w:szCs w:val="32"/>
                      <w:lang w:val="en-US"/>
                    </w:rPr>
                  </w:rPrChange>
                </w:rPr>
                <w:t xml:space="preserve">            </w:t>
              </w:r>
              <w:r w:rsidRPr="00E066BD">
                <w:rPr>
                  <w:rFonts w:ascii="Monaco" w:hAnsi="Monaco" w:cs="Monaco"/>
                  <w:color w:val="000000"/>
                  <w:sz w:val="20"/>
                  <w:szCs w:val="20"/>
                  <w:lang w:val="en-US"/>
                  <w:rPrChange w:id="5988" w:author="Borja Gonzalez" w:date="2017-09-28T19:28:00Z">
                    <w:rPr>
                      <w:rFonts w:ascii="Monaco" w:hAnsi="Monaco" w:cs="Monaco"/>
                      <w:color w:val="000000"/>
                      <w:sz w:val="32"/>
                      <w:szCs w:val="32"/>
                      <w:lang w:val="en-US"/>
                    </w:rPr>
                  </w:rPrChange>
                </w:rPr>
                <w:t>pointHoverRadius</w:t>
              </w:r>
              <w:r w:rsidRPr="00E066BD">
                <w:rPr>
                  <w:rFonts w:ascii="Monaco" w:hAnsi="Monaco" w:cs="Monaco"/>
                  <w:b/>
                  <w:bCs/>
                  <w:color w:val="CE5C00"/>
                  <w:sz w:val="20"/>
                  <w:szCs w:val="20"/>
                  <w:lang w:val="en-US"/>
                  <w:rPrChange w:id="5989" w:author="Borja Gonzalez" w:date="2017-09-28T19:28:00Z">
                    <w:rPr>
                      <w:rFonts w:ascii="Monaco" w:hAnsi="Monaco" w:cs="Monaco"/>
                      <w:b/>
                      <w:bCs/>
                      <w:color w:val="CE5C00"/>
                      <w:sz w:val="32"/>
                      <w:szCs w:val="32"/>
                      <w:lang w:val="en-US"/>
                    </w:rPr>
                  </w:rPrChange>
                </w:rPr>
                <w:t>:</w:t>
              </w:r>
              <w:r w:rsidRPr="00E066BD">
                <w:rPr>
                  <w:rFonts w:ascii="Monaco" w:hAnsi="Monaco" w:cs="Monaco"/>
                  <w:sz w:val="20"/>
                  <w:szCs w:val="20"/>
                  <w:lang w:val="en-US"/>
                  <w:rPrChange w:id="5990" w:author="Borja Gonzalez" w:date="2017-09-28T19:28:00Z">
                    <w:rPr>
                      <w:rFonts w:ascii="Monaco" w:hAnsi="Monaco" w:cs="Monaco"/>
                      <w:sz w:val="32"/>
                      <w:szCs w:val="32"/>
                      <w:lang w:val="en-US"/>
                    </w:rPr>
                  </w:rPrChange>
                </w:rPr>
                <w:t xml:space="preserve"> </w:t>
              </w:r>
              <w:r w:rsidRPr="00E066BD">
                <w:rPr>
                  <w:rFonts w:ascii="Monaco" w:hAnsi="Monaco" w:cs="Monaco"/>
                  <w:b/>
                  <w:bCs/>
                  <w:color w:val="0000CF"/>
                  <w:sz w:val="20"/>
                  <w:szCs w:val="20"/>
                  <w:lang w:val="en-US"/>
                  <w:rPrChange w:id="5991" w:author="Borja Gonzalez" w:date="2017-09-28T19:28:00Z">
                    <w:rPr>
                      <w:rFonts w:ascii="Monaco" w:hAnsi="Monaco" w:cs="Monaco"/>
                      <w:b/>
                      <w:bCs/>
                      <w:color w:val="0000CF"/>
                      <w:sz w:val="32"/>
                      <w:szCs w:val="32"/>
                      <w:lang w:val="en-US"/>
                    </w:rPr>
                  </w:rPrChange>
                </w:rPr>
                <w:t>5</w:t>
              </w:r>
              <w:r w:rsidRPr="00E066BD">
                <w:rPr>
                  <w:rFonts w:ascii="Monaco" w:hAnsi="Monaco" w:cs="Monaco"/>
                  <w:b/>
                  <w:bCs/>
                  <w:color w:val="000000"/>
                  <w:sz w:val="20"/>
                  <w:szCs w:val="20"/>
                  <w:lang w:val="en-US"/>
                  <w:rPrChange w:id="5992" w:author="Borja Gonzalez" w:date="2017-09-28T19:28:00Z">
                    <w:rPr>
                      <w:rFonts w:ascii="Monaco" w:hAnsi="Monaco" w:cs="Monaco"/>
                      <w:b/>
                      <w:bCs/>
                      <w:color w:val="000000"/>
                      <w:sz w:val="32"/>
                      <w:szCs w:val="32"/>
                      <w:lang w:val="en-US"/>
                    </w:rPr>
                  </w:rPrChange>
                </w:rPr>
                <w:t>,</w:t>
              </w:r>
            </w:ins>
          </w:p>
          <w:p w14:paraId="032AFECB" w14:textId="77777777" w:rsidR="00E066BD" w:rsidRPr="00E066BD" w:rsidRDefault="00E066BD" w:rsidP="00E066BD">
            <w:pPr>
              <w:keepNext/>
              <w:keepLines/>
              <w:widowControl w:val="0"/>
              <w:autoSpaceDE w:val="0"/>
              <w:autoSpaceDN w:val="0"/>
              <w:adjustRightInd w:val="0"/>
              <w:spacing w:before="200"/>
              <w:outlineLvl w:val="4"/>
              <w:rPr>
                <w:ins w:id="5993" w:author="Borja Gonzalez" w:date="2017-09-28T19:27:00Z"/>
                <w:rFonts w:ascii="Monaco" w:hAnsi="Monaco" w:cs="Monaco"/>
                <w:sz w:val="20"/>
                <w:szCs w:val="20"/>
                <w:lang w:val="en-US"/>
                <w:rPrChange w:id="5994" w:author="Borja Gonzalez" w:date="2017-09-28T19:28:00Z">
                  <w:rPr>
                    <w:ins w:id="5995" w:author="Borja Gonzalez" w:date="2017-09-28T19:27:00Z"/>
                    <w:rFonts w:ascii="Monaco" w:eastAsiaTheme="majorEastAsia" w:hAnsi="Monaco" w:cs="Monaco"/>
                    <w:color w:val="243F60" w:themeColor="accent1" w:themeShade="7F"/>
                    <w:sz w:val="32"/>
                    <w:szCs w:val="32"/>
                    <w:lang w:val="en-US"/>
                  </w:rPr>
                </w:rPrChange>
              </w:rPr>
            </w:pPr>
            <w:ins w:id="5996" w:author="Borja Gonzalez" w:date="2017-09-28T19:27:00Z">
              <w:r w:rsidRPr="00E066BD">
                <w:rPr>
                  <w:rFonts w:ascii="Monaco" w:hAnsi="Monaco" w:cs="Monaco"/>
                  <w:sz w:val="20"/>
                  <w:szCs w:val="20"/>
                  <w:lang w:val="en-US"/>
                  <w:rPrChange w:id="5997" w:author="Borja Gonzalez" w:date="2017-09-28T19:28:00Z">
                    <w:rPr>
                      <w:rFonts w:ascii="Monaco" w:hAnsi="Monaco" w:cs="Monaco"/>
                      <w:sz w:val="32"/>
                      <w:szCs w:val="32"/>
                      <w:lang w:val="en-US"/>
                    </w:rPr>
                  </w:rPrChange>
                </w:rPr>
                <w:t xml:space="preserve">            </w:t>
              </w:r>
              <w:r w:rsidRPr="00E066BD">
                <w:rPr>
                  <w:rFonts w:ascii="Monaco" w:hAnsi="Monaco" w:cs="Monaco"/>
                  <w:color w:val="000000"/>
                  <w:sz w:val="20"/>
                  <w:szCs w:val="20"/>
                  <w:lang w:val="en-US"/>
                  <w:rPrChange w:id="5998" w:author="Borja Gonzalez" w:date="2017-09-28T19:28:00Z">
                    <w:rPr>
                      <w:rFonts w:ascii="Monaco" w:hAnsi="Monaco" w:cs="Monaco"/>
                      <w:color w:val="000000"/>
                      <w:sz w:val="32"/>
                      <w:szCs w:val="32"/>
                      <w:lang w:val="en-US"/>
                    </w:rPr>
                  </w:rPrChange>
                </w:rPr>
                <w:t>pointHoverBackgroundColor</w:t>
              </w:r>
              <w:r w:rsidRPr="00E066BD">
                <w:rPr>
                  <w:rFonts w:ascii="Monaco" w:hAnsi="Monaco" w:cs="Monaco"/>
                  <w:b/>
                  <w:bCs/>
                  <w:color w:val="CE5C00"/>
                  <w:sz w:val="20"/>
                  <w:szCs w:val="20"/>
                  <w:lang w:val="en-US"/>
                  <w:rPrChange w:id="5999" w:author="Borja Gonzalez" w:date="2017-09-28T19:28:00Z">
                    <w:rPr>
                      <w:rFonts w:ascii="Monaco" w:hAnsi="Monaco" w:cs="Monaco"/>
                      <w:b/>
                      <w:bCs/>
                      <w:color w:val="CE5C00"/>
                      <w:sz w:val="32"/>
                      <w:szCs w:val="32"/>
                      <w:lang w:val="en-US"/>
                    </w:rPr>
                  </w:rPrChange>
                </w:rPr>
                <w:t>:</w:t>
              </w:r>
              <w:r w:rsidRPr="00E066BD">
                <w:rPr>
                  <w:rFonts w:ascii="Monaco" w:hAnsi="Monaco" w:cs="Monaco"/>
                  <w:sz w:val="20"/>
                  <w:szCs w:val="20"/>
                  <w:lang w:val="en-US"/>
                  <w:rPrChange w:id="6000" w:author="Borja Gonzalez" w:date="2017-09-28T19:28:00Z">
                    <w:rPr>
                      <w:rFonts w:ascii="Monaco" w:hAnsi="Monaco" w:cs="Monaco"/>
                      <w:sz w:val="32"/>
                      <w:szCs w:val="32"/>
                      <w:lang w:val="en-US"/>
                    </w:rPr>
                  </w:rPrChange>
                </w:rPr>
                <w:t xml:space="preserve"> </w:t>
              </w:r>
              <w:r w:rsidRPr="00E066BD">
                <w:rPr>
                  <w:rFonts w:ascii="Monaco" w:hAnsi="Monaco" w:cs="Monaco"/>
                  <w:color w:val="4E9A06"/>
                  <w:sz w:val="20"/>
                  <w:szCs w:val="20"/>
                  <w:lang w:val="en-US"/>
                  <w:rPrChange w:id="6001" w:author="Borja Gonzalez" w:date="2017-09-28T19:28:00Z">
                    <w:rPr>
                      <w:rFonts w:ascii="Monaco" w:hAnsi="Monaco" w:cs="Monaco"/>
                      <w:color w:val="4E9A06"/>
                      <w:sz w:val="32"/>
                      <w:szCs w:val="32"/>
                      <w:lang w:val="en-US"/>
                    </w:rPr>
                  </w:rPrChange>
                </w:rPr>
                <w:t>"rgba(75,192,192,1)"</w:t>
              </w:r>
              <w:r w:rsidRPr="00E066BD">
                <w:rPr>
                  <w:rFonts w:ascii="Monaco" w:hAnsi="Monaco" w:cs="Monaco"/>
                  <w:b/>
                  <w:bCs/>
                  <w:color w:val="000000"/>
                  <w:sz w:val="20"/>
                  <w:szCs w:val="20"/>
                  <w:lang w:val="en-US"/>
                  <w:rPrChange w:id="6002" w:author="Borja Gonzalez" w:date="2017-09-28T19:28:00Z">
                    <w:rPr>
                      <w:rFonts w:ascii="Monaco" w:hAnsi="Monaco" w:cs="Monaco"/>
                      <w:b/>
                      <w:bCs/>
                      <w:color w:val="000000"/>
                      <w:sz w:val="32"/>
                      <w:szCs w:val="32"/>
                      <w:lang w:val="en-US"/>
                    </w:rPr>
                  </w:rPrChange>
                </w:rPr>
                <w:t>,</w:t>
              </w:r>
            </w:ins>
          </w:p>
          <w:p w14:paraId="237D54AA" w14:textId="77777777" w:rsidR="00E066BD" w:rsidRPr="00E066BD" w:rsidRDefault="00E066BD" w:rsidP="00E066BD">
            <w:pPr>
              <w:keepNext/>
              <w:keepLines/>
              <w:widowControl w:val="0"/>
              <w:autoSpaceDE w:val="0"/>
              <w:autoSpaceDN w:val="0"/>
              <w:adjustRightInd w:val="0"/>
              <w:spacing w:before="200"/>
              <w:outlineLvl w:val="4"/>
              <w:rPr>
                <w:ins w:id="6003" w:author="Borja Gonzalez" w:date="2017-09-28T19:27:00Z"/>
                <w:rFonts w:ascii="Monaco" w:hAnsi="Monaco" w:cs="Monaco"/>
                <w:sz w:val="20"/>
                <w:szCs w:val="20"/>
                <w:lang w:val="en-US"/>
                <w:rPrChange w:id="6004" w:author="Borja Gonzalez" w:date="2017-09-28T19:28:00Z">
                  <w:rPr>
                    <w:ins w:id="6005" w:author="Borja Gonzalez" w:date="2017-09-28T19:27:00Z"/>
                    <w:rFonts w:ascii="Monaco" w:eastAsiaTheme="majorEastAsia" w:hAnsi="Monaco" w:cs="Monaco"/>
                    <w:color w:val="243F60" w:themeColor="accent1" w:themeShade="7F"/>
                    <w:sz w:val="32"/>
                    <w:szCs w:val="32"/>
                    <w:lang w:val="en-US"/>
                  </w:rPr>
                </w:rPrChange>
              </w:rPr>
            </w:pPr>
            <w:ins w:id="6006" w:author="Borja Gonzalez" w:date="2017-09-28T19:27:00Z">
              <w:r w:rsidRPr="00E066BD">
                <w:rPr>
                  <w:rFonts w:ascii="Monaco" w:hAnsi="Monaco" w:cs="Monaco"/>
                  <w:sz w:val="20"/>
                  <w:szCs w:val="20"/>
                  <w:lang w:val="en-US"/>
                  <w:rPrChange w:id="6007" w:author="Borja Gonzalez" w:date="2017-09-28T19:28:00Z">
                    <w:rPr>
                      <w:rFonts w:ascii="Monaco" w:hAnsi="Monaco" w:cs="Monaco"/>
                      <w:sz w:val="32"/>
                      <w:szCs w:val="32"/>
                      <w:lang w:val="en-US"/>
                    </w:rPr>
                  </w:rPrChange>
                </w:rPr>
                <w:t xml:space="preserve">            </w:t>
              </w:r>
              <w:r w:rsidRPr="00E066BD">
                <w:rPr>
                  <w:rFonts w:ascii="Monaco" w:hAnsi="Monaco" w:cs="Monaco"/>
                  <w:color w:val="000000"/>
                  <w:sz w:val="20"/>
                  <w:szCs w:val="20"/>
                  <w:lang w:val="en-US"/>
                  <w:rPrChange w:id="6008" w:author="Borja Gonzalez" w:date="2017-09-28T19:28:00Z">
                    <w:rPr>
                      <w:rFonts w:ascii="Monaco" w:hAnsi="Monaco" w:cs="Monaco"/>
                      <w:color w:val="000000"/>
                      <w:sz w:val="32"/>
                      <w:szCs w:val="32"/>
                      <w:lang w:val="en-US"/>
                    </w:rPr>
                  </w:rPrChange>
                </w:rPr>
                <w:t>pointHoverBorderColor</w:t>
              </w:r>
              <w:r w:rsidRPr="00E066BD">
                <w:rPr>
                  <w:rFonts w:ascii="Monaco" w:hAnsi="Monaco" w:cs="Monaco"/>
                  <w:b/>
                  <w:bCs/>
                  <w:color w:val="CE5C00"/>
                  <w:sz w:val="20"/>
                  <w:szCs w:val="20"/>
                  <w:lang w:val="en-US"/>
                  <w:rPrChange w:id="6009" w:author="Borja Gonzalez" w:date="2017-09-28T19:28:00Z">
                    <w:rPr>
                      <w:rFonts w:ascii="Monaco" w:hAnsi="Monaco" w:cs="Monaco"/>
                      <w:b/>
                      <w:bCs/>
                      <w:color w:val="CE5C00"/>
                      <w:sz w:val="32"/>
                      <w:szCs w:val="32"/>
                      <w:lang w:val="en-US"/>
                    </w:rPr>
                  </w:rPrChange>
                </w:rPr>
                <w:t>:</w:t>
              </w:r>
              <w:r w:rsidRPr="00E066BD">
                <w:rPr>
                  <w:rFonts w:ascii="Monaco" w:hAnsi="Monaco" w:cs="Monaco"/>
                  <w:sz w:val="20"/>
                  <w:szCs w:val="20"/>
                  <w:lang w:val="en-US"/>
                  <w:rPrChange w:id="6010" w:author="Borja Gonzalez" w:date="2017-09-28T19:28:00Z">
                    <w:rPr>
                      <w:rFonts w:ascii="Monaco" w:hAnsi="Monaco" w:cs="Monaco"/>
                      <w:sz w:val="32"/>
                      <w:szCs w:val="32"/>
                      <w:lang w:val="en-US"/>
                    </w:rPr>
                  </w:rPrChange>
                </w:rPr>
                <w:t xml:space="preserve"> </w:t>
              </w:r>
              <w:r w:rsidRPr="00E066BD">
                <w:rPr>
                  <w:rFonts w:ascii="Monaco" w:hAnsi="Monaco" w:cs="Monaco"/>
                  <w:color w:val="4E9A06"/>
                  <w:sz w:val="20"/>
                  <w:szCs w:val="20"/>
                  <w:lang w:val="en-US"/>
                  <w:rPrChange w:id="6011" w:author="Borja Gonzalez" w:date="2017-09-28T19:28:00Z">
                    <w:rPr>
                      <w:rFonts w:ascii="Monaco" w:hAnsi="Monaco" w:cs="Monaco"/>
                      <w:color w:val="4E9A06"/>
                      <w:sz w:val="32"/>
                      <w:szCs w:val="32"/>
                      <w:lang w:val="en-US"/>
                    </w:rPr>
                  </w:rPrChange>
                </w:rPr>
                <w:t>"rgba(220,220,220,1)"</w:t>
              </w:r>
              <w:r w:rsidRPr="00E066BD">
                <w:rPr>
                  <w:rFonts w:ascii="Monaco" w:hAnsi="Monaco" w:cs="Monaco"/>
                  <w:b/>
                  <w:bCs/>
                  <w:color w:val="000000"/>
                  <w:sz w:val="20"/>
                  <w:szCs w:val="20"/>
                  <w:lang w:val="en-US"/>
                  <w:rPrChange w:id="6012" w:author="Borja Gonzalez" w:date="2017-09-28T19:28:00Z">
                    <w:rPr>
                      <w:rFonts w:ascii="Monaco" w:hAnsi="Monaco" w:cs="Monaco"/>
                      <w:b/>
                      <w:bCs/>
                      <w:color w:val="000000"/>
                      <w:sz w:val="32"/>
                      <w:szCs w:val="32"/>
                      <w:lang w:val="en-US"/>
                    </w:rPr>
                  </w:rPrChange>
                </w:rPr>
                <w:t>,</w:t>
              </w:r>
            </w:ins>
          </w:p>
          <w:p w14:paraId="1A25C9F7" w14:textId="77777777" w:rsidR="00E066BD" w:rsidRPr="00E066BD" w:rsidRDefault="00E066BD" w:rsidP="00E066BD">
            <w:pPr>
              <w:keepNext/>
              <w:keepLines/>
              <w:widowControl w:val="0"/>
              <w:autoSpaceDE w:val="0"/>
              <w:autoSpaceDN w:val="0"/>
              <w:adjustRightInd w:val="0"/>
              <w:spacing w:before="200"/>
              <w:outlineLvl w:val="4"/>
              <w:rPr>
                <w:ins w:id="6013" w:author="Borja Gonzalez" w:date="2017-09-28T19:27:00Z"/>
                <w:rFonts w:ascii="Monaco" w:hAnsi="Monaco" w:cs="Monaco"/>
                <w:sz w:val="20"/>
                <w:szCs w:val="20"/>
                <w:lang w:val="en-US"/>
                <w:rPrChange w:id="6014" w:author="Borja Gonzalez" w:date="2017-09-28T19:28:00Z">
                  <w:rPr>
                    <w:ins w:id="6015" w:author="Borja Gonzalez" w:date="2017-09-28T19:27:00Z"/>
                    <w:rFonts w:ascii="Monaco" w:eastAsiaTheme="majorEastAsia" w:hAnsi="Monaco" w:cs="Monaco"/>
                    <w:color w:val="243F60" w:themeColor="accent1" w:themeShade="7F"/>
                    <w:sz w:val="32"/>
                    <w:szCs w:val="32"/>
                    <w:lang w:val="en-US"/>
                  </w:rPr>
                </w:rPrChange>
              </w:rPr>
            </w:pPr>
            <w:ins w:id="6016" w:author="Borja Gonzalez" w:date="2017-09-28T19:27:00Z">
              <w:r w:rsidRPr="00E066BD">
                <w:rPr>
                  <w:rFonts w:ascii="Monaco" w:hAnsi="Monaco" w:cs="Monaco"/>
                  <w:sz w:val="20"/>
                  <w:szCs w:val="20"/>
                  <w:lang w:val="en-US"/>
                  <w:rPrChange w:id="6017" w:author="Borja Gonzalez" w:date="2017-09-28T19:28:00Z">
                    <w:rPr>
                      <w:rFonts w:ascii="Monaco" w:hAnsi="Monaco" w:cs="Monaco"/>
                      <w:sz w:val="32"/>
                      <w:szCs w:val="32"/>
                      <w:lang w:val="en-US"/>
                    </w:rPr>
                  </w:rPrChange>
                </w:rPr>
                <w:t xml:space="preserve">            </w:t>
              </w:r>
              <w:r w:rsidRPr="00E066BD">
                <w:rPr>
                  <w:rFonts w:ascii="Monaco" w:hAnsi="Monaco" w:cs="Monaco"/>
                  <w:color w:val="000000"/>
                  <w:sz w:val="20"/>
                  <w:szCs w:val="20"/>
                  <w:lang w:val="en-US"/>
                  <w:rPrChange w:id="6018" w:author="Borja Gonzalez" w:date="2017-09-28T19:28:00Z">
                    <w:rPr>
                      <w:rFonts w:ascii="Monaco" w:hAnsi="Monaco" w:cs="Monaco"/>
                      <w:color w:val="000000"/>
                      <w:sz w:val="32"/>
                      <w:szCs w:val="32"/>
                      <w:lang w:val="en-US"/>
                    </w:rPr>
                  </w:rPrChange>
                </w:rPr>
                <w:t>pointHoverBorderWidth</w:t>
              </w:r>
              <w:r w:rsidRPr="00E066BD">
                <w:rPr>
                  <w:rFonts w:ascii="Monaco" w:hAnsi="Monaco" w:cs="Monaco"/>
                  <w:b/>
                  <w:bCs/>
                  <w:color w:val="CE5C00"/>
                  <w:sz w:val="20"/>
                  <w:szCs w:val="20"/>
                  <w:lang w:val="en-US"/>
                  <w:rPrChange w:id="6019" w:author="Borja Gonzalez" w:date="2017-09-28T19:28:00Z">
                    <w:rPr>
                      <w:rFonts w:ascii="Monaco" w:hAnsi="Monaco" w:cs="Monaco"/>
                      <w:b/>
                      <w:bCs/>
                      <w:color w:val="CE5C00"/>
                      <w:sz w:val="32"/>
                      <w:szCs w:val="32"/>
                      <w:lang w:val="en-US"/>
                    </w:rPr>
                  </w:rPrChange>
                </w:rPr>
                <w:t>:</w:t>
              </w:r>
              <w:r w:rsidRPr="00E066BD">
                <w:rPr>
                  <w:rFonts w:ascii="Monaco" w:hAnsi="Monaco" w:cs="Monaco"/>
                  <w:sz w:val="20"/>
                  <w:szCs w:val="20"/>
                  <w:lang w:val="en-US"/>
                  <w:rPrChange w:id="6020" w:author="Borja Gonzalez" w:date="2017-09-28T19:28:00Z">
                    <w:rPr>
                      <w:rFonts w:ascii="Monaco" w:hAnsi="Monaco" w:cs="Monaco"/>
                      <w:sz w:val="32"/>
                      <w:szCs w:val="32"/>
                      <w:lang w:val="en-US"/>
                    </w:rPr>
                  </w:rPrChange>
                </w:rPr>
                <w:t xml:space="preserve"> </w:t>
              </w:r>
              <w:r w:rsidRPr="00E066BD">
                <w:rPr>
                  <w:rFonts w:ascii="Monaco" w:hAnsi="Monaco" w:cs="Monaco"/>
                  <w:b/>
                  <w:bCs/>
                  <w:color w:val="0000CF"/>
                  <w:sz w:val="20"/>
                  <w:szCs w:val="20"/>
                  <w:lang w:val="en-US"/>
                  <w:rPrChange w:id="6021" w:author="Borja Gonzalez" w:date="2017-09-28T19:28:00Z">
                    <w:rPr>
                      <w:rFonts w:ascii="Monaco" w:hAnsi="Monaco" w:cs="Monaco"/>
                      <w:b/>
                      <w:bCs/>
                      <w:color w:val="0000CF"/>
                      <w:sz w:val="32"/>
                      <w:szCs w:val="32"/>
                      <w:lang w:val="en-US"/>
                    </w:rPr>
                  </w:rPrChange>
                </w:rPr>
                <w:t>2</w:t>
              </w:r>
              <w:r w:rsidRPr="00E066BD">
                <w:rPr>
                  <w:rFonts w:ascii="Monaco" w:hAnsi="Monaco" w:cs="Monaco"/>
                  <w:b/>
                  <w:bCs/>
                  <w:color w:val="000000"/>
                  <w:sz w:val="20"/>
                  <w:szCs w:val="20"/>
                  <w:lang w:val="en-US"/>
                  <w:rPrChange w:id="6022" w:author="Borja Gonzalez" w:date="2017-09-28T19:28:00Z">
                    <w:rPr>
                      <w:rFonts w:ascii="Monaco" w:hAnsi="Monaco" w:cs="Monaco"/>
                      <w:b/>
                      <w:bCs/>
                      <w:color w:val="000000"/>
                      <w:sz w:val="32"/>
                      <w:szCs w:val="32"/>
                      <w:lang w:val="en-US"/>
                    </w:rPr>
                  </w:rPrChange>
                </w:rPr>
                <w:t>,</w:t>
              </w:r>
            </w:ins>
          </w:p>
          <w:p w14:paraId="36C1C8CC" w14:textId="77777777" w:rsidR="00E066BD" w:rsidRPr="00E066BD" w:rsidRDefault="00E066BD" w:rsidP="00E066BD">
            <w:pPr>
              <w:keepNext/>
              <w:keepLines/>
              <w:widowControl w:val="0"/>
              <w:autoSpaceDE w:val="0"/>
              <w:autoSpaceDN w:val="0"/>
              <w:adjustRightInd w:val="0"/>
              <w:spacing w:before="200"/>
              <w:outlineLvl w:val="4"/>
              <w:rPr>
                <w:ins w:id="6023" w:author="Borja Gonzalez" w:date="2017-09-28T19:27:00Z"/>
                <w:rFonts w:ascii="Monaco" w:hAnsi="Monaco" w:cs="Monaco"/>
                <w:sz w:val="20"/>
                <w:szCs w:val="20"/>
                <w:lang w:val="en-US"/>
                <w:rPrChange w:id="6024" w:author="Borja Gonzalez" w:date="2017-09-28T19:28:00Z">
                  <w:rPr>
                    <w:ins w:id="6025" w:author="Borja Gonzalez" w:date="2017-09-28T19:27:00Z"/>
                    <w:rFonts w:ascii="Monaco" w:eastAsiaTheme="majorEastAsia" w:hAnsi="Monaco" w:cs="Monaco"/>
                    <w:color w:val="243F60" w:themeColor="accent1" w:themeShade="7F"/>
                    <w:sz w:val="32"/>
                    <w:szCs w:val="32"/>
                    <w:lang w:val="en-US"/>
                  </w:rPr>
                </w:rPrChange>
              </w:rPr>
            </w:pPr>
            <w:ins w:id="6026" w:author="Borja Gonzalez" w:date="2017-09-28T19:27:00Z">
              <w:r w:rsidRPr="00E066BD">
                <w:rPr>
                  <w:rFonts w:ascii="Monaco" w:hAnsi="Monaco" w:cs="Monaco"/>
                  <w:sz w:val="20"/>
                  <w:szCs w:val="20"/>
                  <w:lang w:val="en-US"/>
                  <w:rPrChange w:id="6027" w:author="Borja Gonzalez" w:date="2017-09-28T19:28:00Z">
                    <w:rPr>
                      <w:rFonts w:ascii="Monaco" w:hAnsi="Monaco" w:cs="Monaco"/>
                      <w:sz w:val="32"/>
                      <w:szCs w:val="32"/>
                      <w:lang w:val="en-US"/>
                    </w:rPr>
                  </w:rPrChange>
                </w:rPr>
                <w:t xml:space="preserve">            </w:t>
              </w:r>
              <w:r w:rsidRPr="00E066BD">
                <w:rPr>
                  <w:rFonts w:ascii="Monaco" w:hAnsi="Monaco" w:cs="Monaco"/>
                  <w:color w:val="000000"/>
                  <w:sz w:val="20"/>
                  <w:szCs w:val="20"/>
                  <w:lang w:val="en-US"/>
                  <w:rPrChange w:id="6028" w:author="Borja Gonzalez" w:date="2017-09-28T19:28:00Z">
                    <w:rPr>
                      <w:rFonts w:ascii="Monaco" w:hAnsi="Monaco" w:cs="Monaco"/>
                      <w:color w:val="000000"/>
                      <w:sz w:val="32"/>
                      <w:szCs w:val="32"/>
                      <w:lang w:val="en-US"/>
                    </w:rPr>
                  </w:rPrChange>
                </w:rPr>
                <w:t>pointRadius</w:t>
              </w:r>
              <w:r w:rsidRPr="00E066BD">
                <w:rPr>
                  <w:rFonts w:ascii="Monaco" w:hAnsi="Monaco" w:cs="Monaco"/>
                  <w:b/>
                  <w:bCs/>
                  <w:color w:val="CE5C00"/>
                  <w:sz w:val="20"/>
                  <w:szCs w:val="20"/>
                  <w:lang w:val="en-US"/>
                  <w:rPrChange w:id="6029" w:author="Borja Gonzalez" w:date="2017-09-28T19:28:00Z">
                    <w:rPr>
                      <w:rFonts w:ascii="Monaco" w:hAnsi="Monaco" w:cs="Monaco"/>
                      <w:b/>
                      <w:bCs/>
                      <w:color w:val="CE5C00"/>
                      <w:sz w:val="32"/>
                      <w:szCs w:val="32"/>
                      <w:lang w:val="en-US"/>
                    </w:rPr>
                  </w:rPrChange>
                </w:rPr>
                <w:t>:</w:t>
              </w:r>
              <w:r w:rsidRPr="00E066BD">
                <w:rPr>
                  <w:rFonts w:ascii="Monaco" w:hAnsi="Monaco" w:cs="Monaco"/>
                  <w:sz w:val="20"/>
                  <w:szCs w:val="20"/>
                  <w:lang w:val="en-US"/>
                  <w:rPrChange w:id="6030" w:author="Borja Gonzalez" w:date="2017-09-28T19:28:00Z">
                    <w:rPr>
                      <w:rFonts w:ascii="Monaco" w:hAnsi="Monaco" w:cs="Monaco"/>
                      <w:sz w:val="32"/>
                      <w:szCs w:val="32"/>
                      <w:lang w:val="en-US"/>
                    </w:rPr>
                  </w:rPrChange>
                </w:rPr>
                <w:t xml:space="preserve"> </w:t>
              </w:r>
              <w:r w:rsidRPr="00E066BD">
                <w:rPr>
                  <w:rFonts w:ascii="Monaco" w:hAnsi="Monaco" w:cs="Monaco"/>
                  <w:b/>
                  <w:bCs/>
                  <w:color w:val="0000CF"/>
                  <w:sz w:val="20"/>
                  <w:szCs w:val="20"/>
                  <w:lang w:val="en-US"/>
                  <w:rPrChange w:id="6031" w:author="Borja Gonzalez" w:date="2017-09-28T19:28:00Z">
                    <w:rPr>
                      <w:rFonts w:ascii="Monaco" w:hAnsi="Monaco" w:cs="Monaco"/>
                      <w:b/>
                      <w:bCs/>
                      <w:color w:val="0000CF"/>
                      <w:sz w:val="32"/>
                      <w:szCs w:val="32"/>
                      <w:lang w:val="en-US"/>
                    </w:rPr>
                  </w:rPrChange>
                </w:rPr>
                <w:t>1</w:t>
              </w:r>
              <w:r w:rsidRPr="00E066BD">
                <w:rPr>
                  <w:rFonts w:ascii="Monaco" w:hAnsi="Monaco" w:cs="Monaco"/>
                  <w:b/>
                  <w:bCs/>
                  <w:color w:val="000000"/>
                  <w:sz w:val="20"/>
                  <w:szCs w:val="20"/>
                  <w:lang w:val="en-US"/>
                  <w:rPrChange w:id="6032" w:author="Borja Gonzalez" w:date="2017-09-28T19:28:00Z">
                    <w:rPr>
                      <w:rFonts w:ascii="Monaco" w:hAnsi="Monaco" w:cs="Monaco"/>
                      <w:b/>
                      <w:bCs/>
                      <w:color w:val="000000"/>
                      <w:sz w:val="32"/>
                      <w:szCs w:val="32"/>
                      <w:lang w:val="en-US"/>
                    </w:rPr>
                  </w:rPrChange>
                </w:rPr>
                <w:t>,</w:t>
              </w:r>
            </w:ins>
          </w:p>
          <w:p w14:paraId="4340F933" w14:textId="77777777" w:rsidR="00E066BD" w:rsidRPr="00E066BD" w:rsidRDefault="00E066BD" w:rsidP="00E066BD">
            <w:pPr>
              <w:keepNext/>
              <w:keepLines/>
              <w:widowControl w:val="0"/>
              <w:autoSpaceDE w:val="0"/>
              <w:autoSpaceDN w:val="0"/>
              <w:adjustRightInd w:val="0"/>
              <w:spacing w:before="200"/>
              <w:outlineLvl w:val="4"/>
              <w:rPr>
                <w:ins w:id="6033" w:author="Borja Gonzalez" w:date="2017-09-28T19:27:00Z"/>
                <w:rFonts w:ascii="Monaco" w:hAnsi="Monaco" w:cs="Monaco"/>
                <w:sz w:val="20"/>
                <w:szCs w:val="20"/>
                <w:lang w:val="en-US"/>
                <w:rPrChange w:id="6034" w:author="Borja Gonzalez" w:date="2017-09-28T19:28:00Z">
                  <w:rPr>
                    <w:ins w:id="6035" w:author="Borja Gonzalez" w:date="2017-09-28T19:27:00Z"/>
                    <w:rFonts w:ascii="Monaco" w:eastAsiaTheme="majorEastAsia" w:hAnsi="Monaco" w:cs="Monaco"/>
                    <w:color w:val="243F60" w:themeColor="accent1" w:themeShade="7F"/>
                    <w:sz w:val="32"/>
                    <w:szCs w:val="32"/>
                    <w:lang w:val="en-US"/>
                  </w:rPr>
                </w:rPrChange>
              </w:rPr>
            </w:pPr>
            <w:ins w:id="6036" w:author="Borja Gonzalez" w:date="2017-09-28T19:27:00Z">
              <w:r w:rsidRPr="00E066BD">
                <w:rPr>
                  <w:rFonts w:ascii="Monaco" w:hAnsi="Monaco" w:cs="Monaco"/>
                  <w:sz w:val="20"/>
                  <w:szCs w:val="20"/>
                  <w:lang w:val="en-US"/>
                  <w:rPrChange w:id="6037" w:author="Borja Gonzalez" w:date="2017-09-28T19:28:00Z">
                    <w:rPr>
                      <w:rFonts w:ascii="Monaco" w:hAnsi="Monaco" w:cs="Monaco"/>
                      <w:sz w:val="32"/>
                      <w:szCs w:val="32"/>
                      <w:lang w:val="en-US"/>
                    </w:rPr>
                  </w:rPrChange>
                </w:rPr>
                <w:t xml:space="preserve">            </w:t>
              </w:r>
              <w:r w:rsidRPr="00E066BD">
                <w:rPr>
                  <w:rFonts w:ascii="Monaco" w:hAnsi="Monaco" w:cs="Monaco"/>
                  <w:color w:val="000000"/>
                  <w:sz w:val="20"/>
                  <w:szCs w:val="20"/>
                  <w:lang w:val="en-US"/>
                  <w:rPrChange w:id="6038" w:author="Borja Gonzalez" w:date="2017-09-28T19:28:00Z">
                    <w:rPr>
                      <w:rFonts w:ascii="Monaco" w:hAnsi="Monaco" w:cs="Monaco"/>
                      <w:color w:val="000000"/>
                      <w:sz w:val="32"/>
                      <w:szCs w:val="32"/>
                      <w:lang w:val="en-US"/>
                    </w:rPr>
                  </w:rPrChange>
                </w:rPr>
                <w:t>pointHitRadius</w:t>
              </w:r>
              <w:r w:rsidRPr="00E066BD">
                <w:rPr>
                  <w:rFonts w:ascii="Monaco" w:hAnsi="Monaco" w:cs="Monaco"/>
                  <w:b/>
                  <w:bCs/>
                  <w:color w:val="CE5C00"/>
                  <w:sz w:val="20"/>
                  <w:szCs w:val="20"/>
                  <w:lang w:val="en-US"/>
                  <w:rPrChange w:id="6039" w:author="Borja Gonzalez" w:date="2017-09-28T19:28:00Z">
                    <w:rPr>
                      <w:rFonts w:ascii="Monaco" w:hAnsi="Monaco" w:cs="Monaco"/>
                      <w:b/>
                      <w:bCs/>
                      <w:color w:val="CE5C00"/>
                      <w:sz w:val="32"/>
                      <w:szCs w:val="32"/>
                      <w:lang w:val="en-US"/>
                    </w:rPr>
                  </w:rPrChange>
                </w:rPr>
                <w:t>:</w:t>
              </w:r>
              <w:r w:rsidRPr="00E066BD">
                <w:rPr>
                  <w:rFonts w:ascii="Monaco" w:hAnsi="Monaco" w:cs="Monaco"/>
                  <w:sz w:val="20"/>
                  <w:szCs w:val="20"/>
                  <w:lang w:val="en-US"/>
                  <w:rPrChange w:id="6040" w:author="Borja Gonzalez" w:date="2017-09-28T19:28:00Z">
                    <w:rPr>
                      <w:rFonts w:ascii="Monaco" w:hAnsi="Monaco" w:cs="Monaco"/>
                      <w:sz w:val="32"/>
                      <w:szCs w:val="32"/>
                      <w:lang w:val="en-US"/>
                    </w:rPr>
                  </w:rPrChange>
                </w:rPr>
                <w:t xml:space="preserve"> </w:t>
              </w:r>
              <w:r w:rsidRPr="00E066BD">
                <w:rPr>
                  <w:rFonts w:ascii="Monaco" w:hAnsi="Monaco" w:cs="Monaco"/>
                  <w:b/>
                  <w:bCs/>
                  <w:color w:val="0000CF"/>
                  <w:sz w:val="20"/>
                  <w:szCs w:val="20"/>
                  <w:lang w:val="en-US"/>
                  <w:rPrChange w:id="6041" w:author="Borja Gonzalez" w:date="2017-09-28T19:28:00Z">
                    <w:rPr>
                      <w:rFonts w:ascii="Monaco" w:hAnsi="Monaco" w:cs="Monaco"/>
                      <w:b/>
                      <w:bCs/>
                      <w:color w:val="0000CF"/>
                      <w:sz w:val="32"/>
                      <w:szCs w:val="32"/>
                      <w:lang w:val="en-US"/>
                    </w:rPr>
                  </w:rPrChange>
                </w:rPr>
                <w:t>10</w:t>
              </w:r>
              <w:r w:rsidRPr="00E066BD">
                <w:rPr>
                  <w:rFonts w:ascii="Monaco" w:hAnsi="Monaco" w:cs="Monaco"/>
                  <w:b/>
                  <w:bCs/>
                  <w:color w:val="000000"/>
                  <w:sz w:val="20"/>
                  <w:szCs w:val="20"/>
                  <w:lang w:val="en-US"/>
                  <w:rPrChange w:id="6042" w:author="Borja Gonzalez" w:date="2017-09-28T19:28:00Z">
                    <w:rPr>
                      <w:rFonts w:ascii="Monaco" w:hAnsi="Monaco" w:cs="Monaco"/>
                      <w:b/>
                      <w:bCs/>
                      <w:color w:val="000000"/>
                      <w:sz w:val="32"/>
                      <w:szCs w:val="32"/>
                      <w:lang w:val="en-US"/>
                    </w:rPr>
                  </w:rPrChange>
                </w:rPr>
                <w:t>,</w:t>
              </w:r>
            </w:ins>
          </w:p>
          <w:p w14:paraId="2EA4F11F" w14:textId="77777777" w:rsidR="00E066BD" w:rsidRPr="00E066BD" w:rsidRDefault="00E066BD" w:rsidP="00E066BD">
            <w:pPr>
              <w:keepNext/>
              <w:keepLines/>
              <w:widowControl w:val="0"/>
              <w:autoSpaceDE w:val="0"/>
              <w:autoSpaceDN w:val="0"/>
              <w:adjustRightInd w:val="0"/>
              <w:spacing w:before="200"/>
              <w:outlineLvl w:val="4"/>
              <w:rPr>
                <w:ins w:id="6043" w:author="Borja Gonzalez" w:date="2017-09-28T19:27:00Z"/>
                <w:rFonts w:ascii="Monaco" w:hAnsi="Monaco" w:cs="Monaco"/>
                <w:sz w:val="20"/>
                <w:szCs w:val="20"/>
                <w:lang w:val="en-US"/>
                <w:rPrChange w:id="6044" w:author="Borja Gonzalez" w:date="2017-09-28T19:28:00Z">
                  <w:rPr>
                    <w:ins w:id="6045" w:author="Borja Gonzalez" w:date="2017-09-28T19:27:00Z"/>
                    <w:rFonts w:ascii="Monaco" w:eastAsiaTheme="majorEastAsia" w:hAnsi="Monaco" w:cs="Monaco"/>
                    <w:color w:val="243F60" w:themeColor="accent1" w:themeShade="7F"/>
                    <w:sz w:val="32"/>
                    <w:szCs w:val="32"/>
                    <w:lang w:val="en-US"/>
                  </w:rPr>
                </w:rPrChange>
              </w:rPr>
            </w:pPr>
            <w:ins w:id="6046" w:author="Borja Gonzalez" w:date="2017-09-28T19:27:00Z">
              <w:r w:rsidRPr="00E066BD">
                <w:rPr>
                  <w:rFonts w:ascii="Monaco" w:hAnsi="Monaco" w:cs="Monaco"/>
                  <w:sz w:val="20"/>
                  <w:szCs w:val="20"/>
                  <w:lang w:val="en-US"/>
                  <w:rPrChange w:id="6047" w:author="Borja Gonzalez" w:date="2017-09-28T19:28:00Z">
                    <w:rPr>
                      <w:rFonts w:ascii="Monaco" w:hAnsi="Monaco" w:cs="Monaco"/>
                      <w:sz w:val="32"/>
                      <w:szCs w:val="32"/>
                      <w:lang w:val="en-US"/>
                    </w:rPr>
                  </w:rPrChange>
                </w:rPr>
                <w:t xml:space="preserve">            </w:t>
              </w:r>
              <w:r w:rsidRPr="00E066BD">
                <w:rPr>
                  <w:rFonts w:ascii="Monaco" w:hAnsi="Monaco" w:cs="Monaco"/>
                  <w:color w:val="000000"/>
                  <w:sz w:val="20"/>
                  <w:szCs w:val="20"/>
                  <w:lang w:val="en-US"/>
                  <w:rPrChange w:id="6048" w:author="Borja Gonzalez" w:date="2017-09-28T19:28:00Z">
                    <w:rPr>
                      <w:rFonts w:ascii="Monaco" w:hAnsi="Monaco" w:cs="Monaco"/>
                      <w:color w:val="000000"/>
                      <w:sz w:val="32"/>
                      <w:szCs w:val="32"/>
                      <w:lang w:val="en-US"/>
                    </w:rPr>
                  </w:rPrChange>
                </w:rPr>
                <w:t>data</w:t>
              </w:r>
              <w:r w:rsidRPr="00E066BD">
                <w:rPr>
                  <w:rFonts w:ascii="Monaco" w:hAnsi="Monaco" w:cs="Monaco"/>
                  <w:b/>
                  <w:bCs/>
                  <w:color w:val="CE5C00"/>
                  <w:sz w:val="20"/>
                  <w:szCs w:val="20"/>
                  <w:lang w:val="en-US"/>
                  <w:rPrChange w:id="6049" w:author="Borja Gonzalez" w:date="2017-09-28T19:28:00Z">
                    <w:rPr>
                      <w:rFonts w:ascii="Monaco" w:hAnsi="Monaco" w:cs="Monaco"/>
                      <w:b/>
                      <w:bCs/>
                      <w:color w:val="CE5C00"/>
                      <w:sz w:val="32"/>
                      <w:szCs w:val="32"/>
                      <w:lang w:val="en-US"/>
                    </w:rPr>
                  </w:rPrChange>
                </w:rPr>
                <w:t>:</w:t>
              </w:r>
              <w:r w:rsidRPr="00E066BD">
                <w:rPr>
                  <w:rFonts w:ascii="Monaco" w:hAnsi="Monaco" w:cs="Monaco"/>
                  <w:sz w:val="20"/>
                  <w:szCs w:val="20"/>
                  <w:lang w:val="en-US"/>
                  <w:rPrChange w:id="6050" w:author="Borja Gonzalez" w:date="2017-09-28T19:28:00Z">
                    <w:rPr>
                      <w:rFonts w:ascii="Monaco" w:hAnsi="Monaco" w:cs="Monaco"/>
                      <w:sz w:val="32"/>
                      <w:szCs w:val="32"/>
                      <w:lang w:val="en-US"/>
                    </w:rPr>
                  </w:rPrChange>
                </w:rPr>
                <w:t xml:space="preserve"> </w:t>
              </w:r>
              <w:r w:rsidRPr="00E066BD">
                <w:rPr>
                  <w:rFonts w:ascii="Monaco" w:hAnsi="Monaco" w:cs="Monaco"/>
                  <w:color w:val="000000"/>
                  <w:sz w:val="20"/>
                  <w:szCs w:val="20"/>
                  <w:lang w:val="en-US"/>
                  <w:rPrChange w:id="6051" w:author="Borja Gonzalez" w:date="2017-09-28T19:28:00Z">
                    <w:rPr>
                      <w:rFonts w:ascii="Monaco" w:hAnsi="Monaco" w:cs="Monaco"/>
                      <w:color w:val="000000"/>
                      <w:sz w:val="32"/>
                      <w:szCs w:val="32"/>
                      <w:lang w:val="en-US"/>
                    </w:rPr>
                  </w:rPrChange>
                </w:rPr>
                <w:t>Movimiento</w:t>
              </w:r>
              <w:r w:rsidRPr="00E066BD">
                <w:rPr>
                  <w:rFonts w:ascii="Monaco" w:hAnsi="Monaco" w:cs="Monaco"/>
                  <w:b/>
                  <w:bCs/>
                  <w:color w:val="000000"/>
                  <w:sz w:val="20"/>
                  <w:szCs w:val="20"/>
                  <w:lang w:val="en-US"/>
                  <w:rPrChange w:id="6052" w:author="Borja Gonzalez" w:date="2017-09-28T19:28:00Z">
                    <w:rPr>
                      <w:rFonts w:ascii="Monaco" w:hAnsi="Monaco" w:cs="Monaco"/>
                      <w:b/>
                      <w:bCs/>
                      <w:color w:val="000000"/>
                      <w:sz w:val="32"/>
                      <w:szCs w:val="32"/>
                      <w:lang w:val="en-US"/>
                    </w:rPr>
                  </w:rPrChange>
                </w:rPr>
                <w:t>,</w:t>
              </w:r>
            </w:ins>
          </w:p>
          <w:p w14:paraId="08C2F2B4" w14:textId="77777777" w:rsidR="00E066BD" w:rsidRPr="00E066BD" w:rsidRDefault="00E066BD" w:rsidP="00E066BD">
            <w:pPr>
              <w:keepNext/>
              <w:keepLines/>
              <w:widowControl w:val="0"/>
              <w:autoSpaceDE w:val="0"/>
              <w:autoSpaceDN w:val="0"/>
              <w:adjustRightInd w:val="0"/>
              <w:spacing w:before="200"/>
              <w:outlineLvl w:val="4"/>
              <w:rPr>
                <w:ins w:id="6053" w:author="Borja Gonzalez" w:date="2017-09-28T19:27:00Z"/>
                <w:rFonts w:ascii="Monaco" w:hAnsi="Monaco" w:cs="Monaco"/>
                <w:sz w:val="20"/>
                <w:szCs w:val="20"/>
                <w:lang w:val="en-US"/>
                <w:rPrChange w:id="6054" w:author="Borja Gonzalez" w:date="2017-09-28T19:28:00Z">
                  <w:rPr>
                    <w:ins w:id="6055" w:author="Borja Gonzalez" w:date="2017-09-28T19:27:00Z"/>
                    <w:rFonts w:ascii="Monaco" w:eastAsiaTheme="majorEastAsia" w:hAnsi="Monaco" w:cs="Monaco"/>
                    <w:color w:val="243F60" w:themeColor="accent1" w:themeShade="7F"/>
                    <w:sz w:val="32"/>
                    <w:szCs w:val="32"/>
                    <w:lang w:val="en-US"/>
                  </w:rPr>
                </w:rPrChange>
              </w:rPr>
            </w:pPr>
            <w:ins w:id="6056" w:author="Borja Gonzalez" w:date="2017-09-28T19:27:00Z">
              <w:r w:rsidRPr="00E066BD">
                <w:rPr>
                  <w:rFonts w:ascii="Monaco" w:hAnsi="Monaco" w:cs="Monaco"/>
                  <w:sz w:val="20"/>
                  <w:szCs w:val="20"/>
                  <w:lang w:val="en-US"/>
                  <w:rPrChange w:id="6057" w:author="Borja Gonzalez" w:date="2017-09-28T19:28:00Z">
                    <w:rPr>
                      <w:rFonts w:ascii="Monaco" w:hAnsi="Monaco" w:cs="Monaco"/>
                      <w:sz w:val="32"/>
                      <w:szCs w:val="32"/>
                      <w:lang w:val="en-US"/>
                    </w:rPr>
                  </w:rPrChange>
                </w:rPr>
                <w:t xml:space="preserve">            </w:t>
              </w:r>
              <w:r w:rsidRPr="00E066BD">
                <w:rPr>
                  <w:rFonts w:ascii="Monaco" w:hAnsi="Monaco" w:cs="Monaco"/>
                  <w:color w:val="000000"/>
                  <w:sz w:val="20"/>
                  <w:szCs w:val="20"/>
                  <w:lang w:val="en-US"/>
                  <w:rPrChange w:id="6058" w:author="Borja Gonzalez" w:date="2017-09-28T19:28:00Z">
                    <w:rPr>
                      <w:rFonts w:ascii="Monaco" w:hAnsi="Monaco" w:cs="Monaco"/>
                      <w:color w:val="000000"/>
                      <w:sz w:val="32"/>
                      <w:szCs w:val="32"/>
                      <w:lang w:val="en-US"/>
                    </w:rPr>
                  </w:rPrChange>
                </w:rPr>
                <w:t>spanGaps</w:t>
              </w:r>
              <w:r w:rsidRPr="00E066BD">
                <w:rPr>
                  <w:rFonts w:ascii="Monaco" w:hAnsi="Monaco" w:cs="Monaco"/>
                  <w:b/>
                  <w:bCs/>
                  <w:color w:val="CE5C00"/>
                  <w:sz w:val="20"/>
                  <w:szCs w:val="20"/>
                  <w:lang w:val="en-US"/>
                  <w:rPrChange w:id="6059" w:author="Borja Gonzalez" w:date="2017-09-28T19:28:00Z">
                    <w:rPr>
                      <w:rFonts w:ascii="Monaco" w:hAnsi="Monaco" w:cs="Monaco"/>
                      <w:b/>
                      <w:bCs/>
                      <w:color w:val="CE5C00"/>
                      <w:sz w:val="32"/>
                      <w:szCs w:val="32"/>
                      <w:lang w:val="en-US"/>
                    </w:rPr>
                  </w:rPrChange>
                </w:rPr>
                <w:t>:</w:t>
              </w:r>
              <w:r w:rsidRPr="00E066BD">
                <w:rPr>
                  <w:rFonts w:ascii="Monaco" w:hAnsi="Monaco" w:cs="Monaco"/>
                  <w:sz w:val="20"/>
                  <w:szCs w:val="20"/>
                  <w:lang w:val="en-US"/>
                  <w:rPrChange w:id="6060" w:author="Borja Gonzalez" w:date="2017-09-28T19:28:00Z">
                    <w:rPr>
                      <w:rFonts w:ascii="Monaco" w:hAnsi="Monaco" w:cs="Monaco"/>
                      <w:sz w:val="32"/>
                      <w:szCs w:val="32"/>
                      <w:lang w:val="en-US"/>
                    </w:rPr>
                  </w:rPrChange>
                </w:rPr>
                <w:t xml:space="preserve"> </w:t>
              </w:r>
              <w:r w:rsidRPr="00E066BD">
                <w:rPr>
                  <w:rFonts w:ascii="Monaco" w:hAnsi="Monaco" w:cs="Monaco"/>
                  <w:b/>
                  <w:bCs/>
                  <w:color w:val="204A87"/>
                  <w:sz w:val="20"/>
                  <w:szCs w:val="20"/>
                  <w:lang w:val="en-US"/>
                  <w:rPrChange w:id="6061" w:author="Borja Gonzalez" w:date="2017-09-28T19:28:00Z">
                    <w:rPr>
                      <w:rFonts w:ascii="Monaco" w:hAnsi="Monaco" w:cs="Monaco"/>
                      <w:b/>
                      <w:bCs/>
                      <w:color w:val="204A87"/>
                      <w:sz w:val="32"/>
                      <w:szCs w:val="32"/>
                      <w:lang w:val="en-US"/>
                    </w:rPr>
                  </w:rPrChange>
                </w:rPr>
                <w:t>false</w:t>
              </w:r>
              <w:r w:rsidRPr="00E066BD">
                <w:rPr>
                  <w:rFonts w:ascii="Monaco" w:hAnsi="Monaco" w:cs="Monaco"/>
                  <w:b/>
                  <w:bCs/>
                  <w:color w:val="000000"/>
                  <w:sz w:val="20"/>
                  <w:szCs w:val="20"/>
                  <w:lang w:val="en-US"/>
                  <w:rPrChange w:id="6062" w:author="Borja Gonzalez" w:date="2017-09-28T19:28:00Z">
                    <w:rPr>
                      <w:rFonts w:ascii="Monaco" w:hAnsi="Monaco" w:cs="Monaco"/>
                      <w:b/>
                      <w:bCs/>
                      <w:color w:val="000000"/>
                      <w:sz w:val="32"/>
                      <w:szCs w:val="32"/>
                      <w:lang w:val="en-US"/>
                    </w:rPr>
                  </w:rPrChange>
                </w:rPr>
                <w:t>,</w:t>
              </w:r>
            </w:ins>
          </w:p>
          <w:p w14:paraId="39E59EF6" w14:textId="77777777" w:rsidR="00E066BD" w:rsidRPr="00E066BD" w:rsidRDefault="00E066BD" w:rsidP="00E066BD">
            <w:pPr>
              <w:keepNext/>
              <w:keepLines/>
              <w:widowControl w:val="0"/>
              <w:autoSpaceDE w:val="0"/>
              <w:autoSpaceDN w:val="0"/>
              <w:adjustRightInd w:val="0"/>
              <w:spacing w:before="200"/>
              <w:outlineLvl w:val="4"/>
              <w:rPr>
                <w:ins w:id="6063" w:author="Borja Gonzalez" w:date="2017-09-28T19:27:00Z"/>
                <w:rFonts w:ascii="Monaco" w:hAnsi="Monaco" w:cs="Monaco"/>
                <w:sz w:val="20"/>
                <w:szCs w:val="20"/>
                <w:lang w:val="en-US"/>
                <w:rPrChange w:id="6064" w:author="Borja Gonzalez" w:date="2017-09-28T19:28:00Z">
                  <w:rPr>
                    <w:ins w:id="6065" w:author="Borja Gonzalez" w:date="2017-09-28T19:27:00Z"/>
                    <w:rFonts w:ascii="Monaco" w:eastAsiaTheme="majorEastAsia" w:hAnsi="Monaco" w:cs="Monaco"/>
                    <w:color w:val="243F60" w:themeColor="accent1" w:themeShade="7F"/>
                    <w:sz w:val="32"/>
                    <w:szCs w:val="32"/>
                    <w:lang w:val="en-US"/>
                  </w:rPr>
                </w:rPrChange>
              </w:rPr>
            </w:pPr>
            <w:ins w:id="6066" w:author="Borja Gonzalez" w:date="2017-09-28T19:27:00Z">
              <w:r w:rsidRPr="00E066BD">
                <w:rPr>
                  <w:rFonts w:ascii="Monaco" w:hAnsi="Monaco" w:cs="Monaco"/>
                  <w:sz w:val="20"/>
                  <w:szCs w:val="20"/>
                  <w:lang w:val="en-US"/>
                  <w:rPrChange w:id="6067" w:author="Borja Gonzalez" w:date="2017-09-28T19:28:00Z">
                    <w:rPr>
                      <w:rFonts w:ascii="Monaco" w:hAnsi="Monaco" w:cs="Monaco"/>
                      <w:sz w:val="32"/>
                      <w:szCs w:val="32"/>
                      <w:lang w:val="en-US"/>
                    </w:rPr>
                  </w:rPrChange>
                </w:rPr>
                <w:t xml:space="preserve">        </w:t>
              </w:r>
              <w:r w:rsidRPr="00E066BD">
                <w:rPr>
                  <w:rFonts w:ascii="Monaco" w:hAnsi="Monaco" w:cs="Monaco"/>
                  <w:b/>
                  <w:bCs/>
                  <w:color w:val="000000"/>
                  <w:sz w:val="20"/>
                  <w:szCs w:val="20"/>
                  <w:lang w:val="en-US"/>
                  <w:rPrChange w:id="6068" w:author="Borja Gonzalez" w:date="2017-09-28T19:28:00Z">
                    <w:rPr>
                      <w:rFonts w:ascii="Monaco" w:hAnsi="Monaco" w:cs="Monaco"/>
                      <w:b/>
                      <w:bCs/>
                      <w:color w:val="000000"/>
                      <w:sz w:val="32"/>
                      <w:szCs w:val="32"/>
                      <w:lang w:val="en-US"/>
                    </w:rPr>
                  </w:rPrChange>
                </w:rPr>
                <w:t>}</w:t>
              </w:r>
            </w:ins>
          </w:p>
          <w:p w14:paraId="3910065B" w14:textId="77777777" w:rsidR="00E066BD" w:rsidRPr="00E066BD" w:rsidRDefault="00E066BD" w:rsidP="00E066BD">
            <w:pPr>
              <w:keepNext/>
              <w:keepLines/>
              <w:widowControl w:val="0"/>
              <w:autoSpaceDE w:val="0"/>
              <w:autoSpaceDN w:val="0"/>
              <w:adjustRightInd w:val="0"/>
              <w:spacing w:before="200"/>
              <w:outlineLvl w:val="4"/>
              <w:rPr>
                <w:ins w:id="6069" w:author="Borja Gonzalez" w:date="2017-09-28T19:27:00Z"/>
                <w:rFonts w:ascii="Monaco" w:hAnsi="Monaco" w:cs="Monaco"/>
                <w:sz w:val="20"/>
                <w:szCs w:val="20"/>
                <w:lang w:val="en-US"/>
                <w:rPrChange w:id="6070" w:author="Borja Gonzalez" w:date="2017-09-28T19:28:00Z">
                  <w:rPr>
                    <w:ins w:id="6071" w:author="Borja Gonzalez" w:date="2017-09-28T19:27:00Z"/>
                    <w:rFonts w:ascii="Monaco" w:eastAsiaTheme="majorEastAsia" w:hAnsi="Monaco" w:cs="Monaco"/>
                    <w:color w:val="243F60" w:themeColor="accent1" w:themeShade="7F"/>
                    <w:sz w:val="32"/>
                    <w:szCs w:val="32"/>
                    <w:lang w:val="en-US"/>
                  </w:rPr>
                </w:rPrChange>
              </w:rPr>
            </w:pPr>
            <w:ins w:id="6072" w:author="Borja Gonzalez" w:date="2017-09-28T19:27:00Z">
              <w:r w:rsidRPr="00E066BD">
                <w:rPr>
                  <w:rFonts w:ascii="Monaco" w:hAnsi="Monaco" w:cs="Monaco"/>
                  <w:sz w:val="20"/>
                  <w:szCs w:val="20"/>
                  <w:lang w:val="en-US"/>
                  <w:rPrChange w:id="6073" w:author="Borja Gonzalez" w:date="2017-09-28T19:28:00Z">
                    <w:rPr>
                      <w:rFonts w:ascii="Monaco" w:hAnsi="Monaco" w:cs="Monaco"/>
                      <w:sz w:val="32"/>
                      <w:szCs w:val="32"/>
                      <w:lang w:val="en-US"/>
                    </w:rPr>
                  </w:rPrChange>
                </w:rPr>
                <w:t xml:space="preserve">    </w:t>
              </w:r>
              <w:r w:rsidRPr="00E066BD">
                <w:rPr>
                  <w:rFonts w:ascii="Monaco" w:hAnsi="Monaco" w:cs="Monaco"/>
                  <w:b/>
                  <w:bCs/>
                  <w:color w:val="000000"/>
                  <w:sz w:val="20"/>
                  <w:szCs w:val="20"/>
                  <w:lang w:val="en-US"/>
                  <w:rPrChange w:id="6074" w:author="Borja Gonzalez" w:date="2017-09-28T19:28:00Z">
                    <w:rPr>
                      <w:rFonts w:ascii="Monaco" w:hAnsi="Monaco" w:cs="Monaco"/>
                      <w:b/>
                      <w:bCs/>
                      <w:color w:val="000000"/>
                      <w:sz w:val="32"/>
                      <w:szCs w:val="32"/>
                      <w:lang w:val="en-US"/>
                    </w:rPr>
                  </w:rPrChange>
                </w:rPr>
                <w:t>]</w:t>
              </w:r>
            </w:ins>
          </w:p>
          <w:p w14:paraId="36D0935F" w14:textId="77777777" w:rsidR="00E066BD" w:rsidRPr="00E066BD" w:rsidRDefault="00E066BD" w:rsidP="00E066BD">
            <w:pPr>
              <w:keepNext/>
              <w:keepLines/>
              <w:widowControl w:val="0"/>
              <w:autoSpaceDE w:val="0"/>
              <w:autoSpaceDN w:val="0"/>
              <w:adjustRightInd w:val="0"/>
              <w:spacing w:before="200"/>
              <w:outlineLvl w:val="4"/>
              <w:rPr>
                <w:ins w:id="6075" w:author="Borja Gonzalez" w:date="2017-09-28T19:27:00Z"/>
                <w:rFonts w:ascii="Monaco" w:hAnsi="Monaco" w:cs="Monaco"/>
                <w:sz w:val="20"/>
                <w:szCs w:val="20"/>
                <w:lang w:val="en-US"/>
                <w:rPrChange w:id="6076" w:author="Borja Gonzalez" w:date="2017-09-28T19:28:00Z">
                  <w:rPr>
                    <w:ins w:id="6077" w:author="Borja Gonzalez" w:date="2017-09-28T19:27:00Z"/>
                    <w:rFonts w:ascii="Monaco" w:eastAsiaTheme="majorEastAsia" w:hAnsi="Monaco" w:cs="Monaco"/>
                    <w:color w:val="243F60" w:themeColor="accent1" w:themeShade="7F"/>
                    <w:sz w:val="32"/>
                    <w:szCs w:val="32"/>
                    <w:lang w:val="en-US"/>
                  </w:rPr>
                </w:rPrChange>
              </w:rPr>
            </w:pPr>
            <w:ins w:id="6078" w:author="Borja Gonzalez" w:date="2017-09-28T19:27:00Z">
              <w:r w:rsidRPr="00E066BD">
                <w:rPr>
                  <w:rFonts w:ascii="Monaco" w:hAnsi="Monaco" w:cs="Monaco"/>
                  <w:b/>
                  <w:bCs/>
                  <w:color w:val="000000"/>
                  <w:sz w:val="20"/>
                  <w:szCs w:val="20"/>
                  <w:lang w:val="en-US"/>
                  <w:rPrChange w:id="6079" w:author="Borja Gonzalez" w:date="2017-09-28T19:28: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6080" w:author="Borja Gonzalez" w:date="2017-09-28T19:28:00Z">
                    <w:rPr>
                      <w:rFonts w:ascii="Monaco" w:hAnsi="Monaco" w:cs="Monaco"/>
                      <w:color w:val="000000"/>
                      <w:sz w:val="32"/>
                      <w:szCs w:val="32"/>
                      <w:lang w:val="en-US"/>
                    </w:rPr>
                  </w:rPrChange>
                </w:rPr>
                <w:t>options</w:t>
              </w:r>
              <w:r w:rsidRPr="00E066BD">
                <w:rPr>
                  <w:rFonts w:ascii="Monaco" w:hAnsi="Monaco" w:cs="Monaco"/>
                  <w:b/>
                  <w:bCs/>
                  <w:color w:val="CE5C00"/>
                  <w:sz w:val="20"/>
                  <w:szCs w:val="20"/>
                  <w:lang w:val="en-US"/>
                  <w:rPrChange w:id="6081" w:author="Borja Gonzalez" w:date="2017-09-28T19:28:00Z">
                    <w:rPr>
                      <w:rFonts w:ascii="Monaco" w:hAnsi="Monaco" w:cs="Monaco"/>
                      <w:b/>
                      <w:bCs/>
                      <w:color w:val="CE5C00"/>
                      <w:sz w:val="32"/>
                      <w:szCs w:val="32"/>
                      <w:lang w:val="en-US"/>
                    </w:rPr>
                  </w:rPrChange>
                </w:rPr>
                <w:t>:</w:t>
              </w:r>
              <w:r w:rsidRPr="00E066BD">
                <w:rPr>
                  <w:rFonts w:ascii="Monaco" w:hAnsi="Monaco" w:cs="Monaco"/>
                  <w:sz w:val="20"/>
                  <w:szCs w:val="20"/>
                  <w:lang w:val="en-US"/>
                  <w:rPrChange w:id="6082" w:author="Borja Gonzalez" w:date="2017-09-28T19:28:00Z">
                    <w:rPr>
                      <w:rFonts w:ascii="Monaco" w:hAnsi="Monaco" w:cs="Monaco"/>
                      <w:sz w:val="32"/>
                      <w:szCs w:val="32"/>
                      <w:lang w:val="en-US"/>
                    </w:rPr>
                  </w:rPrChange>
                </w:rPr>
                <w:t xml:space="preserve"> </w:t>
              </w:r>
              <w:r w:rsidRPr="00E066BD">
                <w:rPr>
                  <w:rFonts w:ascii="Monaco" w:hAnsi="Monaco" w:cs="Monaco"/>
                  <w:b/>
                  <w:bCs/>
                  <w:color w:val="000000"/>
                  <w:sz w:val="20"/>
                  <w:szCs w:val="20"/>
                  <w:lang w:val="en-US"/>
                  <w:rPrChange w:id="6083" w:author="Borja Gonzalez" w:date="2017-09-28T19:28:00Z">
                    <w:rPr>
                      <w:rFonts w:ascii="Monaco" w:hAnsi="Monaco" w:cs="Monaco"/>
                      <w:b/>
                      <w:bCs/>
                      <w:color w:val="000000"/>
                      <w:sz w:val="32"/>
                      <w:szCs w:val="32"/>
                      <w:lang w:val="en-US"/>
                    </w:rPr>
                  </w:rPrChange>
                </w:rPr>
                <w:t>{</w:t>
              </w:r>
            </w:ins>
          </w:p>
          <w:p w14:paraId="7AB273D5" w14:textId="77777777" w:rsidR="00E066BD" w:rsidRPr="00E066BD" w:rsidRDefault="00E066BD" w:rsidP="00E066BD">
            <w:pPr>
              <w:keepNext/>
              <w:keepLines/>
              <w:widowControl w:val="0"/>
              <w:autoSpaceDE w:val="0"/>
              <w:autoSpaceDN w:val="0"/>
              <w:adjustRightInd w:val="0"/>
              <w:spacing w:before="200"/>
              <w:outlineLvl w:val="4"/>
              <w:rPr>
                <w:ins w:id="6084" w:author="Borja Gonzalez" w:date="2017-09-28T19:27:00Z"/>
                <w:rFonts w:ascii="Monaco" w:hAnsi="Monaco" w:cs="Monaco"/>
                <w:sz w:val="20"/>
                <w:szCs w:val="20"/>
                <w:lang w:val="en-US"/>
                <w:rPrChange w:id="6085" w:author="Borja Gonzalez" w:date="2017-09-28T19:28:00Z">
                  <w:rPr>
                    <w:ins w:id="6086" w:author="Borja Gonzalez" w:date="2017-09-28T19:27:00Z"/>
                    <w:rFonts w:ascii="Monaco" w:eastAsiaTheme="majorEastAsia" w:hAnsi="Monaco" w:cs="Monaco"/>
                    <w:color w:val="243F60" w:themeColor="accent1" w:themeShade="7F"/>
                    <w:sz w:val="32"/>
                    <w:szCs w:val="32"/>
                    <w:lang w:val="en-US"/>
                  </w:rPr>
                </w:rPrChange>
              </w:rPr>
            </w:pPr>
            <w:ins w:id="6087" w:author="Borja Gonzalez" w:date="2017-09-28T19:27:00Z">
              <w:r w:rsidRPr="00E066BD">
                <w:rPr>
                  <w:rFonts w:ascii="Monaco" w:hAnsi="Monaco" w:cs="Monaco"/>
                  <w:sz w:val="20"/>
                  <w:szCs w:val="20"/>
                  <w:lang w:val="en-US"/>
                  <w:rPrChange w:id="6088" w:author="Borja Gonzalez" w:date="2017-09-28T19:28:00Z">
                    <w:rPr>
                      <w:rFonts w:ascii="Monaco" w:hAnsi="Monaco" w:cs="Monaco"/>
                      <w:sz w:val="32"/>
                      <w:szCs w:val="32"/>
                      <w:lang w:val="en-US"/>
                    </w:rPr>
                  </w:rPrChange>
                </w:rPr>
                <w:t xml:space="preserve">    </w:t>
              </w:r>
              <w:r w:rsidRPr="00E066BD">
                <w:rPr>
                  <w:rFonts w:ascii="Monaco" w:hAnsi="Monaco" w:cs="Monaco"/>
                  <w:color w:val="000000"/>
                  <w:sz w:val="20"/>
                  <w:szCs w:val="20"/>
                  <w:lang w:val="en-US"/>
                  <w:rPrChange w:id="6089" w:author="Borja Gonzalez" w:date="2017-09-28T19:28:00Z">
                    <w:rPr>
                      <w:rFonts w:ascii="Monaco" w:hAnsi="Monaco" w:cs="Monaco"/>
                      <w:color w:val="000000"/>
                      <w:sz w:val="32"/>
                      <w:szCs w:val="32"/>
                      <w:lang w:val="en-US"/>
                    </w:rPr>
                  </w:rPrChange>
                </w:rPr>
                <w:t>scales</w:t>
              </w:r>
              <w:r w:rsidRPr="00E066BD">
                <w:rPr>
                  <w:rFonts w:ascii="Monaco" w:hAnsi="Monaco" w:cs="Monaco"/>
                  <w:b/>
                  <w:bCs/>
                  <w:color w:val="CE5C00"/>
                  <w:sz w:val="20"/>
                  <w:szCs w:val="20"/>
                  <w:lang w:val="en-US"/>
                  <w:rPrChange w:id="6090" w:author="Borja Gonzalez" w:date="2017-09-28T19:28:00Z">
                    <w:rPr>
                      <w:rFonts w:ascii="Monaco" w:hAnsi="Monaco" w:cs="Monaco"/>
                      <w:b/>
                      <w:bCs/>
                      <w:color w:val="CE5C00"/>
                      <w:sz w:val="32"/>
                      <w:szCs w:val="32"/>
                      <w:lang w:val="en-US"/>
                    </w:rPr>
                  </w:rPrChange>
                </w:rPr>
                <w:t>:</w:t>
              </w:r>
              <w:r w:rsidRPr="00E066BD">
                <w:rPr>
                  <w:rFonts w:ascii="Monaco" w:hAnsi="Monaco" w:cs="Monaco"/>
                  <w:sz w:val="20"/>
                  <w:szCs w:val="20"/>
                  <w:lang w:val="en-US"/>
                  <w:rPrChange w:id="6091" w:author="Borja Gonzalez" w:date="2017-09-28T19:28:00Z">
                    <w:rPr>
                      <w:rFonts w:ascii="Monaco" w:hAnsi="Monaco" w:cs="Monaco"/>
                      <w:sz w:val="32"/>
                      <w:szCs w:val="32"/>
                      <w:lang w:val="en-US"/>
                    </w:rPr>
                  </w:rPrChange>
                </w:rPr>
                <w:t xml:space="preserve"> </w:t>
              </w:r>
              <w:r w:rsidRPr="00E066BD">
                <w:rPr>
                  <w:rFonts w:ascii="Monaco" w:hAnsi="Monaco" w:cs="Monaco"/>
                  <w:b/>
                  <w:bCs/>
                  <w:color w:val="000000"/>
                  <w:sz w:val="20"/>
                  <w:szCs w:val="20"/>
                  <w:lang w:val="en-US"/>
                  <w:rPrChange w:id="6092" w:author="Borja Gonzalez" w:date="2017-09-28T19:28:00Z">
                    <w:rPr>
                      <w:rFonts w:ascii="Monaco" w:hAnsi="Monaco" w:cs="Monaco"/>
                      <w:b/>
                      <w:bCs/>
                      <w:color w:val="000000"/>
                      <w:sz w:val="32"/>
                      <w:szCs w:val="32"/>
                      <w:lang w:val="en-US"/>
                    </w:rPr>
                  </w:rPrChange>
                </w:rPr>
                <w:t>{</w:t>
              </w:r>
            </w:ins>
          </w:p>
          <w:p w14:paraId="2B12A7CB" w14:textId="77777777" w:rsidR="00E066BD" w:rsidRPr="00E066BD" w:rsidRDefault="00E066BD" w:rsidP="00E066BD">
            <w:pPr>
              <w:keepNext/>
              <w:keepLines/>
              <w:widowControl w:val="0"/>
              <w:autoSpaceDE w:val="0"/>
              <w:autoSpaceDN w:val="0"/>
              <w:adjustRightInd w:val="0"/>
              <w:spacing w:before="200"/>
              <w:outlineLvl w:val="4"/>
              <w:rPr>
                <w:ins w:id="6093" w:author="Borja Gonzalez" w:date="2017-09-28T19:27:00Z"/>
                <w:rFonts w:ascii="Monaco" w:hAnsi="Monaco" w:cs="Monaco"/>
                <w:sz w:val="20"/>
                <w:szCs w:val="20"/>
                <w:lang w:val="en-US"/>
                <w:rPrChange w:id="6094" w:author="Borja Gonzalez" w:date="2017-09-28T19:28:00Z">
                  <w:rPr>
                    <w:ins w:id="6095" w:author="Borja Gonzalez" w:date="2017-09-28T19:27:00Z"/>
                    <w:rFonts w:ascii="Monaco" w:eastAsiaTheme="majorEastAsia" w:hAnsi="Monaco" w:cs="Monaco"/>
                    <w:color w:val="243F60" w:themeColor="accent1" w:themeShade="7F"/>
                    <w:sz w:val="32"/>
                    <w:szCs w:val="32"/>
                    <w:lang w:val="en-US"/>
                  </w:rPr>
                </w:rPrChange>
              </w:rPr>
            </w:pPr>
            <w:ins w:id="6096" w:author="Borja Gonzalez" w:date="2017-09-28T19:27:00Z">
              <w:r w:rsidRPr="00E066BD">
                <w:rPr>
                  <w:rFonts w:ascii="Monaco" w:hAnsi="Monaco" w:cs="Monaco"/>
                  <w:sz w:val="20"/>
                  <w:szCs w:val="20"/>
                  <w:lang w:val="en-US"/>
                  <w:rPrChange w:id="6097" w:author="Borja Gonzalez" w:date="2017-09-28T19:28:00Z">
                    <w:rPr>
                      <w:rFonts w:ascii="Monaco" w:hAnsi="Monaco" w:cs="Monaco"/>
                      <w:sz w:val="32"/>
                      <w:szCs w:val="32"/>
                      <w:lang w:val="en-US"/>
                    </w:rPr>
                  </w:rPrChange>
                </w:rPr>
                <w:t xml:space="preserve">        </w:t>
              </w:r>
              <w:r w:rsidRPr="00E066BD">
                <w:rPr>
                  <w:rFonts w:ascii="Monaco" w:hAnsi="Monaco" w:cs="Monaco"/>
                  <w:color w:val="000000"/>
                  <w:sz w:val="20"/>
                  <w:szCs w:val="20"/>
                  <w:lang w:val="en-US"/>
                  <w:rPrChange w:id="6098" w:author="Borja Gonzalez" w:date="2017-09-28T19:28:00Z">
                    <w:rPr>
                      <w:rFonts w:ascii="Monaco" w:hAnsi="Monaco" w:cs="Monaco"/>
                      <w:color w:val="000000"/>
                      <w:sz w:val="32"/>
                      <w:szCs w:val="32"/>
                      <w:lang w:val="en-US"/>
                    </w:rPr>
                  </w:rPrChange>
                </w:rPr>
                <w:t>yAxes</w:t>
              </w:r>
              <w:r w:rsidRPr="00E066BD">
                <w:rPr>
                  <w:rFonts w:ascii="Monaco" w:hAnsi="Monaco" w:cs="Monaco"/>
                  <w:b/>
                  <w:bCs/>
                  <w:color w:val="CE5C00"/>
                  <w:sz w:val="20"/>
                  <w:szCs w:val="20"/>
                  <w:lang w:val="en-US"/>
                  <w:rPrChange w:id="6099" w:author="Borja Gonzalez" w:date="2017-09-28T19:28:00Z">
                    <w:rPr>
                      <w:rFonts w:ascii="Monaco" w:hAnsi="Monaco" w:cs="Monaco"/>
                      <w:b/>
                      <w:bCs/>
                      <w:color w:val="CE5C00"/>
                      <w:sz w:val="32"/>
                      <w:szCs w:val="32"/>
                      <w:lang w:val="en-US"/>
                    </w:rPr>
                  </w:rPrChange>
                </w:rPr>
                <w:t>:</w:t>
              </w:r>
              <w:r w:rsidRPr="00E066BD">
                <w:rPr>
                  <w:rFonts w:ascii="Monaco" w:hAnsi="Monaco" w:cs="Monaco"/>
                  <w:sz w:val="20"/>
                  <w:szCs w:val="20"/>
                  <w:lang w:val="en-US"/>
                  <w:rPrChange w:id="6100" w:author="Borja Gonzalez" w:date="2017-09-28T19:28:00Z">
                    <w:rPr>
                      <w:rFonts w:ascii="Monaco" w:hAnsi="Monaco" w:cs="Monaco"/>
                      <w:sz w:val="32"/>
                      <w:szCs w:val="32"/>
                      <w:lang w:val="en-US"/>
                    </w:rPr>
                  </w:rPrChange>
                </w:rPr>
                <w:t xml:space="preserve"> </w:t>
              </w:r>
              <w:r w:rsidRPr="00E066BD">
                <w:rPr>
                  <w:rFonts w:ascii="Monaco" w:hAnsi="Monaco" w:cs="Monaco"/>
                  <w:b/>
                  <w:bCs/>
                  <w:color w:val="000000"/>
                  <w:sz w:val="20"/>
                  <w:szCs w:val="20"/>
                  <w:lang w:val="en-US"/>
                  <w:rPrChange w:id="6101" w:author="Borja Gonzalez" w:date="2017-09-28T19:28:00Z">
                    <w:rPr>
                      <w:rFonts w:ascii="Monaco" w:hAnsi="Monaco" w:cs="Monaco"/>
                      <w:b/>
                      <w:bCs/>
                      <w:color w:val="000000"/>
                      <w:sz w:val="32"/>
                      <w:szCs w:val="32"/>
                      <w:lang w:val="en-US"/>
                    </w:rPr>
                  </w:rPrChange>
                </w:rPr>
                <w:t>[{</w:t>
              </w:r>
            </w:ins>
          </w:p>
          <w:p w14:paraId="05BBE281" w14:textId="77777777" w:rsidR="00E066BD" w:rsidRPr="00E066BD" w:rsidRDefault="00E066BD" w:rsidP="00E066BD">
            <w:pPr>
              <w:keepNext/>
              <w:keepLines/>
              <w:widowControl w:val="0"/>
              <w:autoSpaceDE w:val="0"/>
              <w:autoSpaceDN w:val="0"/>
              <w:adjustRightInd w:val="0"/>
              <w:spacing w:before="200"/>
              <w:outlineLvl w:val="4"/>
              <w:rPr>
                <w:ins w:id="6102" w:author="Borja Gonzalez" w:date="2017-09-28T19:27:00Z"/>
                <w:rFonts w:ascii="Monaco" w:hAnsi="Monaco" w:cs="Monaco"/>
                <w:sz w:val="20"/>
                <w:szCs w:val="20"/>
                <w:lang w:val="en-US"/>
                <w:rPrChange w:id="6103" w:author="Borja Gonzalez" w:date="2017-09-28T19:28:00Z">
                  <w:rPr>
                    <w:ins w:id="6104" w:author="Borja Gonzalez" w:date="2017-09-28T19:27:00Z"/>
                    <w:rFonts w:ascii="Monaco" w:eastAsiaTheme="majorEastAsia" w:hAnsi="Monaco" w:cs="Monaco"/>
                    <w:color w:val="243F60" w:themeColor="accent1" w:themeShade="7F"/>
                    <w:sz w:val="32"/>
                    <w:szCs w:val="32"/>
                    <w:lang w:val="en-US"/>
                  </w:rPr>
                </w:rPrChange>
              </w:rPr>
            </w:pPr>
            <w:ins w:id="6105" w:author="Borja Gonzalez" w:date="2017-09-28T19:27:00Z">
              <w:r w:rsidRPr="00E066BD">
                <w:rPr>
                  <w:rFonts w:ascii="Monaco" w:hAnsi="Monaco" w:cs="Monaco"/>
                  <w:sz w:val="20"/>
                  <w:szCs w:val="20"/>
                  <w:lang w:val="en-US"/>
                  <w:rPrChange w:id="6106" w:author="Borja Gonzalez" w:date="2017-09-28T19:28:00Z">
                    <w:rPr>
                      <w:rFonts w:ascii="Monaco" w:hAnsi="Monaco" w:cs="Monaco"/>
                      <w:sz w:val="32"/>
                      <w:szCs w:val="32"/>
                      <w:lang w:val="en-US"/>
                    </w:rPr>
                  </w:rPrChange>
                </w:rPr>
                <w:t xml:space="preserve">            </w:t>
              </w:r>
              <w:r w:rsidRPr="00E066BD">
                <w:rPr>
                  <w:rFonts w:ascii="Monaco" w:hAnsi="Monaco" w:cs="Monaco"/>
                  <w:color w:val="000000"/>
                  <w:sz w:val="20"/>
                  <w:szCs w:val="20"/>
                  <w:lang w:val="en-US"/>
                  <w:rPrChange w:id="6107" w:author="Borja Gonzalez" w:date="2017-09-28T19:28:00Z">
                    <w:rPr>
                      <w:rFonts w:ascii="Monaco" w:hAnsi="Monaco" w:cs="Monaco"/>
                      <w:color w:val="000000"/>
                      <w:sz w:val="32"/>
                      <w:szCs w:val="32"/>
                      <w:lang w:val="en-US"/>
                    </w:rPr>
                  </w:rPrChange>
                </w:rPr>
                <w:t>ticks</w:t>
              </w:r>
              <w:r w:rsidRPr="00E066BD">
                <w:rPr>
                  <w:rFonts w:ascii="Monaco" w:hAnsi="Monaco" w:cs="Monaco"/>
                  <w:b/>
                  <w:bCs/>
                  <w:color w:val="CE5C00"/>
                  <w:sz w:val="20"/>
                  <w:szCs w:val="20"/>
                  <w:lang w:val="en-US"/>
                  <w:rPrChange w:id="6108" w:author="Borja Gonzalez" w:date="2017-09-28T19:28:00Z">
                    <w:rPr>
                      <w:rFonts w:ascii="Monaco" w:hAnsi="Monaco" w:cs="Monaco"/>
                      <w:b/>
                      <w:bCs/>
                      <w:color w:val="CE5C00"/>
                      <w:sz w:val="32"/>
                      <w:szCs w:val="32"/>
                      <w:lang w:val="en-US"/>
                    </w:rPr>
                  </w:rPrChange>
                </w:rPr>
                <w:t>:</w:t>
              </w:r>
              <w:r w:rsidRPr="00E066BD">
                <w:rPr>
                  <w:rFonts w:ascii="Monaco" w:hAnsi="Monaco" w:cs="Monaco"/>
                  <w:sz w:val="20"/>
                  <w:szCs w:val="20"/>
                  <w:lang w:val="en-US"/>
                  <w:rPrChange w:id="6109" w:author="Borja Gonzalez" w:date="2017-09-28T19:28:00Z">
                    <w:rPr>
                      <w:rFonts w:ascii="Monaco" w:hAnsi="Monaco" w:cs="Monaco"/>
                      <w:sz w:val="32"/>
                      <w:szCs w:val="32"/>
                      <w:lang w:val="en-US"/>
                    </w:rPr>
                  </w:rPrChange>
                </w:rPr>
                <w:t xml:space="preserve"> </w:t>
              </w:r>
              <w:r w:rsidRPr="00E066BD">
                <w:rPr>
                  <w:rFonts w:ascii="Monaco" w:hAnsi="Monaco" w:cs="Monaco"/>
                  <w:b/>
                  <w:bCs/>
                  <w:color w:val="000000"/>
                  <w:sz w:val="20"/>
                  <w:szCs w:val="20"/>
                  <w:lang w:val="en-US"/>
                  <w:rPrChange w:id="6110" w:author="Borja Gonzalez" w:date="2017-09-28T19:28:00Z">
                    <w:rPr>
                      <w:rFonts w:ascii="Monaco" w:hAnsi="Monaco" w:cs="Monaco"/>
                      <w:b/>
                      <w:bCs/>
                      <w:color w:val="000000"/>
                      <w:sz w:val="32"/>
                      <w:szCs w:val="32"/>
                      <w:lang w:val="en-US"/>
                    </w:rPr>
                  </w:rPrChange>
                </w:rPr>
                <w:t>{</w:t>
              </w:r>
            </w:ins>
          </w:p>
          <w:p w14:paraId="13ED147B" w14:textId="77777777" w:rsidR="00E066BD" w:rsidRPr="00E066BD" w:rsidRDefault="00E066BD" w:rsidP="00E066BD">
            <w:pPr>
              <w:keepNext/>
              <w:keepLines/>
              <w:widowControl w:val="0"/>
              <w:autoSpaceDE w:val="0"/>
              <w:autoSpaceDN w:val="0"/>
              <w:adjustRightInd w:val="0"/>
              <w:spacing w:before="200"/>
              <w:outlineLvl w:val="4"/>
              <w:rPr>
                <w:ins w:id="6111" w:author="Borja Gonzalez" w:date="2017-09-28T19:27:00Z"/>
                <w:rFonts w:ascii="Monaco" w:hAnsi="Monaco" w:cs="Monaco"/>
                <w:sz w:val="20"/>
                <w:szCs w:val="20"/>
                <w:lang w:val="en-US"/>
                <w:rPrChange w:id="6112" w:author="Borja Gonzalez" w:date="2017-09-28T19:28:00Z">
                  <w:rPr>
                    <w:ins w:id="6113" w:author="Borja Gonzalez" w:date="2017-09-28T19:27:00Z"/>
                    <w:rFonts w:ascii="Monaco" w:eastAsiaTheme="majorEastAsia" w:hAnsi="Monaco" w:cs="Monaco"/>
                    <w:color w:val="243F60" w:themeColor="accent1" w:themeShade="7F"/>
                    <w:sz w:val="32"/>
                    <w:szCs w:val="32"/>
                    <w:lang w:val="en-US"/>
                  </w:rPr>
                </w:rPrChange>
              </w:rPr>
            </w:pPr>
            <w:ins w:id="6114" w:author="Borja Gonzalez" w:date="2017-09-28T19:27:00Z">
              <w:r w:rsidRPr="00E066BD">
                <w:rPr>
                  <w:rFonts w:ascii="Monaco" w:hAnsi="Monaco" w:cs="Monaco"/>
                  <w:sz w:val="20"/>
                  <w:szCs w:val="20"/>
                  <w:lang w:val="en-US"/>
                  <w:rPrChange w:id="6115" w:author="Borja Gonzalez" w:date="2017-09-28T19:28:00Z">
                    <w:rPr>
                      <w:rFonts w:ascii="Monaco" w:hAnsi="Monaco" w:cs="Monaco"/>
                      <w:sz w:val="32"/>
                      <w:szCs w:val="32"/>
                      <w:lang w:val="en-US"/>
                    </w:rPr>
                  </w:rPrChange>
                </w:rPr>
                <w:lastRenderedPageBreak/>
                <w:t xml:space="preserve">                </w:t>
              </w:r>
              <w:r w:rsidRPr="00E066BD">
                <w:rPr>
                  <w:rFonts w:ascii="Monaco" w:hAnsi="Monaco" w:cs="Monaco"/>
                  <w:color w:val="000000"/>
                  <w:sz w:val="20"/>
                  <w:szCs w:val="20"/>
                  <w:lang w:val="en-US"/>
                  <w:rPrChange w:id="6116" w:author="Borja Gonzalez" w:date="2017-09-28T19:28:00Z">
                    <w:rPr>
                      <w:rFonts w:ascii="Monaco" w:hAnsi="Monaco" w:cs="Monaco"/>
                      <w:color w:val="000000"/>
                      <w:sz w:val="32"/>
                      <w:szCs w:val="32"/>
                      <w:lang w:val="en-US"/>
                    </w:rPr>
                  </w:rPrChange>
                </w:rPr>
                <w:t>beginAtZero</w:t>
              </w:r>
              <w:r w:rsidRPr="00E066BD">
                <w:rPr>
                  <w:rFonts w:ascii="Monaco" w:hAnsi="Monaco" w:cs="Monaco"/>
                  <w:b/>
                  <w:bCs/>
                  <w:color w:val="CE5C00"/>
                  <w:sz w:val="20"/>
                  <w:szCs w:val="20"/>
                  <w:lang w:val="en-US"/>
                  <w:rPrChange w:id="6117" w:author="Borja Gonzalez" w:date="2017-09-28T19:28:00Z">
                    <w:rPr>
                      <w:rFonts w:ascii="Monaco" w:hAnsi="Monaco" w:cs="Monaco"/>
                      <w:b/>
                      <w:bCs/>
                      <w:color w:val="CE5C00"/>
                      <w:sz w:val="32"/>
                      <w:szCs w:val="32"/>
                      <w:lang w:val="en-US"/>
                    </w:rPr>
                  </w:rPrChange>
                </w:rPr>
                <w:t>:</w:t>
              </w:r>
              <w:r w:rsidRPr="00E066BD">
                <w:rPr>
                  <w:rFonts w:ascii="Monaco" w:hAnsi="Monaco" w:cs="Monaco"/>
                  <w:sz w:val="20"/>
                  <w:szCs w:val="20"/>
                  <w:lang w:val="en-US"/>
                  <w:rPrChange w:id="6118" w:author="Borja Gonzalez" w:date="2017-09-28T19:28:00Z">
                    <w:rPr>
                      <w:rFonts w:ascii="Monaco" w:hAnsi="Monaco" w:cs="Monaco"/>
                      <w:sz w:val="32"/>
                      <w:szCs w:val="32"/>
                      <w:lang w:val="en-US"/>
                    </w:rPr>
                  </w:rPrChange>
                </w:rPr>
                <w:t xml:space="preserve"> </w:t>
              </w:r>
              <w:r w:rsidRPr="00E066BD">
                <w:rPr>
                  <w:rFonts w:ascii="Monaco" w:hAnsi="Monaco" w:cs="Monaco"/>
                  <w:b/>
                  <w:bCs/>
                  <w:color w:val="204A87"/>
                  <w:sz w:val="20"/>
                  <w:szCs w:val="20"/>
                  <w:lang w:val="en-US"/>
                  <w:rPrChange w:id="6119" w:author="Borja Gonzalez" w:date="2017-09-28T19:28:00Z">
                    <w:rPr>
                      <w:rFonts w:ascii="Monaco" w:hAnsi="Monaco" w:cs="Monaco"/>
                      <w:b/>
                      <w:bCs/>
                      <w:color w:val="204A87"/>
                      <w:sz w:val="32"/>
                      <w:szCs w:val="32"/>
                      <w:lang w:val="en-US"/>
                    </w:rPr>
                  </w:rPrChange>
                </w:rPr>
                <w:t>false</w:t>
              </w:r>
            </w:ins>
          </w:p>
          <w:p w14:paraId="09376D35" w14:textId="77777777" w:rsidR="00E066BD" w:rsidRPr="00E066BD" w:rsidRDefault="00E066BD" w:rsidP="00E066BD">
            <w:pPr>
              <w:keepNext/>
              <w:keepLines/>
              <w:widowControl w:val="0"/>
              <w:autoSpaceDE w:val="0"/>
              <w:autoSpaceDN w:val="0"/>
              <w:adjustRightInd w:val="0"/>
              <w:spacing w:before="200"/>
              <w:outlineLvl w:val="4"/>
              <w:rPr>
                <w:ins w:id="6120" w:author="Borja Gonzalez" w:date="2017-09-28T19:27:00Z"/>
                <w:rFonts w:ascii="Monaco" w:hAnsi="Monaco" w:cs="Monaco"/>
                <w:sz w:val="20"/>
                <w:szCs w:val="20"/>
                <w:lang w:val="en-US"/>
                <w:rPrChange w:id="6121" w:author="Borja Gonzalez" w:date="2017-09-28T19:28:00Z">
                  <w:rPr>
                    <w:ins w:id="6122" w:author="Borja Gonzalez" w:date="2017-09-28T19:27:00Z"/>
                    <w:rFonts w:ascii="Monaco" w:eastAsiaTheme="majorEastAsia" w:hAnsi="Monaco" w:cs="Monaco"/>
                    <w:color w:val="243F60" w:themeColor="accent1" w:themeShade="7F"/>
                    <w:sz w:val="32"/>
                    <w:szCs w:val="32"/>
                    <w:lang w:val="en-US"/>
                  </w:rPr>
                </w:rPrChange>
              </w:rPr>
            </w:pPr>
            <w:ins w:id="6123" w:author="Borja Gonzalez" w:date="2017-09-28T19:27:00Z">
              <w:r w:rsidRPr="00E066BD">
                <w:rPr>
                  <w:rFonts w:ascii="Monaco" w:hAnsi="Monaco" w:cs="Monaco"/>
                  <w:sz w:val="20"/>
                  <w:szCs w:val="20"/>
                  <w:lang w:val="en-US"/>
                  <w:rPrChange w:id="6124" w:author="Borja Gonzalez" w:date="2017-09-28T19:28:00Z">
                    <w:rPr>
                      <w:rFonts w:ascii="Monaco" w:hAnsi="Monaco" w:cs="Monaco"/>
                      <w:sz w:val="32"/>
                      <w:szCs w:val="32"/>
                      <w:lang w:val="en-US"/>
                    </w:rPr>
                  </w:rPrChange>
                </w:rPr>
                <w:t xml:space="preserve">            </w:t>
              </w:r>
              <w:r w:rsidRPr="00E066BD">
                <w:rPr>
                  <w:rFonts w:ascii="Monaco" w:hAnsi="Monaco" w:cs="Monaco"/>
                  <w:b/>
                  <w:bCs/>
                  <w:color w:val="000000"/>
                  <w:sz w:val="20"/>
                  <w:szCs w:val="20"/>
                  <w:lang w:val="en-US"/>
                  <w:rPrChange w:id="6125" w:author="Borja Gonzalez" w:date="2017-09-28T19:28:00Z">
                    <w:rPr>
                      <w:rFonts w:ascii="Monaco" w:hAnsi="Monaco" w:cs="Monaco"/>
                      <w:b/>
                      <w:bCs/>
                      <w:color w:val="000000"/>
                      <w:sz w:val="32"/>
                      <w:szCs w:val="32"/>
                      <w:lang w:val="en-US"/>
                    </w:rPr>
                  </w:rPrChange>
                </w:rPr>
                <w:t>}</w:t>
              </w:r>
            </w:ins>
          </w:p>
          <w:p w14:paraId="2E653869" w14:textId="77777777" w:rsidR="00E066BD" w:rsidRPr="00E066BD" w:rsidRDefault="00E066BD" w:rsidP="00E066BD">
            <w:pPr>
              <w:keepNext/>
              <w:keepLines/>
              <w:widowControl w:val="0"/>
              <w:autoSpaceDE w:val="0"/>
              <w:autoSpaceDN w:val="0"/>
              <w:adjustRightInd w:val="0"/>
              <w:spacing w:before="200"/>
              <w:outlineLvl w:val="4"/>
              <w:rPr>
                <w:ins w:id="6126" w:author="Borja Gonzalez" w:date="2017-09-28T19:27:00Z"/>
                <w:rFonts w:ascii="Monaco" w:hAnsi="Monaco" w:cs="Monaco"/>
                <w:sz w:val="20"/>
                <w:szCs w:val="20"/>
                <w:lang w:val="en-US"/>
                <w:rPrChange w:id="6127" w:author="Borja Gonzalez" w:date="2017-09-28T19:28:00Z">
                  <w:rPr>
                    <w:ins w:id="6128" w:author="Borja Gonzalez" w:date="2017-09-28T19:27:00Z"/>
                    <w:rFonts w:ascii="Monaco" w:eastAsiaTheme="majorEastAsia" w:hAnsi="Monaco" w:cs="Monaco"/>
                    <w:color w:val="243F60" w:themeColor="accent1" w:themeShade="7F"/>
                    <w:sz w:val="32"/>
                    <w:szCs w:val="32"/>
                    <w:lang w:val="en-US"/>
                  </w:rPr>
                </w:rPrChange>
              </w:rPr>
            </w:pPr>
            <w:ins w:id="6129" w:author="Borja Gonzalez" w:date="2017-09-28T19:27:00Z">
              <w:r w:rsidRPr="00E066BD">
                <w:rPr>
                  <w:rFonts w:ascii="Monaco" w:hAnsi="Monaco" w:cs="Monaco"/>
                  <w:sz w:val="20"/>
                  <w:szCs w:val="20"/>
                  <w:lang w:val="en-US"/>
                  <w:rPrChange w:id="6130" w:author="Borja Gonzalez" w:date="2017-09-28T19:28:00Z">
                    <w:rPr>
                      <w:rFonts w:ascii="Monaco" w:hAnsi="Monaco" w:cs="Monaco"/>
                      <w:sz w:val="32"/>
                      <w:szCs w:val="32"/>
                      <w:lang w:val="en-US"/>
                    </w:rPr>
                  </w:rPrChange>
                </w:rPr>
                <w:t xml:space="preserve">        </w:t>
              </w:r>
              <w:r w:rsidRPr="00E066BD">
                <w:rPr>
                  <w:rFonts w:ascii="Monaco" w:hAnsi="Monaco" w:cs="Monaco"/>
                  <w:b/>
                  <w:bCs/>
                  <w:color w:val="000000"/>
                  <w:sz w:val="20"/>
                  <w:szCs w:val="20"/>
                  <w:lang w:val="en-US"/>
                  <w:rPrChange w:id="6131" w:author="Borja Gonzalez" w:date="2017-09-28T19:28:00Z">
                    <w:rPr>
                      <w:rFonts w:ascii="Monaco" w:hAnsi="Monaco" w:cs="Monaco"/>
                      <w:b/>
                      <w:bCs/>
                      <w:color w:val="000000"/>
                      <w:sz w:val="32"/>
                      <w:szCs w:val="32"/>
                      <w:lang w:val="en-US"/>
                    </w:rPr>
                  </w:rPrChange>
                </w:rPr>
                <w:t>}]</w:t>
              </w:r>
            </w:ins>
          </w:p>
          <w:p w14:paraId="7C31E9C9" w14:textId="77777777" w:rsidR="00E066BD" w:rsidRPr="00E066BD" w:rsidRDefault="00E066BD" w:rsidP="00E066BD">
            <w:pPr>
              <w:keepNext/>
              <w:keepLines/>
              <w:widowControl w:val="0"/>
              <w:autoSpaceDE w:val="0"/>
              <w:autoSpaceDN w:val="0"/>
              <w:adjustRightInd w:val="0"/>
              <w:spacing w:before="200"/>
              <w:outlineLvl w:val="4"/>
              <w:rPr>
                <w:ins w:id="6132" w:author="Borja Gonzalez" w:date="2017-09-28T19:27:00Z"/>
                <w:rFonts w:ascii="Monaco" w:hAnsi="Monaco" w:cs="Monaco"/>
                <w:sz w:val="20"/>
                <w:szCs w:val="20"/>
                <w:lang w:val="en-US"/>
                <w:rPrChange w:id="6133" w:author="Borja Gonzalez" w:date="2017-09-28T19:28:00Z">
                  <w:rPr>
                    <w:ins w:id="6134" w:author="Borja Gonzalez" w:date="2017-09-28T19:27:00Z"/>
                    <w:rFonts w:ascii="Monaco" w:eastAsiaTheme="majorEastAsia" w:hAnsi="Monaco" w:cs="Monaco"/>
                    <w:color w:val="243F60" w:themeColor="accent1" w:themeShade="7F"/>
                    <w:sz w:val="32"/>
                    <w:szCs w:val="32"/>
                    <w:lang w:val="en-US"/>
                  </w:rPr>
                </w:rPrChange>
              </w:rPr>
            </w:pPr>
            <w:ins w:id="6135" w:author="Borja Gonzalez" w:date="2017-09-28T19:27:00Z">
              <w:r w:rsidRPr="00E066BD">
                <w:rPr>
                  <w:rFonts w:ascii="Monaco" w:hAnsi="Monaco" w:cs="Monaco"/>
                  <w:sz w:val="20"/>
                  <w:szCs w:val="20"/>
                  <w:lang w:val="en-US"/>
                  <w:rPrChange w:id="6136" w:author="Borja Gonzalez" w:date="2017-09-28T19:28:00Z">
                    <w:rPr>
                      <w:rFonts w:ascii="Monaco" w:hAnsi="Monaco" w:cs="Monaco"/>
                      <w:sz w:val="32"/>
                      <w:szCs w:val="32"/>
                      <w:lang w:val="en-US"/>
                    </w:rPr>
                  </w:rPrChange>
                </w:rPr>
                <w:t xml:space="preserve">    </w:t>
              </w:r>
              <w:r w:rsidRPr="00E066BD">
                <w:rPr>
                  <w:rFonts w:ascii="Monaco" w:hAnsi="Monaco" w:cs="Monaco"/>
                  <w:b/>
                  <w:bCs/>
                  <w:color w:val="000000"/>
                  <w:sz w:val="20"/>
                  <w:szCs w:val="20"/>
                  <w:lang w:val="en-US"/>
                  <w:rPrChange w:id="6137" w:author="Borja Gonzalez" w:date="2017-09-28T19:28:00Z">
                    <w:rPr>
                      <w:rFonts w:ascii="Monaco" w:hAnsi="Monaco" w:cs="Monaco"/>
                      <w:b/>
                      <w:bCs/>
                      <w:color w:val="000000"/>
                      <w:sz w:val="32"/>
                      <w:szCs w:val="32"/>
                      <w:lang w:val="en-US"/>
                    </w:rPr>
                  </w:rPrChange>
                </w:rPr>
                <w:t>}</w:t>
              </w:r>
            </w:ins>
          </w:p>
          <w:p w14:paraId="21E2B577" w14:textId="77777777" w:rsidR="00E066BD" w:rsidRPr="00E066BD" w:rsidRDefault="00E066BD" w:rsidP="00E066BD">
            <w:pPr>
              <w:keepNext/>
              <w:keepLines/>
              <w:widowControl w:val="0"/>
              <w:autoSpaceDE w:val="0"/>
              <w:autoSpaceDN w:val="0"/>
              <w:adjustRightInd w:val="0"/>
              <w:spacing w:before="200"/>
              <w:outlineLvl w:val="4"/>
              <w:rPr>
                <w:ins w:id="6138" w:author="Borja Gonzalez" w:date="2017-09-28T19:27:00Z"/>
                <w:rFonts w:ascii="Monaco" w:hAnsi="Monaco" w:cs="Monaco"/>
                <w:sz w:val="20"/>
                <w:szCs w:val="20"/>
                <w:lang w:val="en-US"/>
                <w:rPrChange w:id="6139" w:author="Borja Gonzalez" w:date="2017-09-28T19:28:00Z">
                  <w:rPr>
                    <w:ins w:id="6140" w:author="Borja Gonzalez" w:date="2017-09-28T19:27:00Z"/>
                    <w:rFonts w:ascii="Monaco" w:eastAsiaTheme="majorEastAsia" w:hAnsi="Monaco" w:cs="Monaco"/>
                    <w:color w:val="243F60" w:themeColor="accent1" w:themeShade="7F"/>
                    <w:sz w:val="32"/>
                    <w:szCs w:val="32"/>
                    <w:lang w:val="en-US"/>
                  </w:rPr>
                </w:rPrChange>
              </w:rPr>
            </w:pPr>
            <w:ins w:id="6141" w:author="Borja Gonzalez" w:date="2017-09-28T19:27:00Z">
              <w:r w:rsidRPr="00E066BD">
                <w:rPr>
                  <w:rFonts w:ascii="Monaco" w:hAnsi="Monaco" w:cs="Monaco"/>
                  <w:b/>
                  <w:bCs/>
                  <w:color w:val="000000"/>
                  <w:sz w:val="20"/>
                  <w:szCs w:val="20"/>
                  <w:lang w:val="en-US"/>
                  <w:rPrChange w:id="6142" w:author="Borja Gonzalez" w:date="2017-09-28T19:28:00Z">
                    <w:rPr>
                      <w:rFonts w:ascii="Monaco" w:hAnsi="Monaco" w:cs="Monaco"/>
                      <w:b/>
                      <w:bCs/>
                      <w:color w:val="000000"/>
                      <w:sz w:val="32"/>
                      <w:szCs w:val="32"/>
                      <w:lang w:val="en-US"/>
                    </w:rPr>
                  </w:rPrChange>
                </w:rPr>
                <w:t>}</w:t>
              </w:r>
            </w:ins>
          </w:p>
          <w:p w14:paraId="11584A02" w14:textId="77777777" w:rsidR="00E066BD" w:rsidRPr="00E066BD" w:rsidRDefault="00E066BD" w:rsidP="00E066BD">
            <w:pPr>
              <w:keepNext/>
              <w:keepLines/>
              <w:widowControl w:val="0"/>
              <w:autoSpaceDE w:val="0"/>
              <w:autoSpaceDN w:val="0"/>
              <w:adjustRightInd w:val="0"/>
              <w:spacing w:before="200"/>
              <w:outlineLvl w:val="4"/>
              <w:rPr>
                <w:ins w:id="6143" w:author="Borja Gonzalez" w:date="2017-09-28T19:27:00Z"/>
                <w:rFonts w:ascii="Monaco" w:hAnsi="Monaco" w:cs="Monaco"/>
                <w:sz w:val="20"/>
                <w:szCs w:val="20"/>
                <w:lang w:val="en-US"/>
                <w:rPrChange w:id="6144" w:author="Borja Gonzalez" w:date="2017-09-28T19:28:00Z">
                  <w:rPr>
                    <w:ins w:id="6145" w:author="Borja Gonzalez" w:date="2017-09-28T19:27:00Z"/>
                    <w:rFonts w:ascii="Monaco" w:eastAsiaTheme="majorEastAsia" w:hAnsi="Monaco" w:cs="Monaco"/>
                    <w:color w:val="243F60" w:themeColor="accent1" w:themeShade="7F"/>
                    <w:sz w:val="32"/>
                    <w:szCs w:val="32"/>
                    <w:lang w:val="en-US"/>
                  </w:rPr>
                </w:rPrChange>
              </w:rPr>
            </w:pPr>
            <w:ins w:id="6146" w:author="Borja Gonzalez" w:date="2017-09-28T19:27:00Z">
              <w:r w:rsidRPr="00E066BD">
                <w:rPr>
                  <w:rFonts w:ascii="Monaco" w:hAnsi="Monaco" w:cs="Monaco"/>
                  <w:b/>
                  <w:bCs/>
                  <w:color w:val="000000"/>
                  <w:sz w:val="20"/>
                  <w:szCs w:val="20"/>
                  <w:lang w:val="en-US"/>
                  <w:rPrChange w:id="6147" w:author="Borja Gonzalez" w:date="2017-09-28T19:28:00Z">
                    <w:rPr>
                      <w:rFonts w:ascii="Monaco" w:hAnsi="Monaco" w:cs="Monaco"/>
                      <w:b/>
                      <w:bCs/>
                      <w:color w:val="000000"/>
                      <w:sz w:val="32"/>
                      <w:szCs w:val="32"/>
                      <w:lang w:val="en-US"/>
                    </w:rPr>
                  </w:rPrChange>
                </w:rPr>
                <w:t>});</w:t>
              </w:r>
            </w:ins>
          </w:p>
          <w:p w14:paraId="031BF5EA" w14:textId="77777777" w:rsidR="00E066BD" w:rsidRPr="00E066BD" w:rsidRDefault="00E066BD" w:rsidP="00E066BD">
            <w:pPr>
              <w:keepNext/>
              <w:keepLines/>
              <w:widowControl w:val="0"/>
              <w:autoSpaceDE w:val="0"/>
              <w:autoSpaceDN w:val="0"/>
              <w:adjustRightInd w:val="0"/>
              <w:spacing w:before="200"/>
              <w:outlineLvl w:val="4"/>
              <w:rPr>
                <w:ins w:id="6148" w:author="Borja Gonzalez" w:date="2017-09-28T19:27:00Z"/>
                <w:rFonts w:ascii="Monaco" w:hAnsi="Monaco" w:cs="Monaco"/>
                <w:sz w:val="20"/>
                <w:szCs w:val="20"/>
                <w:lang w:val="en-US"/>
                <w:rPrChange w:id="6149" w:author="Borja Gonzalez" w:date="2017-09-28T19:28:00Z">
                  <w:rPr>
                    <w:ins w:id="6150" w:author="Borja Gonzalez" w:date="2017-09-28T19:27:00Z"/>
                    <w:rFonts w:ascii="Monaco" w:eastAsiaTheme="majorEastAsia" w:hAnsi="Monaco" w:cs="Monaco"/>
                    <w:color w:val="243F60" w:themeColor="accent1" w:themeShade="7F"/>
                    <w:sz w:val="32"/>
                    <w:szCs w:val="32"/>
                    <w:lang w:val="en-US"/>
                  </w:rPr>
                </w:rPrChange>
              </w:rPr>
            </w:pPr>
            <w:ins w:id="6151" w:author="Borja Gonzalez" w:date="2017-09-28T19:27:00Z">
              <w:r w:rsidRPr="00E066BD">
                <w:rPr>
                  <w:rFonts w:ascii="Monaco" w:hAnsi="Monaco" w:cs="Monaco"/>
                  <w:b/>
                  <w:bCs/>
                  <w:color w:val="000000"/>
                  <w:sz w:val="20"/>
                  <w:szCs w:val="20"/>
                  <w:lang w:val="en-US"/>
                  <w:rPrChange w:id="6152" w:author="Borja Gonzalez" w:date="2017-09-28T19:28:00Z">
                    <w:rPr>
                      <w:rFonts w:ascii="Monaco" w:hAnsi="Monaco" w:cs="Monaco"/>
                      <w:b/>
                      <w:bCs/>
                      <w:color w:val="000000"/>
                      <w:sz w:val="32"/>
                      <w:szCs w:val="32"/>
                      <w:lang w:val="en-US"/>
                    </w:rPr>
                  </w:rPrChange>
                </w:rPr>
                <w:t>}</w:t>
              </w:r>
            </w:ins>
          </w:p>
          <w:p w14:paraId="5819AC7B" w14:textId="77777777" w:rsidR="00E066BD" w:rsidRDefault="00E066BD" w:rsidP="00BF0FD1">
            <w:pPr>
              <w:rPr>
                <w:ins w:id="6153" w:author="Borja Gonzalez" w:date="2017-09-28T19:27:00Z"/>
              </w:rPr>
            </w:pPr>
          </w:p>
        </w:tc>
      </w:tr>
    </w:tbl>
    <w:p w14:paraId="3C2D89E6" w14:textId="5353BB4E" w:rsidR="00BF0FD1" w:rsidRDefault="00BF0FD1" w:rsidP="00BF0FD1"/>
    <w:p w14:paraId="3CD37AB0" w14:textId="56DD6F6A" w:rsidR="00BF0FD1" w:rsidRDefault="00BF0FD1" w:rsidP="00BF0FD1">
      <w:del w:id="6154" w:author="Borja Gonzalez" w:date="2017-09-28T19:27:00Z">
        <w:r w:rsidDel="00E066BD">
          <w:rPr>
            <w:noProof/>
            <w:lang w:val="en-US"/>
          </w:rPr>
          <w:drawing>
            <wp:inline distT="0" distB="0" distL="0" distR="0" wp14:anchorId="16ABB097" wp14:editId="08081951">
              <wp:extent cx="6286500" cy="5982970"/>
              <wp:effectExtent l="0" t="0" r="12700" b="11430"/>
              <wp:docPr id="5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7">
                        <a:extLst>
                          <a:ext uri="{28A0092B-C50C-407E-A947-70E740481C1C}">
                            <a14:useLocalDpi xmlns:a14="http://schemas.microsoft.com/office/drawing/2010/main" val="0"/>
                          </a:ext>
                        </a:extLst>
                      </a:blip>
                      <a:srcRect l="1" t="1050" r="-11" b="-1"/>
                      <a:stretch/>
                    </pic:blipFill>
                    <pic:spPr bwMode="auto">
                      <a:xfrm>
                        <a:off x="0" y="0"/>
                        <a:ext cx="6287200" cy="5983636"/>
                      </a:xfrm>
                      <a:prstGeom prst="rect">
                        <a:avLst/>
                      </a:prstGeom>
                      <a:noFill/>
                      <a:ln>
                        <a:noFill/>
                      </a:ln>
                      <a:extLst>
                        <a:ext uri="{53640926-AAD7-44d8-BBD7-CCE9431645EC}">
                          <a14:shadowObscured xmlns:a14="http://schemas.microsoft.com/office/drawing/2010/main"/>
                        </a:ext>
                      </a:extLst>
                    </pic:spPr>
                  </pic:pic>
                </a:graphicData>
              </a:graphic>
            </wp:inline>
          </w:drawing>
        </w:r>
      </w:del>
    </w:p>
    <w:p w14:paraId="6FB9EFBE" w14:textId="77777777" w:rsidR="00264972" w:rsidRDefault="00264972" w:rsidP="00BF0FD1"/>
    <w:p w14:paraId="4B2F3F90" w14:textId="344A2F11" w:rsidR="00264972" w:rsidRDefault="00264972" w:rsidP="00BF0FD1">
      <w:r>
        <w:t>Dentro de esta función reorganizamos los dos arrays para que la herramienta chart.js pueda utilizarlos. Con Chart.js creamos un nuevo tipo de gráfico que en este caso será lineal y le pondremos un título. También le pasaremos los dos arrays y ajustaremos las características del gráfico (color de la línea, grosor de la línea, interactividad con el gráfico, etc).</w:t>
      </w:r>
    </w:p>
    <w:p w14:paraId="1CFC66B3" w14:textId="77777777" w:rsidR="00264972" w:rsidRDefault="00264972" w:rsidP="00BF0FD1"/>
    <w:p w14:paraId="19FC8FBF" w14:textId="0E583247" w:rsidR="00264972" w:rsidRDefault="00264972" w:rsidP="00BF0FD1">
      <w:r>
        <w:t>A continuación mostraremos un ejemplo de un gráfico generado por la aplicación web</w:t>
      </w:r>
      <w:r w:rsidR="005B376F">
        <w:t xml:space="preserve"> gracias a chart.js:</w:t>
      </w:r>
    </w:p>
    <w:p w14:paraId="384FB539" w14:textId="77777777" w:rsidR="00474CE2" w:rsidRDefault="00474CE2" w:rsidP="00BF0FD1"/>
    <w:p w14:paraId="64E80EEA" w14:textId="5CC2FC5A" w:rsidR="00474CE2" w:rsidRDefault="00474CE2" w:rsidP="00BF0FD1">
      <w:r>
        <w:rPr>
          <w:noProof/>
          <w:lang w:val="en-US"/>
        </w:rPr>
        <w:drawing>
          <wp:inline distT="0" distB="0" distL="0" distR="0" wp14:anchorId="4A68BA19" wp14:editId="72B3C2F2">
            <wp:extent cx="5486400" cy="3143250"/>
            <wp:effectExtent l="0" t="0" r="0" b="0"/>
            <wp:docPr id="5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86400" cy="3143250"/>
                    </a:xfrm>
                    <a:prstGeom prst="rect">
                      <a:avLst/>
                    </a:prstGeom>
                    <a:noFill/>
                    <a:ln>
                      <a:noFill/>
                    </a:ln>
                  </pic:spPr>
                </pic:pic>
              </a:graphicData>
            </a:graphic>
          </wp:inline>
        </w:drawing>
      </w:r>
    </w:p>
    <w:p w14:paraId="5FDB8C9A" w14:textId="77777777" w:rsidR="005B376F" w:rsidRDefault="005B376F" w:rsidP="00BF0FD1"/>
    <w:p w14:paraId="04ADE31D" w14:textId="64A2D802" w:rsidR="005B376F" w:rsidRDefault="005B376F" w:rsidP="00BF0FD1">
      <w:r>
        <w:t xml:space="preserve">Este gráfico corresponde al movimiento de un paciente en el plano sagital. El eje vertical denota los grados del rango de movimiento y el eje horizontal denota el </w:t>
      </w:r>
      <w:r>
        <w:lastRenderedPageBreak/>
        <w:t>tiempo en milisegundos. Este gráfico es interactivo, por lo que se pueden realizar las siguientes acciones:</w:t>
      </w:r>
    </w:p>
    <w:p w14:paraId="2A20AB81" w14:textId="77777777" w:rsidR="005B376F" w:rsidRDefault="005B376F" w:rsidP="00BF0FD1"/>
    <w:p w14:paraId="7E985D5A" w14:textId="5645A35C" w:rsidR="005B376F" w:rsidRDefault="005B376F">
      <w:pPr>
        <w:pStyle w:val="ListParagraph"/>
        <w:numPr>
          <w:ilvl w:val="0"/>
          <w:numId w:val="8"/>
        </w:numPr>
        <w:pPrChange w:id="6155" w:author="Borja Gonzalez" w:date="2017-09-27T12:38:00Z">
          <w:pPr/>
        </w:pPrChange>
      </w:pPr>
      <w:r>
        <w:t>Ampliar y reducir el gráfico.</w:t>
      </w:r>
    </w:p>
    <w:p w14:paraId="086839EE" w14:textId="21185AFB" w:rsidR="005B376F" w:rsidRDefault="005B376F">
      <w:pPr>
        <w:pStyle w:val="ListParagraph"/>
        <w:numPr>
          <w:ilvl w:val="0"/>
          <w:numId w:val="8"/>
        </w:numPr>
        <w:pPrChange w:id="6156" w:author="Borja Gonzalez" w:date="2017-09-27T12:38:00Z">
          <w:pPr/>
        </w:pPrChange>
      </w:pPr>
      <w:r>
        <w:t>Interactuar con los distintos puntos, mostrando para cada punto el ángulo de y su tiempo correspondiente.</w:t>
      </w:r>
    </w:p>
    <w:p w14:paraId="09E5599B" w14:textId="77777777" w:rsidR="00AF1C9F" w:rsidRDefault="00AF1C9F" w:rsidP="00BF0FD1"/>
    <w:p w14:paraId="498A3D93" w14:textId="1D6A2746" w:rsidR="00AF1C9F" w:rsidRDefault="00AF1C9F" w:rsidP="00AF1C9F">
      <w:pPr>
        <w:pStyle w:val="Heading3"/>
      </w:pPr>
      <w:bookmarkStart w:id="6157" w:name="_Toc368246726"/>
      <w:r>
        <w:t>4.3.8 Mostrar un grafico de evolución de un movimiento</w:t>
      </w:r>
      <w:bookmarkEnd w:id="6157"/>
      <w:r>
        <w:t xml:space="preserve"> </w:t>
      </w:r>
    </w:p>
    <w:p w14:paraId="0C7159E3" w14:textId="77777777" w:rsidR="00AF1C9F" w:rsidRDefault="00AF1C9F" w:rsidP="00BB01EC"/>
    <w:p w14:paraId="17A7D670" w14:textId="3A713E5A" w:rsidR="00AF1C9F" w:rsidRDefault="0066109E" w:rsidP="00BB01EC">
      <w:r>
        <w:t xml:space="preserve">Para este caso se realizarán interacciones muy similares a las interacciones que se mostraron en el caso anterior. Simplemente se pasarán arrays de datos diferentes, por lo que el gráfico será distinto. </w:t>
      </w:r>
      <w:r w:rsidR="003E7D66">
        <w:t>Al contrario que en el caso anterior, sí se realizará una conexión con el servidor, ya que los datos que se obtienen cuando se muestra el listado de sesiones de movimientos</w:t>
      </w:r>
      <w:r w:rsidR="00E9151D">
        <w:t>,</w:t>
      </w:r>
      <w:r w:rsidR="003E7D66">
        <w:t xml:space="preserve"> se pueden obtener los valores de una fila de la base de datos pero no los de varias como es necesario en este caso.</w:t>
      </w:r>
      <w:r w:rsidR="00E9151D">
        <w:t xml:space="preserve"> </w:t>
      </w:r>
    </w:p>
    <w:p w14:paraId="2F6FBFAB" w14:textId="77777777" w:rsidR="0066109E" w:rsidRDefault="0066109E" w:rsidP="00BB01EC"/>
    <w:p w14:paraId="6B049C04" w14:textId="305A7034" w:rsidR="0066109E" w:rsidRDefault="0066109E">
      <w:pPr>
        <w:pStyle w:val="Heading4"/>
        <w:pPrChange w:id="6158" w:author="Borja Gonzalez" w:date="2017-09-27T12:47:00Z">
          <w:pPr/>
        </w:pPrChange>
      </w:pPr>
      <w:r>
        <w:t>4.3.8.1. Funcionalidad en el lado del cliente</w:t>
      </w:r>
    </w:p>
    <w:p w14:paraId="2CBBEEA5" w14:textId="77777777" w:rsidR="0066109E" w:rsidRDefault="0066109E"/>
    <w:p w14:paraId="28E69EE6" w14:textId="77777777" w:rsidR="00E066BD" w:rsidRPr="0066109E" w:rsidRDefault="0066109E">
      <w:pPr>
        <w:rPr>
          <w:ins w:id="6159" w:author="Borja Gonzalez" w:date="2017-09-28T19:28:00Z"/>
        </w:rPr>
      </w:pPr>
      <w:del w:id="6160" w:author="Borja Gonzalez" w:date="2017-09-28T19:28:00Z">
        <w:r w:rsidDel="00E066BD">
          <w:rPr>
            <w:noProof/>
            <w:lang w:val="en-US"/>
          </w:rPr>
          <w:drawing>
            <wp:inline distT="0" distB="0" distL="0" distR="0" wp14:anchorId="0F1B1F10" wp14:editId="4B2807CA">
              <wp:extent cx="6286500" cy="1016000"/>
              <wp:effectExtent l="0" t="0" r="12700" b="0"/>
              <wp:docPr id="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293728" cy="1017168"/>
                      </a:xfrm>
                      <a:prstGeom prst="rect">
                        <a:avLst/>
                      </a:prstGeom>
                      <a:noFill/>
                      <a:ln>
                        <a:noFill/>
                      </a:ln>
                    </pic:spPr>
                  </pic:pic>
                </a:graphicData>
              </a:graphic>
            </wp:inline>
          </w:drawing>
        </w:r>
      </w:del>
    </w:p>
    <w:tbl>
      <w:tblPr>
        <w:tblStyle w:val="TableGrid"/>
        <w:tblW w:w="0" w:type="auto"/>
        <w:tblLook w:val="04A0" w:firstRow="1" w:lastRow="0" w:firstColumn="1" w:lastColumn="0" w:noHBand="0" w:noVBand="1"/>
      </w:tblPr>
      <w:tblGrid>
        <w:gridCol w:w="8856"/>
      </w:tblGrid>
      <w:tr w:rsidR="00E066BD" w14:paraId="2467D8C2" w14:textId="77777777" w:rsidTr="00E066BD">
        <w:trPr>
          <w:ins w:id="6161" w:author="Borja Gonzalez" w:date="2017-09-28T19:28:00Z"/>
        </w:trPr>
        <w:tc>
          <w:tcPr>
            <w:tcW w:w="8856" w:type="dxa"/>
          </w:tcPr>
          <w:p w14:paraId="6A8A18AE" w14:textId="77777777" w:rsidR="00E066BD" w:rsidRPr="00E066BD" w:rsidRDefault="00E066BD" w:rsidP="00E066BD">
            <w:pPr>
              <w:keepNext/>
              <w:keepLines/>
              <w:widowControl w:val="0"/>
              <w:autoSpaceDE w:val="0"/>
              <w:autoSpaceDN w:val="0"/>
              <w:adjustRightInd w:val="0"/>
              <w:spacing w:before="200"/>
              <w:outlineLvl w:val="4"/>
              <w:rPr>
                <w:ins w:id="6162" w:author="Borja Gonzalez" w:date="2017-09-28T19:28:00Z"/>
                <w:rFonts w:ascii="Monaco" w:hAnsi="Monaco" w:cs="Monaco"/>
                <w:sz w:val="20"/>
                <w:szCs w:val="20"/>
                <w:lang w:val="en-US"/>
                <w:rPrChange w:id="6163" w:author="Borja Gonzalez" w:date="2017-09-28T19:29:00Z">
                  <w:rPr>
                    <w:ins w:id="6164" w:author="Borja Gonzalez" w:date="2017-09-28T19:28:00Z"/>
                    <w:rFonts w:ascii="Monaco" w:eastAsiaTheme="majorEastAsia" w:hAnsi="Monaco" w:cs="Monaco"/>
                    <w:color w:val="243F60" w:themeColor="accent1" w:themeShade="7F"/>
                    <w:sz w:val="32"/>
                    <w:szCs w:val="32"/>
                    <w:lang w:val="en-US"/>
                  </w:rPr>
                </w:rPrChange>
              </w:rPr>
            </w:pPr>
            <w:ins w:id="6165" w:author="Borja Gonzalez" w:date="2017-09-28T19:28:00Z">
              <w:r w:rsidRPr="00E066BD">
                <w:rPr>
                  <w:rFonts w:ascii="Monaco" w:hAnsi="Monaco" w:cs="Monaco"/>
                  <w:sz w:val="20"/>
                  <w:szCs w:val="20"/>
                  <w:lang w:val="en-US"/>
                  <w:rPrChange w:id="6166" w:author="Borja Gonzalez" w:date="2017-09-28T19:29:00Z">
                    <w:rPr>
                      <w:rFonts w:ascii="Monaco" w:hAnsi="Monaco" w:cs="Monaco"/>
                      <w:sz w:val="32"/>
                      <w:szCs w:val="32"/>
                      <w:lang w:val="en-US"/>
                    </w:rPr>
                  </w:rPrChange>
                </w:rPr>
                <w:t>var fila1 = tabla.insertRow(tabla.length);</w:t>
              </w:r>
            </w:ins>
          </w:p>
          <w:p w14:paraId="4EE1B310" w14:textId="77777777" w:rsidR="00E066BD" w:rsidRPr="00E066BD" w:rsidRDefault="00E066BD" w:rsidP="00E066BD">
            <w:pPr>
              <w:keepNext/>
              <w:keepLines/>
              <w:widowControl w:val="0"/>
              <w:autoSpaceDE w:val="0"/>
              <w:autoSpaceDN w:val="0"/>
              <w:adjustRightInd w:val="0"/>
              <w:spacing w:before="200"/>
              <w:outlineLvl w:val="4"/>
              <w:rPr>
                <w:ins w:id="6167" w:author="Borja Gonzalez" w:date="2017-09-28T19:28:00Z"/>
                <w:rFonts w:ascii="Monaco" w:hAnsi="Monaco" w:cs="Monaco"/>
                <w:sz w:val="20"/>
                <w:szCs w:val="20"/>
                <w:lang w:val="en-US"/>
                <w:rPrChange w:id="6168" w:author="Borja Gonzalez" w:date="2017-09-28T19:29:00Z">
                  <w:rPr>
                    <w:ins w:id="6169" w:author="Borja Gonzalez" w:date="2017-09-28T19:28:00Z"/>
                    <w:rFonts w:ascii="Monaco" w:eastAsiaTheme="majorEastAsia" w:hAnsi="Monaco" w:cs="Monaco"/>
                    <w:color w:val="243F60" w:themeColor="accent1" w:themeShade="7F"/>
                    <w:sz w:val="32"/>
                    <w:szCs w:val="32"/>
                    <w:lang w:val="en-US"/>
                  </w:rPr>
                </w:rPrChange>
              </w:rPr>
            </w:pPr>
            <w:ins w:id="6170" w:author="Borja Gonzalez" w:date="2017-09-28T19:28:00Z">
              <w:r w:rsidRPr="00E066BD">
                <w:rPr>
                  <w:rFonts w:ascii="Monaco" w:hAnsi="Monaco" w:cs="Monaco"/>
                  <w:sz w:val="20"/>
                  <w:szCs w:val="20"/>
                  <w:lang w:val="en-US"/>
                  <w:rPrChange w:id="6171" w:author="Borja Gonzalez" w:date="2017-09-28T19:29:00Z">
                    <w:rPr>
                      <w:rFonts w:ascii="Monaco" w:hAnsi="Monaco" w:cs="Monaco"/>
                      <w:sz w:val="32"/>
                      <w:szCs w:val="32"/>
                      <w:lang w:val="en-US"/>
                    </w:rPr>
                  </w:rPrChange>
                </w:rPr>
                <w:t>fila1.insertCell(0).innerHTML = '</w:t>
              </w:r>
              <w:r w:rsidRPr="00E066BD">
                <w:rPr>
                  <w:rFonts w:ascii="Monaco" w:hAnsi="Monaco" w:cs="Monaco"/>
                  <w:b/>
                  <w:bCs/>
                  <w:color w:val="204A87"/>
                  <w:sz w:val="20"/>
                  <w:szCs w:val="20"/>
                  <w:lang w:val="en-US"/>
                  <w:rPrChange w:id="6172" w:author="Borja Gonzalez" w:date="2017-09-28T19:29:00Z">
                    <w:rPr>
                      <w:rFonts w:ascii="Monaco" w:hAnsi="Monaco" w:cs="Monaco"/>
                      <w:b/>
                      <w:bCs/>
                      <w:color w:val="204A87"/>
                      <w:sz w:val="32"/>
                      <w:szCs w:val="32"/>
                      <w:lang w:val="en-US"/>
                    </w:rPr>
                  </w:rPrChange>
                </w:rPr>
                <w:t>&lt;button</w:t>
              </w:r>
              <w:r w:rsidRPr="00E066BD">
                <w:rPr>
                  <w:rFonts w:ascii="Monaco" w:hAnsi="Monaco" w:cs="Monaco"/>
                  <w:sz w:val="20"/>
                  <w:szCs w:val="20"/>
                  <w:lang w:val="en-US"/>
                  <w:rPrChange w:id="6173" w:author="Borja Gonzalez" w:date="2017-09-28T19:29:00Z">
                    <w:rPr>
                      <w:rFonts w:ascii="Monaco" w:hAnsi="Monaco" w:cs="Monaco"/>
                      <w:sz w:val="32"/>
                      <w:szCs w:val="32"/>
                      <w:lang w:val="en-US"/>
                    </w:rPr>
                  </w:rPrChange>
                </w:rPr>
                <w:t xml:space="preserve"> </w:t>
              </w:r>
              <w:r w:rsidRPr="00E066BD">
                <w:rPr>
                  <w:rFonts w:ascii="Monaco" w:hAnsi="Monaco" w:cs="Monaco"/>
                  <w:color w:val="C4A000"/>
                  <w:sz w:val="20"/>
                  <w:szCs w:val="20"/>
                  <w:lang w:val="en-US"/>
                  <w:rPrChange w:id="6174" w:author="Borja Gonzalez" w:date="2017-09-28T19:29:00Z">
                    <w:rPr>
                      <w:rFonts w:ascii="Monaco" w:hAnsi="Monaco" w:cs="Monaco"/>
                      <w:color w:val="C4A000"/>
                      <w:sz w:val="32"/>
                      <w:szCs w:val="32"/>
                      <w:lang w:val="en-US"/>
                    </w:rPr>
                  </w:rPrChange>
                </w:rPr>
                <w:t>class=</w:t>
              </w:r>
              <w:r w:rsidRPr="00E066BD">
                <w:rPr>
                  <w:rFonts w:ascii="Monaco" w:hAnsi="Monaco" w:cs="Monaco"/>
                  <w:color w:val="4E9A06"/>
                  <w:sz w:val="20"/>
                  <w:szCs w:val="20"/>
                  <w:lang w:val="en-US"/>
                  <w:rPrChange w:id="6175" w:author="Borja Gonzalez" w:date="2017-09-28T19:29:00Z">
                    <w:rPr>
                      <w:rFonts w:ascii="Monaco" w:hAnsi="Monaco" w:cs="Monaco"/>
                      <w:color w:val="4E9A06"/>
                      <w:sz w:val="32"/>
                      <w:szCs w:val="32"/>
                      <w:lang w:val="en-US"/>
                    </w:rPr>
                  </w:rPrChange>
                </w:rPr>
                <w:t>"bt"</w:t>
              </w:r>
              <w:r w:rsidRPr="00E066BD">
                <w:rPr>
                  <w:rFonts w:ascii="Monaco" w:hAnsi="Monaco" w:cs="Monaco"/>
                  <w:sz w:val="20"/>
                  <w:szCs w:val="20"/>
                  <w:lang w:val="en-US"/>
                  <w:rPrChange w:id="6176" w:author="Borja Gonzalez" w:date="2017-09-28T19:29:00Z">
                    <w:rPr>
                      <w:rFonts w:ascii="Monaco" w:hAnsi="Monaco" w:cs="Monaco"/>
                      <w:sz w:val="32"/>
                      <w:szCs w:val="32"/>
                      <w:lang w:val="en-US"/>
                    </w:rPr>
                  </w:rPrChange>
                </w:rPr>
                <w:t xml:space="preserve"> </w:t>
              </w:r>
              <w:r w:rsidRPr="00E066BD">
                <w:rPr>
                  <w:rFonts w:ascii="Monaco" w:hAnsi="Monaco" w:cs="Monaco"/>
                  <w:color w:val="C4A000"/>
                  <w:sz w:val="20"/>
                  <w:szCs w:val="20"/>
                  <w:lang w:val="en-US"/>
                  <w:rPrChange w:id="6177" w:author="Borja Gonzalez" w:date="2017-09-28T19:29:00Z">
                    <w:rPr>
                      <w:rFonts w:ascii="Monaco" w:hAnsi="Monaco" w:cs="Monaco"/>
                      <w:color w:val="C4A000"/>
                      <w:sz w:val="32"/>
                      <w:szCs w:val="32"/>
                      <w:lang w:val="en-US"/>
                    </w:rPr>
                  </w:rPrChange>
                </w:rPr>
                <w:t>type=</w:t>
              </w:r>
              <w:r w:rsidRPr="00E066BD">
                <w:rPr>
                  <w:rFonts w:ascii="Monaco" w:hAnsi="Monaco" w:cs="Monaco"/>
                  <w:color w:val="4E9A06"/>
                  <w:sz w:val="20"/>
                  <w:szCs w:val="20"/>
                  <w:lang w:val="en-US"/>
                  <w:rPrChange w:id="6178" w:author="Borja Gonzalez" w:date="2017-09-28T19:29:00Z">
                    <w:rPr>
                      <w:rFonts w:ascii="Monaco" w:hAnsi="Monaco" w:cs="Monaco"/>
                      <w:color w:val="4E9A06"/>
                      <w:sz w:val="32"/>
                      <w:szCs w:val="32"/>
                      <w:lang w:val="en-US"/>
                    </w:rPr>
                  </w:rPrChange>
                </w:rPr>
                <w:t>"button"</w:t>
              </w:r>
              <w:r w:rsidRPr="00E066BD">
                <w:rPr>
                  <w:rFonts w:ascii="Monaco" w:hAnsi="Monaco" w:cs="Monaco"/>
                  <w:sz w:val="20"/>
                  <w:szCs w:val="20"/>
                  <w:lang w:val="en-US"/>
                  <w:rPrChange w:id="6179" w:author="Borja Gonzalez" w:date="2017-09-28T19:29:00Z">
                    <w:rPr>
                      <w:rFonts w:ascii="Monaco" w:hAnsi="Monaco" w:cs="Monaco"/>
                      <w:sz w:val="32"/>
                      <w:szCs w:val="32"/>
                      <w:lang w:val="en-US"/>
                    </w:rPr>
                  </w:rPrChange>
                </w:rPr>
                <w:t xml:space="preserve"> </w:t>
              </w:r>
              <w:r w:rsidRPr="00E066BD">
                <w:rPr>
                  <w:rFonts w:ascii="Monaco" w:hAnsi="Monaco" w:cs="Monaco"/>
                  <w:color w:val="C4A000"/>
                  <w:sz w:val="20"/>
                  <w:szCs w:val="20"/>
                  <w:lang w:val="en-US"/>
                  <w:rPrChange w:id="6180" w:author="Borja Gonzalez" w:date="2017-09-28T19:29:00Z">
                    <w:rPr>
                      <w:rFonts w:ascii="Monaco" w:hAnsi="Monaco" w:cs="Monaco"/>
                      <w:color w:val="C4A000"/>
                      <w:sz w:val="32"/>
                      <w:szCs w:val="32"/>
                      <w:lang w:val="en-US"/>
                    </w:rPr>
                  </w:rPrChange>
                </w:rPr>
                <w:t>onClick=</w:t>
              </w:r>
              <w:r w:rsidRPr="00E066BD">
                <w:rPr>
                  <w:rFonts w:ascii="Monaco" w:hAnsi="Monaco" w:cs="Monaco"/>
                  <w:color w:val="4E9A06"/>
                  <w:sz w:val="20"/>
                  <w:szCs w:val="20"/>
                  <w:lang w:val="en-US"/>
                  <w:rPrChange w:id="6181" w:author="Borja Gonzalez" w:date="2017-09-28T19:29:00Z">
                    <w:rPr>
                      <w:rFonts w:ascii="Monaco" w:hAnsi="Monaco" w:cs="Monaco"/>
                      <w:color w:val="4E9A06"/>
                      <w:sz w:val="32"/>
                      <w:szCs w:val="32"/>
                      <w:lang w:val="en-US"/>
                    </w:rPr>
                  </w:rPrChange>
                </w:rPr>
                <w:t>"Evolucion(1)"</w:t>
              </w:r>
              <w:r w:rsidRPr="00E066BD">
                <w:rPr>
                  <w:rFonts w:ascii="Monaco" w:hAnsi="Monaco" w:cs="Monaco"/>
                  <w:b/>
                  <w:bCs/>
                  <w:color w:val="204A87"/>
                  <w:sz w:val="20"/>
                  <w:szCs w:val="20"/>
                  <w:lang w:val="en-US"/>
                  <w:rPrChange w:id="6182" w:author="Borja Gonzalez" w:date="2017-09-28T19:29:00Z">
                    <w:rPr>
                      <w:rFonts w:ascii="Monaco" w:hAnsi="Monaco" w:cs="Monaco"/>
                      <w:b/>
                      <w:bCs/>
                      <w:color w:val="204A87"/>
                      <w:sz w:val="32"/>
                      <w:szCs w:val="32"/>
                      <w:lang w:val="en-US"/>
                    </w:rPr>
                  </w:rPrChange>
                </w:rPr>
                <w:t>&gt;</w:t>
              </w:r>
              <w:r w:rsidRPr="00E066BD">
                <w:rPr>
                  <w:rFonts w:ascii="Monaco" w:hAnsi="Monaco" w:cs="Monaco"/>
                  <w:sz w:val="20"/>
                  <w:szCs w:val="20"/>
                  <w:lang w:val="en-US"/>
                  <w:rPrChange w:id="6183" w:author="Borja Gonzalez" w:date="2017-09-28T19:29:00Z">
                    <w:rPr>
                      <w:rFonts w:ascii="Monaco" w:hAnsi="Monaco" w:cs="Monaco"/>
                      <w:sz w:val="32"/>
                      <w:szCs w:val="32"/>
                      <w:lang w:val="en-US"/>
                    </w:rPr>
                  </w:rPrChange>
                </w:rPr>
                <w:t>Evolución del movimieto</w:t>
              </w:r>
              <w:r w:rsidRPr="00E066BD">
                <w:rPr>
                  <w:rFonts w:ascii="Monaco" w:hAnsi="Monaco" w:cs="Monaco"/>
                  <w:b/>
                  <w:bCs/>
                  <w:color w:val="204A87"/>
                  <w:sz w:val="20"/>
                  <w:szCs w:val="20"/>
                  <w:lang w:val="en-US"/>
                  <w:rPrChange w:id="6184" w:author="Borja Gonzalez" w:date="2017-09-28T19:29:00Z">
                    <w:rPr>
                      <w:rFonts w:ascii="Monaco" w:hAnsi="Monaco" w:cs="Monaco"/>
                      <w:b/>
                      <w:bCs/>
                      <w:color w:val="204A87"/>
                      <w:sz w:val="32"/>
                      <w:szCs w:val="32"/>
                      <w:lang w:val="en-US"/>
                    </w:rPr>
                  </w:rPrChange>
                </w:rPr>
                <w:t>&lt;/button&gt;</w:t>
              </w:r>
              <w:r w:rsidRPr="00E066BD">
                <w:rPr>
                  <w:rFonts w:ascii="Monaco" w:hAnsi="Monaco" w:cs="Monaco"/>
                  <w:sz w:val="20"/>
                  <w:szCs w:val="20"/>
                  <w:lang w:val="en-US"/>
                  <w:rPrChange w:id="6185" w:author="Borja Gonzalez" w:date="2017-09-28T19:29:00Z">
                    <w:rPr>
                      <w:rFonts w:ascii="Monaco" w:hAnsi="Monaco" w:cs="Monaco"/>
                      <w:sz w:val="32"/>
                      <w:szCs w:val="32"/>
                      <w:lang w:val="en-US"/>
                    </w:rPr>
                  </w:rPrChange>
                </w:rPr>
                <w:t>';</w:t>
              </w:r>
            </w:ins>
          </w:p>
          <w:p w14:paraId="439F3D36" w14:textId="77777777" w:rsidR="00E066BD" w:rsidRPr="00E066BD" w:rsidRDefault="00E066BD" w:rsidP="00E066BD">
            <w:pPr>
              <w:keepNext/>
              <w:keepLines/>
              <w:widowControl w:val="0"/>
              <w:autoSpaceDE w:val="0"/>
              <w:autoSpaceDN w:val="0"/>
              <w:adjustRightInd w:val="0"/>
              <w:spacing w:before="200"/>
              <w:outlineLvl w:val="4"/>
              <w:rPr>
                <w:ins w:id="6186" w:author="Borja Gonzalez" w:date="2017-09-28T19:28:00Z"/>
                <w:rFonts w:ascii="Monaco" w:hAnsi="Monaco" w:cs="Monaco"/>
                <w:sz w:val="20"/>
                <w:szCs w:val="20"/>
                <w:lang w:val="en-US"/>
                <w:rPrChange w:id="6187" w:author="Borja Gonzalez" w:date="2017-09-28T19:29:00Z">
                  <w:rPr>
                    <w:ins w:id="6188" w:author="Borja Gonzalez" w:date="2017-09-28T19:28:00Z"/>
                    <w:rFonts w:ascii="Monaco" w:eastAsiaTheme="majorEastAsia" w:hAnsi="Monaco" w:cs="Monaco"/>
                    <w:color w:val="243F60" w:themeColor="accent1" w:themeShade="7F"/>
                    <w:sz w:val="32"/>
                    <w:szCs w:val="32"/>
                    <w:lang w:val="en-US"/>
                  </w:rPr>
                </w:rPrChange>
              </w:rPr>
            </w:pPr>
            <w:ins w:id="6189" w:author="Borja Gonzalez" w:date="2017-09-28T19:28:00Z">
              <w:r w:rsidRPr="00E066BD">
                <w:rPr>
                  <w:rFonts w:ascii="Monaco" w:hAnsi="Monaco" w:cs="Monaco"/>
                  <w:sz w:val="20"/>
                  <w:szCs w:val="20"/>
                  <w:lang w:val="en-US"/>
                  <w:rPrChange w:id="6190" w:author="Borja Gonzalez" w:date="2017-09-28T19:29:00Z">
                    <w:rPr>
                      <w:rFonts w:ascii="Monaco" w:hAnsi="Monaco" w:cs="Monaco"/>
                      <w:sz w:val="32"/>
                      <w:szCs w:val="32"/>
                      <w:lang w:val="en-US"/>
                    </w:rPr>
                  </w:rPrChange>
                </w:rPr>
                <w:t>fila1.insertCell(0).innerHTML = '</w:t>
              </w:r>
              <w:r w:rsidRPr="00E066BD">
                <w:rPr>
                  <w:rFonts w:ascii="Monaco" w:hAnsi="Monaco" w:cs="Monaco"/>
                  <w:b/>
                  <w:bCs/>
                  <w:color w:val="204A87"/>
                  <w:sz w:val="20"/>
                  <w:szCs w:val="20"/>
                  <w:lang w:val="en-US"/>
                  <w:rPrChange w:id="6191" w:author="Borja Gonzalez" w:date="2017-09-28T19:29:00Z">
                    <w:rPr>
                      <w:rFonts w:ascii="Monaco" w:hAnsi="Monaco" w:cs="Monaco"/>
                      <w:b/>
                      <w:bCs/>
                      <w:color w:val="204A87"/>
                      <w:sz w:val="32"/>
                      <w:szCs w:val="32"/>
                      <w:lang w:val="en-US"/>
                    </w:rPr>
                  </w:rPrChange>
                </w:rPr>
                <w:t>&lt;button</w:t>
              </w:r>
              <w:r w:rsidRPr="00E066BD">
                <w:rPr>
                  <w:rFonts w:ascii="Monaco" w:hAnsi="Monaco" w:cs="Monaco"/>
                  <w:sz w:val="20"/>
                  <w:szCs w:val="20"/>
                  <w:lang w:val="en-US"/>
                  <w:rPrChange w:id="6192" w:author="Borja Gonzalez" w:date="2017-09-28T19:29:00Z">
                    <w:rPr>
                      <w:rFonts w:ascii="Monaco" w:hAnsi="Monaco" w:cs="Monaco"/>
                      <w:sz w:val="32"/>
                      <w:szCs w:val="32"/>
                      <w:lang w:val="en-US"/>
                    </w:rPr>
                  </w:rPrChange>
                </w:rPr>
                <w:t xml:space="preserve"> </w:t>
              </w:r>
              <w:r w:rsidRPr="00E066BD">
                <w:rPr>
                  <w:rFonts w:ascii="Monaco" w:hAnsi="Monaco" w:cs="Monaco"/>
                  <w:color w:val="C4A000"/>
                  <w:sz w:val="20"/>
                  <w:szCs w:val="20"/>
                  <w:lang w:val="en-US"/>
                  <w:rPrChange w:id="6193" w:author="Borja Gonzalez" w:date="2017-09-28T19:29:00Z">
                    <w:rPr>
                      <w:rFonts w:ascii="Monaco" w:hAnsi="Monaco" w:cs="Monaco"/>
                      <w:color w:val="C4A000"/>
                      <w:sz w:val="32"/>
                      <w:szCs w:val="32"/>
                      <w:lang w:val="en-US"/>
                    </w:rPr>
                  </w:rPrChange>
                </w:rPr>
                <w:t>class=</w:t>
              </w:r>
              <w:r w:rsidRPr="00E066BD">
                <w:rPr>
                  <w:rFonts w:ascii="Monaco" w:hAnsi="Monaco" w:cs="Monaco"/>
                  <w:color w:val="4E9A06"/>
                  <w:sz w:val="20"/>
                  <w:szCs w:val="20"/>
                  <w:lang w:val="en-US"/>
                  <w:rPrChange w:id="6194" w:author="Borja Gonzalez" w:date="2017-09-28T19:29:00Z">
                    <w:rPr>
                      <w:rFonts w:ascii="Monaco" w:hAnsi="Monaco" w:cs="Monaco"/>
                      <w:color w:val="4E9A06"/>
                      <w:sz w:val="32"/>
                      <w:szCs w:val="32"/>
                      <w:lang w:val="en-US"/>
                    </w:rPr>
                  </w:rPrChange>
                </w:rPr>
                <w:t>"bt"</w:t>
              </w:r>
              <w:r w:rsidRPr="00E066BD">
                <w:rPr>
                  <w:rFonts w:ascii="Monaco" w:hAnsi="Monaco" w:cs="Monaco"/>
                  <w:sz w:val="20"/>
                  <w:szCs w:val="20"/>
                  <w:lang w:val="en-US"/>
                  <w:rPrChange w:id="6195" w:author="Borja Gonzalez" w:date="2017-09-28T19:29:00Z">
                    <w:rPr>
                      <w:rFonts w:ascii="Monaco" w:hAnsi="Monaco" w:cs="Monaco"/>
                      <w:sz w:val="32"/>
                      <w:szCs w:val="32"/>
                      <w:lang w:val="en-US"/>
                    </w:rPr>
                  </w:rPrChange>
                </w:rPr>
                <w:t xml:space="preserve"> </w:t>
              </w:r>
              <w:r w:rsidRPr="00E066BD">
                <w:rPr>
                  <w:rFonts w:ascii="Monaco" w:hAnsi="Monaco" w:cs="Monaco"/>
                  <w:color w:val="C4A000"/>
                  <w:sz w:val="20"/>
                  <w:szCs w:val="20"/>
                  <w:lang w:val="en-US"/>
                  <w:rPrChange w:id="6196" w:author="Borja Gonzalez" w:date="2017-09-28T19:29:00Z">
                    <w:rPr>
                      <w:rFonts w:ascii="Monaco" w:hAnsi="Monaco" w:cs="Monaco"/>
                      <w:color w:val="C4A000"/>
                      <w:sz w:val="32"/>
                      <w:szCs w:val="32"/>
                      <w:lang w:val="en-US"/>
                    </w:rPr>
                  </w:rPrChange>
                </w:rPr>
                <w:t>type=</w:t>
              </w:r>
              <w:r w:rsidRPr="00E066BD">
                <w:rPr>
                  <w:rFonts w:ascii="Monaco" w:hAnsi="Monaco" w:cs="Monaco"/>
                  <w:color w:val="4E9A06"/>
                  <w:sz w:val="20"/>
                  <w:szCs w:val="20"/>
                  <w:lang w:val="en-US"/>
                  <w:rPrChange w:id="6197" w:author="Borja Gonzalez" w:date="2017-09-28T19:29:00Z">
                    <w:rPr>
                      <w:rFonts w:ascii="Monaco" w:hAnsi="Monaco" w:cs="Monaco"/>
                      <w:color w:val="4E9A06"/>
                      <w:sz w:val="32"/>
                      <w:szCs w:val="32"/>
                      <w:lang w:val="en-US"/>
                    </w:rPr>
                  </w:rPrChange>
                </w:rPr>
                <w:t>"button"</w:t>
              </w:r>
              <w:r w:rsidRPr="00E066BD">
                <w:rPr>
                  <w:rFonts w:ascii="Monaco" w:hAnsi="Monaco" w:cs="Monaco"/>
                  <w:sz w:val="20"/>
                  <w:szCs w:val="20"/>
                  <w:lang w:val="en-US"/>
                  <w:rPrChange w:id="6198" w:author="Borja Gonzalez" w:date="2017-09-28T19:29:00Z">
                    <w:rPr>
                      <w:rFonts w:ascii="Monaco" w:hAnsi="Monaco" w:cs="Monaco"/>
                      <w:sz w:val="32"/>
                      <w:szCs w:val="32"/>
                      <w:lang w:val="en-US"/>
                    </w:rPr>
                  </w:rPrChange>
                </w:rPr>
                <w:t xml:space="preserve"> </w:t>
              </w:r>
              <w:r w:rsidRPr="00E066BD">
                <w:rPr>
                  <w:rFonts w:ascii="Monaco" w:hAnsi="Monaco" w:cs="Monaco"/>
                  <w:color w:val="C4A000"/>
                  <w:sz w:val="20"/>
                  <w:szCs w:val="20"/>
                  <w:lang w:val="en-US"/>
                  <w:rPrChange w:id="6199" w:author="Borja Gonzalez" w:date="2017-09-28T19:29:00Z">
                    <w:rPr>
                      <w:rFonts w:ascii="Monaco" w:hAnsi="Monaco" w:cs="Monaco"/>
                      <w:color w:val="C4A000"/>
                      <w:sz w:val="32"/>
                      <w:szCs w:val="32"/>
                      <w:lang w:val="en-US"/>
                    </w:rPr>
                  </w:rPrChange>
                </w:rPr>
                <w:t>onClick=</w:t>
              </w:r>
              <w:r w:rsidRPr="00E066BD">
                <w:rPr>
                  <w:rFonts w:ascii="Monaco" w:hAnsi="Monaco" w:cs="Monaco"/>
                  <w:color w:val="4E9A06"/>
                  <w:sz w:val="20"/>
                  <w:szCs w:val="20"/>
                  <w:lang w:val="en-US"/>
                  <w:rPrChange w:id="6200" w:author="Borja Gonzalez" w:date="2017-09-28T19:29:00Z">
                    <w:rPr>
                      <w:rFonts w:ascii="Monaco" w:hAnsi="Monaco" w:cs="Monaco"/>
                      <w:color w:val="4E9A06"/>
                      <w:sz w:val="32"/>
                      <w:szCs w:val="32"/>
                      <w:lang w:val="en-US"/>
                    </w:rPr>
                  </w:rPrChange>
                </w:rPr>
                <w:t>"Evolucion(2)"</w:t>
              </w:r>
              <w:r w:rsidRPr="00E066BD">
                <w:rPr>
                  <w:rFonts w:ascii="Monaco" w:hAnsi="Monaco" w:cs="Monaco"/>
                  <w:b/>
                  <w:bCs/>
                  <w:color w:val="204A87"/>
                  <w:sz w:val="20"/>
                  <w:szCs w:val="20"/>
                  <w:lang w:val="en-US"/>
                  <w:rPrChange w:id="6201" w:author="Borja Gonzalez" w:date="2017-09-28T19:29:00Z">
                    <w:rPr>
                      <w:rFonts w:ascii="Monaco" w:hAnsi="Monaco" w:cs="Monaco"/>
                      <w:b/>
                      <w:bCs/>
                      <w:color w:val="204A87"/>
                      <w:sz w:val="32"/>
                      <w:szCs w:val="32"/>
                      <w:lang w:val="en-US"/>
                    </w:rPr>
                  </w:rPrChange>
                </w:rPr>
                <w:t>&gt;</w:t>
              </w:r>
              <w:r w:rsidRPr="00E066BD">
                <w:rPr>
                  <w:rFonts w:ascii="Monaco" w:hAnsi="Monaco" w:cs="Monaco"/>
                  <w:sz w:val="20"/>
                  <w:szCs w:val="20"/>
                  <w:lang w:val="en-US"/>
                  <w:rPrChange w:id="6202" w:author="Borja Gonzalez" w:date="2017-09-28T19:29:00Z">
                    <w:rPr>
                      <w:rFonts w:ascii="Monaco" w:hAnsi="Monaco" w:cs="Monaco"/>
                      <w:sz w:val="32"/>
                      <w:szCs w:val="32"/>
                      <w:lang w:val="en-US"/>
                    </w:rPr>
                  </w:rPrChange>
                </w:rPr>
                <w:t>Evolución del movimieto</w:t>
              </w:r>
              <w:r w:rsidRPr="00E066BD">
                <w:rPr>
                  <w:rFonts w:ascii="Monaco" w:hAnsi="Monaco" w:cs="Monaco"/>
                  <w:b/>
                  <w:bCs/>
                  <w:color w:val="204A87"/>
                  <w:sz w:val="20"/>
                  <w:szCs w:val="20"/>
                  <w:lang w:val="en-US"/>
                  <w:rPrChange w:id="6203" w:author="Borja Gonzalez" w:date="2017-09-28T19:29:00Z">
                    <w:rPr>
                      <w:rFonts w:ascii="Monaco" w:hAnsi="Monaco" w:cs="Monaco"/>
                      <w:b/>
                      <w:bCs/>
                      <w:color w:val="204A87"/>
                      <w:sz w:val="32"/>
                      <w:szCs w:val="32"/>
                      <w:lang w:val="en-US"/>
                    </w:rPr>
                  </w:rPrChange>
                </w:rPr>
                <w:t>&lt;/button&gt;</w:t>
              </w:r>
              <w:r w:rsidRPr="00E066BD">
                <w:rPr>
                  <w:rFonts w:ascii="Monaco" w:hAnsi="Monaco" w:cs="Monaco"/>
                  <w:sz w:val="20"/>
                  <w:szCs w:val="20"/>
                  <w:lang w:val="en-US"/>
                  <w:rPrChange w:id="6204" w:author="Borja Gonzalez" w:date="2017-09-28T19:29:00Z">
                    <w:rPr>
                      <w:rFonts w:ascii="Monaco" w:hAnsi="Monaco" w:cs="Monaco"/>
                      <w:sz w:val="32"/>
                      <w:szCs w:val="32"/>
                      <w:lang w:val="en-US"/>
                    </w:rPr>
                  </w:rPrChange>
                </w:rPr>
                <w:t>';</w:t>
              </w:r>
            </w:ins>
          </w:p>
          <w:p w14:paraId="4EFC16A2" w14:textId="77777777" w:rsidR="00E066BD" w:rsidRPr="00E066BD" w:rsidRDefault="00E066BD" w:rsidP="00E066BD">
            <w:pPr>
              <w:keepNext/>
              <w:keepLines/>
              <w:widowControl w:val="0"/>
              <w:autoSpaceDE w:val="0"/>
              <w:autoSpaceDN w:val="0"/>
              <w:adjustRightInd w:val="0"/>
              <w:spacing w:before="200"/>
              <w:outlineLvl w:val="4"/>
              <w:rPr>
                <w:ins w:id="6205" w:author="Borja Gonzalez" w:date="2017-09-28T19:28:00Z"/>
                <w:rFonts w:ascii="Monaco" w:hAnsi="Monaco" w:cs="Monaco"/>
                <w:sz w:val="20"/>
                <w:szCs w:val="20"/>
                <w:lang w:val="en-US"/>
                <w:rPrChange w:id="6206" w:author="Borja Gonzalez" w:date="2017-09-28T19:29:00Z">
                  <w:rPr>
                    <w:ins w:id="6207" w:author="Borja Gonzalez" w:date="2017-09-28T19:28:00Z"/>
                    <w:rFonts w:ascii="Monaco" w:eastAsiaTheme="majorEastAsia" w:hAnsi="Monaco" w:cs="Monaco"/>
                    <w:color w:val="243F60" w:themeColor="accent1" w:themeShade="7F"/>
                    <w:sz w:val="32"/>
                    <w:szCs w:val="32"/>
                    <w:lang w:val="en-US"/>
                  </w:rPr>
                </w:rPrChange>
              </w:rPr>
            </w:pPr>
            <w:ins w:id="6208" w:author="Borja Gonzalez" w:date="2017-09-28T19:28:00Z">
              <w:r w:rsidRPr="00E066BD">
                <w:rPr>
                  <w:rFonts w:ascii="Monaco" w:hAnsi="Monaco" w:cs="Monaco"/>
                  <w:sz w:val="20"/>
                  <w:szCs w:val="20"/>
                  <w:lang w:val="en-US"/>
                  <w:rPrChange w:id="6209" w:author="Borja Gonzalez" w:date="2017-09-28T19:29:00Z">
                    <w:rPr>
                      <w:rFonts w:ascii="Monaco" w:hAnsi="Monaco" w:cs="Monaco"/>
                      <w:sz w:val="32"/>
                      <w:szCs w:val="32"/>
                      <w:lang w:val="en-US"/>
                    </w:rPr>
                  </w:rPrChange>
                </w:rPr>
                <w:t>fila1.insertCell(0).innerHTML = '</w:t>
              </w:r>
              <w:r w:rsidRPr="00E066BD">
                <w:rPr>
                  <w:rFonts w:ascii="Monaco" w:hAnsi="Monaco" w:cs="Monaco"/>
                  <w:b/>
                  <w:bCs/>
                  <w:color w:val="204A87"/>
                  <w:sz w:val="20"/>
                  <w:szCs w:val="20"/>
                  <w:lang w:val="en-US"/>
                  <w:rPrChange w:id="6210" w:author="Borja Gonzalez" w:date="2017-09-28T19:29:00Z">
                    <w:rPr>
                      <w:rFonts w:ascii="Monaco" w:hAnsi="Monaco" w:cs="Monaco"/>
                      <w:b/>
                      <w:bCs/>
                      <w:color w:val="204A87"/>
                      <w:sz w:val="32"/>
                      <w:szCs w:val="32"/>
                      <w:lang w:val="en-US"/>
                    </w:rPr>
                  </w:rPrChange>
                </w:rPr>
                <w:t>&lt;button</w:t>
              </w:r>
              <w:r w:rsidRPr="00E066BD">
                <w:rPr>
                  <w:rFonts w:ascii="Monaco" w:hAnsi="Monaco" w:cs="Monaco"/>
                  <w:sz w:val="20"/>
                  <w:szCs w:val="20"/>
                  <w:lang w:val="en-US"/>
                  <w:rPrChange w:id="6211" w:author="Borja Gonzalez" w:date="2017-09-28T19:29:00Z">
                    <w:rPr>
                      <w:rFonts w:ascii="Monaco" w:hAnsi="Monaco" w:cs="Monaco"/>
                      <w:sz w:val="32"/>
                      <w:szCs w:val="32"/>
                      <w:lang w:val="en-US"/>
                    </w:rPr>
                  </w:rPrChange>
                </w:rPr>
                <w:t xml:space="preserve"> </w:t>
              </w:r>
              <w:r w:rsidRPr="00E066BD">
                <w:rPr>
                  <w:rFonts w:ascii="Monaco" w:hAnsi="Monaco" w:cs="Monaco"/>
                  <w:color w:val="C4A000"/>
                  <w:sz w:val="20"/>
                  <w:szCs w:val="20"/>
                  <w:lang w:val="en-US"/>
                  <w:rPrChange w:id="6212" w:author="Borja Gonzalez" w:date="2017-09-28T19:29:00Z">
                    <w:rPr>
                      <w:rFonts w:ascii="Monaco" w:hAnsi="Monaco" w:cs="Monaco"/>
                      <w:color w:val="C4A000"/>
                      <w:sz w:val="32"/>
                      <w:szCs w:val="32"/>
                      <w:lang w:val="en-US"/>
                    </w:rPr>
                  </w:rPrChange>
                </w:rPr>
                <w:t>class=</w:t>
              </w:r>
              <w:r w:rsidRPr="00E066BD">
                <w:rPr>
                  <w:rFonts w:ascii="Monaco" w:hAnsi="Monaco" w:cs="Monaco"/>
                  <w:color w:val="4E9A06"/>
                  <w:sz w:val="20"/>
                  <w:szCs w:val="20"/>
                  <w:lang w:val="en-US"/>
                  <w:rPrChange w:id="6213" w:author="Borja Gonzalez" w:date="2017-09-28T19:29:00Z">
                    <w:rPr>
                      <w:rFonts w:ascii="Monaco" w:hAnsi="Monaco" w:cs="Monaco"/>
                      <w:color w:val="4E9A06"/>
                      <w:sz w:val="32"/>
                      <w:szCs w:val="32"/>
                      <w:lang w:val="en-US"/>
                    </w:rPr>
                  </w:rPrChange>
                </w:rPr>
                <w:t>"bt"</w:t>
              </w:r>
              <w:r w:rsidRPr="00E066BD">
                <w:rPr>
                  <w:rFonts w:ascii="Monaco" w:hAnsi="Monaco" w:cs="Monaco"/>
                  <w:sz w:val="20"/>
                  <w:szCs w:val="20"/>
                  <w:lang w:val="en-US"/>
                  <w:rPrChange w:id="6214" w:author="Borja Gonzalez" w:date="2017-09-28T19:29:00Z">
                    <w:rPr>
                      <w:rFonts w:ascii="Monaco" w:hAnsi="Monaco" w:cs="Monaco"/>
                      <w:sz w:val="32"/>
                      <w:szCs w:val="32"/>
                      <w:lang w:val="en-US"/>
                    </w:rPr>
                  </w:rPrChange>
                </w:rPr>
                <w:t xml:space="preserve"> </w:t>
              </w:r>
              <w:r w:rsidRPr="00E066BD">
                <w:rPr>
                  <w:rFonts w:ascii="Monaco" w:hAnsi="Monaco" w:cs="Monaco"/>
                  <w:color w:val="C4A000"/>
                  <w:sz w:val="20"/>
                  <w:szCs w:val="20"/>
                  <w:lang w:val="en-US"/>
                  <w:rPrChange w:id="6215" w:author="Borja Gonzalez" w:date="2017-09-28T19:29:00Z">
                    <w:rPr>
                      <w:rFonts w:ascii="Monaco" w:hAnsi="Monaco" w:cs="Monaco"/>
                      <w:color w:val="C4A000"/>
                      <w:sz w:val="32"/>
                      <w:szCs w:val="32"/>
                      <w:lang w:val="en-US"/>
                    </w:rPr>
                  </w:rPrChange>
                </w:rPr>
                <w:t>type=</w:t>
              </w:r>
              <w:r w:rsidRPr="00E066BD">
                <w:rPr>
                  <w:rFonts w:ascii="Monaco" w:hAnsi="Monaco" w:cs="Monaco"/>
                  <w:color w:val="4E9A06"/>
                  <w:sz w:val="20"/>
                  <w:szCs w:val="20"/>
                  <w:lang w:val="en-US"/>
                  <w:rPrChange w:id="6216" w:author="Borja Gonzalez" w:date="2017-09-28T19:29:00Z">
                    <w:rPr>
                      <w:rFonts w:ascii="Monaco" w:hAnsi="Monaco" w:cs="Monaco"/>
                      <w:color w:val="4E9A06"/>
                      <w:sz w:val="32"/>
                      <w:szCs w:val="32"/>
                      <w:lang w:val="en-US"/>
                    </w:rPr>
                  </w:rPrChange>
                </w:rPr>
                <w:t>"button"</w:t>
              </w:r>
              <w:r w:rsidRPr="00E066BD">
                <w:rPr>
                  <w:rFonts w:ascii="Monaco" w:hAnsi="Monaco" w:cs="Monaco"/>
                  <w:sz w:val="20"/>
                  <w:szCs w:val="20"/>
                  <w:lang w:val="en-US"/>
                  <w:rPrChange w:id="6217" w:author="Borja Gonzalez" w:date="2017-09-28T19:29:00Z">
                    <w:rPr>
                      <w:rFonts w:ascii="Monaco" w:hAnsi="Monaco" w:cs="Monaco"/>
                      <w:sz w:val="32"/>
                      <w:szCs w:val="32"/>
                      <w:lang w:val="en-US"/>
                    </w:rPr>
                  </w:rPrChange>
                </w:rPr>
                <w:t xml:space="preserve"> </w:t>
              </w:r>
              <w:r w:rsidRPr="00E066BD">
                <w:rPr>
                  <w:rFonts w:ascii="Monaco" w:hAnsi="Monaco" w:cs="Monaco"/>
                  <w:color w:val="C4A000"/>
                  <w:sz w:val="20"/>
                  <w:szCs w:val="20"/>
                  <w:lang w:val="en-US"/>
                  <w:rPrChange w:id="6218" w:author="Borja Gonzalez" w:date="2017-09-28T19:29:00Z">
                    <w:rPr>
                      <w:rFonts w:ascii="Monaco" w:hAnsi="Monaco" w:cs="Monaco"/>
                      <w:color w:val="C4A000"/>
                      <w:sz w:val="32"/>
                      <w:szCs w:val="32"/>
                      <w:lang w:val="en-US"/>
                    </w:rPr>
                  </w:rPrChange>
                </w:rPr>
                <w:t>onClick=</w:t>
              </w:r>
              <w:r w:rsidRPr="00E066BD">
                <w:rPr>
                  <w:rFonts w:ascii="Monaco" w:hAnsi="Monaco" w:cs="Monaco"/>
                  <w:color w:val="4E9A06"/>
                  <w:sz w:val="20"/>
                  <w:szCs w:val="20"/>
                  <w:lang w:val="en-US"/>
                  <w:rPrChange w:id="6219" w:author="Borja Gonzalez" w:date="2017-09-28T19:29:00Z">
                    <w:rPr>
                      <w:rFonts w:ascii="Monaco" w:hAnsi="Monaco" w:cs="Monaco"/>
                      <w:color w:val="4E9A06"/>
                      <w:sz w:val="32"/>
                      <w:szCs w:val="32"/>
                      <w:lang w:val="en-US"/>
                    </w:rPr>
                  </w:rPrChange>
                </w:rPr>
                <w:t>"Evolucion(3)"</w:t>
              </w:r>
              <w:r w:rsidRPr="00E066BD">
                <w:rPr>
                  <w:rFonts w:ascii="Monaco" w:hAnsi="Monaco" w:cs="Monaco"/>
                  <w:b/>
                  <w:bCs/>
                  <w:color w:val="204A87"/>
                  <w:sz w:val="20"/>
                  <w:szCs w:val="20"/>
                  <w:lang w:val="en-US"/>
                  <w:rPrChange w:id="6220" w:author="Borja Gonzalez" w:date="2017-09-28T19:29:00Z">
                    <w:rPr>
                      <w:rFonts w:ascii="Monaco" w:hAnsi="Monaco" w:cs="Monaco"/>
                      <w:b/>
                      <w:bCs/>
                      <w:color w:val="204A87"/>
                      <w:sz w:val="32"/>
                      <w:szCs w:val="32"/>
                      <w:lang w:val="en-US"/>
                    </w:rPr>
                  </w:rPrChange>
                </w:rPr>
                <w:t>&gt;</w:t>
              </w:r>
              <w:r w:rsidRPr="00E066BD">
                <w:rPr>
                  <w:rFonts w:ascii="Monaco" w:hAnsi="Monaco" w:cs="Monaco"/>
                  <w:sz w:val="20"/>
                  <w:szCs w:val="20"/>
                  <w:lang w:val="en-US"/>
                  <w:rPrChange w:id="6221" w:author="Borja Gonzalez" w:date="2017-09-28T19:29:00Z">
                    <w:rPr>
                      <w:rFonts w:ascii="Monaco" w:hAnsi="Monaco" w:cs="Monaco"/>
                      <w:sz w:val="32"/>
                      <w:szCs w:val="32"/>
                      <w:lang w:val="en-US"/>
                    </w:rPr>
                  </w:rPrChange>
                </w:rPr>
                <w:t>Evolución del movimieto</w:t>
              </w:r>
              <w:r w:rsidRPr="00E066BD">
                <w:rPr>
                  <w:rFonts w:ascii="Monaco" w:hAnsi="Monaco" w:cs="Monaco"/>
                  <w:b/>
                  <w:bCs/>
                  <w:color w:val="204A87"/>
                  <w:sz w:val="20"/>
                  <w:szCs w:val="20"/>
                  <w:lang w:val="en-US"/>
                  <w:rPrChange w:id="6222" w:author="Borja Gonzalez" w:date="2017-09-28T19:29:00Z">
                    <w:rPr>
                      <w:rFonts w:ascii="Monaco" w:hAnsi="Monaco" w:cs="Monaco"/>
                      <w:b/>
                      <w:bCs/>
                      <w:color w:val="204A87"/>
                      <w:sz w:val="32"/>
                      <w:szCs w:val="32"/>
                      <w:lang w:val="en-US"/>
                    </w:rPr>
                  </w:rPrChange>
                </w:rPr>
                <w:t>&lt;/button&gt;</w:t>
              </w:r>
              <w:r w:rsidRPr="00E066BD">
                <w:rPr>
                  <w:rFonts w:ascii="Monaco" w:hAnsi="Monaco" w:cs="Monaco"/>
                  <w:sz w:val="20"/>
                  <w:szCs w:val="20"/>
                  <w:lang w:val="en-US"/>
                  <w:rPrChange w:id="6223" w:author="Borja Gonzalez" w:date="2017-09-28T19:29:00Z">
                    <w:rPr>
                      <w:rFonts w:ascii="Monaco" w:hAnsi="Monaco" w:cs="Monaco"/>
                      <w:sz w:val="32"/>
                      <w:szCs w:val="32"/>
                      <w:lang w:val="en-US"/>
                    </w:rPr>
                  </w:rPrChange>
                </w:rPr>
                <w:t>';</w:t>
              </w:r>
            </w:ins>
          </w:p>
          <w:p w14:paraId="3FB1D5E7" w14:textId="77777777" w:rsidR="00E066BD" w:rsidRDefault="00E066BD">
            <w:pPr>
              <w:rPr>
                <w:ins w:id="6224" w:author="Borja Gonzalez" w:date="2017-09-28T19:28:00Z"/>
              </w:rPr>
            </w:pPr>
          </w:p>
        </w:tc>
      </w:tr>
    </w:tbl>
    <w:p w14:paraId="38AAD8D5" w14:textId="59BFA9EC" w:rsidR="0066109E" w:rsidRPr="0066109E" w:rsidRDefault="0066109E"/>
    <w:p w14:paraId="420AB8A5" w14:textId="77777777" w:rsidR="0066109E" w:rsidRPr="00AF1C9F" w:rsidRDefault="0066109E" w:rsidP="00BB01EC"/>
    <w:p w14:paraId="0F91FFF6" w14:textId="6BFEFD0F" w:rsidR="0066109E" w:rsidRDefault="0066109E" w:rsidP="0066109E">
      <w:r>
        <w:t xml:space="preserve">Este fragmento de código corresponde a la tabla de sesiones de movimientos. Tres de las filas insertadas para cada columna corresponden a un botón que permite crear un gráfico. Cada botón corresponde a </w:t>
      </w:r>
      <w:r w:rsidR="00C31D47">
        <w:t xml:space="preserve">un </w:t>
      </w:r>
      <w:r>
        <w:t>gráfico de evolución en un plano (Coronal, Sagital y Transversal).  Dependiendo del botón que el usuar</w:t>
      </w:r>
      <w:r w:rsidR="00C31D47">
        <w:t>io presione se mostrará una de la</w:t>
      </w:r>
      <w:r>
        <w:t>s evoluciones. Los tres botones llaman a la misma función cuando son presionados “Evolución()”, y se le pasa un numero para distinguir entre los tres planos distintos.</w:t>
      </w:r>
    </w:p>
    <w:p w14:paraId="3EAB37D8" w14:textId="77777777" w:rsidR="00AF1C9F" w:rsidRDefault="00AF1C9F" w:rsidP="00BF0FD1"/>
    <w:p w14:paraId="2D9765CC" w14:textId="77777777" w:rsidR="00E066BD" w:rsidRDefault="00E9151D" w:rsidP="00BF0FD1">
      <w:pPr>
        <w:rPr>
          <w:ins w:id="6225" w:author="Borja Gonzalez" w:date="2017-09-28T19:30:00Z"/>
        </w:rPr>
      </w:pPr>
      <w:r w:rsidRPr="00E9151D">
        <w:t xml:space="preserve"> </w:t>
      </w:r>
      <w:del w:id="6226" w:author="Borja Gonzalez" w:date="2017-09-28T19:30:00Z">
        <w:r w:rsidR="00F55B79" w:rsidDel="00E066BD">
          <w:rPr>
            <w:noProof/>
            <w:lang w:val="en-US"/>
          </w:rPr>
          <w:drawing>
            <wp:inline distT="0" distB="0" distL="0" distR="0" wp14:anchorId="7D064461" wp14:editId="39E01366">
              <wp:extent cx="6286500" cy="3123936"/>
              <wp:effectExtent l="0" t="0" r="0" b="635"/>
              <wp:docPr id="6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288328" cy="3124844"/>
                      </a:xfrm>
                      <a:prstGeom prst="rect">
                        <a:avLst/>
                      </a:prstGeom>
                      <a:noFill/>
                      <a:ln>
                        <a:noFill/>
                      </a:ln>
                    </pic:spPr>
                  </pic:pic>
                </a:graphicData>
              </a:graphic>
            </wp:inline>
          </w:drawing>
        </w:r>
      </w:del>
    </w:p>
    <w:tbl>
      <w:tblPr>
        <w:tblStyle w:val="TableGrid"/>
        <w:tblW w:w="0" w:type="auto"/>
        <w:tblLook w:val="04A0" w:firstRow="1" w:lastRow="0" w:firstColumn="1" w:lastColumn="0" w:noHBand="0" w:noVBand="1"/>
      </w:tblPr>
      <w:tblGrid>
        <w:gridCol w:w="8856"/>
      </w:tblGrid>
      <w:tr w:rsidR="00E066BD" w14:paraId="51E9FB8F" w14:textId="77777777" w:rsidTr="00E066BD">
        <w:trPr>
          <w:ins w:id="6227" w:author="Borja Gonzalez" w:date="2017-09-28T19:30:00Z"/>
        </w:trPr>
        <w:tc>
          <w:tcPr>
            <w:tcW w:w="8856" w:type="dxa"/>
          </w:tcPr>
          <w:p w14:paraId="04571621" w14:textId="77777777" w:rsidR="00E066BD" w:rsidRPr="00E066BD" w:rsidRDefault="00E066BD" w:rsidP="00E066BD">
            <w:pPr>
              <w:keepNext/>
              <w:keepLines/>
              <w:widowControl w:val="0"/>
              <w:autoSpaceDE w:val="0"/>
              <w:autoSpaceDN w:val="0"/>
              <w:adjustRightInd w:val="0"/>
              <w:spacing w:before="200"/>
              <w:outlineLvl w:val="4"/>
              <w:rPr>
                <w:ins w:id="6228" w:author="Borja Gonzalez" w:date="2017-09-28T19:30:00Z"/>
                <w:rFonts w:ascii="Monaco" w:hAnsi="Monaco" w:cs="Monaco"/>
                <w:sz w:val="20"/>
                <w:szCs w:val="20"/>
                <w:lang w:val="en-US"/>
                <w:rPrChange w:id="6229" w:author="Borja Gonzalez" w:date="2017-09-28T19:30:00Z">
                  <w:rPr>
                    <w:ins w:id="6230" w:author="Borja Gonzalez" w:date="2017-09-28T19:30:00Z"/>
                    <w:rFonts w:ascii="Monaco" w:eastAsiaTheme="majorEastAsia" w:hAnsi="Monaco" w:cs="Monaco"/>
                    <w:color w:val="243F60" w:themeColor="accent1" w:themeShade="7F"/>
                    <w:sz w:val="32"/>
                    <w:szCs w:val="32"/>
                    <w:lang w:val="en-US"/>
                  </w:rPr>
                </w:rPrChange>
              </w:rPr>
            </w:pPr>
            <w:ins w:id="6231" w:author="Borja Gonzalez" w:date="2017-09-28T19:30:00Z">
              <w:r w:rsidRPr="00E066BD">
                <w:rPr>
                  <w:rFonts w:ascii="Monaco" w:hAnsi="Monaco" w:cs="Monaco"/>
                  <w:b/>
                  <w:bCs/>
                  <w:color w:val="204A87"/>
                  <w:sz w:val="20"/>
                  <w:szCs w:val="20"/>
                  <w:lang w:val="en-US"/>
                  <w:rPrChange w:id="6232" w:author="Borja Gonzalez" w:date="2017-09-28T19:30:00Z">
                    <w:rPr>
                      <w:rFonts w:ascii="Monaco" w:hAnsi="Monaco" w:cs="Monaco"/>
                      <w:b/>
                      <w:bCs/>
                      <w:color w:val="204A87"/>
                      <w:sz w:val="32"/>
                      <w:szCs w:val="32"/>
                      <w:lang w:val="en-US"/>
                    </w:rPr>
                  </w:rPrChange>
                </w:rPr>
                <w:lastRenderedPageBreak/>
                <w:t>function</w:t>
              </w:r>
              <w:r w:rsidRPr="00E066BD">
                <w:rPr>
                  <w:rFonts w:ascii="Monaco" w:hAnsi="Monaco" w:cs="Monaco"/>
                  <w:sz w:val="20"/>
                  <w:szCs w:val="20"/>
                  <w:lang w:val="en-US"/>
                  <w:rPrChange w:id="6233" w:author="Borja Gonzalez" w:date="2017-09-28T19:30:00Z">
                    <w:rPr>
                      <w:rFonts w:ascii="Monaco" w:hAnsi="Monaco" w:cs="Monaco"/>
                      <w:sz w:val="32"/>
                      <w:szCs w:val="32"/>
                      <w:lang w:val="en-US"/>
                    </w:rPr>
                  </w:rPrChange>
                </w:rPr>
                <w:t xml:space="preserve"> </w:t>
              </w:r>
              <w:r w:rsidRPr="00E066BD">
                <w:rPr>
                  <w:rFonts w:ascii="Monaco" w:hAnsi="Monaco" w:cs="Monaco"/>
                  <w:color w:val="000000"/>
                  <w:sz w:val="20"/>
                  <w:szCs w:val="20"/>
                  <w:lang w:val="en-US"/>
                  <w:rPrChange w:id="6234" w:author="Borja Gonzalez" w:date="2017-09-28T19:30:00Z">
                    <w:rPr>
                      <w:rFonts w:ascii="Monaco" w:hAnsi="Monaco" w:cs="Monaco"/>
                      <w:color w:val="000000"/>
                      <w:sz w:val="32"/>
                      <w:szCs w:val="32"/>
                      <w:lang w:val="en-US"/>
                    </w:rPr>
                  </w:rPrChange>
                </w:rPr>
                <w:t>Evolucion</w:t>
              </w:r>
              <w:r w:rsidRPr="00E066BD">
                <w:rPr>
                  <w:rFonts w:ascii="Monaco" w:hAnsi="Monaco" w:cs="Monaco"/>
                  <w:b/>
                  <w:bCs/>
                  <w:color w:val="000000"/>
                  <w:sz w:val="20"/>
                  <w:szCs w:val="20"/>
                  <w:lang w:val="en-US"/>
                  <w:rPrChange w:id="6235"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6236" w:author="Borja Gonzalez" w:date="2017-09-28T19:30:00Z">
                    <w:rPr>
                      <w:rFonts w:ascii="Monaco" w:hAnsi="Monaco" w:cs="Monaco"/>
                      <w:color w:val="000000"/>
                      <w:sz w:val="32"/>
                      <w:szCs w:val="32"/>
                      <w:lang w:val="en-US"/>
                    </w:rPr>
                  </w:rPrChange>
                </w:rPr>
                <w:t>move</w:t>
              </w:r>
              <w:r w:rsidRPr="00E066BD">
                <w:rPr>
                  <w:rFonts w:ascii="Monaco" w:hAnsi="Monaco" w:cs="Monaco"/>
                  <w:b/>
                  <w:bCs/>
                  <w:color w:val="000000"/>
                  <w:sz w:val="20"/>
                  <w:szCs w:val="20"/>
                  <w:lang w:val="en-US"/>
                  <w:rPrChange w:id="6237" w:author="Borja Gonzalez" w:date="2017-09-28T19:30:00Z">
                    <w:rPr>
                      <w:rFonts w:ascii="Monaco" w:hAnsi="Monaco" w:cs="Monaco"/>
                      <w:b/>
                      <w:bCs/>
                      <w:color w:val="000000"/>
                      <w:sz w:val="32"/>
                      <w:szCs w:val="32"/>
                      <w:lang w:val="en-US"/>
                    </w:rPr>
                  </w:rPrChange>
                </w:rPr>
                <w:t>){</w:t>
              </w:r>
            </w:ins>
          </w:p>
          <w:p w14:paraId="1BF8A5B7" w14:textId="77777777" w:rsidR="00E066BD" w:rsidRPr="00E066BD" w:rsidRDefault="00E066BD" w:rsidP="00E066BD">
            <w:pPr>
              <w:widowControl w:val="0"/>
              <w:autoSpaceDE w:val="0"/>
              <w:autoSpaceDN w:val="0"/>
              <w:adjustRightInd w:val="0"/>
              <w:rPr>
                <w:ins w:id="6238" w:author="Borja Gonzalez" w:date="2017-09-28T19:30:00Z"/>
                <w:rFonts w:ascii="Monaco" w:hAnsi="Monaco" w:cs="Monaco"/>
                <w:sz w:val="20"/>
                <w:szCs w:val="20"/>
                <w:lang w:val="en-US"/>
                <w:rPrChange w:id="6239" w:author="Borja Gonzalez" w:date="2017-09-28T19:30:00Z">
                  <w:rPr>
                    <w:ins w:id="6240" w:author="Borja Gonzalez" w:date="2017-09-28T19:30:00Z"/>
                    <w:rFonts w:ascii="Monaco" w:hAnsi="Monaco" w:cs="Monaco"/>
                    <w:sz w:val="32"/>
                    <w:szCs w:val="32"/>
                    <w:lang w:val="en-US"/>
                  </w:rPr>
                </w:rPrChange>
              </w:rPr>
            </w:pPr>
          </w:p>
          <w:p w14:paraId="2CFA1A06" w14:textId="77777777" w:rsidR="00E066BD" w:rsidRPr="00E066BD" w:rsidRDefault="00E066BD" w:rsidP="00E066BD">
            <w:pPr>
              <w:keepNext/>
              <w:keepLines/>
              <w:widowControl w:val="0"/>
              <w:autoSpaceDE w:val="0"/>
              <w:autoSpaceDN w:val="0"/>
              <w:adjustRightInd w:val="0"/>
              <w:spacing w:before="200"/>
              <w:outlineLvl w:val="4"/>
              <w:rPr>
                <w:ins w:id="6241" w:author="Borja Gonzalez" w:date="2017-09-28T19:30:00Z"/>
                <w:rFonts w:ascii="Monaco" w:hAnsi="Monaco" w:cs="Monaco"/>
                <w:sz w:val="20"/>
                <w:szCs w:val="20"/>
                <w:lang w:val="en-US"/>
                <w:rPrChange w:id="6242" w:author="Borja Gonzalez" w:date="2017-09-28T19:30:00Z">
                  <w:rPr>
                    <w:ins w:id="6243" w:author="Borja Gonzalez" w:date="2017-09-28T19:30:00Z"/>
                    <w:rFonts w:ascii="Monaco" w:eastAsiaTheme="majorEastAsia" w:hAnsi="Monaco" w:cs="Monaco"/>
                    <w:color w:val="243F60" w:themeColor="accent1" w:themeShade="7F"/>
                    <w:sz w:val="32"/>
                    <w:szCs w:val="32"/>
                    <w:lang w:val="en-US"/>
                  </w:rPr>
                </w:rPrChange>
              </w:rPr>
            </w:pPr>
            <w:ins w:id="6244" w:author="Borja Gonzalez" w:date="2017-09-28T19:30:00Z">
              <w:r w:rsidRPr="00E066BD">
                <w:rPr>
                  <w:rFonts w:ascii="Monaco" w:hAnsi="Monaco" w:cs="Monaco"/>
                  <w:sz w:val="20"/>
                  <w:szCs w:val="20"/>
                  <w:lang w:val="en-US"/>
                  <w:rPrChange w:id="6245" w:author="Borja Gonzalez" w:date="2017-09-28T19:30:00Z">
                    <w:rPr>
                      <w:rFonts w:ascii="Monaco" w:hAnsi="Monaco" w:cs="Monaco"/>
                      <w:sz w:val="32"/>
                      <w:szCs w:val="32"/>
                      <w:lang w:val="en-US"/>
                    </w:rPr>
                  </w:rPrChange>
                </w:rPr>
                <w:t xml:space="preserve">    </w:t>
              </w:r>
              <w:r w:rsidRPr="00E066BD">
                <w:rPr>
                  <w:rFonts w:ascii="Monaco" w:hAnsi="Monaco" w:cs="Monaco"/>
                  <w:b/>
                  <w:bCs/>
                  <w:color w:val="204A87"/>
                  <w:sz w:val="20"/>
                  <w:szCs w:val="20"/>
                  <w:lang w:val="en-US"/>
                  <w:rPrChange w:id="6246" w:author="Borja Gonzalez" w:date="2017-09-28T19:30:00Z">
                    <w:rPr>
                      <w:rFonts w:ascii="Monaco" w:hAnsi="Monaco" w:cs="Monaco"/>
                      <w:b/>
                      <w:bCs/>
                      <w:color w:val="204A87"/>
                      <w:sz w:val="32"/>
                      <w:szCs w:val="32"/>
                      <w:lang w:val="en-US"/>
                    </w:rPr>
                  </w:rPrChange>
                </w:rPr>
                <w:t>var</w:t>
              </w:r>
              <w:r w:rsidRPr="00E066BD">
                <w:rPr>
                  <w:rFonts w:ascii="Monaco" w:hAnsi="Monaco" w:cs="Monaco"/>
                  <w:sz w:val="20"/>
                  <w:szCs w:val="20"/>
                  <w:lang w:val="en-US"/>
                  <w:rPrChange w:id="6247" w:author="Borja Gonzalez" w:date="2017-09-28T19:30:00Z">
                    <w:rPr>
                      <w:rFonts w:ascii="Monaco" w:hAnsi="Monaco" w:cs="Monaco"/>
                      <w:sz w:val="32"/>
                      <w:szCs w:val="32"/>
                      <w:lang w:val="en-US"/>
                    </w:rPr>
                  </w:rPrChange>
                </w:rPr>
                <w:t xml:space="preserve"> </w:t>
              </w:r>
              <w:r w:rsidRPr="00E066BD">
                <w:rPr>
                  <w:rFonts w:ascii="Monaco" w:hAnsi="Monaco" w:cs="Monaco"/>
                  <w:color w:val="000000"/>
                  <w:sz w:val="20"/>
                  <w:szCs w:val="20"/>
                  <w:lang w:val="en-US"/>
                  <w:rPrChange w:id="6248" w:author="Borja Gonzalez" w:date="2017-09-28T19:30:00Z">
                    <w:rPr>
                      <w:rFonts w:ascii="Monaco" w:hAnsi="Monaco" w:cs="Monaco"/>
                      <w:color w:val="000000"/>
                      <w:sz w:val="32"/>
                      <w:szCs w:val="32"/>
                      <w:lang w:val="en-US"/>
                    </w:rPr>
                  </w:rPrChange>
                </w:rPr>
                <w:t>socket</w:t>
              </w:r>
              <w:r w:rsidRPr="00E066BD">
                <w:rPr>
                  <w:rFonts w:ascii="Monaco" w:hAnsi="Monaco" w:cs="Monaco"/>
                  <w:sz w:val="20"/>
                  <w:szCs w:val="20"/>
                  <w:lang w:val="en-US"/>
                  <w:rPrChange w:id="6249" w:author="Borja Gonzalez" w:date="2017-09-28T19:30:00Z">
                    <w:rPr>
                      <w:rFonts w:ascii="Monaco" w:hAnsi="Monaco" w:cs="Monaco"/>
                      <w:sz w:val="32"/>
                      <w:szCs w:val="32"/>
                      <w:lang w:val="en-US"/>
                    </w:rPr>
                  </w:rPrChange>
                </w:rPr>
                <w:t xml:space="preserve"> </w:t>
              </w:r>
              <w:r w:rsidRPr="00E066BD">
                <w:rPr>
                  <w:rFonts w:ascii="Monaco" w:hAnsi="Monaco" w:cs="Monaco"/>
                  <w:b/>
                  <w:bCs/>
                  <w:color w:val="CE5C00"/>
                  <w:sz w:val="20"/>
                  <w:szCs w:val="20"/>
                  <w:lang w:val="en-US"/>
                  <w:rPrChange w:id="6250" w:author="Borja Gonzalez" w:date="2017-09-28T19:30:00Z">
                    <w:rPr>
                      <w:rFonts w:ascii="Monaco" w:hAnsi="Monaco" w:cs="Monaco"/>
                      <w:b/>
                      <w:bCs/>
                      <w:color w:val="CE5C00"/>
                      <w:sz w:val="32"/>
                      <w:szCs w:val="32"/>
                      <w:lang w:val="en-US"/>
                    </w:rPr>
                  </w:rPrChange>
                </w:rPr>
                <w:t>=</w:t>
              </w:r>
              <w:r w:rsidRPr="00E066BD">
                <w:rPr>
                  <w:rFonts w:ascii="Monaco" w:hAnsi="Monaco" w:cs="Monaco"/>
                  <w:sz w:val="20"/>
                  <w:szCs w:val="20"/>
                  <w:lang w:val="en-US"/>
                  <w:rPrChange w:id="6251" w:author="Borja Gonzalez" w:date="2017-09-28T19:30:00Z">
                    <w:rPr>
                      <w:rFonts w:ascii="Monaco" w:hAnsi="Monaco" w:cs="Monaco"/>
                      <w:sz w:val="32"/>
                      <w:szCs w:val="32"/>
                      <w:lang w:val="en-US"/>
                    </w:rPr>
                  </w:rPrChange>
                </w:rPr>
                <w:t xml:space="preserve"> </w:t>
              </w:r>
              <w:r w:rsidRPr="00E066BD">
                <w:rPr>
                  <w:rFonts w:ascii="Monaco" w:hAnsi="Monaco" w:cs="Monaco"/>
                  <w:color w:val="000000"/>
                  <w:sz w:val="20"/>
                  <w:szCs w:val="20"/>
                  <w:lang w:val="en-US"/>
                  <w:rPrChange w:id="6252" w:author="Borja Gonzalez" w:date="2017-09-28T19:30:00Z">
                    <w:rPr>
                      <w:rFonts w:ascii="Monaco" w:hAnsi="Monaco" w:cs="Monaco"/>
                      <w:color w:val="000000"/>
                      <w:sz w:val="32"/>
                      <w:szCs w:val="32"/>
                      <w:lang w:val="en-US"/>
                    </w:rPr>
                  </w:rPrChange>
                </w:rPr>
                <w:t>io</w:t>
              </w:r>
              <w:r w:rsidRPr="00E066BD">
                <w:rPr>
                  <w:rFonts w:ascii="Monaco" w:hAnsi="Monaco" w:cs="Monaco"/>
                  <w:b/>
                  <w:bCs/>
                  <w:color w:val="000000"/>
                  <w:sz w:val="20"/>
                  <w:szCs w:val="20"/>
                  <w:lang w:val="en-US"/>
                  <w:rPrChange w:id="6253"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6254" w:author="Borja Gonzalez" w:date="2017-09-28T19:30:00Z">
                    <w:rPr>
                      <w:rFonts w:ascii="Monaco" w:hAnsi="Monaco" w:cs="Monaco"/>
                      <w:color w:val="000000"/>
                      <w:sz w:val="32"/>
                      <w:szCs w:val="32"/>
                      <w:lang w:val="en-US"/>
                    </w:rPr>
                  </w:rPrChange>
                </w:rPr>
                <w:t>connect</w:t>
              </w:r>
              <w:r w:rsidRPr="00E066BD">
                <w:rPr>
                  <w:rFonts w:ascii="Monaco" w:hAnsi="Monaco" w:cs="Monaco"/>
                  <w:b/>
                  <w:bCs/>
                  <w:color w:val="000000"/>
                  <w:sz w:val="20"/>
                  <w:szCs w:val="20"/>
                  <w:lang w:val="en-US"/>
                  <w:rPrChange w:id="6255" w:author="Borja Gonzalez" w:date="2017-09-28T19:30:00Z">
                    <w:rPr>
                      <w:rFonts w:ascii="Monaco" w:hAnsi="Monaco" w:cs="Monaco"/>
                      <w:b/>
                      <w:bCs/>
                      <w:color w:val="000000"/>
                      <w:sz w:val="32"/>
                      <w:szCs w:val="32"/>
                      <w:lang w:val="en-US"/>
                    </w:rPr>
                  </w:rPrChange>
                </w:rPr>
                <w:t>(</w:t>
              </w:r>
              <w:r w:rsidRPr="00E066BD">
                <w:rPr>
                  <w:rFonts w:ascii="Monaco" w:hAnsi="Monaco" w:cs="Monaco"/>
                  <w:color w:val="4E9A06"/>
                  <w:sz w:val="20"/>
                  <w:szCs w:val="20"/>
                  <w:lang w:val="en-US"/>
                  <w:rPrChange w:id="6256" w:author="Borja Gonzalez" w:date="2017-09-28T19:30:00Z">
                    <w:rPr>
                      <w:rFonts w:ascii="Monaco" w:hAnsi="Monaco" w:cs="Monaco"/>
                      <w:color w:val="4E9A06"/>
                      <w:sz w:val="32"/>
                      <w:szCs w:val="32"/>
                      <w:lang w:val="en-US"/>
                    </w:rPr>
                  </w:rPrChange>
                </w:rPr>
                <w:t>"http://172.20.10.5:8124"</w:t>
              </w:r>
              <w:r w:rsidRPr="00E066BD">
                <w:rPr>
                  <w:rFonts w:ascii="Monaco" w:hAnsi="Monaco" w:cs="Monaco"/>
                  <w:b/>
                  <w:bCs/>
                  <w:color w:val="000000"/>
                  <w:sz w:val="20"/>
                  <w:szCs w:val="20"/>
                  <w:lang w:val="en-US"/>
                  <w:rPrChange w:id="6257" w:author="Borja Gonzalez" w:date="2017-09-28T19:30:00Z">
                    <w:rPr>
                      <w:rFonts w:ascii="Monaco" w:hAnsi="Monaco" w:cs="Monaco"/>
                      <w:b/>
                      <w:bCs/>
                      <w:color w:val="000000"/>
                      <w:sz w:val="32"/>
                      <w:szCs w:val="32"/>
                      <w:lang w:val="en-US"/>
                    </w:rPr>
                  </w:rPrChange>
                </w:rPr>
                <w:t>);</w:t>
              </w:r>
            </w:ins>
          </w:p>
          <w:p w14:paraId="11C52908" w14:textId="77777777" w:rsidR="00E066BD" w:rsidRPr="00E066BD" w:rsidRDefault="00E066BD" w:rsidP="00E066BD">
            <w:pPr>
              <w:widowControl w:val="0"/>
              <w:autoSpaceDE w:val="0"/>
              <w:autoSpaceDN w:val="0"/>
              <w:adjustRightInd w:val="0"/>
              <w:rPr>
                <w:ins w:id="6258" w:author="Borja Gonzalez" w:date="2017-09-28T19:30:00Z"/>
                <w:rFonts w:ascii="Monaco" w:hAnsi="Monaco" w:cs="Monaco"/>
                <w:sz w:val="20"/>
                <w:szCs w:val="20"/>
                <w:lang w:val="en-US"/>
                <w:rPrChange w:id="6259" w:author="Borja Gonzalez" w:date="2017-09-28T19:30:00Z">
                  <w:rPr>
                    <w:ins w:id="6260" w:author="Borja Gonzalez" w:date="2017-09-28T19:30:00Z"/>
                    <w:rFonts w:ascii="Monaco" w:hAnsi="Monaco" w:cs="Monaco"/>
                    <w:sz w:val="32"/>
                    <w:szCs w:val="32"/>
                    <w:lang w:val="en-US"/>
                  </w:rPr>
                </w:rPrChange>
              </w:rPr>
            </w:pPr>
          </w:p>
          <w:p w14:paraId="53C3CB02" w14:textId="77777777" w:rsidR="00E066BD" w:rsidRPr="00E066BD" w:rsidRDefault="00E066BD" w:rsidP="00E066BD">
            <w:pPr>
              <w:keepNext/>
              <w:keepLines/>
              <w:widowControl w:val="0"/>
              <w:autoSpaceDE w:val="0"/>
              <w:autoSpaceDN w:val="0"/>
              <w:adjustRightInd w:val="0"/>
              <w:spacing w:before="200"/>
              <w:outlineLvl w:val="4"/>
              <w:rPr>
                <w:ins w:id="6261" w:author="Borja Gonzalez" w:date="2017-09-28T19:30:00Z"/>
                <w:rFonts w:ascii="Monaco" w:hAnsi="Monaco" w:cs="Monaco"/>
                <w:sz w:val="20"/>
                <w:szCs w:val="20"/>
                <w:lang w:val="en-US"/>
                <w:rPrChange w:id="6262" w:author="Borja Gonzalez" w:date="2017-09-28T19:30:00Z">
                  <w:rPr>
                    <w:ins w:id="6263" w:author="Borja Gonzalez" w:date="2017-09-28T19:30:00Z"/>
                    <w:rFonts w:ascii="Monaco" w:eastAsiaTheme="majorEastAsia" w:hAnsi="Monaco" w:cs="Monaco"/>
                    <w:color w:val="243F60" w:themeColor="accent1" w:themeShade="7F"/>
                    <w:sz w:val="32"/>
                    <w:szCs w:val="32"/>
                    <w:lang w:val="en-US"/>
                  </w:rPr>
                </w:rPrChange>
              </w:rPr>
            </w:pPr>
            <w:ins w:id="6264" w:author="Borja Gonzalez" w:date="2017-09-28T19:30:00Z">
              <w:r w:rsidRPr="00E066BD">
                <w:rPr>
                  <w:rFonts w:ascii="Monaco" w:hAnsi="Monaco" w:cs="Monaco"/>
                  <w:sz w:val="20"/>
                  <w:szCs w:val="20"/>
                  <w:lang w:val="en-US"/>
                  <w:rPrChange w:id="6265" w:author="Borja Gonzalez" w:date="2017-09-28T19:30:00Z">
                    <w:rPr>
                      <w:rFonts w:ascii="Monaco" w:hAnsi="Monaco" w:cs="Monaco"/>
                      <w:sz w:val="32"/>
                      <w:szCs w:val="32"/>
                      <w:lang w:val="en-US"/>
                    </w:rPr>
                  </w:rPrChange>
                </w:rPr>
                <w:t xml:space="preserve">    </w:t>
              </w:r>
              <w:r w:rsidRPr="00E066BD">
                <w:rPr>
                  <w:rFonts w:ascii="Monaco" w:hAnsi="Monaco" w:cs="Monaco"/>
                  <w:color w:val="000000"/>
                  <w:sz w:val="20"/>
                  <w:szCs w:val="20"/>
                  <w:lang w:val="en-US"/>
                  <w:rPrChange w:id="6266" w:author="Borja Gonzalez" w:date="2017-09-28T19:30:00Z">
                    <w:rPr>
                      <w:rFonts w:ascii="Monaco" w:hAnsi="Monaco" w:cs="Monaco"/>
                      <w:color w:val="000000"/>
                      <w:sz w:val="32"/>
                      <w:szCs w:val="32"/>
                      <w:lang w:val="en-US"/>
                    </w:rPr>
                  </w:rPrChange>
                </w:rPr>
                <w:t>socket</w:t>
              </w:r>
              <w:r w:rsidRPr="00E066BD">
                <w:rPr>
                  <w:rFonts w:ascii="Monaco" w:hAnsi="Monaco" w:cs="Monaco"/>
                  <w:b/>
                  <w:bCs/>
                  <w:color w:val="000000"/>
                  <w:sz w:val="20"/>
                  <w:szCs w:val="20"/>
                  <w:lang w:val="en-US"/>
                  <w:rPrChange w:id="6267"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6268" w:author="Borja Gonzalez" w:date="2017-09-28T19:30:00Z">
                    <w:rPr>
                      <w:rFonts w:ascii="Monaco" w:hAnsi="Monaco" w:cs="Monaco"/>
                      <w:color w:val="000000"/>
                      <w:sz w:val="32"/>
                      <w:szCs w:val="32"/>
                      <w:lang w:val="en-US"/>
                    </w:rPr>
                  </w:rPrChange>
                </w:rPr>
                <w:t>on</w:t>
              </w:r>
              <w:r w:rsidRPr="00E066BD">
                <w:rPr>
                  <w:rFonts w:ascii="Monaco" w:hAnsi="Monaco" w:cs="Monaco"/>
                  <w:b/>
                  <w:bCs/>
                  <w:color w:val="000000"/>
                  <w:sz w:val="20"/>
                  <w:szCs w:val="20"/>
                  <w:lang w:val="en-US"/>
                  <w:rPrChange w:id="6269" w:author="Borja Gonzalez" w:date="2017-09-28T19:30:00Z">
                    <w:rPr>
                      <w:rFonts w:ascii="Monaco" w:hAnsi="Monaco" w:cs="Monaco"/>
                      <w:b/>
                      <w:bCs/>
                      <w:color w:val="000000"/>
                      <w:sz w:val="32"/>
                      <w:szCs w:val="32"/>
                      <w:lang w:val="en-US"/>
                    </w:rPr>
                  </w:rPrChange>
                </w:rPr>
                <w:t>(</w:t>
              </w:r>
              <w:r w:rsidRPr="00E066BD">
                <w:rPr>
                  <w:rFonts w:ascii="Monaco" w:hAnsi="Monaco" w:cs="Monaco"/>
                  <w:color w:val="4E9A06"/>
                  <w:sz w:val="20"/>
                  <w:szCs w:val="20"/>
                  <w:lang w:val="en-US"/>
                  <w:rPrChange w:id="6270" w:author="Borja Gonzalez" w:date="2017-09-28T19:30:00Z">
                    <w:rPr>
                      <w:rFonts w:ascii="Monaco" w:hAnsi="Monaco" w:cs="Monaco"/>
                      <w:color w:val="4E9A06"/>
                      <w:sz w:val="32"/>
                      <w:szCs w:val="32"/>
                      <w:lang w:val="en-US"/>
                    </w:rPr>
                  </w:rPrChange>
                </w:rPr>
                <w:t>"message"</w:t>
              </w:r>
              <w:r w:rsidRPr="00E066BD">
                <w:rPr>
                  <w:rFonts w:ascii="Monaco" w:hAnsi="Monaco" w:cs="Monaco"/>
                  <w:b/>
                  <w:bCs/>
                  <w:color w:val="000000"/>
                  <w:sz w:val="20"/>
                  <w:szCs w:val="20"/>
                  <w:lang w:val="en-US"/>
                  <w:rPrChange w:id="6271" w:author="Borja Gonzalez" w:date="2017-09-28T19:30:00Z">
                    <w:rPr>
                      <w:rFonts w:ascii="Monaco" w:hAnsi="Monaco" w:cs="Monaco"/>
                      <w:b/>
                      <w:bCs/>
                      <w:color w:val="000000"/>
                      <w:sz w:val="32"/>
                      <w:szCs w:val="32"/>
                      <w:lang w:val="en-US"/>
                    </w:rPr>
                  </w:rPrChange>
                </w:rPr>
                <w:t>,</w:t>
              </w:r>
              <w:r w:rsidRPr="00E066BD">
                <w:rPr>
                  <w:rFonts w:ascii="Monaco" w:hAnsi="Monaco" w:cs="Monaco"/>
                  <w:b/>
                  <w:bCs/>
                  <w:color w:val="204A87"/>
                  <w:sz w:val="20"/>
                  <w:szCs w:val="20"/>
                  <w:lang w:val="en-US"/>
                  <w:rPrChange w:id="6272" w:author="Borja Gonzalez" w:date="2017-09-28T19:30:00Z">
                    <w:rPr>
                      <w:rFonts w:ascii="Monaco" w:hAnsi="Monaco" w:cs="Monaco"/>
                      <w:b/>
                      <w:bCs/>
                      <w:color w:val="204A87"/>
                      <w:sz w:val="32"/>
                      <w:szCs w:val="32"/>
                      <w:lang w:val="en-US"/>
                    </w:rPr>
                  </w:rPrChange>
                </w:rPr>
                <w:t>function</w:t>
              </w:r>
              <w:r w:rsidRPr="00E066BD">
                <w:rPr>
                  <w:rFonts w:ascii="Monaco" w:hAnsi="Monaco" w:cs="Monaco"/>
                  <w:b/>
                  <w:bCs/>
                  <w:color w:val="000000"/>
                  <w:sz w:val="20"/>
                  <w:szCs w:val="20"/>
                  <w:lang w:val="en-US"/>
                  <w:rPrChange w:id="6273"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6274" w:author="Borja Gonzalez" w:date="2017-09-28T19:30:00Z">
                    <w:rPr>
                      <w:rFonts w:ascii="Monaco" w:hAnsi="Monaco" w:cs="Monaco"/>
                      <w:color w:val="000000"/>
                      <w:sz w:val="32"/>
                      <w:szCs w:val="32"/>
                      <w:lang w:val="en-US"/>
                    </w:rPr>
                  </w:rPrChange>
                </w:rPr>
                <w:t>message</w:t>
              </w:r>
              <w:r w:rsidRPr="00E066BD">
                <w:rPr>
                  <w:rFonts w:ascii="Monaco" w:hAnsi="Monaco" w:cs="Monaco"/>
                  <w:b/>
                  <w:bCs/>
                  <w:color w:val="000000"/>
                  <w:sz w:val="20"/>
                  <w:szCs w:val="20"/>
                  <w:lang w:val="en-US"/>
                  <w:rPrChange w:id="6275" w:author="Borja Gonzalez" w:date="2017-09-28T19:30:00Z">
                    <w:rPr>
                      <w:rFonts w:ascii="Monaco" w:hAnsi="Monaco" w:cs="Monaco"/>
                      <w:b/>
                      <w:bCs/>
                      <w:color w:val="000000"/>
                      <w:sz w:val="32"/>
                      <w:szCs w:val="32"/>
                      <w:lang w:val="en-US"/>
                    </w:rPr>
                  </w:rPrChange>
                </w:rPr>
                <w:t>){</w:t>
              </w:r>
            </w:ins>
          </w:p>
          <w:p w14:paraId="194FE0EC" w14:textId="77777777" w:rsidR="00E066BD" w:rsidRPr="00E066BD" w:rsidRDefault="00E066BD" w:rsidP="00E066BD">
            <w:pPr>
              <w:keepNext/>
              <w:keepLines/>
              <w:widowControl w:val="0"/>
              <w:autoSpaceDE w:val="0"/>
              <w:autoSpaceDN w:val="0"/>
              <w:adjustRightInd w:val="0"/>
              <w:spacing w:before="200"/>
              <w:outlineLvl w:val="4"/>
              <w:rPr>
                <w:ins w:id="6276" w:author="Borja Gonzalez" w:date="2017-09-28T19:30:00Z"/>
                <w:rFonts w:ascii="Monaco" w:hAnsi="Monaco" w:cs="Monaco"/>
                <w:sz w:val="20"/>
                <w:szCs w:val="20"/>
                <w:lang w:val="en-US"/>
                <w:rPrChange w:id="6277" w:author="Borja Gonzalez" w:date="2017-09-28T19:30:00Z">
                  <w:rPr>
                    <w:ins w:id="6278" w:author="Borja Gonzalez" w:date="2017-09-28T19:30:00Z"/>
                    <w:rFonts w:ascii="Monaco" w:eastAsiaTheme="majorEastAsia" w:hAnsi="Monaco" w:cs="Monaco"/>
                    <w:color w:val="243F60" w:themeColor="accent1" w:themeShade="7F"/>
                    <w:sz w:val="32"/>
                    <w:szCs w:val="32"/>
                    <w:lang w:val="en-US"/>
                  </w:rPr>
                </w:rPrChange>
              </w:rPr>
            </w:pPr>
            <w:ins w:id="6279" w:author="Borja Gonzalez" w:date="2017-09-28T19:30:00Z">
              <w:r w:rsidRPr="00E066BD">
                <w:rPr>
                  <w:rFonts w:ascii="Monaco" w:hAnsi="Monaco" w:cs="Monaco"/>
                  <w:sz w:val="20"/>
                  <w:szCs w:val="20"/>
                  <w:lang w:val="en-US"/>
                  <w:rPrChange w:id="6280" w:author="Borja Gonzalez" w:date="2017-09-28T19:30:00Z">
                    <w:rPr>
                      <w:rFonts w:ascii="Monaco" w:hAnsi="Monaco" w:cs="Monaco"/>
                      <w:sz w:val="32"/>
                      <w:szCs w:val="32"/>
                      <w:lang w:val="en-US"/>
                    </w:rPr>
                  </w:rPrChange>
                </w:rPr>
                <w:t xml:space="preserve">        </w:t>
              </w:r>
              <w:r w:rsidRPr="00E066BD">
                <w:rPr>
                  <w:rFonts w:ascii="Monaco" w:hAnsi="Monaco" w:cs="Monaco"/>
                  <w:color w:val="000000"/>
                  <w:sz w:val="20"/>
                  <w:szCs w:val="20"/>
                  <w:lang w:val="en-US"/>
                  <w:rPrChange w:id="6281" w:author="Borja Gonzalez" w:date="2017-09-28T19:30:00Z">
                    <w:rPr>
                      <w:rFonts w:ascii="Monaco" w:hAnsi="Monaco" w:cs="Monaco"/>
                      <w:color w:val="000000"/>
                      <w:sz w:val="32"/>
                      <w:szCs w:val="32"/>
                      <w:lang w:val="en-US"/>
                    </w:rPr>
                  </w:rPrChange>
                </w:rPr>
                <w:t>console</w:t>
              </w:r>
              <w:r w:rsidRPr="00E066BD">
                <w:rPr>
                  <w:rFonts w:ascii="Monaco" w:hAnsi="Monaco" w:cs="Monaco"/>
                  <w:b/>
                  <w:bCs/>
                  <w:color w:val="000000"/>
                  <w:sz w:val="20"/>
                  <w:szCs w:val="20"/>
                  <w:lang w:val="en-US"/>
                  <w:rPrChange w:id="6282"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6283" w:author="Borja Gonzalez" w:date="2017-09-28T19:30:00Z">
                    <w:rPr>
                      <w:rFonts w:ascii="Monaco" w:hAnsi="Monaco" w:cs="Monaco"/>
                      <w:color w:val="000000"/>
                      <w:sz w:val="32"/>
                      <w:szCs w:val="32"/>
                      <w:lang w:val="en-US"/>
                    </w:rPr>
                  </w:rPrChange>
                </w:rPr>
                <w:t>log</w:t>
              </w:r>
              <w:r w:rsidRPr="00E066BD">
                <w:rPr>
                  <w:rFonts w:ascii="Monaco" w:hAnsi="Monaco" w:cs="Monaco"/>
                  <w:b/>
                  <w:bCs/>
                  <w:color w:val="000000"/>
                  <w:sz w:val="20"/>
                  <w:szCs w:val="20"/>
                  <w:lang w:val="en-US"/>
                  <w:rPrChange w:id="6284" w:author="Borja Gonzalez" w:date="2017-09-28T19:30:00Z">
                    <w:rPr>
                      <w:rFonts w:ascii="Monaco" w:hAnsi="Monaco" w:cs="Monaco"/>
                      <w:b/>
                      <w:bCs/>
                      <w:color w:val="000000"/>
                      <w:sz w:val="32"/>
                      <w:szCs w:val="32"/>
                      <w:lang w:val="en-US"/>
                    </w:rPr>
                  </w:rPrChange>
                </w:rPr>
                <w:t>(</w:t>
              </w:r>
              <w:r w:rsidRPr="00E066BD">
                <w:rPr>
                  <w:rFonts w:ascii="Monaco" w:hAnsi="Monaco" w:cs="Monaco"/>
                  <w:color w:val="4E9A06"/>
                  <w:sz w:val="20"/>
                  <w:szCs w:val="20"/>
                  <w:lang w:val="en-US"/>
                  <w:rPrChange w:id="6285" w:author="Borja Gonzalez" w:date="2017-09-28T19:30:00Z">
                    <w:rPr>
                      <w:rFonts w:ascii="Monaco" w:hAnsi="Monaco" w:cs="Monaco"/>
                      <w:color w:val="4E9A06"/>
                      <w:sz w:val="32"/>
                      <w:szCs w:val="32"/>
                      <w:lang w:val="en-US"/>
                    </w:rPr>
                  </w:rPrChange>
                </w:rPr>
                <w:t>"El servidor ha enviado un mensaje:"</w:t>
              </w:r>
              <w:r w:rsidRPr="00E066BD">
                <w:rPr>
                  <w:rFonts w:ascii="Monaco" w:hAnsi="Monaco" w:cs="Monaco"/>
                  <w:b/>
                  <w:bCs/>
                  <w:color w:val="000000"/>
                  <w:sz w:val="20"/>
                  <w:szCs w:val="20"/>
                  <w:lang w:val="en-US"/>
                  <w:rPrChange w:id="6286" w:author="Borja Gonzalez" w:date="2017-09-28T19:30:00Z">
                    <w:rPr>
                      <w:rFonts w:ascii="Monaco" w:hAnsi="Monaco" w:cs="Monaco"/>
                      <w:b/>
                      <w:bCs/>
                      <w:color w:val="000000"/>
                      <w:sz w:val="32"/>
                      <w:szCs w:val="32"/>
                      <w:lang w:val="en-US"/>
                    </w:rPr>
                  </w:rPrChange>
                </w:rPr>
                <w:t>);</w:t>
              </w:r>
            </w:ins>
          </w:p>
          <w:p w14:paraId="2874855E" w14:textId="77777777" w:rsidR="00E066BD" w:rsidRPr="00E066BD" w:rsidRDefault="00E066BD" w:rsidP="00E066BD">
            <w:pPr>
              <w:keepNext/>
              <w:keepLines/>
              <w:widowControl w:val="0"/>
              <w:autoSpaceDE w:val="0"/>
              <w:autoSpaceDN w:val="0"/>
              <w:adjustRightInd w:val="0"/>
              <w:spacing w:before="200"/>
              <w:outlineLvl w:val="4"/>
              <w:rPr>
                <w:ins w:id="6287" w:author="Borja Gonzalez" w:date="2017-09-28T19:30:00Z"/>
                <w:rFonts w:ascii="Monaco" w:hAnsi="Monaco" w:cs="Monaco"/>
                <w:sz w:val="20"/>
                <w:szCs w:val="20"/>
                <w:lang w:val="en-US"/>
                <w:rPrChange w:id="6288" w:author="Borja Gonzalez" w:date="2017-09-28T19:30:00Z">
                  <w:rPr>
                    <w:ins w:id="6289" w:author="Borja Gonzalez" w:date="2017-09-28T19:30:00Z"/>
                    <w:rFonts w:ascii="Monaco" w:eastAsiaTheme="majorEastAsia" w:hAnsi="Monaco" w:cs="Monaco"/>
                    <w:color w:val="243F60" w:themeColor="accent1" w:themeShade="7F"/>
                    <w:sz w:val="32"/>
                    <w:szCs w:val="32"/>
                    <w:lang w:val="en-US"/>
                  </w:rPr>
                </w:rPrChange>
              </w:rPr>
            </w:pPr>
            <w:ins w:id="6290" w:author="Borja Gonzalez" w:date="2017-09-28T19:30:00Z">
              <w:r w:rsidRPr="00E066BD">
                <w:rPr>
                  <w:rFonts w:ascii="Monaco" w:hAnsi="Monaco" w:cs="Monaco"/>
                  <w:sz w:val="20"/>
                  <w:szCs w:val="20"/>
                  <w:lang w:val="en-US"/>
                  <w:rPrChange w:id="6291" w:author="Borja Gonzalez" w:date="2017-09-28T19:30:00Z">
                    <w:rPr>
                      <w:rFonts w:ascii="Monaco" w:hAnsi="Monaco" w:cs="Monaco"/>
                      <w:sz w:val="32"/>
                      <w:szCs w:val="32"/>
                      <w:lang w:val="en-US"/>
                    </w:rPr>
                  </w:rPrChange>
                </w:rPr>
                <w:t xml:space="preserve">        </w:t>
              </w:r>
              <w:r w:rsidRPr="00E066BD">
                <w:rPr>
                  <w:rFonts w:ascii="Monaco" w:hAnsi="Monaco" w:cs="Monaco"/>
                  <w:color w:val="000000"/>
                  <w:sz w:val="20"/>
                  <w:szCs w:val="20"/>
                  <w:lang w:val="en-US"/>
                  <w:rPrChange w:id="6292" w:author="Borja Gonzalez" w:date="2017-09-28T19:30:00Z">
                    <w:rPr>
                      <w:rFonts w:ascii="Monaco" w:hAnsi="Monaco" w:cs="Monaco"/>
                      <w:color w:val="000000"/>
                      <w:sz w:val="32"/>
                      <w:szCs w:val="32"/>
                      <w:lang w:val="en-US"/>
                    </w:rPr>
                  </w:rPrChange>
                </w:rPr>
                <w:t>message</w:t>
              </w:r>
              <w:r w:rsidRPr="00E066BD">
                <w:rPr>
                  <w:rFonts w:ascii="Monaco" w:hAnsi="Monaco" w:cs="Monaco"/>
                  <w:sz w:val="20"/>
                  <w:szCs w:val="20"/>
                  <w:lang w:val="en-US"/>
                  <w:rPrChange w:id="6293" w:author="Borja Gonzalez" w:date="2017-09-28T19:30:00Z">
                    <w:rPr>
                      <w:rFonts w:ascii="Monaco" w:hAnsi="Monaco" w:cs="Monaco"/>
                      <w:sz w:val="32"/>
                      <w:szCs w:val="32"/>
                      <w:lang w:val="en-US"/>
                    </w:rPr>
                  </w:rPrChange>
                </w:rPr>
                <w:t xml:space="preserve"> </w:t>
              </w:r>
              <w:r w:rsidRPr="00E066BD">
                <w:rPr>
                  <w:rFonts w:ascii="Monaco" w:hAnsi="Monaco" w:cs="Monaco"/>
                  <w:b/>
                  <w:bCs/>
                  <w:color w:val="CE5C00"/>
                  <w:sz w:val="20"/>
                  <w:szCs w:val="20"/>
                  <w:lang w:val="en-US"/>
                  <w:rPrChange w:id="6294" w:author="Borja Gonzalez" w:date="2017-09-28T19:30:00Z">
                    <w:rPr>
                      <w:rFonts w:ascii="Monaco" w:hAnsi="Monaco" w:cs="Monaco"/>
                      <w:b/>
                      <w:bCs/>
                      <w:color w:val="CE5C00"/>
                      <w:sz w:val="32"/>
                      <w:szCs w:val="32"/>
                      <w:lang w:val="en-US"/>
                    </w:rPr>
                  </w:rPrChange>
                </w:rPr>
                <w:t>=</w:t>
              </w:r>
              <w:r w:rsidRPr="00E066BD">
                <w:rPr>
                  <w:rFonts w:ascii="Monaco" w:hAnsi="Monaco" w:cs="Monaco"/>
                  <w:sz w:val="20"/>
                  <w:szCs w:val="20"/>
                  <w:lang w:val="en-US"/>
                  <w:rPrChange w:id="6295" w:author="Borja Gonzalez" w:date="2017-09-28T19:30:00Z">
                    <w:rPr>
                      <w:rFonts w:ascii="Monaco" w:hAnsi="Monaco" w:cs="Monaco"/>
                      <w:sz w:val="32"/>
                      <w:szCs w:val="32"/>
                      <w:lang w:val="en-US"/>
                    </w:rPr>
                  </w:rPrChange>
                </w:rPr>
                <w:t xml:space="preserve"> </w:t>
              </w:r>
              <w:r w:rsidRPr="00E066BD">
                <w:rPr>
                  <w:rFonts w:ascii="Monaco" w:hAnsi="Monaco" w:cs="Monaco"/>
                  <w:color w:val="000000"/>
                  <w:sz w:val="20"/>
                  <w:szCs w:val="20"/>
                  <w:lang w:val="en-US"/>
                  <w:rPrChange w:id="6296" w:author="Borja Gonzalez" w:date="2017-09-28T19:30:00Z">
                    <w:rPr>
                      <w:rFonts w:ascii="Monaco" w:hAnsi="Monaco" w:cs="Monaco"/>
                      <w:color w:val="000000"/>
                      <w:sz w:val="32"/>
                      <w:szCs w:val="32"/>
                      <w:lang w:val="en-US"/>
                    </w:rPr>
                  </w:rPrChange>
                </w:rPr>
                <w:t>JSON</w:t>
              </w:r>
              <w:r w:rsidRPr="00E066BD">
                <w:rPr>
                  <w:rFonts w:ascii="Monaco" w:hAnsi="Monaco" w:cs="Monaco"/>
                  <w:b/>
                  <w:bCs/>
                  <w:color w:val="000000"/>
                  <w:sz w:val="20"/>
                  <w:szCs w:val="20"/>
                  <w:lang w:val="en-US"/>
                  <w:rPrChange w:id="6297"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6298" w:author="Borja Gonzalez" w:date="2017-09-28T19:30:00Z">
                    <w:rPr>
                      <w:rFonts w:ascii="Monaco" w:hAnsi="Monaco" w:cs="Monaco"/>
                      <w:color w:val="000000"/>
                      <w:sz w:val="32"/>
                      <w:szCs w:val="32"/>
                      <w:lang w:val="en-US"/>
                    </w:rPr>
                  </w:rPrChange>
                </w:rPr>
                <w:t>parse</w:t>
              </w:r>
              <w:r w:rsidRPr="00E066BD">
                <w:rPr>
                  <w:rFonts w:ascii="Monaco" w:hAnsi="Monaco" w:cs="Monaco"/>
                  <w:b/>
                  <w:bCs/>
                  <w:color w:val="000000"/>
                  <w:sz w:val="20"/>
                  <w:szCs w:val="20"/>
                  <w:lang w:val="en-US"/>
                  <w:rPrChange w:id="6299"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6300" w:author="Borja Gonzalez" w:date="2017-09-28T19:30:00Z">
                    <w:rPr>
                      <w:rFonts w:ascii="Monaco" w:hAnsi="Monaco" w:cs="Monaco"/>
                      <w:color w:val="000000"/>
                      <w:sz w:val="32"/>
                      <w:szCs w:val="32"/>
                      <w:lang w:val="en-US"/>
                    </w:rPr>
                  </w:rPrChange>
                </w:rPr>
                <w:t>message</w:t>
              </w:r>
              <w:r w:rsidRPr="00E066BD">
                <w:rPr>
                  <w:rFonts w:ascii="Monaco" w:hAnsi="Monaco" w:cs="Monaco"/>
                  <w:b/>
                  <w:bCs/>
                  <w:color w:val="000000"/>
                  <w:sz w:val="20"/>
                  <w:szCs w:val="20"/>
                  <w:lang w:val="en-US"/>
                  <w:rPrChange w:id="6301" w:author="Borja Gonzalez" w:date="2017-09-28T19:30:00Z">
                    <w:rPr>
                      <w:rFonts w:ascii="Monaco" w:hAnsi="Monaco" w:cs="Monaco"/>
                      <w:b/>
                      <w:bCs/>
                      <w:color w:val="000000"/>
                      <w:sz w:val="32"/>
                      <w:szCs w:val="32"/>
                      <w:lang w:val="en-US"/>
                    </w:rPr>
                  </w:rPrChange>
                </w:rPr>
                <w:t>);</w:t>
              </w:r>
            </w:ins>
          </w:p>
          <w:p w14:paraId="192D3381" w14:textId="77777777" w:rsidR="00E066BD" w:rsidRPr="00E066BD" w:rsidRDefault="00E066BD" w:rsidP="00E066BD">
            <w:pPr>
              <w:keepNext/>
              <w:keepLines/>
              <w:widowControl w:val="0"/>
              <w:autoSpaceDE w:val="0"/>
              <w:autoSpaceDN w:val="0"/>
              <w:adjustRightInd w:val="0"/>
              <w:spacing w:before="200"/>
              <w:outlineLvl w:val="4"/>
              <w:rPr>
                <w:ins w:id="6302" w:author="Borja Gonzalez" w:date="2017-09-28T19:30:00Z"/>
                <w:rFonts w:ascii="Monaco" w:hAnsi="Monaco" w:cs="Monaco"/>
                <w:i/>
                <w:iCs/>
                <w:color w:val="8F5902"/>
                <w:sz w:val="20"/>
                <w:szCs w:val="20"/>
                <w:lang w:val="en-US"/>
                <w:rPrChange w:id="6303" w:author="Borja Gonzalez" w:date="2017-09-28T19:30:00Z">
                  <w:rPr>
                    <w:ins w:id="6304" w:author="Borja Gonzalez" w:date="2017-09-28T19:30:00Z"/>
                    <w:rFonts w:ascii="Monaco" w:eastAsiaTheme="majorEastAsia" w:hAnsi="Monaco" w:cs="Monaco"/>
                    <w:i/>
                    <w:iCs/>
                    <w:color w:val="8F5902"/>
                    <w:sz w:val="32"/>
                    <w:szCs w:val="32"/>
                    <w:lang w:val="en-US"/>
                  </w:rPr>
                </w:rPrChange>
              </w:rPr>
            </w:pPr>
            <w:ins w:id="6305" w:author="Borja Gonzalez" w:date="2017-09-28T19:30:00Z">
              <w:r w:rsidRPr="00E066BD">
                <w:rPr>
                  <w:rFonts w:ascii="Monaco" w:hAnsi="Monaco" w:cs="Monaco"/>
                  <w:sz w:val="20"/>
                  <w:szCs w:val="20"/>
                  <w:lang w:val="en-US"/>
                  <w:rPrChange w:id="6306" w:author="Borja Gonzalez" w:date="2017-09-28T19:30:00Z">
                    <w:rPr>
                      <w:rFonts w:ascii="Monaco" w:hAnsi="Monaco" w:cs="Monaco"/>
                      <w:sz w:val="32"/>
                      <w:szCs w:val="32"/>
                      <w:lang w:val="en-US"/>
                    </w:rPr>
                  </w:rPrChange>
                </w:rPr>
                <w:t xml:space="preserve">        </w:t>
              </w:r>
              <w:r w:rsidRPr="00E066BD">
                <w:rPr>
                  <w:rFonts w:ascii="Monaco" w:hAnsi="Monaco" w:cs="Monaco"/>
                  <w:i/>
                  <w:iCs/>
                  <w:color w:val="8F5902"/>
                  <w:sz w:val="20"/>
                  <w:szCs w:val="20"/>
                  <w:lang w:val="en-US"/>
                  <w:rPrChange w:id="6307" w:author="Borja Gonzalez" w:date="2017-09-28T19:30:00Z">
                    <w:rPr>
                      <w:rFonts w:ascii="Monaco" w:hAnsi="Monaco" w:cs="Monaco"/>
                      <w:i/>
                      <w:iCs/>
                      <w:color w:val="8F5902"/>
                      <w:sz w:val="32"/>
                      <w:szCs w:val="32"/>
                      <w:lang w:val="en-US"/>
                    </w:rPr>
                  </w:rPrChange>
                </w:rPr>
                <w:t xml:space="preserve">//console.log(message); </w:t>
              </w:r>
            </w:ins>
          </w:p>
          <w:p w14:paraId="761D92DC" w14:textId="77777777" w:rsidR="00E066BD" w:rsidRPr="00E066BD" w:rsidRDefault="00E066BD" w:rsidP="00E066BD">
            <w:pPr>
              <w:keepNext/>
              <w:keepLines/>
              <w:widowControl w:val="0"/>
              <w:autoSpaceDE w:val="0"/>
              <w:autoSpaceDN w:val="0"/>
              <w:adjustRightInd w:val="0"/>
              <w:spacing w:before="200"/>
              <w:outlineLvl w:val="4"/>
              <w:rPr>
                <w:ins w:id="6308" w:author="Borja Gonzalez" w:date="2017-09-28T19:30:00Z"/>
                <w:rFonts w:ascii="Monaco" w:hAnsi="Monaco" w:cs="Monaco"/>
                <w:sz w:val="20"/>
                <w:szCs w:val="20"/>
                <w:lang w:val="en-US"/>
                <w:rPrChange w:id="6309" w:author="Borja Gonzalez" w:date="2017-09-28T19:30:00Z">
                  <w:rPr>
                    <w:ins w:id="6310" w:author="Borja Gonzalez" w:date="2017-09-28T19:30:00Z"/>
                    <w:rFonts w:ascii="Monaco" w:eastAsiaTheme="majorEastAsia" w:hAnsi="Monaco" w:cs="Monaco"/>
                    <w:color w:val="243F60" w:themeColor="accent1" w:themeShade="7F"/>
                    <w:sz w:val="32"/>
                    <w:szCs w:val="32"/>
                    <w:lang w:val="en-US"/>
                  </w:rPr>
                </w:rPrChange>
              </w:rPr>
            </w:pPr>
            <w:ins w:id="6311" w:author="Borja Gonzalez" w:date="2017-09-28T19:30:00Z">
              <w:r w:rsidRPr="00E066BD">
                <w:rPr>
                  <w:rFonts w:ascii="Monaco" w:hAnsi="Monaco" w:cs="Monaco"/>
                  <w:sz w:val="20"/>
                  <w:szCs w:val="20"/>
                  <w:lang w:val="en-US"/>
                  <w:rPrChange w:id="6312" w:author="Borja Gonzalez" w:date="2017-09-28T19:30:00Z">
                    <w:rPr>
                      <w:rFonts w:ascii="Monaco" w:hAnsi="Monaco" w:cs="Monaco"/>
                      <w:sz w:val="32"/>
                      <w:szCs w:val="32"/>
                      <w:lang w:val="en-US"/>
                    </w:rPr>
                  </w:rPrChange>
                </w:rPr>
                <w:t xml:space="preserve">    </w:t>
              </w:r>
              <w:r w:rsidRPr="00E066BD">
                <w:rPr>
                  <w:rFonts w:ascii="Monaco" w:hAnsi="Monaco" w:cs="Monaco"/>
                  <w:b/>
                  <w:bCs/>
                  <w:color w:val="000000"/>
                  <w:sz w:val="20"/>
                  <w:szCs w:val="20"/>
                  <w:lang w:val="en-US"/>
                  <w:rPrChange w:id="6313" w:author="Borja Gonzalez" w:date="2017-09-28T19:30:00Z">
                    <w:rPr>
                      <w:rFonts w:ascii="Monaco" w:hAnsi="Monaco" w:cs="Monaco"/>
                      <w:b/>
                      <w:bCs/>
                      <w:color w:val="000000"/>
                      <w:sz w:val="32"/>
                      <w:szCs w:val="32"/>
                      <w:lang w:val="en-US"/>
                    </w:rPr>
                  </w:rPrChange>
                </w:rPr>
                <w:t>});</w:t>
              </w:r>
            </w:ins>
          </w:p>
          <w:p w14:paraId="6797E832" w14:textId="77777777" w:rsidR="00E066BD" w:rsidRPr="00E066BD" w:rsidRDefault="00E066BD" w:rsidP="00E066BD">
            <w:pPr>
              <w:widowControl w:val="0"/>
              <w:autoSpaceDE w:val="0"/>
              <w:autoSpaceDN w:val="0"/>
              <w:adjustRightInd w:val="0"/>
              <w:rPr>
                <w:ins w:id="6314" w:author="Borja Gonzalez" w:date="2017-09-28T19:30:00Z"/>
                <w:rFonts w:ascii="Monaco" w:hAnsi="Monaco" w:cs="Monaco"/>
                <w:sz w:val="20"/>
                <w:szCs w:val="20"/>
                <w:lang w:val="en-US"/>
                <w:rPrChange w:id="6315" w:author="Borja Gonzalez" w:date="2017-09-28T19:30:00Z">
                  <w:rPr>
                    <w:ins w:id="6316" w:author="Borja Gonzalez" w:date="2017-09-28T19:30:00Z"/>
                    <w:rFonts w:ascii="Monaco" w:hAnsi="Monaco" w:cs="Monaco"/>
                    <w:sz w:val="32"/>
                    <w:szCs w:val="32"/>
                    <w:lang w:val="en-US"/>
                  </w:rPr>
                </w:rPrChange>
              </w:rPr>
            </w:pPr>
          </w:p>
          <w:p w14:paraId="49B3C41E" w14:textId="77777777" w:rsidR="00E066BD" w:rsidRPr="00E066BD" w:rsidRDefault="00E066BD" w:rsidP="00E066BD">
            <w:pPr>
              <w:keepNext/>
              <w:keepLines/>
              <w:widowControl w:val="0"/>
              <w:autoSpaceDE w:val="0"/>
              <w:autoSpaceDN w:val="0"/>
              <w:adjustRightInd w:val="0"/>
              <w:spacing w:before="200"/>
              <w:outlineLvl w:val="4"/>
              <w:rPr>
                <w:ins w:id="6317" w:author="Borja Gonzalez" w:date="2017-09-28T19:30:00Z"/>
                <w:rFonts w:ascii="Monaco" w:hAnsi="Monaco" w:cs="Monaco"/>
                <w:sz w:val="20"/>
                <w:szCs w:val="20"/>
                <w:lang w:val="en-US"/>
                <w:rPrChange w:id="6318" w:author="Borja Gonzalez" w:date="2017-09-28T19:30:00Z">
                  <w:rPr>
                    <w:ins w:id="6319" w:author="Borja Gonzalez" w:date="2017-09-28T19:30:00Z"/>
                    <w:rFonts w:ascii="Monaco" w:eastAsiaTheme="majorEastAsia" w:hAnsi="Monaco" w:cs="Monaco"/>
                    <w:color w:val="243F60" w:themeColor="accent1" w:themeShade="7F"/>
                    <w:sz w:val="32"/>
                    <w:szCs w:val="32"/>
                    <w:lang w:val="en-US"/>
                  </w:rPr>
                </w:rPrChange>
              </w:rPr>
            </w:pPr>
            <w:ins w:id="6320" w:author="Borja Gonzalez" w:date="2017-09-28T19:30:00Z">
              <w:r w:rsidRPr="00E066BD">
                <w:rPr>
                  <w:rFonts w:ascii="Monaco" w:hAnsi="Monaco" w:cs="Monaco"/>
                  <w:sz w:val="20"/>
                  <w:szCs w:val="20"/>
                  <w:lang w:val="en-US"/>
                  <w:rPrChange w:id="6321" w:author="Borja Gonzalez" w:date="2017-09-28T19:30:00Z">
                    <w:rPr>
                      <w:rFonts w:ascii="Monaco" w:hAnsi="Monaco" w:cs="Monaco"/>
                      <w:sz w:val="32"/>
                      <w:szCs w:val="32"/>
                      <w:lang w:val="en-US"/>
                    </w:rPr>
                  </w:rPrChange>
                </w:rPr>
                <w:t xml:space="preserve">     </w:t>
              </w:r>
              <w:r w:rsidRPr="00E066BD">
                <w:rPr>
                  <w:rFonts w:ascii="Monaco" w:hAnsi="Monaco" w:cs="Monaco"/>
                  <w:b/>
                  <w:bCs/>
                  <w:color w:val="204A87"/>
                  <w:sz w:val="20"/>
                  <w:szCs w:val="20"/>
                  <w:lang w:val="en-US"/>
                  <w:rPrChange w:id="6322" w:author="Borja Gonzalez" w:date="2017-09-28T19:30:00Z">
                    <w:rPr>
                      <w:rFonts w:ascii="Monaco" w:hAnsi="Monaco" w:cs="Monaco"/>
                      <w:b/>
                      <w:bCs/>
                      <w:color w:val="204A87"/>
                      <w:sz w:val="32"/>
                      <w:szCs w:val="32"/>
                      <w:lang w:val="en-US"/>
                    </w:rPr>
                  </w:rPrChange>
                </w:rPr>
                <w:t>var</w:t>
              </w:r>
              <w:r w:rsidRPr="00E066BD">
                <w:rPr>
                  <w:rFonts w:ascii="Monaco" w:hAnsi="Monaco" w:cs="Monaco"/>
                  <w:sz w:val="20"/>
                  <w:szCs w:val="20"/>
                  <w:lang w:val="en-US"/>
                  <w:rPrChange w:id="6323" w:author="Borja Gonzalez" w:date="2017-09-28T19:30:00Z">
                    <w:rPr>
                      <w:rFonts w:ascii="Monaco" w:hAnsi="Monaco" w:cs="Monaco"/>
                      <w:sz w:val="32"/>
                      <w:szCs w:val="32"/>
                      <w:lang w:val="en-US"/>
                    </w:rPr>
                  </w:rPrChange>
                </w:rPr>
                <w:t xml:space="preserve"> </w:t>
              </w:r>
              <w:r w:rsidRPr="00E066BD">
                <w:rPr>
                  <w:rFonts w:ascii="Monaco" w:hAnsi="Monaco" w:cs="Monaco"/>
                  <w:color w:val="000000"/>
                  <w:sz w:val="20"/>
                  <w:szCs w:val="20"/>
                  <w:lang w:val="en-US"/>
                  <w:rPrChange w:id="6324" w:author="Borja Gonzalez" w:date="2017-09-28T19:30:00Z">
                    <w:rPr>
                      <w:rFonts w:ascii="Monaco" w:hAnsi="Monaco" w:cs="Monaco"/>
                      <w:color w:val="000000"/>
                      <w:sz w:val="32"/>
                      <w:szCs w:val="32"/>
                      <w:lang w:val="en-US"/>
                    </w:rPr>
                  </w:rPrChange>
                </w:rPr>
                <w:t>datos2</w:t>
              </w:r>
              <w:r w:rsidRPr="00E066BD">
                <w:rPr>
                  <w:rFonts w:ascii="Monaco" w:hAnsi="Monaco" w:cs="Monaco"/>
                  <w:sz w:val="20"/>
                  <w:szCs w:val="20"/>
                  <w:lang w:val="en-US"/>
                  <w:rPrChange w:id="6325" w:author="Borja Gonzalez" w:date="2017-09-28T19:30:00Z">
                    <w:rPr>
                      <w:rFonts w:ascii="Monaco" w:hAnsi="Monaco" w:cs="Monaco"/>
                      <w:sz w:val="32"/>
                      <w:szCs w:val="32"/>
                      <w:lang w:val="en-US"/>
                    </w:rPr>
                  </w:rPrChange>
                </w:rPr>
                <w:t xml:space="preserve"> </w:t>
              </w:r>
              <w:r w:rsidRPr="00E066BD">
                <w:rPr>
                  <w:rFonts w:ascii="Monaco" w:hAnsi="Monaco" w:cs="Monaco"/>
                  <w:b/>
                  <w:bCs/>
                  <w:color w:val="CE5C00"/>
                  <w:sz w:val="20"/>
                  <w:szCs w:val="20"/>
                  <w:lang w:val="en-US"/>
                  <w:rPrChange w:id="6326" w:author="Borja Gonzalez" w:date="2017-09-28T19:30:00Z">
                    <w:rPr>
                      <w:rFonts w:ascii="Monaco" w:hAnsi="Monaco" w:cs="Monaco"/>
                      <w:b/>
                      <w:bCs/>
                      <w:color w:val="CE5C00"/>
                      <w:sz w:val="32"/>
                      <w:szCs w:val="32"/>
                      <w:lang w:val="en-US"/>
                    </w:rPr>
                  </w:rPrChange>
                </w:rPr>
                <w:t>=</w:t>
              </w:r>
              <w:r w:rsidRPr="00E066BD">
                <w:rPr>
                  <w:rFonts w:ascii="Monaco" w:hAnsi="Monaco" w:cs="Monaco"/>
                  <w:sz w:val="20"/>
                  <w:szCs w:val="20"/>
                  <w:lang w:val="en-US"/>
                  <w:rPrChange w:id="6327" w:author="Borja Gonzalez" w:date="2017-09-28T19:30:00Z">
                    <w:rPr>
                      <w:rFonts w:ascii="Monaco" w:hAnsi="Monaco" w:cs="Monaco"/>
                      <w:sz w:val="32"/>
                      <w:szCs w:val="32"/>
                      <w:lang w:val="en-US"/>
                    </w:rPr>
                  </w:rPrChange>
                </w:rPr>
                <w:t xml:space="preserve"> </w:t>
              </w:r>
              <w:r w:rsidRPr="00E066BD">
                <w:rPr>
                  <w:rFonts w:ascii="Monaco" w:hAnsi="Monaco" w:cs="Monaco"/>
                  <w:b/>
                  <w:bCs/>
                  <w:color w:val="000000"/>
                  <w:sz w:val="20"/>
                  <w:szCs w:val="20"/>
                  <w:lang w:val="en-US"/>
                  <w:rPrChange w:id="6328" w:author="Borja Gonzalez" w:date="2017-09-28T19:30:00Z">
                    <w:rPr>
                      <w:rFonts w:ascii="Monaco" w:hAnsi="Monaco" w:cs="Monaco"/>
                      <w:b/>
                      <w:bCs/>
                      <w:color w:val="000000"/>
                      <w:sz w:val="32"/>
                      <w:szCs w:val="32"/>
                      <w:lang w:val="en-US"/>
                    </w:rPr>
                  </w:rPrChange>
                </w:rPr>
                <w:t>{</w:t>
              </w:r>
            </w:ins>
          </w:p>
          <w:p w14:paraId="107799B4" w14:textId="77777777" w:rsidR="00E066BD" w:rsidRPr="00E066BD" w:rsidRDefault="00E066BD" w:rsidP="00E066BD">
            <w:pPr>
              <w:keepNext/>
              <w:keepLines/>
              <w:widowControl w:val="0"/>
              <w:autoSpaceDE w:val="0"/>
              <w:autoSpaceDN w:val="0"/>
              <w:adjustRightInd w:val="0"/>
              <w:spacing w:before="200"/>
              <w:outlineLvl w:val="4"/>
              <w:rPr>
                <w:ins w:id="6329" w:author="Borja Gonzalez" w:date="2017-09-28T19:30:00Z"/>
                <w:rFonts w:ascii="Monaco" w:hAnsi="Monaco" w:cs="Monaco"/>
                <w:sz w:val="20"/>
                <w:szCs w:val="20"/>
                <w:lang w:val="en-US"/>
                <w:rPrChange w:id="6330" w:author="Borja Gonzalez" w:date="2017-09-28T19:30:00Z">
                  <w:rPr>
                    <w:ins w:id="6331" w:author="Borja Gonzalez" w:date="2017-09-28T19:30:00Z"/>
                    <w:rFonts w:ascii="Monaco" w:eastAsiaTheme="majorEastAsia" w:hAnsi="Monaco" w:cs="Monaco"/>
                    <w:color w:val="243F60" w:themeColor="accent1" w:themeShade="7F"/>
                    <w:sz w:val="32"/>
                    <w:szCs w:val="32"/>
                    <w:lang w:val="en-US"/>
                  </w:rPr>
                </w:rPrChange>
              </w:rPr>
            </w:pPr>
            <w:ins w:id="6332" w:author="Borja Gonzalez" w:date="2017-09-28T19:30:00Z">
              <w:r w:rsidRPr="00E066BD">
                <w:rPr>
                  <w:rFonts w:ascii="Monaco" w:hAnsi="Monaco" w:cs="Monaco"/>
                  <w:sz w:val="20"/>
                  <w:szCs w:val="20"/>
                  <w:lang w:val="en-US"/>
                  <w:rPrChange w:id="6333" w:author="Borja Gonzalez" w:date="2017-09-28T19:30:00Z">
                    <w:rPr>
                      <w:rFonts w:ascii="Monaco" w:hAnsi="Monaco" w:cs="Monaco"/>
                      <w:sz w:val="32"/>
                      <w:szCs w:val="32"/>
                      <w:lang w:val="en-US"/>
                    </w:rPr>
                  </w:rPrChange>
                </w:rPr>
                <w:t xml:space="preserve">            </w:t>
              </w:r>
              <w:r w:rsidRPr="00E066BD">
                <w:rPr>
                  <w:rFonts w:ascii="Monaco" w:hAnsi="Monaco" w:cs="Monaco"/>
                  <w:color w:val="000000"/>
                  <w:sz w:val="20"/>
                  <w:szCs w:val="20"/>
                  <w:lang w:val="en-US"/>
                  <w:rPrChange w:id="6334" w:author="Borja Gonzalez" w:date="2017-09-28T19:30:00Z">
                    <w:rPr>
                      <w:rFonts w:ascii="Monaco" w:hAnsi="Monaco" w:cs="Monaco"/>
                      <w:color w:val="000000"/>
                      <w:sz w:val="32"/>
                      <w:szCs w:val="32"/>
                      <w:lang w:val="en-US"/>
                    </w:rPr>
                  </w:rPrChange>
                </w:rPr>
                <w:t>operacion</w:t>
              </w:r>
              <w:r w:rsidRPr="00E066BD">
                <w:rPr>
                  <w:rFonts w:ascii="Monaco" w:hAnsi="Monaco" w:cs="Monaco"/>
                  <w:b/>
                  <w:bCs/>
                  <w:color w:val="CE5C00"/>
                  <w:sz w:val="20"/>
                  <w:szCs w:val="20"/>
                  <w:lang w:val="en-US"/>
                  <w:rPrChange w:id="6335" w:author="Borja Gonzalez" w:date="2017-09-28T19:30:00Z">
                    <w:rPr>
                      <w:rFonts w:ascii="Monaco" w:hAnsi="Monaco" w:cs="Monaco"/>
                      <w:b/>
                      <w:bCs/>
                      <w:color w:val="CE5C00"/>
                      <w:sz w:val="32"/>
                      <w:szCs w:val="32"/>
                      <w:lang w:val="en-US"/>
                    </w:rPr>
                  </w:rPrChange>
                </w:rPr>
                <w:t>:</w:t>
              </w:r>
              <w:r w:rsidRPr="00E066BD">
                <w:rPr>
                  <w:rFonts w:ascii="Monaco" w:hAnsi="Monaco" w:cs="Monaco"/>
                  <w:sz w:val="20"/>
                  <w:szCs w:val="20"/>
                  <w:lang w:val="en-US"/>
                  <w:rPrChange w:id="6336" w:author="Borja Gonzalez" w:date="2017-09-28T19:30:00Z">
                    <w:rPr>
                      <w:rFonts w:ascii="Monaco" w:hAnsi="Monaco" w:cs="Monaco"/>
                      <w:sz w:val="32"/>
                      <w:szCs w:val="32"/>
                      <w:lang w:val="en-US"/>
                    </w:rPr>
                  </w:rPrChange>
                </w:rPr>
                <w:t xml:space="preserve"> </w:t>
              </w:r>
              <w:r w:rsidRPr="00E066BD">
                <w:rPr>
                  <w:rFonts w:ascii="Monaco" w:hAnsi="Monaco" w:cs="Monaco"/>
                  <w:color w:val="4E9A06"/>
                  <w:sz w:val="20"/>
                  <w:szCs w:val="20"/>
                  <w:lang w:val="en-US"/>
                  <w:rPrChange w:id="6337" w:author="Borja Gonzalez" w:date="2017-09-28T19:30:00Z">
                    <w:rPr>
                      <w:rFonts w:ascii="Monaco" w:hAnsi="Monaco" w:cs="Monaco"/>
                      <w:color w:val="4E9A06"/>
                      <w:sz w:val="32"/>
                      <w:szCs w:val="32"/>
                      <w:lang w:val="en-US"/>
                    </w:rPr>
                  </w:rPrChange>
                </w:rPr>
                <w:t>"Datos de Evolucion paciente"</w:t>
              </w:r>
              <w:r w:rsidRPr="00E066BD">
                <w:rPr>
                  <w:rFonts w:ascii="Monaco" w:hAnsi="Monaco" w:cs="Monaco"/>
                  <w:b/>
                  <w:bCs/>
                  <w:color w:val="000000"/>
                  <w:sz w:val="20"/>
                  <w:szCs w:val="20"/>
                  <w:lang w:val="en-US"/>
                  <w:rPrChange w:id="6338" w:author="Borja Gonzalez" w:date="2017-09-28T19:30:00Z">
                    <w:rPr>
                      <w:rFonts w:ascii="Monaco" w:hAnsi="Monaco" w:cs="Monaco"/>
                      <w:b/>
                      <w:bCs/>
                      <w:color w:val="000000"/>
                      <w:sz w:val="32"/>
                      <w:szCs w:val="32"/>
                      <w:lang w:val="en-US"/>
                    </w:rPr>
                  </w:rPrChange>
                </w:rPr>
                <w:t>,</w:t>
              </w:r>
            </w:ins>
          </w:p>
          <w:p w14:paraId="575049F5" w14:textId="77777777" w:rsidR="00E066BD" w:rsidRPr="00E066BD" w:rsidRDefault="00E066BD" w:rsidP="00E066BD">
            <w:pPr>
              <w:keepNext/>
              <w:keepLines/>
              <w:widowControl w:val="0"/>
              <w:autoSpaceDE w:val="0"/>
              <w:autoSpaceDN w:val="0"/>
              <w:adjustRightInd w:val="0"/>
              <w:spacing w:before="200"/>
              <w:outlineLvl w:val="4"/>
              <w:rPr>
                <w:ins w:id="6339" w:author="Borja Gonzalez" w:date="2017-09-28T19:30:00Z"/>
                <w:rFonts w:ascii="Monaco" w:hAnsi="Monaco" w:cs="Monaco"/>
                <w:sz w:val="20"/>
                <w:szCs w:val="20"/>
                <w:lang w:val="en-US"/>
                <w:rPrChange w:id="6340" w:author="Borja Gonzalez" w:date="2017-09-28T19:30:00Z">
                  <w:rPr>
                    <w:ins w:id="6341" w:author="Borja Gonzalez" w:date="2017-09-28T19:30:00Z"/>
                    <w:rFonts w:ascii="Monaco" w:eastAsiaTheme="majorEastAsia" w:hAnsi="Monaco" w:cs="Monaco"/>
                    <w:color w:val="243F60" w:themeColor="accent1" w:themeShade="7F"/>
                    <w:sz w:val="32"/>
                    <w:szCs w:val="32"/>
                    <w:lang w:val="en-US"/>
                  </w:rPr>
                </w:rPrChange>
              </w:rPr>
            </w:pPr>
            <w:ins w:id="6342" w:author="Borja Gonzalez" w:date="2017-09-28T19:30:00Z">
              <w:r w:rsidRPr="00E066BD">
                <w:rPr>
                  <w:rFonts w:ascii="Monaco" w:hAnsi="Monaco" w:cs="Monaco"/>
                  <w:sz w:val="20"/>
                  <w:szCs w:val="20"/>
                  <w:lang w:val="en-US"/>
                  <w:rPrChange w:id="6343" w:author="Borja Gonzalez" w:date="2017-09-28T19:30:00Z">
                    <w:rPr>
                      <w:rFonts w:ascii="Monaco" w:hAnsi="Monaco" w:cs="Monaco"/>
                      <w:sz w:val="32"/>
                      <w:szCs w:val="32"/>
                      <w:lang w:val="en-US"/>
                    </w:rPr>
                  </w:rPrChange>
                </w:rPr>
                <w:t xml:space="preserve">            </w:t>
              </w:r>
              <w:r w:rsidRPr="00E066BD">
                <w:rPr>
                  <w:rFonts w:ascii="Monaco" w:hAnsi="Monaco" w:cs="Monaco"/>
                  <w:color w:val="000000"/>
                  <w:sz w:val="20"/>
                  <w:szCs w:val="20"/>
                  <w:lang w:val="en-US"/>
                  <w:rPrChange w:id="6344" w:author="Borja Gonzalez" w:date="2017-09-28T19:30:00Z">
                    <w:rPr>
                      <w:rFonts w:ascii="Monaco" w:hAnsi="Monaco" w:cs="Monaco"/>
                      <w:color w:val="000000"/>
                      <w:sz w:val="32"/>
                      <w:szCs w:val="32"/>
                      <w:lang w:val="en-US"/>
                    </w:rPr>
                  </w:rPrChange>
                </w:rPr>
                <w:t>id</w:t>
              </w:r>
              <w:r w:rsidRPr="00E066BD">
                <w:rPr>
                  <w:rFonts w:ascii="Monaco" w:hAnsi="Monaco" w:cs="Monaco"/>
                  <w:b/>
                  <w:bCs/>
                  <w:color w:val="CE5C00"/>
                  <w:sz w:val="20"/>
                  <w:szCs w:val="20"/>
                  <w:lang w:val="en-US"/>
                  <w:rPrChange w:id="6345" w:author="Borja Gonzalez" w:date="2017-09-28T19:30:00Z">
                    <w:rPr>
                      <w:rFonts w:ascii="Monaco" w:hAnsi="Monaco" w:cs="Monaco"/>
                      <w:b/>
                      <w:bCs/>
                      <w:color w:val="CE5C00"/>
                      <w:sz w:val="32"/>
                      <w:szCs w:val="32"/>
                      <w:lang w:val="en-US"/>
                    </w:rPr>
                  </w:rPrChange>
                </w:rPr>
                <w:t>:</w:t>
              </w:r>
              <w:r w:rsidRPr="00E066BD">
                <w:rPr>
                  <w:rFonts w:ascii="Monaco" w:hAnsi="Monaco" w:cs="Monaco"/>
                  <w:sz w:val="20"/>
                  <w:szCs w:val="20"/>
                  <w:lang w:val="en-US"/>
                  <w:rPrChange w:id="6346" w:author="Borja Gonzalez" w:date="2017-09-28T19:30:00Z">
                    <w:rPr>
                      <w:rFonts w:ascii="Monaco" w:hAnsi="Monaco" w:cs="Monaco"/>
                      <w:sz w:val="32"/>
                      <w:szCs w:val="32"/>
                      <w:lang w:val="en-US"/>
                    </w:rPr>
                  </w:rPrChange>
                </w:rPr>
                <w:t xml:space="preserve"> </w:t>
              </w:r>
              <w:r w:rsidRPr="00E066BD">
                <w:rPr>
                  <w:rFonts w:ascii="Monaco" w:hAnsi="Monaco" w:cs="Monaco"/>
                  <w:color w:val="000000"/>
                  <w:sz w:val="20"/>
                  <w:szCs w:val="20"/>
                  <w:lang w:val="en-US"/>
                  <w:rPrChange w:id="6347" w:author="Borja Gonzalez" w:date="2017-09-28T19:30:00Z">
                    <w:rPr>
                      <w:rFonts w:ascii="Monaco" w:hAnsi="Monaco" w:cs="Monaco"/>
                      <w:color w:val="000000"/>
                      <w:sz w:val="32"/>
                      <w:szCs w:val="32"/>
                      <w:lang w:val="en-US"/>
                    </w:rPr>
                  </w:rPrChange>
                </w:rPr>
                <w:t>url1</w:t>
              </w:r>
              <w:r w:rsidRPr="00E066BD">
                <w:rPr>
                  <w:rFonts w:ascii="Monaco" w:hAnsi="Monaco" w:cs="Monaco"/>
                  <w:b/>
                  <w:bCs/>
                  <w:color w:val="000000"/>
                  <w:sz w:val="20"/>
                  <w:szCs w:val="20"/>
                  <w:lang w:val="en-US"/>
                  <w:rPrChange w:id="6348"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6349" w:author="Borja Gonzalez" w:date="2017-09-28T19:30:00Z">
                    <w:rPr>
                      <w:rFonts w:ascii="Monaco" w:hAnsi="Monaco" w:cs="Monaco"/>
                      <w:color w:val="000000"/>
                      <w:sz w:val="32"/>
                      <w:szCs w:val="32"/>
                      <w:lang w:val="en-US"/>
                    </w:rPr>
                  </w:rPrChange>
                </w:rPr>
                <w:t>searchParams</w:t>
              </w:r>
              <w:r w:rsidRPr="00E066BD">
                <w:rPr>
                  <w:rFonts w:ascii="Monaco" w:hAnsi="Monaco" w:cs="Monaco"/>
                  <w:b/>
                  <w:bCs/>
                  <w:color w:val="000000"/>
                  <w:sz w:val="20"/>
                  <w:szCs w:val="20"/>
                  <w:lang w:val="en-US"/>
                  <w:rPrChange w:id="6350"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6351" w:author="Borja Gonzalez" w:date="2017-09-28T19:30:00Z">
                    <w:rPr>
                      <w:rFonts w:ascii="Monaco" w:hAnsi="Monaco" w:cs="Monaco"/>
                      <w:color w:val="000000"/>
                      <w:sz w:val="32"/>
                      <w:szCs w:val="32"/>
                      <w:lang w:val="en-US"/>
                    </w:rPr>
                  </w:rPrChange>
                </w:rPr>
                <w:t>get</w:t>
              </w:r>
              <w:r w:rsidRPr="00E066BD">
                <w:rPr>
                  <w:rFonts w:ascii="Monaco" w:hAnsi="Monaco" w:cs="Monaco"/>
                  <w:b/>
                  <w:bCs/>
                  <w:color w:val="000000"/>
                  <w:sz w:val="20"/>
                  <w:szCs w:val="20"/>
                  <w:lang w:val="en-US"/>
                  <w:rPrChange w:id="6352" w:author="Borja Gonzalez" w:date="2017-09-28T19:30:00Z">
                    <w:rPr>
                      <w:rFonts w:ascii="Monaco" w:hAnsi="Monaco" w:cs="Monaco"/>
                      <w:b/>
                      <w:bCs/>
                      <w:color w:val="000000"/>
                      <w:sz w:val="32"/>
                      <w:szCs w:val="32"/>
                      <w:lang w:val="en-US"/>
                    </w:rPr>
                  </w:rPrChange>
                </w:rPr>
                <w:t>(</w:t>
              </w:r>
              <w:r w:rsidRPr="00E066BD">
                <w:rPr>
                  <w:rFonts w:ascii="Monaco" w:hAnsi="Monaco" w:cs="Monaco"/>
                  <w:color w:val="4E9A06"/>
                  <w:sz w:val="20"/>
                  <w:szCs w:val="20"/>
                  <w:lang w:val="en-US"/>
                  <w:rPrChange w:id="6353" w:author="Borja Gonzalez" w:date="2017-09-28T19:30:00Z">
                    <w:rPr>
                      <w:rFonts w:ascii="Monaco" w:hAnsi="Monaco" w:cs="Monaco"/>
                      <w:color w:val="4E9A06"/>
                      <w:sz w:val="32"/>
                      <w:szCs w:val="32"/>
                      <w:lang w:val="en-US"/>
                    </w:rPr>
                  </w:rPrChange>
                </w:rPr>
                <w:t>"var1"</w:t>
              </w:r>
              <w:r w:rsidRPr="00E066BD">
                <w:rPr>
                  <w:rFonts w:ascii="Monaco" w:hAnsi="Monaco" w:cs="Monaco"/>
                  <w:b/>
                  <w:bCs/>
                  <w:color w:val="000000"/>
                  <w:sz w:val="20"/>
                  <w:szCs w:val="20"/>
                  <w:lang w:val="en-US"/>
                  <w:rPrChange w:id="6354" w:author="Borja Gonzalez" w:date="2017-09-28T19:30:00Z">
                    <w:rPr>
                      <w:rFonts w:ascii="Monaco" w:hAnsi="Monaco" w:cs="Monaco"/>
                      <w:b/>
                      <w:bCs/>
                      <w:color w:val="000000"/>
                      <w:sz w:val="32"/>
                      <w:szCs w:val="32"/>
                      <w:lang w:val="en-US"/>
                    </w:rPr>
                  </w:rPrChange>
                </w:rPr>
                <w:t>),</w:t>
              </w:r>
            </w:ins>
          </w:p>
          <w:p w14:paraId="3E32255B" w14:textId="77777777" w:rsidR="00E066BD" w:rsidRPr="00E066BD" w:rsidRDefault="00E066BD" w:rsidP="00E066BD">
            <w:pPr>
              <w:keepNext/>
              <w:keepLines/>
              <w:widowControl w:val="0"/>
              <w:autoSpaceDE w:val="0"/>
              <w:autoSpaceDN w:val="0"/>
              <w:adjustRightInd w:val="0"/>
              <w:spacing w:before="200"/>
              <w:outlineLvl w:val="4"/>
              <w:rPr>
                <w:ins w:id="6355" w:author="Borja Gonzalez" w:date="2017-09-28T19:30:00Z"/>
                <w:rFonts w:ascii="Monaco" w:hAnsi="Monaco" w:cs="Monaco"/>
                <w:sz w:val="20"/>
                <w:szCs w:val="20"/>
                <w:lang w:val="en-US"/>
                <w:rPrChange w:id="6356" w:author="Borja Gonzalez" w:date="2017-09-28T19:30:00Z">
                  <w:rPr>
                    <w:ins w:id="6357" w:author="Borja Gonzalez" w:date="2017-09-28T19:30:00Z"/>
                    <w:rFonts w:ascii="Monaco" w:eastAsiaTheme="majorEastAsia" w:hAnsi="Monaco" w:cs="Monaco"/>
                    <w:color w:val="243F60" w:themeColor="accent1" w:themeShade="7F"/>
                    <w:sz w:val="32"/>
                    <w:szCs w:val="32"/>
                    <w:lang w:val="en-US"/>
                  </w:rPr>
                </w:rPrChange>
              </w:rPr>
            </w:pPr>
            <w:ins w:id="6358" w:author="Borja Gonzalez" w:date="2017-09-28T19:30:00Z">
              <w:r w:rsidRPr="00E066BD">
                <w:rPr>
                  <w:rFonts w:ascii="Monaco" w:hAnsi="Monaco" w:cs="Monaco"/>
                  <w:sz w:val="20"/>
                  <w:szCs w:val="20"/>
                  <w:lang w:val="en-US"/>
                  <w:rPrChange w:id="6359" w:author="Borja Gonzalez" w:date="2017-09-28T19:30:00Z">
                    <w:rPr>
                      <w:rFonts w:ascii="Monaco" w:hAnsi="Monaco" w:cs="Monaco"/>
                      <w:sz w:val="32"/>
                      <w:szCs w:val="32"/>
                      <w:lang w:val="en-US"/>
                    </w:rPr>
                  </w:rPrChange>
                </w:rPr>
                <w:t xml:space="preserve">            </w:t>
              </w:r>
              <w:r w:rsidRPr="00E066BD">
                <w:rPr>
                  <w:rFonts w:ascii="Monaco" w:hAnsi="Monaco" w:cs="Monaco"/>
                  <w:color w:val="000000"/>
                  <w:sz w:val="20"/>
                  <w:szCs w:val="20"/>
                  <w:lang w:val="en-US"/>
                  <w:rPrChange w:id="6360" w:author="Borja Gonzalez" w:date="2017-09-28T19:30:00Z">
                    <w:rPr>
                      <w:rFonts w:ascii="Monaco" w:hAnsi="Monaco" w:cs="Monaco"/>
                      <w:color w:val="000000"/>
                      <w:sz w:val="32"/>
                      <w:szCs w:val="32"/>
                      <w:lang w:val="en-US"/>
                    </w:rPr>
                  </w:rPrChange>
                </w:rPr>
                <w:t>n</w:t>
              </w:r>
              <w:r w:rsidRPr="00E066BD">
                <w:rPr>
                  <w:rFonts w:ascii="Monaco" w:hAnsi="Monaco" w:cs="Monaco"/>
                  <w:b/>
                  <w:bCs/>
                  <w:color w:val="CE5C00"/>
                  <w:sz w:val="20"/>
                  <w:szCs w:val="20"/>
                  <w:lang w:val="en-US"/>
                  <w:rPrChange w:id="6361" w:author="Borja Gonzalez" w:date="2017-09-28T19:30:00Z">
                    <w:rPr>
                      <w:rFonts w:ascii="Monaco" w:hAnsi="Monaco" w:cs="Monaco"/>
                      <w:b/>
                      <w:bCs/>
                      <w:color w:val="CE5C00"/>
                      <w:sz w:val="32"/>
                      <w:szCs w:val="32"/>
                      <w:lang w:val="en-US"/>
                    </w:rPr>
                  </w:rPrChange>
                </w:rPr>
                <w:t>:</w:t>
              </w:r>
              <w:r w:rsidRPr="00E066BD">
                <w:rPr>
                  <w:rFonts w:ascii="Monaco" w:hAnsi="Monaco" w:cs="Monaco"/>
                  <w:sz w:val="20"/>
                  <w:szCs w:val="20"/>
                  <w:lang w:val="en-US"/>
                  <w:rPrChange w:id="6362" w:author="Borja Gonzalez" w:date="2017-09-28T19:30:00Z">
                    <w:rPr>
                      <w:rFonts w:ascii="Monaco" w:hAnsi="Monaco" w:cs="Monaco"/>
                      <w:sz w:val="32"/>
                      <w:szCs w:val="32"/>
                      <w:lang w:val="en-US"/>
                    </w:rPr>
                  </w:rPrChange>
                </w:rPr>
                <w:t xml:space="preserve">  </w:t>
              </w:r>
              <w:r w:rsidRPr="00E066BD">
                <w:rPr>
                  <w:rFonts w:ascii="Monaco" w:hAnsi="Monaco" w:cs="Monaco"/>
                  <w:color w:val="000000"/>
                  <w:sz w:val="20"/>
                  <w:szCs w:val="20"/>
                  <w:lang w:val="en-US"/>
                  <w:rPrChange w:id="6363" w:author="Borja Gonzalez" w:date="2017-09-28T19:30:00Z">
                    <w:rPr>
                      <w:rFonts w:ascii="Monaco" w:hAnsi="Monaco" w:cs="Monaco"/>
                      <w:color w:val="000000"/>
                      <w:sz w:val="32"/>
                      <w:szCs w:val="32"/>
                      <w:lang w:val="en-US"/>
                    </w:rPr>
                  </w:rPrChange>
                </w:rPr>
                <w:t>url1</w:t>
              </w:r>
              <w:r w:rsidRPr="00E066BD">
                <w:rPr>
                  <w:rFonts w:ascii="Monaco" w:hAnsi="Monaco" w:cs="Monaco"/>
                  <w:b/>
                  <w:bCs/>
                  <w:color w:val="000000"/>
                  <w:sz w:val="20"/>
                  <w:szCs w:val="20"/>
                  <w:lang w:val="en-US"/>
                  <w:rPrChange w:id="6364"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6365" w:author="Borja Gonzalez" w:date="2017-09-28T19:30:00Z">
                    <w:rPr>
                      <w:rFonts w:ascii="Monaco" w:hAnsi="Monaco" w:cs="Monaco"/>
                      <w:color w:val="000000"/>
                      <w:sz w:val="32"/>
                      <w:szCs w:val="32"/>
                      <w:lang w:val="en-US"/>
                    </w:rPr>
                  </w:rPrChange>
                </w:rPr>
                <w:t>searchParams</w:t>
              </w:r>
              <w:r w:rsidRPr="00E066BD">
                <w:rPr>
                  <w:rFonts w:ascii="Monaco" w:hAnsi="Monaco" w:cs="Monaco"/>
                  <w:b/>
                  <w:bCs/>
                  <w:color w:val="000000"/>
                  <w:sz w:val="20"/>
                  <w:szCs w:val="20"/>
                  <w:lang w:val="en-US"/>
                  <w:rPrChange w:id="6366"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6367" w:author="Borja Gonzalez" w:date="2017-09-28T19:30:00Z">
                    <w:rPr>
                      <w:rFonts w:ascii="Monaco" w:hAnsi="Monaco" w:cs="Monaco"/>
                      <w:color w:val="000000"/>
                      <w:sz w:val="32"/>
                      <w:szCs w:val="32"/>
                      <w:lang w:val="en-US"/>
                    </w:rPr>
                  </w:rPrChange>
                </w:rPr>
                <w:t>get</w:t>
              </w:r>
              <w:r w:rsidRPr="00E066BD">
                <w:rPr>
                  <w:rFonts w:ascii="Monaco" w:hAnsi="Monaco" w:cs="Monaco"/>
                  <w:b/>
                  <w:bCs/>
                  <w:color w:val="000000"/>
                  <w:sz w:val="20"/>
                  <w:szCs w:val="20"/>
                  <w:lang w:val="en-US"/>
                  <w:rPrChange w:id="6368" w:author="Borja Gonzalez" w:date="2017-09-28T19:30:00Z">
                    <w:rPr>
                      <w:rFonts w:ascii="Monaco" w:hAnsi="Monaco" w:cs="Monaco"/>
                      <w:b/>
                      <w:bCs/>
                      <w:color w:val="000000"/>
                      <w:sz w:val="32"/>
                      <w:szCs w:val="32"/>
                      <w:lang w:val="en-US"/>
                    </w:rPr>
                  </w:rPrChange>
                </w:rPr>
                <w:t>(</w:t>
              </w:r>
              <w:r w:rsidRPr="00E066BD">
                <w:rPr>
                  <w:rFonts w:ascii="Monaco" w:hAnsi="Monaco" w:cs="Monaco"/>
                  <w:color w:val="4E9A06"/>
                  <w:sz w:val="20"/>
                  <w:szCs w:val="20"/>
                  <w:lang w:val="en-US"/>
                  <w:rPrChange w:id="6369" w:author="Borja Gonzalez" w:date="2017-09-28T19:30:00Z">
                    <w:rPr>
                      <w:rFonts w:ascii="Monaco" w:hAnsi="Monaco" w:cs="Monaco"/>
                      <w:color w:val="4E9A06"/>
                      <w:sz w:val="32"/>
                      <w:szCs w:val="32"/>
                      <w:lang w:val="en-US"/>
                    </w:rPr>
                  </w:rPrChange>
                </w:rPr>
                <w:t>"var2"</w:t>
              </w:r>
              <w:r w:rsidRPr="00E066BD">
                <w:rPr>
                  <w:rFonts w:ascii="Monaco" w:hAnsi="Monaco" w:cs="Monaco"/>
                  <w:b/>
                  <w:bCs/>
                  <w:color w:val="000000"/>
                  <w:sz w:val="20"/>
                  <w:szCs w:val="20"/>
                  <w:lang w:val="en-US"/>
                  <w:rPrChange w:id="6370" w:author="Borja Gonzalez" w:date="2017-09-28T19:30:00Z">
                    <w:rPr>
                      <w:rFonts w:ascii="Monaco" w:hAnsi="Monaco" w:cs="Monaco"/>
                      <w:b/>
                      <w:bCs/>
                      <w:color w:val="000000"/>
                      <w:sz w:val="32"/>
                      <w:szCs w:val="32"/>
                      <w:lang w:val="en-US"/>
                    </w:rPr>
                  </w:rPrChange>
                </w:rPr>
                <w:t>)</w:t>
              </w:r>
            </w:ins>
          </w:p>
          <w:p w14:paraId="24CFD65F" w14:textId="77777777" w:rsidR="00E066BD" w:rsidRPr="00E066BD" w:rsidRDefault="00E066BD" w:rsidP="00E066BD">
            <w:pPr>
              <w:keepNext/>
              <w:keepLines/>
              <w:widowControl w:val="0"/>
              <w:autoSpaceDE w:val="0"/>
              <w:autoSpaceDN w:val="0"/>
              <w:adjustRightInd w:val="0"/>
              <w:spacing w:before="200"/>
              <w:outlineLvl w:val="4"/>
              <w:rPr>
                <w:ins w:id="6371" w:author="Borja Gonzalez" w:date="2017-09-28T19:30:00Z"/>
                <w:rFonts w:ascii="Monaco" w:hAnsi="Monaco" w:cs="Monaco"/>
                <w:sz w:val="20"/>
                <w:szCs w:val="20"/>
                <w:lang w:val="en-US"/>
                <w:rPrChange w:id="6372" w:author="Borja Gonzalez" w:date="2017-09-28T19:30:00Z">
                  <w:rPr>
                    <w:ins w:id="6373" w:author="Borja Gonzalez" w:date="2017-09-28T19:30:00Z"/>
                    <w:rFonts w:ascii="Monaco" w:eastAsiaTheme="majorEastAsia" w:hAnsi="Monaco" w:cs="Monaco"/>
                    <w:color w:val="243F60" w:themeColor="accent1" w:themeShade="7F"/>
                    <w:sz w:val="32"/>
                    <w:szCs w:val="32"/>
                    <w:lang w:val="en-US"/>
                  </w:rPr>
                </w:rPrChange>
              </w:rPr>
            </w:pPr>
            <w:ins w:id="6374" w:author="Borja Gonzalez" w:date="2017-09-28T19:30:00Z">
              <w:r w:rsidRPr="00E066BD">
                <w:rPr>
                  <w:rFonts w:ascii="Monaco" w:hAnsi="Monaco" w:cs="Monaco"/>
                  <w:sz w:val="20"/>
                  <w:szCs w:val="20"/>
                  <w:lang w:val="en-US"/>
                  <w:rPrChange w:id="6375" w:author="Borja Gonzalez" w:date="2017-09-28T19:30:00Z">
                    <w:rPr>
                      <w:rFonts w:ascii="Monaco" w:hAnsi="Monaco" w:cs="Monaco"/>
                      <w:sz w:val="32"/>
                      <w:szCs w:val="32"/>
                      <w:lang w:val="en-US"/>
                    </w:rPr>
                  </w:rPrChange>
                </w:rPr>
                <w:t xml:space="preserve">    </w:t>
              </w:r>
              <w:r w:rsidRPr="00E066BD">
                <w:rPr>
                  <w:rFonts w:ascii="Monaco" w:hAnsi="Monaco" w:cs="Monaco"/>
                  <w:b/>
                  <w:bCs/>
                  <w:color w:val="000000"/>
                  <w:sz w:val="20"/>
                  <w:szCs w:val="20"/>
                  <w:lang w:val="en-US"/>
                  <w:rPrChange w:id="6376" w:author="Borja Gonzalez" w:date="2017-09-28T19:30:00Z">
                    <w:rPr>
                      <w:rFonts w:ascii="Monaco" w:hAnsi="Monaco" w:cs="Monaco"/>
                      <w:b/>
                      <w:bCs/>
                      <w:color w:val="000000"/>
                      <w:sz w:val="32"/>
                      <w:szCs w:val="32"/>
                      <w:lang w:val="en-US"/>
                    </w:rPr>
                  </w:rPrChange>
                </w:rPr>
                <w:t>}</w:t>
              </w:r>
            </w:ins>
          </w:p>
          <w:p w14:paraId="545FCAD5" w14:textId="77777777" w:rsidR="00E066BD" w:rsidRPr="00E066BD" w:rsidRDefault="00E066BD" w:rsidP="00E066BD">
            <w:pPr>
              <w:keepNext/>
              <w:keepLines/>
              <w:widowControl w:val="0"/>
              <w:autoSpaceDE w:val="0"/>
              <w:autoSpaceDN w:val="0"/>
              <w:adjustRightInd w:val="0"/>
              <w:spacing w:before="200"/>
              <w:outlineLvl w:val="4"/>
              <w:rPr>
                <w:ins w:id="6377" w:author="Borja Gonzalez" w:date="2017-09-28T19:30:00Z"/>
                <w:rFonts w:ascii="Monaco" w:hAnsi="Monaco" w:cs="Monaco"/>
                <w:sz w:val="20"/>
                <w:szCs w:val="20"/>
                <w:lang w:val="en-US"/>
                <w:rPrChange w:id="6378" w:author="Borja Gonzalez" w:date="2017-09-28T19:30:00Z">
                  <w:rPr>
                    <w:ins w:id="6379" w:author="Borja Gonzalez" w:date="2017-09-28T19:30:00Z"/>
                    <w:rFonts w:ascii="Monaco" w:eastAsiaTheme="majorEastAsia" w:hAnsi="Monaco" w:cs="Monaco"/>
                    <w:color w:val="243F60" w:themeColor="accent1" w:themeShade="7F"/>
                    <w:sz w:val="32"/>
                    <w:szCs w:val="32"/>
                    <w:lang w:val="en-US"/>
                  </w:rPr>
                </w:rPrChange>
              </w:rPr>
            </w:pPr>
            <w:ins w:id="6380" w:author="Borja Gonzalez" w:date="2017-09-28T19:30:00Z">
              <w:r w:rsidRPr="00E066BD">
                <w:rPr>
                  <w:rFonts w:ascii="Monaco" w:hAnsi="Monaco" w:cs="Monaco"/>
                  <w:sz w:val="20"/>
                  <w:szCs w:val="20"/>
                  <w:lang w:val="en-US"/>
                  <w:rPrChange w:id="6381" w:author="Borja Gonzalez" w:date="2017-09-28T19:30:00Z">
                    <w:rPr>
                      <w:rFonts w:ascii="Monaco" w:hAnsi="Monaco" w:cs="Monaco"/>
                      <w:sz w:val="32"/>
                      <w:szCs w:val="32"/>
                      <w:lang w:val="en-US"/>
                    </w:rPr>
                  </w:rPrChange>
                </w:rPr>
                <w:t xml:space="preserve">    </w:t>
              </w:r>
              <w:r w:rsidRPr="00E066BD">
                <w:rPr>
                  <w:rFonts w:ascii="Monaco" w:hAnsi="Monaco" w:cs="Monaco"/>
                  <w:color w:val="000000"/>
                  <w:sz w:val="20"/>
                  <w:szCs w:val="20"/>
                  <w:lang w:val="en-US"/>
                  <w:rPrChange w:id="6382" w:author="Borja Gonzalez" w:date="2017-09-28T19:30:00Z">
                    <w:rPr>
                      <w:rFonts w:ascii="Monaco" w:hAnsi="Monaco" w:cs="Monaco"/>
                      <w:color w:val="000000"/>
                      <w:sz w:val="32"/>
                      <w:szCs w:val="32"/>
                      <w:lang w:val="en-US"/>
                    </w:rPr>
                  </w:rPrChange>
                </w:rPr>
                <w:t>socket</w:t>
              </w:r>
              <w:r w:rsidRPr="00E066BD">
                <w:rPr>
                  <w:rFonts w:ascii="Monaco" w:hAnsi="Monaco" w:cs="Monaco"/>
                  <w:b/>
                  <w:bCs/>
                  <w:color w:val="000000"/>
                  <w:sz w:val="20"/>
                  <w:szCs w:val="20"/>
                  <w:lang w:val="en-US"/>
                  <w:rPrChange w:id="6383"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6384" w:author="Borja Gonzalez" w:date="2017-09-28T19:30:00Z">
                    <w:rPr>
                      <w:rFonts w:ascii="Monaco" w:hAnsi="Monaco" w:cs="Monaco"/>
                      <w:color w:val="000000"/>
                      <w:sz w:val="32"/>
                      <w:szCs w:val="32"/>
                      <w:lang w:val="en-US"/>
                    </w:rPr>
                  </w:rPrChange>
                </w:rPr>
                <w:t>send</w:t>
              </w:r>
              <w:r w:rsidRPr="00E066BD">
                <w:rPr>
                  <w:rFonts w:ascii="Monaco" w:hAnsi="Monaco" w:cs="Monaco"/>
                  <w:b/>
                  <w:bCs/>
                  <w:color w:val="000000"/>
                  <w:sz w:val="20"/>
                  <w:szCs w:val="20"/>
                  <w:lang w:val="en-US"/>
                  <w:rPrChange w:id="6385"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6386" w:author="Borja Gonzalez" w:date="2017-09-28T19:30:00Z">
                    <w:rPr>
                      <w:rFonts w:ascii="Monaco" w:hAnsi="Monaco" w:cs="Monaco"/>
                      <w:color w:val="000000"/>
                      <w:sz w:val="32"/>
                      <w:szCs w:val="32"/>
                      <w:lang w:val="en-US"/>
                    </w:rPr>
                  </w:rPrChange>
                </w:rPr>
                <w:t>JSON</w:t>
              </w:r>
              <w:r w:rsidRPr="00E066BD">
                <w:rPr>
                  <w:rFonts w:ascii="Monaco" w:hAnsi="Monaco" w:cs="Monaco"/>
                  <w:b/>
                  <w:bCs/>
                  <w:color w:val="000000"/>
                  <w:sz w:val="20"/>
                  <w:szCs w:val="20"/>
                  <w:lang w:val="en-US"/>
                  <w:rPrChange w:id="6387"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6388" w:author="Borja Gonzalez" w:date="2017-09-28T19:30:00Z">
                    <w:rPr>
                      <w:rFonts w:ascii="Monaco" w:hAnsi="Monaco" w:cs="Monaco"/>
                      <w:color w:val="000000"/>
                      <w:sz w:val="32"/>
                      <w:szCs w:val="32"/>
                      <w:lang w:val="en-US"/>
                    </w:rPr>
                  </w:rPrChange>
                </w:rPr>
                <w:t>stringify</w:t>
              </w:r>
              <w:r w:rsidRPr="00E066BD">
                <w:rPr>
                  <w:rFonts w:ascii="Monaco" w:hAnsi="Monaco" w:cs="Monaco"/>
                  <w:b/>
                  <w:bCs/>
                  <w:color w:val="000000"/>
                  <w:sz w:val="20"/>
                  <w:szCs w:val="20"/>
                  <w:lang w:val="en-US"/>
                  <w:rPrChange w:id="6389"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6390" w:author="Borja Gonzalez" w:date="2017-09-28T19:30:00Z">
                    <w:rPr>
                      <w:rFonts w:ascii="Monaco" w:hAnsi="Monaco" w:cs="Monaco"/>
                      <w:color w:val="000000"/>
                      <w:sz w:val="32"/>
                      <w:szCs w:val="32"/>
                      <w:lang w:val="en-US"/>
                    </w:rPr>
                  </w:rPrChange>
                </w:rPr>
                <w:t>datos2</w:t>
              </w:r>
              <w:r w:rsidRPr="00E066BD">
                <w:rPr>
                  <w:rFonts w:ascii="Monaco" w:hAnsi="Monaco" w:cs="Monaco"/>
                  <w:b/>
                  <w:bCs/>
                  <w:color w:val="000000"/>
                  <w:sz w:val="20"/>
                  <w:szCs w:val="20"/>
                  <w:lang w:val="en-US"/>
                  <w:rPrChange w:id="6391" w:author="Borja Gonzalez" w:date="2017-09-28T19:30:00Z">
                    <w:rPr>
                      <w:rFonts w:ascii="Monaco" w:hAnsi="Monaco" w:cs="Monaco"/>
                      <w:b/>
                      <w:bCs/>
                      <w:color w:val="000000"/>
                      <w:sz w:val="32"/>
                      <w:szCs w:val="32"/>
                      <w:lang w:val="en-US"/>
                    </w:rPr>
                  </w:rPrChange>
                </w:rPr>
                <w:t>));</w:t>
              </w:r>
            </w:ins>
          </w:p>
          <w:p w14:paraId="79F542CA" w14:textId="77777777" w:rsidR="00E066BD" w:rsidRPr="00E066BD" w:rsidRDefault="00E066BD" w:rsidP="00E066BD">
            <w:pPr>
              <w:keepNext/>
              <w:keepLines/>
              <w:widowControl w:val="0"/>
              <w:autoSpaceDE w:val="0"/>
              <w:autoSpaceDN w:val="0"/>
              <w:adjustRightInd w:val="0"/>
              <w:spacing w:before="200"/>
              <w:outlineLvl w:val="4"/>
              <w:rPr>
                <w:ins w:id="6392" w:author="Borja Gonzalez" w:date="2017-09-28T19:30:00Z"/>
                <w:rFonts w:ascii="Monaco" w:hAnsi="Monaco" w:cs="Monaco"/>
                <w:sz w:val="20"/>
                <w:szCs w:val="20"/>
                <w:lang w:val="en-US"/>
                <w:rPrChange w:id="6393" w:author="Borja Gonzalez" w:date="2017-09-28T19:30:00Z">
                  <w:rPr>
                    <w:ins w:id="6394" w:author="Borja Gonzalez" w:date="2017-09-28T19:30:00Z"/>
                    <w:rFonts w:ascii="Monaco" w:eastAsiaTheme="majorEastAsia" w:hAnsi="Monaco" w:cs="Monaco"/>
                    <w:color w:val="243F60" w:themeColor="accent1" w:themeShade="7F"/>
                    <w:sz w:val="32"/>
                    <w:szCs w:val="32"/>
                    <w:lang w:val="en-US"/>
                  </w:rPr>
                </w:rPrChange>
              </w:rPr>
            </w:pPr>
            <w:ins w:id="6395" w:author="Borja Gonzalez" w:date="2017-09-28T19:30:00Z">
              <w:r w:rsidRPr="00E066BD">
                <w:rPr>
                  <w:rFonts w:ascii="Monaco" w:hAnsi="Monaco" w:cs="Monaco"/>
                  <w:sz w:val="20"/>
                  <w:szCs w:val="20"/>
                  <w:lang w:val="en-US"/>
                  <w:rPrChange w:id="6396" w:author="Borja Gonzalez" w:date="2017-09-28T19:30:00Z">
                    <w:rPr>
                      <w:rFonts w:ascii="Monaco" w:hAnsi="Monaco" w:cs="Monaco"/>
                      <w:sz w:val="32"/>
                      <w:szCs w:val="32"/>
                      <w:lang w:val="en-US"/>
                    </w:rPr>
                  </w:rPrChange>
                </w:rPr>
                <w:t xml:space="preserve">    </w:t>
              </w:r>
              <w:r w:rsidRPr="00E066BD">
                <w:rPr>
                  <w:rFonts w:ascii="Monaco" w:hAnsi="Monaco" w:cs="Monaco"/>
                  <w:color w:val="000000"/>
                  <w:sz w:val="20"/>
                  <w:szCs w:val="20"/>
                  <w:lang w:val="en-US"/>
                  <w:rPrChange w:id="6397" w:author="Borja Gonzalez" w:date="2017-09-28T19:30:00Z">
                    <w:rPr>
                      <w:rFonts w:ascii="Monaco" w:hAnsi="Monaco" w:cs="Monaco"/>
                      <w:color w:val="000000"/>
                      <w:sz w:val="32"/>
                      <w:szCs w:val="32"/>
                      <w:lang w:val="en-US"/>
                    </w:rPr>
                  </w:rPrChange>
                </w:rPr>
                <w:t>socket</w:t>
              </w:r>
              <w:r w:rsidRPr="00E066BD">
                <w:rPr>
                  <w:rFonts w:ascii="Monaco" w:hAnsi="Monaco" w:cs="Monaco"/>
                  <w:b/>
                  <w:bCs/>
                  <w:color w:val="000000"/>
                  <w:sz w:val="20"/>
                  <w:szCs w:val="20"/>
                  <w:lang w:val="en-US"/>
                  <w:rPrChange w:id="6398"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6399" w:author="Borja Gonzalez" w:date="2017-09-28T19:30:00Z">
                    <w:rPr>
                      <w:rFonts w:ascii="Monaco" w:hAnsi="Monaco" w:cs="Monaco"/>
                      <w:color w:val="000000"/>
                      <w:sz w:val="32"/>
                      <w:szCs w:val="32"/>
                      <w:lang w:val="en-US"/>
                    </w:rPr>
                  </w:rPrChange>
                </w:rPr>
                <w:t>on</w:t>
              </w:r>
              <w:r w:rsidRPr="00E066BD">
                <w:rPr>
                  <w:rFonts w:ascii="Monaco" w:hAnsi="Monaco" w:cs="Monaco"/>
                  <w:b/>
                  <w:bCs/>
                  <w:color w:val="000000"/>
                  <w:sz w:val="20"/>
                  <w:szCs w:val="20"/>
                  <w:lang w:val="en-US"/>
                  <w:rPrChange w:id="6400" w:author="Borja Gonzalez" w:date="2017-09-28T19:30:00Z">
                    <w:rPr>
                      <w:rFonts w:ascii="Monaco" w:hAnsi="Monaco" w:cs="Monaco"/>
                      <w:b/>
                      <w:bCs/>
                      <w:color w:val="000000"/>
                      <w:sz w:val="32"/>
                      <w:szCs w:val="32"/>
                      <w:lang w:val="en-US"/>
                    </w:rPr>
                  </w:rPrChange>
                </w:rPr>
                <w:t>(</w:t>
              </w:r>
              <w:r w:rsidRPr="00E066BD">
                <w:rPr>
                  <w:rFonts w:ascii="Monaco" w:hAnsi="Monaco" w:cs="Monaco"/>
                  <w:color w:val="4E9A06"/>
                  <w:sz w:val="20"/>
                  <w:szCs w:val="20"/>
                  <w:lang w:val="en-US"/>
                  <w:rPrChange w:id="6401" w:author="Borja Gonzalez" w:date="2017-09-28T19:30:00Z">
                    <w:rPr>
                      <w:rFonts w:ascii="Monaco" w:hAnsi="Monaco" w:cs="Monaco"/>
                      <w:color w:val="4E9A06"/>
                      <w:sz w:val="32"/>
                      <w:szCs w:val="32"/>
                      <w:lang w:val="en-US"/>
                    </w:rPr>
                  </w:rPrChange>
                </w:rPr>
                <w:t>"datos_evolucion_paciente"</w:t>
              </w:r>
              <w:r w:rsidRPr="00E066BD">
                <w:rPr>
                  <w:rFonts w:ascii="Monaco" w:hAnsi="Monaco" w:cs="Monaco"/>
                  <w:b/>
                  <w:bCs/>
                  <w:color w:val="000000"/>
                  <w:sz w:val="20"/>
                  <w:szCs w:val="20"/>
                  <w:lang w:val="en-US"/>
                  <w:rPrChange w:id="6402" w:author="Borja Gonzalez" w:date="2017-09-28T19:30:00Z">
                    <w:rPr>
                      <w:rFonts w:ascii="Monaco" w:hAnsi="Monaco" w:cs="Monaco"/>
                      <w:b/>
                      <w:bCs/>
                      <w:color w:val="000000"/>
                      <w:sz w:val="32"/>
                      <w:szCs w:val="32"/>
                      <w:lang w:val="en-US"/>
                    </w:rPr>
                  </w:rPrChange>
                </w:rPr>
                <w:t>,</w:t>
              </w:r>
              <w:r w:rsidRPr="00E066BD">
                <w:rPr>
                  <w:rFonts w:ascii="Monaco" w:hAnsi="Monaco" w:cs="Monaco"/>
                  <w:sz w:val="20"/>
                  <w:szCs w:val="20"/>
                  <w:lang w:val="en-US"/>
                  <w:rPrChange w:id="6403" w:author="Borja Gonzalez" w:date="2017-09-28T19:30:00Z">
                    <w:rPr>
                      <w:rFonts w:ascii="Monaco" w:hAnsi="Monaco" w:cs="Monaco"/>
                      <w:sz w:val="32"/>
                      <w:szCs w:val="32"/>
                      <w:lang w:val="en-US"/>
                    </w:rPr>
                  </w:rPrChange>
                </w:rPr>
                <w:t xml:space="preserve"> </w:t>
              </w:r>
              <w:r w:rsidRPr="00E066BD">
                <w:rPr>
                  <w:rFonts w:ascii="Monaco" w:hAnsi="Monaco" w:cs="Monaco"/>
                  <w:b/>
                  <w:bCs/>
                  <w:color w:val="204A87"/>
                  <w:sz w:val="20"/>
                  <w:szCs w:val="20"/>
                  <w:lang w:val="en-US"/>
                  <w:rPrChange w:id="6404" w:author="Borja Gonzalez" w:date="2017-09-28T19:30:00Z">
                    <w:rPr>
                      <w:rFonts w:ascii="Monaco" w:hAnsi="Monaco" w:cs="Monaco"/>
                      <w:b/>
                      <w:bCs/>
                      <w:color w:val="204A87"/>
                      <w:sz w:val="32"/>
                      <w:szCs w:val="32"/>
                      <w:lang w:val="en-US"/>
                    </w:rPr>
                  </w:rPrChange>
                </w:rPr>
                <w:t>function</w:t>
              </w:r>
              <w:r w:rsidRPr="00E066BD">
                <w:rPr>
                  <w:rFonts w:ascii="Monaco" w:hAnsi="Monaco" w:cs="Monaco"/>
                  <w:sz w:val="20"/>
                  <w:szCs w:val="20"/>
                  <w:lang w:val="en-US"/>
                  <w:rPrChange w:id="6405" w:author="Borja Gonzalez" w:date="2017-09-28T19:30:00Z">
                    <w:rPr>
                      <w:rFonts w:ascii="Monaco" w:hAnsi="Monaco" w:cs="Monaco"/>
                      <w:sz w:val="32"/>
                      <w:szCs w:val="32"/>
                      <w:lang w:val="en-US"/>
                    </w:rPr>
                  </w:rPrChange>
                </w:rPr>
                <w:t xml:space="preserve"> </w:t>
              </w:r>
              <w:r w:rsidRPr="00E066BD">
                <w:rPr>
                  <w:rFonts w:ascii="Monaco" w:hAnsi="Monaco" w:cs="Monaco"/>
                  <w:b/>
                  <w:bCs/>
                  <w:color w:val="000000"/>
                  <w:sz w:val="20"/>
                  <w:szCs w:val="20"/>
                  <w:lang w:val="en-US"/>
                  <w:rPrChange w:id="6406"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6407" w:author="Borja Gonzalez" w:date="2017-09-28T19:30:00Z">
                    <w:rPr>
                      <w:rFonts w:ascii="Monaco" w:hAnsi="Monaco" w:cs="Monaco"/>
                      <w:color w:val="000000"/>
                      <w:sz w:val="32"/>
                      <w:szCs w:val="32"/>
                      <w:lang w:val="en-US"/>
                    </w:rPr>
                  </w:rPrChange>
                </w:rPr>
                <w:t>max_minimo</w:t>
              </w:r>
              <w:r w:rsidRPr="00E066BD">
                <w:rPr>
                  <w:rFonts w:ascii="Monaco" w:hAnsi="Monaco" w:cs="Monaco"/>
                  <w:b/>
                  <w:bCs/>
                  <w:color w:val="000000"/>
                  <w:sz w:val="20"/>
                  <w:szCs w:val="20"/>
                  <w:lang w:val="en-US"/>
                  <w:rPrChange w:id="6408" w:author="Borja Gonzalez" w:date="2017-09-28T19:30:00Z">
                    <w:rPr>
                      <w:rFonts w:ascii="Monaco" w:hAnsi="Monaco" w:cs="Monaco"/>
                      <w:b/>
                      <w:bCs/>
                      <w:color w:val="000000"/>
                      <w:sz w:val="32"/>
                      <w:szCs w:val="32"/>
                      <w:lang w:val="en-US"/>
                    </w:rPr>
                  </w:rPrChange>
                </w:rPr>
                <w:t>)</w:t>
              </w:r>
              <w:r w:rsidRPr="00E066BD">
                <w:rPr>
                  <w:rFonts w:ascii="Monaco" w:hAnsi="Monaco" w:cs="Monaco"/>
                  <w:sz w:val="20"/>
                  <w:szCs w:val="20"/>
                  <w:lang w:val="en-US"/>
                  <w:rPrChange w:id="6409" w:author="Borja Gonzalez" w:date="2017-09-28T19:30:00Z">
                    <w:rPr>
                      <w:rFonts w:ascii="Monaco" w:hAnsi="Monaco" w:cs="Monaco"/>
                      <w:sz w:val="32"/>
                      <w:szCs w:val="32"/>
                      <w:lang w:val="en-US"/>
                    </w:rPr>
                  </w:rPrChange>
                </w:rPr>
                <w:t xml:space="preserve"> </w:t>
              </w:r>
              <w:r w:rsidRPr="00E066BD">
                <w:rPr>
                  <w:rFonts w:ascii="Monaco" w:hAnsi="Monaco" w:cs="Monaco"/>
                  <w:b/>
                  <w:bCs/>
                  <w:color w:val="000000"/>
                  <w:sz w:val="20"/>
                  <w:szCs w:val="20"/>
                  <w:lang w:val="en-US"/>
                  <w:rPrChange w:id="6410" w:author="Borja Gonzalez" w:date="2017-09-28T19:30:00Z">
                    <w:rPr>
                      <w:rFonts w:ascii="Monaco" w:hAnsi="Monaco" w:cs="Monaco"/>
                      <w:b/>
                      <w:bCs/>
                      <w:color w:val="000000"/>
                      <w:sz w:val="32"/>
                      <w:szCs w:val="32"/>
                      <w:lang w:val="en-US"/>
                    </w:rPr>
                  </w:rPrChange>
                </w:rPr>
                <w:t>{</w:t>
              </w:r>
            </w:ins>
          </w:p>
          <w:p w14:paraId="5110316C" w14:textId="77777777" w:rsidR="00E066BD" w:rsidRPr="00E066BD" w:rsidRDefault="00E066BD" w:rsidP="00E066BD">
            <w:pPr>
              <w:widowControl w:val="0"/>
              <w:autoSpaceDE w:val="0"/>
              <w:autoSpaceDN w:val="0"/>
              <w:adjustRightInd w:val="0"/>
              <w:rPr>
                <w:ins w:id="6411" w:author="Borja Gonzalez" w:date="2017-09-28T19:30:00Z"/>
                <w:rFonts w:ascii="Monaco" w:hAnsi="Monaco" w:cs="Monaco"/>
                <w:sz w:val="20"/>
                <w:szCs w:val="20"/>
                <w:lang w:val="en-US"/>
                <w:rPrChange w:id="6412" w:author="Borja Gonzalez" w:date="2017-09-28T19:30:00Z">
                  <w:rPr>
                    <w:ins w:id="6413" w:author="Borja Gonzalez" w:date="2017-09-28T19:30:00Z"/>
                    <w:rFonts w:ascii="Monaco" w:hAnsi="Monaco" w:cs="Monaco"/>
                    <w:sz w:val="32"/>
                    <w:szCs w:val="32"/>
                    <w:lang w:val="en-US"/>
                  </w:rPr>
                </w:rPrChange>
              </w:rPr>
            </w:pPr>
          </w:p>
          <w:p w14:paraId="7544E7C1" w14:textId="77777777" w:rsidR="00E066BD" w:rsidRPr="00E066BD" w:rsidRDefault="00E066BD" w:rsidP="00E066BD">
            <w:pPr>
              <w:keepNext/>
              <w:keepLines/>
              <w:widowControl w:val="0"/>
              <w:autoSpaceDE w:val="0"/>
              <w:autoSpaceDN w:val="0"/>
              <w:adjustRightInd w:val="0"/>
              <w:spacing w:before="200"/>
              <w:outlineLvl w:val="4"/>
              <w:rPr>
                <w:ins w:id="6414" w:author="Borja Gonzalez" w:date="2017-09-28T19:30:00Z"/>
                <w:rFonts w:ascii="Monaco" w:hAnsi="Monaco" w:cs="Monaco"/>
                <w:sz w:val="20"/>
                <w:szCs w:val="20"/>
                <w:lang w:val="en-US"/>
                <w:rPrChange w:id="6415" w:author="Borja Gonzalez" w:date="2017-09-28T19:30:00Z">
                  <w:rPr>
                    <w:ins w:id="6416" w:author="Borja Gonzalez" w:date="2017-09-28T19:30:00Z"/>
                    <w:rFonts w:ascii="Monaco" w:eastAsiaTheme="majorEastAsia" w:hAnsi="Monaco" w:cs="Monaco"/>
                    <w:color w:val="243F60" w:themeColor="accent1" w:themeShade="7F"/>
                    <w:sz w:val="32"/>
                    <w:szCs w:val="32"/>
                    <w:lang w:val="en-US"/>
                  </w:rPr>
                </w:rPrChange>
              </w:rPr>
            </w:pPr>
            <w:ins w:id="6417" w:author="Borja Gonzalez" w:date="2017-09-28T19:30:00Z">
              <w:r w:rsidRPr="00E066BD">
                <w:rPr>
                  <w:rFonts w:ascii="Monaco" w:hAnsi="Monaco" w:cs="Monaco"/>
                  <w:sz w:val="20"/>
                  <w:szCs w:val="20"/>
                  <w:lang w:val="en-US"/>
                  <w:rPrChange w:id="6418" w:author="Borja Gonzalez" w:date="2017-09-28T19:30:00Z">
                    <w:rPr>
                      <w:rFonts w:ascii="Monaco" w:hAnsi="Monaco" w:cs="Monaco"/>
                      <w:sz w:val="32"/>
                      <w:szCs w:val="32"/>
                      <w:lang w:val="en-US"/>
                    </w:rPr>
                  </w:rPrChange>
                </w:rPr>
                <w:t xml:space="preserve">        </w:t>
              </w:r>
              <w:r w:rsidRPr="00E066BD">
                <w:rPr>
                  <w:rFonts w:ascii="Monaco" w:hAnsi="Monaco" w:cs="Monaco"/>
                  <w:b/>
                  <w:bCs/>
                  <w:color w:val="204A87"/>
                  <w:sz w:val="20"/>
                  <w:szCs w:val="20"/>
                  <w:lang w:val="en-US"/>
                  <w:rPrChange w:id="6419" w:author="Borja Gonzalez" w:date="2017-09-28T19:30:00Z">
                    <w:rPr>
                      <w:rFonts w:ascii="Monaco" w:hAnsi="Monaco" w:cs="Monaco"/>
                      <w:b/>
                      <w:bCs/>
                      <w:color w:val="204A87"/>
                      <w:sz w:val="32"/>
                      <w:szCs w:val="32"/>
                      <w:lang w:val="en-US"/>
                    </w:rPr>
                  </w:rPrChange>
                </w:rPr>
                <w:t>var</w:t>
              </w:r>
              <w:r w:rsidRPr="00E066BD">
                <w:rPr>
                  <w:rFonts w:ascii="Monaco" w:hAnsi="Monaco" w:cs="Monaco"/>
                  <w:sz w:val="20"/>
                  <w:szCs w:val="20"/>
                  <w:lang w:val="en-US"/>
                  <w:rPrChange w:id="6420" w:author="Borja Gonzalez" w:date="2017-09-28T19:30:00Z">
                    <w:rPr>
                      <w:rFonts w:ascii="Monaco" w:hAnsi="Monaco" w:cs="Monaco"/>
                      <w:sz w:val="32"/>
                      <w:szCs w:val="32"/>
                      <w:lang w:val="en-US"/>
                    </w:rPr>
                  </w:rPrChange>
                </w:rPr>
                <w:t xml:space="preserve"> </w:t>
              </w:r>
              <w:r w:rsidRPr="00E066BD">
                <w:rPr>
                  <w:rFonts w:ascii="Monaco" w:hAnsi="Monaco" w:cs="Monaco"/>
                  <w:color w:val="000000"/>
                  <w:sz w:val="20"/>
                  <w:szCs w:val="20"/>
                  <w:lang w:val="en-US"/>
                  <w:rPrChange w:id="6421" w:author="Borja Gonzalez" w:date="2017-09-28T19:30:00Z">
                    <w:rPr>
                      <w:rFonts w:ascii="Monaco" w:hAnsi="Monaco" w:cs="Monaco"/>
                      <w:color w:val="000000"/>
                      <w:sz w:val="32"/>
                      <w:szCs w:val="32"/>
                      <w:lang w:val="en-US"/>
                    </w:rPr>
                  </w:rPrChange>
                </w:rPr>
                <w:t>genero</w:t>
              </w:r>
              <w:r w:rsidRPr="00E066BD">
                <w:rPr>
                  <w:rFonts w:ascii="Monaco" w:hAnsi="Monaco" w:cs="Monaco"/>
                  <w:sz w:val="20"/>
                  <w:szCs w:val="20"/>
                  <w:lang w:val="en-US"/>
                  <w:rPrChange w:id="6422" w:author="Borja Gonzalez" w:date="2017-09-28T19:30:00Z">
                    <w:rPr>
                      <w:rFonts w:ascii="Monaco" w:hAnsi="Monaco" w:cs="Monaco"/>
                      <w:sz w:val="32"/>
                      <w:szCs w:val="32"/>
                      <w:lang w:val="en-US"/>
                    </w:rPr>
                  </w:rPrChange>
                </w:rPr>
                <w:t xml:space="preserve"> </w:t>
              </w:r>
              <w:r w:rsidRPr="00E066BD">
                <w:rPr>
                  <w:rFonts w:ascii="Monaco" w:hAnsi="Monaco" w:cs="Monaco"/>
                  <w:b/>
                  <w:bCs/>
                  <w:color w:val="CE5C00"/>
                  <w:sz w:val="20"/>
                  <w:szCs w:val="20"/>
                  <w:lang w:val="en-US"/>
                  <w:rPrChange w:id="6423" w:author="Borja Gonzalez" w:date="2017-09-28T19:30:00Z">
                    <w:rPr>
                      <w:rFonts w:ascii="Monaco" w:hAnsi="Monaco" w:cs="Monaco"/>
                      <w:b/>
                      <w:bCs/>
                      <w:color w:val="CE5C00"/>
                      <w:sz w:val="32"/>
                      <w:szCs w:val="32"/>
                      <w:lang w:val="en-US"/>
                    </w:rPr>
                  </w:rPrChange>
                </w:rPr>
                <w:t>=</w:t>
              </w:r>
              <w:r w:rsidRPr="00E066BD">
                <w:rPr>
                  <w:rFonts w:ascii="Monaco" w:hAnsi="Monaco" w:cs="Monaco"/>
                  <w:sz w:val="20"/>
                  <w:szCs w:val="20"/>
                  <w:lang w:val="en-US"/>
                  <w:rPrChange w:id="6424" w:author="Borja Gonzalez" w:date="2017-09-28T19:30:00Z">
                    <w:rPr>
                      <w:rFonts w:ascii="Monaco" w:hAnsi="Monaco" w:cs="Monaco"/>
                      <w:sz w:val="32"/>
                      <w:szCs w:val="32"/>
                      <w:lang w:val="en-US"/>
                    </w:rPr>
                  </w:rPrChange>
                </w:rPr>
                <w:t xml:space="preserve"> </w:t>
              </w:r>
              <w:r w:rsidRPr="00E066BD">
                <w:rPr>
                  <w:rFonts w:ascii="Monaco" w:hAnsi="Monaco" w:cs="Monaco"/>
                  <w:color w:val="000000"/>
                  <w:sz w:val="20"/>
                  <w:szCs w:val="20"/>
                  <w:lang w:val="en-US"/>
                  <w:rPrChange w:id="6425" w:author="Borja Gonzalez" w:date="2017-09-28T19:30:00Z">
                    <w:rPr>
                      <w:rFonts w:ascii="Monaco" w:hAnsi="Monaco" w:cs="Monaco"/>
                      <w:color w:val="000000"/>
                      <w:sz w:val="32"/>
                      <w:szCs w:val="32"/>
                      <w:lang w:val="en-US"/>
                    </w:rPr>
                  </w:rPrChange>
                </w:rPr>
                <w:t>url1</w:t>
              </w:r>
              <w:r w:rsidRPr="00E066BD">
                <w:rPr>
                  <w:rFonts w:ascii="Monaco" w:hAnsi="Monaco" w:cs="Monaco"/>
                  <w:b/>
                  <w:bCs/>
                  <w:color w:val="000000"/>
                  <w:sz w:val="20"/>
                  <w:szCs w:val="20"/>
                  <w:lang w:val="en-US"/>
                  <w:rPrChange w:id="6426"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6427" w:author="Borja Gonzalez" w:date="2017-09-28T19:30:00Z">
                    <w:rPr>
                      <w:rFonts w:ascii="Monaco" w:hAnsi="Monaco" w:cs="Monaco"/>
                      <w:color w:val="000000"/>
                      <w:sz w:val="32"/>
                      <w:szCs w:val="32"/>
                      <w:lang w:val="en-US"/>
                    </w:rPr>
                  </w:rPrChange>
                </w:rPr>
                <w:t>searchParams</w:t>
              </w:r>
              <w:r w:rsidRPr="00E066BD">
                <w:rPr>
                  <w:rFonts w:ascii="Monaco" w:hAnsi="Monaco" w:cs="Monaco"/>
                  <w:b/>
                  <w:bCs/>
                  <w:color w:val="000000"/>
                  <w:sz w:val="20"/>
                  <w:szCs w:val="20"/>
                  <w:lang w:val="en-US"/>
                  <w:rPrChange w:id="6428"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6429" w:author="Borja Gonzalez" w:date="2017-09-28T19:30:00Z">
                    <w:rPr>
                      <w:rFonts w:ascii="Monaco" w:hAnsi="Monaco" w:cs="Monaco"/>
                      <w:color w:val="000000"/>
                      <w:sz w:val="32"/>
                      <w:szCs w:val="32"/>
                      <w:lang w:val="en-US"/>
                    </w:rPr>
                  </w:rPrChange>
                </w:rPr>
                <w:t>get</w:t>
              </w:r>
              <w:r w:rsidRPr="00E066BD">
                <w:rPr>
                  <w:rFonts w:ascii="Monaco" w:hAnsi="Monaco" w:cs="Monaco"/>
                  <w:b/>
                  <w:bCs/>
                  <w:color w:val="000000"/>
                  <w:sz w:val="20"/>
                  <w:szCs w:val="20"/>
                  <w:lang w:val="en-US"/>
                  <w:rPrChange w:id="6430" w:author="Borja Gonzalez" w:date="2017-09-28T19:30:00Z">
                    <w:rPr>
                      <w:rFonts w:ascii="Monaco" w:hAnsi="Monaco" w:cs="Monaco"/>
                      <w:b/>
                      <w:bCs/>
                      <w:color w:val="000000"/>
                      <w:sz w:val="32"/>
                      <w:szCs w:val="32"/>
                      <w:lang w:val="en-US"/>
                    </w:rPr>
                  </w:rPrChange>
                </w:rPr>
                <w:t>(</w:t>
              </w:r>
              <w:r w:rsidRPr="00E066BD">
                <w:rPr>
                  <w:rFonts w:ascii="Monaco" w:hAnsi="Monaco" w:cs="Monaco"/>
                  <w:color w:val="4E9A06"/>
                  <w:sz w:val="20"/>
                  <w:szCs w:val="20"/>
                  <w:lang w:val="en-US"/>
                  <w:rPrChange w:id="6431" w:author="Borja Gonzalez" w:date="2017-09-28T19:30:00Z">
                    <w:rPr>
                      <w:rFonts w:ascii="Monaco" w:hAnsi="Monaco" w:cs="Monaco"/>
                      <w:color w:val="4E9A06"/>
                      <w:sz w:val="32"/>
                      <w:szCs w:val="32"/>
                      <w:lang w:val="en-US"/>
                    </w:rPr>
                  </w:rPrChange>
                </w:rPr>
                <w:t>"var4"</w:t>
              </w:r>
              <w:r w:rsidRPr="00E066BD">
                <w:rPr>
                  <w:rFonts w:ascii="Monaco" w:hAnsi="Monaco" w:cs="Monaco"/>
                  <w:b/>
                  <w:bCs/>
                  <w:color w:val="000000"/>
                  <w:sz w:val="20"/>
                  <w:szCs w:val="20"/>
                  <w:lang w:val="en-US"/>
                  <w:rPrChange w:id="6432" w:author="Borja Gonzalez" w:date="2017-09-28T19:30:00Z">
                    <w:rPr>
                      <w:rFonts w:ascii="Monaco" w:hAnsi="Monaco" w:cs="Monaco"/>
                      <w:b/>
                      <w:bCs/>
                      <w:color w:val="000000"/>
                      <w:sz w:val="32"/>
                      <w:szCs w:val="32"/>
                      <w:lang w:val="en-US"/>
                    </w:rPr>
                  </w:rPrChange>
                </w:rPr>
                <w:t>);</w:t>
              </w:r>
            </w:ins>
          </w:p>
          <w:p w14:paraId="6F7BCA0D" w14:textId="77777777" w:rsidR="00E066BD" w:rsidRPr="00E066BD" w:rsidRDefault="00E066BD" w:rsidP="00E066BD">
            <w:pPr>
              <w:widowControl w:val="0"/>
              <w:autoSpaceDE w:val="0"/>
              <w:autoSpaceDN w:val="0"/>
              <w:adjustRightInd w:val="0"/>
              <w:rPr>
                <w:ins w:id="6433" w:author="Borja Gonzalez" w:date="2017-09-28T19:30:00Z"/>
                <w:rFonts w:ascii="Monaco" w:hAnsi="Monaco" w:cs="Monaco"/>
                <w:sz w:val="20"/>
                <w:szCs w:val="20"/>
                <w:lang w:val="en-US"/>
                <w:rPrChange w:id="6434" w:author="Borja Gonzalez" w:date="2017-09-28T19:30:00Z">
                  <w:rPr>
                    <w:ins w:id="6435" w:author="Borja Gonzalez" w:date="2017-09-28T19:30:00Z"/>
                    <w:rFonts w:ascii="Monaco" w:hAnsi="Monaco" w:cs="Monaco"/>
                    <w:sz w:val="32"/>
                    <w:szCs w:val="32"/>
                    <w:lang w:val="en-US"/>
                  </w:rPr>
                </w:rPrChange>
              </w:rPr>
            </w:pPr>
          </w:p>
          <w:p w14:paraId="7B034723" w14:textId="77777777" w:rsidR="00E066BD" w:rsidRPr="00E066BD" w:rsidRDefault="00E066BD" w:rsidP="00E066BD">
            <w:pPr>
              <w:keepNext/>
              <w:keepLines/>
              <w:widowControl w:val="0"/>
              <w:autoSpaceDE w:val="0"/>
              <w:autoSpaceDN w:val="0"/>
              <w:adjustRightInd w:val="0"/>
              <w:spacing w:before="200"/>
              <w:outlineLvl w:val="4"/>
              <w:rPr>
                <w:ins w:id="6436" w:author="Borja Gonzalez" w:date="2017-09-28T19:30:00Z"/>
                <w:rFonts w:ascii="Monaco" w:hAnsi="Monaco" w:cs="Monaco"/>
                <w:sz w:val="20"/>
                <w:szCs w:val="20"/>
                <w:lang w:val="en-US"/>
                <w:rPrChange w:id="6437" w:author="Borja Gonzalez" w:date="2017-09-28T19:30:00Z">
                  <w:rPr>
                    <w:ins w:id="6438" w:author="Borja Gonzalez" w:date="2017-09-28T19:30:00Z"/>
                    <w:rFonts w:ascii="Monaco" w:eastAsiaTheme="majorEastAsia" w:hAnsi="Monaco" w:cs="Monaco"/>
                    <w:color w:val="243F60" w:themeColor="accent1" w:themeShade="7F"/>
                    <w:sz w:val="32"/>
                    <w:szCs w:val="32"/>
                    <w:lang w:val="en-US"/>
                  </w:rPr>
                </w:rPrChange>
              </w:rPr>
            </w:pPr>
            <w:ins w:id="6439" w:author="Borja Gonzalez" w:date="2017-09-28T19:30:00Z">
              <w:r w:rsidRPr="00E066BD">
                <w:rPr>
                  <w:rFonts w:ascii="Monaco" w:hAnsi="Monaco" w:cs="Monaco"/>
                  <w:sz w:val="20"/>
                  <w:szCs w:val="20"/>
                  <w:lang w:val="en-US"/>
                  <w:rPrChange w:id="6440" w:author="Borja Gonzalez" w:date="2017-09-28T19:30:00Z">
                    <w:rPr>
                      <w:rFonts w:ascii="Monaco" w:hAnsi="Monaco" w:cs="Monaco"/>
                      <w:sz w:val="32"/>
                      <w:szCs w:val="32"/>
                      <w:lang w:val="en-US"/>
                    </w:rPr>
                  </w:rPrChange>
                </w:rPr>
                <w:t xml:space="preserve">        </w:t>
              </w:r>
              <w:r w:rsidRPr="00E066BD">
                <w:rPr>
                  <w:rFonts w:ascii="Monaco" w:hAnsi="Monaco" w:cs="Monaco"/>
                  <w:b/>
                  <w:bCs/>
                  <w:color w:val="204A87"/>
                  <w:sz w:val="20"/>
                  <w:szCs w:val="20"/>
                  <w:lang w:val="en-US"/>
                  <w:rPrChange w:id="6441" w:author="Borja Gonzalez" w:date="2017-09-28T19:30:00Z">
                    <w:rPr>
                      <w:rFonts w:ascii="Monaco" w:hAnsi="Monaco" w:cs="Monaco"/>
                      <w:b/>
                      <w:bCs/>
                      <w:color w:val="204A87"/>
                      <w:sz w:val="32"/>
                      <w:szCs w:val="32"/>
                      <w:lang w:val="en-US"/>
                    </w:rPr>
                  </w:rPrChange>
                </w:rPr>
                <w:t>var</w:t>
              </w:r>
              <w:r w:rsidRPr="00E066BD">
                <w:rPr>
                  <w:rFonts w:ascii="Monaco" w:hAnsi="Monaco" w:cs="Monaco"/>
                  <w:sz w:val="20"/>
                  <w:szCs w:val="20"/>
                  <w:lang w:val="en-US"/>
                  <w:rPrChange w:id="6442" w:author="Borja Gonzalez" w:date="2017-09-28T19:30:00Z">
                    <w:rPr>
                      <w:rFonts w:ascii="Monaco" w:hAnsi="Monaco" w:cs="Monaco"/>
                      <w:sz w:val="32"/>
                      <w:szCs w:val="32"/>
                      <w:lang w:val="en-US"/>
                    </w:rPr>
                  </w:rPrChange>
                </w:rPr>
                <w:t xml:space="preserve"> </w:t>
              </w:r>
              <w:r w:rsidRPr="00E066BD">
                <w:rPr>
                  <w:rFonts w:ascii="Monaco" w:hAnsi="Monaco" w:cs="Monaco"/>
                  <w:color w:val="000000"/>
                  <w:sz w:val="20"/>
                  <w:szCs w:val="20"/>
                  <w:lang w:val="en-US"/>
                  <w:rPrChange w:id="6443" w:author="Borja Gonzalez" w:date="2017-09-28T19:30:00Z">
                    <w:rPr>
                      <w:rFonts w:ascii="Monaco" w:hAnsi="Monaco" w:cs="Monaco"/>
                      <w:color w:val="000000"/>
                      <w:sz w:val="32"/>
                      <w:szCs w:val="32"/>
                      <w:lang w:val="en-US"/>
                    </w:rPr>
                  </w:rPrChange>
                </w:rPr>
                <w:t>max</w:t>
              </w:r>
              <w:r w:rsidRPr="00E066BD">
                <w:rPr>
                  <w:rFonts w:ascii="Monaco" w:hAnsi="Monaco" w:cs="Monaco"/>
                  <w:sz w:val="20"/>
                  <w:szCs w:val="20"/>
                  <w:lang w:val="en-US"/>
                  <w:rPrChange w:id="6444" w:author="Borja Gonzalez" w:date="2017-09-28T19:30:00Z">
                    <w:rPr>
                      <w:rFonts w:ascii="Monaco" w:hAnsi="Monaco" w:cs="Monaco"/>
                      <w:sz w:val="32"/>
                      <w:szCs w:val="32"/>
                      <w:lang w:val="en-US"/>
                    </w:rPr>
                  </w:rPrChange>
                </w:rPr>
                <w:t xml:space="preserve"> </w:t>
              </w:r>
              <w:r w:rsidRPr="00E066BD">
                <w:rPr>
                  <w:rFonts w:ascii="Monaco" w:hAnsi="Monaco" w:cs="Monaco"/>
                  <w:b/>
                  <w:bCs/>
                  <w:color w:val="CE5C00"/>
                  <w:sz w:val="20"/>
                  <w:szCs w:val="20"/>
                  <w:lang w:val="en-US"/>
                  <w:rPrChange w:id="6445" w:author="Borja Gonzalez" w:date="2017-09-28T19:30:00Z">
                    <w:rPr>
                      <w:rFonts w:ascii="Monaco" w:hAnsi="Monaco" w:cs="Monaco"/>
                      <w:b/>
                      <w:bCs/>
                      <w:color w:val="CE5C00"/>
                      <w:sz w:val="32"/>
                      <w:szCs w:val="32"/>
                      <w:lang w:val="en-US"/>
                    </w:rPr>
                  </w:rPrChange>
                </w:rPr>
                <w:t>=</w:t>
              </w:r>
              <w:r w:rsidRPr="00E066BD">
                <w:rPr>
                  <w:rFonts w:ascii="Monaco" w:hAnsi="Monaco" w:cs="Monaco"/>
                  <w:sz w:val="20"/>
                  <w:szCs w:val="20"/>
                  <w:lang w:val="en-US"/>
                  <w:rPrChange w:id="6446" w:author="Borja Gonzalez" w:date="2017-09-28T19:30:00Z">
                    <w:rPr>
                      <w:rFonts w:ascii="Monaco" w:hAnsi="Monaco" w:cs="Monaco"/>
                      <w:sz w:val="32"/>
                      <w:szCs w:val="32"/>
                      <w:lang w:val="en-US"/>
                    </w:rPr>
                  </w:rPrChange>
                </w:rPr>
                <w:t xml:space="preserve"> </w:t>
              </w:r>
              <w:r w:rsidRPr="00E066BD">
                <w:rPr>
                  <w:rFonts w:ascii="Monaco" w:hAnsi="Monaco" w:cs="Monaco"/>
                  <w:b/>
                  <w:bCs/>
                  <w:color w:val="000000"/>
                  <w:sz w:val="20"/>
                  <w:szCs w:val="20"/>
                  <w:lang w:val="en-US"/>
                  <w:rPrChange w:id="6447" w:author="Borja Gonzalez" w:date="2017-09-28T19:30:00Z">
                    <w:rPr>
                      <w:rFonts w:ascii="Monaco" w:hAnsi="Monaco" w:cs="Monaco"/>
                      <w:b/>
                      <w:bCs/>
                      <w:color w:val="000000"/>
                      <w:sz w:val="32"/>
                      <w:szCs w:val="32"/>
                      <w:lang w:val="en-US"/>
                    </w:rPr>
                  </w:rPrChange>
                </w:rPr>
                <w:t>[];</w:t>
              </w:r>
            </w:ins>
          </w:p>
          <w:p w14:paraId="47CCF1A4" w14:textId="77777777" w:rsidR="00E066BD" w:rsidRPr="00E066BD" w:rsidRDefault="00E066BD" w:rsidP="00E066BD">
            <w:pPr>
              <w:keepNext/>
              <w:keepLines/>
              <w:widowControl w:val="0"/>
              <w:autoSpaceDE w:val="0"/>
              <w:autoSpaceDN w:val="0"/>
              <w:adjustRightInd w:val="0"/>
              <w:spacing w:before="200"/>
              <w:outlineLvl w:val="4"/>
              <w:rPr>
                <w:ins w:id="6448" w:author="Borja Gonzalez" w:date="2017-09-28T19:30:00Z"/>
                <w:rFonts w:ascii="Monaco" w:hAnsi="Monaco" w:cs="Monaco"/>
                <w:sz w:val="20"/>
                <w:szCs w:val="20"/>
                <w:lang w:val="en-US"/>
                <w:rPrChange w:id="6449" w:author="Borja Gonzalez" w:date="2017-09-28T19:30:00Z">
                  <w:rPr>
                    <w:ins w:id="6450" w:author="Borja Gonzalez" w:date="2017-09-28T19:30:00Z"/>
                    <w:rFonts w:ascii="Monaco" w:eastAsiaTheme="majorEastAsia" w:hAnsi="Monaco" w:cs="Monaco"/>
                    <w:color w:val="243F60" w:themeColor="accent1" w:themeShade="7F"/>
                    <w:sz w:val="32"/>
                    <w:szCs w:val="32"/>
                    <w:lang w:val="en-US"/>
                  </w:rPr>
                </w:rPrChange>
              </w:rPr>
            </w:pPr>
            <w:ins w:id="6451" w:author="Borja Gonzalez" w:date="2017-09-28T19:30:00Z">
              <w:r w:rsidRPr="00E066BD">
                <w:rPr>
                  <w:rFonts w:ascii="Monaco" w:hAnsi="Monaco" w:cs="Monaco"/>
                  <w:sz w:val="20"/>
                  <w:szCs w:val="20"/>
                  <w:lang w:val="en-US"/>
                  <w:rPrChange w:id="6452" w:author="Borja Gonzalez" w:date="2017-09-28T19:30:00Z">
                    <w:rPr>
                      <w:rFonts w:ascii="Monaco" w:hAnsi="Monaco" w:cs="Monaco"/>
                      <w:sz w:val="32"/>
                      <w:szCs w:val="32"/>
                      <w:lang w:val="en-US"/>
                    </w:rPr>
                  </w:rPrChange>
                </w:rPr>
                <w:t xml:space="preserve">        </w:t>
              </w:r>
              <w:r w:rsidRPr="00E066BD">
                <w:rPr>
                  <w:rFonts w:ascii="Monaco" w:hAnsi="Monaco" w:cs="Monaco"/>
                  <w:b/>
                  <w:bCs/>
                  <w:color w:val="204A87"/>
                  <w:sz w:val="20"/>
                  <w:szCs w:val="20"/>
                  <w:lang w:val="en-US"/>
                  <w:rPrChange w:id="6453" w:author="Borja Gonzalez" w:date="2017-09-28T19:30:00Z">
                    <w:rPr>
                      <w:rFonts w:ascii="Monaco" w:hAnsi="Monaco" w:cs="Monaco"/>
                      <w:b/>
                      <w:bCs/>
                      <w:color w:val="204A87"/>
                      <w:sz w:val="32"/>
                      <w:szCs w:val="32"/>
                      <w:lang w:val="en-US"/>
                    </w:rPr>
                  </w:rPrChange>
                </w:rPr>
                <w:t>var</w:t>
              </w:r>
              <w:r w:rsidRPr="00E066BD">
                <w:rPr>
                  <w:rFonts w:ascii="Monaco" w:hAnsi="Monaco" w:cs="Monaco"/>
                  <w:sz w:val="20"/>
                  <w:szCs w:val="20"/>
                  <w:lang w:val="en-US"/>
                  <w:rPrChange w:id="6454" w:author="Borja Gonzalez" w:date="2017-09-28T19:30:00Z">
                    <w:rPr>
                      <w:rFonts w:ascii="Monaco" w:hAnsi="Monaco" w:cs="Monaco"/>
                      <w:sz w:val="32"/>
                      <w:szCs w:val="32"/>
                      <w:lang w:val="en-US"/>
                    </w:rPr>
                  </w:rPrChange>
                </w:rPr>
                <w:t xml:space="preserve"> </w:t>
              </w:r>
              <w:r w:rsidRPr="00E066BD">
                <w:rPr>
                  <w:rFonts w:ascii="Monaco" w:hAnsi="Monaco" w:cs="Monaco"/>
                  <w:color w:val="000000"/>
                  <w:sz w:val="20"/>
                  <w:szCs w:val="20"/>
                  <w:lang w:val="en-US"/>
                  <w:rPrChange w:id="6455" w:author="Borja Gonzalez" w:date="2017-09-28T19:30:00Z">
                    <w:rPr>
                      <w:rFonts w:ascii="Monaco" w:hAnsi="Monaco" w:cs="Monaco"/>
                      <w:color w:val="000000"/>
                      <w:sz w:val="32"/>
                      <w:szCs w:val="32"/>
                      <w:lang w:val="en-US"/>
                    </w:rPr>
                  </w:rPrChange>
                </w:rPr>
                <w:t>max_max</w:t>
              </w:r>
              <w:r w:rsidRPr="00E066BD">
                <w:rPr>
                  <w:rFonts w:ascii="Monaco" w:hAnsi="Monaco" w:cs="Monaco"/>
                  <w:sz w:val="20"/>
                  <w:szCs w:val="20"/>
                  <w:lang w:val="en-US"/>
                  <w:rPrChange w:id="6456" w:author="Borja Gonzalez" w:date="2017-09-28T19:30:00Z">
                    <w:rPr>
                      <w:rFonts w:ascii="Monaco" w:hAnsi="Monaco" w:cs="Monaco"/>
                      <w:sz w:val="32"/>
                      <w:szCs w:val="32"/>
                      <w:lang w:val="en-US"/>
                    </w:rPr>
                  </w:rPrChange>
                </w:rPr>
                <w:t xml:space="preserve"> </w:t>
              </w:r>
              <w:r w:rsidRPr="00E066BD">
                <w:rPr>
                  <w:rFonts w:ascii="Monaco" w:hAnsi="Monaco" w:cs="Monaco"/>
                  <w:b/>
                  <w:bCs/>
                  <w:color w:val="CE5C00"/>
                  <w:sz w:val="20"/>
                  <w:szCs w:val="20"/>
                  <w:lang w:val="en-US"/>
                  <w:rPrChange w:id="6457" w:author="Borja Gonzalez" w:date="2017-09-28T19:30:00Z">
                    <w:rPr>
                      <w:rFonts w:ascii="Monaco" w:hAnsi="Monaco" w:cs="Monaco"/>
                      <w:b/>
                      <w:bCs/>
                      <w:color w:val="CE5C00"/>
                      <w:sz w:val="32"/>
                      <w:szCs w:val="32"/>
                      <w:lang w:val="en-US"/>
                    </w:rPr>
                  </w:rPrChange>
                </w:rPr>
                <w:t>=</w:t>
              </w:r>
              <w:r w:rsidRPr="00E066BD">
                <w:rPr>
                  <w:rFonts w:ascii="Monaco" w:hAnsi="Monaco" w:cs="Monaco"/>
                  <w:sz w:val="20"/>
                  <w:szCs w:val="20"/>
                  <w:lang w:val="en-US"/>
                  <w:rPrChange w:id="6458" w:author="Borja Gonzalez" w:date="2017-09-28T19:30:00Z">
                    <w:rPr>
                      <w:rFonts w:ascii="Monaco" w:hAnsi="Monaco" w:cs="Monaco"/>
                      <w:sz w:val="32"/>
                      <w:szCs w:val="32"/>
                      <w:lang w:val="en-US"/>
                    </w:rPr>
                  </w:rPrChange>
                </w:rPr>
                <w:t xml:space="preserve"> </w:t>
              </w:r>
              <w:r w:rsidRPr="00E066BD">
                <w:rPr>
                  <w:rFonts w:ascii="Monaco" w:hAnsi="Monaco" w:cs="Monaco"/>
                  <w:b/>
                  <w:bCs/>
                  <w:color w:val="000000"/>
                  <w:sz w:val="20"/>
                  <w:szCs w:val="20"/>
                  <w:lang w:val="en-US"/>
                  <w:rPrChange w:id="6459" w:author="Borja Gonzalez" w:date="2017-09-28T19:30:00Z">
                    <w:rPr>
                      <w:rFonts w:ascii="Monaco" w:hAnsi="Monaco" w:cs="Monaco"/>
                      <w:b/>
                      <w:bCs/>
                      <w:color w:val="000000"/>
                      <w:sz w:val="32"/>
                      <w:szCs w:val="32"/>
                      <w:lang w:val="en-US"/>
                    </w:rPr>
                  </w:rPrChange>
                </w:rPr>
                <w:t>[];</w:t>
              </w:r>
            </w:ins>
          </w:p>
          <w:p w14:paraId="1C5EF806" w14:textId="77777777" w:rsidR="00E066BD" w:rsidRPr="00E066BD" w:rsidRDefault="00E066BD" w:rsidP="00E066BD">
            <w:pPr>
              <w:widowControl w:val="0"/>
              <w:autoSpaceDE w:val="0"/>
              <w:autoSpaceDN w:val="0"/>
              <w:adjustRightInd w:val="0"/>
              <w:rPr>
                <w:ins w:id="6460" w:author="Borja Gonzalez" w:date="2017-09-28T19:30:00Z"/>
                <w:rFonts w:ascii="Monaco" w:hAnsi="Monaco" w:cs="Monaco"/>
                <w:sz w:val="20"/>
                <w:szCs w:val="20"/>
                <w:lang w:val="en-US"/>
                <w:rPrChange w:id="6461" w:author="Borja Gonzalez" w:date="2017-09-28T19:30:00Z">
                  <w:rPr>
                    <w:ins w:id="6462" w:author="Borja Gonzalez" w:date="2017-09-28T19:30:00Z"/>
                    <w:rFonts w:ascii="Monaco" w:hAnsi="Monaco" w:cs="Monaco"/>
                    <w:sz w:val="32"/>
                    <w:szCs w:val="32"/>
                    <w:lang w:val="en-US"/>
                  </w:rPr>
                </w:rPrChange>
              </w:rPr>
            </w:pPr>
            <w:ins w:id="6463" w:author="Borja Gonzalez" w:date="2017-09-28T19:30:00Z">
              <w:r w:rsidRPr="00E066BD">
                <w:rPr>
                  <w:rFonts w:ascii="Monaco" w:hAnsi="Monaco" w:cs="Monaco"/>
                  <w:sz w:val="20"/>
                  <w:szCs w:val="20"/>
                  <w:lang w:val="en-US"/>
                  <w:rPrChange w:id="6464" w:author="Borja Gonzalez" w:date="2017-09-28T19:30:00Z">
                    <w:rPr>
                      <w:rFonts w:ascii="Monaco" w:hAnsi="Monaco" w:cs="Monaco"/>
                      <w:sz w:val="32"/>
                      <w:szCs w:val="32"/>
                      <w:lang w:val="en-US"/>
                    </w:rPr>
                  </w:rPrChange>
                </w:rPr>
                <w:t xml:space="preserve">        </w:t>
              </w:r>
              <w:r w:rsidRPr="00E066BD">
                <w:rPr>
                  <w:rFonts w:ascii="Monaco" w:hAnsi="Monaco" w:cs="Monaco"/>
                  <w:b/>
                  <w:bCs/>
                  <w:color w:val="204A87"/>
                  <w:sz w:val="20"/>
                  <w:szCs w:val="20"/>
                  <w:lang w:val="en-US"/>
                  <w:rPrChange w:id="6465" w:author="Borja Gonzalez" w:date="2017-09-28T19:30:00Z">
                    <w:rPr>
                      <w:rFonts w:ascii="Monaco" w:hAnsi="Monaco" w:cs="Monaco"/>
                      <w:b/>
                      <w:bCs/>
                      <w:color w:val="204A87"/>
                      <w:sz w:val="32"/>
                      <w:szCs w:val="32"/>
                      <w:lang w:val="en-US"/>
                    </w:rPr>
                  </w:rPrChange>
                </w:rPr>
                <w:t>var</w:t>
              </w:r>
              <w:r w:rsidRPr="00E066BD">
                <w:rPr>
                  <w:rFonts w:ascii="Monaco" w:hAnsi="Monaco" w:cs="Monaco"/>
                  <w:sz w:val="20"/>
                  <w:szCs w:val="20"/>
                  <w:lang w:val="en-US"/>
                  <w:rPrChange w:id="6466" w:author="Borja Gonzalez" w:date="2017-09-28T19:30:00Z">
                    <w:rPr>
                      <w:rFonts w:ascii="Monaco" w:hAnsi="Monaco" w:cs="Monaco"/>
                      <w:sz w:val="32"/>
                      <w:szCs w:val="32"/>
                      <w:lang w:val="en-US"/>
                    </w:rPr>
                  </w:rPrChange>
                </w:rPr>
                <w:t xml:space="preserve"> </w:t>
              </w:r>
              <w:r w:rsidRPr="00E066BD">
                <w:rPr>
                  <w:rFonts w:ascii="Monaco" w:hAnsi="Monaco" w:cs="Monaco"/>
                  <w:color w:val="000000"/>
                  <w:sz w:val="20"/>
                  <w:szCs w:val="20"/>
                  <w:lang w:val="en-US"/>
                  <w:rPrChange w:id="6467" w:author="Borja Gonzalez" w:date="2017-09-28T19:30:00Z">
                    <w:rPr>
                      <w:rFonts w:ascii="Monaco" w:hAnsi="Monaco" w:cs="Monaco"/>
                      <w:color w:val="000000"/>
                      <w:sz w:val="32"/>
                      <w:szCs w:val="32"/>
                      <w:lang w:val="en-US"/>
                    </w:rPr>
                  </w:rPrChange>
                </w:rPr>
                <w:t>max_min</w:t>
              </w:r>
              <w:r w:rsidRPr="00E066BD">
                <w:rPr>
                  <w:rFonts w:ascii="Monaco" w:hAnsi="Monaco" w:cs="Monaco"/>
                  <w:sz w:val="20"/>
                  <w:szCs w:val="20"/>
                  <w:lang w:val="en-US"/>
                  <w:rPrChange w:id="6468" w:author="Borja Gonzalez" w:date="2017-09-28T19:30:00Z">
                    <w:rPr>
                      <w:rFonts w:ascii="Monaco" w:hAnsi="Monaco" w:cs="Monaco"/>
                      <w:sz w:val="32"/>
                      <w:szCs w:val="32"/>
                      <w:lang w:val="en-US"/>
                    </w:rPr>
                  </w:rPrChange>
                </w:rPr>
                <w:t xml:space="preserve"> </w:t>
              </w:r>
              <w:r w:rsidRPr="00E066BD">
                <w:rPr>
                  <w:rFonts w:ascii="Monaco" w:hAnsi="Monaco" w:cs="Monaco"/>
                  <w:b/>
                  <w:bCs/>
                  <w:color w:val="CE5C00"/>
                  <w:sz w:val="20"/>
                  <w:szCs w:val="20"/>
                  <w:lang w:val="en-US"/>
                  <w:rPrChange w:id="6469" w:author="Borja Gonzalez" w:date="2017-09-28T19:30:00Z">
                    <w:rPr>
                      <w:rFonts w:ascii="Monaco" w:hAnsi="Monaco" w:cs="Monaco"/>
                      <w:b/>
                      <w:bCs/>
                      <w:color w:val="CE5C00"/>
                      <w:sz w:val="32"/>
                      <w:szCs w:val="32"/>
                      <w:lang w:val="en-US"/>
                    </w:rPr>
                  </w:rPrChange>
                </w:rPr>
                <w:t>=</w:t>
              </w:r>
              <w:r w:rsidRPr="00E066BD">
                <w:rPr>
                  <w:rFonts w:ascii="Monaco" w:hAnsi="Monaco" w:cs="Monaco"/>
                  <w:sz w:val="20"/>
                  <w:szCs w:val="20"/>
                  <w:lang w:val="en-US"/>
                  <w:rPrChange w:id="6470" w:author="Borja Gonzalez" w:date="2017-09-28T19:30:00Z">
                    <w:rPr>
                      <w:rFonts w:ascii="Monaco" w:hAnsi="Monaco" w:cs="Monaco"/>
                      <w:sz w:val="32"/>
                      <w:szCs w:val="32"/>
                      <w:lang w:val="en-US"/>
                    </w:rPr>
                  </w:rPrChange>
                </w:rPr>
                <w:t xml:space="preserve"> </w:t>
              </w:r>
              <w:r w:rsidRPr="00E066BD">
                <w:rPr>
                  <w:rFonts w:ascii="Monaco" w:hAnsi="Monaco" w:cs="Monaco"/>
                  <w:b/>
                  <w:bCs/>
                  <w:color w:val="000000"/>
                  <w:sz w:val="20"/>
                  <w:szCs w:val="20"/>
                  <w:lang w:val="en-US"/>
                  <w:rPrChange w:id="6471" w:author="Borja Gonzalez" w:date="2017-09-28T19:30:00Z">
                    <w:rPr>
                      <w:rFonts w:ascii="Monaco" w:hAnsi="Monaco" w:cs="Monaco"/>
                      <w:b/>
                      <w:bCs/>
                      <w:color w:val="000000"/>
                      <w:sz w:val="32"/>
                      <w:szCs w:val="32"/>
                      <w:lang w:val="en-US"/>
                    </w:rPr>
                  </w:rPrChange>
                </w:rPr>
                <w:t>[];</w:t>
              </w:r>
            </w:ins>
          </w:p>
          <w:p w14:paraId="025DB0AF" w14:textId="77777777" w:rsidR="00E066BD" w:rsidRPr="00E066BD" w:rsidRDefault="00E066BD" w:rsidP="00E066BD">
            <w:pPr>
              <w:keepNext/>
              <w:keepLines/>
              <w:widowControl w:val="0"/>
              <w:autoSpaceDE w:val="0"/>
              <w:autoSpaceDN w:val="0"/>
              <w:adjustRightInd w:val="0"/>
              <w:spacing w:before="200"/>
              <w:outlineLvl w:val="4"/>
              <w:rPr>
                <w:ins w:id="6472" w:author="Borja Gonzalez" w:date="2017-09-28T19:30:00Z"/>
                <w:rFonts w:ascii="Monaco" w:hAnsi="Monaco" w:cs="Monaco"/>
                <w:sz w:val="20"/>
                <w:szCs w:val="20"/>
                <w:lang w:val="en-US"/>
                <w:rPrChange w:id="6473" w:author="Borja Gonzalez" w:date="2017-09-28T19:30:00Z">
                  <w:rPr>
                    <w:ins w:id="6474" w:author="Borja Gonzalez" w:date="2017-09-28T19:30:00Z"/>
                    <w:rFonts w:ascii="Monaco" w:eastAsiaTheme="majorEastAsia" w:hAnsi="Monaco" w:cs="Monaco"/>
                    <w:color w:val="243F60" w:themeColor="accent1" w:themeShade="7F"/>
                    <w:sz w:val="32"/>
                    <w:szCs w:val="32"/>
                    <w:lang w:val="en-US"/>
                  </w:rPr>
                </w:rPrChange>
              </w:rPr>
            </w:pPr>
            <w:ins w:id="6475" w:author="Borja Gonzalez" w:date="2017-09-28T19:30:00Z">
              <w:r w:rsidRPr="00E066BD">
                <w:rPr>
                  <w:rFonts w:ascii="Monaco" w:hAnsi="Monaco" w:cs="Monaco"/>
                  <w:sz w:val="20"/>
                  <w:szCs w:val="20"/>
                  <w:lang w:val="en-US"/>
                  <w:rPrChange w:id="6476" w:author="Borja Gonzalez" w:date="2017-09-28T19:30:00Z">
                    <w:rPr>
                      <w:rFonts w:ascii="Monaco" w:hAnsi="Monaco" w:cs="Monaco"/>
                      <w:sz w:val="32"/>
                      <w:szCs w:val="32"/>
                      <w:lang w:val="en-US"/>
                    </w:rPr>
                  </w:rPrChange>
                </w:rPr>
                <w:t xml:space="preserve">        </w:t>
              </w:r>
              <w:r w:rsidRPr="00E066BD">
                <w:rPr>
                  <w:rFonts w:ascii="Monaco" w:hAnsi="Monaco" w:cs="Monaco"/>
                  <w:b/>
                  <w:bCs/>
                  <w:color w:val="204A87"/>
                  <w:sz w:val="20"/>
                  <w:szCs w:val="20"/>
                  <w:lang w:val="en-US"/>
                  <w:rPrChange w:id="6477" w:author="Borja Gonzalez" w:date="2017-09-28T19:30:00Z">
                    <w:rPr>
                      <w:rFonts w:ascii="Monaco" w:hAnsi="Monaco" w:cs="Monaco"/>
                      <w:b/>
                      <w:bCs/>
                      <w:color w:val="204A87"/>
                      <w:sz w:val="32"/>
                      <w:szCs w:val="32"/>
                      <w:lang w:val="en-US"/>
                    </w:rPr>
                  </w:rPrChange>
                </w:rPr>
                <w:t>var</w:t>
              </w:r>
              <w:r w:rsidRPr="00E066BD">
                <w:rPr>
                  <w:rFonts w:ascii="Monaco" w:hAnsi="Monaco" w:cs="Monaco"/>
                  <w:sz w:val="20"/>
                  <w:szCs w:val="20"/>
                  <w:lang w:val="en-US"/>
                  <w:rPrChange w:id="6478" w:author="Borja Gonzalez" w:date="2017-09-28T19:30:00Z">
                    <w:rPr>
                      <w:rFonts w:ascii="Monaco" w:hAnsi="Monaco" w:cs="Monaco"/>
                      <w:sz w:val="32"/>
                      <w:szCs w:val="32"/>
                      <w:lang w:val="en-US"/>
                    </w:rPr>
                  </w:rPrChange>
                </w:rPr>
                <w:t xml:space="preserve"> </w:t>
              </w:r>
              <w:r w:rsidRPr="00E066BD">
                <w:rPr>
                  <w:rFonts w:ascii="Monaco" w:hAnsi="Monaco" w:cs="Monaco"/>
                  <w:color w:val="000000"/>
                  <w:sz w:val="20"/>
                  <w:szCs w:val="20"/>
                  <w:lang w:val="en-US"/>
                  <w:rPrChange w:id="6479" w:author="Borja Gonzalez" w:date="2017-09-28T19:30:00Z">
                    <w:rPr>
                      <w:rFonts w:ascii="Monaco" w:hAnsi="Monaco" w:cs="Monaco"/>
                      <w:color w:val="000000"/>
                      <w:sz w:val="32"/>
                      <w:szCs w:val="32"/>
                      <w:lang w:val="en-US"/>
                    </w:rPr>
                  </w:rPrChange>
                </w:rPr>
                <w:t>min</w:t>
              </w:r>
              <w:r w:rsidRPr="00E066BD">
                <w:rPr>
                  <w:rFonts w:ascii="Monaco" w:hAnsi="Monaco" w:cs="Monaco"/>
                  <w:sz w:val="20"/>
                  <w:szCs w:val="20"/>
                  <w:lang w:val="en-US"/>
                  <w:rPrChange w:id="6480" w:author="Borja Gonzalez" w:date="2017-09-28T19:30:00Z">
                    <w:rPr>
                      <w:rFonts w:ascii="Monaco" w:hAnsi="Monaco" w:cs="Monaco"/>
                      <w:sz w:val="32"/>
                      <w:szCs w:val="32"/>
                      <w:lang w:val="en-US"/>
                    </w:rPr>
                  </w:rPrChange>
                </w:rPr>
                <w:t xml:space="preserve"> </w:t>
              </w:r>
              <w:r w:rsidRPr="00E066BD">
                <w:rPr>
                  <w:rFonts w:ascii="Monaco" w:hAnsi="Monaco" w:cs="Monaco"/>
                  <w:b/>
                  <w:bCs/>
                  <w:color w:val="CE5C00"/>
                  <w:sz w:val="20"/>
                  <w:szCs w:val="20"/>
                  <w:lang w:val="en-US"/>
                  <w:rPrChange w:id="6481" w:author="Borja Gonzalez" w:date="2017-09-28T19:30:00Z">
                    <w:rPr>
                      <w:rFonts w:ascii="Monaco" w:hAnsi="Monaco" w:cs="Monaco"/>
                      <w:b/>
                      <w:bCs/>
                      <w:color w:val="CE5C00"/>
                      <w:sz w:val="32"/>
                      <w:szCs w:val="32"/>
                      <w:lang w:val="en-US"/>
                    </w:rPr>
                  </w:rPrChange>
                </w:rPr>
                <w:t>=</w:t>
              </w:r>
              <w:r w:rsidRPr="00E066BD">
                <w:rPr>
                  <w:rFonts w:ascii="Monaco" w:hAnsi="Monaco" w:cs="Monaco"/>
                  <w:sz w:val="20"/>
                  <w:szCs w:val="20"/>
                  <w:lang w:val="en-US"/>
                  <w:rPrChange w:id="6482" w:author="Borja Gonzalez" w:date="2017-09-28T19:30:00Z">
                    <w:rPr>
                      <w:rFonts w:ascii="Monaco" w:hAnsi="Monaco" w:cs="Monaco"/>
                      <w:sz w:val="32"/>
                      <w:szCs w:val="32"/>
                      <w:lang w:val="en-US"/>
                    </w:rPr>
                  </w:rPrChange>
                </w:rPr>
                <w:t xml:space="preserve"> </w:t>
              </w:r>
              <w:r w:rsidRPr="00E066BD">
                <w:rPr>
                  <w:rFonts w:ascii="Monaco" w:hAnsi="Monaco" w:cs="Monaco"/>
                  <w:b/>
                  <w:bCs/>
                  <w:color w:val="000000"/>
                  <w:sz w:val="20"/>
                  <w:szCs w:val="20"/>
                  <w:lang w:val="en-US"/>
                  <w:rPrChange w:id="6483" w:author="Borja Gonzalez" w:date="2017-09-28T19:30:00Z">
                    <w:rPr>
                      <w:rFonts w:ascii="Monaco" w:hAnsi="Monaco" w:cs="Monaco"/>
                      <w:b/>
                      <w:bCs/>
                      <w:color w:val="000000"/>
                      <w:sz w:val="32"/>
                      <w:szCs w:val="32"/>
                      <w:lang w:val="en-US"/>
                    </w:rPr>
                  </w:rPrChange>
                </w:rPr>
                <w:t>[];</w:t>
              </w:r>
            </w:ins>
          </w:p>
          <w:p w14:paraId="5F4FED62" w14:textId="77777777" w:rsidR="00E066BD" w:rsidRPr="00E066BD" w:rsidRDefault="00E066BD" w:rsidP="00E066BD">
            <w:pPr>
              <w:keepNext/>
              <w:keepLines/>
              <w:widowControl w:val="0"/>
              <w:autoSpaceDE w:val="0"/>
              <w:autoSpaceDN w:val="0"/>
              <w:adjustRightInd w:val="0"/>
              <w:spacing w:before="200"/>
              <w:outlineLvl w:val="4"/>
              <w:rPr>
                <w:ins w:id="6484" w:author="Borja Gonzalez" w:date="2017-09-28T19:30:00Z"/>
                <w:rFonts w:ascii="Monaco" w:hAnsi="Monaco" w:cs="Monaco"/>
                <w:sz w:val="20"/>
                <w:szCs w:val="20"/>
                <w:lang w:val="en-US"/>
                <w:rPrChange w:id="6485" w:author="Borja Gonzalez" w:date="2017-09-28T19:30:00Z">
                  <w:rPr>
                    <w:ins w:id="6486" w:author="Borja Gonzalez" w:date="2017-09-28T19:30:00Z"/>
                    <w:rFonts w:ascii="Monaco" w:eastAsiaTheme="majorEastAsia" w:hAnsi="Monaco" w:cs="Monaco"/>
                    <w:color w:val="243F60" w:themeColor="accent1" w:themeShade="7F"/>
                    <w:sz w:val="32"/>
                    <w:szCs w:val="32"/>
                    <w:lang w:val="en-US"/>
                  </w:rPr>
                </w:rPrChange>
              </w:rPr>
            </w:pPr>
            <w:ins w:id="6487" w:author="Borja Gonzalez" w:date="2017-09-28T19:30:00Z">
              <w:r w:rsidRPr="00E066BD">
                <w:rPr>
                  <w:rFonts w:ascii="Monaco" w:hAnsi="Monaco" w:cs="Monaco"/>
                  <w:sz w:val="20"/>
                  <w:szCs w:val="20"/>
                  <w:lang w:val="en-US"/>
                  <w:rPrChange w:id="6488" w:author="Borja Gonzalez" w:date="2017-09-28T19:30:00Z">
                    <w:rPr>
                      <w:rFonts w:ascii="Monaco" w:hAnsi="Monaco" w:cs="Monaco"/>
                      <w:sz w:val="32"/>
                      <w:szCs w:val="32"/>
                      <w:lang w:val="en-US"/>
                    </w:rPr>
                  </w:rPrChange>
                </w:rPr>
                <w:t xml:space="preserve">        </w:t>
              </w:r>
              <w:r w:rsidRPr="00E066BD">
                <w:rPr>
                  <w:rFonts w:ascii="Monaco" w:hAnsi="Monaco" w:cs="Monaco"/>
                  <w:b/>
                  <w:bCs/>
                  <w:color w:val="204A87"/>
                  <w:sz w:val="20"/>
                  <w:szCs w:val="20"/>
                  <w:lang w:val="en-US"/>
                  <w:rPrChange w:id="6489" w:author="Borja Gonzalez" w:date="2017-09-28T19:30:00Z">
                    <w:rPr>
                      <w:rFonts w:ascii="Monaco" w:hAnsi="Monaco" w:cs="Monaco"/>
                      <w:b/>
                      <w:bCs/>
                      <w:color w:val="204A87"/>
                      <w:sz w:val="32"/>
                      <w:szCs w:val="32"/>
                      <w:lang w:val="en-US"/>
                    </w:rPr>
                  </w:rPrChange>
                </w:rPr>
                <w:t>var</w:t>
              </w:r>
              <w:r w:rsidRPr="00E066BD">
                <w:rPr>
                  <w:rFonts w:ascii="Monaco" w:hAnsi="Monaco" w:cs="Monaco"/>
                  <w:sz w:val="20"/>
                  <w:szCs w:val="20"/>
                  <w:lang w:val="en-US"/>
                  <w:rPrChange w:id="6490" w:author="Borja Gonzalez" w:date="2017-09-28T19:30:00Z">
                    <w:rPr>
                      <w:rFonts w:ascii="Monaco" w:hAnsi="Monaco" w:cs="Monaco"/>
                      <w:sz w:val="32"/>
                      <w:szCs w:val="32"/>
                      <w:lang w:val="en-US"/>
                    </w:rPr>
                  </w:rPrChange>
                </w:rPr>
                <w:t xml:space="preserve"> </w:t>
              </w:r>
              <w:r w:rsidRPr="00E066BD">
                <w:rPr>
                  <w:rFonts w:ascii="Monaco" w:hAnsi="Monaco" w:cs="Monaco"/>
                  <w:color w:val="000000"/>
                  <w:sz w:val="20"/>
                  <w:szCs w:val="20"/>
                  <w:lang w:val="en-US"/>
                  <w:rPrChange w:id="6491" w:author="Borja Gonzalez" w:date="2017-09-28T19:30:00Z">
                    <w:rPr>
                      <w:rFonts w:ascii="Monaco" w:hAnsi="Monaco" w:cs="Monaco"/>
                      <w:color w:val="000000"/>
                      <w:sz w:val="32"/>
                      <w:szCs w:val="32"/>
                      <w:lang w:val="en-US"/>
                    </w:rPr>
                  </w:rPrChange>
                </w:rPr>
                <w:t>min_max</w:t>
              </w:r>
              <w:r w:rsidRPr="00E066BD">
                <w:rPr>
                  <w:rFonts w:ascii="Monaco" w:hAnsi="Monaco" w:cs="Monaco"/>
                  <w:sz w:val="20"/>
                  <w:szCs w:val="20"/>
                  <w:lang w:val="en-US"/>
                  <w:rPrChange w:id="6492" w:author="Borja Gonzalez" w:date="2017-09-28T19:30:00Z">
                    <w:rPr>
                      <w:rFonts w:ascii="Monaco" w:hAnsi="Monaco" w:cs="Monaco"/>
                      <w:sz w:val="32"/>
                      <w:szCs w:val="32"/>
                      <w:lang w:val="en-US"/>
                    </w:rPr>
                  </w:rPrChange>
                </w:rPr>
                <w:t xml:space="preserve"> </w:t>
              </w:r>
              <w:r w:rsidRPr="00E066BD">
                <w:rPr>
                  <w:rFonts w:ascii="Monaco" w:hAnsi="Monaco" w:cs="Monaco"/>
                  <w:b/>
                  <w:bCs/>
                  <w:color w:val="CE5C00"/>
                  <w:sz w:val="20"/>
                  <w:szCs w:val="20"/>
                  <w:lang w:val="en-US"/>
                  <w:rPrChange w:id="6493" w:author="Borja Gonzalez" w:date="2017-09-28T19:30:00Z">
                    <w:rPr>
                      <w:rFonts w:ascii="Monaco" w:hAnsi="Monaco" w:cs="Monaco"/>
                      <w:b/>
                      <w:bCs/>
                      <w:color w:val="CE5C00"/>
                      <w:sz w:val="32"/>
                      <w:szCs w:val="32"/>
                      <w:lang w:val="en-US"/>
                    </w:rPr>
                  </w:rPrChange>
                </w:rPr>
                <w:t>=</w:t>
              </w:r>
              <w:r w:rsidRPr="00E066BD">
                <w:rPr>
                  <w:rFonts w:ascii="Monaco" w:hAnsi="Monaco" w:cs="Monaco"/>
                  <w:sz w:val="20"/>
                  <w:szCs w:val="20"/>
                  <w:lang w:val="en-US"/>
                  <w:rPrChange w:id="6494" w:author="Borja Gonzalez" w:date="2017-09-28T19:30:00Z">
                    <w:rPr>
                      <w:rFonts w:ascii="Monaco" w:hAnsi="Monaco" w:cs="Monaco"/>
                      <w:sz w:val="32"/>
                      <w:szCs w:val="32"/>
                      <w:lang w:val="en-US"/>
                    </w:rPr>
                  </w:rPrChange>
                </w:rPr>
                <w:t xml:space="preserve"> </w:t>
              </w:r>
              <w:r w:rsidRPr="00E066BD">
                <w:rPr>
                  <w:rFonts w:ascii="Monaco" w:hAnsi="Monaco" w:cs="Monaco"/>
                  <w:b/>
                  <w:bCs/>
                  <w:color w:val="000000"/>
                  <w:sz w:val="20"/>
                  <w:szCs w:val="20"/>
                  <w:lang w:val="en-US"/>
                  <w:rPrChange w:id="6495" w:author="Borja Gonzalez" w:date="2017-09-28T19:30:00Z">
                    <w:rPr>
                      <w:rFonts w:ascii="Monaco" w:hAnsi="Monaco" w:cs="Monaco"/>
                      <w:b/>
                      <w:bCs/>
                      <w:color w:val="000000"/>
                      <w:sz w:val="32"/>
                      <w:szCs w:val="32"/>
                      <w:lang w:val="en-US"/>
                    </w:rPr>
                  </w:rPrChange>
                </w:rPr>
                <w:t>[];</w:t>
              </w:r>
            </w:ins>
          </w:p>
          <w:p w14:paraId="1852B135" w14:textId="77777777" w:rsidR="00E066BD" w:rsidRPr="00E066BD" w:rsidRDefault="00E066BD" w:rsidP="00E066BD">
            <w:pPr>
              <w:keepNext/>
              <w:keepLines/>
              <w:widowControl w:val="0"/>
              <w:autoSpaceDE w:val="0"/>
              <w:autoSpaceDN w:val="0"/>
              <w:adjustRightInd w:val="0"/>
              <w:spacing w:before="200"/>
              <w:outlineLvl w:val="4"/>
              <w:rPr>
                <w:ins w:id="6496" w:author="Borja Gonzalez" w:date="2017-09-28T19:30:00Z"/>
                <w:rFonts w:ascii="Monaco" w:hAnsi="Monaco" w:cs="Monaco"/>
                <w:sz w:val="20"/>
                <w:szCs w:val="20"/>
                <w:lang w:val="en-US"/>
                <w:rPrChange w:id="6497" w:author="Borja Gonzalez" w:date="2017-09-28T19:30:00Z">
                  <w:rPr>
                    <w:ins w:id="6498" w:author="Borja Gonzalez" w:date="2017-09-28T19:30:00Z"/>
                    <w:rFonts w:ascii="Monaco" w:eastAsiaTheme="majorEastAsia" w:hAnsi="Monaco" w:cs="Monaco"/>
                    <w:color w:val="243F60" w:themeColor="accent1" w:themeShade="7F"/>
                    <w:sz w:val="32"/>
                    <w:szCs w:val="32"/>
                    <w:lang w:val="en-US"/>
                  </w:rPr>
                </w:rPrChange>
              </w:rPr>
            </w:pPr>
            <w:ins w:id="6499" w:author="Borja Gonzalez" w:date="2017-09-28T19:30:00Z">
              <w:r w:rsidRPr="00E066BD">
                <w:rPr>
                  <w:rFonts w:ascii="Monaco" w:hAnsi="Monaco" w:cs="Monaco"/>
                  <w:sz w:val="20"/>
                  <w:szCs w:val="20"/>
                  <w:lang w:val="en-US"/>
                  <w:rPrChange w:id="6500" w:author="Borja Gonzalez" w:date="2017-09-28T19:30:00Z">
                    <w:rPr>
                      <w:rFonts w:ascii="Monaco" w:hAnsi="Monaco" w:cs="Monaco"/>
                      <w:sz w:val="32"/>
                      <w:szCs w:val="32"/>
                      <w:lang w:val="en-US"/>
                    </w:rPr>
                  </w:rPrChange>
                </w:rPr>
                <w:t xml:space="preserve">        </w:t>
              </w:r>
              <w:r w:rsidRPr="00E066BD">
                <w:rPr>
                  <w:rFonts w:ascii="Monaco" w:hAnsi="Monaco" w:cs="Monaco"/>
                  <w:b/>
                  <w:bCs/>
                  <w:color w:val="204A87"/>
                  <w:sz w:val="20"/>
                  <w:szCs w:val="20"/>
                  <w:lang w:val="en-US"/>
                  <w:rPrChange w:id="6501" w:author="Borja Gonzalez" w:date="2017-09-28T19:30:00Z">
                    <w:rPr>
                      <w:rFonts w:ascii="Monaco" w:hAnsi="Monaco" w:cs="Monaco"/>
                      <w:b/>
                      <w:bCs/>
                      <w:color w:val="204A87"/>
                      <w:sz w:val="32"/>
                      <w:szCs w:val="32"/>
                      <w:lang w:val="en-US"/>
                    </w:rPr>
                  </w:rPrChange>
                </w:rPr>
                <w:t>var</w:t>
              </w:r>
              <w:r w:rsidRPr="00E066BD">
                <w:rPr>
                  <w:rFonts w:ascii="Monaco" w:hAnsi="Monaco" w:cs="Monaco"/>
                  <w:sz w:val="20"/>
                  <w:szCs w:val="20"/>
                  <w:lang w:val="en-US"/>
                  <w:rPrChange w:id="6502" w:author="Borja Gonzalez" w:date="2017-09-28T19:30:00Z">
                    <w:rPr>
                      <w:rFonts w:ascii="Monaco" w:hAnsi="Monaco" w:cs="Monaco"/>
                      <w:sz w:val="32"/>
                      <w:szCs w:val="32"/>
                      <w:lang w:val="en-US"/>
                    </w:rPr>
                  </w:rPrChange>
                </w:rPr>
                <w:t xml:space="preserve"> </w:t>
              </w:r>
              <w:r w:rsidRPr="00E066BD">
                <w:rPr>
                  <w:rFonts w:ascii="Monaco" w:hAnsi="Monaco" w:cs="Monaco"/>
                  <w:color w:val="000000"/>
                  <w:sz w:val="20"/>
                  <w:szCs w:val="20"/>
                  <w:lang w:val="en-US"/>
                  <w:rPrChange w:id="6503" w:author="Borja Gonzalez" w:date="2017-09-28T19:30:00Z">
                    <w:rPr>
                      <w:rFonts w:ascii="Monaco" w:hAnsi="Monaco" w:cs="Monaco"/>
                      <w:color w:val="000000"/>
                      <w:sz w:val="32"/>
                      <w:szCs w:val="32"/>
                      <w:lang w:val="en-US"/>
                    </w:rPr>
                  </w:rPrChange>
                </w:rPr>
                <w:t>min_min</w:t>
              </w:r>
              <w:r w:rsidRPr="00E066BD">
                <w:rPr>
                  <w:rFonts w:ascii="Monaco" w:hAnsi="Monaco" w:cs="Monaco"/>
                  <w:sz w:val="20"/>
                  <w:szCs w:val="20"/>
                  <w:lang w:val="en-US"/>
                  <w:rPrChange w:id="6504" w:author="Borja Gonzalez" w:date="2017-09-28T19:30:00Z">
                    <w:rPr>
                      <w:rFonts w:ascii="Monaco" w:hAnsi="Monaco" w:cs="Monaco"/>
                      <w:sz w:val="32"/>
                      <w:szCs w:val="32"/>
                      <w:lang w:val="en-US"/>
                    </w:rPr>
                  </w:rPrChange>
                </w:rPr>
                <w:t xml:space="preserve"> </w:t>
              </w:r>
              <w:r w:rsidRPr="00E066BD">
                <w:rPr>
                  <w:rFonts w:ascii="Monaco" w:hAnsi="Monaco" w:cs="Monaco"/>
                  <w:b/>
                  <w:bCs/>
                  <w:color w:val="CE5C00"/>
                  <w:sz w:val="20"/>
                  <w:szCs w:val="20"/>
                  <w:lang w:val="en-US"/>
                  <w:rPrChange w:id="6505" w:author="Borja Gonzalez" w:date="2017-09-28T19:30:00Z">
                    <w:rPr>
                      <w:rFonts w:ascii="Monaco" w:hAnsi="Monaco" w:cs="Monaco"/>
                      <w:b/>
                      <w:bCs/>
                      <w:color w:val="CE5C00"/>
                      <w:sz w:val="32"/>
                      <w:szCs w:val="32"/>
                      <w:lang w:val="en-US"/>
                    </w:rPr>
                  </w:rPrChange>
                </w:rPr>
                <w:t>=</w:t>
              </w:r>
              <w:r w:rsidRPr="00E066BD">
                <w:rPr>
                  <w:rFonts w:ascii="Monaco" w:hAnsi="Monaco" w:cs="Monaco"/>
                  <w:sz w:val="20"/>
                  <w:szCs w:val="20"/>
                  <w:lang w:val="en-US"/>
                  <w:rPrChange w:id="6506" w:author="Borja Gonzalez" w:date="2017-09-28T19:30:00Z">
                    <w:rPr>
                      <w:rFonts w:ascii="Monaco" w:hAnsi="Monaco" w:cs="Monaco"/>
                      <w:sz w:val="32"/>
                      <w:szCs w:val="32"/>
                      <w:lang w:val="en-US"/>
                    </w:rPr>
                  </w:rPrChange>
                </w:rPr>
                <w:t xml:space="preserve"> </w:t>
              </w:r>
              <w:r w:rsidRPr="00E066BD">
                <w:rPr>
                  <w:rFonts w:ascii="Monaco" w:hAnsi="Monaco" w:cs="Monaco"/>
                  <w:b/>
                  <w:bCs/>
                  <w:color w:val="000000"/>
                  <w:sz w:val="20"/>
                  <w:szCs w:val="20"/>
                  <w:lang w:val="en-US"/>
                  <w:rPrChange w:id="6507" w:author="Borja Gonzalez" w:date="2017-09-28T19:30:00Z">
                    <w:rPr>
                      <w:rFonts w:ascii="Monaco" w:hAnsi="Monaco" w:cs="Monaco"/>
                      <w:b/>
                      <w:bCs/>
                      <w:color w:val="000000"/>
                      <w:sz w:val="32"/>
                      <w:szCs w:val="32"/>
                      <w:lang w:val="en-US"/>
                    </w:rPr>
                  </w:rPrChange>
                </w:rPr>
                <w:t>[];</w:t>
              </w:r>
            </w:ins>
          </w:p>
          <w:p w14:paraId="3764F840" w14:textId="77777777" w:rsidR="00E066BD" w:rsidRPr="00E066BD" w:rsidRDefault="00E066BD" w:rsidP="00E066BD">
            <w:pPr>
              <w:keepNext/>
              <w:keepLines/>
              <w:widowControl w:val="0"/>
              <w:autoSpaceDE w:val="0"/>
              <w:autoSpaceDN w:val="0"/>
              <w:adjustRightInd w:val="0"/>
              <w:spacing w:before="200"/>
              <w:outlineLvl w:val="4"/>
              <w:rPr>
                <w:ins w:id="6508" w:author="Borja Gonzalez" w:date="2017-09-28T19:30:00Z"/>
                <w:rFonts w:ascii="Monaco" w:hAnsi="Monaco" w:cs="Monaco"/>
                <w:sz w:val="20"/>
                <w:szCs w:val="20"/>
                <w:lang w:val="en-US"/>
                <w:rPrChange w:id="6509" w:author="Borja Gonzalez" w:date="2017-09-28T19:30:00Z">
                  <w:rPr>
                    <w:ins w:id="6510" w:author="Borja Gonzalez" w:date="2017-09-28T19:30:00Z"/>
                    <w:rFonts w:ascii="Monaco" w:eastAsiaTheme="majorEastAsia" w:hAnsi="Monaco" w:cs="Monaco"/>
                    <w:color w:val="243F60" w:themeColor="accent1" w:themeShade="7F"/>
                    <w:sz w:val="32"/>
                    <w:szCs w:val="32"/>
                    <w:lang w:val="en-US"/>
                  </w:rPr>
                </w:rPrChange>
              </w:rPr>
            </w:pPr>
            <w:ins w:id="6511" w:author="Borja Gonzalez" w:date="2017-09-28T19:30:00Z">
              <w:r w:rsidRPr="00E066BD">
                <w:rPr>
                  <w:rFonts w:ascii="Monaco" w:hAnsi="Monaco" w:cs="Monaco"/>
                  <w:sz w:val="20"/>
                  <w:szCs w:val="20"/>
                  <w:lang w:val="en-US"/>
                  <w:rPrChange w:id="6512" w:author="Borja Gonzalez" w:date="2017-09-28T19:30:00Z">
                    <w:rPr>
                      <w:rFonts w:ascii="Monaco" w:hAnsi="Monaco" w:cs="Monaco"/>
                      <w:sz w:val="32"/>
                      <w:szCs w:val="32"/>
                      <w:lang w:val="en-US"/>
                    </w:rPr>
                  </w:rPrChange>
                </w:rPr>
                <w:t xml:space="preserve">        </w:t>
              </w:r>
              <w:r w:rsidRPr="00E066BD">
                <w:rPr>
                  <w:rFonts w:ascii="Monaco" w:hAnsi="Monaco" w:cs="Monaco"/>
                  <w:b/>
                  <w:bCs/>
                  <w:color w:val="204A87"/>
                  <w:sz w:val="20"/>
                  <w:szCs w:val="20"/>
                  <w:lang w:val="en-US"/>
                  <w:rPrChange w:id="6513" w:author="Borja Gonzalez" w:date="2017-09-28T19:30:00Z">
                    <w:rPr>
                      <w:rFonts w:ascii="Monaco" w:hAnsi="Monaco" w:cs="Monaco"/>
                      <w:b/>
                      <w:bCs/>
                      <w:color w:val="204A87"/>
                      <w:sz w:val="32"/>
                      <w:szCs w:val="32"/>
                      <w:lang w:val="en-US"/>
                    </w:rPr>
                  </w:rPrChange>
                </w:rPr>
                <w:t>var</w:t>
              </w:r>
              <w:r w:rsidRPr="00E066BD">
                <w:rPr>
                  <w:rFonts w:ascii="Monaco" w:hAnsi="Monaco" w:cs="Monaco"/>
                  <w:sz w:val="20"/>
                  <w:szCs w:val="20"/>
                  <w:lang w:val="en-US"/>
                  <w:rPrChange w:id="6514" w:author="Borja Gonzalez" w:date="2017-09-28T19:30:00Z">
                    <w:rPr>
                      <w:rFonts w:ascii="Monaco" w:hAnsi="Monaco" w:cs="Monaco"/>
                      <w:sz w:val="32"/>
                      <w:szCs w:val="32"/>
                      <w:lang w:val="en-US"/>
                    </w:rPr>
                  </w:rPrChange>
                </w:rPr>
                <w:t xml:space="preserve"> </w:t>
              </w:r>
              <w:r w:rsidRPr="00E066BD">
                <w:rPr>
                  <w:rFonts w:ascii="Monaco" w:hAnsi="Monaco" w:cs="Monaco"/>
                  <w:color w:val="000000"/>
                  <w:sz w:val="20"/>
                  <w:szCs w:val="20"/>
                  <w:lang w:val="en-US"/>
                  <w:rPrChange w:id="6515" w:author="Borja Gonzalez" w:date="2017-09-28T19:30:00Z">
                    <w:rPr>
                      <w:rFonts w:ascii="Monaco" w:hAnsi="Monaco" w:cs="Monaco"/>
                      <w:color w:val="000000"/>
                      <w:sz w:val="32"/>
                      <w:szCs w:val="32"/>
                      <w:lang w:val="en-US"/>
                    </w:rPr>
                  </w:rPrChange>
                </w:rPr>
                <w:t>fecha</w:t>
              </w:r>
              <w:r w:rsidRPr="00E066BD">
                <w:rPr>
                  <w:rFonts w:ascii="Monaco" w:hAnsi="Monaco" w:cs="Monaco"/>
                  <w:sz w:val="20"/>
                  <w:szCs w:val="20"/>
                  <w:lang w:val="en-US"/>
                  <w:rPrChange w:id="6516" w:author="Borja Gonzalez" w:date="2017-09-28T19:30:00Z">
                    <w:rPr>
                      <w:rFonts w:ascii="Monaco" w:hAnsi="Monaco" w:cs="Monaco"/>
                      <w:sz w:val="32"/>
                      <w:szCs w:val="32"/>
                      <w:lang w:val="en-US"/>
                    </w:rPr>
                  </w:rPrChange>
                </w:rPr>
                <w:t xml:space="preserve"> </w:t>
              </w:r>
              <w:r w:rsidRPr="00E066BD">
                <w:rPr>
                  <w:rFonts w:ascii="Monaco" w:hAnsi="Monaco" w:cs="Monaco"/>
                  <w:b/>
                  <w:bCs/>
                  <w:color w:val="CE5C00"/>
                  <w:sz w:val="20"/>
                  <w:szCs w:val="20"/>
                  <w:lang w:val="en-US"/>
                  <w:rPrChange w:id="6517" w:author="Borja Gonzalez" w:date="2017-09-28T19:30:00Z">
                    <w:rPr>
                      <w:rFonts w:ascii="Monaco" w:hAnsi="Monaco" w:cs="Monaco"/>
                      <w:b/>
                      <w:bCs/>
                      <w:color w:val="CE5C00"/>
                      <w:sz w:val="32"/>
                      <w:szCs w:val="32"/>
                      <w:lang w:val="en-US"/>
                    </w:rPr>
                  </w:rPrChange>
                </w:rPr>
                <w:t>=</w:t>
              </w:r>
              <w:r w:rsidRPr="00E066BD">
                <w:rPr>
                  <w:rFonts w:ascii="Monaco" w:hAnsi="Monaco" w:cs="Monaco"/>
                  <w:sz w:val="20"/>
                  <w:szCs w:val="20"/>
                  <w:lang w:val="en-US"/>
                  <w:rPrChange w:id="6518" w:author="Borja Gonzalez" w:date="2017-09-28T19:30:00Z">
                    <w:rPr>
                      <w:rFonts w:ascii="Monaco" w:hAnsi="Monaco" w:cs="Monaco"/>
                      <w:sz w:val="32"/>
                      <w:szCs w:val="32"/>
                      <w:lang w:val="en-US"/>
                    </w:rPr>
                  </w:rPrChange>
                </w:rPr>
                <w:t xml:space="preserve"> </w:t>
              </w:r>
              <w:r w:rsidRPr="00E066BD">
                <w:rPr>
                  <w:rFonts w:ascii="Monaco" w:hAnsi="Monaco" w:cs="Monaco"/>
                  <w:b/>
                  <w:bCs/>
                  <w:color w:val="000000"/>
                  <w:sz w:val="20"/>
                  <w:szCs w:val="20"/>
                  <w:lang w:val="en-US"/>
                  <w:rPrChange w:id="6519" w:author="Borja Gonzalez" w:date="2017-09-28T19:30:00Z">
                    <w:rPr>
                      <w:rFonts w:ascii="Monaco" w:hAnsi="Monaco" w:cs="Monaco"/>
                      <w:b/>
                      <w:bCs/>
                      <w:color w:val="000000"/>
                      <w:sz w:val="32"/>
                      <w:szCs w:val="32"/>
                      <w:lang w:val="en-US"/>
                    </w:rPr>
                  </w:rPrChange>
                </w:rPr>
                <w:t>[];</w:t>
              </w:r>
            </w:ins>
          </w:p>
          <w:p w14:paraId="3794795B" w14:textId="77777777" w:rsidR="00E066BD" w:rsidRPr="00E066BD" w:rsidRDefault="00E066BD" w:rsidP="00E066BD">
            <w:pPr>
              <w:widowControl w:val="0"/>
              <w:autoSpaceDE w:val="0"/>
              <w:autoSpaceDN w:val="0"/>
              <w:adjustRightInd w:val="0"/>
              <w:rPr>
                <w:ins w:id="6520" w:author="Borja Gonzalez" w:date="2017-09-28T19:30:00Z"/>
                <w:rFonts w:ascii="Monaco" w:hAnsi="Monaco" w:cs="Monaco"/>
                <w:sz w:val="20"/>
                <w:szCs w:val="20"/>
                <w:lang w:val="en-US"/>
                <w:rPrChange w:id="6521" w:author="Borja Gonzalez" w:date="2017-09-28T19:30:00Z">
                  <w:rPr>
                    <w:ins w:id="6522" w:author="Borja Gonzalez" w:date="2017-09-28T19:30:00Z"/>
                    <w:rFonts w:ascii="Monaco" w:hAnsi="Monaco" w:cs="Monaco"/>
                    <w:sz w:val="32"/>
                    <w:szCs w:val="32"/>
                    <w:lang w:val="en-US"/>
                  </w:rPr>
                </w:rPrChange>
              </w:rPr>
            </w:pPr>
          </w:p>
          <w:p w14:paraId="5600642F" w14:textId="77777777" w:rsidR="00E066BD" w:rsidRPr="00E066BD" w:rsidRDefault="00E066BD" w:rsidP="00E066BD">
            <w:pPr>
              <w:keepNext/>
              <w:keepLines/>
              <w:widowControl w:val="0"/>
              <w:autoSpaceDE w:val="0"/>
              <w:autoSpaceDN w:val="0"/>
              <w:adjustRightInd w:val="0"/>
              <w:spacing w:before="200"/>
              <w:outlineLvl w:val="4"/>
              <w:rPr>
                <w:ins w:id="6523" w:author="Borja Gonzalez" w:date="2017-09-28T19:30:00Z"/>
                <w:rFonts w:ascii="Monaco" w:hAnsi="Monaco" w:cs="Monaco"/>
                <w:sz w:val="20"/>
                <w:szCs w:val="20"/>
                <w:lang w:val="en-US"/>
                <w:rPrChange w:id="6524" w:author="Borja Gonzalez" w:date="2017-09-28T19:30:00Z">
                  <w:rPr>
                    <w:ins w:id="6525" w:author="Borja Gonzalez" w:date="2017-09-28T19:30:00Z"/>
                    <w:rFonts w:ascii="Monaco" w:eastAsiaTheme="majorEastAsia" w:hAnsi="Monaco" w:cs="Monaco"/>
                    <w:color w:val="243F60" w:themeColor="accent1" w:themeShade="7F"/>
                    <w:sz w:val="32"/>
                    <w:szCs w:val="32"/>
                    <w:lang w:val="en-US"/>
                  </w:rPr>
                </w:rPrChange>
              </w:rPr>
            </w:pPr>
            <w:ins w:id="6526" w:author="Borja Gonzalez" w:date="2017-09-28T19:30:00Z">
              <w:r w:rsidRPr="00E066BD">
                <w:rPr>
                  <w:rFonts w:ascii="Monaco" w:hAnsi="Monaco" w:cs="Monaco"/>
                  <w:sz w:val="20"/>
                  <w:szCs w:val="20"/>
                  <w:lang w:val="en-US"/>
                  <w:rPrChange w:id="6527" w:author="Borja Gonzalez" w:date="2017-09-28T19:30:00Z">
                    <w:rPr>
                      <w:rFonts w:ascii="Monaco" w:hAnsi="Monaco" w:cs="Monaco"/>
                      <w:sz w:val="32"/>
                      <w:szCs w:val="32"/>
                      <w:lang w:val="en-US"/>
                    </w:rPr>
                  </w:rPrChange>
                </w:rPr>
                <w:t xml:space="preserve">        </w:t>
              </w:r>
              <w:r w:rsidRPr="00E066BD">
                <w:rPr>
                  <w:rFonts w:ascii="Monaco" w:hAnsi="Monaco" w:cs="Monaco"/>
                  <w:b/>
                  <w:bCs/>
                  <w:color w:val="204A87"/>
                  <w:sz w:val="20"/>
                  <w:szCs w:val="20"/>
                  <w:lang w:val="en-US"/>
                  <w:rPrChange w:id="6528" w:author="Borja Gonzalez" w:date="2017-09-28T19:30:00Z">
                    <w:rPr>
                      <w:rFonts w:ascii="Monaco" w:hAnsi="Monaco" w:cs="Monaco"/>
                      <w:b/>
                      <w:bCs/>
                      <w:color w:val="204A87"/>
                      <w:sz w:val="32"/>
                      <w:szCs w:val="32"/>
                      <w:lang w:val="en-US"/>
                    </w:rPr>
                  </w:rPrChange>
                </w:rPr>
                <w:t>if</w:t>
              </w:r>
              <w:r w:rsidRPr="00E066BD">
                <w:rPr>
                  <w:rFonts w:ascii="Monaco" w:hAnsi="Monaco" w:cs="Monaco"/>
                  <w:b/>
                  <w:bCs/>
                  <w:color w:val="000000"/>
                  <w:sz w:val="20"/>
                  <w:szCs w:val="20"/>
                  <w:lang w:val="en-US"/>
                  <w:rPrChange w:id="6529"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6530" w:author="Borja Gonzalez" w:date="2017-09-28T19:30:00Z">
                    <w:rPr>
                      <w:rFonts w:ascii="Monaco" w:hAnsi="Monaco" w:cs="Monaco"/>
                      <w:color w:val="000000"/>
                      <w:sz w:val="32"/>
                      <w:szCs w:val="32"/>
                      <w:lang w:val="en-US"/>
                    </w:rPr>
                  </w:rPrChange>
                </w:rPr>
                <w:t>move</w:t>
              </w:r>
              <w:r w:rsidRPr="00E066BD">
                <w:rPr>
                  <w:rFonts w:ascii="Monaco" w:hAnsi="Monaco" w:cs="Monaco"/>
                  <w:b/>
                  <w:bCs/>
                  <w:color w:val="CE5C00"/>
                  <w:sz w:val="20"/>
                  <w:szCs w:val="20"/>
                  <w:lang w:val="en-US"/>
                  <w:rPrChange w:id="6531" w:author="Borja Gonzalez" w:date="2017-09-28T19:30:00Z">
                    <w:rPr>
                      <w:rFonts w:ascii="Monaco" w:hAnsi="Monaco" w:cs="Monaco"/>
                      <w:b/>
                      <w:bCs/>
                      <w:color w:val="CE5C00"/>
                      <w:sz w:val="32"/>
                      <w:szCs w:val="32"/>
                      <w:lang w:val="en-US"/>
                    </w:rPr>
                  </w:rPrChange>
                </w:rPr>
                <w:t>==</w:t>
              </w:r>
              <w:r w:rsidRPr="00E066BD">
                <w:rPr>
                  <w:rFonts w:ascii="Monaco" w:hAnsi="Monaco" w:cs="Monaco"/>
                  <w:b/>
                  <w:bCs/>
                  <w:color w:val="0000CF"/>
                  <w:sz w:val="20"/>
                  <w:szCs w:val="20"/>
                  <w:lang w:val="en-US"/>
                  <w:rPrChange w:id="6532" w:author="Borja Gonzalez" w:date="2017-09-28T19:30:00Z">
                    <w:rPr>
                      <w:rFonts w:ascii="Monaco" w:hAnsi="Monaco" w:cs="Monaco"/>
                      <w:b/>
                      <w:bCs/>
                      <w:color w:val="0000CF"/>
                      <w:sz w:val="32"/>
                      <w:szCs w:val="32"/>
                      <w:lang w:val="en-US"/>
                    </w:rPr>
                  </w:rPrChange>
                </w:rPr>
                <w:t>1</w:t>
              </w:r>
              <w:r w:rsidRPr="00E066BD">
                <w:rPr>
                  <w:rFonts w:ascii="Monaco" w:hAnsi="Monaco" w:cs="Monaco"/>
                  <w:b/>
                  <w:bCs/>
                  <w:color w:val="000000"/>
                  <w:sz w:val="20"/>
                  <w:szCs w:val="20"/>
                  <w:lang w:val="en-US"/>
                  <w:rPrChange w:id="6533" w:author="Borja Gonzalez" w:date="2017-09-28T19:30:00Z">
                    <w:rPr>
                      <w:rFonts w:ascii="Monaco" w:hAnsi="Monaco" w:cs="Monaco"/>
                      <w:b/>
                      <w:bCs/>
                      <w:color w:val="000000"/>
                      <w:sz w:val="32"/>
                      <w:szCs w:val="32"/>
                      <w:lang w:val="en-US"/>
                    </w:rPr>
                  </w:rPrChange>
                </w:rPr>
                <w:t>){</w:t>
              </w:r>
            </w:ins>
          </w:p>
          <w:p w14:paraId="68104DE4" w14:textId="77777777" w:rsidR="00E066BD" w:rsidRPr="00E066BD" w:rsidRDefault="00E066BD" w:rsidP="00E066BD">
            <w:pPr>
              <w:keepNext/>
              <w:keepLines/>
              <w:widowControl w:val="0"/>
              <w:autoSpaceDE w:val="0"/>
              <w:autoSpaceDN w:val="0"/>
              <w:adjustRightInd w:val="0"/>
              <w:spacing w:before="200"/>
              <w:outlineLvl w:val="4"/>
              <w:rPr>
                <w:ins w:id="6534" w:author="Borja Gonzalez" w:date="2017-09-28T19:30:00Z"/>
                <w:rFonts w:ascii="Monaco" w:hAnsi="Monaco" w:cs="Monaco"/>
                <w:sz w:val="20"/>
                <w:szCs w:val="20"/>
                <w:lang w:val="en-US"/>
                <w:rPrChange w:id="6535" w:author="Borja Gonzalez" w:date="2017-09-28T19:30:00Z">
                  <w:rPr>
                    <w:ins w:id="6536" w:author="Borja Gonzalez" w:date="2017-09-28T19:30:00Z"/>
                    <w:rFonts w:ascii="Monaco" w:eastAsiaTheme="majorEastAsia" w:hAnsi="Monaco" w:cs="Monaco"/>
                    <w:color w:val="243F60" w:themeColor="accent1" w:themeShade="7F"/>
                    <w:sz w:val="32"/>
                    <w:szCs w:val="32"/>
                    <w:lang w:val="en-US"/>
                  </w:rPr>
                </w:rPrChange>
              </w:rPr>
            </w:pPr>
            <w:ins w:id="6537" w:author="Borja Gonzalez" w:date="2017-09-28T19:30:00Z">
              <w:r w:rsidRPr="00E066BD">
                <w:rPr>
                  <w:rFonts w:ascii="Monaco" w:hAnsi="Monaco" w:cs="Monaco"/>
                  <w:sz w:val="20"/>
                  <w:szCs w:val="20"/>
                  <w:lang w:val="en-US"/>
                  <w:rPrChange w:id="6538" w:author="Borja Gonzalez" w:date="2017-09-28T19:30:00Z">
                    <w:rPr>
                      <w:rFonts w:ascii="Monaco" w:hAnsi="Monaco" w:cs="Monaco"/>
                      <w:sz w:val="32"/>
                      <w:szCs w:val="32"/>
                      <w:lang w:val="en-US"/>
                    </w:rPr>
                  </w:rPrChange>
                </w:rPr>
                <w:t xml:space="preserve">            </w:t>
              </w:r>
              <w:r w:rsidRPr="00E066BD">
                <w:rPr>
                  <w:rFonts w:ascii="Monaco" w:hAnsi="Monaco" w:cs="Monaco"/>
                  <w:b/>
                  <w:bCs/>
                  <w:color w:val="204A87"/>
                  <w:sz w:val="20"/>
                  <w:szCs w:val="20"/>
                  <w:lang w:val="en-US"/>
                  <w:rPrChange w:id="6539" w:author="Borja Gonzalez" w:date="2017-09-28T19:30:00Z">
                    <w:rPr>
                      <w:rFonts w:ascii="Monaco" w:hAnsi="Monaco" w:cs="Monaco"/>
                      <w:b/>
                      <w:bCs/>
                      <w:color w:val="204A87"/>
                      <w:sz w:val="32"/>
                      <w:szCs w:val="32"/>
                      <w:lang w:val="en-US"/>
                    </w:rPr>
                  </w:rPrChange>
                </w:rPr>
                <w:t>for</w:t>
              </w:r>
              <w:r w:rsidRPr="00E066BD">
                <w:rPr>
                  <w:rFonts w:ascii="Monaco" w:hAnsi="Monaco" w:cs="Monaco"/>
                  <w:b/>
                  <w:bCs/>
                  <w:color w:val="000000"/>
                  <w:sz w:val="20"/>
                  <w:szCs w:val="20"/>
                  <w:lang w:val="en-US"/>
                  <w:rPrChange w:id="6540"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6541" w:author="Borja Gonzalez" w:date="2017-09-28T19:30:00Z">
                    <w:rPr>
                      <w:rFonts w:ascii="Monaco" w:hAnsi="Monaco" w:cs="Monaco"/>
                      <w:color w:val="000000"/>
                      <w:sz w:val="32"/>
                      <w:szCs w:val="32"/>
                      <w:lang w:val="en-US"/>
                    </w:rPr>
                  </w:rPrChange>
                </w:rPr>
                <w:t>i</w:t>
              </w:r>
              <w:r w:rsidRPr="00E066BD">
                <w:rPr>
                  <w:rFonts w:ascii="Monaco" w:hAnsi="Monaco" w:cs="Monaco"/>
                  <w:b/>
                  <w:bCs/>
                  <w:color w:val="CE5C00"/>
                  <w:sz w:val="20"/>
                  <w:szCs w:val="20"/>
                  <w:lang w:val="en-US"/>
                  <w:rPrChange w:id="6542" w:author="Borja Gonzalez" w:date="2017-09-28T19:30:00Z">
                    <w:rPr>
                      <w:rFonts w:ascii="Monaco" w:hAnsi="Monaco" w:cs="Monaco"/>
                      <w:b/>
                      <w:bCs/>
                      <w:color w:val="CE5C00"/>
                      <w:sz w:val="32"/>
                      <w:szCs w:val="32"/>
                      <w:lang w:val="en-US"/>
                    </w:rPr>
                  </w:rPrChange>
                </w:rPr>
                <w:t>=</w:t>
              </w:r>
              <w:r w:rsidRPr="00E066BD">
                <w:rPr>
                  <w:rFonts w:ascii="Monaco" w:hAnsi="Monaco" w:cs="Monaco"/>
                  <w:b/>
                  <w:bCs/>
                  <w:color w:val="0000CF"/>
                  <w:sz w:val="20"/>
                  <w:szCs w:val="20"/>
                  <w:lang w:val="en-US"/>
                  <w:rPrChange w:id="6543" w:author="Borja Gonzalez" w:date="2017-09-28T19:30:00Z">
                    <w:rPr>
                      <w:rFonts w:ascii="Monaco" w:hAnsi="Monaco" w:cs="Monaco"/>
                      <w:b/>
                      <w:bCs/>
                      <w:color w:val="0000CF"/>
                      <w:sz w:val="32"/>
                      <w:szCs w:val="32"/>
                      <w:lang w:val="en-US"/>
                    </w:rPr>
                  </w:rPrChange>
                </w:rPr>
                <w:t>0</w:t>
              </w:r>
              <w:r w:rsidRPr="00E066BD">
                <w:rPr>
                  <w:rFonts w:ascii="Monaco" w:hAnsi="Monaco" w:cs="Monaco"/>
                  <w:b/>
                  <w:bCs/>
                  <w:color w:val="000000"/>
                  <w:sz w:val="20"/>
                  <w:szCs w:val="20"/>
                  <w:lang w:val="en-US"/>
                  <w:rPrChange w:id="6544"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6545" w:author="Borja Gonzalez" w:date="2017-09-28T19:30:00Z">
                    <w:rPr>
                      <w:rFonts w:ascii="Monaco" w:hAnsi="Monaco" w:cs="Monaco"/>
                      <w:color w:val="000000"/>
                      <w:sz w:val="32"/>
                      <w:szCs w:val="32"/>
                      <w:lang w:val="en-US"/>
                    </w:rPr>
                  </w:rPrChange>
                </w:rPr>
                <w:t>i</w:t>
              </w:r>
              <w:r w:rsidRPr="00E066BD">
                <w:rPr>
                  <w:rFonts w:ascii="Monaco" w:hAnsi="Monaco" w:cs="Monaco"/>
                  <w:b/>
                  <w:bCs/>
                  <w:color w:val="CE5C00"/>
                  <w:sz w:val="20"/>
                  <w:szCs w:val="20"/>
                  <w:lang w:val="en-US"/>
                  <w:rPrChange w:id="6546" w:author="Borja Gonzalez" w:date="2017-09-28T19:30:00Z">
                    <w:rPr>
                      <w:rFonts w:ascii="Monaco" w:hAnsi="Monaco" w:cs="Monaco"/>
                      <w:b/>
                      <w:bCs/>
                      <w:color w:val="CE5C00"/>
                      <w:sz w:val="32"/>
                      <w:szCs w:val="32"/>
                      <w:lang w:val="en-US"/>
                    </w:rPr>
                  </w:rPrChange>
                </w:rPr>
                <w:t>&lt;</w:t>
              </w:r>
              <w:r w:rsidRPr="00E066BD">
                <w:rPr>
                  <w:rFonts w:ascii="Monaco" w:hAnsi="Monaco" w:cs="Monaco"/>
                  <w:color w:val="000000"/>
                  <w:sz w:val="20"/>
                  <w:szCs w:val="20"/>
                  <w:lang w:val="en-US"/>
                  <w:rPrChange w:id="6547" w:author="Borja Gonzalez" w:date="2017-09-28T19:30:00Z">
                    <w:rPr>
                      <w:rFonts w:ascii="Monaco" w:hAnsi="Monaco" w:cs="Monaco"/>
                      <w:color w:val="000000"/>
                      <w:sz w:val="32"/>
                      <w:szCs w:val="32"/>
                      <w:lang w:val="en-US"/>
                    </w:rPr>
                  </w:rPrChange>
                </w:rPr>
                <w:t>max_minimo</w:t>
              </w:r>
              <w:r w:rsidRPr="00E066BD">
                <w:rPr>
                  <w:rFonts w:ascii="Monaco" w:hAnsi="Monaco" w:cs="Monaco"/>
                  <w:b/>
                  <w:bCs/>
                  <w:color w:val="000000"/>
                  <w:sz w:val="20"/>
                  <w:szCs w:val="20"/>
                  <w:lang w:val="en-US"/>
                  <w:rPrChange w:id="6548" w:author="Borja Gonzalez" w:date="2017-09-28T19:30:00Z">
                    <w:rPr>
                      <w:rFonts w:ascii="Monaco" w:hAnsi="Monaco" w:cs="Monaco"/>
                      <w:b/>
                      <w:bCs/>
                      <w:color w:val="000000"/>
                      <w:sz w:val="32"/>
                      <w:szCs w:val="32"/>
                      <w:lang w:val="en-US"/>
                    </w:rPr>
                  </w:rPrChange>
                </w:rPr>
                <w:t>[</w:t>
              </w:r>
              <w:r w:rsidRPr="00E066BD">
                <w:rPr>
                  <w:rFonts w:ascii="Monaco" w:hAnsi="Monaco" w:cs="Monaco"/>
                  <w:b/>
                  <w:bCs/>
                  <w:color w:val="0000CF"/>
                  <w:sz w:val="20"/>
                  <w:szCs w:val="20"/>
                  <w:lang w:val="en-US"/>
                  <w:rPrChange w:id="6549" w:author="Borja Gonzalez" w:date="2017-09-28T19:30:00Z">
                    <w:rPr>
                      <w:rFonts w:ascii="Monaco" w:hAnsi="Monaco" w:cs="Monaco"/>
                      <w:b/>
                      <w:bCs/>
                      <w:color w:val="0000CF"/>
                      <w:sz w:val="32"/>
                      <w:szCs w:val="32"/>
                      <w:lang w:val="en-US"/>
                    </w:rPr>
                  </w:rPrChange>
                </w:rPr>
                <w:t>0</w:t>
              </w:r>
              <w:r w:rsidRPr="00E066BD">
                <w:rPr>
                  <w:rFonts w:ascii="Monaco" w:hAnsi="Monaco" w:cs="Monaco"/>
                  <w:b/>
                  <w:bCs/>
                  <w:color w:val="000000"/>
                  <w:sz w:val="20"/>
                  <w:szCs w:val="20"/>
                  <w:lang w:val="en-US"/>
                  <w:rPrChange w:id="6550"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6551" w:author="Borja Gonzalez" w:date="2017-09-28T19:30:00Z">
                    <w:rPr>
                      <w:rFonts w:ascii="Monaco" w:hAnsi="Monaco" w:cs="Monaco"/>
                      <w:color w:val="000000"/>
                      <w:sz w:val="32"/>
                      <w:szCs w:val="32"/>
                      <w:lang w:val="en-US"/>
                    </w:rPr>
                  </w:rPrChange>
                </w:rPr>
                <w:t>values</w:t>
              </w:r>
              <w:r w:rsidRPr="00E066BD">
                <w:rPr>
                  <w:rFonts w:ascii="Monaco" w:hAnsi="Monaco" w:cs="Monaco"/>
                  <w:b/>
                  <w:bCs/>
                  <w:color w:val="000000"/>
                  <w:sz w:val="20"/>
                  <w:szCs w:val="20"/>
                  <w:lang w:val="en-US"/>
                  <w:rPrChange w:id="6552"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6553" w:author="Borja Gonzalez" w:date="2017-09-28T19:30:00Z">
                    <w:rPr>
                      <w:rFonts w:ascii="Monaco" w:hAnsi="Monaco" w:cs="Monaco"/>
                      <w:color w:val="000000"/>
                      <w:sz w:val="32"/>
                      <w:szCs w:val="32"/>
                      <w:lang w:val="en-US"/>
                    </w:rPr>
                  </w:rPrChange>
                </w:rPr>
                <w:t>length</w:t>
              </w:r>
              <w:r w:rsidRPr="00E066BD">
                <w:rPr>
                  <w:rFonts w:ascii="Monaco" w:hAnsi="Monaco" w:cs="Monaco"/>
                  <w:b/>
                  <w:bCs/>
                  <w:color w:val="000000"/>
                  <w:sz w:val="20"/>
                  <w:szCs w:val="20"/>
                  <w:lang w:val="en-US"/>
                  <w:rPrChange w:id="6554"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6555" w:author="Borja Gonzalez" w:date="2017-09-28T19:30:00Z">
                    <w:rPr>
                      <w:rFonts w:ascii="Monaco" w:hAnsi="Monaco" w:cs="Monaco"/>
                      <w:color w:val="000000"/>
                      <w:sz w:val="32"/>
                      <w:szCs w:val="32"/>
                      <w:lang w:val="en-US"/>
                    </w:rPr>
                  </w:rPrChange>
                </w:rPr>
                <w:t>i</w:t>
              </w:r>
              <w:r w:rsidRPr="00E066BD">
                <w:rPr>
                  <w:rFonts w:ascii="Monaco" w:hAnsi="Monaco" w:cs="Monaco"/>
                  <w:b/>
                  <w:bCs/>
                  <w:color w:val="CE5C00"/>
                  <w:sz w:val="20"/>
                  <w:szCs w:val="20"/>
                  <w:lang w:val="en-US"/>
                  <w:rPrChange w:id="6556" w:author="Borja Gonzalez" w:date="2017-09-28T19:30:00Z">
                    <w:rPr>
                      <w:rFonts w:ascii="Monaco" w:hAnsi="Monaco" w:cs="Monaco"/>
                      <w:b/>
                      <w:bCs/>
                      <w:color w:val="CE5C00"/>
                      <w:sz w:val="32"/>
                      <w:szCs w:val="32"/>
                      <w:lang w:val="en-US"/>
                    </w:rPr>
                  </w:rPrChange>
                </w:rPr>
                <w:t>++</w:t>
              </w:r>
              <w:r w:rsidRPr="00E066BD">
                <w:rPr>
                  <w:rFonts w:ascii="Monaco" w:hAnsi="Monaco" w:cs="Monaco"/>
                  <w:b/>
                  <w:bCs/>
                  <w:color w:val="000000"/>
                  <w:sz w:val="20"/>
                  <w:szCs w:val="20"/>
                  <w:lang w:val="en-US"/>
                  <w:rPrChange w:id="6557" w:author="Borja Gonzalez" w:date="2017-09-28T19:30:00Z">
                    <w:rPr>
                      <w:rFonts w:ascii="Monaco" w:hAnsi="Monaco" w:cs="Monaco"/>
                      <w:b/>
                      <w:bCs/>
                      <w:color w:val="000000"/>
                      <w:sz w:val="32"/>
                      <w:szCs w:val="32"/>
                      <w:lang w:val="en-US"/>
                    </w:rPr>
                  </w:rPrChange>
                </w:rPr>
                <w:t>){</w:t>
              </w:r>
            </w:ins>
          </w:p>
          <w:p w14:paraId="54891678" w14:textId="77777777" w:rsidR="00E066BD" w:rsidRPr="00E066BD" w:rsidRDefault="00E066BD" w:rsidP="00E066BD">
            <w:pPr>
              <w:keepNext/>
              <w:keepLines/>
              <w:widowControl w:val="0"/>
              <w:autoSpaceDE w:val="0"/>
              <w:autoSpaceDN w:val="0"/>
              <w:adjustRightInd w:val="0"/>
              <w:spacing w:before="200"/>
              <w:outlineLvl w:val="4"/>
              <w:rPr>
                <w:ins w:id="6558" w:author="Borja Gonzalez" w:date="2017-09-28T19:30:00Z"/>
                <w:rFonts w:ascii="Monaco" w:hAnsi="Monaco" w:cs="Monaco"/>
                <w:sz w:val="20"/>
                <w:szCs w:val="20"/>
                <w:lang w:val="en-US"/>
                <w:rPrChange w:id="6559" w:author="Borja Gonzalez" w:date="2017-09-28T19:30:00Z">
                  <w:rPr>
                    <w:ins w:id="6560" w:author="Borja Gonzalez" w:date="2017-09-28T19:30:00Z"/>
                    <w:rFonts w:ascii="Monaco" w:eastAsiaTheme="majorEastAsia" w:hAnsi="Monaco" w:cs="Monaco"/>
                    <w:color w:val="243F60" w:themeColor="accent1" w:themeShade="7F"/>
                    <w:sz w:val="32"/>
                    <w:szCs w:val="32"/>
                    <w:lang w:val="en-US"/>
                  </w:rPr>
                </w:rPrChange>
              </w:rPr>
            </w:pPr>
            <w:ins w:id="6561" w:author="Borja Gonzalez" w:date="2017-09-28T19:30:00Z">
              <w:r w:rsidRPr="00E066BD">
                <w:rPr>
                  <w:rFonts w:ascii="Monaco" w:hAnsi="Monaco" w:cs="Monaco"/>
                  <w:sz w:val="20"/>
                  <w:szCs w:val="20"/>
                  <w:lang w:val="en-US"/>
                  <w:rPrChange w:id="6562" w:author="Borja Gonzalez" w:date="2017-09-28T19:30:00Z">
                    <w:rPr>
                      <w:rFonts w:ascii="Monaco" w:hAnsi="Monaco" w:cs="Monaco"/>
                      <w:sz w:val="32"/>
                      <w:szCs w:val="32"/>
                      <w:lang w:val="en-US"/>
                    </w:rPr>
                  </w:rPrChange>
                </w:rPr>
                <w:lastRenderedPageBreak/>
                <w:t xml:space="preserve">                </w:t>
              </w:r>
              <w:r w:rsidRPr="00E066BD">
                <w:rPr>
                  <w:rFonts w:ascii="Monaco" w:hAnsi="Monaco" w:cs="Monaco"/>
                  <w:color w:val="000000"/>
                  <w:sz w:val="20"/>
                  <w:szCs w:val="20"/>
                  <w:lang w:val="en-US"/>
                  <w:rPrChange w:id="6563" w:author="Borja Gonzalez" w:date="2017-09-28T19:30:00Z">
                    <w:rPr>
                      <w:rFonts w:ascii="Monaco" w:hAnsi="Monaco" w:cs="Monaco"/>
                      <w:color w:val="000000"/>
                      <w:sz w:val="32"/>
                      <w:szCs w:val="32"/>
                      <w:lang w:val="en-US"/>
                    </w:rPr>
                  </w:rPrChange>
                </w:rPr>
                <w:t>max</w:t>
              </w:r>
              <w:r w:rsidRPr="00E066BD">
                <w:rPr>
                  <w:rFonts w:ascii="Monaco" w:hAnsi="Monaco" w:cs="Monaco"/>
                  <w:b/>
                  <w:bCs/>
                  <w:color w:val="000000"/>
                  <w:sz w:val="20"/>
                  <w:szCs w:val="20"/>
                  <w:lang w:val="en-US"/>
                  <w:rPrChange w:id="6564"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6565" w:author="Borja Gonzalez" w:date="2017-09-28T19:30:00Z">
                    <w:rPr>
                      <w:rFonts w:ascii="Monaco" w:hAnsi="Monaco" w:cs="Monaco"/>
                      <w:color w:val="000000"/>
                      <w:sz w:val="32"/>
                      <w:szCs w:val="32"/>
                      <w:lang w:val="en-US"/>
                    </w:rPr>
                  </w:rPrChange>
                </w:rPr>
                <w:t>push</w:t>
              </w:r>
              <w:r w:rsidRPr="00E066BD">
                <w:rPr>
                  <w:rFonts w:ascii="Monaco" w:hAnsi="Monaco" w:cs="Monaco"/>
                  <w:b/>
                  <w:bCs/>
                  <w:color w:val="000000"/>
                  <w:sz w:val="20"/>
                  <w:szCs w:val="20"/>
                  <w:lang w:val="en-US"/>
                  <w:rPrChange w:id="6566"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6567" w:author="Borja Gonzalez" w:date="2017-09-28T19:30:00Z">
                    <w:rPr>
                      <w:rFonts w:ascii="Monaco" w:hAnsi="Monaco" w:cs="Monaco"/>
                      <w:color w:val="000000"/>
                      <w:sz w:val="32"/>
                      <w:szCs w:val="32"/>
                      <w:lang w:val="en-US"/>
                    </w:rPr>
                  </w:rPrChange>
                </w:rPr>
                <w:t>max_minimo</w:t>
              </w:r>
              <w:r w:rsidRPr="00E066BD">
                <w:rPr>
                  <w:rFonts w:ascii="Monaco" w:hAnsi="Monaco" w:cs="Monaco"/>
                  <w:b/>
                  <w:bCs/>
                  <w:color w:val="000000"/>
                  <w:sz w:val="20"/>
                  <w:szCs w:val="20"/>
                  <w:lang w:val="en-US"/>
                  <w:rPrChange w:id="6568" w:author="Borja Gonzalez" w:date="2017-09-28T19:30:00Z">
                    <w:rPr>
                      <w:rFonts w:ascii="Monaco" w:hAnsi="Monaco" w:cs="Monaco"/>
                      <w:b/>
                      <w:bCs/>
                      <w:color w:val="000000"/>
                      <w:sz w:val="32"/>
                      <w:szCs w:val="32"/>
                      <w:lang w:val="en-US"/>
                    </w:rPr>
                  </w:rPrChange>
                </w:rPr>
                <w:t>[</w:t>
              </w:r>
              <w:r w:rsidRPr="00E066BD">
                <w:rPr>
                  <w:rFonts w:ascii="Monaco" w:hAnsi="Monaco" w:cs="Monaco"/>
                  <w:b/>
                  <w:bCs/>
                  <w:color w:val="0000CF"/>
                  <w:sz w:val="20"/>
                  <w:szCs w:val="20"/>
                  <w:lang w:val="en-US"/>
                  <w:rPrChange w:id="6569" w:author="Borja Gonzalez" w:date="2017-09-28T19:30:00Z">
                    <w:rPr>
                      <w:rFonts w:ascii="Monaco" w:hAnsi="Monaco" w:cs="Monaco"/>
                      <w:b/>
                      <w:bCs/>
                      <w:color w:val="0000CF"/>
                      <w:sz w:val="32"/>
                      <w:szCs w:val="32"/>
                      <w:lang w:val="en-US"/>
                    </w:rPr>
                  </w:rPrChange>
                </w:rPr>
                <w:t>0</w:t>
              </w:r>
              <w:r w:rsidRPr="00E066BD">
                <w:rPr>
                  <w:rFonts w:ascii="Monaco" w:hAnsi="Monaco" w:cs="Monaco"/>
                  <w:b/>
                  <w:bCs/>
                  <w:color w:val="000000"/>
                  <w:sz w:val="20"/>
                  <w:szCs w:val="20"/>
                  <w:lang w:val="en-US"/>
                  <w:rPrChange w:id="6570"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6571" w:author="Borja Gonzalez" w:date="2017-09-28T19:30:00Z">
                    <w:rPr>
                      <w:rFonts w:ascii="Monaco" w:hAnsi="Monaco" w:cs="Monaco"/>
                      <w:color w:val="000000"/>
                      <w:sz w:val="32"/>
                      <w:szCs w:val="32"/>
                      <w:lang w:val="en-US"/>
                    </w:rPr>
                  </w:rPrChange>
                </w:rPr>
                <w:t>values</w:t>
              </w:r>
              <w:r w:rsidRPr="00E066BD">
                <w:rPr>
                  <w:rFonts w:ascii="Monaco" w:hAnsi="Monaco" w:cs="Monaco"/>
                  <w:b/>
                  <w:bCs/>
                  <w:color w:val="000000"/>
                  <w:sz w:val="20"/>
                  <w:szCs w:val="20"/>
                  <w:lang w:val="en-US"/>
                  <w:rPrChange w:id="6572"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6573" w:author="Borja Gonzalez" w:date="2017-09-28T19:30:00Z">
                    <w:rPr>
                      <w:rFonts w:ascii="Monaco" w:hAnsi="Monaco" w:cs="Monaco"/>
                      <w:color w:val="000000"/>
                      <w:sz w:val="32"/>
                      <w:szCs w:val="32"/>
                      <w:lang w:val="en-US"/>
                    </w:rPr>
                  </w:rPrChange>
                </w:rPr>
                <w:t>i</w:t>
              </w:r>
              <w:r w:rsidRPr="00E066BD">
                <w:rPr>
                  <w:rFonts w:ascii="Monaco" w:hAnsi="Monaco" w:cs="Monaco"/>
                  <w:b/>
                  <w:bCs/>
                  <w:color w:val="000000"/>
                  <w:sz w:val="20"/>
                  <w:szCs w:val="20"/>
                  <w:lang w:val="en-US"/>
                  <w:rPrChange w:id="6574" w:author="Borja Gonzalez" w:date="2017-09-28T19:30:00Z">
                    <w:rPr>
                      <w:rFonts w:ascii="Monaco" w:hAnsi="Monaco" w:cs="Monaco"/>
                      <w:b/>
                      <w:bCs/>
                      <w:color w:val="000000"/>
                      <w:sz w:val="32"/>
                      <w:szCs w:val="32"/>
                      <w:lang w:val="en-US"/>
                    </w:rPr>
                  </w:rPrChange>
                </w:rPr>
                <w:t>][</w:t>
              </w:r>
              <w:r w:rsidRPr="00E066BD">
                <w:rPr>
                  <w:rFonts w:ascii="Monaco" w:hAnsi="Monaco" w:cs="Monaco"/>
                  <w:b/>
                  <w:bCs/>
                  <w:color w:val="0000CF"/>
                  <w:sz w:val="20"/>
                  <w:szCs w:val="20"/>
                  <w:lang w:val="en-US"/>
                  <w:rPrChange w:id="6575" w:author="Borja Gonzalez" w:date="2017-09-28T19:30:00Z">
                    <w:rPr>
                      <w:rFonts w:ascii="Monaco" w:hAnsi="Monaco" w:cs="Monaco"/>
                      <w:b/>
                      <w:bCs/>
                      <w:color w:val="0000CF"/>
                      <w:sz w:val="32"/>
                      <w:szCs w:val="32"/>
                      <w:lang w:val="en-US"/>
                    </w:rPr>
                  </w:rPrChange>
                </w:rPr>
                <w:t>0</w:t>
              </w:r>
              <w:r w:rsidRPr="00E066BD">
                <w:rPr>
                  <w:rFonts w:ascii="Monaco" w:hAnsi="Monaco" w:cs="Monaco"/>
                  <w:b/>
                  <w:bCs/>
                  <w:color w:val="000000"/>
                  <w:sz w:val="20"/>
                  <w:szCs w:val="20"/>
                  <w:lang w:val="en-US"/>
                  <w:rPrChange w:id="6576" w:author="Borja Gonzalez" w:date="2017-09-28T19:30:00Z">
                    <w:rPr>
                      <w:rFonts w:ascii="Monaco" w:hAnsi="Monaco" w:cs="Monaco"/>
                      <w:b/>
                      <w:bCs/>
                      <w:color w:val="000000"/>
                      <w:sz w:val="32"/>
                      <w:szCs w:val="32"/>
                      <w:lang w:val="en-US"/>
                    </w:rPr>
                  </w:rPrChange>
                </w:rPr>
                <w:t>]);</w:t>
              </w:r>
            </w:ins>
          </w:p>
          <w:p w14:paraId="2A2FCFFD" w14:textId="77777777" w:rsidR="00E066BD" w:rsidRPr="00E066BD" w:rsidRDefault="00E066BD" w:rsidP="00E066BD">
            <w:pPr>
              <w:keepNext/>
              <w:keepLines/>
              <w:widowControl w:val="0"/>
              <w:autoSpaceDE w:val="0"/>
              <w:autoSpaceDN w:val="0"/>
              <w:adjustRightInd w:val="0"/>
              <w:spacing w:before="200"/>
              <w:outlineLvl w:val="4"/>
              <w:rPr>
                <w:ins w:id="6577" w:author="Borja Gonzalez" w:date="2017-09-28T19:30:00Z"/>
                <w:rFonts w:ascii="Monaco" w:hAnsi="Monaco" w:cs="Monaco"/>
                <w:sz w:val="20"/>
                <w:szCs w:val="20"/>
                <w:lang w:val="en-US"/>
                <w:rPrChange w:id="6578" w:author="Borja Gonzalez" w:date="2017-09-28T19:30:00Z">
                  <w:rPr>
                    <w:ins w:id="6579" w:author="Borja Gonzalez" w:date="2017-09-28T19:30:00Z"/>
                    <w:rFonts w:ascii="Monaco" w:eastAsiaTheme="majorEastAsia" w:hAnsi="Monaco" w:cs="Monaco"/>
                    <w:color w:val="243F60" w:themeColor="accent1" w:themeShade="7F"/>
                    <w:sz w:val="32"/>
                    <w:szCs w:val="32"/>
                    <w:lang w:val="en-US"/>
                  </w:rPr>
                </w:rPrChange>
              </w:rPr>
            </w:pPr>
            <w:ins w:id="6580" w:author="Borja Gonzalez" w:date="2017-09-28T19:30:00Z">
              <w:r w:rsidRPr="00E066BD">
                <w:rPr>
                  <w:rFonts w:ascii="Monaco" w:hAnsi="Monaco" w:cs="Monaco"/>
                  <w:sz w:val="20"/>
                  <w:szCs w:val="20"/>
                  <w:lang w:val="en-US"/>
                  <w:rPrChange w:id="6581" w:author="Borja Gonzalez" w:date="2017-09-28T19:30:00Z">
                    <w:rPr>
                      <w:rFonts w:ascii="Monaco" w:hAnsi="Monaco" w:cs="Monaco"/>
                      <w:sz w:val="32"/>
                      <w:szCs w:val="32"/>
                      <w:lang w:val="en-US"/>
                    </w:rPr>
                  </w:rPrChange>
                </w:rPr>
                <w:t xml:space="preserve">                </w:t>
              </w:r>
              <w:r w:rsidRPr="00E066BD">
                <w:rPr>
                  <w:rFonts w:ascii="Monaco" w:hAnsi="Monaco" w:cs="Monaco"/>
                  <w:color w:val="000000"/>
                  <w:sz w:val="20"/>
                  <w:szCs w:val="20"/>
                  <w:lang w:val="en-US"/>
                  <w:rPrChange w:id="6582" w:author="Borja Gonzalez" w:date="2017-09-28T19:30:00Z">
                    <w:rPr>
                      <w:rFonts w:ascii="Monaco" w:hAnsi="Monaco" w:cs="Monaco"/>
                      <w:color w:val="000000"/>
                      <w:sz w:val="32"/>
                      <w:szCs w:val="32"/>
                      <w:lang w:val="en-US"/>
                    </w:rPr>
                  </w:rPrChange>
                </w:rPr>
                <w:t>min</w:t>
              </w:r>
              <w:r w:rsidRPr="00E066BD">
                <w:rPr>
                  <w:rFonts w:ascii="Monaco" w:hAnsi="Monaco" w:cs="Monaco"/>
                  <w:b/>
                  <w:bCs/>
                  <w:color w:val="000000"/>
                  <w:sz w:val="20"/>
                  <w:szCs w:val="20"/>
                  <w:lang w:val="en-US"/>
                  <w:rPrChange w:id="6583"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6584" w:author="Borja Gonzalez" w:date="2017-09-28T19:30:00Z">
                    <w:rPr>
                      <w:rFonts w:ascii="Monaco" w:hAnsi="Monaco" w:cs="Monaco"/>
                      <w:color w:val="000000"/>
                      <w:sz w:val="32"/>
                      <w:szCs w:val="32"/>
                      <w:lang w:val="en-US"/>
                    </w:rPr>
                  </w:rPrChange>
                </w:rPr>
                <w:t>push</w:t>
              </w:r>
              <w:r w:rsidRPr="00E066BD">
                <w:rPr>
                  <w:rFonts w:ascii="Monaco" w:hAnsi="Monaco" w:cs="Monaco"/>
                  <w:b/>
                  <w:bCs/>
                  <w:color w:val="000000"/>
                  <w:sz w:val="20"/>
                  <w:szCs w:val="20"/>
                  <w:lang w:val="en-US"/>
                  <w:rPrChange w:id="6585"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6586" w:author="Borja Gonzalez" w:date="2017-09-28T19:30:00Z">
                    <w:rPr>
                      <w:rFonts w:ascii="Monaco" w:hAnsi="Monaco" w:cs="Monaco"/>
                      <w:color w:val="000000"/>
                      <w:sz w:val="32"/>
                      <w:szCs w:val="32"/>
                      <w:lang w:val="en-US"/>
                    </w:rPr>
                  </w:rPrChange>
                </w:rPr>
                <w:t>max_minimo</w:t>
              </w:r>
              <w:r w:rsidRPr="00E066BD">
                <w:rPr>
                  <w:rFonts w:ascii="Monaco" w:hAnsi="Monaco" w:cs="Monaco"/>
                  <w:b/>
                  <w:bCs/>
                  <w:color w:val="000000"/>
                  <w:sz w:val="20"/>
                  <w:szCs w:val="20"/>
                  <w:lang w:val="en-US"/>
                  <w:rPrChange w:id="6587" w:author="Borja Gonzalez" w:date="2017-09-28T19:30:00Z">
                    <w:rPr>
                      <w:rFonts w:ascii="Monaco" w:hAnsi="Monaco" w:cs="Monaco"/>
                      <w:b/>
                      <w:bCs/>
                      <w:color w:val="000000"/>
                      <w:sz w:val="32"/>
                      <w:szCs w:val="32"/>
                      <w:lang w:val="en-US"/>
                    </w:rPr>
                  </w:rPrChange>
                </w:rPr>
                <w:t>[</w:t>
              </w:r>
              <w:r w:rsidRPr="00E066BD">
                <w:rPr>
                  <w:rFonts w:ascii="Monaco" w:hAnsi="Monaco" w:cs="Monaco"/>
                  <w:b/>
                  <w:bCs/>
                  <w:color w:val="0000CF"/>
                  <w:sz w:val="20"/>
                  <w:szCs w:val="20"/>
                  <w:lang w:val="en-US"/>
                  <w:rPrChange w:id="6588" w:author="Borja Gonzalez" w:date="2017-09-28T19:30:00Z">
                    <w:rPr>
                      <w:rFonts w:ascii="Monaco" w:hAnsi="Monaco" w:cs="Monaco"/>
                      <w:b/>
                      <w:bCs/>
                      <w:color w:val="0000CF"/>
                      <w:sz w:val="32"/>
                      <w:szCs w:val="32"/>
                      <w:lang w:val="en-US"/>
                    </w:rPr>
                  </w:rPrChange>
                </w:rPr>
                <w:t>0</w:t>
              </w:r>
              <w:r w:rsidRPr="00E066BD">
                <w:rPr>
                  <w:rFonts w:ascii="Monaco" w:hAnsi="Monaco" w:cs="Monaco"/>
                  <w:b/>
                  <w:bCs/>
                  <w:color w:val="000000"/>
                  <w:sz w:val="20"/>
                  <w:szCs w:val="20"/>
                  <w:lang w:val="en-US"/>
                  <w:rPrChange w:id="6589"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6590" w:author="Borja Gonzalez" w:date="2017-09-28T19:30:00Z">
                    <w:rPr>
                      <w:rFonts w:ascii="Monaco" w:hAnsi="Monaco" w:cs="Monaco"/>
                      <w:color w:val="000000"/>
                      <w:sz w:val="32"/>
                      <w:szCs w:val="32"/>
                      <w:lang w:val="en-US"/>
                    </w:rPr>
                  </w:rPrChange>
                </w:rPr>
                <w:t>values</w:t>
              </w:r>
              <w:r w:rsidRPr="00E066BD">
                <w:rPr>
                  <w:rFonts w:ascii="Monaco" w:hAnsi="Monaco" w:cs="Monaco"/>
                  <w:b/>
                  <w:bCs/>
                  <w:color w:val="000000"/>
                  <w:sz w:val="20"/>
                  <w:szCs w:val="20"/>
                  <w:lang w:val="en-US"/>
                  <w:rPrChange w:id="6591"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6592" w:author="Borja Gonzalez" w:date="2017-09-28T19:30:00Z">
                    <w:rPr>
                      <w:rFonts w:ascii="Monaco" w:hAnsi="Monaco" w:cs="Monaco"/>
                      <w:color w:val="000000"/>
                      <w:sz w:val="32"/>
                      <w:szCs w:val="32"/>
                      <w:lang w:val="en-US"/>
                    </w:rPr>
                  </w:rPrChange>
                </w:rPr>
                <w:t>i</w:t>
              </w:r>
              <w:r w:rsidRPr="00E066BD">
                <w:rPr>
                  <w:rFonts w:ascii="Monaco" w:hAnsi="Monaco" w:cs="Monaco"/>
                  <w:b/>
                  <w:bCs/>
                  <w:color w:val="000000"/>
                  <w:sz w:val="20"/>
                  <w:szCs w:val="20"/>
                  <w:lang w:val="en-US"/>
                  <w:rPrChange w:id="6593" w:author="Borja Gonzalez" w:date="2017-09-28T19:30:00Z">
                    <w:rPr>
                      <w:rFonts w:ascii="Monaco" w:hAnsi="Monaco" w:cs="Monaco"/>
                      <w:b/>
                      <w:bCs/>
                      <w:color w:val="000000"/>
                      <w:sz w:val="32"/>
                      <w:szCs w:val="32"/>
                      <w:lang w:val="en-US"/>
                    </w:rPr>
                  </w:rPrChange>
                </w:rPr>
                <w:t>][</w:t>
              </w:r>
              <w:r w:rsidRPr="00E066BD">
                <w:rPr>
                  <w:rFonts w:ascii="Monaco" w:hAnsi="Monaco" w:cs="Monaco"/>
                  <w:b/>
                  <w:bCs/>
                  <w:color w:val="0000CF"/>
                  <w:sz w:val="20"/>
                  <w:szCs w:val="20"/>
                  <w:lang w:val="en-US"/>
                  <w:rPrChange w:id="6594" w:author="Borja Gonzalez" w:date="2017-09-28T19:30:00Z">
                    <w:rPr>
                      <w:rFonts w:ascii="Monaco" w:hAnsi="Monaco" w:cs="Monaco"/>
                      <w:b/>
                      <w:bCs/>
                      <w:color w:val="0000CF"/>
                      <w:sz w:val="32"/>
                      <w:szCs w:val="32"/>
                      <w:lang w:val="en-US"/>
                    </w:rPr>
                  </w:rPrChange>
                </w:rPr>
                <w:t>1</w:t>
              </w:r>
              <w:r w:rsidRPr="00E066BD">
                <w:rPr>
                  <w:rFonts w:ascii="Monaco" w:hAnsi="Monaco" w:cs="Monaco"/>
                  <w:b/>
                  <w:bCs/>
                  <w:color w:val="000000"/>
                  <w:sz w:val="20"/>
                  <w:szCs w:val="20"/>
                  <w:lang w:val="en-US"/>
                  <w:rPrChange w:id="6595" w:author="Borja Gonzalez" w:date="2017-09-28T19:30:00Z">
                    <w:rPr>
                      <w:rFonts w:ascii="Monaco" w:hAnsi="Monaco" w:cs="Monaco"/>
                      <w:b/>
                      <w:bCs/>
                      <w:color w:val="000000"/>
                      <w:sz w:val="32"/>
                      <w:szCs w:val="32"/>
                      <w:lang w:val="en-US"/>
                    </w:rPr>
                  </w:rPrChange>
                </w:rPr>
                <w:t>]);</w:t>
              </w:r>
            </w:ins>
          </w:p>
          <w:p w14:paraId="074AE0F3" w14:textId="77777777" w:rsidR="00E066BD" w:rsidRPr="00E066BD" w:rsidRDefault="00E066BD" w:rsidP="00E066BD">
            <w:pPr>
              <w:keepNext/>
              <w:keepLines/>
              <w:widowControl w:val="0"/>
              <w:autoSpaceDE w:val="0"/>
              <w:autoSpaceDN w:val="0"/>
              <w:adjustRightInd w:val="0"/>
              <w:spacing w:before="200"/>
              <w:outlineLvl w:val="4"/>
              <w:rPr>
                <w:ins w:id="6596" w:author="Borja Gonzalez" w:date="2017-09-28T19:30:00Z"/>
                <w:rFonts w:ascii="Monaco" w:hAnsi="Monaco" w:cs="Monaco"/>
                <w:sz w:val="20"/>
                <w:szCs w:val="20"/>
                <w:lang w:val="en-US"/>
                <w:rPrChange w:id="6597" w:author="Borja Gonzalez" w:date="2017-09-28T19:30:00Z">
                  <w:rPr>
                    <w:ins w:id="6598" w:author="Borja Gonzalez" w:date="2017-09-28T19:30:00Z"/>
                    <w:rFonts w:ascii="Monaco" w:eastAsiaTheme="majorEastAsia" w:hAnsi="Monaco" w:cs="Monaco"/>
                    <w:color w:val="243F60" w:themeColor="accent1" w:themeShade="7F"/>
                    <w:sz w:val="32"/>
                    <w:szCs w:val="32"/>
                    <w:lang w:val="en-US"/>
                  </w:rPr>
                </w:rPrChange>
              </w:rPr>
            </w:pPr>
            <w:ins w:id="6599" w:author="Borja Gonzalez" w:date="2017-09-28T19:30:00Z">
              <w:r w:rsidRPr="00E066BD">
                <w:rPr>
                  <w:rFonts w:ascii="Monaco" w:hAnsi="Monaco" w:cs="Monaco"/>
                  <w:sz w:val="20"/>
                  <w:szCs w:val="20"/>
                  <w:lang w:val="en-US"/>
                  <w:rPrChange w:id="6600" w:author="Borja Gonzalez" w:date="2017-09-28T19:30:00Z">
                    <w:rPr>
                      <w:rFonts w:ascii="Monaco" w:hAnsi="Monaco" w:cs="Monaco"/>
                      <w:sz w:val="32"/>
                      <w:szCs w:val="32"/>
                      <w:lang w:val="en-US"/>
                    </w:rPr>
                  </w:rPrChange>
                </w:rPr>
                <w:t xml:space="preserve">                </w:t>
              </w:r>
              <w:r w:rsidRPr="00E066BD">
                <w:rPr>
                  <w:rFonts w:ascii="Monaco" w:hAnsi="Monaco" w:cs="Monaco"/>
                  <w:color w:val="000000"/>
                  <w:sz w:val="20"/>
                  <w:szCs w:val="20"/>
                  <w:lang w:val="en-US"/>
                  <w:rPrChange w:id="6601" w:author="Borja Gonzalez" w:date="2017-09-28T19:30:00Z">
                    <w:rPr>
                      <w:rFonts w:ascii="Monaco" w:hAnsi="Monaco" w:cs="Monaco"/>
                      <w:color w:val="000000"/>
                      <w:sz w:val="32"/>
                      <w:szCs w:val="32"/>
                      <w:lang w:val="en-US"/>
                    </w:rPr>
                  </w:rPrChange>
                </w:rPr>
                <w:t>fecha</w:t>
              </w:r>
              <w:r w:rsidRPr="00E066BD">
                <w:rPr>
                  <w:rFonts w:ascii="Monaco" w:hAnsi="Monaco" w:cs="Monaco"/>
                  <w:b/>
                  <w:bCs/>
                  <w:color w:val="000000"/>
                  <w:sz w:val="20"/>
                  <w:szCs w:val="20"/>
                  <w:lang w:val="en-US"/>
                  <w:rPrChange w:id="6602"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6603" w:author="Borja Gonzalez" w:date="2017-09-28T19:30:00Z">
                    <w:rPr>
                      <w:rFonts w:ascii="Monaco" w:hAnsi="Monaco" w:cs="Monaco"/>
                      <w:color w:val="000000"/>
                      <w:sz w:val="32"/>
                      <w:szCs w:val="32"/>
                      <w:lang w:val="en-US"/>
                    </w:rPr>
                  </w:rPrChange>
                </w:rPr>
                <w:t>push</w:t>
              </w:r>
              <w:r w:rsidRPr="00E066BD">
                <w:rPr>
                  <w:rFonts w:ascii="Monaco" w:hAnsi="Monaco" w:cs="Monaco"/>
                  <w:b/>
                  <w:bCs/>
                  <w:color w:val="000000"/>
                  <w:sz w:val="20"/>
                  <w:szCs w:val="20"/>
                  <w:lang w:val="en-US"/>
                  <w:rPrChange w:id="6604"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6605" w:author="Borja Gonzalez" w:date="2017-09-28T19:30:00Z">
                    <w:rPr>
                      <w:rFonts w:ascii="Monaco" w:hAnsi="Monaco" w:cs="Monaco"/>
                      <w:color w:val="000000"/>
                      <w:sz w:val="32"/>
                      <w:szCs w:val="32"/>
                      <w:lang w:val="en-US"/>
                    </w:rPr>
                  </w:rPrChange>
                </w:rPr>
                <w:t>max_minimo</w:t>
              </w:r>
              <w:r w:rsidRPr="00E066BD">
                <w:rPr>
                  <w:rFonts w:ascii="Monaco" w:hAnsi="Monaco" w:cs="Monaco"/>
                  <w:b/>
                  <w:bCs/>
                  <w:color w:val="000000"/>
                  <w:sz w:val="20"/>
                  <w:szCs w:val="20"/>
                  <w:lang w:val="en-US"/>
                  <w:rPrChange w:id="6606" w:author="Borja Gonzalez" w:date="2017-09-28T19:30:00Z">
                    <w:rPr>
                      <w:rFonts w:ascii="Monaco" w:hAnsi="Monaco" w:cs="Monaco"/>
                      <w:b/>
                      <w:bCs/>
                      <w:color w:val="000000"/>
                      <w:sz w:val="32"/>
                      <w:szCs w:val="32"/>
                      <w:lang w:val="en-US"/>
                    </w:rPr>
                  </w:rPrChange>
                </w:rPr>
                <w:t>[</w:t>
              </w:r>
              <w:r w:rsidRPr="00E066BD">
                <w:rPr>
                  <w:rFonts w:ascii="Monaco" w:hAnsi="Monaco" w:cs="Monaco"/>
                  <w:b/>
                  <w:bCs/>
                  <w:color w:val="0000CF"/>
                  <w:sz w:val="20"/>
                  <w:szCs w:val="20"/>
                  <w:lang w:val="en-US"/>
                  <w:rPrChange w:id="6607" w:author="Borja Gonzalez" w:date="2017-09-28T19:30:00Z">
                    <w:rPr>
                      <w:rFonts w:ascii="Monaco" w:hAnsi="Monaco" w:cs="Monaco"/>
                      <w:b/>
                      <w:bCs/>
                      <w:color w:val="0000CF"/>
                      <w:sz w:val="32"/>
                      <w:szCs w:val="32"/>
                      <w:lang w:val="en-US"/>
                    </w:rPr>
                  </w:rPrChange>
                </w:rPr>
                <w:t>0</w:t>
              </w:r>
              <w:r w:rsidRPr="00E066BD">
                <w:rPr>
                  <w:rFonts w:ascii="Monaco" w:hAnsi="Monaco" w:cs="Monaco"/>
                  <w:b/>
                  <w:bCs/>
                  <w:color w:val="000000"/>
                  <w:sz w:val="20"/>
                  <w:szCs w:val="20"/>
                  <w:lang w:val="en-US"/>
                  <w:rPrChange w:id="6608"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6609" w:author="Borja Gonzalez" w:date="2017-09-28T19:30:00Z">
                    <w:rPr>
                      <w:rFonts w:ascii="Monaco" w:hAnsi="Monaco" w:cs="Monaco"/>
                      <w:color w:val="000000"/>
                      <w:sz w:val="32"/>
                      <w:szCs w:val="32"/>
                      <w:lang w:val="en-US"/>
                    </w:rPr>
                  </w:rPrChange>
                </w:rPr>
                <w:t>values</w:t>
              </w:r>
              <w:r w:rsidRPr="00E066BD">
                <w:rPr>
                  <w:rFonts w:ascii="Monaco" w:hAnsi="Monaco" w:cs="Monaco"/>
                  <w:b/>
                  <w:bCs/>
                  <w:color w:val="000000"/>
                  <w:sz w:val="20"/>
                  <w:szCs w:val="20"/>
                  <w:lang w:val="en-US"/>
                  <w:rPrChange w:id="6610"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6611" w:author="Borja Gonzalez" w:date="2017-09-28T19:30:00Z">
                    <w:rPr>
                      <w:rFonts w:ascii="Monaco" w:hAnsi="Monaco" w:cs="Monaco"/>
                      <w:color w:val="000000"/>
                      <w:sz w:val="32"/>
                      <w:szCs w:val="32"/>
                      <w:lang w:val="en-US"/>
                    </w:rPr>
                  </w:rPrChange>
                </w:rPr>
                <w:t>i</w:t>
              </w:r>
              <w:r w:rsidRPr="00E066BD">
                <w:rPr>
                  <w:rFonts w:ascii="Monaco" w:hAnsi="Monaco" w:cs="Monaco"/>
                  <w:b/>
                  <w:bCs/>
                  <w:color w:val="000000"/>
                  <w:sz w:val="20"/>
                  <w:szCs w:val="20"/>
                  <w:lang w:val="en-US"/>
                  <w:rPrChange w:id="6612" w:author="Borja Gonzalez" w:date="2017-09-28T19:30:00Z">
                    <w:rPr>
                      <w:rFonts w:ascii="Monaco" w:hAnsi="Monaco" w:cs="Monaco"/>
                      <w:b/>
                      <w:bCs/>
                      <w:color w:val="000000"/>
                      <w:sz w:val="32"/>
                      <w:szCs w:val="32"/>
                      <w:lang w:val="en-US"/>
                    </w:rPr>
                  </w:rPrChange>
                </w:rPr>
                <w:t>][</w:t>
              </w:r>
              <w:r w:rsidRPr="00E066BD">
                <w:rPr>
                  <w:rFonts w:ascii="Monaco" w:hAnsi="Monaco" w:cs="Monaco"/>
                  <w:b/>
                  <w:bCs/>
                  <w:color w:val="0000CF"/>
                  <w:sz w:val="20"/>
                  <w:szCs w:val="20"/>
                  <w:lang w:val="en-US"/>
                  <w:rPrChange w:id="6613" w:author="Borja Gonzalez" w:date="2017-09-28T19:30:00Z">
                    <w:rPr>
                      <w:rFonts w:ascii="Monaco" w:hAnsi="Monaco" w:cs="Monaco"/>
                      <w:b/>
                      <w:bCs/>
                      <w:color w:val="0000CF"/>
                      <w:sz w:val="32"/>
                      <w:szCs w:val="32"/>
                      <w:lang w:val="en-US"/>
                    </w:rPr>
                  </w:rPrChange>
                </w:rPr>
                <w:t>6</w:t>
              </w:r>
              <w:r w:rsidRPr="00E066BD">
                <w:rPr>
                  <w:rFonts w:ascii="Monaco" w:hAnsi="Monaco" w:cs="Monaco"/>
                  <w:b/>
                  <w:bCs/>
                  <w:color w:val="000000"/>
                  <w:sz w:val="20"/>
                  <w:szCs w:val="20"/>
                  <w:lang w:val="en-US"/>
                  <w:rPrChange w:id="6614" w:author="Borja Gonzalez" w:date="2017-09-28T19:30:00Z">
                    <w:rPr>
                      <w:rFonts w:ascii="Monaco" w:hAnsi="Monaco" w:cs="Monaco"/>
                      <w:b/>
                      <w:bCs/>
                      <w:color w:val="000000"/>
                      <w:sz w:val="32"/>
                      <w:szCs w:val="32"/>
                      <w:lang w:val="en-US"/>
                    </w:rPr>
                  </w:rPrChange>
                </w:rPr>
                <w:t>])</w:t>
              </w:r>
            </w:ins>
          </w:p>
          <w:p w14:paraId="5EA47B0E" w14:textId="77777777" w:rsidR="00E066BD" w:rsidRPr="00E066BD" w:rsidRDefault="00E066BD" w:rsidP="00E066BD">
            <w:pPr>
              <w:keepNext/>
              <w:keepLines/>
              <w:widowControl w:val="0"/>
              <w:autoSpaceDE w:val="0"/>
              <w:autoSpaceDN w:val="0"/>
              <w:adjustRightInd w:val="0"/>
              <w:spacing w:before="200"/>
              <w:outlineLvl w:val="4"/>
              <w:rPr>
                <w:ins w:id="6615" w:author="Borja Gonzalez" w:date="2017-09-28T19:30:00Z"/>
                <w:rFonts w:ascii="Monaco" w:hAnsi="Monaco" w:cs="Monaco"/>
                <w:sz w:val="20"/>
                <w:szCs w:val="20"/>
                <w:lang w:val="en-US"/>
                <w:rPrChange w:id="6616" w:author="Borja Gonzalez" w:date="2017-09-28T19:30:00Z">
                  <w:rPr>
                    <w:ins w:id="6617" w:author="Borja Gonzalez" w:date="2017-09-28T19:30:00Z"/>
                    <w:rFonts w:ascii="Monaco" w:eastAsiaTheme="majorEastAsia" w:hAnsi="Monaco" w:cs="Monaco"/>
                    <w:color w:val="243F60" w:themeColor="accent1" w:themeShade="7F"/>
                    <w:sz w:val="32"/>
                    <w:szCs w:val="32"/>
                    <w:lang w:val="en-US"/>
                  </w:rPr>
                </w:rPrChange>
              </w:rPr>
            </w:pPr>
            <w:ins w:id="6618" w:author="Borja Gonzalez" w:date="2017-09-28T19:30:00Z">
              <w:r w:rsidRPr="00E066BD">
                <w:rPr>
                  <w:rFonts w:ascii="Monaco" w:hAnsi="Monaco" w:cs="Monaco"/>
                  <w:sz w:val="20"/>
                  <w:szCs w:val="20"/>
                  <w:lang w:val="en-US"/>
                  <w:rPrChange w:id="6619" w:author="Borja Gonzalez" w:date="2017-09-28T19:30:00Z">
                    <w:rPr>
                      <w:rFonts w:ascii="Monaco" w:hAnsi="Monaco" w:cs="Monaco"/>
                      <w:sz w:val="32"/>
                      <w:szCs w:val="32"/>
                      <w:lang w:val="en-US"/>
                    </w:rPr>
                  </w:rPrChange>
                </w:rPr>
                <w:t xml:space="preserve">                </w:t>
              </w:r>
              <w:r w:rsidRPr="00E066BD">
                <w:rPr>
                  <w:rFonts w:ascii="Monaco" w:hAnsi="Monaco" w:cs="Monaco"/>
                  <w:b/>
                  <w:bCs/>
                  <w:color w:val="204A87"/>
                  <w:sz w:val="20"/>
                  <w:szCs w:val="20"/>
                  <w:lang w:val="en-US"/>
                  <w:rPrChange w:id="6620" w:author="Borja Gonzalez" w:date="2017-09-28T19:30:00Z">
                    <w:rPr>
                      <w:rFonts w:ascii="Monaco" w:hAnsi="Monaco" w:cs="Monaco"/>
                      <w:b/>
                      <w:bCs/>
                      <w:color w:val="204A87"/>
                      <w:sz w:val="32"/>
                      <w:szCs w:val="32"/>
                      <w:lang w:val="en-US"/>
                    </w:rPr>
                  </w:rPrChange>
                </w:rPr>
                <w:t>if</w:t>
              </w:r>
              <w:r w:rsidRPr="00E066BD">
                <w:rPr>
                  <w:rFonts w:ascii="Monaco" w:hAnsi="Monaco" w:cs="Monaco"/>
                  <w:sz w:val="20"/>
                  <w:szCs w:val="20"/>
                  <w:lang w:val="en-US"/>
                  <w:rPrChange w:id="6621" w:author="Borja Gonzalez" w:date="2017-09-28T19:30:00Z">
                    <w:rPr>
                      <w:rFonts w:ascii="Monaco" w:hAnsi="Monaco" w:cs="Monaco"/>
                      <w:sz w:val="32"/>
                      <w:szCs w:val="32"/>
                      <w:lang w:val="en-US"/>
                    </w:rPr>
                  </w:rPrChange>
                </w:rPr>
                <w:t xml:space="preserve"> </w:t>
              </w:r>
              <w:r w:rsidRPr="00E066BD">
                <w:rPr>
                  <w:rFonts w:ascii="Monaco" w:hAnsi="Monaco" w:cs="Monaco"/>
                  <w:b/>
                  <w:bCs/>
                  <w:color w:val="000000"/>
                  <w:sz w:val="20"/>
                  <w:szCs w:val="20"/>
                  <w:lang w:val="en-US"/>
                  <w:rPrChange w:id="6622"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6623" w:author="Borja Gonzalez" w:date="2017-09-28T19:30:00Z">
                    <w:rPr>
                      <w:rFonts w:ascii="Monaco" w:hAnsi="Monaco" w:cs="Monaco"/>
                      <w:color w:val="000000"/>
                      <w:sz w:val="32"/>
                      <w:szCs w:val="32"/>
                      <w:lang w:val="en-US"/>
                    </w:rPr>
                  </w:rPrChange>
                </w:rPr>
                <w:t>genero</w:t>
              </w:r>
              <w:r w:rsidRPr="00E066BD">
                <w:rPr>
                  <w:rFonts w:ascii="Monaco" w:hAnsi="Monaco" w:cs="Monaco"/>
                  <w:sz w:val="20"/>
                  <w:szCs w:val="20"/>
                  <w:lang w:val="en-US"/>
                  <w:rPrChange w:id="6624" w:author="Borja Gonzalez" w:date="2017-09-28T19:30:00Z">
                    <w:rPr>
                      <w:rFonts w:ascii="Monaco" w:hAnsi="Monaco" w:cs="Monaco"/>
                      <w:sz w:val="32"/>
                      <w:szCs w:val="32"/>
                      <w:lang w:val="en-US"/>
                    </w:rPr>
                  </w:rPrChange>
                </w:rPr>
                <w:t xml:space="preserve"> </w:t>
              </w:r>
              <w:r w:rsidRPr="00E066BD">
                <w:rPr>
                  <w:rFonts w:ascii="Monaco" w:hAnsi="Monaco" w:cs="Monaco"/>
                  <w:b/>
                  <w:bCs/>
                  <w:color w:val="CE5C00"/>
                  <w:sz w:val="20"/>
                  <w:szCs w:val="20"/>
                  <w:lang w:val="en-US"/>
                  <w:rPrChange w:id="6625" w:author="Borja Gonzalez" w:date="2017-09-28T19:30:00Z">
                    <w:rPr>
                      <w:rFonts w:ascii="Monaco" w:hAnsi="Monaco" w:cs="Monaco"/>
                      <w:b/>
                      <w:bCs/>
                      <w:color w:val="CE5C00"/>
                      <w:sz w:val="32"/>
                      <w:szCs w:val="32"/>
                      <w:lang w:val="en-US"/>
                    </w:rPr>
                  </w:rPrChange>
                </w:rPr>
                <w:t>==</w:t>
              </w:r>
              <w:r w:rsidRPr="00E066BD">
                <w:rPr>
                  <w:rFonts w:ascii="Monaco" w:hAnsi="Monaco" w:cs="Monaco"/>
                  <w:sz w:val="20"/>
                  <w:szCs w:val="20"/>
                  <w:lang w:val="en-US"/>
                  <w:rPrChange w:id="6626" w:author="Borja Gonzalez" w:date="2017-09-28T19:30:00Z">
                    <w:rPr>
                      <w:rFonts w:ascii="Monaco" w:hAnsi="Monaco" w:cs="Monaco"/>
                      <w:sz w:val="32"/>
                      <w:szCs w:val="32"/>
                      <w:lang w:val="en-US"/>
                    </w:rPr>
                  </w:rPrChange>
                </w:rPr>
                <w:t xml:space="preserve"> </w:t>
              </w:r>
              <w:r w:rsidRPr="00E066BD">
                <w:rPr>
                  <w:rFonts w:ascii="Monaco" w:hAnsi="Monaco" w:cs="Monaco"/>
                  <w:color w:val="4E9A06"/>
                  <w:sz w:val="20"/>
                  <w:szCs w:val="20"/>
                  <w:lang w:val="en-US"/>
                  <w:rPrChange w:id="6627" w:author="Borja Gonzalez" w:date="2017-09-28T19:30:00Z">
                    <w:rPr>
                      <w:rFonts w:ascii="Monaco" w:hAnsi="Monaco" w:cs="Monaco"/>
                      <w:color w:val="4E9A06"/>
                      <w:sz w:val="32"/>
                      <w:szCs w:val="32"/>
                      <w:lang w:val="en-US"/>
                    </w:rPr>
                  </w:rPrChange>
                </w:rPr>
                <w:t>"h"</w:t>
              </w:r>
              <w:r w:rsidRPr="00E066BD">
                <w:rPr>
                  <w:rFonts w:ascii="Monaco" w:hAnsi="Monaco" w:cs="Monaco"/>
                  <w:b/>
                  <w:bCs/>
                  <w:color w:val="000000"/>
                  <w:sz w:val="20"/>
                  <w:szCs w:val="20"/>
                  <w:lang w:val="en-US"/>
                  <w:rPrChange w:id="6628" w:author="Borja Gonzalez" w:date="2017-09-28T19:30:00Z">
                    <w:rPr>
                      <w:rFonts w:ascii="Monaco" w:hAnsi="Monaco" w:cs="Monaco"/>
                      <w:b/>
                      <w:bCs/>
                      <w:color w:val="000000"/>
                      <w:sz w:val="32"/>
                      <w:szCs w:val="32"/>
                      <w:lang w:val="en-US"/>
                    </w:rPr>
                  </w:rPrChange>
                </w:rPr>
                <w:t>){</w:t>
              </w:r>
            </w:ins>
          </w:p>
          <w:p w14:paraId="6711AB70" w14:textId="77777777" w:rsidR="00E066BD" w:rsidRPr="00E066BD" w:rsidRDefault="00E066BD" w:rsidP="00E066BD">
            <w:pPr>
              <w:keepNext/>
              <w:keepLines/>
              <w:widowControl w:val="0"/>
              <w:autoSpaceDE w:val="0"/>
              <w:autoSpaceDN w:val="0"/>
              <w:adjustRightInd w:val="0"/>
              <w:spacing w:before="200"/>
              <w:outlineLvl w:val="4"/>
              <w:rPr>
                <w:ins w:id="6629" w:author="Borja Gonzalez" w:date="2017-09-28T19:30:00Z"/>
                <w:rFonts w:ascii="Monaco" w:hAnsi="Monaco" w:cs="Monaco"/>
                <w:sz w:val="20"/>
                <w:szCs w:val="20"/>
                <w:lang w:val="en-US"/>
                <w:rPrChange w:id="6630" w:author="Borja Gonzalez" w:date="2017-09-28T19:30:00Z">
                  <w:rPr>
                    <w:ins w:id="6631" w:author="Borja Gonzalez" w:date="2017-09-28T19:30:00Z"/>
                    <w:rFonts w:ascii="Monaco" w:eastAsiaTheme="majorEastAsia" w:hAnsi="Monaco" w:cs="Monaco"/>
                    <w:color w:val="243F60" w:themeColor="accent1" w:themeShade="7F"/>
                    <w:sz w:val="32"/>
                    <w:szCs w:val="32"/>
                    <w:lang w:val="en-US"/>
                  </w:rPr>
                </w:rPrChange>
              </w:rPr>
            </w:pPr>
            <w:ins w:id="6632" w:author="Borja Gonzalez" w:date="2017-09-28T19:30:00Z">
              <w:r w:rsidRPr="00E066BD">
                <w:rPr>
                  <w:rFonts w:ascii="Monaco" w:hAnsi="Monaco" w:cs="Monaco"/>
                  <w:sz w:val="20"/>
                  <w:szCs w:val="20"/>
                  <w:lang w:val="en-US"/>
                  <w:rPrChange w:id="6633" w:author="Borja Gonzalez" w:date="2017-09-28T19:30:00Z">
                    <w:rPr>
                      <w:rFonts w:ascii="Monaco" w:hAnsi="Monaco" w:cs="Monaco"/>
                      <w:sz w:val="32"/>
                      <w:szCs w:val="32"/>
                      <w:lang w:val="en-US"/>
                    </w:rPr>
                  </w:rPrChange>
                </w:rPr>
                <w:t xml:space="preserve">                    </w:t>
              </w:r>
              <w:r w:rsidRPr="00E066BD">
                <w:rPr>
                  <w:rFonts w:ascii="Monaco" w:hAnsi="Monaco" w:cs="Monaco"/>
                  <w:color w:val="000000"/>
                  <w:sz w:val="20"/>
                  <w:szCs w:val="20"/>
                  <w:lang w:val="en-US"/>
                  <w:rPrChange w:id="6634" w:author="Borja Gonzalez" w:date="2017-09-28T19:30:00Z">
                    <w:rPr>
                      <w:rFonts w:ascii="Monaco" w:hAnsi="Monaco" w:cs="Monaco"/>
                      <w:color w:val="000000"/>
                      <w:sz w:val="32"/>
                      <w:szCs w:val="32"/>
                      <w:lang w:val="en-US"/>
                    </w:rPr>
                  </w:rPrChange>
                </w:rPr>
                <w:t>max_max</w:t>
              </w:r>
              <w:r w:rsidRPr="00E066BD">
                <w:rPr>
                  <w:rFonts w:ascii="Monaco" w:hAnsi="Monaco" w:cs="Monaco"/>
                  <w:b/>
                  <w:bCs/>
                  <w:color w:val="000000"/>
                  <w:sz w:val="20"/>
                  <w:szCs w:val="20"/>
                  <w:lang w:val="en-US"/>
                  <w:rPrChange w:id="6635"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6636" w:author="Borja Gonzalez" w:date="2017-09-28T19:30:00Z">
                    <w:rPr>
                      <w:rFonts w:ascii="Monaco" w:hAnsi="Monaco" w:cs="Monaco"/>
                      <w:color w:val="000000"/>
                      <w:sz w:val="32"/>
                      <w:szCs w:val="32"/>
                      <w:lang w:val="en-US"/>
                    </w:rPr>
                  </w:rPrChange>
                </w:rPr>
                <w:t>push</w:t>
              </w:r>
              <w:r w:rsidRPr="00E066BD">
                <w:rPr>
                  <w:rFonts w:ascii="Monaco" w:hAnsi="Monaco" w:cs="Monaco"/>
                  <w:b/>
                  <w:bCs/>
                  <w:color w:val="000000"/>
                  <w:sz w:val="20"/>
                  <w:szCs w:val="20"/>
                  <w:lang w:val="en-US"/>
                  <w:rPrChange w:id="6637" w:author="Borja Gonzalez" w:date="2017-09-28T19:30:00Z">
                    <w:rPr>
                      <w:rFonts w:ascii="Monaco" w:hAnsi="Monaco" w:cs="Monaco"/>
                      <w:b/>
                      <w:bCs/>
                      <w:color w:val="000000"/>
                      <w:sz w:val="32"/>
                      <w:szCs w:val="32"/>
                      <w:lang w:val="en-US"/>
                    </w:rPr>
                  </w:rPrChange>
                </w:rPr>
                <w:t>(</w:t>
              </w:r>
              <w:r w:rsidRPr="00E066BD">
                <w:rPr>
                  <w:rFonts w:ascii="Monaco" w:hAnsi="Monaco" w:cs="Monaco"/>
                  <w:b/>
                  <w:bCs/>
                  <w:color w:val="0000CF"/>
                  <w:sz w:val="20"/>
                  <w:szCs w:val="20"/>
                  <w:lang w:val="en-US"/>
                  <w:rPrChange w:id="6638" w:author="Borja Gonzalez" w:date="2017-09-28T19:30:00Z">
                    <w:rPr>
                      <w:rFonts w:ascii="Monaco" w:hAnsi="Monaco" w:cs="Monaco"/>
                      <w:b/>
                      <w:bCs/>
                      <w:color w:val="0000CF"/>
                      <w:sz w:val="32"/>
                      <w:szCs w:val="32"/>
                      <w:lang w:val="en-US"/>
                    </w:rPr>
                  </w:rPrChange>
                </w:rPr>
                <w:t>49.2</w:t>
              </w:r>
              <w:r w:rsidRPr="00E066BD">
                <w:rPr>
                  <w:rFonts w:ascii="Monaco" w:hAnsi="Monaco" w:cs="Monaco"/>
                  <w:b/>
                  <w:bCs/>
                  <w:color w:val="000000"/>
                  <w:sz w:val="20"/>
                  <w:szCs w:val="20"/>
                  <w:lang w:val="en-US"/>
                  <w:rPrChange w:id="6639" w:author="Borja Gonzalez" w:date="2017-09-28T19:30:00Z">
                    <w:rPr>
                      <w:rFonts w:ascii="Monaco" w:hAnsi="Monaco" w:cs="Monaco"/>
                      <w:b/>
                      <w:bCs/>
                      <w:color w:val="000000"/>
                      <w:sz w:val="32"/>
                      <w:szCs w:val="32"/>
                      <w:lang w:val="en-US"/>
                    </w:rPr>
                  </w:rPrChange>
                </w:rPr>
                <w:t>);</w:t>
              </w:r>
            </w:ins>
          </w:p>
          <w:p w14:paraId="2BEAE259" w14:textId="77777777" w:rsidR="00E066BD" w:rsidRPr="00E066BD" w:rsidRDefault="00E066BD" w:rsidP="00E066BD">
            <w:pPr>
              <w:keepNext/>
              <w:keepLines/>
              <w:widowControl w:val="0"/>
              <w:autoSpaceDE w:val="0"/>
              <w:autoSpaceDN w:val="0"/>
              <w:adjustRightInd w:val="0"/>
              <w:spacing w:before="200"/>
              <w:outlineLvl w:val="4"/>
              <w:rPr>
                <w:ins w:id="6640" w:author="Borja Gonzalez" w:date="2017-09-28T19:30:00Z"/>
                <w:rFonts w:ascii="Monaco" w:hAnsi="Monaco" w:cs="Monaco"/>
                <w:sz w:val="20"/>
                <w:szCs w:val="20"/>
                <w:lang w:val="en-US"/>
                <w:rPrChange w:id="6641" w:author="Borja Gonzalez" w:date="2017-09-28T19:30:00Z">
                  <w:rPr>
                    <w:ins w:id="6642" w:author="Borja Gonzalez" w:date="2017-09-28T19:30:00Z"/>
                    <w:rFonts w:ascii="Monaco" w:eastAsiaTheme="majorEastAsia" w:hAnsi="Monaco" w:cs="Monaco"/>
                    <w:color w:val="243F60" w:themeColor="accent1" w:themeShade="7F"/>
                    <w:sz w:val="32"/>
                    <w:szCs w:val="32"/>
                    <w:lang w:val="en-US"/>
                  </w:rPr>
                </w:rPrChange>
              </w:rPr>
            </w:pPr>
            <w:ins w:id="6643" w:author="Borja Gonzalez" w:date="2017-09-28T19:30:00Z">
              <w:r w:rsidRPr="00E066BD">
                <w:rPr>
                  <w:rFonts w:ascii="Monaco" w:hAnsi="Monaco" w:cs="Monaco"/>
                  <w:sz w:val="20"/>
                  <w:szCs w:val="20"/>
                  <w:lang w:val="en-US"/>
                  <w:rPrChange w:id="6644" w:author="Borja Gonzalez" w:date="2017-09-28T19:30:00Z">
                    <w:rPr>
                      <w:rFonts w:ascii="Monaco" w:hAnsi="Monaco" w:cs="Monaco"/>
                      <w:sz w:val="32"/>
                      <w:szCs w:val="32"/>
                      <w:lang w:val="en-US"/>
                    </w:rPr>
                  </w:rPrChange>
                </w:rPr>
                <w:t xml:space="preserve">                    </w:t>
              </w:r>
              <w:r w:rsidRPr="00E066BD">
                <w:rPr>
                  <w:rFonts w:ascii="Monaco" w:hAnsi="Monaco" w:cs="Monaco"/>
                  <w:color w:val="000000"/>
                  <w:sz w:val="20"/>
                  <w:szCs w:val="20"/>
                  <w:lang w:val="en-US"/>
                  <w:rPrChange w:id="6645" w:author="Borja Gonzalez" w:date="2017-09-28T19:30:00Z">
                    <w:rPr>
                      <w:rFonts w:ascii="Monaco" w:hAnsi="Monaco" w:cs="Monaco"/>
                      <w:color w:val="000000"/>
                      <w:sz w:val="32"/>
                      <w:szCs w:val="32"/>
                      <w:lang w:val="en-US"/>
                    </w:rPr>
                  </w:rPrChange>
                </w:rPr>
                <w:t>max_min</w:t>
              </w:r>
              <w:r w:rsidRPr="00E066BD">
                <w:rPr>
                  <w:rFonts w:ascii="Monaco" w:hAnsi="Monaco" w:cs="Monaco"/>
                  <w:b/>
                  <w:bCs/>
                  <w:color w:val="000000"/>
                  <w:sz w:val="20"/>
                  <w:szCs w:val="20"/>
                  <w:lang w:val="en-US"/>
                  <w:rPrChange w:id="6646"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6647" w:author="Borja Gonzalez" w:date="2017-09-28T19:30:00Z">
                    <w:rPr>
                      <w:rFonts w:ascii="Monaco" w:hAnsi="Monaco" w:cs="Monaco"/>
                      <w:color w:val="000000"/>
                      <w:sz w:val="32"/>
                      <w:szCs w:val="32"/>
                      <w:lang w:val="en-US"/>
                    </w:rPr>
                  </w:rPrChange>
                </w:rPr>
                <w:t>push</w:t>
              </w:r>
              <w:r w:rsidRPr="00E066BD">
                <w:rPr>
                  <w:rFonts w:ascii="Monaco" w:hAnsi="Monaco" w:cs="Monaco"/>
                  <w:b/>
                  <w:bCs/>
                  <w:color w:val="000000"/>
                  <w:sz w:val="20"/>
                  <w:szCs w:val="20"/>
                  <w:lang w:val="en-US"/>
                  <w:rPrChange w:id="6648" w:author="Borja Gonzalez" w:date="2017-09-28T19:30:00Z">
                    <w:rPr>
                      <w:rFonts w:ascii="Monaco" w:hAnsi="Monaco" w:cs="Monaco"/>
                      <w:b/>
                      <w:bCs/>
                      <w:color w:val="000000"/>
                      <w:sz w:val="32"/>
                      <w:szCs w:val="32"/>
                      <w:lang w:val="en-US"/>
                    </w:rPr>
                  </w:rPrChange>
                </w:rPr>
                <w:t>(</w:t>
              </w:r>
              <w:r w:rsidRPr="00E066BD">
                <w:rPr>
                  <w:rFonts w:ascii="Monaco" w:hAnsi="Monaco" w:cs="Monaco"/>
                  <w:b/>
                  <w:bCs/>
                  <w:color w:val="0000CF"/>
                  <w:sz w:val="20"/>
                  <w:szCs w:val="20"/>
                  <w:lang w:val="en-US"/>
                  <w:rPrChange w:id="6649" w:author="Borja Gonzalez" w:date="2017-09-28T19:30:00Z">
                    <w:rPr>
                      <w:rFonts w:ascii="Monaco" w:hAnsi="Monaco" w:cs="Monaco"/>
                      <w:b/>
                      <w:bCs/>
                      <w:color w:val="0000CF"/>
                      <w:sz w:val="32"/>
                      <w:szCs w:val="32"/>
                      <w:lang w:val="en-US"/>
                    </w:rPr>
                  </w:rPrChange>
                </w:rPr>
                <w:t>32.6</w:t>
              </w:r>
              <w:r w:rsidRPr="00E066BD">
                <w:rPr>
                  <w:rFonts w:ascii="Monaco" w:hAnsi="Monaco" w:cs="Monaco"/>
                  <w:b/>
                  <w:bCs/>
                  <w:color w:val="000000"/>
                  <w:sz w:val="20"/>
                  <w:szCs w:val="20"/>
                  <w:lang w:val="en-US"/>
                  <w:rPrChange w:id="6650" w:author="Borja Gonzalez" w:date="2017-09-28T19:30:00Z">
                    <w:rPr>
                      <w:rFonts w:ascii="Monaco" w:hAnsi="Monaco" w:cs="Monaco"/>
                      <w:b/>
                      <w:bCs/>
                      <w:color w:val="000000"/>
                      <w:sz w:val="32"/>
                      <w:szCs w:val="32"/>
                      <w:lang w:val="en-US"/>
                    </w:rPr>
                  </w:rPrChange>
                </w:rPr>
                <w:t>);</w:t>
              </w:r>
            </w:ins>
          </w:p>
          <w:p w14:paraId="6CFA3111" w14:textId="77777777" w:rsidR="00E066BD" w:rsidRPr="00E066BD" w:rsidRDefault="00E066BD" w:rsidP="00E066BD">
            <w:pPr>
              <w:keepNext/>
              <w:keepLines/>
              <w:widowControl w:val="0"/>
              <w:autoSpaceDE w:val="0"/>
              <w:autoSpaceDN w:val="0"/>
              <w:adjustRightInd w:val="0"/>
              <w:spacing w:before="200"/>
              <w:outlineLvl w:val="4"/>
              <w:rPr>
                <w:ins w:id="6651" w:author="Borja Gonzalez" w:date="2017-09-28T19:30:00Z"/>
                <w:rFonts w:ascii="Monaco" w:hAnsi="Monaco" w:cs="Monaco"/>
                <w:sz w:val="20"/>
                <w:szCs w:val="20"/>
                <w:lang w:val="en-US"/>
                <w:rPrChange w:id="6652" w:author="Borja Gonzalez" w:date="2017-09-28T19:30:00Z">
                  <w:rPr>
                    <w:ins w:id="6653" w:author="Borja Gonzalez" w:date="2017-09-28T19:30:00Z"/>
                    <w:rFonts w:ascii="Monaco" w:eastAsiaTheme="majorEastAsia" w:hAnsi="Monaco" w:cs="Monaco"/>
                    <w:color w:val="243F60" w:themeColor="accent1" w:themeShade="7F"/>
                    <w:sz w:val="32"/>
                    <w:szCs w:val="32"/>
                    <w:lang w:val="en-US"/>
                  </w:rPr>
                </w:rPrChange>
              </w:rPr>
            </w:pPr>
            <w:ins w:id="6654" w:author="Borja Gonzalez" w:date="2017-09-28T19:30:00Z">
              <w:r w:rsidRPr="00E066BD">
                <w:rPr>
                  <w:rFonts w:ascii="Monaco" w:hAnsi="Monaco" w:cs="Monaco"/>
                  <w:sz w:val="20"/>
                  <w:szCs w:val="20"/>
                  <w:lang w:val="en-US"/>
                  <w:rPrChange w:id="6655" w:author="Borja Gonzalez" w:date="2017-09-28T19:30:00Z">
                    <w:rPr>
                      <w:rFonts w:ascii="Monaco" w:hAnsi="Monaco" w:cs="Monaco"/>
                      <w:sz w:val="32"/>
                      <w:szCs w:val="32"/>
                      <w:lang w:val="en-US"/>
                    </w:rPr>
                  </w:rPrChange>
                </w:rPr>
                <w:t xml:space="preserve">                    </w:t>
              </w:r>
              <w:r w:rsidRPr="00E066BD">
                <w:rPr>
                  <w:rFonts w:ascii="Monaco" w:hAnsi="Monaco" w:cs="Monaco"/>
                  <w:color w:val="000000"/>
                  <w:sz w:val="20"/>
                  <w:szCs w:val="20"/>
                  <w:lang w:val="en-US"/>
                  <w:rPrChange w:id="6656" w:author="Borja Gonzalez" w:date="2017-09-28T19:30:00Z">
                    <w:rPr>
                      <w:rFonts w:ascii="Monaco" w:hAnsi="Monaco" w:cs="Monaco"/>
                      <w:color w:val="000000"/>
                      <w:sz w:val="32"/>
                      <w:szCs w:val="32"/>
                      <w:lang w:val="en-US"/>
                    </w:rPr>
                  </w:rPrChange>
                </w:rPr>
                <w:t>min_max</w:t>
              </w:r>
              <w:r w:rsidRPr="00E066BD">
                <w:rPr>
                  <w:rFonts w:ascii="Monaco" w:hAnsi="Monaco" w:cs="Monaco"/>
                  <w:b/>
                  <w:bCs/>
                  <w:color w:val="000000"/>
                  <w:sz w:val="20"/>
                  <w:szCs w:val="20"/>
                  <w:lang w:val="en-US"/>
                  <w:rPrChange w:id="6657"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6658" w:author="Borja Gonzalez" w:date="2017-09-28T19:30:00Z">
                    <w:rPr>
                      <w:rFonts w:ascii="Monaco" w:hAnsi="Monaco" w:cs="Monaco"/>
                      <w:color w:val="000000"/>
                      <w:sz w:val="32"/>
                      <w:szCs w:val="32"/>
                      <w:lang w:val="en-US"/>
                    </w:rPr>
                  </w:rPrChange>
                </w:rPr>
                <w:t>push</w:t>
              </w:r>
              <w:r w:rsidRPr="00E066BD">
                <w:rPr>
                  <w:rFonts w:ascii="Monaco" w:hAnsi="Monaco" w:cs="Monaco"/>
                  <w:b/>
                  <w:bCs/>
                  <w:color w:val="000000"/>
                  <w:sz w:val="20"/>
                  <w:szCs w:val="20"/>
                  <w:lang w:val="en-US"/>
                  <w:rPrChange w:id="6659" w:author="Borja Gonzalez" w:date="2017-09-28T19:30:00Z">
                    <w:rPr>
                      <w:rFonts w:ascii="Monaco" w:hAnsi="Monaco" w:cs="Monaco"/>
                      <w:b/>
                      <w:bCs/>
                      <w:color w:val="000000"/>
                      <w:sz w:val="32"/>
                      <w:szCs w:val="32"/>
                      <w:lang w:val="en-US"/>
                    </w:rPr>
                  </w:rPrChange>
                </w:rPr>
                <w:t>(</w:t>
              </w:r>
              <w:r w:rsidRPr="00E066BD">
                <w:rPr>
                  <w:rFonts w:ascii="Monaco" w:hAnsi="Monaco" w:cs="Monaco"/>
                  <w:b/>
                  <w:bCs/>
                  <w:color w:val="CE5C00"/>
                  <w:sz w:val="20"/>
                  <w:szCs w:val="20"/>
                  <w:lang w:val="en-US"/>
                  <w:rPrChange w:id="6660" w:author="Borja Gonzalez" w:date="2017-09-28T19:30:00Z">
                    <w:rPr>
                      <w:rFonts w:ascii="Monaco" w:hAnsi="Monaco" w:cs="Monaco"/>
                      <w:b/>
                      <w:bCs/>
                      <w:color w:val="CE5C00"/>
                      <w:sz w:val="32"/>
                      <w:szCs w:val="32"/>
                      <w:lang w:val="en-US"/>
                    </w:rPr>
                  </w:rPrChange>
                </w:rPr>
                <w:t>-</w:t>
              </w:r>
              <w:r w:rsidRPr="00E066BD">
                <w:rPr>
                  <w:rFonts w:ascii="Monaco" w:hAnsi="Monaco" w:cs="Monaco"/>
                  <w:b/>
                  <w:bCs/>
                  <w:color w:val="0000CF"/>
                  <w:sz w:val="20"/>
                  <w:szCs w:val="20"/>
                  <w:lang w:val="en-US"/>
                  <w:rPrChange w:id="6661" w:author="Borja Gonzalez" w:date="2017-09-28T19:30:00Z">
                    <w:rPr>
                      <w:rFonts w:ascii="Monaco" w:hAnsi="Monaco" w:cs="Monaco"/>
                      <w:b/>
                      <w:bCs/>
                      <w:color w:val="0000CF"/>
                      <w:sz w:val="32"/>
                      <w:szCs w:val="32"/>
                      <w:lang w:val="en-US"/>
                    </w:rPr>
                  </w:rPrChange>
                </w:rPr>
                <w:t>44.3</w:t>
              </w:r>
              <w:r w:rsidRPr="00E066BD">
                <w:rPr>
                  <w:rFonts w:ascii="Monaco" w:hAnsi="Monaco" w:cs="Monaco"/>
                  <w:b/>
                  <w:bCs/>
                  <w:color w:val="000000"/>
                  <w:sz w:val="20"/>
                  <w:szCs w:val="20"/>
                  <w:lang w:val="en-US"/>
                  <w:rPrChange w:id="6662" w:author="Borja Gonzalez" w:date="2017-09-28T19:30:00Z">
                    <w:rPr>
                      <w:rFonts w:ascii="Monaco" w:hAnsi="Monaco" w:cs="Monaco"/>
                      <w:b/>
                      <w:bCs/>
                      <w:color w:val="000000"/>
                      <w:sz w:val="32"/>
                      <w:szCs w:val="32"/>
                      <w:lang w:val="en-US"/>
                    </w:rPr>
                  </w:rPrChange>
                </w:rPr>
                <w:t>);</w:t>
              </w:r>
            </w:ins>
          </w:p>
          <w:p w14:paraId="553956FB" w14:textId="77777777" w:rsidR="00E066BD" w:rsidRPr="00E066BD" w:rsidRDefault="00E066BD" w:rsidP="00E066BD">
            <w:pPr>
              <w:keepNext/>
              <w:keepLines/>
              <w:widowControl w:val="0"/>
              <w:autoSpaceDE w:val="0"/>
              <w:autoSpaceDN w:val="0"/>
              <w:adjustRightInd w:val="0"/>
              <w:spacing w:before="200"/>
              <w:outlineLvl w:val="4"/>
              <w:rPr>
                <w:ins w:id="6663" w:author="Borja Gonzalez" w:date="2017-09-28T19:30:00Z"/>
                <w:rFonts w:ascii="Monaco" w:hAnsi="Monaco" w:cs="Monaco"/>
                <w:sz w:val="20"/>
                <w:szCs w:val="20"/>
                <w:lang w:val="en-US"/>
                <w:rPrChange w:id="6664" w:author="Borja Gonzalez" w:date="2017-09-28T19:30:00Z">
                  <w:rPr>
                    <w:ins w:id="6665" w:author="Borja Gonzalez" w:date="2017-09-28T19:30:00Z"/>
                    <w:rFonts w:ascii="Monaco" w:eastAsiaTheme="majorEastAsia" w:hAnsi="Monaco" w:cs="Monaco"/>
                    <w:color w:val="243F60" w:themeColor="accent1" w:themeShade="7F"/>
                    <w:sz w:val="32"/>
                    <w:szCs w:val="32"/>
                    <w:lang w:val="en-US"/>
                  </w:rPr>
                </w:rPrChange>
              </w:rPr>
            </w:pPr>
            <w:ins w:id="6666" w:author="Borja Gonzalez" w:date="2017-09-28T19:30:00Z">
              <w:r w:rsidRPr="00E066BD">
                <w:rPr>
                  <w:rFonts w:ascii="Monaco" w:hAnsi="Monaco" w:cs="Monaco"/>
                  <w:sz w:val="20"/>
                  <w:szCs w:val="20"/>
                  <w:lang w:val="en-US"/>
                  <w:rPrChange w:id="6667" w:author="Borja Gonzalez" w:date="2017-09-28T19:30:00Z">
                    <w:rPr>
                      <w:rFonts w:ascii="Monaco" w:hAnsi="Monaco" w:cs="Monaco"/>
                      <w:sz w:val="32"/>
                      <w:szCs w:val="32"/>
                      <w:lang w:val="en-US"/>
                    </w:rPr>
                  </w:rPrChange>
                </w:rPr>
                <w:t xml:space="preserve">                    </w:t>
              </w:r>
              <w:r w:rsidRPr="00E066BD">
                <w:rPr>
                  <w:rFonts w:ascii="Monaco" w:hAnsi="Monaco" w:cs="Monaco"/>
                  <w:color w:val="000000"/>
                  <w:sz w:val="20"/>
                  <w:szCs w:val="20"/>
                  <w:lang w:val="en-US"/>
                  <w:rPrChange w:id="6668" w:author="Borja Gonzalez" w:date="2017-09-28T19:30:00Z">
                    <w:rPr>
                      <w:rFonts w:ascii="Monaco" w:hAnsi="Monaco" w:cs="Monaco"/>
                      <w:color w:val="000000"/>
                      <w:sz w:val="32"/>
                      <w:szCs w:val="32"/>
                      <w:lang w:val="en-US"/>
                    </w:rPr>
                  </w:rPrChange>
                </w:rPr>
                <w:t>min_min</w:t>
              </w:r>
              <w:r w:rsidRPr="00E066BD">
                <w:rPr>
                  <w:rFonts w:ascii="Monaco" w:hAnsi="Monaco" w:cs="Monaco"/>
                  <w:b/>
                  <w:bCs/>
                  <w:color w:val="000000"/>
                  <w:sz w:val="20"/>
                  <w:szCs w:val="20"/>
                  <w:lang w:val="en-US"/>
                  <w:rPrChange w:id="6669"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6670" w:author="Borja Gonzalez" w:date="2017-09-28T19:30:00Z">
                    <w:rPr>
                      <w:rFonts w:ascii="Monaco" w:hAnsi="Monaco" w:cs="Monaco"/>
                      <w:color w:val="000000"/>
                      <w:sz w:val="32"/>
                      <w:szCs w:val="32"/>
                      <w:lang w:val="en-US"/>
                    </w:rPr>
                  </w:rPrChange>
                </w:rPr>
                <w:t>push</w:t>
              </w:r>
              <w:r w:rsidRPr="00E066BD">
                <w:rPr>
                  <w:rFonts w:ascii="Monaco" w:hAnsi="Monaco" w:cs="Monaco"/>
                  <w:b/>
                  <w:bCs/>
                  <w:color w:val="000000"/>
                  <w:sz w:val="20"/>
                  <w:szCs w:val="20"/>
                  <w:lang w:val="en-US"/>
                  <w:rPrChange w:id="6671" w:author="Borja Gonzalez" w:date="2017-09-28T19:30:00Z">
                    <w:rPr>
                      <w:rFonts w:ascii="Monaco" w:hAnsi="Monaco" w:cs="Monaco"/>
                      <w:b/>
                      <w:bCs/>
                      <w:color w:val="000000"/>
                      <w:sz w:val="32"/>
                      <w:szCs w:val="32"/>
                      <w:lang w:val="en-US"/>
                    </w:rPr>
                  </w:rPrChange>
                </w:rPr>
                <w:t>(</w:t>
              </w:r>
              <w:r w:rsidRPr="00E066BD">
                <w:rPr>
                  <w:rFonts w:ascii="Monaco" w:hAnsi="Monaco" w:cs="Monaco"/>
                  <w:b/>
                  <w:bCs/>
                  <w:color w:val="CE5C00"/>
                  <w:sz w:val="20"/>
                  <w:szCs w:val="20"/>
                  <w:lang w:val="en-US"/>
                  <w:rPrChange w:id="6672" w:author="Borja Gonzalez" w:date="2017-09-28T19:30:00Z">
                    <w:rPr>
                      <w:rFonts w:ascii="Monaco" w:hAnsi="Monaco" w:cs="Monaco"/>
                      <w:b/>
                      <w:bCs/>
                      <w:color w:val="CE5C00"/>
                      <w:sz w:val="32"/>
                      <w:szCs w:val="32"/>
                      <w:lang w:val="en-US"/>
                    </w:rPr>
                  </w:rPrChange>
                </w:rPr>
                <w:t>-</w:t>
              </w:r>
              <w:r w:rsidRPr="00E066BD">
                <w:rPr>
                  <w:rFonts w:ascii="Monaco" w:hAnsi="Monaco" w:cs="Monaco"/>
                  <w:b/>
                  <w:bCs/>
                  <w:color w:val="0000CF"/>
                  <w:sz w:val="20"/>
                  <w:szCs w:val="20"/>
                  <w:lang w:val="en-US"/>
                  <w:rPrChange w:id="6673" w:author="Borja Gonzalez" w:date="2017-09-28T19:30:00Z">
                    <w:rPr>
                      <w:rFonts w:ascii="Monaco" w:hAnsi="Monaco" w:cs="Monaco"/>
                      <w:b/>
                      <w:bCs/>
                      <w:color w:val="0000CF"/>
                      <w:sz w:val="32"/>
                      <w:szCs w:val="32"/>
                      <w:lang w:val="en-US"/>
                    </w:rPr>
                  </w:rPrChange>
                </w:rPr>
                <w:t>28.3</w:t>
              </w:r>
              <w:r w:rsidRPr="00E066BD">
                <w:rPr>
                  <w:rFonts w:ascii="Monaco" w:hAnsi="Monaco" w:cs="Monaco"/>
                  <w:b/>
                  <w:bCs/>
                  <w:color w:val="000000"/>
                  <w:sz w:val="20"/>
                  <w:szCs w:val="20"/>
                  <w:lang w:val="en-US"/>
                  <w:rPrChange w:id="6674" w:author="Borja Gonzalez" w:date="2017-09-28T19:30:00Z">
                    <w:rPr>
                      <w:rFonts w:ascii="Monaco" w:hAnsi="Monaco" w:cs="Monaco"/>
                      <w:b/>
                      <w:bCs/>
                      <w:color w:val="000000"/>
                      <w:sz w:val="32"/>
                      <w:szCs w:val="32"/>
                      <w:lang w:val="en-US"/>
                    </w:rPr>
                  </w:rPrChange>
                </w:rPr>
                <w:t>);</w:t>
              </w:r>
            </w:ins>
          </w:p>
          <w:p w14:paraId="13CAB420" w14:textId="77777777" w:rsidR="00E066BD" w:rsidRPr="00E066BD" w:rsidRDefault="00E066BD" w:rsidP="00E066BD">
            <w:pPr>
              <w:keepNext/>
              <w:keepLines/>
              <w:widowControl w:val="0"/>
              <w:autoSpaceDE w:val="0"/>
              <w:autoSpaceDN w:val="0"/>
              <w:adjustRightInd w:val="0"/>
              <w:spacing w:before="200"/>
              <w:outlineLvl w:val="4"/>
              <w:rPr>
                <w:ins w:id="6675" w:author="Borja Gonzalez" w:date="2017-09-28T19:30:00Z"/>
                <w:rFonts w:ascii="Monaco" w:hAnsi="Monaco" w:cs="Monaco"/>
                <w:sz w:val="20"/>
                <w:szCs w:val="20"/>
                <w:lang w:val="en-US"/>
                <w:rPrChange w:id="6676" w:author="Borja Gonzalez" w:date="2017-09-28T19:30:00Z">
                  <w:rPr>
                    <w:ins w:id="6677" w:author="Borja Gonzalez" w:date="2017-09-28T19:30:00Z"/>
                    <w:rFonts w:ascii="Monaco" w:eastAsiaTheme="majorEastAsia" w:hAnsi="Monaco" w:cs="Monaco"/>
                    <w:color w:val="243F60" w:themeColor="accent1" w:themeShade="7F"/>
                    <w:sz w:val="32"/>
                    <w:szCs w:val="32"/>
                    <w:lang w:val="en-US"/>
                  </w:rPr>
                </w:rPrChange>
              </w:rPr>
            </w:pPr>
            <w:ins w:id="6678" w:author="Borja Gonzalez" w:date="2017-09-28T19:30:00Z">
              <w:r w:rsidRPr="00E066BD">
                <w:rPr>
                  <w:rFonts w:ascii="Monaco" w:hAnsi="Monaco" w:cs="Monaco"/>
                  <w:sz w:val="20"/>
                  <w:szCs w:val="20"/>
                  <w:lang w:val="en-US"/>
                  <w:rPrChange w:id="6679" w:author="Borja Gonzalez" w:date="2017-09-28T19:30:00Z">
                    <w:rPr>
                      <w:rFonts w:ascii="Monaco" w:hAnsi="Monaco" w:cs="Monaco"/>
                      <w:sz w:val="32"/>
                      <w:szCs w:val="32"/>
                      <w:lang w:val="en-US"/>
                    </w:rPr>
                  </w:rPrChange>
                </w:rPr>
                <w:t xml:space="preserve">                </w:t>
              </w:r>
              <w:r w:rsidRPr="00E066BD">
                <w:rPr>
                  <w:rFonts w:ascii="Monaco" w:hAnsi="Monaco" w:cs="Monaco"/>
                  <w:b/>
                  <w:bCs/>
                  <w:color w:val="000000"/>
                  <w:sz w:val="20"/>
                  <w:szCs w:val="20"/>
                  <w:lang w:val="en-US"/>
                  <w:rPrChange w:id="6680" w:author="Borja Gonzalez" w:date="2017-09-28T19:30:00Z">
                    <w:rPr>
                      <w:rFonts w:ascii="Monaco" w:hAnsi="Monaco" w:cs="Monaco"/>
                      <w:b/>
                      <w:bCs/>
                      <w:color w:val="000000"/>
                      <w:sz w:val="32"/>
                      <w:szCs w:val="32"/>
                      <w:lang w:val="en-US"/>
                    </w:rPr>
                  </w:rPrChange>
                </w:rPr>
                <w:t>}</w:t>
              </w:r>
            </w:ins>
          </w:p>
          <w:p w14:paraId="626CFA67" w14:textId="77777777" w:rsidR="00E066BD" w:rsidRPr="00E066BD" w:rsidRDefault="00E066BD" w:rsidP="00E066BD">
            <w:pPr>
              <w:keepNext/>
              <w:keepLines/>
              <w:widowControl w:val="0"/>
              <w:autoSpaceDE w:val="0"/>
              <w:autoSpaceDN w:val="0"/>
              <w:adjustRightInd w:val="0"/>
              <w:spacing w:before="200"/>
              <w:outlineLvl w:val="4"/>
              <w:rPr>
                <w:ins w:id="6681" w:author="Borja Gonzalez" w:date="2017-09-28T19:30:00Z"/>
                <w:rFonts w:ascii="Monaco" w:hAnsi="Monaco" w:cs="Monaco"/>
                <w:sz w:val="20"/>
                <w:szCs w:val="20"/>
                <w:lang w:val="en-US"/>
                <w:rPrChange w:id="6682" w:author="Borja Gonzalez" w:date="2017-09-28T19:30:00Z">
                  <w:rPr>
                    <w:ins w:id="6683" w:author="Borja Gonzalez" w:date="2017-09-28T19:30:00Z"/>
                    <w:rFonts w:ascii="Monaco" w:eastAsiaTheme="majorEastAsia" w:hAnsi="Monaco" w:cs="Monaco"/>
                    <w:color w:val="243F60" w:themeColor="accent1" w:themeShade="7F"/>
                    <w:sz w:val="32"/>
                    <w:szCs w:val="32"/>
                    <w:lang w:val="en-US"/>
                  </w:rPr>
                </w:rPrChange>
              </w:rPr>
            </w:pPr>
            <w:ins w:id="6684" w:author="Borja Gonzalez" w:date="2017-09-28T19:30:00Z">
              <w:r w:rsidRPr="00E066BD">
                <w:rPr>
                  <w:rFonts w:ascii="Monaco" w:hAnsi="Monaco" w:cs="Monaco"/>
                  <w:sz w:val="20"/>
                  <w:szCs w:val="20"/>
                  <w:lang w:val="en-US"/>
                  <w:rPrChange w:id="6685" w:author="Borja Gonzalez" w:date="2017-09-28T19:30:00Z">
                    <w:rPr>
                      <w:rFonts w:ascii="Monaco" w:hAnsi="Monaco" w:cs="Monaco"/>
                      <w:sz w:val="32"/>
                      <w:szCs w:val="32"/>
                      <w:lang w:val="en-US"/>
                    </w:rPr>
                  </w:rPrChange>
                </w:rPr>
                <w:t xml:space="preserve">                </w:t>
              </w:r>
              <w:r w:rsidRPr="00E066BD">
                <w:rPr>
                  <w:rFonts w:ascii="Monaco" w:hAnsi="Monaco" w:cs="Monaco"/>
                  <w:b/>
                  <w:bCs/>
                  <w:color w:val="204A87"/>
                  <w:sz w:val="20"/>
                  <w:szCs w:val="20"/>
                  <w:lang w:val="en-US"/>
                  <w:rPrChange w:id="6686" w:author="Borja Gonzalez" w:date="2017-09-28T19:30:00Z">
                    <w:rPr>
                      <w:rFonts w:ascii="Monaco" w:hAnsi="Monaco" w:cs="Monaco"/>
                      <w:b/>
                      <w:bCs/>
                      <w:color w:val="204A87"/>
                      <w:sz w:val="32"/>
                      <w:szCs w:val="32"/>
                      <w:lang w:val="en-US"/>
                    </w:rPr>
                  </w:rPrChange>
                </w:rPr>
                <w:t>else</w:t>
              </w:r>
              <w:r w:rsidRPr="00E066BD">
                <w:rPr>
                  <w:rFonts w:ascii="Monaco" w:hAnsi="Monaco" w:cs="Monaco"/>
                  <w:b/>
                  <w:bCs/>
                  <w:color w:val="000000"/>
                  <w:sz w:val="20"/>
                  <w:szCs w:val="20"/>
                  <w:lang w:val="en-US"/>
                  <w:rPrChange w:id="6687" w:author="Borja Gonzalez" w:date="2017-09-28T19:30:00Z">
                    <w:rPr>
                      <w:rFonts w:ascii="Monaco" w:hAnsi="Monaco" w:cs="Monaco"/>
                      <w:b/>
                      <w:bCs/>
                      <w:color w:val="000000"/>
                      <w:sz w:val="32"/>
                      <w:szCs w:val="32"/>
                      <w:lang w:val="en-US"/>
                    </w:rPr>
                  </w:rPrChange>
                </w:rPr>
                <w:t>{</w:t>
              </w:r>
            </w:ins>
          </w:p>
          <w:p w14:paraId="09CF25E7" w14:textId="77777777" w:rsidR="00E066BD" w:rsidRPr="00E066BD" w:rsidRDefault="00E066BD" w:rsidP="00E066BD">
            <w:pPr>
              <w:keepNext/>
              <w:keepLines/>
              <w:widowControl w:val="0"/>
              <w:autoSpaceDE w:val="0"/>
              <w:autoSpaceDN w:val="0"/>
              <w:adjustRightInd w:val="0"/>
              <w:spacing w:before="200"/>
              <w:outlineLvl w:val="4"/>
              <w:rPr>
                <w:ins w:id="6688" w:author="Borja Gonzalez" w:date="2017-09-28T19:30:00Z"/>
                <w:rFonts w:ascii="Monaco" w:hAnsi="Monaco" w:cs="Monaco"/>
                <w:sz w:val="20"/>
                <w:szCs w:val="20"/>
                <w:lang w:val="en-US"/>
                <w:rPrChange w:id="6689" w:author="Borja Gonzalez" w:date="2017-09-28T19:30:00Z">
                  <w:rPr>
                    <w:ins w:id="6690" w:author="Borja Gonzalez" w:date="2017-09-28T19:30:00Z"/>
                    <w:rFonts w:ascii="Monaco" w:eastAsiaTheme="majorEastAsia" w:hAnsi="Monaco" w:cs="Monaco"/>
                    <w:color w:val="243F60" w:themeColor="accent1" w:themeShade="7F"/>
                    <w:sz w:val="32"/>
                    <w:szCs w:val="32"/>
                    <w:lang w:val="en-US"/>
                  </w:rPr>
                </w:rPrChange>
              </w:rPr>
            </w:pPr>
            <w:ins w:id="6691" w:author="Borja Gonzalez" w:date="2017-09-28T19:30:00Z">
              <w:r w:rsidRPr="00E066BD">
                <w:rPr>
                  <w:rFonts w:ascii="Monaco" w:hAnsi="Monaco" w:cs="Monaco"/>
                  <w:sz w:val="20"/>
                  <w:szCs w:val="20"/>
                  <w:lang w:val="en-US"/>
                  <w:rPrChange w:id="6692" w:author="Borja Gonzalez" w:date="2017-09-28T19:30:00Z">
                    <w:rPr>
                      <w:rFonts w:ascii="Monaco" w:hAnsi="Monaco" w:cs="Monaco"/>
                      <w:sz w:val="32"/>
                      <w:szCs w:val="32"/>
                      <w:lang w:val="en-US"/>
                    </w:rPr>
                  </w:rPrChange>
                </w:rPr>
                <w:t xml:space="preserve">                    </w:t>
              </w:r>
              <w:r w:rsidRPr="00E066BD">
                <w:rPr>
                  <w:rFonts w:ascii="Monaco" w:hAnsi="Monaco" w:cs="Monaco"/>
                  <w:color w:val="000000"/>
                  <w:sz w:val="20"/>
                  <w:szCs w:val="20"/>
                  <w:lang w:val="en-US"/>
                  <w:rPrChange w:id="6693" w:author="Borja Gonzalez" w:date="2017-09-28T19:30:00Z">
                    <w:rPr>
                      <w:rFonts w:ascii="Monaco" w:hAnsi="Monaco" w:cs="Monaco"/>
                      <w:color w:val="000000"/>
                      <w:sz w:val="32"/>
                      <w:szCs w:val="32"/>
                      <w:lang w:val="en-US"/>
                    </w:rPr>
                  </w:rPrChange>
                </w:rPr>
                <w:t>max_max</w:t>
              </w:r>
              <w:r w:rsidRPr="00E066BD">
                <w:rPr>
                  <w:rFonts w:ascii="Monaco" w:hAnsi="Monaco" w:cs="Monaco"/>
                  <w:b/>
                  <w:bCs/>
                  <w:color w:val="000000"/>
                  <w:sz w:val="20"/>
                  <w:szCs w:val="20"/>
                  <w:lang w:val="en-US"/>
                  <w:rPrChange w:id="6694"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6695" w:author="Borja Gonzalez" w:date="2017-09-28T19:30:00Z">
                    <w:rPr>
                      <w:rFonts w:ascii="Monaco" w:hAnsi="Monaco" w:cs="Monaco"/>
                      <w:color w:val="000000"/>
                      <w:sz w:val="32"/>
                      <w:szCs w:val="32"/>
                      <w:lang w:val="en-US"/>
                    </w:rPr>
                  </w:rPrChange>
                </w:rPr>
                <w:t>push</w:t>
              </w:r>
              <w:r w:rsidRPr="00E066BD">
                <w:rPr>
                  <w:rFonts w:ascii="Monaco" w:hAnsi="Monaco" w:cs="Monaco"/>
                  <w:b/>
                  <w:bCs/>
                  <w:color w:val="000000"/>
                  <w:sz w:val="20"/>
                  <w:szCs w:val="20"/>
                  <w:lang w:val="en-US"/>
                  <w:rPrChange w:id="6696" w:author="Borja Gonzalez" w:date="2017-09-28T19:30:00Z">
                    <w:rPr>
                      <w:rFonts w:ascii="Monaco" w:hAnsi="Monaco" w:cs="Monaco"/>
                      <w:b/>
                      <w:bCs/>
                      <w:color w:val="000000"/>
                      <w:sz w:val="32"/>
                      <w:szCs w:val="32"/>
                      <w:lang w:val="en-US"/>
                    </w:rPr>
                  </w:rPrChange>
                </w:rPr>
                <w:t>(</w:t>
              </w:r>
              <w:r w:rsidRPr="00E066BD">
                <w:rPr>
                  <w:rFonts w:ascii="Monaco" w:hAnsi="Monaco" w:cs="Monaco"/>
                  <w:b/>
                  <w:bCs/>
                  <w:color w:val="0000CF"/>
                  <w:sz w:val="20"/>
                  <w:szCs w:val="20"/>
                  <w:lang w:val="en-US"/>
                  <w:rPrChange w:id="6697" w:author="Borja Gonzalez" w:date="2017-09-28T19:30:00Z">
                    <w:rPr>
                      <w:rFonts w:ascii="Monaco" w:hAnsi="Monaco" w:cs="Monaco"/>
                      <w:b/>
                      <w:bCs/>
                      <w:color w:val="0000CF"/>
                      <w:sz w:val="32"/>
                      <w:szCs w:val="32"/>
                      <w:lang w:val="en-US"/>
                    </w:rPr>
                  </w:rPrChange>
                </w:rPr>
                <w:t>54.8</w:t>
              </w:r>
              <w:r w:rsidRPr="00E066BD">
                <w:rPr>
                  <w:rFonts w:ascii="Monaco" w:hAnsi="Monaco" w:cs="Monaco"/>
                  <w:b/>
                  <w:bCs/>
                  <w:color w:val="000000"/>
                  <w:sz w:val="20"/>
                  <w:szCs w:val="20"/>
                  <w:lang w:val="en-US"/>
                  <w:rPrChange w:id="6698" w:author="Borja Gonzalez" w:date="2017-09-28T19:30:00Z">
                    <w:rPr>
                      <w:rFonts w:ascii="Monaco" w:hAnsi="Monaco" w:cs="Monaco"/>
                      <w:b/>
                      <w:bCs/>
                      <w:color w:val="000000"/>
                      <w:sz w:val="32"/>
                      <w:szCs w:val="32"/>
                      <w:lang w:val="en-US"/>
                    </w:rPr>
                  </w:rPrChange>
                </w:rPr>
                <w:t>);</w:t>
              </w:r>
            </w:ins>
          </w:p>
          <w:p w14:paraId="6AEDB248" w14:textId="77777777" w:rsidR="00E066BD" w:rsidRPr="00E066BD" w:rsidRDefault="00E066BD" w:rsidP="00E066BD">
            <w:pPr>
              <w:keepNext/>
              <w:keepLines/>
              <w:widowControl w:val="0"/>
              <w:autoSpaceDE w:val="0"/>
              <w:autoSpaceDN w:val="0"/>
              <w:adjustRightInd w:val="0"/>
              <w:spacing w:before="200"/>
              <w:outlineLvl w:val="4"/>
              <w:rPr>
                <w:ins w:id="6699" w:author="Borja Gonzalez" w:date="2017-09-28T19:30:00Z"/>
                <w:rFonts w:ascii="Monaco" w:hAnsi="Monaco" w:cs="Monaco"/>
                <w:sz w:val="20"/>
                <w:szCs w:val="20"/>
                <w:lang w:val="en-US"/>
                <w:rPrChange w:id="6700" w:author="Borja Gonzalez" w:date="2017-09-28T19:30:00Z">
                  <w:rPr>
                    <w:ins w:id="6701" w:author="Borja Gonzalez" w:date="2017-09-28T19:30:00Z"/>
                    <w:rFonts w:ascii="Monaco" w:eastAsiaTheme="majorEastAsia" w:hAnsi="Monaco" w:cs="Monaco"/>
                    <w:color w:val="243F60" w:themeColor="accent1" w:themeShade="7F"/>
                    <w:sz w:val="32"/>
                    <w:szCs w:val="32"/>
                    <w:lang w:val="en-US"/>
                  </w:rPr>
                </w:rPrChange>
              </w:rPr>
            </w:pPr>
            <w:ins w:id="6702" w:author="Borja Gonzalez" w:date="2017-09-28T19:30:00Z">
              <w:r w:rsidRPr="00E066BD">
                <w:rPr>
                  <w:rFonts w:ascii="Monaco" w:hAnsi="Monaco" w:cs="Monaco"/>
                  <w:sz w:val="20"/>
                  <w:szCs w:val="20"/>
                  <w:lang w:val="en-US"/>
                  <w:rPrChange w:id="6703" w:author="Borja Gonzalez" w:date="2017-09-28T19:30:00Z">
                    <w:rPr>
                      <w:rFonts w:ascii="Monaco" w:hAnsi="Monaco" w:cs="Monaco"/>
                      <w:sz w:val="32"/>
                      <w:szCs w:val="32"/>
                      <w:lang w:val="en-US"/>
                    </w:rPr>
                  </w:rPrChange>
                </w:rPr>
                <w:t xml:space="preserve">                    </w:t>
              </w:r>
              <w:r w:rsidRPr="00E066BD">
                <w:rPr>
                  <w:rFonts w:ascii="Monaco" w:hAnsi="Monaco" w:cs="Monaco"/>
                  <w:color w:val="000000"/>
                  <w:sz w:val="20"/>
                  <w:szCs w:val="20"/>
                  <w:lang w:val="en-US"/>
                  <w:rPrChange w:id="6704" w:author="Borja Gonzalez" w:date="2017-09-28T19:30:00Z">
                    <w:rPr>
                      <w:rFonts w:ascii="Monaco" w:hAnsi="Monaco" w:cs="Monaco"/>
                      <w:color w:val="000000"/>
                      <w:sz w:val="32"/>
                      <w:szCs w:val="32"/>
                      <w:lang w:val="en-US"/>
                    </w:rPr>
                  </w:rPrChange>
                </w:rPr>
                <w:t>max_min</w:t>
              </w:r>
              <w:r w:rsidRPr="00E066BD">
                <w:rPr>
                  <w:rFonts w:ascii="Monaco" w:hAnsi="Monaco" w:cs="Monaco"/>
                  <w:b/>
                  <w:bCs/>
                  <w:color w:val="000000"/>
                  <w:sz w:val="20"/>
                  <w:szCs w:val="20"/>
                  <w:lang w:val="en-US"/>
                  <w:rPrChange w:id="6705"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6706" w:author="Borja Gonzalez" w:date="2017-09-28T19:30:00Z">
                    <w:rPr>
                      <w:rFonts w:ascii="Monaco" w:hAnsi="Monaco" w:cs="Monaco"/>
                      <w:color w:val="000000"/>
                      <w:sz w:val="32"/>
                      <w:szCs w:val="32"/>
                      <w:lang w:val="en-US"/>
                    </w:rPr>
                  </w:rPrChange>
                </w:rPr>
                <w:t>push</w:t>
              </w:r>
              <w:r w:rsidRPr="00E066BD">
                <w:rPr>
                  <w:rFonts w:ascii="Monaco" w:hAnsi="Monaco" w:cs="Monaco"/>
                  <w:b/>
                  <w:bCs/>
                  <w:color w:val="000000"/>
                  <w:sz w:val="20"/>
                  <w:szCs w:val="20"/>
                  <w:lang w:val="en-US"/>
                  <w:rPrChange w:id="6707" w:author="Borja Gonzalez" w:date="2017-09-28T19:30:00Z">
                    <w:rPr>
                      <w:rFonts w:ascii="Monaco" w:hAnsi="Monaco" w:cs="Monaco"/>
                      <w:b/>
                      <w:bCs/>
                      <w:color w:val="000000"/>
                      <w:sz w:val="32"/>
                      <w:szCs w:val="32"/>
                      <w:lang w:val="en-US"/>
                    </w:rPr>
                  </w:rPrChange>
                </w:rPr>
                <w:t>(</w:t>
              </w:r>
              <w:r w:rsidRPr="00E066BD">
                <w:rPr>
                  <w:rFonts w:ascii="Monaco" w:hAnsi="Monaco" w:cs="Monaco"/>
                  <w:b/>
                  <w:bCs/>
                  <w:color w:val="0000CF"/>
                  <w:sz w:val="20"/>
                  <w:szCs w:val="20"/>
                  <w:lang w:val="en-US"/>
                  <w:rPrChange w:id="6708" w:author="Borja Gonzalez" w:date="2017-09-28T19:30:00Z">
                    <w:rPr>
                      <w:rFonts w:ascii="Monaco" w:hAnsi="Monaco" w:cs="Monaco"/>
                      <w:b/>
                      <w:bCs/>
                      <w:color w:val="0000CF"/>
                      <w:sz w:val="32"/>
                      <w:szCs w:val="32"/>
                      <w:lang w:val="en-US"/>
                    </w:rPr>
                  </w:rPrChange>
                </w:rPr>
                <w:t>35.8</w:t>
              </w:r>
              <w:r w:rsidRPr="00E066BD">
                <w:rPr>
                  <w:rFonts w:ascii="Monaco" w:hAnsi="Monaco" w:cs="Monaco"/>
                  <w:b/>
                  <w:bCs/>
                  <w:color w:val="000000"/>
                  <w:sz w:val="20"/>
                  <w:szCs w:val="20"/>
                  <w:lang w:val="en-US"/>
                  <w:rPrChange w:id="6709" w:author="Borja Gonzalez" w:date="2017-09-28T19:30:00Z">
                    <w:rPr>
                      <w:rFonts w:ascii="Monaco" w:hAnsi="Monaco" w:cs="Monaco"/>
                      <w:b/>
                      <w:bCs/>
                      <w:color w:val="000000"/>
                      <w:sz w:val="32"/>
                      <w:szCs w:val="32"/>
                      <w:lang w:val="en-US"/>
                    </w:rPr>
                  </w:rPrChange>
                </w:rPr>
                <w:t>);</w:t>
              </w:r>
            </w:ins>
          </w:p>
          <w:p w14:paraId="3BDD6A2B" w14:textId="77777777" w:rsidR="00E066BD" w:rsidRPr="00E066BD" w:rsidRDefault="00E066BD" w:rsidP="00E066BD">
            <w:pPr>
              <w:keepNext/>
              <w:keepLines/>
              <w:widowControl w:val="0"/>
              <w:autoSpaceDE w:val="0"/>
              <w:autoSpaceDN w:val="0"/>
              <w:adjustRightInd w:val="0"/>
              <w:spacing w:before="200"/>
              <w:outlineLvl w:val="4"/>
              <w:rPr>
                <w:ins w:id="6710" w:author="Borja Gonzalez" w:date="2017-09-28T19:30:00Z"/>
                <w:rFonts w:ascii="Monaco" w:hAnsi="Monaco" w:cs="Monaco"/>
                <w:sz w:val="20"/>
                <w:szCs w:val="20"/>
                <w:lang w:val="en-US"/>
                <w:rPrChange w:id="6711" w:author="Borja Gonzalez" w:date="2017-09-28T19:30:00Z">
                  <w:rPr>
                    <w:ins w:id="6712" w:author="Borja Gonzalez" w:date="2017-09-28T19:30:00Z"/>
                    <w:rFonts w:ascii="Monaco" w:eastAsiaTheme="majorEastAsia" w:hAnsi="Monaco" w:cs="Monaco"/>
                    <w:color w:val="243F60" w:themeColor="accent1" w:themeShade="7F"/>
                    <w:sz w:val="32"/>
                    <w:szCs w:val="32"/>
                    <w:lang w:val="en-US"/>
                  </w:rPr>
                </w:rPrChange>
              </w:rPr>
            </w:pPr>
            <w:ins w:id="6713" w:author="Borja Gonzalez" w:date="2017-09-28T19:30:00Z">
              <w:r w:rsidRPr="00E066BD">
                <w:rPr>
                  <w:rFonts w:ascii="Monaco" w:hAnsi="Monaco" w:cs="Monaco"/>
                  <w:sz w:val="20"/>
                  <w:szCs w:val="20"/>
                  <w:lang w:val="en-US"/>
                  <w:rPrChange w:id="6714" w:author="Borja Gonzalez" w:date="2017-09-28T19:30:00Z">
                    <w:rPr>
                      <w:rFonts w:ascii="Monaco" w:hAnsi="Monaco" w:cs="Monaco"/>
                      <w:sz w:val="32"/>
                      <w:szCs w:val="32"/>
                      <w:lang w:val="en-US"/>
                    </w:rPr>
                  </w:rPrChange>
                </w:rPr>
                <w:t xml:space="preserve">                    </w:t>
              </w:r>
              <w:r w:rsidRPr="00E066BD">
                <w:rPr>
                  <w:rFonts w:ascii="Monaco" w:hAnsi="Monaco" w:cs="Monaco"/>
                  <w:color w:val="000000"/>
                  <w:sz w:val="20"/>
                  <w:szCs w:val="20"/>
                  <w:lang w:val="en-US"/>
                  <w:rPrChange w:id="6715" w:author="Borja Gonzalez" w:date="2017-09-28T19:30:00Z">
                    <w:rPr>
                      <w:rFonts w:ascii="Monaco" w:hAnsi="Monaco" w:cs="Monaco"/>
                      <w:color w:val="000000"/>
                      <w:sz w:val="32"/>
                      <w:szCs w:val="32"/>
                      <w:lang w:val="en-US"/>
                    </w:rPr>
                  </w:rPrChange>
                </w:rPr>
                <w:t>min_max</w:t>
              </w:r>
              <w:r w:rsidRPr="00E066BD">
                <w:rPr>
                  <w:rFonts w:ascii="Monaco" w:hAnsi="Monaco" w:cs="Monaco"/>
                  <w:b/>
                  <w:bCs/>
                  <w:color w:val="000000"/>
                  <w:sz w:val="20"/>
                  <w:szCs w:val="20"/>
                  <w:lang w:val="en-US"/>
                  <w:rPrChange w:id="6716"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6717" w:author="Borja Gonzalez" w:date="2017-09-28T19:30:00Z">
                    <w:rPr>
                      <w:rFonts w:ascii="Monaco" w:hAnsi="Monaco" w:cs="Monaco"/>
                      <w:color w:val="000000"/>
                      <w:sz w:val="32"/>
                      <w:szCs w:val="32"/>
                      <w:lang w:val="en-US"/>
                    </w:rPr>
                  </w:rPrChange>
                </w:rPr>
                <w:t>push</w:t>
              </w:r>
              <w:r w:rsidRPr="00E066BD">
                <w:rPr>
                  <w:rFonts w:ascii="Monaco" w:hAnsi="Monaco" w:cs="Monaco"/>
                  <w:b/>
                  <w:bCs/>
                  <w:color w:val="000000"/>
                  <w:sz w:val="20"/>
                  <w:szCs w:val="20"/>
                  <w:lang w:val="en-US"/>
                  <w:rPrChange w:id="6718" w:author="Borja Gonzalez" w:date="2017-09-28T19:30:00Z">
                    <w:rPr>
                      <w:rFonts w:ascii="Monaco" w:hAnsi="Monaco" w:cs="Monaco"/>
                      <w:b/>
                      <w:bCs/>
                      <w:color w:val="000000"/>
                      <w:sz w:val="32"/>
                      <w:szCs w:val="32"/>
                      <w:lang w:val="en-US"/>
                    </w:rPr>
                  </w:rPrChange>
                </w:rPr>
                <w:t>(</w:t>
              </w:r>
              <w:r w:rsidRPr="00E066BD">
                <w:rPr>
                  <w:rFonts w:ascii="Monaco" w:hAnsi="Monaco" w:cs="Monaco"/>
                  <w:b/>
                  <w:bCs/>
                  <w:color w:val="CE5C00"/>
                  <w:sz w:val="20"/>
                  <w:szCs w:val="20"/>
                  <w:lang w:val="en-US"/>
                  <w:rPrChange w:id="6719" w:author="Borja Gonzalez" w:date="2017-09-28T19:30:00Z">
                    <w:rPr>
                      <w:rFonts w:ascii="Monaco" w:hAnsi="Monaco" w:cs="Monaco"/>
                      <w:b/>
                      <w:bCs/>
                      <w:color w:val="CE5C00"/>
                      <w:sz w:val="32"/>
                      <w:szCs w:val="32"/>
                      <w:lang w:val="en-US"/>
                    </w:rPr>
                  </w:rPrChange>
                </w:rPr>
                <w:t>-</w:t>
              </w:r>
              <w:r w:rsidRPr="00E066BD">
                <w:rPr>
                  <w:rFonts w:ascii="Monaco" w:hAnsi="Monaco" w:cs="Monaco"/>
                  <w:b/>
                  <w:bCs/>
                  <w:color w:val="0000CF"/>
                  <w:sz w:val="20"/>
                  <w:szCs w:val="20"/>
                  <w:lang w:val="en-US"/>
                  <w:rPrChange w:id="6720" w:author="Borja Gonzalez" w:date="2017-09-28T19:30:00Z">
                    <w:rPr>
                      <w:rFonts w:ascii="Monaco" w:hAnsi="Monaco" w:cs="Monaco"/>
                      <w:b/>
                      <w:bCs/>
                      <w:color w:val="0000CF"/>
                      <w:sz w:val="32"/>
                      <w:szCs w:val="32"/>
                      <w:lang w:val="en-US"/>
                    </w:rPr>
                  </w:rPrChange>
                </w:rPr>
                <w:t>53.1</w:t>
              </w:r>
              <w:r w:rsidRPr="00E066BD">
                <w:rPr>
                  <w:rFonts w:ascii="Monaco" w:hAnsi="Monaco" w:cs="Monaco"/>
                  <w:b/>
                  <w:bCs/>
                  <w:color w:val="000000"/>
                  <w:sz w:val="20"/>
                  <w:szCs w:val="20"/>
                  <w:lang w:val="en-US"/>
                  <w:rPrChange w:id="6721" w:author="Borja Gonzalez" w:date="2017-09-28T19:30:00Z">
                    <w:rPr>
                      <w:rFonts w:ascii="Monaco" w:hAnsi="Monaco" w:cs="Monaco"/>
                      <w:b/>
                      <w:bCs/>
                      <w:color w:val="000000"/>
                      <w:sz w:val="32"/>
                      <w:szCs w:val="32"/>
                      <w:lang w:val="en-US"/>
                    </w:rPr>
                  </w:rPrChange>
                </w:rPr>
                <w:t>);</w:t>
              </w:r>
            </w:ins>
          </w:p>
          <w:p w14:paraId="383ED0C2" w14:textId="77777777" w:rsidR="00E066BD" w:rsidRPr="00E066BD" w:rsidRDefault="00E066BD" w:rsidP="00E066BD">
            <w:pPr>
              <w:keepNext/>
              <w:keepLines/>
              <w:widowControl w:val="0"/>
              <w:autoSpaceDE w:val="0"/>
              <w:autoSpaceDN w:val="0"/>
              <w:adjustRightInd w:val="0"/>
              <w:spacing w:before="200"/>
              <w:outlineLvl w:val="4"/>
              <w:rPr>
                <w:ins w:id="6722" w:author="Borja Gonzalez" w:date="2017-09-28T19:30:00Z"/>
                <w:rFonts w:ascii="Monaco" w:hAnsi="Monaco" w:cs="Monaco"/>
                <w:sz w:val="20"/>
                <w:szCs w:val="20"/>
                <w:lang w:val="en-US"/>
                <w:rPrChange w:id="6723" w:author="Borja Gonzalez" w:date="2017-09-28T19:30:00Z">
                  <w:rPr>
                    <w:ins w:id="6724" w:author="Borja Gonzalez" w:date="2017-09-28T19:30:00Z"/>
                    <w:rFonts w:ascii="Monaco" w:eastAsiaTheme="majorEastAsia" w:hAnsi="Monaco" w:cs="Monaco"/>
                    <w:color w:val="243F60" w:themeColor="accent1" w:themeShade="7F"/>
                    <w:sz w:val="32"/>
                    <w:szCs w:val="32"/>
                    <w:lang w:val="en-US"/>
                  </w:rPr>
                </w:rPrChange>
              </w:rPr>
            </w:pPr>
            <w:ins w:id="6725" w:author="Borja Gonzalez" w:date="2017-09-28T19:30:00Z">
              <w:r w:rsidRPr="00E066BD">
                <w:rPr>
                  <w:rFonts w:ascii="Monaco" w:hAnsi="Monaco" w:cs="Monaco"/>
                  <w:sz w:val="20"/>
                  <w:szCs w:val="20"/>
                  <w:lang w:val="en-US"/>
                  <w:rPrChange w:id="6726" w:author="Borja Gonzalez" w:date="2017-09-28T19:30:00Z">
                    <w:rPr>
                      <w:rFonts w:ascii="Monaco" w:hAnsi="Monaco" w:cs="Monaco"/>
                      <w:sz w:val="32"/>
                      <w:szCs w:val="32"/>
                      <w:lang w:val="en-US"/>
                    </w:rPr>
                  </w:rPrChange>
                </w:rPr>
                <w:t xml:space="preserve">                    </w:t>
              </w:r>
              <w:r w:rsidRPr="00E066BD">
                <w:rPr>
                  <w:rFonts w:ascii="Monaco" w:hAnsi="Monaco" w:cs="Monaco"/>
                  <w:color w:val="000000"/>
                  <w:sz w:val="20"/>
                  <w:szCs w:val="20"/>
                  <w:lang w:val="en-US"/>
                  <w:rPrChange w:id="6727" w:author="Borja Gonzalez" w:date="2017-09-28T19:30:00Z">
                    <w:rPr>
                      <w:rFonts w:ascii="Monaco" w:hAnsi="Monaco" w:cs="Monaco"/>
                      <w:color w:val="000000"/>
                      <w:sz w:val="32"/>
                      <w:szCs w:val="32"/>
                      <w:lang w:val="en-US"/>
                    </w:rPr>
                  </w:rPrChange>
                </w:rPr>
                <w:t>min_min</w:t>
              </w:r>
              <w:r w:rsidRPr="00E066BD">
                <w:rPr>
                  <w:rFonts w:ascii="Monaco" w:hAnsi="Monaco" w:cs="Monaco"/>
                  <w:b/>
                  <w:bCs/>
                  <w:color w:val="000000"/>
                  <w:sz w:val="20"/>
                  <w:szCs w:val="20"/>
                  <w:lang w:val="en-US"/>
                  <w:rPrChange w:id="6728"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6729" w:author="Borja Gonzalez" w:date="2017-09-28T19:30:00Z">
                    <w:rPr>
                      <w:rFonts w:ascii="Monaco" w:hAnsi="Monaco" w:cs="Monaco"/>
                      <w:color w:val="000000"/>
                      <w:sz w:val="32"/>
                      <w:szCs w:val="32"/>
                      <w:lang w:val="en-US"/>
                    </w:rPr>
                  </w:rPrChange>
                </w:rPr>
                <w:t>push</w:t>
              </w:r>
              <w:r w:rsidRPr="00E066BD">
                <w:rPr>
                  <w:rFonts w:ascii="Monaco" w:hAnsi="Monaco" w:cs="Monaco"/>
                  <w:b/>
                  <w:bCs/>
                  <w:color w:val="000000"/>
                  <w:sz w:val="20"/>
                  <w:szCs w:val="20"/>
                  <w:lang w:val="en-US"/>
                  <w:rPrChange w:id="6730" w:author="Borja Gonzalez" w:date="2017-09-28T19:30:00Z">
                    <w:rPr>
                      <w:rFonts w:ascii="Monaco" w:hAnsi="Monaco" w:cs="Monaco"/>
                      <w:b/>
                      <w:bCs/>
                      <w:color w:val="000000"/>
                      <w:sz w:val="32"/>
                      <w:szCs w:val="32"/>
                      <w:lang w:val="en-US"/>
                    </w:rPr>
                  </w:rPrChange>
                </w:rPr>
                <w:t>(</w:t>
              </w:r>
              <w:r w:rsidRPr="00E066BD">
                <w:rPr>
                  <w:rFonts w:ascii="Monaco" w:hAnsi="Monaco" w:cs="Monaco"/>
                  <w:b/>
                  <w:bCs/>
                  <w:color w:val="CE5C00"/>
                  <w:sz w:val="20"/>
                  <w:szCs w:val="20"/>
                  <w:lang w:val="en-US"/>
                  <w:rPrChange w:id="6731" w:author="Borja Gonzalez" w:date="2017-09-28T19:30:00Z">
                    <w:rPr>
                      <w:rFonts w:ascii="Monaco" w:hAnsi="Monaco" w:cs="Monaco"/>
                      <w:b/>
                      <w:bCs/>
                      <w:color w:val="CE5C00"/>
                      <w:sz w:val="32"/>
                      <w:szCs w:val="32"/>
                      <w:lang w:val="en-US"/>
                    </w:rPr>
                  </w:rPrChange>
                </w:rPr>
                <w:t>-</w:t>
              </w:r>
              <w:r w:rsidRPr="00E066BD">
                <w:rPr>
                  <w:rFonts w:ascii="Monaco" w:hAnsi="Monaco" w:cs="Monaco"/>
                  <w:b/>
                  <w:bCs/>
                  <w:color w:val="0000CF"/>
                  <w:sz w:val="20"/>
                  <w:szCs w:val="20"/>
                  <w:lang w:val="en-US"/>
                  <w:rPrChange w:id="6732" w:author="Borja Gonzalez" w:date="2017-09-28T19:30:00Z">
                    <w:rPr>
                      <w:rFonts w:ascii="Monaco" w:hAnsi="Monaco" w:cs="Monaco"/>
                      <w:b/>
                      <w:bCs/>
                      <w:color w:val="0000CF"/>
                      <w:sz w:val="32"/>
                      <w:szCs w:val="32"/>
                      <w:lang w:val="en-US"/>
                    </w:rPr>
                  </w:rPrChange>
                </w:rPr>
                <w:t>37.9</w:t>
              </w:r>
              <w:r w:rsidRPr="00E066BD">
                <w:rPr>
                  <w:rFonts w:ascii="Monaco" w:hAnsi="Monaco" w:cs="Monaco"/>
                  <w:b/>
                  <w:bCs/>
                  <w:color w:val="000000"/>
                  <w:sz w:val="20"/>
                  <w:szCs w:val="20"/>
                  <w:lang w:val="en-US"/>
                  <w:rPrChange w:id="6733" w:author="Borja Gonzalez" w:date="2017-09-28T19:30:00Z">
                    <w:rPr>
                      <w:rFonts w:ascii="Monaco" w:hAnsi="Monaco" w:cs="Monaco"/>
                      <w:b/>
                      <w:bCs/>
                      <w:color w:val="000000"/>
                      <w:sz w:val="32"/>
                      <w:szCs w:val="32"/>
                      <w:lang w:val="en-US"/>
                    </w:rPr>
                  </w:rPrChange>
                </w:rPr>
                <w:t>);</w:t>
              </w:r>
            </w:ins>
          </w:p>
          <w:p w14:paraId="5CDB73D9" w14:textId="77777777" w:rsidR="00E066BD" w:rsidRPr="00E066BD" w:rsidRDefault="00E066BD" w:rsidP="00E066BD">
            <w:pPr>
              <w:keepNext/>
              <w:keepLines/>
              <w:widowControl w:val="0"/>
              <w:autoSpaceDE w:val="0"/>
              <w:autoSpaceDN w:val="0"/>
              <w:adjustRightInd w:val="0"/>
              <w:spacing w:before="200"/>
              <w:outlineLvl w:val="4"/>
              <w:rPr>
                <w:ins w:id="6734" w:author="Borja Gonzalez" w:date="2017-09-28T19:30:00Z"/>
                <w:rFonts w:ascii="Monaco" w:hAnsi="Monaco" w:cs="Monaco"/>
                <w:sz w:val="20"/>
                <w:szCs w:val="20"/>
                <w:lang w:val="en-US"/>
                <w:rPrChange w:id="6735" w:author="Borja Gonzalez" w:date="2017-09-28T19:30:00Z">
                  <w:rPr>
                    <w:ins w:id="6736" w:author="Borja Gonzalez" w:date="2017-09-28T19:30:00Z"/>
                    <w:rFonts w:ascii="Monaco" w:eastAsiaTheme="majorEastAsia" w:hAnsi="Monaco" w:cs="Monaco"/>
                    <w:color w:val="243F60" w:themeColor="accent1" w:themeShade="7F"/>
                    <w:sz w:val="32"/>
                    <w:szCs w:val="32"/>
                    <w:lang w:val="en-US"/>
                  </w:rPr>
                </w:rPrChange>
              </w:rPr>
            </w:pPr>
            <w:ins w:id="6737" w:author="Borja Gonzalez" w:date="2017-09-28T19:30:00Z">
              <w:r w:rsidRPr="00E066BD">
                <w:rPr>
                  <w:rFonts w:ascii="Monaco" w:hAnsi="Monaco" w:cs="Monaco"/>
                  <w:sz w:val="20"/>
                  <w:szCs w:val="20"/>
                  <w:lang w:val="en-US"/>
                  <w:rPrChange w:id="6738" w:author="Borja Gonzalez" w:date="2017-09-28T19:30:00Z">
                    <w:rPr>
                      <w:rFonts w:ascii="Monaco" w:hAnsi="Monaco" w:cs="Monaco"/>
                      <w:sz w:val="32"/>
                      <w:szCs w:val="32"/>
                      <w:lang w:val="en-US"/>
                    </w:rPr>
                  </w:rPrChange>
                </w:rPr>
                <w:t xml:space="preserve">                </w:t>
              </w:r>
              <w:r w:rsidRPr="00E066BD">
                <w:rPr>
                  <w:rFonts w:ascii="Monaco" w:hAnsi="Monaco" w:cs="Monaco"/>
                  <w:b/>
                  <w:bCs/>
                  <w:color w:val="000000"/>
                  <w:sz w:val="20"/>
                  <w:szCs w:val="20"/>
                  <w:lang w:val="en-US"/>
                  <w:rPrChange w:id="6739" w:author="Borja Gonzalez" w:date="2017-09-28T19:30:00Z">
                    <w:rPr>
                      <w:rFonts w:ascii="Monaco" w:hAnsi="Monaco" w:cs="Monaco"/>
                      <w:b/>
                      <w:bCs/>
                      <w:color w:val="000000"/>
                      <w:sz w:val="32"/>
                      <w:szCs w:val="32"/>
                      <w:lang w:val="en-US"/>
                    </w:rPr>
                  </w:rPrChange>
                </w:rPr>
                <w:t>}</w:t>
              </w:r>
            </w:ins>
          </w:p>
          <w:p w14:paraId="69F82FB6" w14:textId="77777777" w:rsidR="00E066BD" w:rsidRPr="00E066BD" w:rsidRDefault="00E066BD" w:rsidP="00E066BD">
            <w:pPr>
              <w:widowControl w:val="0"/>
              <w:autoSpaceDE w:val="0"/>
              <w:autoSpaceDN w:val="0"/>
              <w:adjustRightInd w:val="0"/>
              <w:rPr>
                <w:ins w:id="6740" w:author="Borja Gonzalez" w:date="2017-09-28T19:30:00Z"/>
                <w:rFonts w:ascii="Monaco" w:hAnsi="Monaco" w:cs="Monaco"/>
                <w:sz w:val="20"/>
                <w:szCs w:val="20"/>
                <w:lang w:val="en-US"/>
                <w:rPrChange w:id="6741" w:author="Borja Gonzalez" w:date="2017-09-28T19:30:00Z">
                  <w:rPr>
                    <w:ins w:id="6742" w:author="Borja Gonzalez" w:date="2017-09-28T19:30:00Z"/>
                    <w:rFonts w:ascii="Monaco" w:hAnsi="Monaco" w:cs="Monaco"/>
                    <w:sz w:val="32"/>
                    <w:szCs w:val="32"/>
                    <w:lang w:val="en-US"/>
                  </w:rPr>
                </w:rPrChange>
              </w:rPr>
            </w:pPr>
          </w:p>
          <w:p w14:paraId="714B37D3" w14:textId="77777777" w:rsidR="00E066BD" w:rsidRPr="00E066BD" w:rsidRDefault="00E066BD" w:rsidP="00E066BD">
            <w:pPr>
              <w:keepNext/>
              <w:keepLines/>
              <w:widowControl w:val="0"/>
              <w:autoSpaceDE w:val="0"/>
              <w:autoSpaceDN w:val="0"/>
              <w:adjustRightInd w:val="0"/>
              <w:spacing w:before="200"/>
              <w:outlineLvl w:val="4"/>
              <w:rPr>
                <w:ins w:id="6743" w:author="Borja Gonzalez" w:date="2017-09-28T19:30:00Z"/>
                <w:rFonts w:ascii="Monaco" w:hAnsi="Monaco" w:cs="Monaco"/>
                <w:sz w:val="20"/>
                <w:szCs w:val="20"/>
                <w:lang w:val="en-US"/>
                <w:rPrChange w:id="6744" w:author="Borja Gonzalez" w:date="2017-09-28T19:30:00Z">
                  <w:rPr>
                    <w:ins w:id="6745" w:author="Borja Gonzalez" w:date="2017-09-28T19:30:00Z"/>
                    <w:rFonts w:ascii="Monaco" w:eastAsiaTheme="majorEastAsia" w:hAnsi="Monaco" w:cs="Monaco"/>
                    <w:color w:val="243F60" w:themeColor="accent1" w:themeShade="7F"/>
                    <w:sz w:val="32"/>
                    <w:szCs w:val="32"/>
                    <w:lang w:val="en-US"/>
                  </w:rPr>
                </w:rPrChange>
              </w:rPr>
            </w:pPr>
            <w:ins w:id="6746" w:author="Borja Gonzalez" w:date="2017-09-28T19:30:00Z">
              <w:r w:rsidRPr="00E066BD">
                <w:rPr>
                  <w:rFonts w:ascii="Monaco" w:hAnsi="Monaco" w:cs="Monaco"/>
                  <w:sz w:val="20"/>
                  <w:szCs w:val="20"/>
                  <w:lang w:val="en-US"/>
                  <w:rPrChange w:id="6747" w:author="Borja Gonzalez" w:date="2017-09-28T19:30:00Z">
                    <w:rPr>
                      <w:rFonts w:ascii="Monaco" w:hAnsi="Monaco" w:cs="Monaco"/>
                      <w:sz w:val="32"/>
                      <w:szCs w:val="32"/>
                      <w:lang w:val="en-US"/>
                    </w:rPr>
                  </w:rPrChange>
                </w:rPr>
                <w:t xml:space="preserve">            </w:t>
              </w:r>
              <w:r w:rsidRPr="00E066BD">
                <w:rPr>
                  <w:rFonts w:ascii="Monaco" w:hAnsi="Monaco" w:cs="Monaco"/>
                  <w:b/>
                  <w:bCs/>
                  <w:color w:val="000000"/>
                  <w:sz w:val="20"/>
                  <w:szCs w:val="20"/>
                  <w:lang w:val="en-US"/>
                  <w:rPrChange w:id="6748" w:author="Borja Gonzalez" w:date="2017-09-28T19:30:00Z">
                    <w:rPr>
                      <w:rFonts w:ascii="Monaco" w:hAnsi="Monaco" w:cs="Monaco"/>
                      <w:b/>
                      <w:bCs/>
                      <w:color w:val="000000"/>
                      <w:sz w:val="32"/>
                      <w:szCs w:val="32"/>
                      <w:lang w:val="en-US"/>
                    </w:rPr>
                  </w:rPrChange>
                </w:rPr>
                <w:t>}</w:t>
              </w:r>
            </w:ins>
          </w:p>
          <w:p w14:paraId="6DA98A44" w14:textId="77777777" w:rsidR="00E066BD" w:rsidRPr="00E066BD" w:rsidRDefault="00E066BD" w:rsidP="00E066BD">
            <w:pPr>
              <w:keepNext/>
              <w:keepLines/>
              <w:widowControl w:val="0"/>
              <w:autoSpaceDE w:val="0"/>
              <w:autoSpaceDN w:val="0"/>
              <w:adjustRightInd w:val="0"/>
              <w:spacing w:before="200"/>
              <w:outlineLvl w:val="4"/>
              <w:rPr>
                <w:ins w:id="6749" w:author="Borja Gonzalez" w:date="2017-09-28T19:30:00Z"/>
                <w:rFonts w:ascii="Monaco" w:hAnsi="Monaco" w:cs="Monaco"/>
                <w:sz w:val="20"/>
                <w:szCs w:val="20"/>
                <w:lang w:val="en-US"/>
                <w:rPrChange w:id="6750" w:author="Borja Gonzalez" w:date="2017-09-28T19:30:00Z">
                  <w:rPr>
                    <w:ins w:id="6751" w:author="Borja Gonzalez" w:date="2017-09-28T19:30:00Z"/>
                    <w:rFonts w:ascii="Monaco" w:eastAsiaTheme="majorEastAsia" w:hAnsi="Monaco" w:cs="Monaco"/>
                    <w:color w:val="243F60" w:themeColor="accent1" w:themeShade="7F"/>
                    <w:sz w:val="32"/>
                    <w:szCs w:val="32"/>
                    <w:lang w:val="en-US"/>
                  </w:rPr>
                </w:rPrChange>
              </w:rPr>
            </w:pPr>
            <w:ins w:id="6752" w:author="Borja Gonzalez" w:date="2017-09-28T19:30:00Z">
              <w:r w:rsidRPr="00E066BD">
                <w:rPr>
                  <w:rFonts w:ascii="Monaco" w:hAnsi="Monaco" w:cs="Monaco"/>
                  <w:sz w:val="20"/>
                  <w:szCs w:val="20"/>
                  <w:lang w:val="en-US"/>
                  <w:rPrChange w:id="6753" w:author="Borja Gonzalez" w:date="2017-09-28T19:30:00Z">
                    <w:rPr>
                      <w:rFonts w:ascii="Monaco" w:hAnsi="Monaco" w:cs="Monaco"/>
                      <w:sz w:val="32"/>
                      <w:szCs w:val="32"/>
                      <w:lang w:val="en-US"/>
                    </w:rPr>
                  </w:rPrChange>
                </w:rPr>
                <w:t xml:space="preserve">            </w:t>
              </w:r>
              <w:r w:rsidRPr="00E066BD">
                <w:rPr>
                  <w:rFonts w:ascii="Monaco" w:hAnsi="Monaco" w:cs="Monaco"/>
                  <w:color w:val="000000"/>
                  <w:sz w:val="20"/>
                  <w:szCs w:val="20"/>
                  <w:lang w:val="en-US"/>
                  <w:rPrChange w:id="6754" w:author="Borja Gonzalez" w:date="2017-09-28T19:30:00Z">
                    <w:rPr>
                      <w:rFonts w:ascii="Monaco" w:hAnsi="Monaco" w:cs="Monaco"/>
                      <w:color w:val="000000"/>
                      <w:sz w:val="32"/>
                      <w:szCs w:val="32"/>
                      <w:lang w:val="en-US"/>
                    </w:rPr>
                  </w:rPrChange>
                </w:rPr>
                <w:t>grafico_evolucion</w:t>
              </w:r>
              <w:r w:rsidRPr="00E066BD">
                <w:rPr>
                  <w:rFonts w:ascii="Monaco" w:hAnsi="Monaco" w:cs="Monaco"/>
                  <w:b/>
                  <w:bCs/>
                  <w:color w:val="000000"/>
                  <w:sz w:val="20"/>
                  <w:szCs w:val="20"/>
                  <w:lang w:val="en-US"/>
                  <w:rPrChange w:id="6755"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6756" w:author="Borja Gonzalez" w:date="2017-09-28T19:30:00Z">
                    <w:rPr>
                      <w:rFonts w:ascii="Monaco" w:hAnsi="Monaco" w:cs="Monaco"/>
                      <w:color w:val="000000"/>
                      <w:sz w:val="32"/>
                      <w:szCs w:val="32"/>
                      <w:lang w:val="en-US"/>
                    </w:rPr>
                  </w:rPrChange>
                </w:rPr>
                <w:t>max</w:t>
              </w:r>
              <w:r w:rsidRPr="00E066BD">
                <w:rPr>
                  <w:rFonts w:ascii="Monaco" w:hAnsi="Monaco" w:cs="Monaco"/>
                  <w:b/>
                  <w:bCs/>
                  <w:color w:val="000000"/>
                  <w:sz w:val="20"/>
                  <w:szCs w:val="20"/>
                  <w:lang w:val="en-US"/>
                  <w:rPrChange w:id="6757"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6758" w:author="Borja Gonzalez" w:date="2017-09-28T19:30:00Z">
                    <w:rPr>
                      <w:rFonts w:ascii="Monaco" w:hAnsi="Monaco" w:cs="Monaco"/>
                      <w:color w:val="000000"/>
                      <w:sz w:val="32"/>
                      <w:szCs w:val="32"/>
                      <w:lang w:val="en-US"/>
                    </w:rPr>
                  </w:rPrChange>
                </w:rPr>
                <w:t>min</w:t>
              </w:r>
              <w:r w:rsidRPr="00E066BD">
                <w:rPr>
                  <w:rFonts w:ascii="Monaco" w:hAnsi="Monaco" w:cs="Monaco"/>
                  <w:b/>
                  <w:bCs/>
                  <w:color w:val="000000"/>
                  <w:sz w:val="20"/>
                  <w:szCs w:val="20"/>
                  <w:lang w:val="en-US"/>
                  <w:rPrChange w:id="6759"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6760" w:author="Borja Gonzalez" w:date="2017-09-28T19:30:00Z">
                    <w:rPr>
                      <w:rFonts w:ascii="Monaco" w:hAnsi="Monaco" w:cs="Monaco"/>
                      <w:color w:val="000000"/>
                      <w:sz w:val="32"/>
                      <w:szCs w:val="32"/>
                      <w:lang w:val="en-US"/>
                    </w:rPr>
                  </w:rPrChange>
                </w:rPr>
                <w:t>fecha</w:t>
              </w:r>
              <w:r w:rsidRPr="00E066BD">
                <w:rPr>
                  <w:rFonts w:ascii="Monaco" w:hAnsi="Monaco" w:cs="Monaco"/>
                  <w:b/>
                  <w:bCs/>
                  <w:color w:val="000000"/>
                  <w:sz w:val="20"/>
                  <w:szCs w:val="20"/>
                  <w:lang w:val="en-US"/>
                  <w:rPrChange w:id="6761" w:author="Borja Gonzalez" w:date="2017-09-28T19:30:00Z">
                    <w:rPr>
                      <w:rFonts w:ascii="Monaco" w:hAnsi="Monaco" w:cs="Monaco"/>
                      <w:b/>
                      <w:bCs/>
                      <w:color w:val="000000"/>
                      <w:sz w:val="32"/>
                      <w:szCs w:val="32"/>
                      <w:lang w:val="en-US"/>
                    </w:rPr>
                  </w:rPrChange>
                </w:rPr>
                <w:t>,</w:t>
              </w:r>
              <w:r w:rsidRPr="00E066BD">
                <w:rPr>
                  <w:rFonts w:ascii="Monaco" w:hAnsi="Monaco" w:cs="Monaco"/>
                  <w:color w:val="4E9A06"/>
                  <w:sz w:val="20"/>
                  <w:szCs w:val="20"/>
                  <w:lang w:val="en-US"/>
                  <w:rPrChange w:id="6762" w:author="Borja Gonzalez" w:date="2017-09-28T19:30:00Z">
                    <w:rPr>
                      <w:rFonts w:ascii="Monaco" w:hAnsi="Monaco" w:cs="Monaco"/>
                      <w:color w:val="4E9A06"/>
                      <w:sz w:val="32"/>
                      <w:szCs w:val="32"/>
                      <w:lang w:val="en-US"/>
                    </w:rPr>
                  </w:rPrChange>
                </w:rPr>
                <w:t>"Coronal"</w:t>
              </w:r>
              <w:r w:rsidRPr="00E066BD">
                <w:rPr>
                  <w:rFonts w:ascii="Monaco" w:hAnsi="Monaco" w:cs="Monaco"/>
                  <w:b/>
                  <w:bCs/>
                  <w:color w:val="000000"/>
                  <w:sz w:val="20"/>
                  <w:szCs w:val="20"/>
                  <w:lang w:val="en-US"/>
                  <w:rPrChange w:id="6763"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6764" w:author="Borja Gonzalez" w:date="2017-09-28T19:30:00Z">
                    <w:rPr>
                      <w:rFonts w:ascii="Monaco" w:hAnsi="Monaco" w:cs="Monaco"/>
                      <w:color w:val="000000"/>
                      <w:sz w:val="32"/>
                      <w:szCs w:val="32"/>
                      <w:lang w:val="en-US"/>
                    </w:rPr>
                  </w:rPrChange>
                </w:rPr>
                <w:t>max_max</w:t>
              </w:r>
              <w:r w:rsidRPr="00E066BD">
                <w:rPr>
                  <w:rFonts w:ascii="Monaco" w:hAnsi="Monaco" w:cs="Monaco"/>
                  <w:b/>
                  <w:bCs/>
                  <w:color w:val="000000"/>
                  <w:sz w:val="20"/>
                  <w:szCs w:val="20"/>
                  <w:lang w:val="en-US"/>
                  <w:rPrChange w:id="6765"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6766" w:author="Borja Gonzalez" w:date="2017-09-28T19:30:00Z">
                    <w:rPr>
                      <w:rFonts w:ascii="Monaco" w:hAnsi="Monaco" w:cs="Monaco"/>
                      <w:color w:val="000000"/>
                      <w:sz w:val="32"/>
                      <w:szCs w:val="32"/>
                      <w:lang w:val="en-US"/>
                    </w:rPr>
                  </w:rPrChange>
                </w:rPr>
                <w:t>max_min</w:t>
              </w:r>
              <w:r w:rsidRPr="00E066BD">
                <w:rPr>
                  <w:rFonts w:ascii="Monaco" w:hAnsi="Monaco" w:cs="Monaco"/>
                  <w:b/>
                  <w:bCs/>
                  <w:color w:val="000000"/>
                  <w:sz w:val="20"/>
                  <w:szCs w:val="20"/>
                  <w:lang w:val="en-US"/>
                  <w:rPrChange w:id="6767"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6768" w:author="Borja Gonzalez" w:date="2017-09-28T19:30:00Z">
                    <w:rPr>
                      <w:rFonts w:ascii="Monaco" w:hAnsi="Monaco" w:cs="Monaco"/>
                      <w:color w:val="000000"/>
                      <w:sz w:val="32"/>
                      <w:szCs w:val="32"/>
                      <w:lang w:val="en-US"/>
                    </w:rPr>
                  </w:rPrChange>
                </w:rPr>
                <w:t>min_max</w:t>
              </w:r>
              <w:r w:rsidRPr="00E066BD">
                <w:rPr>
                  <w:rFonts w:ascii="Monaco" w:hAnsi="Monaco" w:cs="Monaco"/>
                  <w:b/>
                  <w:bCs/>
                  <w:color w:val="000000"/>
                  <w:sz w:val="20"/>
                  <w:szCs w:val="20"/>
                  <w:lang w:val="en-US"/>
                  <w:rPrChange w:id="6769"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6770" w:author="Borja Gonzalez" w:date="2017-09-28T19:30:00Z">
                    <w:rPr>
                      <w:rFonts w:ascii="Monaco" w:hAnsi="Monaco" w:cs="Monaco"/>
                      <w:color w:val="000000"/>
                      <w:sz w:val="32"/>
                      <w:szCs w:val="32"/>
                      <w:lang w:val="en-US"/>
                    </w:rPr>
                  </w:rPrChange>
                </w:rPr>
                <w:t>min_min</w:t>
              </w:r>
              <w:r w:rsidRPr="00E066BD">
                <w:rPr>
                  <w:rFonts w:ascii="Monaco" w:hAnsi="Monaco" w:cs="Monaco"/>
                  <w:b/>
                  <w:bCs/>
                  <w:color w:val="000000"/>
                  <w:sz w:val="20"/>
                  <w:szCs w:val="20"/>
                  <w:lang w:val="en-US"/>
                  <w:rPrChange w:id="6771" w:author="Borja Gonzalez" w:date="2017-09-28T19:30:00Z">
                    <w:rPr>
                      <w:rFonts w:ascii="Monaco" w:hAnsi="Monaco" w:cs="Monaco"/>
                      <w:b/>
                      <w:bCs/>
                      <w:color w:val="000000"/>
                      <w:sz w:val="32"/>
                      <w:szCs w:val="32"/>
                      <w:lang w:val="en-US"/>
                    </w:rPr>
                  </w:rPrChange>
                </w:rPr>
                <w:t>,</w:t>
              </w:r>
              <w:r w:rsidRPr="00E066BD">
                <w:rPr>
                  <w:rFonts w:ascii="Monaco" w:hAnsi="Monaco" w:cs="Monaco"/>
                  <w:color w:val="4E9A06"/>
                  <w:sz w:val="20"/>
                  <w:szCs w:val="20"/>
                  <w:lang w:val="en-US"/>
                  <w:rPrChange w:id="6772" w:author="Borja Gonzalez" w:date="2017-09-28T19:30:00Z">
                    <w:rPr>
                      <w:rFonts w:ascii="Monaco" w:hAnsi="Monaco" w:cs="Monaco"/>
                      <w:color w:val="4E9A06"/>
                      <w:sz w:val="32"/>
                      <w:szCs w:val="32"/>
                      <w:lang w:val="en-US"/>
                    </w:rPr>
                  </w:rPrChange>
                </w:rPr>
                <w:t>"Flexión Lateral"</w:t>
              </w:r>
              <w:r w:rsidRPr="00E066BD">
                <w:rPr>
                  <w:rFonts w:ascii="Monaco" w:hAnsi="Monaco" w:cs="Monaco"/>
                  <w:b/>
                  <w:bCs/>
                  <w:color w:val="000000"/>
                  <w:sz w:val="20"/>
                  <w:szCs w:val="20"/>
                  <w:lang w:val="en-US"/>
                  <w:rPrChange w:id="6773" w:author="Borja Gonzalez" w:date="2017-09-28T19:30:00Z">
                    <w:rPr>
                      <w:rFonts w:ascii="Monaco" w:hAnsi="Monaco" w:cs="Monaco"/>
                      <w:b/>
                      <w:bCs/>
                      <w:color w:val="000000"/>
                      <w:sz w:val="32"/>
                      <w:szCs w:val="32"/>
                      <w:lang w:val="en-US"/>
                    </w:rPr>
                  </w:rPrChange>
                </w:rPr>
                <w:t>,</w:t>
              </w:r>
              <w:r w:rsidRPr="00E066BD">
                <w:rPr>
                  <w:rFonts w:ascii="Monaco" w:hAnsi="Monaco" w:cs="Monaco"/>
                  <w:color w:val="4E9A06"/>
                  <w:sz w:val="20"/>
                  <w:szCs w:val="20"/>
                  <w:lang w:val="en-US"/>
                  <w:rPrChange w:id="6774" w:author="Borja Gonzalez" w:date="2017-09-28T19:30:00Z">
                    <w:rPr>
                      <w:rFonts w:ascii="Monaco" w:hAnsi="Monaco" w:cs="Monaco"/>
                      <w:color w:val="4E9A06"/>
                      <w:sz w:val="32"/>
                      <w:szCs w:val="32"/>
                      <w:lang w:val="en-US"/>
                    </w:rPr>
                  </w:rPrChange>
                </w:rPr>
                <w:t>"Extensión Lateral"</w:t>
              </w:r>
              <w:r w:rsidRPr="00E066BD">
                <w:rPr>
                  <w:rFonts w:ascii="Monaco" w:hAnsi="Monaco" w:cs="Monaco"/>
                  <w:b/>
                  <w:bCs/>
                  <w:color w:val="000000"/>
                  <w:sz w:val="20"/>
                  <w:szCs w:val="20"/>
                  <w:lang w:val="en-US"/>
                  <w:rPrChange w:id="6775" w:author="Borja Gonzalez" w:date="2017-09-28T19:30:00Z">
                    <w:rPr>
                      <w:rFonts w:ascii="Monaco" w:hAnsi="Monaco" w:cs="Monaco"/>
                      <w:b/>
                      <w:bCs/>
                      <w:color w:val="000000"/>
                      <w:sz w:val="32"/>
                      <w:szCs w:val="32"/>
                      <w:lang w:val="en-US"/>
                    </w:rPr>
                  </w:rPrChange>
                </w:rPr>
                <w:t>);</w:t>
              </w:r>
            </w:ins>
          </w:p>
          <w:p w14:paraId="1C2A5335" w14:textId="77777777" w:rsidR="00E066BD" w:rsidRPr="00E066BD" w:rsidRDefault="00E066BD" w:rsidP="00E066BD">
            <w:pPr>
              <w:widowControl w:val="0"/>
              <w:autoSpaceDE w:val="0"/>
              <w:autoSpaceDN w:val="0"/>
              <w:adjustRightInd w:val="0"/>
              <w:rPr>
                <w:ins w:id="6776" w:author="Borja Gonzalez" w:date="2017-09-28T19:30:00Z"/>
                <w:rFonts w:ascii="Monaco" w:hAnsi="Monaco" w:cs="Monaco"/>
                <w:sz w:val="20"/>
                <w:szCs w:val="20"/>
                <w:lang w:val="en-US"/>
                <w:rPrChange w:id="6777" w:author="Borja Gonzalez" w:date="2017-09-28T19:30:00Z">
                  <w:rPr>
                    <w:ins w:id="6778" w:author="Borja Gonzalez" w:date="2017-09-28T19:30:00Z"/>
                    <w:rFonts w:ascii="Monaco" w:hAnsi="Monaco" w:cs="Monaco"/>
                    <w:sz w:val="32"/>
                    <w:szCs w:val="32"/>
                    <w:lang w:val="en-US"/>
                  </w:rPr>
                </w:rPrChange>
              </w:rPr>
            </w:pPr>
          </w:p>
          <w:p w14:paraId="1EC6DF83" w14:textId="77777777" w:rsidR="00E066BD" w:rsidRPr="00E066BD" w:rsidRDefault="00E066BD" w:rsidP="00E066BD">
            <w:pPr>
              <w:keepNext/>
              <w:keepLines/>
              <w:widowControl w:val="0"/>
              <w:autoSpaceDE w:val="0"/>
              <w:autoSpaceDN w:val="0"/>
              <w:adjustRightInd w:val="0"/>
              <w:spacing w:before="200"/>
              <w:outlineLvl w:val="4"/>
              <w:rPr>
                <w:ins w:id="6779" w:author="Borja Gonzalez" w:date="2017-09-28T19:30:00Z"/>
                <w:rFonts w:ascii="Monaco" w:hAnsi="Monaco" w:cs="Monaco"/>
                <w:sz w:val="20"/>
                <w:szCs w:val="20"/>
                <w:lang w:val="en-US"/>
                <w:rPrChange w:id="6780" w:author="Borja Gonzalez" w:date="2017-09-28T19:30:00Z">
                  <w:rPr>
                    <w:ins w:id="6781" w:author="Borja Gonzalez" w:date="2017-09-28T19:30:00Z"/>
                    <w:rFonts w:ascii="Monaco" w:eastAsiaTheme="majorEastAsia" w:hAnsi="Monaco" w:cs="Monaco"/>
                    <w:color w:val="243F60" w:themeColor="accent1" w:themeShade="7F"/>
                    <w:sz w:val="32"/>
                    <w:szCs w:val="32"/>
                    <w:lang w:val="en-US"/>
                  </w:rPr>
                </w:rPrChange>
              </w:rPr>
            </w:pPr>
            <w:ins w:id="6782" w:author="Borja Gonzalez" w:date="2017-09-28T19:30:00Z">
              <w:r w:rsidRPr="00E066BD">
                <w:rPr>
                  <w:rFonts w:ascii="Monaco" w:hAnsi="Monaco" w:cs="Monaco"/>
                  <w:sz w:val="20"/>
                  <w:szCs w:val="20"/>
                  <w:lang w:val="en-US"/>
                  <w:rPrChange w:id="6783" w:author="Borja Gonzalez" w:date="2017-09-28T19:30:00Z">
                    <w:rPr>
                      <w:rFonts w:ascii="Monaco" w:hAnsi="Monaco" w:cs="Monaco"/>
                      <w:sz w:val="32"/>
                      <w:szCs w:val="32"/>
                      <w:lang w:val="en-US"/>
                    </w:rPr>
                  </w:rPrChange>
                </w:rPr>
                <w:t xml:space="preserve">        </w:t>
              </w:r>
              <w:r w:rsidRPr="00E066BD">
                <w:rPr>
                  <w:rFonts w:ascii="Monaco" w:hAnsi="Monaco" w:cs="Monaco"/>
                  <w:b/>
                  <w:bCs/>
                  <w:color w:val="000000"/>
                  <w:sz w:val="20"/>
                  <w:szCs w:val="20"/>
                  <w:lang w:val="en-US"/>
                  <w:rPrChange w:id="6784" w:author="Borja Gonzalez" w:date="2017-09-28T19:30:00Z">
                    <w:rPr>
                      <w:rFonts w:ascii="Monaco" w:hAnsi="Monaco" w:cs="Monaco"/>
                      <w:b/>
                      <w:bCs/>
                      <w:color w:val="000000"/>
                      <w:sz w:val="32"/>
                      <w:szCs w:val="32"/>
                      <w:lang w:val="en-US"/>
                    </w:rPr>
                  </w:rPrChange>
                </w:rPr>
                <w:t>}</w:t>
              </w:r>
            </w:ins>
          </w:p>
          <w:p w14:paraId="4E797476" w14:textId="77777777" w:rsidR="00E066BD" w:rsidRPr="00E066BD" w:rsidRDefault="00E066BD" w:rsidP="00E066BD">
            <w:pPr>
              <w:keepNext/>
              <w:keepLines/>
              <w:widowControl w:val="0"/>
              <w:autoSpaceDE w:val="0"/>
              <w:autoSpaceDN w:val="0"/>
              <w:adjustRightInd w:val="0"/>
              <w:spacing w:before="200"/>
              <w:outlineLvl w:val="4"/>
              <w:rPr>
                <w:ins w:id="6785" w:author="Borja Gonzalez" w:date="2017-09-28T19:30:00Z"/>
                <w:rFonts w:ascii="Monaco" w:hAnsi="Monaco" w:cs="Monaco"/>
                <w:sz w:val="20"/>
                <w:szCs w:val="20"/>
                <w:lang w:val="en-US"/>
                <w:rPrChange w:id="6786" w:author="Borja Gonzalez" w:date="2017-09-28T19:30:00Z">
                  <w:rPr>
                    <w:ins w:id="6787" w:author="Borja Gonzalez" w:date="2017-09-28T19:30:00Z"/>
                    <w:rFonts w:ascii="Monaco" w:eastAsiaTheme="majorEastAsia" w:hAnsi="Monaco" w:cs="Monaco"/>
                    <w:color w:val="243F60" w:themeColor="accent1" w:themeShade="7F"/>
                    <w:sz w:val="32"/>
                    <w:szCs w:val="32"/>
                    <w:lang w:val="en-US"/>
                  </w:rPr>
                </w:rPrChange>
              </w:rPr>
            </w:pPr>
            <w:ins w:id="6788" w:author="Borja Gonzalez" w:date="2017-09-28T19:30:00Z">
              <w:r w:rsidRPr="00E066BD">
                <w:rPr>
                  <w:rFonts w:ascii="Monaco" w:hAnsi="Monaco" w:cs="Monaco"/>
                  <w:sz w:val="20"/>
                  <w:szCs w:val="20"/>
                  <w:lang w:val="en-US"/>
                  <w:rPrChange w:id="6789" w:author="Borja Gonzalez" w:date="2017-09-28T19:30:00Z">
                    <w:rPr>
                      <w:rFonts w:ascii="Monaco" w:hAnsi="Monaco" w:cs="Monaco"/>
                      <w:sz w:val="32"/>
                      <w:szCs w:val="32"/>
                      <w:lang w:val="en-US"/>
                    </w:rPr>
                  </w:rPrChange>
                </w:rPr>
                <w:t xml:space="preserve">        </w:t>
              </w:r>
              <w:r w:rsidRPr="00E066BD">
                <w:rPr>
                  <w:rFonts w:ascii="Monaco" w:hAnsi="Monaco" w:cs="Monaco"/>
                  <w:b/>
                  <w:bCs/>
                  <w:color w:val="204A87"/>
                  <w:sz w:val="20"/>
                  <w:szCs w:val="20"/>
                  <w:lang w:val="en-US"/>
                  <w:rPrChange w:id="6790" w:author="Borja Gonzalez" w:date="2017-09-28T19:30:00Z">
                    <w:rPr>
                      <w:rFonts w:ascii="Monaco" w:hAnsi="Monaco" w:cs="Monaco"/>
                      <w:b/>
                      <w:bCs/>
                      <w:color w:val="204A87"/>
                      <w:sz w:val="32"/>
                      <w:szCs w:val="32"/>
                      <w:lang w:val="en-US"/>
                    </w:rPr>
                  </w:rPrChange>
                </w:rPr>
                <w:t>else</w:t>
              </w:r>
              <w:r w:rsidRPr="00E066BD">
                <w:rPr>
                  <w:rFonts w:ascii="Monaco" w:hAnsi="Monaco" w:cs="Monaco"/>
                  <w:sz w:val="20"/>
                  <w:szCs w:val="20"/>
                  <w:lang w:val="en-US"/>
                  <w:rPrChange w:id="6791" w:author="Borja Gonzalez" w:date="2017-09-28T19:30:00Z">
                    <w:rPr>
                      <w:rFonts w:ascii="Monaco" w:hAnsi="Monaco" w:cs="Monaco"/>
                      <w:sz w:val="32"/>
                      <w:szCs w:val="32"/>
                      <w:lang w:val="en-US"/>
                    </w:rPr>
                  </w:rPrChange>
                </w:rPr>
                <w:t xml:space="preserve"> </w:t>
              </w:r>
              <w:r w:rsidRPr="00E066BD">
                <w:rPr>
                  <w:rFonts w:ascii="Monaco" w:hAnsi="Monaco" w:cs="Monaco"/>
                  <w:b/>
                  <w:bCs/>
                  <w:color w:val="204A87"/>
                  <w:sz w:val="20"/>
                  <w:szCs w:val="20"/>
                  <w:lang w:val="en-US"/>
                  <w:rPrChange w:id="6792" w:author="Borja Gonzalez" w:date="2017-09-28T19:30:00Z">
                    <w:rPr>
                      <w:rFonts w:ascii="Monaco" w:hAnsi="Monaco" w:cs="Monaco"/>
                      <w:b/>
                      <w:bCs/>
                      <w:color w:val="204A87"/>
                      <w:sz w:val="32"/>
                      <w:szCs w:val="32"/>
                      <w:lang w:val="en-US"/>
                    </w:rPr>
                  </w:rPrChange>
                </w:rPr>
                <w:t>if</w:t>
              </w:r>
              <w:r w:rsidRPr="00E066BD">
                <w:rPr>
                  <w:rFonts w:ascii="Monaco" w:hAnsi="Monaco" w:cs="Monaco"/>
                  <w:b/>
                  <w:bCs/>
                  <w:color w:val="000000"/>
                  <w:sz w:val="20"/>
                  <w:szCs w:val="20"/>
                  <w:lang w:val="en-US"/>
                  <w:rPrChange w:id="6793"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6794" w:author="Borja Gonzalez" w:date="2017-09-28T19:30:00Z">
                    <w:rPr>
                      <w:rFonts w:ascii="Monaco" w:hAnsi="Monaco" w:cs="Monaco"/>
                      <w:color w:val="000000"/>
                      <w:sz w:val="32"/>
                      <w:szCs w:val="32"/>
                      <w:lang w:val="en-US"/>
                    </w:rPr>
                  </w:rPrChange>
                </w:rPr>
                <w:t>move</w:t>
              </w:r>
              <w:r w:rsidRPr="00E066BD">
                <w:rPr>
                  <w:rFonts w:ascii="Monaco" w:hAnsi="Monaco" w:cs="Monaco"/>
                  <w:b/>
                  <w:bCs/>
                  <w:color w:val="CE5C00"/>
                  <w:sz w:val="20"/>
                  <w:szCs w:val="20"/>
                  <w:lang w:val="en-US"/>
                  <w:rPrChange w:id="6795" w:author="Borja Gonzalez" w:date="2017-09-28T19:30:00Z">
                    <w:rPr>
                      <w:rFonts w:ascii="Monaco" w:hAnsi="Monaco" w:cs="Monaco"/>
                      <w:b/>
                      <w:bCs/>
                      <w:color w:val="CE5C00"/>
                      <w:sz w:val="32"/>
                      <w:szCs w:val="32"/>
                      <w:lang w:val="en-US"/>
                    </w:rPr>
                  </w:rPrChange>
                </w:rPr>
                <w:t>==</w:t>
              </w:r>
              <w:r w:rsidRPr="00E066BD">
                <w:rPr>
                  <w:rFonts w:ascii="Monaco" w:hAnsi="Monaco" w:cs="Monaco"/>
                  <w:b/>
                  <w:bCs/>
                  <w:color w:val="0000CF"/>
                  <w:sz w:val="20"/>
                  <w:szCs w:val="20"/>
                  <w:lang w:val="en-US"/>
                  <w:rPrChange w:id="6796" w:author="Borja Gonzalez" w:date="2017-09-28T19:30:00Z">
                    <w:rPr>
                      <w:rFonts w:ascii="Monaco" w:hAnsi="Monaco" w:cs="Monaco"/>
                      <w:b/>
                      <w:bCs/>
                      <w:color w:val="0000CF"/>
                      <w:sz w:val="32"/>
                      <w:szCs w:val="32"/>
                      <w:lang w:val="en-US"/>
                    </w:rPr>
                  </w:rPrChange>
                </w:rPr>
                <w:t>2</w:t>
              </w:r>
              <w:r w:rsidRPr="00E066BD">
                <w:rPr>
                  <w:rFonts w:ascii="Monaco" w:hAnsi="Monaco" w:cs="Monaco"/>
                  <w:b/>
                  <w:bCs/>
                  <w:color w:val="000000"/>
                  <w:sz w:val="20"/>
                  <w:szCs w:val="20"/>
                  <w:lang w:val="en-US"/>
                  <w:rPrChange w:id="6797" w:author="Borja Gonzalez" w:date="2017-09-28T19:30:00Z">
                    <w:rPr>
                      <w:rFonts w:ascii="Monaco" w:hAnsi="Monaco" w:cs="Monaco"/>
                      <w:b/>
                      <w:bCs/>
                      <w:color w:val="000000"/>
                      <w:sz w:val="32"/>
                      <w:szCs w:val="32"/>
                      <w:lang w:val="en-US"/>
                    </w:rPr>
                  </w:rPrChange>
                </w:rPr>
                <w:t>){</w:t>
              </w:r>
            </w:ins>
          </w:p>
          <w:p w14:paraId="2475C4D6" w14:textId="77777777" w:rsidR="00E066BD" w:rsidRPr="00E066BD" w:rsidRDefault="00E066BD" w:rsidP="00E066BD">
            <w:pPr>
              <w:keepNext/>
              <w:keepLines/>
              <w:widowControl w:val="0"/>
              <w:autoSpaceDE w:val="0"/>
              <w:autoSpaceDN w:val="0"/>
              <w:adjustRightInd w:val="0"/>
              <w:spacing w:before="200"/>
              <w:outlineLvl w:val="4"/>
              <w:rPr>
                <w:ins w:id="6798" w:author="Borja Gonzalez" w:date="2017-09-28T19:30:00Z"/>
                <w:rFonts w:ascii="Monaco" w:hAnsi="Monaco" w:cs="Monaco"/>
                <w:sz w:val="20"/>
                <w:szCs w:val="20"/>
                <w:lang w:val="en-US"/>
                <w:rPrChange w:id="6799" w:author="Borja Gonzalez" w:date="2017-09-28T19:30:00Z">
                  <w:rPr>
                    <w:ins w:id="6800" w:author="Borja Gonzalez" w:date="2017-09-28T19:30:00Z"/>
                    <w:rFonts w:ascii="Monaco" w:eastAsiaTheme="majorEastAsia" w:hAnsi="Monaco" w:cs="Monaco"/>
                    <w:color w:val="243F60" w:themeColor="accent1" w:themeShade="7F"/>
                    <w:sz w:val="32"/>
                    <w:szCs w:val="32"/>
                    <w:lang w:val="en-US"/>
                  </w:rPr>
                </w:rPrChange>
              </w:rPr>
            </w:pPr>
            <w:ins w:id="6801" w:author="Borja Gonzalez" w:date="2017-09-28T19:30:00Z">
              <w:r w:rsidRPr="00E066BD">
                <w:rPr>
                  <w:rFonts w:ascii="Monaco" w:hAnsi="Monaco" w:cs="Monaco"/>
                  <w:sz w:val="20"/>
                  <w:szCs w:val="20"/>
                  <w:lang w:val="en-US"/>
                  <w:rPrChange w:id="6802" w:author="Borja Gonzalez" w:date="2017-09-28T19:30:00Z">
                    <w:rPr>
                      <w:rFonts w:ascii="Monaco" w:hAnsi="Monaco" w:cs="Monaco"/>
                      <w:sz w:val="32"/>
                      <w:szCs w:val="32"/>
                      <w:lang w:val="en-US"/>
                    </w:rPr>
                  </w:rPrChange>
                </w:rPr>
                <w:t xml:space="preserve">            </w:t>
              </w:r>
              <w:r w:rsidRPr="00E066BD">
                <w:rPr>
                  <w:rFonts w:ascii="Monaco" w:hAnsi="Monaco" w:cs="Monaco"/>
                  <w:b/>
                  <w:bCs/>
                  <w:color w:val="204A87"/>
                  <w:sz w:val="20"/>
                  <w:szCs w:val="20"/>
                  <w:lang w:val="en-US"/>
                  <w:rPrChange w:id="6803" w:author="Borja Gonzalez" w:date="2017-09-28T19:30:00Z">
                    <w:rPr>
                      <w:rFonts w:ascii="Monaco" w:hAnsi="Monaco" w:cs="Monaco"/>
                      <w:b/>
                      <w:bCs/>
                      <w:color w:val="204A87"/>
                      <w:sz w:val="32"/>
                      <w:szCs w:val="32"/>
                      <w:lang w:val="en-US"/>
                    </w:rPr>
                  </w:rPrChange>
                </w:rPr>
                <w:t>for</w:t>
              </w:r>
              <w:r w:rsidRPr="00E066BD">
                <w:rPr>
                  <w:rFonts w:ascii="Monaco" w:hAnsi="Monaco" w:cs="Monaco"/>
                  <w:b/>
                  <w:bCs/>
                  <w:color w:val="000000"/>
                  <w:sz w:val="20"/>
                  <w:szCs w:val="20"/>
                  <w:lang w:val="en-US"/>
                  <w:rPrChange w:id="6804"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6805" w:author="Borja Gonzalez" w:date="2017-09-28T19:30:00Z">
                    <w:rPr>
                      <w:rFonts w:ascii="Monaco" w:hAnsi="Monaco" w:cs="Monaco"/>
                      <w:color w:val="000000"/>
                      <w:sz w:val="32"/>
                      <w:szCs w:val="32"/>
                      <w:lang w:val="en-US"/>
                    </w:rPr>
                  </w:rPrChange>
                </w:rPr>
                <w:t>i</w:t>
              </w:r>
              <w:r w:rsidRPr="00E066BD">
                <w:rPr>
                  <w:rFonts w:ascii="Monaco" w:hAnsi="Monaco" w:cs="Monaco"/>
                  <w:b/>
                  <w:bCs/>
                  <w:color w:val="CE5C00"/>
                  <w:sz w:val="20"/>
                  <w:szCs w:val="20"/>
                  <w:lang w:val="en-US"/>
                  <w:rPrChange w:id="6806" w:author="Borja Gonzalez" w:date="2017-09-28T19:30:00Z">
                    <w:rPr>
                      <w:rFonts w:ascii="Monaco" w:hAnsi="Monaco" w:cs="Monaco"/>
                      <w:b/>
                      <w:bCs/>
                      <w:color w:val="CE5C00"/>
                      <w:sz w:val="32"/>
                      <w:szCs w:val="32"/>
                      <w:lang w:val="en-US"/>
                    </w:rPr>
                  </w:rPrChange>
                </w:rPr>
                <w:t>=</w:t>
              </w:r>
              <w:r w:rsidRPr="00E066BD">
                <w:rPr>
                  <w:rFonts w:ascii="Monaco" w:hAnsi="Monaco" w:cs="Monaco"/>
                  <w:b/>
                  <w:bCs/>
                  <w:color w:val="0000CF"/>
                  <w:sz w:val="20"/>
                  <w:szCs w:val="20"/>
                  <w:lang w:val="en-US"/>
                  <w:rPrChange w:id="6807" w:author="Borja Gonzalez" w:date="2017-09-28T19:30:00Z">
                    <w:rPr>
                      <w:rFonts w:ascii="Monaco" w:hAnsi="Monaco" w:cs="Monaco"/>
                      <w:b/>
                      <w:bCs/>
                      <w:color w:val="0000CF"/>
                      <w:sz w:val="32"/>
                      <w:szCs w:val="32"/>
                      <w:lang w:val="en-US"/>
                    </w:rPr>
                  </w:rPrChange>
                </w:rPr>
                <w:t>0</w:t>
              </w:r>
              <w:r w:rsidRPr="00E066BD">
                <w:rPr>
                  <w:rFonts w:ascii="Monaco" w:hAnsi="Monaco" w:cs="Monaco"/>
                  <w:b/>
                  <w:bCs/>
                  <w:color w:val="000000"/>
                  <w:sz w:val="20"/>
                  <w:szCs w:val="20"/>
                  <w:lang w:val="en-US"/>
                  <w:rPrChange w:id="6808"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6809" w:author="Borja Gonzalez" w:date="2017-09-28T19:30:00Z">
                    <w:rPr>
                      <w:rFonts w:ascii="Monaco" w:hAnsi="Monaco" w:cs="Monaco"/>
                      <w:color w:val="000000"/>
                      <w:sz w:val="32"/>
                      <w:szCs w:val="32"/>
                      <w:lang w:val="en-US"/>
                    </w:rPr>
                  </w:rPrChange>
                </w:rPr>
                <w:t>i</w:t>
              </w:r>
              <w:r w:rsidRPr="00E066BD">
                <w:rPr>
                  <w:rFonts w:ascii="Monaco" w:hAnsi="Monaco" w:cs="Monaco"/>
                  <w:b/>
                  <w:bCs/>
                  <w:color w:val="CE5C00"/>
                  <w:sz w:val="20"/>
                  <w:szCs w:val="20"/>
                  <w:lang w:val="en-US"/>
                  <w:rPrChange w:id="6810" w:author="Borja Gonzalez" w:date="2017-09-28T19:30:00Z">
                    <w:rPr>
                      <w:rFonts w:ascii="Monaco" w:hAnsi="Monaco" w:cs="Monaco"/>
                      <w:b/>
                      <w:bCs/>
                      <w:color w:val="CE5C00"/>
                      <w:sz w:val="32"/>
                      <w:szCs w:val="32"/>
                      <w:lang w:val="en-US"/>
                    </w:rPr>
                  </w:rPrChange>
                </w:rPr>
                <w:t>&lt;</w:t>
              </w:r>
              <w:r w:rsidRPr="00E066BD">
                <w:rPr>
                  <w:rFonts w:ascii="Monaco" w:hAnsi="Monaco" w:cs="Monaco"/>
                  <w:color w:val="000000"/>
                  <w:sz w:val="20"/>
                  <w:szCs w:val="20"/>
                  <w:lang w:val="en-US"/>
                  <w:rPrChange w:id="6811" w:author="Borja Gonzalez" w:date="2017-09-28T19:30:00Z">
                    <w:rPr>
                      <w:rFonts w:ascii="Monaco" w:hAnsi="Monaco" w:cs="Monaco"/>
                      <w:color w:val="000000"/>
                      <w:sz w:val="32"/>
                      <w:szCs w:val="32"/>
                      <w:lang w:val="en-US"/>
                    </w:rPr>
                  </w:rPrChange>
                </w:rPr>
                <w:t>max_minimo</w:t>
              </w:r>
              <w:r w:rsidRPr="00E066BD">
                <w:rPr>
                  <w:rFonts w:ascii="Monaco" w:hAnsi="Monaco" w:cs="Monaco"/>
                  <w:b/>
                  <w:bCs/>
                  <w:color w:val="000000"/>
                  <w:sz w:val="20"/>
                  <w:szCs w:val="20"/>
                  <w:lang w:val="en-US"/>
                  <w:rPrChange w:id="6812" w:author="Borja Gonzalez" w:date="2017-09-28T19:30:00Z">
                    <w:rPr>
                      <w:rFonts w:ascii="Monaco" w:hAnsi="Monaco" w:cs="Monaco"/>
                      <w:b/>
                      <w:bCs/>
                      <w:color w:val="000000"/>
                      <w:sz w:val="32"/>
                      <w:szCs w:val="32"/>
                      <w:lang w:val="en-US"/>
                    </w:rPr>
                  </w:rPrChange>
                </w:rPr>
                <w:t>[</w:t>
              </w:r>
              <w:r w:rsidRPr="00E066BD">
                <w:rPr>
                  <w:rFonts w:ascii="Monaco" w:hAnsi="Monaco" w:cs="Monaco"/>
                  <w:b/>
                  <w:bCs/>
                  <w:color w:val="0000CF"/>
                  <w:sz w:val="20"/>
                  <w:szCs w:val="20"/>
                  <w:lang w:val="en-US"/>
                  <w:rPrChange w:id="6813" w:author="Borja Gonzalez" w:date="2017-09-28T19:30:00Z">
                    <w:rPr>
                      <w:rFonts w:ascii="Monaco" w:hAnsi="Monaco" w:cs="Monaco"/>
                      <w:b/>
                      <w:bCs/>
                      <w:color w:val="0000CF"/>
                      <w:sz w:val="32"/>
                      <w:szCs w:val="32"/>
                      <w:lang w:val="en-US"/>
                    </w:rPr>
                  </w:rPrChange>
                </w:rPr>
                <w:t>0</w:t>
              </w:r>
              <w:r w:rsidRPr="00E066BD">
                <w:rPr>
                  <w:rFonts w:ascii="Monaco" w:hAnsi="Monaco" w:cs="Monaco"/>
                  <w:b/>
                  <w:bCs/>
                  <w:color w:val="000000"/>
                  <w:sz w:val="20"/>
                  <w:szCs w:val="20"/>
                  <w:lang w:val="en-US"/>
                  <w:rPrChange w:id="6814"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6815" w:author="Borja Gonzalez" w:date="2017-09-28T19:30:00Z">
                    <w:rPr>
                      <w:rFonts w:ascii="Monaco" w:hAnsi="Monaco" w:cs="Monaco"/>
                      <w:color w:val="000000"/>
                      <w:sz w:val="32"/>
                      <w:szCs w:val="32"/>
                      <w:lang w:val="en-US"/>
                    </w:rPr>
                  </w:rPrChange>
                </w:rPr>
                <w:t>values</w:t>
              </w:r>
              <w:r w:rsidRPr="00E066BD">
                <w:rPr>
                  <w:rFonts w:ascii="Monaco" w:hAnsi="Monaco" w:cs="Monaco"/>
                  <w:b/>
                  <w:bCs/>
                  <w:color w:val="000000"/>
                  <w:sz w:val="20"/>
                  <w:szCs w:val="20"/>
                  <w:lang w:val="en-US"/>
                  <w:rPrChange w:id="6816"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6817" w:author="Borja Gonzalez" w:date="2017-09-28T19:30:00Z">
                    <w:rPr>
                      <w:rFonts w:ascii="Monaco" w:hAnsi="Monaco" w:cs="Monaco"/>
                      <w:color w:val="000000"/>
                      <w:sz w:val="32"/>
                      <w:szCs w:val="32"/>
                      <w:lang w:val="en-US"/>
                    </w:rPr>
                  </w:rPrChange>
                </w:rPr>
                <w:t>length</w:t>
              </w:r>
              <w:r w:rsidRPr="00E066BD">
                <w:rPr>
                  <w:rFonts w:ascii="Monaco" w:hAnsi="Monaco" w:cs="Monaco"/>
                  <w:b/>
                  <w:bCs/>
                  <w:color w:val="000000"/>
                  <w:sz w:val="20"/>
                  <w:szCs w:val="20"/>
                  <w:lang w:val="en-US"/>
                  <w:rPrChange w:id="6818"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6819" w:author="Borja Gonzalez" w:date="2017-09-28T19:30:00Z">
                    <w:rPr>
                      <w:rFonts w:ascii="Monaco" w:hAnsi="Monaco" w:cs="Monaco"/>
                      <w:color w:val="000000"/>
                      <w:sz w:val="32"/>
                      <w:szCs w:val="32"/>
                      <w:lang w:val="en-US"/>
                    </w:rPr>
                  </w:rPrChange>
                </w:rPr>
                <w:t>i</w:t>
              </w:r>
              <w:r w:rsidRPr="00E066BD">
                <w:rPr>
                  <w:rFonts w:ascii="Monaco" w:hAnsi="Monaco" w:cs="Monaco"/>
                  <w:b/>
                  <w:bCs/>
                  <w:color w:val="CE5C00"/>
                  <w:sz w:val="20"/>
                  <w:szCs w:val="20"/>
                  <w:lang w:val="en-US"/>
                  <w:rPrChange w:id="6820" w:author="Borja Gonzalez" w:date="2017-09-28T19:30:00Z">
                    <w:rPr>
                      <w:rFonts w:ascii="Monaco" w:hAnsi="Monaco" w:cs="Monaco"/>
                      <w:b/>
                      <w:bCs/>
                      <w:color w:val="CE5C00"/>
                      <w:sz w:val="32"/>
                      <w:szCs w:val="32"/>
                      <w:lang w:val="en-US"/>
                    </w:rPr>
                  </w:rPrChange>
                </w:rPr>
                <w:t>++</w:t>
              </w:r>
              <w:r w:rsidRPr="00E066BD">
                <w:rPr>
                  <w:rFonts w:ascii="Monaco" w:hAnsi="Monaco" w:cs="Monaco"/>
                  <w:b/>
                  <w:bCs/>
                  <w:color w:val="000000"/>
                  <w:sz w:val="20"/>
                  <w:szCs w:val="20"/>
                  <w:lang w:val="en-US"/>
                  <w:rPrChange w:id="6821" w:author="Borja Gonzalez" w:date="2017-09-28T19:30:00Z">
                    <w:rPr>
                      <w:rFonts w:ascii="Monaco" w:hAnsi="Monaco" w:cs="Monaco"/>
                      <w:b/>
                      <w:bCs/>
                      <w:color w:val="000000"/>
                      <w:sz w:val="32"/>
                      <w:szCs w:val="32"/>
                      <w:lang w:val="en-US"/>
                    </w:rPr>
                  </w:rPrChange>
                </w:rPr>
                <w:t>){</w:t>
              </w:r>
            </w:ins>
          </w:p>
          <w:p w14:paraId="550D03C8" w14:textId="77777777" w:rsidR="00E066BD" w:rsidRPr="00E066BD" w:rsidRDefault="00E066BD" w:rsidP="00E066BD">
            <w:pPr>
              <w:keepNext/>
              <w:keepLines/>
              <w:widowControl w:val="0"/>
              <w:autoSpaceDE w:val="0"/>
              <w:autoSpaceDN w:val="0"/>
              <w:adjustRightInd w:val="0"/>
              <w:spacing w:before="200"/>
              <w:outlineLvl w:val="4"/>
              <w:rPr>
                <w:ins w:id="6822" w:author="Borja Gonzalez" w:date="2017-09-28T19:30:00Z"/>
                <w:rFonts w:ascii="Monaco" w:hAnsi="Monaco" w:cs="Monaco"/>
                <w:sz w:val="20"/>
                <w:szCs w:val="20"/>
                <w:lang w:val="en-US"/>
                <w:rPrChange w:id="6823" w:author="Borja Gonzalez" w:date="2017-09-28T19:30:00Z">
                  <w:rPr>
                    <w:ins w:id="6824" w:author="Borja Gonzalez" w:date="2017-09-28T19:30:00Z"/>
                    <w:rFonts w:ascii="Monaco" w:eastAsiaTheme="majorEastAsia" w:hAnsi="Monaco" w:cs="Monaco"/>
                    <w:color w:val="243F60" w:themeColor="accent1" w:themeShade="7F"/>
                    <w:sz w:val="32"/>
                    <w:szCs w:val="32"/>
                    <w:lang w:val="en-US"/>
                  </w:rPr>
                </w:rPrChange>
              </w:rPr>
            </w:pPr>
            <w:ins w:id="6825" w:author="Borja Gonzalez" w:date="2017-09-28T19:30:00Z">
              <w:r w:rsidRPr="00E066BD">
                <w:rPr>
                  <w:rFonts w:ascii="Monaco" w:hAnsi="Monaco" w:cs="Monaco"/>
                  <w:sz w:val="20"/>
                  <w:szCs w:val="20"/>
                  <w:lang w:val="en-US"/>
                  <w:rPrChange w:id="6826" w:author="Borja Gonzalez" w:date="2017-09-28T19:30:00Z">
                    <w:rPr>
                      <w:rFonts w:ascii="Monaco" w:hAnsi="Monaco" w:cs="Monaco"/>
                      <w:sz w:val="32"/>
                      <w:szCs w:val="32"/>
                      <w:lang w:val="en-US"/>
                    </w:rPr>
                  </w:rPrChange>
                </w:rPr>
                <w:t xml:space="preserve">                </w:t>
              </w:r>
              <w:r w:rsidRPr="00E066BD">
                <w:rPr>
                  <w:rFonts w:ascii="Monaco" w:hAnsi="Monaco" w:cs="Monaco"/>
                  <w:color w:val="000000"/>
                  <w:sz w:val="20"/>
                  <w:szCs w:val="20"/>
                  <w:lang w:val="en-US"/>
                  <w:rPrChange w:id="6827" w:author="Borja Gonzalez" w:date="2017-09-28T19:30:00Z">
                    <w:rPr>
                      <w:rFonts w:ascii="Monaco" w:hAnsi="Monaco" w:cs="Monaco"/>
                      <w:color w:val="000000"/>
                      <w:sz w:val="32"/>
                      <w:szCs w:val="32"/>
                      <w:lang w:val="en-US"/>
                    </w:rPr>
                  </w:rPrChange>
                </w:rPr>
                <w:t>max</w:t>
              </w:r>
              <w:r w:rsidRPr="00E066BD">
                <w:rPr>
                  <w:rFonts w:ascii="Monaco" w:hAnsi="Monaco" w:cs="Monaco"/>
                  <w:b/>
                  <w:bCs/>
                  <w:color w:val="000000"/>
                  <w:sz w:val="20"/>
                  <w:szCs w:val="20"/>
                  <w:lang w:val="en-US"/>
                  <w:rPrChange w:id="6828"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6829" w:author="Borja Gonzalez" w:date="2017-09-28T19:30:00Z">
                    <w:rPr>
                      <w:rFonts w:ascii="Monaco" w:hAnsi="Monaco" w:cs="Monaco"/>
                      <w:color w:val="000000"/>
                      <w:sz w:val="32"/>
                      <w:szCs w:val="32"/>
                      <w:lang w:val="en-US"/>
                    </w:rPr>
                  </w:rPrChange>
                </w:rPr>
                <w:t>push</w:t>
              </w:r>
              <w:r w:rsidRPr="00E066BD">
                <w:rPr>
                  <w:rFonts w:ascii="Monaco" w:hAnsi="Monaco" w:cs="Monaco"/>
                  <w:b/>
                  <w:bCs/>
                  <w:color w:val="000000"/>
                  <w:sz w:val="20"/>
                  <w:szCs w:val="20"/>
                  <w:lang w:val="en-US"/>
                  <w:rPrChange w:id="6830"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6831" w:author="Borja Gonzalez" w:date="2017-09-28T19:30:00Z">
                    <w:rPr>
                      <w:rFonts w:ascii="Monaco" w:hAnsi="Monaco" w:cs="Monaco"/>
                      <w:color w:val="000000"/>
                      <w:sz w:val="32"/>
                      <w:szCs w:val="32"/>
                      <w:lang w:val="en-US"/>
                    </w:rPr>
                  </w:rPrChange>
                </w:rPr>
                <w:t>max_minimo</w:t>
              </w:r>
              <w:r w:rsidRPr="00E066BD">
                <w:rPr>
                  <w:rFonts w:ascii="Monaco" w:hAnsi="Monaco" w:cs="Monaco"/>
                  <w:b/>
                  <w:bCs/>
                  <w:color w:val="000000"/>
                  <w:sz w:val="20"/>
                  <w:szCs w:val="20"/>
                  <w:lang w:val="en-US"/>
                  <w:rPrChange w:id="6832" w:author="Borja Gonzalez" w:date="2017-09-28T19:30:00Z">
                    <w:rPr>
                      <w:rFonts w:ascii="Monaco" w:hAnsi="Monaco" w:cs="Monaco"/>
                      <w:b/>
                      <w:bCs/>
                      <w:color w:val="000000"/>
                      <w:sz w:val="32"/>
                      <w:szCs w:val="32"/>
                      <w:lang w:val="en-US"/>
                    </w:rPr>
                  </w:rPrChange>
                </w:rPr>
                <w:t>[</w:t>
              </w:r>
              <w:r w:rsidRPr="00E066BD">
                <w:rPr>
                  <w:rFonts w:ascii="Monaco" w:hAnsi="Monaco" w:cs="Monaco"/>
                  <w:b/>
                  <w:bCs/>
                  <w:color w:val="0000CF"/>
                  <w:sz w:val="20"/>
                  <w:szCs w:val="20"/>
                  <w:lang w:val="en-US"/>
                  <w:rPrChange w:id="6833" w:author="Borja Gonzalez" w:date="2017-09-28T19:30:00Z">
                    <w:rPr>
                      <w:rFonts w:ascii="Monaco" w:hAnsi="Monaco" w:cs="Monaco"/>
                      <w:b/>
                      <w:bCs/>
                      <w:color w:val="0000CF"/>
                      <w:sz w:val="32"/>
                      <w:szCs w:val="32"/>
                      <w:lang w:val="en-US"/>
                    </w:rPr>
                  </w:rPrChange>
                </w:rPr>
                <w:t>0</w:t>
              </w:r>
              <w:r w:rsidRPr="00E066BD">
                <w:rPr>
                  <w:rFonts w:ascii="Monaco" w:hAnsi="Monaco" w:cs="Monaco"/>
                  <w:b/>
                  <w:bCs/>
                  <w:color w:val="000000"/>
                  <w:sz w:val="20"/>
                  <w:szCs w:val="20"/>
                  <w:lang w:val="en-US"/>
                  <w:rPrChange w:id="6834"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6835" w:author="Borja Gonzalez" w:date="2017-09-28T19:30:00Z">
                    <w:rPr>
                      <w:rFonts w:ascii="Monaco" w:hAnsi="Monaco" w:cs="Monaco"/>
                      <w:color w:val="000000"/>
                      <w:sz w:val="32"/>
                      <w:szCs w:val="32"/>
                      <w:lang w:val="en-US"/>
                    </w:rPr>
                  </w:rPrChange>
                </w:rPr>
                <w:t>values</w:t>
              </w:r>
              <w:r w:rsidRPr="00E066BD">
                <w:rPr>
                  <w:rFonts w:ascii="Monaco" w:hAnsi="Monaco" w:cs="Monaco"/>
                  <w:b/>
                  <w:bCs/>
                  <w:color w:val="000000"/>
                  <w:sz w:val="20"/>
                  <w:szCs w:val="20"/>
                  <w:lang w:val="en-US"/>
                  <w:rPrChange w:id="6836"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6837" w:author="Borja Gonzalez" w:date="2017-09-28T19:30:00Z">
                    <w:rPr>
                      <w:rFonts w:ascii="Monaco" w:hAnsi="Monaco" w:cs="Monaco"/>
                      <w:color w:val="000000"/>
                      <w:sz w:val="32"/>
                      <w:szCs w:val="32"/>
                      <w:lang w:val="en-US"/>
                    </w:rPr>
                  </w:rPrChange>
                </w:rPr>
                <w:t>i</w:t>
              </w:r>
              <w:r w:rsidRPr="00E066BD">
                <w:rPr>
                  <w:rFonts w:ascii="Monaco" w:hAnsi="Monaco" w:cs="Monaco"/>
                  <w:b/>
                  <w:bCs/>
                  <w:color w:val="000000"/>
                  <w:sz w:val="20"/>
                  <w:szCs w:val="20"/>
                  <w:lang w:val="en-US"/>
                  <w:rPrChange w:id="6838" w:author="Borja Gonzalez" w:date="2017-09-28T19:30:00Z">
                    <w:rPr>
                      <w:rFonts w:ascii="Monaco" w:hAnsi="Monaco" w:cs="Monaco"/>
                      <w:b/>
                      <w:bCs/>
                      <w:color w:val="000000"/>
                      <w:sz w:val="32"/>
                      <w:szCs w:val="32"/>
                      <w:lang w:val="en-US"/>
                    </w:rPr>
                  </w:rPrChange>
                </w:rPr>
                <w:t>][</w:t>
              </w:r>
              <w:r w:rsidRPr="00E066BD">
                <w:rPr>
                  <w:rFonts w:ascii="Monaco" w:hAnsi="Monaco" w:cs="Monaco"/>
                  <w:b/>
                  <w:bCs/>
                  <w:color w:val="0000CF"/>
                  <w:sz w:val="20"/>
                  <w:szCs w:val="20"/>
                  <w:lang w:val="en-US"/>
                  <w:rPrChange w:id="6839" w:author="Borja Gonzalez" w:date="2017-09-28T19:30:00Z">
                    <w:rPr>
                      <w:rFonts w:ascii="Monaco" w:hAnsi="Monaco" w:cs="Monaco"/>
                      <w:b/>
                      <w:bCs/>
                      <w:color w:val="0000CF"/>
                      <w:sz w:val="32"/>
                      <w:szCs w:val="32"/>
                      <w:lang w:val="en-US"/>
                    </w:rPr>
                  </w:rPrChange>
                </w:rPr>
                <w:t>2</w:t>
              </w:r>
              <w:r w:rsidRPr="00E066BD">
                <w:rPr>
                  <w:rFonts w:ascii="Monaco" w:hAnsi="Monaco" w:cs="Monaco"/>
                  <w:b/>
                  <w:bCs/>
                  <w:color w:val="000000"/>
                  <w:sz w:val="20"/>
                  <w:szCs w:val="20"/>
                  <w:lang w:val="en-US"/>
                  <w:rPrChange w:id="6840" w:author="Borja Gonzalez" w:date="2017-09-28T19:30:00Z">
                    <w:rPr>
                      <w:rFonts w:ascii="Monaco" w:hAnsi="Monaco" w:cs="Monaco"/>
                      <w:b/>
                      <w:bCs/>
                      <w:color w:val="000000"/>
                      <w:sz w:val="32"/>
                      <w:szCs w:val="32"/>
                      <w:lang w:val="en-US"/>
                    </w:rPr>
                  </w:rPrChange>
                </w:rPr>
                <w:t>]);</w:t>
              </w:r>
            </w:ins>
          </w:p>
          <w:p w14:paraId="6F56F8C7" w14:textId="77777777" w:rsidR="00E066BD" w:rsidRPr="00E066BD" w:rsidRDefault="00E066BD" w:rsidP="00E066BD">
            <w:pPr>
              <w:keepNext/>
              <w:keepLines/>
              <w:widowControl w:val="0"/>
              <w:autoSpaceDE w:val="0"/>
              <w:autoSpaceDN w:val="0"/>
              <w:adjustRightInd w:val="0"/>
              <w:spacing w:before="200"/>
              <w:outlineLvl w:val="4"/>
              <w:rPr>
                <w:ins w:id="6841" w:author="Borja Gonzalez" w:date="2017-09-28T19:30:00Z"/>
                <w:rFonts w:ascii="Monaco" w:hAnsi="Monaco" w:cs="Monaco"/>
                <w:sz w:val="20"/>
                <w:szCs w:val="20"/>
                <w:lang w:val="en-US"/>
                <w:rPrChange w:id="6842" w:author="Borja Gonzalez" w:date="2017-09-28T19:30:00Z">
                  <w:rPr>
                    <w:ins w:id="6843" w:author="Borja Gonzalez" w:date="2017-09-28T19:30:00Z"/>
                    <w:rFonts w:ascii="Monaco" w:eastAsiaTheme="majorEastAsia" w:hAnsi="Monaco" w:cs="Monaco"/>
                    <w:color w:val="243F60" w:themeColor="accent1" w:themeShade="7F"/>
                    <w:sz w:val="32"/>
                    <w:szCs w:val="32"/>
                    <w:lang w:val="en-US"/>
                  </w:rPr>
                </w:rPrChange>
              </w:rPr>
            </w:pPr>
            <w:ins w:id="6844" w:author="Borja Gonzalez" w:date="2017-09-28T19:30:00Z">
              <w:r w:rsidRPr="00E066BD">
                <w:rPr>
                  <w:rFonts w:ascii="Monaco" w:hAnsi="Monaco" w:cs="Monaco"/>
                  <w:sz w:val="20"/>
                  <w:szCs w:val="20"/>
                  <w:lang w:val="en-US"/>
                  <w:rPrChange w:id="6845" w:author="Borja Gonzalez" w:date="2017-09-28T19:30:00Z">
                    <w:rPr>
                      <w:rFonts w:ascii="Monaco" w:hAnsi="Monaco" w:cs="Monaco"/>
                      <w:sz w:val="32"/>
                      <w:szCs w:val="32"/>
                      <w:lang w:val="en-US"/>
                    </w:rPr>
                  </w:rPrChange>
                </w:rPr>
                <w:t xml:space="preserve">                </w:t>
              </w:r>
              <w:r w:rsidRPr="00E066BD">
                <w:rPr>
                  <w:rFonts w:ascii="Monaco" w:hAnsi="Monaco" w:cs="Monaco"/>
                  <w:color w:val="000000"/>
                  <w:sz w:val="20"/>
                  <w:szCs w:val="20"/>
                  <w:lang w:val="en-US"/>
                  <w:rPrChange w:id="6846" w:author="Borja Gonzalez" w:date="2017-09-28T19:30:00Z">
                    <w:rPr>
                      <w:rFonts w:ascii="Monaco" w:hAnsi="Monaco" w:cs="Monaco"/>
                      <w:color w:val="000000"/>
                      <w:sz w:val="32"/>
                      <w:szCs w:val="32"/>
                      <w:lang w:val="en-US"/>
                    </w:rPr>
                  </w:rPrChange>
                </w:rPr>
                <w:t>min</w:t>
              </w:r>
              <w:r w:rsidRPr="00E066BD">
                <w:rPr>
                  <w:rFonts w:ascii="Monaco" w:hAnsi="Monaco" w:cs="Monaco"/>
                  <w:b/>
                  <w:bCs/>
                  <w:color w:val="000000"/>
                  <w:sz w:val="20"/>
                  <w:szCs w:val="20"/>
                  <w:lang w:val="en-US"/>
                  <w:rPrChange w:id="6847"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6848" w:author="Borja Gonzalez" w:date="2017-09-28T19:30:00Z">
                    <w:rPr>
                      <w:rFonts w:ascii="Monaco" w:hAnsi="Monaco" w:cs="Monaco"/>
                      <w:color w:val="000000"/>
                      <w:sz w:val="32"/>
                      <w:szCs w:val="32"/>
                      <w:lang w:val="en-US"/>
                    </w:rPr>
                  </w:rPrChange>
                </w:rPr>
                <w:t>push</w:t>
              </w:r>
              <w:r w:rsidRPr="00E066BD">
                <w:rPr>
                  <w:rFonts w:ascii="Monaco" w:hAnsi="Monaco" w:cs="Monaco"/>
                  <w:b/>
                  <w:bCs/>
                  <w:color w:val="000000"/>
                  <w:sz w:val="20"/>
                  <w:szCs w:val="20"/>
                  <w:lang w:val="en-US"/>
                  <w:rPrChange w:id="6849"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6850" w:author="Borja Gonzalez" w:date="2017-09-28T19:30:00Z">
                    <w:rPr>
                      <w:rFonts w:ascii="Monaco" w:hAnsi="Monaco" w:cs="Monaco"/>
                      <w:color w:val="000000"/>
                      <w:sz w:val="32"/>
                      <w:szCs w:val="32"/>
                      <w:lang w:val="en-US"/>
                    </w:rPr>
                  </w:rPrChange>
                </w:rPr>
                <w:t>max_minimo</w:t>
              </w:r>
              <w:r w:rsidRPr="00E066BD">
                <w:rPr>
                  <w:rFonts w:ascii="Monaco" w:hAnsi="Monaco" w:cs="Monaco"/>
                  <w:b/>
                  <w:bCs/>
                  <w:color w:val="000000"/>
                  <w:sz w:val="20"/>
                  <w:szCs w:val="20"/>
                  <w:lang w:val="en-US"/>
                  <w:rPrChange w:id="6851" w:author="Borja Gonzalez" w:date="2017-09-28T19:30:00Z">
                    <w:rPr>
                      <w:rFonts w:ascii="Monaco" w:hAnsi="Monaco" w:cs="Monaco"/>
                      <w:b/>
                      <w:bCs/>
                      <w:color w:val="000000"/>
                      <w:sz w:val="32"/>
                      <w:szCs w:val="32"/>
                      <w:lang w:val="en-US"/>
                    </w:rPr>
                  </w:rPrChange>
                </w:rPr>
                <w:t>[</w:t>
              </w:r>
              <w:r w:rsidRPr="00E066BD">
                <w:rPr>
                  <w:rFonts w:ascii="Monaco" w:hAnsi="Monaco" w:cs="Monaco"/>
                  <w:b/>
                  <w:bCs/>
                  <w:color w:val="0000CF"/>
                  <w:sz w:val="20"/>
                  <w:szCs w:val="20"/>
                  <w:lang w:val="en-US"/>
                  <w:rPrChange w:id="6852" w:author="Borja Gonzalez" w:date="2017-09-28T19:30:00Z">
                    <w:rPr>
                      <w:rFonts w:ascii="Monaco" w:hAnsi="Monaco" w:cs="Monaco"/>
                      <w:b/>
                      <w:bCs/>
                      <w:color w:val="0000CF"/>
                      <w:sz w:val="32"/>
                      <w:szCs w:val="32"/>
                      <w:lang w:val="en-US"/>
                    </w:rPr>
                  </w:rPrChange>
                </w:rPr>
                <w:t>0</w:t>
              </w:r>
              <w:r w:rsidRPr="00E066BD">
                <w:rPr>
                  <w:rFonts w:ascii="Monaco" w:hAnsi="Monaco" w:cs="Monaco"/>
                  <w:b/>
                  <w:bCs/>
                  <w:color w:val="000000"/>
                  <w:sz w:val="20"/>
                  <w:szCs w:val="20"/>
                  <w:lang w:val="en-US"/>
                  <w:rPrChange w:id="6853"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6854" w:author="Borja Gonzalez" w:date="2017-09-28T19:30:00Z">
                    <w:rPr>
                      <w:rFonts w:ascii="Monaco" w:hAnsi="Monaco" w:cs="Monaco"/>
                      <w:color w:val="000000"/>
                      <w:sz w:val="32"/>
                      <w:szCs w:val="32"/>
                      <w:lang w:val="en-US"/>
                    </w:rPr>
                  </w:rPrChange>
                </w:rPr>
                <w:t>values</w:t>
              </w:r>
              <w:r w:rsidRPr="00E066BD">
                <w:rPr>
                  <w:rFonts w:ascii="Monaco" w:hAnsi="Monaco" w:cs="Monaco"/>
                  <w:b/>
                  <w:bCs/>
                  <w:color w:val="000000"/>
                  <w:sz w:val="20"/>
                  <w:szCs w:val="20"/>
                  <w:lang w:val="en-US"/>
                  <w:rPrChange w:id="6855"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6856" w:author="Borja Gonzalez" w:date="2017-09-28T19:30:00Z">
                    <w:rPr>
                      <w:rFonts w:ascii="Monaco" w:hAnsi="Monaco" w:cs="Monaco"/>
                      <w:color w:val="000000"/>
                      <w:sz w:val="32"/>
                      <w:szCs w:val="32"/>
                      <w:lang w:val="en-US"/>
                    </w:rPr>
                  </w:rPrChange>
                </w:rPr>
                <w:t>i</w:t>
              </w:r>
              <w:r w:rsidRPr="00E066BD">
                <w:rPr>
                  <w:rFonts w:ascii="Monaco" w:hAnsi="Monaco" w:cs="Monaco"/>
                  <w:b/>
                  <w:bCs/>
                  <w:color w:val="000000"/>
                  <w:sz w:val="20"/>
                  <w:szCs w:val="20"/>
                  <w:lang w:val="en-US"/>
                  <w:rPrChange w:id="6857" w:author="Borja Gonzalez" w:date="2017-09-28T19:30:00Z">
                    <w:rPr>
                      <w:rFonts w:ascii="Monaco" w:hAnsi="Monaco" w:cs="Monaco"/>
                      <w:b/>
                      <w:bCs/>
                      <w:color w:val="000000"/>
                      <w:sz w:val="32"/>
                      <w:szCs w:val="32"/>
                      <w:lang w:val="en-US"/>
                    </w:rPr>
                  </w:rPrChange>
                </w:rPr>
                <w:t>][</w:t>
              </w:r>
              <w:r w:rsidRPr="00E066BD">
                <w:rPr>
                  <w:rFonts w:ascii="Monaco" w:hAnsi="Monaco" w:cs="Monaco"/>
                  <w:b/>
                  <w:bCs/>
                  <w:color w:val="0000CF"/>
                  <w:sz w:val="20"/>
                  <w:szCs w:val="20"/>
                  <w:lang w:val="en-US"/>
                  <w:rPrChange w:id="6858" w:author="Borja Gonzalez" w:date="2017-09-28T19:30:00Z">
                    <w:rPr>
                      <w:rFonts w:ascii="Monaco" w:hAnsi="Monaco" w:cs="Monaco"/>
                      <w:b/>
                      <w:bCs/>
                      <w:color w:val="0000CF"/>
                      <w:sz w:val="32"/>
                      <w:szCs w:val="32"/>
                      <w:lang w:val="en-US"/>
                    </w:rPr>
                  </w:rPrChange>
                </w:rPr>
                <w:t>3</w:t>
              </w:r>
              <w:r w:rsidRPr="00E066BD">
                <w:rPr>
                  <w:rFonts w:ascii="Monaco" w:hAnsi="Monaco" w:cs="Monaco"/>
                  <w:b/>
                  <w:bCs/>
                  <w:color w:val="000000"/>
                  <w:sz w:val="20"/>
                  <w:szCs w:val="20"/>
                  <w:lang w:val="en-US"/>
                  <w:rPrChange w:id="6859" w:author="Borja Gonzalez" w:date="2017-09-28T19:30:00Z">
                    <w:rPr>
                      <w:rFonts w:ascii="Monaco" w:hAnsi="Monaco" w:cs="Monaco"/>
                      <w:b/>
                      <w:bCs/>
                      <w:color w:val="000000"/>
                      <w:sz w:val="32"/>
                      <w:szCs w:val="32"/>
                      <w:lang w:val="en-US"/>
                    </w:rPr>
                  </w:rPrChange>
                </w:rPr>
                <w:t>]);</w:t>
              </w:r>
            </w:ins>
          </w:p>
          <w:p w14:paraId="7692E46C" w14:textId="77777777" w:rsidR="00E066BD" w:rsidRPr="00E066BD" w:rsidRDefault="00E066BD" w:rsidP="00E066BD">
            <w:pPr>
              <w:keepNext/>
              <w:keepLines/>
              <w:widowControl w:val="0"/>
              <w:autoSpaceDE w:val="0"/>
              <w:autoSpaceDN w:val="0"/>
              <w:adjustRightInd w:val="0"/>
              <w:spacing w:before="200"/>
              <w:outlineLvl w:val="4"/>
              <w:rPr>
                <w:ins w:id="6860" w:author="Borja Gonzalez" w:date="2017-09-28T19:30:00Z"/>
                <w:rFonts w:ascii="Monaco" w:hAnsi="Monaco" w:cs="Monaco"/>
                <w:sz w:val="20"/>
                <w:szCs w:val="20"/>
                <w:lang w:val="en-US"/>
                <w:rPrChange w:id="6861" w:author="Borja Gonzalez" w:date="2017-09-28T19:30:00Z">
                  <w:rPr>
                    <w:ins w:id="6862" w:author="Borja Gonzalez" w:date="2017-09-28T19:30:00Z"/>
                    <w:rFonts w:ascii="Monaco" w:eastAsiaTheme="majorEastAsia" w:hAnsi="Monaco" w:cs="Monaco"/>
                    <w:color w:val="243F60" w:themeColor="accent1" w:themeShade="7F"/>
                    <w:sz w:val="32"/>
                    <w:szCs w:val="32"/>
                    <w:lang w:val="en-US"/>
                  </w:rPr>
                </w:rPrChange>
              </w:rPr>
            </w:pPr>
            <w:ins w:id="6863" w:author="Borja Gonzalez" w:date="2017-09-28T19:30:00Z">
              <w:r w:rsidRPr="00E066BD">
                <w:rPr>
                  <w:rFonts w:ascii="Monaco" w:hAnsi="Monaco" w:cs="Monaco"/>
                  <w:sz w:val="20"/>
                  <w:szCs w:val="20"/>
                  <w:lang w:val="en-US"/>
                  <w:rPrChange w:id="6864" w:author="Borja Gonzalez" w:date="2017-09-28T19:30:00Z">
                    <w:rPr>
                      <w:rFonts w:ascii="Monaco" w:hAnsi="Monaco" w:cs="Monaco"/>
                      <w:sz w:val="32"/>
                      <w:szCs w:val="32"/>
                      <w:lang w:val="en-US"/>
                    </w:rPr>
                  </w:rPrChange>
                </w:rPr>
                <w:t xml:space="preserve">                </w:t>
              </w:r>
              <w:r w:rsidRPr="00E066BD">
                <w:rPr>
                  <w:rFonts w:ascii="Monaco" w:hAnsi="Monaco" w:cs="Monaco"/>
                  <w:color w:val="000000"/>
                  <w:sz w:val="20"/>
                  <w:szCs w:val="20"/>
                  <w:lang w:val="en-US"/>
                  <w:rPrChange w:id="6865" w:author="Borja Gonzalez" w:date="2017-09-28T19:30:00Z">
                    <w:rPr>
                      <w:rFonts w:ascii="Monaco" w:hAnsi="Monaco" w:cs="Monaco"/>
                      <w:color w:val="000000"/>
                      <w:sz w:val="32"/>
                      <w:szCs w:val="32"/>
                      <w:lang w:val="en-US"/>
                    </w:rPr>
                  </w:rPrChange>
                </w:rPr>
                <w:t>fecha</w:t>
              </w:r>
              <w:r w:rsidRPr="00E066BD">
                <w:rPr>
                  <w:rFonts w:ascii="Monaco" w:hAnsi="Monaco" w:cs="Monaco"/>
                  <w:b/>
                  <w:bCs/>
                  <w:color w:val="000000"/>
                  <w:sz w:val="20"/>
                  <w:szCs w:val="20"/>
                  <w:lang w:val="en-US"/>
                  <w:rPrChange w:id="6866"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6867" w:author="Borja Gonzalez" w:date="2017-09-28T19:30:00Z">
                    <w:rPr>
                      <w:rFonts w:ascii="Monaco" w:hAnsi="Monaco" w:cs="Monaco"/>
                      <w:color w:val="000000"/>
                      <w:sz w:val="32"/>
                      <w:szCs w:val="32"/>
                      <w:lang w:val="en-US"/>
                    </w:rPr>
                  </w:rPrChange>
                </w:rPr>
                <w:t>push</w:t>
              </w:r>
              <w:r w:rsidRPr="00E066BD">
                <w:rPr>
                  <w:rFonts w:ascii="Monaco" w:hAnsi="Monaco" w:cs="Monaco"/>
                  <w:b/>
                  <w:bCs/>
                  <w:color w:val="000000"/>
                  <w:sz w:val="20"/>
                  <w:szCs w:val="20"/>
                  <w:lang w:val="en-US"/>
                  <w:rPrChange w:id="6868"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6869" w:author="Borja Gonzalez" w:date="2017-09-28T19:30:00Z">
                    <w:rPr>
                      <w:rFonts w:ascii="Monaco" w:hAnsi="Monaco" w:cs="Monaco"/>
                      <w:color w:val="000000"/>
                      <w:sz w:val="32"/>
                      <w:szCs w:val="32"/>
                      <w:lang w:val="en-US"/>
                    </w:rPr>
                  </w:rPrChange>
                </w:rPr>
                <w:t>max_minimo</w:t>
              </w:r>
              <w:r w:rsidRPr="00E066BD">
                <w:rPr>
                  <w:rFonts w:ascii="Monaco" w:hAnsi="Monaco" w:cs="Monaco"/>
                  <w:b/>
                  <w:bCs/>
                  <w:color w:val="000000"/>
                  <w:sz w:val="20"/>
                  <w:szCs w:val="20"/>
                  <w:lang w:val="en-US"/>
                  <w:rPrChange w:id="6870" w:author="Borja Gonzalez" w:date="2017-09-28T19:30:00Z">
                    <w:rPr>
                      <w:rFonts w:ascii="Monaco" w:hAnsi="Monaco" w:cs="Monaco"/>
                      <w:b/>
                      <w:bCs/>
                      <w:color w:val="000000"/>
                      <w:sz w:val="32"/>
                      <w:szCs w:val="32"/>
                      <w:lang w:val="en-US"/>
                    </w:rPr>
                  </w:rPrChange>
                </w:rPr>
                <w:t>[</w:t>
              </w:r>
              <w:r w:rsidRPr="00E066BD">
                <w:rPr>
                  <w:rFonts w:ascii="Monaco" w:hAnsi="Monaco" w:cs="Monaco"/>
                  <w:b/>
                  <w:bCs/>
                  <w:color w:val="0000CF"/>
                  <w:sz w:val="20"/>
                  <w:szCs w:val="20"/>
                  <w:lang w:val="en-US"/>
                  <w:rPrChange w:id="6871" w:author="Borja Gonzalez" w:date="2017-09-28T19:30:00Z">
                    <w:rPr>
                      <w:rFonts w:ascii="Monaco" w:hAnsi="Monaco" w:cs="Monaco"/>
                      <w:b/>
                      <w:bCs/>
                      <w:color w:val="0000CF"/>
                      <w:sz w:val="32"/>
                      <w:szCs w:val="32"/>
                      <w:lang w:val="en-US"/>
                    </w:rPr>
                  </w:rPrChange>
                </w:rPr>
                <w:t>0</w:t>
              </w:r>
              <w:r w:rsidRPr="00E066BD">
                <w:rPr>
                  <w:rFonts w:ascii="Monaco" w:hAnsi="Monaco" w:cs="Monaco"/>
                  <w:b/>
                  <w:bCs/>
                  <w:color w:val="000000"/>
                  <w:sz w:val="20"/>
                  <w:szCs w:val="20"/>
                  <w:lang w:val="en-US"/>
                  <w:rPrChange w:id="6872"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6873" w:author="Borja Gonzalez" w:date="2017-09-28T19:30:00Z">
                    <w:rPr>
                      <w:rFonts w:ascii="Monaco" w:hAnsi="Monaco" w:cs="Monaco"/>
                      <w:color w:val="000000"/>
                      <w:sz w:val="32"/>
                      <w:szCs w:val="32"/>
                      <w:lang w:val="en-US"/>
                    </w:rPr>
                  </w:rPrChange>
                </w:rPr>
                <w:t>values</w:t>
              </w:r>
              <w:r w:rsidRPr="00E066BD">
                <w:rPr>
                  <w:rFonts w:ascii="Monaco" w:hAnsi="Monaco" w:cs="Monaco"/>
                  <w:b/>
                  <w:bCs/>
                  <w:color w:val="000000"/>
                  <w:sz w:val="20"/>
                  <w:szCs w:val="20"/>
                  <w:lang w:val="en-US"/>
                  <w:rPrChange w:id="6874"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6875" w:author="Borja Gonzalez" w:date="2017-09-28T19:30:00Z">
                    <w:rPr>
                      <w:rFonts w:ascii="Monaco" w:hAnsi="Monaco" w:cs="Monaco"/>
                      <w:color w:val="000000"/>
                      <w:sz w:val="32"/>
                      <w:szCs w:val="32"/>
                      <w:lang w:val="en-US"/>
                    </w:rPr>
                  </w:rPrChange>
                </w:rPr>
                <w:t>i</w:t>
              </w:r>
              <w:r w:rsidRPr="00E066BD">
                <w:rPr>
                  <w:rFonts w:ascii="Monaco" w:hAnsi="Monaco" w:cs="Monaco"/>
                  <w:b/>
                  <w:bCs/>
                  <w:color w:val="000000"/>
                  <w:sz w:val="20"/>
                  <w:szCs w:val="20"/>
                  <w:lang w:val="en-US"/>
                  <w:rPrChange w:id="6876" w:author="Borja Gonzalez" w:date="2017-09-28T19:30:00Z">
                    <w:rPr>
                      <w:rFonts w:ascii="Monaco" w:hAnsi="Monaco" w:cs="Monaco"/>
                      <w:b/>
                      <w:bCs/>
                      <w:color w:val="000000"/>
                      <w:sz w:val="32"/>
                      <w:szCs w:val="32"/>
                      <w:lang w:val="en-US"/>
                    </w:rPr>
                  </w:rPrChange>
                </w:rPr>
                <w:t>][</w:t>
              </w:r>
              <w:r w:rsidRPr="00E066BD">
                <w:rPr>
                  <w:rFonts w:ascii="Monaco" w:hAnsi="Monaco" w:cs="Monaco"/>
                  <w:b/>
                  <w:bCs/>
                  <w:color w:val="0000CF"/>
                  <w:sz w:val="20"/>
                  <w:szCs w:val="20"/>
                  <w:lang w:val="en-US"/>
                  <w:rPrChange w:id="6877" w:author="Borja Gonzalez" w:date="2017-09-28T19:30:00Z">
                    <w:rPr>
                      <w:rFonts w:ascii="Monaco" w:hAnsi="Monaco" w:cs="Monaco"/>
                      <w:b/>
                      <w:bCs/>
                      <w:color w:val="0000CF"/>
                      <w:sz w:val="32"/>
                      <w:szCs w:val="32"/>
                      <w:lang w:val="en-US"/>
                    </w:rPr>
                  </w:rPrChange>
                </w:rPr>
                <w:t>6</w:t>
              </w:r>
              <w:r w:rsidRPr="00E066BD">
                <w:rPr>
                  <w:rFonts w:ascii="Monaco" w:hAnsi="Monaco" w:cs="Monaco"/>
                  <w:b/>
                  <w:bCs/>
                  <w:color w:val="000000"/>
                  <w:sz w:val="20"/>
                  <w:szCs w:val="20"/>
                  <w:lang w:val="en-US"/>
                  <w:rPrChange w:id="6878" w:author="Borja Gonzalez" w:date="2017-09-28T19:30:00Z">
                    <w:rPr>
                      <w:rFonts w:ascii="Monaco" w:hAnsi="Monaco" w:cs="Monaco"/>
                      <w:b/>
                      <w:bCs/>
                      <w:color w:val="000000"/>
                      <w:sz w:val="32"/>
                      <w:szCs w:val="32"/>
                      <w:lang w:val="en-US"/>
                    </w:rPr>
                  </w:rPrChange>
                </w:rPr>
                <w:t>])</w:t>
              </w:r>
            </w:ins>
          </w:p>
          <w:p w14:paraId="7C52066E" w14:textId="77777777" w:rsidR="00E066BD" w:rsidRPr="00E066BD" w:rsidRDefault="00E066BD" w:rsidP="00E066BD">
            <w:pPr>
              <w:keepNext/>
              <w:keepLines/>
              <w:widowControl w:val="0"/>
              <w:autoSpaceDE w:val="0"/>
              <w:autoSpaceDN w:val="0"/>
              <w:adjustRightInd w:val="0"/>
              <w:spacing w:before="200"/>
              <w:outlineLvl w:val="4"/>
              <w:rPr>
                <w:ins w:id="6879" w:author="Borja Gonzalez" w:date="2017-09-28T19:30:00Z"/>
                <w:rFonts w:ascii="Monaco" w:hAnsi="Monaco" w:cs="Monaco"/>
                <w:sz w:val="20"/>
                <w:szCs w:val="20"/>
                <w:lang w:val="en-US"/>
                <w:rPrChange w:id="6880" w:author="Borja Gonzalez" w:date="2017-09-28T19:30:00Z">
                  <w:rPr>
                    <w:ins w:id="6881" w:author="Borja Gonzalez" w:date="2017-09-28T19:30:00Z"/>
                    <w:rFonts w:ascii="Monaco" w:eastAsiaTheme="majorEastAsia" w:hAnsi="Monaco" w:cs="Monaco"/>
                    <w:color w:val="243F60" w:themeColor="accent1" w:themeShade="7F"/>
                    <w:sz w:val="32"/>
                    <w:szCs w:val="32"/>
                    <w:lang w:val="en-US"/>
                  </w:rPr>
                </w:rPrChange>
              </w:rPr>
            </w:pPr>
            <w:ins w:id="6882" w:author="Borja Gonzalez" w:date="2017-09-28T19:30:00Z">
              <w:r w:rsidRPr="00E066BD">
                <w:rPr>
                  <w:rFonts w:ascii="Monaco" w:hAnsi="Monaco" w:cs="Monaco"/>
                  <w:sz w:val="20"/>
                  <w:szCs w:val="20"/>
                  <w:lang w:val="en-US"/>
                  <w:rPrChange w:id="6883" w:author="Borja Gonzalez" w:date="2017-09-28T19:30:00Z">
                    <w:rPr>
                      <w:rFonts w:ascii="Monaco" w:hAnsi="Monaco" w:cs="Monaco"/>
                      <w:sz w:val="32"/>
                      <w:szCs w:val="32"/>
                      <w:lang w:val="en-US"/>
                    </w:rPr>
                  </w:rPrChange>
                </w:rPr>
                <w:t xml:space="preserve">                </w:t>
              </w:r>
              <w:r w:rsidRPr="00E066BD">
                <w:rPr>
                  <w:rFonts w:ascii="Monaco" w:hAnsi="Monaco" w:cs="Monaco"/>
                  <w:b/>
                  <w:bCs/>
                  <w:color w:val="204A87"/>
                  <w:sz w:val="20"/>
                  <w:szCs w:val="20"/>
                  <w:lang w:val="en-US"/>
                  <w:rPrChange w:id="6884" w:author="Borja Gonzalez" w:date="2017-09-28T19:30:00Z">
                    <w:rPr>
                      <w:rFonts w:ascii="Monaco" w:hAnsi="Monaco" w:cs="Monaco"/>
                      <w:b/>
                      <w:bCs/>
                      <w:color w:val="204A87"/>
                      <w:sz w:val="32"/>
                      <w:szCs w:val="32"/>
                      <w:lang w:val="en-US"/>
                    </w:rPr>
                  </w:rPrChange>
                </w:rPr>
                <w:t>if</w:t>
              </w:r>
              <w:r w:rsidRPr="00E066BD">
                <w:rPr>
                  <w:rFonts w:ascii="Monaco" w:hAnsi="Monaco" w:cs="Monaco"/>
                  <w:sz w:val="20"/>
                  <w:szCs w:val="20"/>
                  <w:lang w:val="en-US"/>
                  <w:rPrChange w:id="6885" w:author="Borja Gonzalez" w:date="2017-09-28T19:30:00Z">
                    <w:rPr>
                      <w:rFonts w:ascii="Monaco" w:hAnsi="Monaco" w:cs="Monaco"/>
                      <w:sz w:val="32"/>
                      <w:szCs w:val="32"/>
                      <w:lang w:val="en-US"/>
                    </w:rPr>
                  </w:rPrChange>
                </w:rPr>
                <w:t xml:space="preserve"> </w:t>
              </w:r>
              <w:r w:rsidRPr="00E066BD">
                <w:rPr>
                  <w:rFonts w:ascii="Monaco" w:hAnsi="Monaco" w:cs="Monaco"/>
                  <w:b/>
                  <w:bCs/>
                  <w:color w:val="000000"/>
                  <w:sz w:val="20"/>
                  <w:szCs w:val="20"/>
                  <w:lang w:val="en-US"/>
                  <w:rPrChange w:id="6886"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6887" w:author="Borja Gonzalez" w:date="2017-09-28T19:30:00Z">
                    <w:rPr>
                      <w:rFonts w:ascii="Monaco" w:hAnsi="Monaco" w:cs="Monaco"/>
                      <w:color w:val="000000"/>
                      <w:sz w:val="32"/>
                      <w:szCs w:val="32"/>
                      <w:lang w:val="en-US"/>
                    </w:rPr>
                  </w:rPrChange>
                </w:rPr>
                <w:t>genero</w:t>
              </w:r>
              <w:r w:rsidRPr="00E066BD">
                <w:rPr>
                  <w:rFonts w:ascii="Monaco" w:hAnsi="Monaco" w:cs="Monaco"/>
                  <w:sz w:val="20"/>
                  <w:szCs w:val="20"/>
                  <w:lang w:val="en-US"/>
                  <w:rPrChange w:id="6888" w:author="Borja Gonzalez" w:date="2017-09-28T19:30:00Z">
                    <w:rPr>
                      <w:rFonts w:ascii="Monaco" w:hAnsi="Monaco" w:cs="Monaco"/>
                      <w:sz w:val="32"/>
                      <w:szCs w:val="32"/>
                      <w:lang w:val="en-US"/>
                    </w:rPr>
                  </w:rPrChange>
                </w:rPr>
                <w:t xml:space="preserve"> </w:t>
              </w:r>
              <w:r w:rsidRPr="00E066BD">
                <w:rPr>
                  <w:rFonts w:ascii="Monaco" w:hAnsi="Monaco" w:cs="Monaco"/>
                  <w:b/>
                  <w:bCs/>
                  <w:color w:val="CE5C00"/>
                  <w:sz w:val="20"/>
                  <w:szCs w:val="20"/>
                  <w:lang w:val="en-US"/>
                  <w:rPrChange w:id="6889" w:author="Borja Gonzalez" w:date="2017-09-28T19:30:00Z">
                    <w:rPr>
                      <w:rFonts w:ascii="Monaco" w:hAnsi="Monaco" w:cs="Monaco"/>
                      <w:b/>
                      <w:bCs/>
                      <w:color w:val="CE5C00"/>
                      <w:sz w:val="32"/>
                      <w:szCs w:val="32"/>
                      <w:lang w:val="en-US"/>
                    </w:rPr>
                  </w:rPrChange>
                </w:rPr>
                <w:t>==</w:t>
              </w:r>
              <w:r w:rsidRPr="00E066BD">
                <w:rPr>
                  <w:rFonts w:ascii="Monaco" w:hAnsi="Monaco" w:cs="Monaco"/>
                  <w:sz w:val="20"/>
                  <w:szCs w:val="20"/>
                  <w:lang w:val="en-US"/>
                  <w:rPrChange w:id="6890" w:author="Borja Gonzalez" w:date="2017-09-28T19:30:00Z">
                    <w:rPr>
                      <w:rFonts w:ascii="Monaco" w:hAnsi="Monaco" w:cs="Monaco"/>
                      <w:sz w:val="32"/>
                      <w:szCs w:val="32"/>
                      <w:lang w:val="en-US"/>
                    </w:rPr>
                  </w:rPrChange>
                </w:rPr>
                <w:t xml:space="preserve"> </w:t>
              </w:r>
              <w:r w:rsidRPr="00E066BD">
                <w:rPr>
                  <w:rFonts w:ascii="Monaco" w:hAnsi="Monaco" w:cs="Monaco"/>
                  <w:color w:val="4E9A06"/>
                  <w:sz w:val="20"/>
                  <w:szCs w:val="20"/>
                  <w:lang w:val="en-US"/>
                  <w:rPrChange w:id="6891" w:author="Borja Gonzalez" w:date="2017-09-28T19:30:00Z">
                    <w:rPr>
                      <w:rFonts w:ascii="Monaco" w:hAnsi="Monaco" w:cs="Monaco"/>
                      <w:color w:val="4E9A06"/>
                      <w:sz w:val="32"/>
                      <w:szCs w:val="32"/>
                      <w:lang w:val="en-US"/>
                    </w:rPr>
                  </w:rPrChange>
                </w:rPr>
                <w:t>"h"</w:t>
              </w:r>
              <w:r w:rsidRPr="00E066BD">
                <w:rPr>
                  <w:rFonts w:ascii="Monaco" w:hAnsi="Monaco" w:cs="Monaco"/>
                  <w:b/>
                  <w:bCs/>
                  <w:color w:val="000000"/>
                  <w:sz w:val="20"/>
                  <w:szCs w:val="20"/>
                  <w:lang w:val="en-US"/>
                  <w:rPrChange w:id="6892" w:author="Borja Gonzalez" w:date="2017-09-28T19:30:00Z">
                    <w:rPr>
                      <w:rFonts w:ascii="Monaco" w:hAnsi="Monaco" w:cs="Monaco"/>
                      <w:b/>
                      <w:bCs/>
                      <w:color w:val="000000"/>
                      <w:sz w:val="32"/>
                      <w:szCs w:val="32"/>
                      <w:lang w:val="en-US"/>
                    </w:rPr>
                  </w:rPrChange>
                </w:rPr>
                <w:t>){</w:t>
              </w:r>
            </w:ins>
          </w:p>
          <w:p w14:paraId="71CDAC42" w14:textId="77777777" w:rsidR="00E066BD" w:rsidRPr="00E066BD" w:rsidRDefault="00E066BD" w:rsidP="00E066BD">
            <w:pPr>
              <w:keepNext/>
              <w:keepLines/>
              <w:widowControl w:val="0"/>
              <w:autoSpaceDE w:val="0"/>
              <w:autoSpaceDN w:val="0"/>
              <w:adjustRightInd w:val="0"/>
              <w:spacing w:before="200"/>
              <w:outlineLvl w:val="4"/>
              <w:rPr>
                <w:ins w:id="6893" w:author="Borja Gonzalez" w:date="2017-09-28T19:30:00Z"/>
                <w:rFonts w:ascii="Monaco" w:hAnsi="Monaco" w:cs="Monaco"/>
                <w:sz w:val="20"/>
                <w:szCs w:val="20"/>
                <w:lang w:val="en-US"/>
                <w:rPrChange w:id="6894" w:author="Borja Gonzalez" w:date="2017-09-28T19:30:00Z">
                  <w:rPr>
                    <w:ins w:id="6895" w:author="Borja Gonzalez" w:date="2017-09-28T19:30:00Z"/>
                    <w:rFonts w:ascii="Monaco" w:eastAsiaTheme="majorEastAsia" w:hAnsi="Monaco" w:cs="Monaco"/>
                    <w:color w:val="243F60" w:themeColor="accent1" w:themeShade="7F"/>
                    <w:sz w:val="32"/>
                    <w:szCs w:val="32"/>
                    <w:lang w:val="en-US"/>
                  </w:rPr>
                </w:rPrChange>
              </w:rPr>
            </w:pPr>
            <w:ins w:id="6896" w:author="Borja Gonzalez" w:date="2017-09-28T19:30:00Z">
              <w:r w:rsidRPr="00E066BD">
                <w:rPr>
                  <w:rFonts w:ascii="Monaco" w:hAnsi="Monaco" w:cs="Monaco"/>
                  <w:sz w:val="20"/>
                  <w:szCs w:val="20"/>
                  <w:lang w:val="en-US"/>
                  <w:rPrChange w:id="6897" w:author="Borja Gonzalez" w:date="2017-09-28T19:30:00Z">
                    <w:rPr>
                      <w:rFonts w:ascii="Monaco" w:hAnsi="Monaco" w:cs="Monaco"/>
                      <w:sz w:val="32"/>
                      <w:szCs w:val="32"/>
                      <w:lang w:val="en-US"/>
                    </w:rPr>
                  </w:rPrChange>
                </w:rPr>
                <w:t xml:space="preserve">                    </w:t>
              </w:r>
              <w:r w:rsidRPr="00E066BD">
                <w:rPr>
                  <w:rFonts w:ascii="Monaco" w:hAnsi="Monaco" w:cs="Monaco"/>
                  <w:color w:val="000000"/>
                  <w:sz w:val="20"/>
                  <w:szCs w:val="20"/>
                  <w:lang w:val="en-US"/>
                  <w:rPrChange w:id="6898" w:author="Borja Gonzalez" w:date="2017-09-28T19:30:00Z">
                    <w:rPr>
                      <w:rFonts w:ascii="Monaco" w:hAnsi="Monaco" w:cs="Monaco"/>
                      <w:color w:val="000000"/>
                      <w:sz w:val="32"/>
                      <w:szCs w:val="32"/>
                      <w:lang w:val="en-US"/>
                    </w:rPr>
                  </w:rPrChange>
                </w:rPr>
                <w:t>max_max</w:t>
              </w:r>
              <w:r w:rsidRPr="00E066BD">
                <w:rPr>
                  <w:rFonts w:ascii="Monaco" w:hAnsi="Monaco" w:cs="Monaco"/>
                  <w:b/>
                  <w:bCs/>
                  <w:color w:val="000000"/>
                  <w:sz w:val="20"/>
                  <w:szCs w:val="20"/>
                  <w:lang w:val="en-US"/>
                  <w:rPrChange w:id="6899"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6900" w:author="Borja Gonzalez" w:date="2017-09-28T19:30:00Z">
                    <w:rPr>
                      <w:rFonts w:ascii="Monaco" w:hAnsi="Monaco" w:cs="Monaco"/>
                      <w:color w:val="000000"/>
                      <w:sz w:val="32"/>
                      <w:szCs w:val="32"/>
                      <w:lang w:val="en-US"/>
                    </w:rPr>
                  </w:rPrChange>
                </w:rPr>
                <w:t>push</w:t>
              </w:r>
              <w:r w:rsidRPr="00E066BD">
                <w:rPr>
                  <w:rFonts w:ascii="Monaco" w:hAnsi="Monaco" w:cs="Monaco"/>
                  <w:b/>
                  <w:bCs/>
                  <w:color w:val="000000"/>
                  <w:sz w:val="20"/>
                  <w:szCs w:val="20"/>
                  <w:lang w:val="en-US"/>
                  <w:rPrChange w:id="6901" w:author="Borja Gonzalez" w:date="2017-09-28T19:30:00Z">
                    <w:rPr>
                      <w:rFonts w:ascii="Monaco" w:hAnsi="Monaco" w:cs="Monaco"/>
                      <w:b/>
                      <w:bCs/>
                      <w:color w:val="000000"/>
                      <w:sz w:val="32"/>
                      <w:szCs w:val="32"/>
                      <w:lang w:val="en-US"/>
                    </w:rPr>
                  </w:rPrChange>
                </w:rPr>
                <w:t>(</w:t>
              </w:r>
              <w:r w:rsidRPr="00E066BD">
                <w:rPr>
                  <w:rFonts w:ascii="Monaco" w:hAnsi="Monaco" w:cs="Monaco"/>
                  <w:b/>
                  <w:bCs/>
                  <w:color w:val="0000CF"/>
                  <w:sz w:val="20"/>
                  <w:szCs w:val="20"/>
                  <w:lang w:val="en-US"/>
                  <w:rPrChange w:id="6902" w:author="Borja Gonzalez" w:date="2017-09-28T19:30:00Z">
                    <w:rPr>
                      <w:rFonts w:ascii="Monaco" w:hAnsi="Monaco" w:cs="Monaco"/>
                      <w:b/>
                      <w:bCs/>
                      <w:color w:val="0000CF"/>
                      <w:sz w:val="32"/>
                      <w:szCs w:val="32"/>
                      <w:lang w:val="en-US"/>
                    </w:rPr>
                  </w:rPrChange>
                </w:rPr>
                <w:t>72.5</w:t>
              </w:r>
              <w:r w:rsidRPr="00E066BD">
                <w:rPr>
                  <w:rFonts w:ascii="Monaco" w:hAnsi="Monaco" w:cs="Monaco"/>
                  <w:b/>
                  <w:bCs/>
                  <w:color w:val="000000"/>
                  <w:sz w:val="20"/>
                  <w:szCs w:val="20"/>
                  <w:lang w:val="en-US"/>
                  <w:rPrChange w:id="6903" w:author="Borja Gonzalez" w:date="2017-09-28T19:30:00Z">
                    <w:rPr>
                      <w:rFonts w:ascii="Monaco" w:hAnsi="Monaco" w:cs="Monaco"/>
                      <w:b/>
                      <w:bCs/>
                      <w:color w:val="000000"/>
                      <w:sz w:val="32"/>
                      <w:szCs w:val="32"/>
                      <w:lang w:val="en-US"/>
                    </w:rPr>
                  </w:rPrChange>
                </w:rPr>
                <w:t>);</w:t>
              </w:r>
            </w:ins>
          </w:p>
          <w:p w14:paraId="7A565B61" w14:textId="77777777" w:rsidR="00E066BD" w:rsidRPr="00E066BD" w:rsidRDefault="00E066BD" w:rsidP="00E066BD">
            <w:pPr>
              <w:keepNext/>
              <w:keepLines/>
              <w:widowControl w:val="0"/>
              <w:autoSpaceDE w:val="0"/>
              <w:autoSpaceDN w:val="0"/>
              <w:adjustRightInd w:val="0"/>
              <w:spacing w:before="200"/>
              <w:outlineLvl w:val="4"/>
              <w:rPr>
                <w:ins w:id="6904" w:author="Borja Gonzalez" w:date="2017-09-28T19:30:00Z"/>
                <w:rFonts w:ascii="Monaco" w:hAnsi="Monaco" w:cs="Monaco"/>
                <w:sz w:val="20"/>
                <w:szCs w:val="20"/>
                <w:lang w:val="en-US"/>
                <w:rPrChange w:id="6905" w:author="Borja Gonzalez" w:date="2017-09-28T19:30:00Z">
                  <w:rPr>
                    <w:ins w:id="6906" w:author="Borja Gonzalez" w:date="2017-09-28T19:30:00Z"/>
                    <w:rFonts w:ascii="Monaco" w:eastAsiaTheme="majorEastAsia" w:hAnsi="Monaco" w:cs="Monaco"/>
                    <w:color w:val="243F60" w:themeColor="accent1" w:themeShade="7F"/>
                    <w:sz w:val="32"/>
                    <w:szCs w:val="32"/>
                    <w:lang w:val="en-US"/>
                  </w:rPr>
                </w:rPrChange>
              </w:rPr>
            </w:pPr>
            <w:ins w:id="6907" w:author="Borja Gonzalez" w:date="2017-09-28T19:30:00Z">
              <w:r w:rsidRPr="00E066BD">
                <w:rPr>
                  <w:rFonts w:ascii="Monaco" w:hAnsi="Monaco" w:cs="Monaco"/>
                  <w:sz w:val="20"/>
                  <w:szCs w:val="20"/>
                  <w:lang w:val="en-US"/>
                  <w:rPrChange w:id="6908" w:author="Borja Gonzalez" w:date="2017-09-28T19:30:00Z">
                    <w:rPr>
                      <w:rFonts w:ascii="Monaco" w:hAnsi="Monaco" w:cs="Monaco"/>
                      <w:sz w:val="32"/>
                      <w:szCs w:val="32"/>
                      <w:lang w:val="en-US"/>
                    </w:rPr>
                  </w:rPrChange>
                </w:rPr>
                <w:lastRenderedPageBreak/>
                <w:t xml:space="preserve">                    </w:t>
              </w:r>
              <w:r w:rsidRPr="00E066BD">
                <w:rPr>
                  <w:rFonts w:ascii="Monaco" w:hAnsi="Monaco" w:cs="Monaco"/>
                  <w:color w:val="000000"/>
                  <w:sz w:val="20"/>
                  <w:szCs w:val="20"/>
                  <w:lang w:val="en-US"/>
                  <w:rPrChange w:id="6909" w:author="Borja Gonzalez" w:date="2017-09-28T19:30:00Z">
                    <w:rPr>
                      <w:rFonts w:ascii="Monaco" w:hAnsi="Monaco" w:cs="Monaco"/>
                      <w:color w:val="000000"/>
                      <w:sz w:val="32"/>
                      <w:szCs w:val="32"/>
                      <w:lang w:val="en-US"/>
                    </w:rPr>
                  </w:rPrChange>
                </w:rPr>
                <w:t>max_min</w:t>
              </w:r>
              <w:r w:rsidRPr="00E066BD">
                <w:rPr>
                  <w:rFonts w:ascii="Monaco" w:hAnsi="Monaco" w:cs="Monaco"/>
                  <w:b/>
                  <w:bCs/>
                  <w:color w:val="000000"/>
                  <w:sz w:val="20"/>
                  <w:szCs w:val="20"/>
                  <w:lang w:val="en-US"/>
                  <w:rPrChange w:id="6910"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6911" w:author="Borja Gonzalez" w:date="2017-09-28T19:30:00Z">
                    <w:rPr>
                      <w:rFonts w:ascii="Monaco" w:hAnsi="Monaco" w:cs="Monaco"/>
                      <w:color w:val="000000"/>
                      <w:sz w:val="32"/>
                      <w:szCs w:val="32"/>
                      <w:lang w:val="en-US"/>
                    </w:rPr>
                  </w:rPrChange>
                </w:rPr>
                <w:t>push</w:t>
              </w:r>
              <w:r w:rsidRPr="00E066BD">
                <w:rPr>
                  <w:rFonts w:ascii="Monaco" w:hAnsi="Monaco" w:cs="Monaco"/>
                  <w:b/>
                  <w:bCs/>
                  <w:color w:val="000000"/>
                  <w:sz w:val="20"/>
                  <w:szCs w:val="20"/>
                  <w:lang w:val="en-US"/>
                  <w:rPrChange w:id="6912" w:author="Borja Gonzalez" w:date="2017-09-28T19:30:00Z">
                    <w:rPr>
                      <w:rFonts w:ascii="Monaco" w:hAnsi="Monaco" w:cs="Monaco"/>
                      <w:b/>
                      <w:bCs/>
                      <w:color w:val="000000"/>
                      <w:sz w:val="32"/>
                      <w:szCs w:val="32"/>
                      <w:lang w:val="en-US"/>
                    </w:rPr>
                  </w:rPrChange>
                </w:rPr>
                <w:t>(</w:t>
              </w:r>
              <w:r w:rsidRPr="00E066BD">
                <w:rPr>
                  <w:rFonts w:ascii="Monaco" w:hAnsi="Monaco" w:cs="Monaco"/>
                  <w:b/>
                  <w:bCs/>
                  <w:color w:val="0000CF"/>
                  <w:sz w:val="20"/>
                  <w:szCs w:val="20"/>
                  <w:lang w:val="en-US"/>
                  <w:rPrChange w:id="6913" w:author="Borja Gonzalez" w:date="2017-09-28T19:30:00Z">
                    <w:rPr>
                      <w:rFonts w:ascii="Monaco" w:hAnsi="Monaco" w:cs="Monaco"/>
                      <w:b/>
                      <w:bCs/>
                      <w:color w:val="0000CF"/>
                      <w:sz w:val="32"/>
                      <w:szCs w:val="32"/>
                      <w:lang w:val="en-US"/>
                    </w:rPr>
                  </w:rPrChange>
                </w:rPr>
                <w:t>48.3</w:t>
              </w:r>
              <w:r w:rsidRPr="00E066BD">
                <w:rPr>
                  <w:rFonts w:ascii="Monaco" w:hAnsi="Monaco" w:cs="Monaco"/>
                  <w:b/>
                  <w:bCs/>
                  <w:color w:val="000000"/>
                  <w:sz w:val="20"/>
                  <w:szCs w:val="20"/>
                  <w:lang w:val="en-US"/>
                  <w:rPrChange w:id="6914" w:author="Borja Gonzalez" w:date="2017-09-28T19:30:00Z">
                    <w:rPr>
                      <w:rFonts w:ascii="Monaco" w:hAnsi="Monaco" w:cs="Monaco"/>
                      <w:b/>
                      <w:bCs/>
                      <w:color w:val="000000"/>
                      <w:sz w:val="32"/>
                      <w:szCs w:val="32"/>
                      <w:lang w:val="en-US"/>
                    </w:rPr>
                  </w:rPrChange>
                </w:rPr>
                <w:t>);</w:t>
              </w:r>
            </w:ins>
          </w:p>
          <w:p w14:paraId="5DFC9EBC" w14:textId="77777777" w:rsidR="00E066BD" w:rsidRPr="00E066BD" w:rsidRDefault="00E066BD" w:rsidP="00E066BD">
            <w:pPr>
              <w:keepNext/>
              <w:keepLines/>
              <w:widowControl w:val="0"/>
              <w:autoSpaceDE w:val="0"/>
              <w:autoSpaceDN w:val="0"/>
              <w:adjustRightInd w:val="0"/>
              <w:spacing w:before="200"/>
              <w:outlineLvl w:val="4"/>
              <w:rPr>
                <w:ins w:id="6915" w:author="Borja Gonzalez" w:date="2017-09-28T19:30:00Z"/>
                <w:rFonts w:ascii="Monaco" w:hAnsi="Monaco" w:cs="Monaco"/>
                <w:sz w:val="20"/>
                <w:szCs w:val="20"/>
                <w:lang w:val="en-US"/>
                <w:rPrChange w:id="6916" w:author="Borja Gonzalez" w:date="2017-09-28T19:30:00Z">
                  <w:rPr>
                    <w:ins w:id="6917" w:author="Borja Gonzalez" w:date="2017-09-28T19:30:00Z"/>
                    <w:rFonts w:ascii="Monaco" w:eastAsiaTheme="majorEastAsia" w:hAnsi="Monaco" w:cs="Monaco"/>
                    <w:color w:val="243F60" w:themeColor="accent1" w:themeShade="7F"/>
                    <w:sz w:val="32"/>
                    <w:szCs w:val="32"/>
                    <w:lang w:val="en-US"/>
                  </w:rPr>
                </w:rPrChange>
              </w:rPr>
            </w:pPr>
            <w:ins w:id="6918" w:author="Borja Gonzalez" w:date="2017-09-28T19:30:00Z">
              <w:r w:rsidRPr="00E066BD">
                <w:rPr>
                  <w:rFonts w:ascii="Monaco" w:hAnsi="Monaco" w:cs="Monaco"/>
                  <w:sz w:val="20"/>
                  <w:szCs w:val="20"/>
                  <w:lang w:val="en-US"/>
                  <w:rPrChange w:id="6919" w:author="Borja Gonzalez" w:date="2017-09-28T19:30:00Z">
                    <w:rPr>
                      <w:rFonts w:ascii="Monaco" w:hAnsi="Monaco" w:cs="Monaco"/>
                      <w:sz w:val="32"/>
                      <w:szCs w:val="32"/>
                      <w:lang w:val="en-US"/>
                    </w:rPr>
                  </w:rPrChange>
                </w:rPr>
                <w:t xml:space="preserve">                    </w:t>
              </w:r>
              <w:r w:rsidRPr="00E066BD">
                <w:rPr>
                  <w:rFonts w:ascii="Monaco" w:hAnsi="Monaco" w:cs="Monaco"/>
                  <w:color w:val="000000"/>
                  <w:sz w:val="20"/>
                  <w:szCs w:val="20"/>
                  <w:lang w:val="en-US"/>
                  <w:rPrChange w:id="6920" w:author="Borja Gonzalez" w:date="2017-09-28T19:30:00Z">
                    <w:rPr>
                      <w:rFonts w:ascii="Monaco" w:hAnsi="Monaco" w:cs="Monaco"/>
                      <w:color w:val="000000"/>
                      <w:sz w:val="32"/>
                      <w:szCs w:val="32"/>
                      <w:lang w:val="en-US"/>
                    </w:rPr>
                  </w:rPrChange>
                </w:rPr>
                <w:t>min_max</w:t>
              </w:r>
              <w:r w:rsidRPr="00E066BD">
                <w:rPr>
                  <w:rFonts w:ascii="Monaco" w:hAnsi="Monaco" w:cs="Monaco"/>
                  <w:b/>
                  <w:bCs/>
                  <w:color w:val="000000"/>
                  <w:sz w:val="20"/>
                  <w:szCs w:val="20"/>
                  <w:lang w:val="en-US"/>
                  <w:rPrChange w:id="6921"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6922" w:author="Borja Gonzalez" w:date="2017-09-28T19:30:00Z">
                    <w:rPr>
                      <w:rFonts w:ascii="Monaco" w:hAnsi="Monaco" w:cs="Monaco"/>
                      <w:color w:val="000000"/>
                      <w:sz w:val="32"/>
                      <w:szCs w:val="32"/>
                      <w:lang w:val="en-US"/>
                    </w:rPr>
                  </w:rPrChange>
                </w:rPr>
                <w:t>push</w:t>
              </w:r>
              <w:r w:rsidRPr="00E066BD">
                <w:rPr>
                  <w:rFonts w:ascii="Monaco" w:hAnsi="Monaco" w:cs="Monaco"/>
                  <w:b/>
                  <w:bCs/>
                  <w:color w:val="000000"/>
                  <w:sz w:val="20"/>
                  <w:szCs w:val="20"/>
                  <w:lang w:val="en-US"/>
                  <w:rPrChange w:id="6923" w:author="Borja Gonzalez" w:date="2017-09-28T19:30:00Z">
                    <w:rPr>
                      <w:rFonts w:ascii="Monaco" w:hAnsi="Monaco" w:cs="Monaco"/>
                      <w:b/>
                      <w:bCs/>
                      <w:color w:val="000000"/>
                      <w:sz w:val="32"/>
                      <w:szCs w:val="32"/>
                      <w:lang w:val="en-US"/>
                    </w:rPr>
                  </w:rPrChange>
                </w:rPr>
                <w:t>(</w:t>
              </w:r>
              <w:r w:rsidRPr="00E066BD">
                <w:rPr>
                  <w:rFonts w:ascii="Monaco" w:hAnsi="Monaco" w:cs="Monaco"/>
                  <w:b/>
                  <w:bCs/>
                  <w:color w:val="CE5C00"/>
                  <w:sz w:val="20"/>
                  <w:szCs w:val="20"/>
                  <w:lang w:val="en-US"/>
                  <w:rPrChange w:id="6924" w:author="Borja Gonzalez" w:date="2017-09-28T19:30:00Z">
                    <w:rPr>
                      <w:rFonts w:ascii="Monaco" w:hAnsi="Monaco" w:cs="Monaco"/>
                      <w:b/>
                      <w:bCs/>
                      <w:color w:val="CE5C00"/>
                      <w:sz w:val="32"/>
                      <w:szCs w:val="32"/>
                      <w:lang w:val="en-US"/>
                    </w:rPr>
                  </w:rPrChange>
                </w:rPr>
                <w:t>-</w:t>
              </w:r>
              <w:r w:rsidRPr="00E066BD">
                <w:rPr>
                  <w:rFonts w:ascii="Monaco" w:hAnsi="Monaco" w:cs="Monaco"/>
                  <w:b/>
                  <w:bCs/>
                  <w:color w:val="0000CF"/>
                  <w:sz w:val="20"/>
                  <w:szCs w:val="20"/>
                  <w:lang w:val="en-US"/>
                  <w:rPrChange w:id="6925" w:author="Borja Gonzalez" w:date="2017-09-28T19:30:00Z">
                    <w:rPr>
                      <w:rFonts w:ascii="Monaco" w:hAnsi="Monaco" w:cs="Monaco"/>
                      <w:b/>
                      <w:bCs/>
                      <w:color w:val="0000CF"/>
                      <w:sz w:val="32"/>
                      <w:szCs w:val="32"/>
                      <w:lang w:val="en-US"/>
                    </w:rPr>
                  </w:rPrChange>
                </w:rPr>
                <w:t>82.6</w:t>
              </w:r>
              <w:r w:rsidRPr="00E066BD">
                <w:rPr>
                  <w:rFonts w:ascii="Monaco" w:hAnsi="Monaco" w:cs="Monaco"/>
                  <w:b/>
                  <w:bCs/>
                  <w:color w:val="000000"/>
                  <w:sz w:val="20"/>
                  <w:szCs w:val="20"/>
                  <w:lang w:val="en-US"/>
                  <w:rPrChange w:id="6926" w:author="Borja Gonzalez" w:date="2017-09-28T19:30:00Z">
                    <w:rPr>
                      <w:rFonts w:ascii="Monaco" w:hAnsi="Monaco" w:cs="Monaco"/>
                      <w:b/>
                      <w:bCs/>
                      <w:color w:val="000000"/>
                      <w:sz w:val="32"/>
                      <w:szCs w:val="32"/>
                      <w:lang w:val="en-US"/>
                    </w:rPr>
                  </w:rPrChange>
                </w:rPr>
                <w:t>);</w:t>
              </w:r>
            </w:ins>
          </w:p>
          <w:p w14:paraId="3F626DEF" w14:textId="77777777" w:rsidR="00E066BD" w:rsidRPr="00E066BD" w:rsidRDefault="00E066BD" w:rsidP="00E066BD">
            <w:pPr>
              <w:keepNext/>
              <w:keepLines/>
              <w:widowControl w:val="0"/>
              <w:autoSpaceDE w:val="0"/>
              <w:autoSpaceDN w:val="0"/>
              <w:adjustRightInd w:val="0"/>
              <w:spacing w:before="200"/>
              <w:outlineLvl w:val="4"/>
              <w:rPr>
                <w:ins w:id="6927" w:author="Borja Gonzalez" w:date="2017-09-28T19:30:00Z"/>
                <w:rFonts w:ascii="Monaco" w:hAnsi="Monaco" w:cs="Monaco"/>
                <w:sz w:val="20"/>
                <w:szCs w:val="20"/>
                <w:lang w:val="en-US"/>
                <w:rPrChange w:id="6928" w:author="Borja Gonzalez" w:date="2017-09-28T19:30:00Z">
                  <w:rPr>
                    <w:ins w:id="6929" w:author="Borja Gonzalez" w:date="2017-09-28T19:30:00Z"/>
                    <w:rFonts w:ascii="Monaco" w:eastAsiaTheme="majorEastAsia" w:hAnsi="Monaco" w:cs="Monaco"/>
                    <w:color w:val="243F60" w:themeColor="accent1" w:themeShade="7F"/>
                    <w:sz w:val="32"/>
                    <w:szCs w:val="32"/>
                    <w:lang w:val="en-US"/>
                  </w:rPr>
                </w:rPrChange>
              </w:rPr>
            </w:pPr>
            <w:ins w:id="6930" w:author="Borja Gonzalez" w:date="2017-09-28T19:30:00Z">
              <w:r w:rsidRPr="00E066BD">
                <w:rPr>
                  <w:rFonts w:ascii="Monaco" w:hAnsi="Monaco" w:cs="Monaco"/>
                  <w:sz w:val="20"/>
                  <w:szCs w:val="20"/>
                  <w:lang w:val="en-US"/>
                  <w:rPrChange w:id="6931" w:author="Borja Gonzalez" w:date="2017-09-28T19:30:00Z">
                    <w:rPr>
                      <w:rFonts w:ascii="Monaco" w:hAnsi="Monaco" w:cs="Monaco"/>
                      <w:sz w:val="32"/>
                      <w:szCs w:val="32"/>
                      <w:lang w:val="en-US"/>
                    </w:rPr>
                  </w:rPrChange>
                </w:rPr>
                <w:t xml:space="preserve">                    </w:t>
              </w:r>
              <w:r w:rsidRPr="00E066BD">
                <w:rPr>
                  <w:rFonts w:ascii="Monaco" w:hAnsi="Monaco" w:cs="Monaco"/>
                  <w:color w:val="000000"/>
                  <w:sz w:val="20"/>
                  <w:szCs w:val="20"/>
                  <w:lang w:val="en-US"/>
                  <w:rPrChange w:id="6932" w:author="Borja Gonzalez" w:date="2017-09-28T19:30:00Z">
                    <w:rPr>
                      <w:rFonts w:ascii="Monaco" w:hAnsi="Monaco" w:cs="Monaco"/>
                      <w:color w:val="000000"/>
                      <w:sz w:val="32"/>
                      <w:szCs w:val="32"/>
                      <w:lang w:val="en-US"/>
                    </w:rPr>
                  </w:rPrChange>
                </w:rPr>
                <w:t>min_min</w:t>
              </w:r>
              <w:r w:rsidRPr="00E066BD">
                <w:rPr>
                  <w:rFonts w:ascii="Monaco" w:hAnsi="Monaco" w:cs="Monaco"/>
                  <w:b/>
                  <w:bCs/>
                  <w:color w:val="000000"/>
                  <w:sz w:val="20"/>
                  <w:szCs w:val="20"/>
                  <w:lang w:val="en-US"/>
                  <w:rPrChange w:id="6933"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6934" w:author="Borja Gonzalez" w:date="2017-09-28T19:30:00Z">
                    <w:rPr>
                      <w:rFonts w:ascii="Monaco" w:hAnsi="Monaco" w:cs="Monaco"/>
                      <w:color w:val="000000"/>
                      <w:sz w:val="32"/>
                      <w:szCs w:val="32"/>
                      <w:lang w:val="en-US"/>
                    </w:rPr>
                  </w:rPrChange>
                </w:rPr>
                <w:t>push</w:t>
              </w:r>
              <w:r w:rsidRPr="00E066BD">
                <w:rPr>
                  <w:rFonts w:ascii="Monaco" w:hAnsi="Monaco" w:cs="Monaco"/>
                  <w:b/>
                  <w:bCs/>
                  <w:color w:val="000000"/>
                  <w:sz w:val="20"/>
                  <w:szCs w:val="20"/>
                  <w:lang w:val="en-US"/>
                  <w:rPrChange w:id="6935" w:author="Borja Gonzalez" w:date="2017-09-28T19:30:00Z">
                    <w:rPr>
                      <w:rFonts w:ascii="Monaco" w:hAnsi="Monaco" w:cs="Monaco"/>
                      <w:b/>
                      <w:bCs/>
                      <w:color w:val="000000"/>
                      <w:sz w:val="32"/>
                      <w:szCs w:val="32"/>
                      <w:lang w:val="en-US"/>
                    </w:rPr>
                  </w:rPrChange>
                </w:rPr>
                <w:t>(</w:t>
              </w:r>
              <w:r w:rsidRPr="00E066BD">
                <w:rPr>
                  <w:rFonts w:ascii="Monaco" w:hAnsi="Monaco" w:cs="Monaco"/>
                  <w:b/>
                  <w:bCs/>
                  <w:color w:val="CE5C00"/>
                  <w:sz w:val="20"/>
                  <w:szCs w:val="20"/>
                  <w:lang w:val="en-US"/>
                  <w:rPrChange w:id="6936" w:author="Borja Gonzalez" w:date="2017-09-28T19:30:00Z">
                    <w:rPr>
                      <w:rFonts w:ascii="Monaco" w:hAnsi="Monaco" w:cs="Monaco"/>
                      <w:b/>
                      <w:bCs/>
                      <w:color w:val="CE5C00"/>
                      <w:sz w:val="32"/>
                      <w:szCs w:val="32"/>
                      <w:lang w:val="en-US"/>
                    </w:rPr>
                  </w:rPrChange>
                </w:rPr>
                <w:t>-</w:t>
              </w:r>
              <w:r w:rsidRPr="00E066BD">
                <w:rPr>
                  <w:rFonts w:ascii="Monaco" w:hAnsi="Monaco" w:cs="Monaco"/>
                  <w:b/>
                  <w:bCs/>
                  <w:color w:val="0000CF"/>
                  <w:sz w:val="20"/>
                  <w:szCs w:val="20"/>
                  <w:lang w:val="en-US"/>
                  <w:rPrChange w:id="6937" w:author="Borja Gonzalez" w:date="2017-09-28T19:30:00Z">
                    <w:rPr>
                      <w:rFonts w:ascii="Monaco" w:hAnsi="Monaco" w:cs="Monaco"/>
                      <w:b/>
                      <w:bCs/>
                      <w:color w:val="0000CF"/>
                      <w:sz w:val="32"/>
                      <w:szCs w:val="32"/>
                      <w:lang w:val="en-US"/>
                    </w:rPr>
                  </w:rPrChange>
                </w:rPr>
                <w:t>57.2</w:t>
              </w:r>
              <w:r w:rsidRPr="00E066BD">
                <w:rPr>
                  <w:rFonts w:ascii="Monaco" w:hAnsi="Monaco" w:cs="Monaco"/>
                  <w:b/>
                  <w:bCs/>
                  <w:color w:val="000000"/>
                  <w:sz w:val="20"/>
                  <w:szCs w:val="20"/>
                  <w:lang w:val="en-US"/>
                  <w:rPrChange w:id="6938" w:author="Borja Gonzalez" w:date="2017-09-28T19:30:00Z">
                    <w:rPr>
                      <w:rFonts w:ascii="Monaco" w:hAnsi="Monaco" w:cs="Monaco"/>
                      <w:b/>
                      <w:bCs/>
                      <w:color w:val="000000"/>
                      <w:sz w:val="32"/>
                      <w:szCs w:val="32"/>
                      <w:lang w:val="en-US"/>
                    </w:rPr>
                  </w:rPrChange>
                </w:rPr>
                <w:t>);</w:t>
              </w:r>
            </w:ins>
          </w:p>
          <w:p w14:paraId="3E204949" w14:textId="77777777" w:rsidR="00E066BD" w:rsidRPr="00E066BD" w:rsidRDefault="00E066BD" w:rsidP="00E066BD">
            <w:pPr>
              <w:keepNext/>
              <w:keepLines/>
              <w:widowControl w:val="0"/>
              <w:autoSpaceDE w:val="0"/>
              <w:autoSpaceDN w:val="0"/>
              <w:adjustRightInd w:val="0"/>
              <w:spacing w:before="200"/>
              <w:outlineLvl w:val="4"/>
              <w:rPr>
                <w:ins w:id="6939" w:author="Borja Gonzalez" w:date="2017-09-28T19:30:00Z"/>
                <w:rFonts w:ascii="Monaco" w:hAnsi="Monaco" w:cs="Monaco"/>
                <w:sz w:val="20"/>
                <w:szCs w:val="20"/>
                <w:lang w:val="en-US"/>
                <w:rPrChange w:id="6940" w:author="Borja Gonzalez" w:date="2017-09-28T19:30:00Z">
                  <w:rPr>
                    <w:ins w:id="6941" w:author="Borja Gonzalez" w:date="2017-09-28T19:30:00Z"/>
                    <w:rFonts w:ascii="Monaco" w:eastAsiaTheme="majorEastAsia" w:hAnsi="Monaco" w:cs="Monaco"/>
                    <w:color w:val="243F60" w:themeColor="accent1" w:themeShade="7F"/>
                    <w:sz w:val="32"/>
                    <w:szCs w:val="32"/>
                    <w:lang w:val="en-US"/>
                  </w:rPr>
                </w:rPrChange>
              </w:rPr>
            </w:pPr>
            <w:ins w:id="6942" w:author="Borja Gonzalez" w:date="2017-09-28T19:30:00Z">
              <w:r w:rsidRPr="00E066BD">
                <w:rPr>
                  <w:rFonts w:ascii="Monaco" w:hAnsi="Monaco" w:cs="Monaco"/>
                  <w:sz w:val="20"/>
                  <w:szCs w:val="20"/>
                  <w:lang w:val="en-US"/>
                  <w:rPrChange w:id="6943" w:author="Borja Gonzalez" w:date="2017-09-28T19:30:00Z">
                    <w:rPr>
                      <w:rFonts w:ascii="Monaco" w:hAnsi="Monaco" w:cs="Monaco"/>
                      <w:sz w:val="32"/>
                      <w:szCs w:val="32"/>
                      <w:lang w:val="en-US"/>
                    </w:rPr>
                  </w:rPrChange>
                </w:rPr>
                <w:t xml:space="preserve">                </w:t>
              </w:r>
              <w:r w:rsidRPr="00E066BD">
                <w:rPr>
                  <w:rFonts w:ascii="Monaco" w:hAnsi="Monaco" w:cs="Monaco"/>
                  <w:b/>
                  <w:bCs/>
                  <w:color w:val="000000"/>
                  <w:sz w:val="20"/>
                  <w:szCs w:val="20"/>
                  <w:lang w:val="en-US"/>
                  <w:rPrChange w:id="6944" w:author="Borja Gonzalez" w:date="2017-09-28T19:30:00Z">
                    <w:rPr>
                      <w:rFonts w:ascii="Monaco" w:hAnsi="Monaco" w:cs="Monaco"/>
                      <w:b/>
                      <w:bCs/>
                      <w:color w:val="000000"/>
                      <w:sz w:val="32"/>
                      <w:szCs w:val="32"/>
                      <w:lang w:val="en-US"/>
                    </w:rPr>
                  </w:rPrChange>
                </w:rPr>
                <w:t>}</w:t>
              </w:r>
            </w:ins>
          </w:p>
          <w:p w14:paraId="77A838BA" w14:textId="77777777" w:rsidR="00E066BD" w:rsidRPr="00E066BD" w:rsidRDefault="00E066BD" w:rsidP="00E066BD">
            <w:pPr>
              <w:keepNext/>
              <w:keepLines/>
              <w:widowControl w:val="0"/>
              <w:autoSpaceDE w:val="0"/>
              <w:autoSpaceDN w:val="0"/>
              <w:adjustRightInd w:val="0"/>
              <w:spacing w:before="200"/>
              <w:outlineLvl w:val="4"/>
              <w:rPr>
                <w:ins w:id="6945" w:author="Borja Gonzalez" w:date="2017-09-28T19:30:00Z"/>
                <w:rFonts w:ascii="Monaco" w:hAnsi="Monaco" w:cs="Monaco"/>
                <w:sz w:val="20"/>
                <w:szCs w:val="20"/>
                <w:lang w:val="en-US"/>
                <w:rPrChange w:id="6946" w:author="Borja Gonzalez" w:date="2017-09-28T19:30:00Z">
                  <w:rPr>
                    <w:ins w:id="6947" w:author="Borja Gonzalez" w:date="2017-09-28T19:30:00Z"/>
                    <w:rFonts w:ascii="Monaco" w:eastAsiaTheme="majorEastAsia" w:hAnsi="Monaco" w:cs="Monaco"/>
                    <w:color w:val="243F60" w:themeColor="accent1" w:themeShade="7F"/>
                    <w:sz w:val="32"/>
                    <w:szCs w:val="32"/>
                    <w:lang w:val="en-US"/>
                  </w:rPr>
                </w:rPrChange>
              </w:rPr>
            </w:pPr>
            <w:ins w:id="6948" w:author="Borja Gonzalez" w:date="2017-09-28T19:30:00Z">
              <w:r w:rsidRPr="00E066BD">
                <w:rPr>
                  <w:rFonts w:ascii="Monaco" w:hAnsi="Monaco" w:cs="Monaco"/>
                  <w:sz w:val="20"/>
                  <w:szCs w:val="20"/>
                  <w:lang w:val="en-US"/>
                  <w:rPrChange w:id="6949" w:author="Borja Gonzalez" w:date="2017-09-28T19:30:00Z">
                    <w:rPr>
                      <w:rFonts w:ascii="Monaco" w:hAnsi="Monaco" w:cs="Monaco"/>
                      <w:sz w:val="32"/>
                      <w:szCs w:val="32"/>
                      <w:lang w:val="en-US"/>
                    </w:rPr>
                  </w:rPrChange>
                </w:rPr>
                <w:t xml:space="preserve">                </w:t>
              </w:r>
              <w:r w:rsidRPr="00E066BD">
                <w:rPr>
                  <w:rFonts w:ascii="Monaco" w:hAnsi="Monaco" w:cs="Monaco"/>
                  <w:b/>
                  <w:bCs/>
                  <w:color w:val="204A87"/>
                  <w:sz w:val="20"/>
                  <w:szCs w:val="20"/>
                  <w:lang w:val="en-US"/>
                  <w:rPrChange w:id="6950" w:author="Borja Gonzalez" w:date="2017-09-28T19:30:00Z">
                    <w:rPr>
                      <w:rFonts w:ascii="Monaco" w:hAnsi="Monaco" w:cs="Monaco"/>
                      <w:b/>
                      <w:bCs/>
                      <w:color w:val="204A87"/>
                      <w:sz w:val="32"/>
                      <w:szCs w:val="32"/>
                      <w:lang w:val="en-US"/>
                    </w:rPr>
                  </w:rPrChange>
                </w:rPr>
                <w:t>else</w:t>
              </w:r>
              <w:r w:rsidRPr="00E066BD">
                <w:rPr>
                  <w:rFonts w:ascii="Monaco" w:hAnsi="Monaco" w:cs="Monaco"/>
                  <w:b/>
                  <w:bCs/>
                  <w:color w:val="000000"/>
                  <w:sz w:val="20"/>
                  <w:szCs w:val="20"/>
                  <w:lang w:val="en-US"/>
                  <w:rPrChange w:id="6951" w:author="Borja Gonzalez" w:date="2017-09-28T19:30:00Z">
                    <w:rPr>
                      <w:rFonts w:ascii="Monaco" w:hAnsi="Monaco" w:cs="Monaco"/>
                      <w:b/>
                      <w:bCs/>
                      <w:color w:val="000000"/>
                      <w:sz w:val="32"/>
                      <w:szCs w:val="32"/>
                      <w:lang w:val="en-US"/>
                    </w:rPr>
                  </w:rPrChange>
                </w:rPr>
                <w:t>{</w:t>
              </w:r>
            </w:ins>
          </w:p>
          <w:p w14:paraId="0B953527" w14:textId="77777777" w:rsidR="00E066BD" w:rsidRPr="00E066BD" w:rsidRDefault="00E066BD" w:rsidP="00E066BD">
            <w:pPr>
              <w:keepNext/>
              <w:keepLines/>
              <w:widowControl w:val="0"/>
              <w:autoSpaceDE w:val="0"/>
              <w:autoSpaceDN w:val="0"/>
              <w:adjustRightInd w:val="0"/>
              <w:spacing w:before="200"/>
              <w:outlineLvl w:val="4"/>
              <w:rPr>
                <w:ins w:id="6952" w:author="Borja Gonzalez" w:date="2017-09-28T19:30:00Z"/>
                <w:rFonts w:ascii="Monaco" w:hAnsi="Monaco" w:cs="Monaco"/>
                <w:sz w:val="20"/>
                <w:szCs w:val="20"/>
                <w:lang w:val="en-US"/>
                <w:rPrChange w:id="6953" w:author="Borja Gonzalez" w:date="2017-09-28T19:30:00Z">
                  <w:rPr>
                    <w:ins w:id="6954" w:author="Borja Gonzalez" w:date="2017-09-28T19:30:00Z"/>
                    <w:rFonts w:ascii="Monaco" w:eastAsiaTheme="majorEastAsia" w:hAnsi="Monaco" w:cs="Monaco"/>
                    <w:color w:val="243F60" w:themeColor="accent1" w:themeShade="7F"/>
                    <w:sz w:val="32"/>
                    <w:szCs w:val="32"/>
                    <w:lang w:val="en-US"/>
                  </w:rPr>
                </w:rPrChange>
              </w:rPr>
            </w:pPr>
            <w:ins w:id="6955" w:author="Borja Gonzalez" w:date="2017-09-28T19:30:00Z">
              <w:r w:rsidRPr="00E066BD">
                <w:rPr>
                  <w:rFonts w:ascii="Monaco" w:hAnsi="Monaco" w:cs="Monaco"/>
                  <w:sz w:val="20"/>
                  <w:szCs w:val="20"/>
                  <w:lang w:val="en-US"/>
                  <w:rPrChange w:id="6956" w:author="Borja Gonzalez" w:date="2017-09-28T19:30:00Z">
                    <w:rPr>
                      <w:rFonts w:ascii="Monaco" w:hAnsi="Monaco" w:cs="Monaco"/>
                      <w:sz w:val="32"/>
                      <w:szCs w:val="32"/>
                      <w:lang w:val="en-US"/>
                    </w:rPr>
                  </w:rPrChange>
                </w:rPr>
                <w:t xml:space="preserve">                    </w:t>
              </w:r>
              <w:r w:rsidRPr="00E066BD">
                <w:rPr>
                  <w:rFonts w:ascii="Monaco" w:hAnsi="Monaco" w:cs="Monaco"/>
                  <w:color w:val="000000"/>
                  <w:sz w:val="20"/>
                  <w:szCs w:val="20"/>
                  <w:lang w:val="en-US"/>
                  <w:rPrChange w:id="6957" w:author="Borja Gonzalez" w:date="2017-09-28T19:30:00Z">
                    <w:rPr>
                      <w:rFonts w:ascii="Monaco" w:hAnsi="Monaco" w:cs="Monaco"/>
                      <w:color w:val="000000"/>
                      <w:sz w:val="32"/>
                      <w:szCs w:val="32"/>
                      <w:lang w:val="en-US"/>
                    </w:rPr>
                  </w:rPrChange>
                </w:rPr>
                <w:t>max_max</w:t>
              </w:r>
              <w:r w:rsidRPr="00E066BD">
                <w:rPr>
                  <w:rFonts w:ascii="Monaco" w:hAnsi="Monaco" w:cs="Monaco"/>
                  <w:b/>
                  <w:bCs/>
                  <w:color w:val="000000"/>
                  <w:sz w:val="20"/>
                  <w:szCs w:val="20"/>
                  <w:lang w:val="en-US"/>
                  <w:rPrChange w:id="6958"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6959" w:author="Borja Gonzalez" w:date="2017-09-28T19:30:00Z">
                    <w:rPr>
                      <w:rFonts w:ascii="Monaco" w:hAnsi="Monaco" w:cs="Monaco"/>
                      <w:color w:val="000000"/>
                      <w:sz w:val="32"/>
                      <w:szCs w:val="32"/>
                      <w:lang w:val="en-US"/>
                    </w:rPr>
                  </w:rPrChange>
                </w:rPr>
                <w:t>push</w:t>
              </w:r>
              <w:r w:rsidRPr="00E066BD">
                <w:rPr>
                  <w:rFonts w:ascii="Monaco" w:hAnsi="Monaco" w:cs="Monaco"/>
                  <w:b/>
                  <w:bCs/>
                  <w:color w:val="000000"/>
                  <w:sz w:val="20"/>
                  <w:szCs w:val="20"/>
                  <w:lang w:val="en-US"/>
                  <w:rPrChange w:id="6960" w:author="Borja Gonzalez" w:date="2017-09-28T19:30:00Z">
                    <w:rPr>
                      <w:rFonts w:ascii="Monaco" w:hAnsi="Monaco" w:cs="Monaco"/>
                      <w:b/>
                      <w:bCs/>
                      <w:color w:val="000000"/>
                      <w:sz w:val="32"/>
                      <w:szCs w:val="32"/>
                      <w:lang w:val="en-US"/>
                    </w:rPr>
                  </w:rPrChange>
                </w:rPr>
                <w:t>(</w:t>
              </w:r>
              <w:r w:rsidRPr="00E066BD">
                <w:rPr>
                  <w:rFonts w:ascii="Monaco" w:hAnsi="Monaco" w:cs="Monaco"/>
                  <w:b/>
                  <w:bCs/>
                  <w:color w:val="0000CF"/>
                  <w:sz w:val="20"/>
                  <w:szCs w:val="20"/>
                  <w:lang w:val="en-US"/>
                  <w:rPrChange w:id="6961" w:author="Borja Gonzalez" w:date="2017-09-28T19:30:00Z">
                    <w:rPr>
                      <w:rFonts w:ascii="Monaco" w:hAnsi="Monaco" w:cs="Monaco"/>
                      <w:b/>
                      <w:bCs/>
                      <w:color w:val="0000CF"/>
                      <w:sz w:val="32"/>
                      <w:szCs w:val="32"/>
                      <w:lang w:val="en-US"/>
                    </w:rPr>
                  </w:rPrChange>
                </w:rPr>
                <w:t>68.2</w:t>
              </w:r>
              <w:r w:rsidRPr="00E066BD">
                <w:rPr>
                  <w:rFonts w:ascii="Monaco" w:hAnsi="Monaco" w:cs="Monaco"/>
                  <w:b/>
                  <w:bCs/>
                  <w:color w:val="000000"/>
                  <w:sz w:val="20"/>
                  <w:szCs w:val="20"/>
                  <w:lang w:val="en-US"/>
                  <w:rPrChange w:id="6962" w:author="Borja Gonzalez" w:date="2017-09-28T19:30:00Z">
                    <w:rPr>
                      <w:rFonts w:ascii="Monaco" w:hAnsi="Monaco" w:cs="Monaco"/>
                      <w:b/>
                      <w:bCs/>
                      <w:color w:val="000000"/>
                      <w:sz w:val="32"/>
                      <w:szCs w:val="32"/>
                      <w:lang w:val="en-US"/>
                    </w:rPr>
                  </w:rPrChange>
                </w:rPr>
                <w:t>);</w:t>
              </w:r>
            </w:ins>
          </w:p>
          <w:p w14:paraId="7624DD20" w14:textId="77777777" w:rsidR="00E066BD" w:rsidRPr="00E066BD" w:rsidRDefault="00E066BD" w:rsidP="00E066BD">
            <w:pPr>
              <w:keepNext/>
              <w:keepLines/>
              <w:widowControl w:val="0"/>
              <w:autoSpaceDE w:val="0"/>
              <w:autoSpaceDN w:val="0"/>
              <w:adjustRightInd w:val="0"/>
              <w:spacing w:before="200"/>
              <w:outlineLvl w:val="4"/>
              <w:rPr>
                <w:ins w:id="6963" w:author="Borja Gonzalez" w:date="2017-09-28T19:30:00Z"/>
                <w:rFonts w:ascii="Monaco" w:hAnsi="Monaco" w:cs="Monaco"/>
                <w:sz w:val="20"/>
                <w:szCs w:val="20"/>
                <w:lang w:val="en-US"/>
                <w:rPrChange w:id="6964" w:author="Borja Gonzalez" w:date="2017-09-28T19:30:00Z">
                  <w:rPr>
                    <w:ins w:id="6965" w:author="Borja Gonzalez" w:date="2017-09-28T19:30:00Z"/>
                    <w:rFonts w:ascii="Monaco" w:eastAsiaTheme="majorEastAsia" w:hAnsi="Monaco" w:cs="Monaco"/>
                    <w:color w:val="243F60" w:themeColor="accent1" w:themeShade="7F"/>
                    <w:sz w:val="32"/>
                    <w:szCs w:val="32"/>
                    <w:lang w:val="en-US"/>
                  </w:rPr>
                </w:rPrChange>
              </w:rPr>
            </w:pPr>
            <w:ins w:id="6966" w:author="Borja Gonzalez" w:date="2017-09-28T19:30:00Z">
              <w:r w:rsidRPr="00E066BD">
                <w:rPr>
                  <w:rFonts w:ascii="Monaco" w:hAnsi="Monaco" w:cs="Monaco"/>
                  <w:sz w:val="20"/>
                  <w:szCs w:val="20"/>
                  <w:lang w:val="en-US"/>
                  <w:rPrChange w:id="6967" w:author="Borja Gonzalez" w:date="2017-09-28T19:30:00Z">
                    <w:rPr>
                      <w:rFonts w:ascii="Monaco" w:hAnsi="Monaco" w:cs="Monaco"/>
                      <w:sz w:val="32"/>
                      <w:szCs w:val="32"/>
                      <w:lang w:val="en-US"/>
                    </w:rPr>
                  </w:rPrChange>
                </w:rPr>
                <w:t xml:space="preserve">                    </w:t>
              </w:r>
              <w:r w:rsidRPr="00E066BD">
                <w:rPr>
                  <w:rFonts w:ascii="Monaco" w:hAnsi="Monaco" w:cs="Monaco"/>
                  <w:color w:val="000000"/>
                  <w:sz w:val="20"/>
                  <w:szCs w:val="20"/>
                  <w:lang w:val="en-US"/>
                  <w:rPrChange w:id="6968" w:author="Borja Gonzalez" w:date="2017-09-28T19:30:00Z">
                    <w:rPr>
                      <w:rFonts w:ascii="Monaco" w:hAnsi="Monaco" w:cs="Monaco"/>
                      <w:color w:val="000000"/>
                      <w:sz w:val="32"/>
                      <w:szCs w:val="32"/>
                      <w:lang w:val="en-US"/>
                    </w:rPr>
                  </w:rPrChange>
                </w:rPr>
                <w:t>max_min</w:t>
              </w:r>
              <w:r w:rsidRPr="00E066BD">
                <w:rPr>
                  <w:rFonts w:ascii="Monaco" w:hAnsi="Monaco" w:cs="Monaco"/>
                  <w:b/>
                  <w:bCs/>
                  <w:color w:val="000000"/>
                  <w:sz w:val="20"/>
                  <w:szCs w:val="20"/>
                  <w:lang w:val="en-US"/>
                  <w:rPrChange w:id="6969"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6970" w:author="Borja Gonzalez" w:date="2017-09-28T19:30:00Z">
                    <w:rPr>
                      <w:rFonts w:ascii="Monaco" w:hAnsi="Monaco" w:cs="Monaco"/>
                      <w:color w:val="000000"/>
                      <w:sz w:val="32"/>
                      <w:szCs w:val="32"/>
                      <w:lang w:val="en-US"/>
                    </w:rPr>
                  </w:rPrChange>
                </w:rPr>
                <w:t>push</w:t>
              </w:r>
              <w:r w:rsidRPr="00E066BD">
                <w:rPr>
                  <w:rFonts w:ascii="Monaco" w:hAnsi="Monaco" w:cs="Monaco"/>
                  <w:b/>
                  <w:bCs/>
                  <w:color w:val="000000"/>
                  <w:sz w:val="20"/>
                  <w:szCs w:val="20"/>
                  <w:lang w:val="en-US"/>
                  <w:rPrChange w:id="6971" w:author="Borja Gonzalez" w:date="2017-09-28T19:30:00Z">
                    <w:rPr>
                      <w:rFonts w:ascii="Monaco" w:hAnsi="Monaco" w:cs="Monaco"/>
                      <w:b/>
                      <w:bCs/>
                      <w:color w:val="000000"/>
                      <w:sz w:val="32"/>
                      <w:szCs w:val="32"/>
                      <w:lang w:val="en-US"/>
                    </w:rPr>
                  </w:rPrChange>
                </w:rPr>
                <w:t>(</w:t>
              </w:r>
              <w:r w:rsidRPr="00E066BD">
                <w:rPr>
                  <w:rFonts w:ascii="Monaco" w:hAnsi="Monaco" w:cs="Monaco"/>
                  <w:b/>
                  <w:bCs/>
                  <w:color w:val="0000CF"/>
                  <w:sz w:val="20"/>
                  <w:szCs w:val="20"/>
                  <w:lang w:val="en-US"/>
                  <w:rPrChange w:id="6972" w:author="Borja Gonzalez" w:date="2017-09-28T19:30:00Z">
                    <w:rPr>
                      <w:rFonts w:ascii="Monaco" w:hAnsi="Monaco" w:cs="Monaco"/>
                      <w:b/>
                      <w:bCs/>
                      <w:color w:val="0000CF"/>
                      <w:sz w:val="32"/>
                      <w:szCs w:val="32"/>
                      <w:lang w:val="en-US"/>
                    </w:rPr>
                  </w:rPrChange>
                </w:rPr>
                <w:t>48.8</w:t>
              </w:r>
              <w:r w:rsidRPr="00E066BD">
                <w:rPr>
                  <w:rFonts w:ascii="Monaco" w:hAnsi="Monaco" w:cs="Monaco"/>
                  <w:b/>
                  <w:bCs/>
                  <w:color w:val="000000"/>
                  <w:sz w:val="20"/>
                  <w:szCs w:val="20"/>
                  <w:lang w:val="en-US"/>
                  <w:rPrChange w:id="6973" w:author="Borja Gonzalez" w:date="2017-09-28T19:30:00Z">
                    <w:rPr>
                      <w:rFonts w:ascii="Monaco" w:hAnsi="Monaco" w:cs="Monaco"/>
                      <w:b/>
                      <w:bCs/>
                      <w:color w:val="000000"/>
                      <w:sz w:val="32"/>
                      <w:szCs w:val="32"/>
                      <w:lang w:val="en-US"/>
                    </w:rPr>
                  </w:rPrChange>
                </w:rPr>
                <w:t>);</w:t>
              </w:r>
            </w:ins>
          </w:p>
          <w:p w14:paraId="7F440B28" w14:textId="77777777" w:rsidR="00E066BD" w:rsidRPr="00E066BD" w:rsidRDefault="00E066BD" w:rsidP="00E066BD">
            <w:pPr>
              <w:keepNext/>
              <w:keepLines/>
              <w:widowControl w:val="0"/>
              <w:autoSpaceDE w:val="0"/>
              <w:autoSpaceDN w:val="0"/>
              <w:adjustRightInd w:val="0"/>
              <w:spacing w:before="200"/>
              <w:outlineLvl w:val="4"/>
              <w:rPr>
                <w:ins w:id="6974" w:author="Borja Gonzalez" w:date="2017-09-28T19:30:00Z"/>
                <w:rFonts w:ascii="Monaco" w:hAnsi="Monaco" w:cs="Monaco"/>
                <w:sz w:val="20"/>
                <w:szCs w:val="20"/>
                <w:lang w:val="en-US"/>
                <w:rPrChange w:id="6975" w:author="Borja Gonzalez" w:date="2017-09-28T19:30:00Z">
                  <w:rPr>
                    <w:ins w:id="6976" w:author="Borja Gonzalez" w:date="2017-09-28T19:30:00Z"/>
                    <w:rFonts w:ascii="Monaco" w:eastAsiaTheme="majorEastAsia" w:hAnsi="Monaco" w:cs="Monaco"/>
                    <w:color w:val="243F60" w:themeColor="accent1" w:themeShade="7F"/>
                    <w:sz w:val="32"/>
                    <w:szCs w:val="32"/>
                    <w:lang w:val="en-US"/>
                  </w:rPr>
                </w:rPrChange>
              </w:rPr>
            </w:pPr>
            <w:ins w:id="6977" w:author="Borja Gonzalez" w:date="2017-09-28T19:30:00Z">
              <w:r w:rsidRPr="00E066BD">
                <w:rPr>
                  <w:rFonts w:ascii="Monaco" w:hAnsi="Monaco" w:cs="Monaco"/>
                  <w:sz w:val="20"/>
                  <w:szCs w:val="20"/>
                  <w:lang w:val="en-US"/>
                  <w:rPrChange w:id="6978" w:author="Borja Gonzalez" w:date="2017-09-28T19:30:00Z">
                    <w:rPr>
                      <w:rFonts w:ascii="Monaco" w:hAnsi="Monaco" w:cs="Monaco"/>
                      <w:sz w:val="32"/>
                      <w:szCs w:val="32"/>
                      <w:lang w:val="en-US"/>
                    </w:rPr>
                  </w:rPrChange>
                </w:rPr>
                <w:t xml:space="preserve">                    </w:t>
              </w:r>
              <w:r w:rsidRPr="00E066BD">
                <w:rPr>
                  <w:rFonts w:ascii="Monaco" w:hAnsi="Monaco" w:cs="Monaco"/>
                  <w:color w:val="000000"/>
                  <w:sz w:val="20"/>
                  <w:szCs w:val="20"/>
                  <w:lang w:val="en-US"/>
                  <w:rPrChange w:id="6979" w:author="Borja Gonzalez" w:date="2017-09-28T19:30:00Z">
                    <w:rPr>
                      <w:rFonts w:ascii="Monaco" w:hAnsi="Monaco" w:cs="Monaco"/>
                      <w:color w:val="000000"/>
                      <w:sz w:val="32"/>
                      <w:szCs w:val="32"/>
                      <w:lang w:val="en-US"/>
                    </w:rPr>
                  </w:rPrChange>
                </w:rPr>
                <w:t>min_max</w:t>
              </w:r>
              <w:r w:rsidRPr="00E066BD">
                <w:rPr>
                  <w:rFonts w:ascii="Monaco" w:hAnsi="Monaco" w:cs="Monaco"/>
                  <w:b/>
                  <w:bCs/>
                  <w:color w:val="000000"/>
                  <w:sz w:val="20"/>
                  <w:szCs w:val="20"/>
                  <w:lang w:val="en-US"/>
                  <w:rPrChange w:id="6980"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6981" w:author="Borja Gonzalez" w:date="2017-09-28T19:30:00Z">
                    <w:rPr>
                      <w:rFonts w:ascii="Monaco" w:hAnsi="Monaco" w:cs="Monaco"/>
                      <w:color w:val="000000"/>
                      <w:sz w:val="32"/>
                      <w:szCs w:val="32"/>
                      <w:lang w:val="en-US"/>
                    </w:rPr>
                  </w:rPrChange>
                </w:rPr>
                <w:t>push</w:t>
              </w:r>
              <w:r w:rsidRPr="00E066BD">
                <w:rPr>
                  <w:rFonts w:ascii="Monaco" w:hAnsi="Monaco" w:cs="Monaco"/>
                  <w:b/>
                  <w:bCs/>
                  <w:color w:val="000000"/>
                  <w:sz w:val="20"/>
                  <w:szCs w:val="20"/>
                  <w:lang w:val="en-US"/>
                  <w:rPrChange w:id="6982" w:author="Borja Gonzalez" w:date="2017-09-28T19:30:00Z">
                    <w:rPr>
                      <w:rFonts w:ascii="Monaco" w:hAnsi="Monaco" w:cs="Monaco"/>
                      <w:b/>
                      <w:bCs/>
                      <w:color w:val="000000"/>
                      <w:sz w:val="32"/>
                      <w:szCs w:val="32"/>
                      <w:lang w:val="en-US"/>
                    </w:rPr>
                  </w:rPrChange>
                </w:rPr>
                <w:t>(</w:t>
              </w:r>
              <w:r w:rsidRPr="00E066BD">
                <w:rPr>
                  <w:rFonts w:ascii="Monaco" w:hAnsi="Monaco" w:cs="Monaco"/>
                  <w:b/>
                  <w:bCs/>
                  <w:color w:val="CE5C00"/>
                  <w:sz w:val="20"/>
                  <w:szCs w:val="20"/>
                  <w:lang w:val="en-US"/>
                  <w:rPrChange w:id="6983" w:author="Borja Gonzalez" w:date="2017-09-28T19:30:00Z">
                    <w:rPr>
                      <w:rFonts w:ascii="Monaco" w:hAnsi="Monaco" w:cs="Monaco"/>
                      <w:b/>
                      <w:bCs/>
                      <w:color w:val="CE5C00"/>
                      <w:sz w:val="32"/>
                      <w:szCs w:val="32"/>
                      <w:lang w:val="en-US"/>
                    </w:rPr>
                  </w:rPrChange>
                </w:rPr>
                <w:t>-</w:t>
              </w:r>
              <w:r w:rsidRPr="00E066BD">
                <w:rPr>
                  <w:rFonts w:ascii="Monaco" w:hAnsi="Monaco" w:cs="Monaco"/>
                  <w:b/>
                  <w:bCs/>
                  <w:color w:val="0000CF"/>
                  <w:sz w:val="20"/>
                  <w:szCs w:val="20"/>
                  <w:lang w:val="en-US"/>
                  <w:rPrChange w:id="6984" w:author="Borja Gonzalez" w:date="2017-09-28T19:30:00Z">
                    <w:rPr>
                      <w:rFonts w:ascii="Monaco" w:hAnsi="Monaco" w:cs="Monaco"/>
                      <w:b/>
                      <w:bCs/>
                      <w:color w:val="0000CF"/>
                      <w:sz w:val="32"/>
                      <w:szCs w:val="32"/>
                      <w:lang w:val="en-US"/>
                    </w:rPr>
                  </w:rPrChange>
                </w:rPr>
                <w:t>90.7</w:t>
              </w:r>
              <w:r w:rsidRPr="00E066BD">
                <w:rPr>
                  <w:rFonts w:ascii="Monaco" w:hAnsi="Monaco" w:cs="Monaco"/>
                  <w:b/>
                  <w:bCs/>
                  <w:color w:val="000000"/>
                  <w:sz w:val="20"/>
                  <w:szCs w:val="20"/>
                  <w:lang w:val="en-US"/>
                  <w:rPrChange w:id="6985" w:author="Borja Gonzalez" w:date="2017-09-28T19:30:00Z">
                    <w:rPr>
                      <w:rFonts w:ascii="Monaco" w:hAnsi="Monaco" w:cs="Monaco"/>
                      <w:b/>
                      <w:bCs/>
                      <w:color w:val="000000"/>
                      <w:sz w:val="32"/>
                      <w:szCs w:val="32"/>
                      <w:lang w:val="en-US"/>
                    </w:rPr>
                  </w:rPrChange>
                </w:rPr>
                <w:t>);</w:t>
              </w:r>
            </w:ins>
          </w:p>
          <w:p w14:paraId="706D0B85" w14:textId="77777777" w:rsidR="00E066BD" w:rsidRPr="00E066BD" w:rsidRDefault="00E066BD" w:rsidP="00E066BD">
            <w:pPr>
              <w:keepNext/>
              <w:keepLines/>
              <w:widowControl w:val="0"/>
              <w:autoSpaceDE w:val="0"/>
              <w:autoSpaceDN w:val="0"/>
              <w:adjustRightInd w:val="0"/>
              <w:spacing w:before="200"/>
              <w:outlineLvl w:val="4"/>
              <w:rPr>
                <w:ins w:id="6986" w:author="Borja Gonzalez" w:date="2017-09-28T19:30:00Z"/>
                <w:rFonts w:ascii="Monaco" w:hAnsi="Monaco" w:cs="Monaco"/>
                <w:sz w:val="20"/>
                <w:szCs w:val="20"/>
                <w:lang w:val="en-US"/>
                <w:rPrChange w:id="6987" w:author="Borja Gonzalez" w:date="2017-09-28T19:30:00Z">
                  <w:rPr>
                    <w:ins w:id="6988" w:author="Borja Gonzalez" w:date="2017-09-28T19:30:00Z"/>
                    <w:rFonts w:ascii="Monaco" w:eastAsiaTheme="majorEastAsia" w:hAnsi="Monaco" w:cs="Monaco"/>
                    <w:color w:val="243F60" w:themeColor="accent1" w:themeShade="7F"/>
                    <w:sz w:val="32"/>
                    <w:szCs w:val="32"/>
                    <w:lang w:val="en-US"/>
                  </w:rPr>
                </w:rPrChange>
              </w:rPr>
            </w:pPr>
            <w:ins w:id="6989" w:author="Borja Gonzalez" w:date="2017-09-28T19:30:00Z">
              <w:r w:rsidRPr="00E066BD">
                <w:rPr>
                  <w:rFonts w:ascii="Monaco" w:hAnsi="Monaco" w:cs="Monaco"/>
                  <w:sz w:val="20"/>
                  <w:szCs w:val="20"/>
                  <w:lang w:val="en-US"/>
                  <w:rPrChange w:id="6990" w:author="Borja Gonzalez" w:date="2017-09-28T19:30:00Z">
                    <w:rPr>
                      <w:rFonts w:ascii="Monaco" w:hAnsi="Monaco" w:cs="Monaco"/>
                      <w:sz w:val="32"/>
                      <w:szCs w:val="32"/>
                      <w:lang w:val="en-US"/>
                    </w:rPr>
                  </w:rPrChange>
                </w:rPr>
                <w:t xml:space="preserve">                    </w:t>
              </w:r>
              <w:r w:rsidRPr="00E066BD">
                <w:rPr>
                  <w:rFonts w:ascii="Monaco" w:hAnsi="Monaco" w:cs="Monaco"/>
                  <w:color w:val="000000"/>
                  <w:sz w:val="20"/>
                  <w:szCs w:val="20"/>
                  <w:lang w:val="en-US"/>
                  <w:rPrChange w:id="6991" w:author="Borja Gonzalez" w:date="2017-09-28T19:30:00Z">
                    <w:rPr>
                      <w:rFonts w:ascii="Monaco" w:hAnsi="Monaco" w:cs="Monaco"/>
                      <w:color w:val="000000"/>
                      <w:sz w:val="32"/>
                      <w:szCs w:val="32"/>
                      <w:lang w:val="en-US"/>
                    </w:rPr>
                  </w:rPrChange>
                </w:rPr>
                <w:t>min_min</w:t>
              </w:r>
              <w:r w:rsidRPr="00E066BD">
                <w:rPr>
                  <w:rFonts w:ascii="Monaco" w:hAnsi="Monaco" w:cs="Monaco"/>
                  <w:b/>
                  <w:bCs/>
                  <w:color w:val="000000"/>
                  <w:sz w:val="20"/>
                  <w:szCs w:val="20"/>
                  <w:lang w:val="en-US"/>
                  <w:rPrChange w:id="6992"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6993" w:author="Borja Gonzalez" w:date="2017-09-28T19:30:00Z">
                    <w:rPr>
                      <w:rFonts w:ascii="Monaco" w:hAnsi="Monaco" w:cs="Monaco"/>
                      <w:color w:val="000000"/>
                      <w:sz w:val="32"/>
                      <w:szCs w:val="32"/>
                      <w:lang w:val="en-US"/>
                    </w:rPr>
                  </w:rPrChange>
                </w:rPr>
                <w:t>push</w:t>
              </w:r>
              <w:r w:rsidRPr="00E066BD">
                <w:rPr>
                  <w:rFonts w:ascii="Monaco" w:hAnsi="Monaco" w:cs="Monaco"/>
                  <w:b/>
                  <w:bCs/>
                  <w:color w:val="000000"/>
                  <w:sz w:val="20"/>
                  <w:szCs w:val="20"/>
                  <w:lang w:val="en-US"/>
                  <w:rPrChange w:id="6994" w:author="Borja Gonzalez" w:date="2017-09-28T19:30:00Z">
                    <w:rPr>
                      <w:rFonts w:ascii="Monaco" w:hAnsi="Monaco" w:cs="Monaco"/>
                      <w:b/>
                      <w:bCs/>
                      <w:color w:val="000000"/>
                      <w:sz w:val="32"/>
                      <w:szCs w:val="32"/>
                      <w:lang w:val="en-US"/>
                    </w:rPr>
                  </w:rPrChange>
                </w:rPr>
                <w:t>(</w:t>
              </w:r>
              <w:r w:rsidRPr="00E066BD">
                <w:rPr>
                  <w:rFonts w:ascii="Monaco" w:hAnsi="Monaco" w:cs="Monaco"/>
                  <w:b/>
                  <w:bCs/>
                  <w:color w:val="CE5C00"/>
                  <w:sz w:val="20"/>
                  <w:szCs w:val="20"/>
                  <w:lang w:val="en-US"/>
                  <w:rPrChange w:id="6995" w:author="Borja Gonzalez" w:date="2017-09-28T19:30:00Z">
                    <w:rPr>
                      <w:rFonts w:ascii="Monaco" w:hAnsi="Monaco" w:cs="Monaco"/>
                      <w:b/>
                      <w:bCs/>
                      <w:color w:val="CE5C00"/>
                      <w:sz w:val="32"/>
                      <w:szCs w:val="32"/>
                      <w:lang w:val="en-US"/>
                    </w:rPr>
                  </w:rPrChange>
                </w:rPr>
                <w:t>-</w:t>
              </w:r>
              <w:r w:rsidRPr="00E066BD">
                <w:rPr>
                  <w:rFonts w:ascii="Monaco" w:hAnsi="Monaco" w:cs="Monaco"/>
                  <w:b/>
                  <w:bCs/>
                  <w:color w:val="0000CF"/>
                  <w:sz w:val="20"/>
                  <w:szCs w:val="20"/>
                  <w:lang w:val="en-US"/>
                  <w:rPrChange w:id="6996" w:author="Borja Gonzalez" w:date="2017-09-28T19:30:00Z">
                    <w:rPr>
                      <w:rFonts w:ascii="Monaco" w:hAnsi="Monaco" w:cs="Monaco"/>
                      <w:b/>
                      <w:bCs/>
                      <w:color w:val="0000CF"/>
                      <w:sz w:val="32"/>
                      <w:szCs w:val="32"/>
                      <w:lang w:val="en-US"/>
                    </w:rPr>
                  </w:rPrChange>
                </w:rPr>
                <w:t>64.3</w:t>
              </w:r>
              <w:r w:rsidRPr="00E066BD">
                <w:rPr>
                  <w:rFonts w:ascii="Monaco" w:hAnsi="Monaco" w:cs="Monaco"/>
                  <w:b/>
                  <w:bCs/>
                  <w:color w:val="000000"/>
                  <w:sz w:val="20"/>
                  <w:szCs w:val="20"/>
                  <w:lang w:val="en-US"/>
                  <w:rPrChange w:id="6997" w:author="Borja Gonzalez" w:date="2017-09-28T19:30:00Z">
                    <w:rPr>
                      <w:rFonts w:ascii="Monaco" w:hAnsi="Monaco" w:cs="Monaco"/>
                      <w:b/>
                      <w:bCs/>
                      <w:color w:val="000000"/>
                      <w:sz w:val="32"/>
                      <w:szCs w:val="32"/>
                      <w:lang w:val="en-US"/>
                    </w:rPr>
                  </w:rPrChange>
                </w:rPr>
                <w:t>);</w:t>
              </w:r>
            </w:ins>
          </w:p>
          <w:p w14:paraId="225FCF40" w14:textId="77777777" w:rsidR="00E066BD" w:rsidRPr="00E066BD" w:rsidRDefault="00E066BD" w:rsidP="00E066BD">
            <w:pPr>
              <w:keepNext/>
              <w:keepLines/>
              <w:widowControl w:val="0"/>
              <w:autoSpaceDE w:val="0"/>
              <w:autoSpaceDN w:val="0"/>
              <w:adjustRightInd w:val="0"/>
              <w:spacing w:before="200"/>
              <w:outlineLvl w:val="4"/>
              <w:rPr>
                <w:ins w:id="6998" w:author="Borja Gonzalez" w:date="2017-09-28T19:30:00Z"/>
                <w:rFonts w:ascii="Monaco" w:hAnsi="Monaco" w:cs="Monaco"/>
                <w:sz w:val="20"/>
                <w:szCs w:val="20"/>
                <w:lang w:val="en-US"/>
                <w:rPrChange w:id="6999" w:author="Borja Gonzalez" w:date="2017-09-28T19:30:00Z">
                  <w:rPr>
                    <w:ins w:id="7000" w:author="Borja Gonzalez" w:date="2017-09-28T19:30:00Z"/>
                    <w:rFonts w:ascii="Monaco" w:eastAsiaTheme="majorEastAsia" w:hAnsi="Monaco" w:cs="Monaco"/>
                    <w:color w:val="243F60" w:themeColor="accent1" w:themeShade="7F"/>
                    <w:sz w:val="32"/>
                    <w:szCs w:val="32"/>
                    <w:lang w:val="en-US"/>
                  </w:rPr>
                </w:rPrChange>
              </w:rPr>
            </w:pPr>
            <w:ins w:id="7001" w:author="Borja Gonzalez" w:date="2017-09-28T19:30:00Z">
              <w:r w:rsidRPr="00E066BD">
                <w:rPr>
                  <w:rFonts w:ascii="Monaco" w:hAnsi="Monaco" w:cs="Monaco"/>
                  <w:sz w:val="20"/>
                  <w:szCs w:val="20"/>
                  <w:lang w:val="en-US"/>
                  <w:rPrChange w:id="7002" w:author="Borja Gonzalez" w:date="2017-09-28T19:30:00Z">
                    <w:rPr>
                      <w:rFonts w:ascii="Monaco" w:hAnsi="Monaco" w:cs="Monaco"/>
                      <w:sz w:val="32"/>
                      <w:szCs w:val="32"/>
                      <w:lang w:val="en-US"/>
                    </w:rPr>
                  </w:rPrChange>
                </w:rPr>
                <w:t xml:space="preserve">                </w:t>
              </w:r>
              <w:r w:rsidRPr="00E066BD">
                <w:rPr>
                  <w:rFonts w:ascii="Monaco" w:hAnsi="Monaco" w:cs="Monaco"/>
                  <w:b/>
                  <w:bCs/>
                  <w:color w:val="000000"/>
                  <w:sz w:val="20"/>
                  <w:szCs w:val="20"/>
                  <w:lang w:val="en-US"/>
                  <w:rPrChange w:id="7003" w:author="Borja Gonzalez" w:date="2017-09-28T19:30:00Z">
                    <w:rPr>
                      <w:rFonts w:ascii="Monaco" w:hAnsi="Monaco" w:cs="Monaco"/>
                      <w:b/>
                      <w:bCs/>
                      <w:color w:val="000000"/>
                      <w:sz w:val="32"/>
                      <w:szCs w:val="32"/>
                      <w:lang w:val="en-US"/>
                    </w:rPr>
                  </w:rPrChange>
                </w:rPr>
                <w:t>}</w:t>
              </w:r>
            </w:ins>
          </w:p>
          <w:p w14:paraId="509E8D4F" w14:textId="77777777" w:rsidR="00E066BD" w:rsidRPr="00E066BD" w:rsidRDefault="00E066BD" w:rsidP="00E066BD">
            <w:pPr>
              <w:keepNext/>
              <w:keepLines/>
              <w:widowControl w:val="0"/>
              <w:autoSpaceDE w:val="0"/>
              <w:autoSpaceDN w:val="0"/>
              <w:adjustRightInd w:val="0"/>
              <w:spacing w:before="200"/>
              <w:outlineLvl w:val="4"/>
              <w:rPr>
                <w:ins w:id="7004" w:author="Borja Gonzalez" w:date="2017-09-28T19:30:00Z"/>
                <w:rFonts w:ascii="Monaco" w:hAnsi="Monaco" w:cs="Monaco"/>
                <w:sz w:val="20"/>
                <w:szCs w:val="20"/>
                <w:lang w:val="en-US"/>
                <w:rPrChange w:id="7005" w:author="Borja Gonzalez" w:date="2017-09-28T19:30:00Z">
                  <w:rPr>
                    <w:ins w:id="7006" w:author="Borja Gonzalez" w:date="2017-09-28T19:30:00Z"/>
                    <w:rFonts w:ascii="Monaco" w:eastAsiaTheme="majorEastAsia" w:hAnsi="Monaco" w:cs="Monaco"/>
                    <w:color w:val="243F60" w:themeColor="accent1" w:themeShade="7F"/>
                    <w:sz w:val="32"/>
                    <w:szCs w:val="32"/>
                    <w:lang w:val="en-US"/>
                  </w:rPr>
                </w:rPrChange>
              </w:rPr>
            </w:pPr>
            <w:ins w:id="7007" w:author="Borja Gonzalez" w:date="2017-09-28T19:30:00Z">
              <w:r w:rsidRPr="00E066BD">
                <w:rPr>
                  <w:rFonts w:ascii="Monaco" w:hAnsi="Monaco" w:cs="Monaco"/>
                  <w:sz w:val="20"/>
                  <w:szCs w:val="20"/>
                  <w:lang w:val="en-US"/>
                  <w:rPrChange w:id="7008" w:author="Borja Gonzalez" w:date="2017-09-28T19:30:00Z">
                    <w:rPr>
                      <w:rFonts w:ascii="Monaco" w:hAnsi="Monaco" w:cs="Monaco"/>
                      <w:sz w:val="32"/>
                      <w:szCs w:val="32"/>
                      <w:lang w:val="en-US"/>
                    </w:rPr>
                  </w:rPrChange>
                </w:rPr>
                <w:t xml:space="preserve">            </w:t>
              </w:r>
              <w:r w:rsidRPr="00E066BD">
                <w:rPr>
                  <w:rFonts w:ascii="Monaco" w:hAnsi="Monaco" w:cs="Monaco"/>
                  <w:b/>
                  <w:bCs/>
                  <w:color w:val="000000"/>
                  <w:sz w:val="20"/>
                  <w:szCs w:val="20"/>
                  <w:lang w:val="en-US"/>
                  <w:rPrChange w:id="7009" w:author="Borja Gonzalez" w:date="2017-09-28T19:30:00Z">
                    <w:rPr>
                      <w:rFonts w:ascii="Monaco" w:hAnsi="Monaco" w:cs="Monaco"/>
                      <w:b/>
                      <w:bCs/>
                      <w:color w:val="000000"/>
                      <w:sz w:val="32"/>
                      <w:szCs w:val="32"/>
                      <w:lang w:val="en-US"/>
                    </w:rPr>
                  </w:rPrChange>
                </w:rPr>
                <w:t>}</w:t>
              </w:r>
            </w:ins>
          </w:p>
          <w:p w14:paraId="6D9FFF57" w14:textId="77777777" w:rsidR="00E066BD" w:rsidRPr="00E066BD" w:rsidRDefault="00E066BD" w:rsidP="00E066BD">
            <w:pPr>
              <w:keepNext/>
              <w:keepLines/>
              <w:widowControl w:val="0"/>
              <w:autoSpaceDE w:val="0"/>
              <w:autoSpaceDN w:val="0"/>
              <w:adjustRightInd w:val="0"/>
              <w:spacing w:before="200"/>
              <w:outlineLvl w:val="4"/>
              <w:rPr>
                <w:ins w:id="7010" w:author="Borja Gonzalez" w:date="2017-09-28T19:30:00Z"/>
                <w:rFonts w:ascii="Monaco" w:hAnsi="Monaco" w:cs="Monaco"/>
                <w:sz w:val="20"/>
                <w:szCs w:val="20"/>
                <w:lang w:val="en-US"/>
                <w:rPrChange w:id="7011" w:author="Borja Gonzalez" w:date="2017-09-28T19:30:00Z">
                  <w:rPr>
                    <w:ins w:id="7012" w:author="Borja Gonzalez" w:date="2017-09-28T19:30:00Z"/>
                    <w:rFonts w:ascii="Monaco" w:eastAsiaTheme="majorEastAsia" w:hAnsi="Monaco" w:cs="Monaco"/>
                    <w:color w:val="243F60" w:themeColor="accent1" w:themeShade="7F"/>
                    <w:sz w:val="32"/>
                    <w:szCs w:val="32"/>
                    <w:lang w:val="en-US"/>
                  </w:rPr>
                </w:rPrChange>
              </w:rPr>
            </w:pPr>
            <w:ins w:id="7013" w:author="Borja Gonzalez" w:date="2017-09-28T19:30:00Z">
              <w:r w:rsidRPr="00E066BD">
                <w:rPr>
                  <w:rFonts w:ascii="Monaco" w:hAnsi="Monaco" w:cs="Monaco"/>
                  <w:sz w:val="20"/>
                  <w:szCs w:val="20"/>
                  <w:lang w:val="en-US"/>
                  <w:rPrChange w:id="7014" w:author="Borja Gonzalez" w:date="2017-09-28T19:30:00Z">
                    <w:rPr>
                      <w:rFonts w:ascii="Monaco" w:hAnsi="Monaco" w:cs="Monaco"/>
                      <w:sz w:val="32"/>
                      <w:szCs w:val="32"/>
                      <w:lang w:val="en-US"/>
                    </w:rPr>
                  </w:rPrChange>
                </w:rPr>
                <w:t xml:space="preserve">            </w:t>
              </w:r>
              <w:r w:rsidRPr="00E066BD">
                <w:rPr>
                  <w:rFonts w:ascii="Monaco" w:hAnsi="Monaco" w:cs="Monaco"/>
                  <w:color w:val="000000"/>
                  <w:sz w:val="20"/>
                  <w:szCs w:val="20"/>
                  <w:lang w:val="en-US"/>
                  <w:rPrChange w:id="7015" w:author="Borja Gonzalez" w:date="2017-09-28T19:30:00Z">
                    <w:rPr>
                      <w:rFonts w:ascii="Monaco" w:hAnsi="Monaco" w:cs="Monaco"/>
                      <w:color w:val="000000"/>
                      <w:sz w:val="32"/>
                      <w:szCs w:val="32"/>
                      <w:lang w:val="en-US"/>
                    </w:rPr>
                  </w:rPrChange>
                </w:rPr>
                <w:t>grafico_evolucion</w:t>
              </w:r>
              <w:r w:rsidRPr="00E066BD">
                <w:rPr>
                  <w:rFonts w:ascii="Monaco" w:hAnsi="Monaco" w:cs="Monaco"/>
                  <w:b/>
                  <w:bCs/>
                  <w:color w:val="000000"/>
                  <w:sz w:val="20"/>
                  <w:szCs w:val="20"/>
                  <w:lang w:val="en-US"/>
                  <w:rPrChange w:id="7016"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7017" w:author="Borja Gonzalez" w:date="2017-09-28T19:30:00Z">
                    <w:rPr>
                      <w:rFonts w:ascii="Monaco" w:hAnsi="Monaco" w:cs="Monaco"/>
                      <w:color w:val="000000"/>
                      <w:sz w:val="32"/>
                      <w:szCs w:val="32"/>
                      <w:lang w:val="en-US"/>
                    </w:rPr>
                  </w:rPrChange>
                </w:rPr>
                <w:t>max</w:t>
              </w:r>
              <w:r w:rsidRPr="00E066BD">
                <w:rPr>
                  <w:rFonts w:ascii="Monaco" w:hAnsi="Monaco" w:cs="Monaco"/>
                  <w:b/>
                  <w:bCs/>
                  <w:color w:val="000000"/>
                  <w:sz w:val="20"/>
                  <w:szCs w:val="20"/>
                  <w:lang w:val="en-US"/>
                  <w:rPrChange w:id="7018"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7019" w:author="Borja Gonzalez" w:date="2017-09-28T19:30:00Z">
                    <w:rPr>
                      <w:rFonts w:ascii="Monaco" w:hAnsi="Monaco" w:cs="Monaco"/>
                      <w:color w:val="000000"/>
                      <w:sz w:val="32"/>
                      <w:szCs w:val="32"/>
                      <w:lang w:val="en-US"/>
                    </w:rPr>
                  </w:rPrChange>
                </w:rPr>
                <w:t>min</w:t>
              </w:r>
              <w:r w:rsidRPr="00E066BD">
                <w:rPr>
                  <w:rFonts w:ascii="Monaco" w:hAnsi="Monaco" w:cs="Monaco"/>
                  <w:b/>
                  <w:bCs/>
                  <w:color w:val="000000"/>
                  <w:sz w:val="20"/>
                  <w:szCs w:val="20"/>
                  <w:lang w:val="en-US"/>
                  <w:rPrChange w:id="7020"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7021" w:author="Borja Gonzalez" w:date="2017-09-28T19:30:00Z">
                    <w:rPr>
                      <w:rFonts w:ascii="Monaco" w:hAnsi="Monaco" w:cs="Monaco"/>
                      <w:color w:val="000000"/>
                      <w:sz w:val="32"/>
                      <w:szCs w:val="32"/>
                      <w:lang w:val="en-US"/>
                    </w:rPr>
                  </w:rPrChange>
                </w:rPr>
                <w:t>fecha</w:t>
              </w:r>
              <w:r w:rsidRPr="00E066BD">
                <w:rPr>
                  <w:rFonts w:ascii="Monaco" w:hAnsi="Monaco" w:cs="Monaco"/>
                  <w:b/>
                  <w:bCs/>
                  <w:color w:val="000000"/>
                  <w:sz w:val="20"/>
                  <w:szCs w:val="20"/>
                  <w:lang w:val="en-US"/>
                  <w:rPrChange w:id="7022" w:author="Borja Gonzalez" w:date="2017-09-28T19:30:00Z">
                    <w:rPr>
                      <w:rFonts w:ascii="Monaco" w:hAnsi="Monaco" w:cs="Monaco"/>
                      <w:b/>
                      <w:bCs/>
                      <w:color w:val="000000"/>
                      <w:sz w:val="32"/>
                      <w:szCs w:val="32"/>
                      <w:lang w:val="en-US"/>
                    </w:rPr>
                  </w:rPrChange>
                </w:rPr>
                <w:t>,</w:t>
              </w:r>
              <w:r w:rsidRPr="00E066BD">
                <w:rPr>
                  <w:rFonts w:ascii="Monaco" w:hAnsi="Monaco" w:cs="Monaco"/>
                  <w:color w:val="4E9A06"/>
                  <w:sz w:val="20"/>
                  <w:szCs w:val="20"/>
                  <w:lang w:val="en-US"/>
                  <w:rPrChange w:id="7023" w:author="Borja Gonzalez" w:date="2017-09-28T19:30:00Z">
                    <w:rPr>
                      <w:rFonts w:ascii="Monaco" w:hAnsi="Monaco" w:cs="Monaco"/>
                      <w:color w:val="4E9A06"/>
                      <w:sz w:val="32"/>
                      <w:szCs w:val="32"/>
                      <w:lang w:val="en-US"/>
                    </w:rPr>
                  </w:rPrChange>
                </w:rPr>
                <w:t>"Sagital"</w:t>
              </w:r>
              <w:r w:rsidRPr="00E066BD">
                <w:rPr>
                  <w:rFonts w:ascii="Monaco" w:hAnsi="Monaco" w:cs="Monaco"/>
                  <w:b/>
                  <w:bCs/>
                  <w:color w:val="000000"/>
                  <w:sz w:val="20"/>
                  <w:szCs w:val="20"/>
                  <w:lang w:val="en-US"/>
                  <w:rPrChange w:id="7024"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7025" w:author="Borja Gonzalez" w:date="2017-09-28T19:30:00Z">
                    <w:rPr>
                      <w:rFonts w:ascii="Monaco" w:hAnsi="Monaco" w:cs="Monaco"/>
                      <w:color w:val="000000"/>
                      <w:sz w:val="32"/>
                      <w:szCs w:val="32"/>
                      <w:lang w:val="en-US"/>
                    </w:rPr>
                  </w:rPrChange>
                </w:rPr>
                <w:t>max_max</w:t>
              </w:r>
              <w:r w:rsidRPr="00E066BD">
                <w:rPr>
                  <w:rFonts w:ascii="Monaco" w:hAnsi="Monaco" w:cs="Monaco"/>
                  <w:b/>
                  <w:bCs/>
                  <w:color w:val="000000"/>
                  <w:sz w:val="20"/>
                  <w:szCs w:val="20"/>
                  <w:lang w:val="en-US"/>
                  <w:rPrChange w:id="7026"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7027" w:author="Borja Gonzalez" w:date="2017-09-28T19:30:00Z">
                    <w:rPr>
                      <w:rFonts w:ascii="Monaco" w:hAnsi="Monaco" w:cs="Monaco"/>
                      <w:color w:val="000000"/>
                      <w:sz w:val="32"/>
                      <w:szCs w:val="32"/>
                      <w:lang w:val="en-US"/>
                    </w:rPr>
                  </w:rPrChange>
                </w:rPr>
                <w:t>max_min</w:t>
              </w:r>
              <w:r w:rsidRPr="00E066BD">
                <w:rPr>
                  <w:rFonts w:ascii="Monaco" w:hAnsi="Monaco" w:cs="Monaco"/>
                  <w:b/>
                  <w:bCs/>
                  <w:color w:val="000000"/>
                  <w:sz w:val="20"/>
                  <w:szCs w:val="20"/>
                  <w:lang w:val="en-US"/>
                  <w:rPrChange w:id="7028"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7029" w:author="Borja Gonzalez" w:date="2017-09-28T19:30:00Z">
                    <w:rPr>
                      <w:rFonts w:ascii="Monaco" w:hAnsi="Monaco" w:cs="Monaco"/>
                      <w:color w:val="000000"/>
                      <w:sz w:val="32"/>
                      <w:szCs w:val="32"/>
                      <w:lang w:val="en-US"/>
                    </w:rPr>
                  </w:rPrChange>
                </w:rPr>
                <w:t>min_max</w:t>
              </w:r>
              <w:r w:rsidRPr="00E066BD">
                <w:rPr>
                  <w:rFonts w:ascii="Monaco" w:hAnsi="Monaco" w:cs="Monaco"/>
                  <w:b/>
                  <w:bCs/>
                  <w:color w:val="000000"/>
                  <w:sz w:val="20"/>
                  <w:szCs w:val="20"/>
                  <w:lang w:val="en-US"/>
                  <w:rPrChange w:id="7030"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7031" w:author="Borja Gonzalez" w:date="2017-09-28T19:30:00Z">
                    <w:rPr>
                      <w:rFonts w:ascii="Monaco" w:hAnsi="Monaco" w:cs="Monaco"/>
                      <w:color w:val="000000"/>
                      <w:sz w:val="32"/>
                      <w:szCs w:val="32"/>
                      <w:lang w:val="en-US"/>
                    </w:rPr>
                  </w:rPrChange>
                </w:rPr>
                <w:t>min_min</w:t>
              </w:r>
              <w:r w:rsidRPr="00E066BD">
                <w:rPr>
                  <w:rFonts w:ascii="Monaco" w:hAnsi="Monaco" w:cs="Monaco"/>
                  <w:b/>
                  <w:bCs/>
                  <w:color w:val="000000"/>
                  <w:sz w:val="20"/>
                  <w:szCs w:val="20"/>
                  <w:lang w:val="en-US"/>
                  <w:rPrChange w:id="7032" w:author="Borja Gonzalez" w:date="2017-09-28T19:30:00Z">
                    <w:rPr>
                      <w:rFonts w:ascii="Monaco" w:hAnsi="Monaco" w:cs="Monaco"/>
                      <w:b/>
                      <w:bCs/>
                      <w:color w:val="000000"/>
                      <w:sz w:val="32"/>
                      <w:szCs w:val="32"/>
                      <w:lang w:val="en-US"/>
                    </w:rPr>
                  </w:rPrChange>
                </w:rPr>
                <w:t>,</w:t>
              </w:r>
              <w:r w:rsidRPr="00E066BD">
                <w:rPr>
                  <w:rFonts w:ascii="Monaco" w:hAnsi="Monaco" w:cs="Monaco"/>
                  <w:color w:val="4E9A06"/>
                  <w:sz w:val="20"/>
                  <w:szCs w:val="20"/>
                  <w:lang w:val="en-US"/>
                  <w:rPrChange w:id="7033" w:author="Borja Gonzalez" w:date="2017-09-28T19:30:00Z">
                    <w:rPr>
                      <w:rFonts w:ascii="Monaco" w:hAnsi="Monaco" w:cs="Monaco"/>
                      <w:color w:val="4E9A06"/>
                      <w:sz w:val="32"/>
                      <w:szCs w:val="32"/>
                      <w:lang w:val="en-US"/>
                    </w:rPr>
                  </w:rPrChange>
                </w:rPr>
                <w:t>"Flexión"</w:t>
              </w:r>
              <w:r w:rsidRPr="00E066BD">
                <w:rPr>
                  <w:rFonts w:ascii="Monaco" w:hAnsi="Monaco" w:cs="Monaco"/>
                  <w:b/>
                  <w:bCs/>
                  <w:color w:val="000000"/>
                  <w:sz w:val="20"/>
                  <w:szCs w:val="20"/>
                  <w:lang w:val="en-US"/>
                  <w:rPrChange w:id="7034" w:author="Borja Gonzalez" w:date="2017-09-28T19:30:00Z">
                    <w:rPr>
                      <w:rFonts w:ascii="Monaco" w:hAnsi="Monaco" w:cs="Monaco"/>
                      <w:b/>
                      <w:bCs/>
                      <w:color w:val="000000"/>
                      <w:sz w:val="32"/>
                      <w:szCs w:val="32"/>
                      <w:lang w:val="en-US"/>
                    </w:rPr>
                  </w:rPrChange>
                </w:rPr>
                <w:t>,</w:t>
              </w:r>
              <w:r w:rsidRPr="00E066BD">
                <w:rPr>
                  <w:rFonts w:ascii="Monaco" w:hAnsi="Monaco" w:cs="Monaco"/>
                  <w:color w:val="4E9A06"/>
                  <w:sz w:val="20"/>
                  <w:szCs w:val="20"/>
                  <w:lang w:val="en-US"/>
                  <w:rPrChange w:id="7035" w:author="Borja Gonzalez" w:date="2017-09-28T19:30:00Z">
                    <w:rPr>
                      <w:rFonts w:ascii="Monaco" w:hAnsi="Monaco" w:cs="Monaco"/>
                      <w:color w:val="4E9A06"/>
                      <w:sz w:val="32"/>
                      <w:szCs w:val="32"/>
                      <w:lang w:val="en-US"/>
                    </w:rPr>
                  </w:rPrChange>
                </w:rPr>
                <w:t>"Extensión"</w:t>
              </w:r>
              <w:r w:rsidRPr="00E066BD">
                <w:rPr>
                  <w:rFonts w:ascii="Monaco" w:hAnsi="Monaco" w:cs="Monaco"/>
                  <w:b/>
                  <w:bCs/>
                  <w:color w:val="000000"/>
                  <w:sz w:val="20"/>
                  <w:szCs w:val="20"/>
                  <w:lang w:val="en-US"/>
                  <w:rPrChange w:id="7036" w:author="Borja Gonzalez" w:date="2017-09-28T19:30:00Z">
                    <w:rPr>
                      <w:rFonts w:ascii="Monaco" w:hAnsi="Monaco" w:cs="Monaco"/>
                      <w:b/>
                      <w:bCs/>
                      <w:color w:val="000000"/>
                      <w:sz w:val="32"/>
                      <w:szCs w:val="32"/>
                      <w:lang w:val="en-US"/>
                    </w:rPr>
                  </w:rPrChange>
                </w:rPr>
                <w:t>);</w:t>
              </w:r>
            </w:ins>
          </w:p>
          <w:p w14:paraId="2E139F2C" w14:textId="77777777" w:rsidR="00E066BD" w:rsidRPr="00E066BD" w:rsidRDefault="00E066BD" w:rsidP="00E066BD">
            <w:pPr>
              <w:keepNext/>
              <w:keepLines/>
              <w:widowControl w:val="0"/>
              <w:autoSpaceDE w:val="0"/>
              <w:autoSpaceDN w:val="0"/>
              <w:adjustRightInd w:val="0"/>
              <w:spacing w:before="200"/>
              <w:outlineLvl w:val="4"/>
              <w:rPr>
                <w:ins w:id="7037" w:author="Borja Gonzalez" w:date="2017-09-28T19:30:00Z"/>
                <w:rFonts w:ascii="Monaco" w:hAnsi="Monaco" w:cs="Monaco"/>
                <w:sz w:val="20"/>
                <w:szCs w:val="20"/>
                <w:lang w:val="en-US"/>
                <w:rPrChange w:id="7038" w:author="Borja Gonzalez" w:date="2017-09-28T19:30:00Z">
                  <w:rPr>
                    <w:ins w:id="7039" w:author="Borja Gonzalez" w:date="2017-09-28T19:30:00Z"/>
                    <w:rFonts w:ascii="Monaco" w:eastAsiaTheme="majorEastAsia" w:hAnsi="Monaco" w:cs="Monaco"/>
                    <w:color w:val="243F60" w:themeColor="accent1" w:themeShade="7F"/>
                    <w:sz w:val="32"/>
                    <w:szCs w:val="32"/>
                    <w:lang w:val="en-US"/>
                  </w:rPr>
                </w:rPrChange>
              </w:rPr>
            </w:pPr>
            <w:ins w:id="7040" w:author="Borja Gonzalez" w:date="2017-09-28T19:30:00Z">
              <w:r w:rsidRPr="00E066BD">
                <w:rPr>
                  <w:rFonts w:ascii="Monaco" w:hAnsi="Monaco" w:cs="Monaco"/>
                  <w:sz w:val="20"/>
                  <w:szCs w:val="20"/>
                  <w:lang w:val="en-US"/>
                  <w:rPrChange w:id="7041" w:author="Borja Gonzalez" w:date="2017-09-28T19:30:00Z">
                    <w:rPr>
                      <w:rFonts w:ascii="Monaco" w:hAnsi="Monaco" w:cs="Monaco"/>
                      <w:sz w:val="32"/>
                      <w:szCs w:val="32"/>
                      <w:lang w:val="en-US"/>
                    </w:rPr>
                  </w:rPrChange>
                </w:rPr>
                <w:t xml:space="preserve">        </w:t>
              </w:r>
              <w:r w:rsidRPr="00E066BD">
                <w:rPr>
                  <w:rFonts w:ascii="Monaco" w:hAnsi="Monaco" w:cs="Monaco"/>
                  <w:b/>
                  <w:bCs/>
                  <w:color w:val="000000"/>
                  <w:sz w:val="20"/>
                  <w:szCs w:val="20"/>
                  <w:lang w:val="en-US"/>
                  <w:rPrChange w:id="7042" w:author="Borja Gonzalez" w:date="2017-09-28T19:30:00Z">
                    <w:rPr>
                      <w:rFonts w:ascii="Monaco" w:hAnsi="Monaco" w:cs="Monaco"/>
                      <w:b/>
                      <w:bCs/>
                      <w:color w:val="000000"/>
                      <w:sz w:val="32"/>
                      <w:szCs w:val="32"/>
                      <w:lang w:val="en-US"/>
                    </w:rPr>
                  </w:rPrChange>
                </w:rPr>
                <w:t>}</w:t>
              </w:r>
            </w:ins>
          </w:p>
          <w:p w14:paraId="41CE2A7C" w14:textId="77777777" w:rsidR="00E066BD" w:rsidRPr="00E066BD" w:rsidRDefault="00E066BD" w:rsidP="00E066BD">
            <w:pPr>
              <w:keepNext/>
              <w:keepLines/>
              <w:widowControl w:val="0"/>
              <w:autoSpaceDE w:val="0"/>
              <w:autoSpaceDN w:val="0"/>
              <w:adjustRightInd w:val="0"/>
              <w:spacing w:before="200"/>
              <w:outlineLvl w:val="4"/>
              <w:rPr>
                <w:ins w:id="7043" w:author="Borja Gonzalez" w:date="2017-09-28T19:30:00Z"/>
                <w:rFonts w:ascii="Monaco" w:hAnsi="Monaco" w:cs="Monaco"/>
                <w:sz w:val="20"/>
                <w:szCs w:val="20"/>
                <w:lang w:val="en-US"/>
                <w:rPrChange w:id="7044" w:author="Borja Gonzalez" w:date="2017-09-28T19:30:00Z">
                  <w:rPr>
                    <w:ins w:id="7045" w:author="Borja Gonzalez" w:date="2017-09-28T19:30:00Z"/>
                    <w:rFonts w:ascii="Monaco" w:eastAsiaTheme="majorEastAsia" w:hAnsi="Monaco" w:cs="Monaco"/>
                    <w:color w:val="243F60" w:themeColor="accent1" w:themeShade="7F"/>
                    <w:sz w:val="32"/>
                    <w:szCs w:val="32"/>
                    <w:lang w:val="en-US"/>
                  </w:rPr>
                </w:rPrChange>
              </w:rPr>
            </w:pPr>
            <w:ins w:id="7046" w:author="Borja Gonzalez" w:date="2017-09-28T19:30:00Z">
              <w:r w:rsidRPr="00E066BD">
                <w:rPr>
                  <w:rFonts w:ascii="Monaco" w:hAnsi="Monaco" w:cs="Monaco"/>
                  <w:sz w:val="20"/>
                  <w:szCs w:val="20"/>
                  <w:lang w:val="en-US"/>
                  <w:rPrChange w:id="7047" w:author="Borja Gonzalez" w:date="2017-09-28T19:30:00Z">
                    <w:rPr>
                      <w:rFonts w:ascii="Monaco" w:hAnsi="Monaco" w:cs="Monaco"/>
                      <w:sz w:val="32"/>
                      <w:szCs w:val="32"/>
                      <w:lang w:val="en-US"/>
                    </w:rPr>
                  </w:rPrChange>
                </w:rPr>
                <w:t xml:space="preserve">        </w:t>
              </w:r>
              <w:r w:rsidRPr="00E066BD">
                <w:rPr>
                  <w:rFonts w:ascii="Monaco" w:hAnsi="Monaco" w:cs="Monaco"/>
                  <w:b/>
                  <w:bCs/>
                  <w:color w:val="204A87"/>
                  <w:sz w:val="20"/>
                  <w:szCs w:val="20"/>
                  <w:lang w:val="en-US"/>
                  <w:rPrChange w:id="7048" w:author="Borja Gonzalez" w:date="2017-09-28T19:30:00Z">
                    <w:rPr>
                      <w:rFonts w:ascii="Monaco" w:hAnsi="Monaco" w:cs="Monaco"/>
                      <w:b/>
                      <w:bCs/>
                      <w:color w:val="204A87"/>
                      <w:sz w:val="32"/>
                      <w:szCs w:val="32"/>
                      <w:lang w:val="en-US"/>
                    </w:rPr>
                  </w:rPrChange>
                </w:rPr>
                <w:t>else</w:t>
              </w:r>
              <w:r w:rsidRPr="00E066BD">
                <w:rPr>
                  <w:rFonts w:ascii="Monaco" w:hAnsi="Monaco" w:cs="Monaco"/>
                  <w:b/>
                  <w:bCs/>
                  <w:color w:val="000000"/>
                  <w:sz w:val="20"/>
                  <w:szCs w:val="20"/>
                  <w:lang w:val="en-US"/>
                  <w:rPrChange w:id="7049" w:author="Borja Gonzalez" w:date="2017-09-28T19:30:00Z">
                    <w:rPr>
                      <w:rFonts w:ascii="Monaco" w:hAnsi="Monaco" w:cs="Monaco"/>
                      <w:b/>
                      <w:bCs/>
                      <w:color w:val="000000"/>
                      <w:sz w:val="32"/>
                      <w:szCs w:val="32"/>
                      <w:lang w:val="en-US"/>
                    </w:rPr>
                  </w:rPrChange>
                </w:rPr>
                <w:t>{</w:t>
              </w:r>
            </w:ins>
          </w:p>
          <w:p w14:paraId="1D40A62C" w14:textId="77777777" w:rsidR="00E066BD" w:rsidRPr="00E066BD" w:rsidRDefault="00E066BD" w:rsidP="00E066BD">
            <w:pPr>
              <w:keepNext/>
              <w:keepLines/>
              <w:widowControl w:val="0"/>
              <w:autoSpaceDE w:val="0"/>
              <w:autoSpaceDN w:val="0"/>
              <w:adjustRightInd w:val="0"/>
              <w:spacing w:before="200"/>
              <w:outlineLvl w:val="4"/>
              <w:rPr>
                <w:ins w:id="7050" w:author="Borja Gonzalez" w:date="2017-09-28T19:30:00Z"/>
                <w:rFonts w:ascii="Monaco" w:hAnsi="Monaco" w:cs="Monaco"/>
                <w:sz w:val="20"/>
                <w:szCs w:val="20"/>
                <w:lang w:val="en-US"/>
                <w:rPrChange w:id="7051" w:author="Borja Gonzalez" w:date="2017-09-28T19:30:00Z">
                  <w:rPr>
                    <w:ins w:id="7052" w:author="Borja Gonzalez" w:date="2017-09-28T19:30:00Z"/>
                    <w:rFonts w:ascii="Monaco" w:eastAsiaTheme="majorEastAsia" w:hAnsi="Monaco" w:cs="Monaco"/>
                    <w:color w:val="243F60" w:themeColor="accent1" w:themeShade="7F"/>
                    <w:sz w:val="32"/>
                    <w:szCs w:val="32"/>
                    <w:lang w:val="en-US"/>
                  </w:rPr>
                </w:rPrChange>
              </w:rPr>
            </w:pPr>
            <w:ins w:id="7053" w:author="Borja Gonzalez" w:date="2017-09-28T19:30:00Z">
              <w:r w:rsidRPr="00E066BD">
                <w:rPr>
                  <w:rFonts w:ascii="Monaco" w:hAnsi="Monaco" w:cs="Monaco"/>
                  <w:sz w:val="20"/>
                  <w:szCs w:val="20"/>
                  <w:lang w:val="en-US"/>
                  <w:rPrChange w:id="7054" w:author="Borja Gonzalez" w:date="2017-09-28T19:30:00Z">
                    <w:rPr>
                      <w:rFonts w:ascii="Monaco" w:hAnsi="Monaco" w:cs="Monaco"/>
                      <w:sz w:val="32"/>
                      <w:szCs w:val="32"/>
                      <w:lang w:val="en-US"/>
                    </w:rPr>
                  </w:rPrChange>
                </w:rPr>
                <w:t xml:space="preserve">            </w:t>
              </w:r>
              <w:r w:rsidRPr="00E066BD">
                <w:rPr>
                  <w:rFonts w:ascii="Monaco" w:hAnsi="Monaco" w:cs="Monaco"/>
                  <w:b/>
                  <w:bCs/>
                  <w:color w:val="204A87"/>
                  <w:sz w:val="20"/>
                  <w:szCs w:val="20"/>
                  <w:lang w:val="en-US"/>
                  <w:rPrChange w:id="7055" w:author="Borja Gonzalez" w:date="2017-09-28T19:30:00Z">
                    <w:rPr>
                      <w:rFonts w:ascii="Monaco" w:hAnsi="Monaco" w:cs="Monaco"/>
                      <w:b/>
                      <w:bCs/>
                      <w:color w:val="204A87"/>
                      <w:sz w:val="32"/>
                      <w:szCs w:val="32"/>
                      <w:lang w:val="en-US"/>
                    </w:rPr>
                  </w:rPrChange>
                </w:rPr>
                <w:t>for</w:t>
              </w:r>
              <w:r w:rsidRPr="00E066BD">
                <w:rPr>
                  <w:rFonts w:ascii="Monaco" w:hAnsi="Monaco" w:cs="Monaco"/>
                  <w:b/>
                  <w:bCs/>
                  <w:color w:val="000000"/>
                  <w:sz w:val="20"/>
                  <w:szCs w:val="20"/>
                  <w:lang w:val="en-US"/>
                  <w:rPrChange w:id="7056"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7057" w:author="Borja Gonzalez" w:date="2017-09-28T19:30:00Z">
                    <w:rPr>
                      <w:rFonts w:ascii="Monaco" w:hAnsi="Monaco" w:cs="Monaco"/>
                      <w:color w:val="000000"/>
                      <w:sz w:val="32"/>
                      <w:szCs w:val="32"/>
                      <w:lang w:val="en-US"/>
                    </w:rPr>
                  </w:rPrChange>
                </w:rPr>
                <w:t>i</w:t>
              </w:r>
              <w:r w:rsidRPr="00E066BD">
                <w:rPr>
                  <w:rFonts w:ascii="Monaco" w:hAnsi="Monaco" w:cs="Monaco"/>
                  <w:b/>
                  <w:bCs/>
                  <w:color w:val="CE5C00"/>
                  <w:sz w:val="20"/>
                  <w:szCs w:val="20"/>
                  <w:lang w:val="en-US"/>
                  <w:rPrChange w:id="7058" w:author="Borja Gonzalez" w:date="2017-09-28T19:30:00Z">
                    <w:rPr>
                      <w:rFonts w:ascii="Monaco" w:hAnsi="Monaco" w:cs="Monaco"/>
                      <w:b/>
                      <w:bCs/>
                      <w:color w:val="CE5C00"/>
                      <w:sz w:val="32"/>
                      <w:szCs w:val="32"/>
                      <w:lang w:val="en-US"/>
                    </w:rPr>
                  </w:rPrChange>
                </w:rPr>
                <w:t>=</w:t>
              </w:r>
              <w:r w:rsidRPr="00E066BD">
                <w:rPr>
                  <w:rFonts w:ascii="Monaco" w:hAnsi="Monaco" w:cs="Monaco"/>
                  <w:b/>
                  <w:bCs/>
                  <w:color w:val="0000CF"/>
                  <w:sz w:val="20"/>
                  <w:szCs w:val="20"/>
                  <w:lang w:val="en-US"/>
                  <w:rPrChange w:id="7059" w:author="Borja Gonzalez" w:date="2017-09-28T19:30:00Z">
                    <w:rPr>
                      <w:rFonts w:ascii="Monaco" w:hAnsi="Monaco" w:cs="Monaco"/>
                      <w:b/>
                      <w:bCs/>
                      <w:color w:val="0000CF"/>
                      <w:sz w:val="32"/>
                      <w:szCs w:val="32"/>
                      <w:lang w:val="en-US"/>
                    </w:rPr>
                  </w:rPrChange>
                </w:rPr>
                <w:t>0</w:t>
              </w:r>
              <w:r w:rsidRPr="00E066BD">
                <w:rPr>
                  <w:rFonts w:ascii="Monaco" w:hAnsi="Monaco" w:cs="Monaco"/>
                  <w:b/>
                  <w:bCs/>
                  <w:color w:val="000000"/>
                  <w:sz w:val="20"/>
                  <w:szCs w:val="20"/>
                  <w:lang w:val="en-US"/>
                  <w:rPrChange w:id="7060"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7061" w:author="Borja Gonzalez" w:date="2017-09-28T19:30:00Z">
                    <w:rPr>
                      <w:rFonts w:ascii="Monaco" w:hAnsi="Monaco" w:cs="Monaco"/>
                      <w:color w:val="000000"/>
                      <w:sz w:val="32"/>
                      <w:szCs w:val="32"/>
                      <w:lang w:val="en-US"/>
                    </w:rPr>
                  </w:rPrChange>
                </w:rPr>
                <w:t>i</w:t>
              </w:r>
              <w:r w:rsidRPr="00E066BD">
                <w:rPr>
                  <w:rFonts w:ascii="Monaco" w:hAnsi="Monaco" w:cs="Monaco"/>
                  <w:b/>
                  <w:bCs/>
                  <w:color w:val="CE5C00"/>
                  <w:sz w:val="20"/>
                  <w:szCs w:val="20"/>
                  <w:lang w:val="en-US"/>
                  <w:rPrChange w:id="7062" w:author="Borja Gonzalez" w:date="2017-09-28T19:30:00Z">
                    <w:rPr>
                      <w:rFonts w:ascii="Monaco" w:hAnsi="Monaco" w:cs="Monaco"/>
                      <w:b/>
                      <w:bCs/>
                      <w:color w:val="CE5C00"/>
                      <w:sz w:val="32"/>
                      <w:szCs w:val="32"/>
                      <w:lang w:val="en-US"/>
                    </w:rPr>
                  </w:rPrChange>
                </w:rPr>
                <w:t>&lt;</w:t>
              </w:r>
              <w:r w:rsidRPr="00E066BD">
                <w:rPr>
                  <w:rFonts w:ascii="Monaco" w:hAnsi="Monaco" w:cs="Monaco"/>
                  <w:color w:val="000000"/>
                  <w:sz w:val="20"/>
                  <w:szCs w:val="20"/>
                  <w:lang w:val="en-US"/>
                  <w:rPrChange w:id="7063" w:author="Borja Gonzalez" w:date="2017-09-28T19:30:00Z">
                    <w:rPr>
                      <w:rFonts w:ascii="Monaco" w:hAnsi="Monaco" w:cs="Monaco"/>
                      <w:color w:val="000000"/>
                      <w:sz w:val="32"/>
                      <w:szCs w:val="32"/>
                      <w:lang w:val="en-US"/>
                    </w:rPr>
                  </w:rPrChange>
                </w:rPr>
                <w:t>max_minimo</w:t>
              </w:r>
              <w:r w:rsidRPr="00E066BD">
                <w:rPr>
                  <w:rFonts w:ascii="Monaco" w:hAnsi="Monaco" w:cs="Monaco"/>
                  <w:b/>
                  <w:bCs/>
                  <w:color w:val="000000"/>
                  <w:sz w:val="20"/>
                  <w:szCs w:val="20"/>
                  <w:lang w:val="en-US"/>
                  <w:rPrChange w:id="7064" w:author="Borja Gonzalez" w:date="2017-09-28T19:30:00Z">
                    <w:rPr>
                      <w:rFonts w:ascii="Monaco" w:hAnsi="Monaco" w:cs="Monaco"/>
                      <w:b/>
                      <w:bCs/>
                      <w:color w:val="000000"/>
                      <w:sz w:val="32"/>
                      <w:szCs w:val="32"/>
                      <w:lang w:val="en-US"/>
                    </w:rPr>
                  </w:rPrChange>
                </w:rPr>
                <w:t>[</w:t>
              </w:r>
              <w:r w:rsidRPr="00E066BD">
                <w:rPr>
                  <w:rFonts w:ascii="Monaco" w:hAnsi="Monaco" w:cs="Monaco"/>
                  <w:b/>
                  <w:bCs/>
                  <w:color w:val="0000CF"/>
                  <w:sz w:val="20"/>
                  <w:szCs w:val="20"/>
                  <w:lang w:val="en-US"/>
                  <w:rPrChange w:id="7065" w:author="Borja Gonzalez" w:date="2017-09-28T19:30:00Z">
                    <w:rPr>
                      <w:rFonts w:ascii="Monaco" w:hAnsi="Monaco" w:cs="Monaco"/>
                      <w:b/>
                      <w:bCs/>
                      <w:color w:val="0000CF"/>
                      <w:sz w:val="32"/>
                      <w:szCs w:val="32"/>
                      <w:lang w:val="en-US"/>
                    </w:rPr>
                  </w:rPrChange>
                </w:rPr>
                <w:t>0</w:t>
              </w:r>
              <w:r w:rsidRPr="00E066BD">
                <w:rPr>
                  <w:rFonts w:ascii="Monaco" w:hAnsi="Monaco" w:cs="Monaco"/>
                  <w:b/>
                  <w:bCs/>
                  <w:color w:val="000000"/>
                  <w:sz w:val="20"/>
                  <w:szCs w:val="20"/>
                  <w:lang w:val="en-US"/>
                  <w:rPrChange w:id="7066"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7067" w:author="Borja Gonzalez" w:date="2017-09-28T19:30:00Z">
                    <w:rPr>
                      <w:rFonts w:ascii="Monaco" w:hAnsi="Monaco" w:cs="Monaco"/>
                      <w:color w:val="000000"/>
                      <w:sz w:val="32"/>
                      <w:szCs w:val="32"/>
                      <w:lang w:val="en-US"/>
                    </w:rPr>
                  </w:rPrChange>
                </w:rPr>
                <w:t>values</w:t>
              </w:r>
              <w:r w:rsidRPr="00E066BD">
                <w:rPr>
                  <w:rFonts w:ascii="Monaco" w:hAnsi="Monaco" w:cs="Monaco"/>
                  <w:b/>
                  <w:bCs/>
                  <w:color w:val="000000"/>
                  <w:sz w:val="20"/>
                  <w:szCs w:val="20"/>
                  <w:lang w:val="en-US"/>
                  <w:rPrChange w:id="7068"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7069" w:author="Borja Gonzalez" w:date="2017-09-28T19:30:00Z">
                    <w:rPr>
                      <w:rFonts w:ascii="Monaco" w:hAnsi="Monaco" w:cs="Monaco"/>
                      <w:color w:val="000000"/>
                      <w:sz w:val="32"/>
                      <w:szCs w:val="32"/>
                      <w:lang w:val="en-US"/>
                    </w:rPr>
                  </w:rPrChange>
                </w:rPr>
                <w:t>length</w:t>
              </w:r>
              <w:r w:rsidRPr="00E066BD">
                <w:rPr>
                  <w:rFonts w:ascii="Monaco" w:hAnsi="Monaco" w:cs="Monaco"/>
                  <w:b/>
                  <w:bCs/>
                  <w:color w:val="000000"/>
                  <w:sz w:val="20"/>
                  <w:szCs w:val="20"/>
                  <w:lang w:val="en-US"/>
                  <w:rPrChange w:id="7070"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7071" w:author="Borja Gonzalez" w:date="2017-09-28T19:30:00Z">
                    <w:rPr>
                      <w:rFonts w:ascii="Monaco" w:hAnsi="Monaco" w:cs="Monaco"/>
                      <w:color w:val="000000"/>
                      <w:sz w:val="32"/>
                      <w:szCs w:val="32"/>
                      <w:lang w:val="en-US"/>
                    </w:rPr>
                  </w:rPrChange>
                </w:rPr>
                <w:t>i</w:t>
              </w:r>
              <w:r w:rsidRPr="00E066BD">
                <w:rPr>
                  <w:rFonts w:ascii="Monaco" w:hAnsi="Monaco" w:cs="Monaco"/>
                  <w:b/>
                  <w:bCs/>
                  <w:color w:val="CE5C00"/>
                  <w:sz w:val="20"/>
                  <w:szCs w:val="20"/>
                  <w:lang w:val="en-US"/>
                  <w:rPrChange w:id="7072" w:author="Borja Gonzalez" w:date="2017-09-28T19:30:00Z">
                    <w:rPr>
                      <w:rFonts w:ascii="Monaco" w:hAnsi="Monaco" w:cs="Monaco"/>
                      <w:b/>
                      <w:bCs/>
                      <w:color w:val="CE5C00"/>
                      <w:sz w:val="32"/>
                      <w:szCs w:val="32"/>
                      <w:lang w:val="en-US"/>
                    </w:rPr>
                  </w:rPrChange>
                </w:rPr>
                <w:t>++</w:t>
              </w:r>
              <w:r w:rsidRPr="00E066BD">
                <w:rPr>
                  <w:rFonts w:ascii="Monaco" w:hAnsi="Monaco" w:cs="Monaco"/>
                  <w:b/>
                  <w:bCs/>
                  <w:color w:val="000000"/>
                  <w:sz w:val="20"/>
                  <w:szCs w:val="20"/>
                  <w:lang w:val="en-US"/>
                  <w:rPrChange w:id="7073" w:author="Borja Gonzalez" w:date="2017-09-28T19:30:00Z">
                    <w:rPr>
                      <w:rFonts w:ascii="Monaco" w:hAnsi="Monaco" w:cs="Monaco"/>
                      <w:b/>
                      <w:bCs/>
                      <w:color w:val="000000"/>
                      <w:sz w:val="32"/>
                      <w:szCs w:val="32"/>
                      <w:lang w:val="en-US"/>
                    </w:rPr>
                  </w:rPrChange>
                </w:rPr>
                <w:t>){</w:t>
              </w:r>
            </w:ins>
          </w:p>
          <w:p w14:paraId="5433B8A1" w14:textId="77777777" w:rsidR="00E066BD" w:rsidRPr="00E066BD" w:rsidRDefault="00E066BD" w:rsidP="00E066BD">
            <w:pPr>
              <w:keepNext/>
              <w:keepLines/>
              <w:widowControl w:val="0"/>
              <w:autoSpaceDE w:val="0"/>
              <w:autoSpaceDN w:val="0"/>
              <w:adjustRightInd w:val="0"/>
              <w:spacing w:before="200"/>
              <w:outlineLvl w:val="4"/>
              <w:rPr>
                <w:ins w:id="7074" w:author="Borja Gonzalez" w:date="2017-09-28T19:30:00Z"/>
                <w:rFonts w:ascii="Monaco" w:hAnsi="Monaco" w:cs="Monaco"/>
                <w:sz w:val="20"/>
                <w:szCs w:val="20"/>
                <w:lang w:val="en-US"/>
                <w:rPrChange w:id="7075" w:author="Borja Gonzalez" w:date="2017-09-28T19:30:00Z">
                  <w:rPr>
                    <w:ins w:id="7076" w:author="Borja Gonzalez" w:date="2017-09-28T19:30:00Z"/>
                    <w:rFonts w:ascii="Monaco" w:eastAsiaTheme="majorEastAsia" w:hAnsi="Monaco" w:cs="Monaco"/>
                    <w:color w:val="243F60" w:themeColor="accent1" w:themeShade="7F"/>
                    <w:sz w:val="32"/>
                    <w:szCs w:val="32"/>
                    <w:lang w:val="en-US"/>
                  </w:rPr>
                </w:rPrChange>
              </w:rPr>
            </w:pPr>
            <w:ins w:id="7077" w:author="Borja Gonzalez" w:date="2017-09-28T19:30:00Z">
              <w:r w:rsidRPr="00E066BD">
                <w:rPr>
                  <w:rFonts w:ascii="Monaco" w:hAnsi="Monaco" w:cs="Monaco"/>
                  <w:sz w:val="20"/>
                  <w:szCs w:val="20"/>
                  <w:lang w:val="en-US"/>
                  <w:rPrChange w:id="7078" w:author="Borja Gonzalez" w:date="2017-09-28T19:30:00Z">
                    <w:rPr>
                      <w:rFonts w:ascii="Monaco" w:hAnsi="Monaco" w:cs="Monaco"/>
                      <w:sz w:val="32"/>
                      <w:szCs w:val="32"/>
                      <w:lang w:val="en-US"/>
                    </w:rPr>
                  </w:rPrChange>
                </w:rPr>
                <w:t xml:space="preserve">                </w:t>
              </w:r>
              <w:r w:rsidRPr="00E066BD">
                <w:rPr>
                  <w:rFonts w:ascii="Monaco" w:hAnsi="Monaco" w:cs="Monaco"/>
                  <w:color w:val="000000"/>
                  <w:sz w:val="20"/>
                  <w:szCs w:val="20"/>
                  <w:lang w:val="en-US"/>
                  <w:rPrChange w:id="7079" w:author="Borja Gonzalez" w:date="2017-09-28T19:30:00Z">
                    <w:rPr>
                      <w:rFonts w:ascii="Monaco" w:hAnsi="Monaco" w:cs="Monaco"/>
                      <w:color w:val="000000"/>
                      <w:sz w:val="32"/>
                      <w:szCs w:val="32"/>
                      <w:lang w:val="en-US"/>
                    </w:rPr>
                  </w:rPrChange>
                </w:rPr>
                <w:t>max</w:t>
              </w:r>
              <w:r w:rsidRPr="00E066BD">
                <w:rPr>
                  <w:rFonts w:ascii="Monaco" w:hAnsi="Monaco" w:cs="Monaco"/>
                  <w:b/>
                  <w:bCs/>
                  <w:color w:val="000000"/>
                  <w:sz w:val="20"/>
                  <w:szCs w:val="20"/>
                  <w:lang w:val="en-US"/>
                  <w:rPrChange w:id="7080"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7081" w:author="Borja Gonzalez" w:date="2017-09-28T19:30:00Z">
                    <w:rPr>
                      <w:rFonts w:ascii="Monaco" w:hAnsi="Monaco" w:cs="Monaco"/>
                      <w:color w:val="000000"/>
                      <w:sz w:val="32"/>
                      <w:szCs w:val="32"/>
                      <w:lang w:val="en-US"/>
                    </w:rPr>
                  </w:rPrChange>
                </w:rPr>
                <w:t>push</w:t>
              </w:r>
              <w:r w:rsidRPr="00E066BD">
                <w:rPr>
                  <w:rFonts w:ascii="Monaco" w:hAnsi="Monaco" w:cs="Monaco"/>
                  <w:b/>
                  <w:bCs/>
                  <w:color w:val="000000"/>
                  <w:sz w:val="20"/>
                  <w:szCs w:val="20"/>
                  <w:lang w:val="en-US"/>
                  <w:rPrChange w:id="7082"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7083" w:author="Borja Gonzalez" w:date="2017-09-28T19:30:00Z">
                    <w:rPr>
                      <w:rFonts w:ascii="Monaco" w:hAnsi="Monaco" w:cs="Monaco"/>
                      <w:color w:val="000000"/>
                      <w:sz w:val="32"/>
                      <w:szCs w:val="32"/>
                      <w:lang w:val="en-US"/>
                    </w:rPr>
                  </w:rPrChange>
                </w:rPr>
                <w:t>max_minimo</w:t>
              </w:r>
              <w:r w:rsidRPr="00E066BD">
                <w:rPr>
                  <w:rFonts w:ascii="Monaco" w:hAnsi="Monaco" w:cs="Monaco"/>
                  <w:b/>
                  <w:bCs/>
                  <w:color w:val="000000"/>
                  <w:sz w:val="20"/>
                  <w:szCs w:val="20"/>
                  <w:lang w:val="en-US"/>
                  <w:rPrChange w:id="7084" w:author="Borja Gonzalez" w:date="2017-09-28T19:30:00Z">
                    <w:rPr>
                      <w:rFonts w:ascii="Monaco" w:hAnsi="Monaco" w:cs="Monaco"/>
                      <w:b/>
                      <w:bCs/>
                      <w:color w:val="000000"/>
                      <w:sz w:val="32"/>
                      <w:szCs w:val="32"/>
                      <w:lang w:val="en-US"/>
                    </w:rPr>
                  </w:rPrChange>
                </w:rPr>
                <w:t>[</w:t>
              </w:r>
              <w:r w:rsidRPr="00E066BD">
                <w:rPr>
                  <w:rFonts w:ascii="Monaco" w:hAnsi="Monaco" w:cs="Monaco"/>
                  <w:b/>
                  <w:bCs/>
                  <w:color w:val="0000CF"/>
                  <w:sz w:val="20"/>
                  <w:szCs w:val="20"/>
                  <w:lang w:val="en-US"/>
                  <w:rPrChange w:id="7085" w:author="Borja Gonzalez" w:date="2017-09-28T19:30:00Z">
                    <w:rPr>
                      <w:rFonts w:ascii="Monaco" w:hAnsi="Monaco" w:cs="Monaco"/>
                      <w:b/>
                      <w:bCs/>
                      <w:color w:val="0000CF"/>
                      <w:sz w:val="32"/>
                      <w:szCs w:val="32"/>
                      <w:lang w:val="en-US"/>
                    </w:rPr>
                  </w:rPrChange>
                </w:rPr>
                <w:t>0</w:t>
              </w:r>
              <w:r w:rsidRPr="00E066BD">
                <w:rPr>
                  <w:rFonts w:ascii="Monaco" w:hAnsi="Monaco" w:cs="Monaco"/>
                  <w:b/>
                  <w:bCs/>
                  <w:color w:val="000000"/>
                  <w:sz w:val="20"/>
                  <w:szCs w:val="20"/>
                  <w:lang w:val="en-US"/>
                  <w:rPrChange w:id="7086"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7087" w:author="Borja Gonzalez" w:date="2017-09-28T19:30:00Z">
                    <w:rPr>
                      <w:rFonts w:ascii="Monaco" w:hAnsi="Monaco" w:cs="Monaco"/>
                      <w:color w:val="000000"/>
                      <w:sz w:val="32"/>
                      <w:szCs w:val="32"/>
                      <w:lang w:val="en-US"/>
                    </w:rPr>
                  </w:rPrChange>
                </w:rPr>
                <w:t>values</w:t>
              </w:r>
              <w:r w:rsidRPr="00E066BD">
                <w:rPr>
                  <w:rFonts w:ascii="Monaco" w:hAnsi="Monaco" w:cs="Monaco"/>
                  <w:b/>
                  <w:bCs/>
                  <w:color w:val="000000"/>
                  <w:sz w:val="20"/>
                  <w:szCs w:val="20"/>
                  <w:lang w:val="en-US"/>
                  <w:rPrChange w:id="7088"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7089" w:author="Borja Gonzalez" w:date="2017-09-28T19:30:00Z">
                    <w:rPr>
                      <w:rFonts w:ascii="Monaco" w:hAnsi="Monaco" w:cs="Monaco"/>
                      <w:color w:val="000000"/>
                      <w:sz w:val="32"/>
                      <w:szCs w:val="32"/>
                      <w:lang w:val="en-US"/>
                    </w:rPr>
                  </w:rPrChange>
                </w:rPr>
                <w:t>i</w:t>
              </w:r>
              <w:r w:rsidRPr="00E066BD">
                <w:rPr>
                  <w:rFonts w:ascii="Monaco" w:hAnsi="Monaco" w:cs="Monaco"/>
                  <w:b/>
                  <w:bCs/>
                  <w:color w:val="000000"/>
                  <w:sz w:val="20"/>
                  <w:szCs w:val="20"/>
                  <w:lang w:val="en-US"/>
                  <w:rPrChange w:id="7090" w:author="Borja Gonzalez" w:date="2017-09-28T19:30:00Z">
                    <w:rPr>
                      <w:rFonts w:ascii="Monaco" w:hAnsi="Monaco" w:cs="Monaco"/>
                      <w:b/>
                      <w:bCs/>
                      <w:color w:val="000000"/>
                      <w:sz w:val="32"/>
                      <w:szCs w:val="32"/>
                      <w:lang w:val="en-US"/>
                    </w:rPr>
                  </w:rPrChange>
                </w:rPr>
                <w:t>][</w:t>
              </w:r>
              <w:r w:rsidRPr="00E066BD">
                <w:rPr>
                  <w:rFonts w:ascii="Monaco" w:hAnsi="Monaco" w:cs="Monaco"/>
                  <w:b/>
                  <w:bCs/>
                  <w:color w:val="0000CF"/>
                  <w:sz w:val="20"/>
                  <w:szCs w:val="20"/>
                  <w:lang w:val="en-US"/>
                  <w:rPrChange w:id="7091" w:author="Borja Gonzalez" w:date="2017-09-28T19:30:00Z">
                    <w:rPr>
                      <w:rFonts w:ascii="Monaco" w:hAnsi="Monaco" w:cs="Monaco"/>
                      <w:b/>
                      <w:bCs/>
                      <w:color w:val="0000CF"/>
                      <w:sz w:val="32"/>
                      <w:szCs w:val="32"/>
                      <w:lang w:val="en-US"/>
                    </w:rPr>
                  </w:rPrChange>
                </w:rPr>
                <w:t>4</w:t>
              </w:r>
              <w:r w:rsidRPr="00E066BD">
                <w:rPr>
                  <w:rFonts w:ascii="Monaco" w:hAnsi="Monaco" w:cs="Monaco"/>
                  <w:b/>
                  <w:bCs/>
                  <w:color w:val="000000"/>
                  <w:sz w:val="20"/>
                  <w:szCs w:val="20"/>
                  <w:lang w:val="en-US"/>
                  <w:rPrChange w:id="7092" w:author="Borja Gonzalez" w:date="2017-09-28T19:30:00Z">
                    <w:rPr>
                      <w:rFonts w:ascii="Monaco" w:hAnsi="Monaco" w:cs="Monaco"/>
                      <w:b/>
                      <w:bCs/>
                      <w:color w:val="000000"/>
                      <w:sz w:val="32"/>
                      <w:szCs w:val="32"/>
                      <w:lang w:val="en-US"/>
                    </w:rPr>
                  </w:rPrChange>
                </w:rPr>
                <w:t>]);</w:t>
              </w:r>
            </w:ins>
          </w:p>
          <w:p w14:paraId="5F3EDFBD" w14:textId="77777777" w:rsidR="00E066BD" w:rsidRPr="00E066BD" w:rsidRDefault="00E066BD" w:rsidP="00E066BD">
            <w:pPr>
              <w:keepNext/>
              <w:keepLines/>
              <w:widowControl w:val="0"/>
              <w:autoSpaceDE w:val="0"/>
              <w:autoSpaceDN w:val="0"/>
              <w:adjustRightInd w:val="0"/>
              <w:spacing w:before="200"/>
              <w:outlineLvl w:val="4"/>
              <w:rPr>
                <w:ins w:id="7093" w:author="Borja Gonzalez" w:date="2017-09-28T19:30:00Z"/>
                <w:rFonts w:ascii="Monaco" w:hAnsi="Monaco" w:cs="Monaco"/>
                <w:sz w:val="20"/>
                <w:szCs w:val="20"/>
                <w:lang w:val="en-US"/>
                <w:rPrChange w:id="7094" w:author="Borja Gonzalez" w:date="2017-09-28T19:30:00Z">
                  <w:rPr>
                    <w:ins w:id="7095" w:author="Borja Gonzalez" w:date="2017-09-28T19:30:00Z"/>
                    <w:rFonts w:ascii="Monaco" w:eastAsiaTheme="majorEastAsia" w:hAnsi="Monaco" w:cs="Monaco"/>
                    <w:color w:val="243F60" w:themeColor="accent1" w:themeShade="7F"/>
                    <w:sz w:val="32"/>
                    <w:szCs w:val="32"/>
                    <w:lang w:val="en-US"/>
                  </w:rPr>
                </w:rPrChange>
              </w:rPr>
            </w:pPr>
            <w:ins w:id="7096" w:author="Borja Gonzalez" w:date="2017-09-28T19:30:00Z">
              <w:r w:rsidRPr="00E066BD">
                <w:rPr>
                  <w:rFonts w:ascii="Monaco" w:hAnsi="Monaco" w:cs="Monaco"/>
                  <w:sz w:val="20"/>
                  <w:szCs w:val="20"/>
                  <w:lang w:val="en-US"/>
                  <w:rPrChange w:id="7097" w:author="Borja Gonzalez" w:date="2017-09-28T19:30:00Z">
                    <w:rPr>
                      <w:rFonts w:ascii="Monaco" w:hAnsi="Monaco" w:cs="Monaco"/>
                      <w:sz w:val="32"/>
                      <w:szCs w:val="32"/>
                      <w:lang w:val="en-US"/>
                    </w:rPr>
                  </w:rPrChange>
                </w:rPr>
                <w:t xml:space="preserve">                </w:t>
              </w:r>
              <w:r w:rsidRPr="00E066BD">
                <w:rPr>
                  <w:rFonts w:ascii="Monaco" w:hAnsi="Monaco" w:cs="Monaco"/>
                  <w:color w:val="000000"/>
                  <w:sz w:val="20"/>
                  <w:szCs w:val="20"/>
                  <w:lang w:val="en-US"/>
                  <w:rPrChange w:id="7098" w:author="Borja Gonzalez" w:date="2017-09-28T19:30:00Z">
                    <w:rPr>
                      <w:rFonts w:ascii="Monaco" w:hAnsi="Monaco" w:cs="Monaco"/>
                      <w:color w:val="000000"/>
                      <w:sz w:val="32"/>
                      <w:szCs w:val="32"/>
                      <w:lang w:val="en-US"/>
                    </w:rPr>
                  </w:rPrChange>
                </w:rPr>
                <w:t>min</w:t>
              </w:r>
              <w:r w:rsidRPr="00E066BD">
                <w:rPr>
                  <w:rFonts w:ascii="Monaco" w:hAnsi="Monaco" w:cs="Monaco"/>
                  <w:b/>
                  <w:bCs/>
                  <w:color w:val="000000"/>
                  <w:sz w:val="20"/>
                  <w:szCs w:val="20"/>
                  <w:lang w:val="en-US"/>
                  <w:rPrChange w:id="7099"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7100" w:author="Borja Gonzalez" w:date="2017-09-28T19:30:00Z">
                    <w:rPr>
                      <w:rFonts w:ascii="Monaco" w:hAnsi="Monaco" w:cs="Monaco"/>
                      <w:color w:val="000000"/>
                      <w:sz w:val="32"/>
                      <w:szCs w:val="32"/>
                      <w:lang w:val="en-US"/>
                    </w:rPr>
                  </w:rPrChange>
                </w:rPr>
                <w:t>push</w:t>
              </w:r>
              <w:r w:rsidRPr="00E066BD">
                <w:rPr>
                  <w:rFonts w:ascii="Monaco" w:hAnsi="Monaco" w:cs="Monaco"/>
                  <w:b/>
                  <w:bCs/>
                  <w:color w:val="000000"/>
                  <w:sz w:val="20"/>
                  <w:szCs w:val="20"/>
                  <w:lang w:val="en-US"/>
                  <w:rPrChange w:id="7101"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7102" w:author="Borja Gonzalez" w:date="2017-09-28T19:30:00Z">
                    <w:rPr>
                      <w:rFonts w:ascii="Monaco" w:hAnsi="Monaco" w:cs="Monaco"/>
                      <w:color w:val="000000"/>
                      <w:sz w:val="32"/>
                      <w:szCs w:val="32"/>
                      <w:lang w:val="en-US"/>
                    </w:rPr>
                  </w:rPrChange>
                </w:rPr>
                <w:t>max_minimo</w:t>
              </w:r>
              <w:r w:rsidRPr="00E066BD">
                <w:rPr>
                  <w:rFonts w:ascii="Monaco" w:hAnsi="Monaco" w:cs="Monaco"/>
                  <w:b/>
                  <w:bCs/>
                  <w:color w:val="000000"/>
                  <w:sz w:val="20"/>
                  <w:szCs w:val="20"/>
                  <w:lang w:val="en-US"/>
                  <w:rPrChange w:id="7103" w:author="Borja Gonzalez" w:date="2017-09-28T19:30:00Z">
                    <w:rPr>
                      <w:rFonts w:ascii="Monaco" w:hAnsi="Monaco" w:cs="Monaco"/>
                      <w:b/>
                      <w:bCs/>
                      <w:color w:val="000000"/>
                      <w:sz w:val="32"/>
                      <w:szCs w:val="32"/>
                      <w:lang w:val="en-US"/>
                    </w:rPr>
                  </w:rPrChange>
                </w:rPr>
                <w:t>[</w:t>
              </w:r>
              <w:r w:rsidRPr="00E066BD">
                <w:rPr>
                  <w:rFonts w:ascii="Monaco" w:hAnsi="Monaco" w:cs="Monaco"/>
                  <w:b/>
                  <w:bCs/>
                  <w:color w:val="0000CF"/>
                  <w:sz w:val="20"/>
                  <w:szCs w:val="20"/>
                  <w:lang w:val="en-US"/>
                  <w:rPrChange w:id="7104" w:author="Borja Gonzalez" w:date="2017-09-28T19:30:00Z">
                    <w:rPr>
                      <w:rFonts w:ascii="Monaco" w:hAnsi="Monaco" w:cs="Monaco"/>
                      <w:b/>
                      <w:bCs/>
                      <w:color w:val="0000CF"/>
                      <w:sz w:val="32"/>
                      <w:szCs w:val="32"/>
                      <w:lang w:val="en-US"/>
                    </w:rPr>
                  </w:rPrChange>
                </w:rPr>
                <w:t>0</w:t>
              </w:r>
              <w:r w:rsidRPr="00E066BD">
                <w:rPr>
                  <w:rFonts w:ascii="Monaco" w:hAnsi="Monaco" w:cs="Monaco"/>
                  <w:b/>
                  <w:bCs/>
                  <w:color w:val="000000"/>
                  <w:sz w:val="20"/>
                  <w:szCs w:val="20"/>
                  <w:lang w:val="en-US"/>
                  <w:rPrChange w:id="7105"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7106" w:author="Borja Gonzalez" w:date="2017-09-28T19:30:00Z">
                    <w:rPr>
                      <w:rFonts w:ascii="Monaco" w:hAnsi="Monaco" w:cs="Monaco"/>
                      <w:color w:val="000000"/>
                      <w:sz w:val="32"/>
                      <w:szCs w:val="32"/>
                      <w:lang w:val="en-US"/>
                    </w:rPr>
                  </w:rPrChange>
                </w:rPr>
                <w:t>values</w:t>
              </w:r>
              <w:r w:rsidRPr="00E066BD">
                <w:rPr>
                  <w:rFonts w:ascii="Monaco" w:hAnsi="Monaco" w:cs="Monaco"/>
                  <w:b/>
                  <w:bCs/>
                  <w:color w:val="000000"/>
                  <w:sz w:val="20"/>
                  <w:szCs w:val="20"/>
                  <w:lang w:val="en-US"/>
                  <w:rPrChange w:id="7107"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7108" w:author="Borja Gonzalez" w:date="2017-09-28T19:30:00Z">
                    <w:rPr>
                      <w:rFonts w:ascii="Monaco" w:hAnsi="Monaco" w:cs="Monaco"/>
                      <w:color w:val="000000"/>
                      <w:sz w:val="32"/>
                      <w:szCs w:val="32"/>
                      <w:lang w:val="en-US"/>
                    </w:rPr>
                  </w:rPrChange>
                </w:rPr>
                <w:t>i</w:t>
              </w:r>
              <w:r w:rsidRPr="00E066BD">
                <w:rPr>
                  <w:rFonts w:ascii="Monaco" w:hAnsi="Monaco" w:cs="Monaco"/>
                  <w:b/>
                  <w:bCs/>
                  <w:color w:val="000000"/>
                  <w:sz w:val="20"/>
                  <w:szCs w:val="20"/>
                  <w:lang w:val="en-US"/>
                  <w:rPrChange w:id="7109" w:author="Borja Gonzalez" w:date="2017-09-28T19:30:00Z">
                    <w:rPr>
                      <w:rFonts w:ascii="Monaco" w:hAnsi="Monaco" w:cs="Monaco"/>
                      <w:b/>
                      <w:bCs/>
                      <w:color w:val="000000"/>
                      <w:sz w:val="32"/>
                      <w:szCs w:val="32"/>
                      <w:lang w:val="en-US"/>
                    </w:rPr>
                  </w:rPrChange>
                </w:rPr>
                <w:t>][</w:t>
              </w:r>
              <w:r w:rsidRPr="00E066BD">
                <w:rPr>
                  <w:rFonts w:ascii="Monaco" w:hAnsi="Monaco" w:cs="Monaco"/>
                  <w:b/>
                  <w:bCs/>
                  <w:color w:val="0000CF"/>
                  <w:sz w:val="20"/>
                  <w:szCs w:val="20"/>
                  <w:lang w:val="en-US"/>
                  <w:rPrChange w:id="7110" w:author="Borja Gonzalez" w:date="2017-09-28T19:30:00Z">
                    <w:rPr>
                      <w:rFonts w:ascii="Monaco" w:hAnsi="Monaco" w:cs="Monaco"/>
                      <w:b/>
                      <w:bCs/>
                      <w:color w:val="0000CF"/>
                      <w:sz w:val="32"/>
                      <w:szCs w:val="32"/>
                      <w:lang w:val="en-US"/>
                    </w:rPr>
                  </w:rPrChange>
                </w:rPr>
                <w:t>5</w:t>
              </w:r>
              <w:r w:rsidRPr="00E066BD">
                <w:rPr>
                  <w:rFonts w:ascii="Monaco" w:hAnsi="Monaco" w:cs="Monaco"/>
                  <w:b/>
                  <w:bCs/>
                  <w:color w:val="000000"/>
                  <w:sz w:val="20"/>
                  <w:szCs w:val="20"/>
                  <w:lang w:val="en-US"/>
                  <w:rPrChange w:id="7111" w:author="Borja Gonzalez" w:date="2017-09-28T19:30:00Z">
                    <w:rPr>
                      <w:rFonts w:ascii="Monaco" w:hAnsi="Monaco" w:cs="Monaco"/>
                      <w:b/>
                      <w:bCs/>
                      <w:color w:val="000000"/>
                      <w:sz w:val="32"/>
                      <w:szCs w:val="32"/>
                      <w:lang w:val="en-US"/>
                    </w:rPr>
                  </w:rPrChange>
                </w:rPr>
                <w:t>]);</w:t>
              </w:r>
            </w:ins>
          </w:p>
          <w:p w14:paraId="0A1A3B0B" w14:textId="77777777" w:rsidR="00E066BD" w:rsidRPr="00E066BD" w:rsidRDefault="00E066BD" w:rsidP="00E066BD">
            <w:pPr>
              <w:keepNext/>
              <w:keepLines/>
              <w:widowControl w:val="0"/>
              <w:autoSpaceDE w:val="0"/>
              <w:autoSpaceDN w:val="0"/>
              <w:adjustRightInd w:val="0"/>
              <w:spacing w:before="200"/>
              <w:outlineLvl w:val="4"/>
              <w:rPr>
                <w:ins w:id="7112" w:author="Borja Gonzalez" w:date="2017-09-28T19:30:00Z"/>
                <w:rFonts w:ascii="Monaco" w:hAnsi="Monaco" w:cs="Monaco"/>
                <w:sz w:val="20"/>
                <w:szCs w:val="20"/>
                <w:lang w:val="en-US"/>
                <w:rPrChange w:id="7113" w:author="Borja Gonzalez" w:date="2017-09-28T19:30:00Z">
                  <w:rPr>
                    <w:ins w:id="7114" w:author="Borja Gonzalez" w:date="2017-09-28T19:30:00Z"/>
                    <w:rFonts w:ascii="Monaco" w:eastAsiaTheme="majorEastAsia" w:hAnsi="Monaco" w:cs="Monaco"/>
                    <w:color w:val="243F60" w:themeColor="accent1" w:themeShade="7F"/>
                    <w:sz w:val="32"/>
                    <w:szCs w:val="32"/>
                    <w:lang w:val="en-US"/>
                  </w:rPr>
                </w:rPrChange>
              </w:rPr>
            </w:pPr>
            <w:ins w:id="7115" w:author="Borja Gonzalez" w:date="2017-09-28T19:30:00Z">
              <w:r w:rsidRPr="00E066BD">
                <w:rPr>
                  <w:rFonts w:ascii="Monaco" w:hAnsi="Monaco" w:cs="Monaco"/>
                  <w:sz w:val="20"/>
                  <w:szCs w:val="20"/>
                  <w:lang w:val="en-US"/>
                  <w:rPrChange w:id="7116" w:author="Borja Gonzalez" w:date="2017-09-28T19:30:00Z">
                    <w:rPr>
                      <w:rFonts w:ascii="Monaco" w:hAnsi="Monaco" w:cs="Monaco"/>
                      <w:sz w:val="32"/>
                      <w:szCs w:val="32"/>
                      <w:lang w:val="en-US"/>
                    </w:rPr>
                  </w:rPrChange>
                </w:rPr>
                <w:t xml:space="preserve">                </w:t>
              </w:r>
              <w:r w:rsidRPr="00E066BD">
                <w:rPr>
                  <w:rFonts w:ascii="Monaco" w:hAnsi="Monaco" w:cs="Monaco"/>
                  <w:color w:val="000000"/>
                  <w:sz w:val="20"/>
                  <w:szCs w:val="20"/>
                  <w:lang w:val="en-US"/>
                  <w:rPrChange w:id="7117" w:author="Borja Gonzalez" w:date="2017-09-28T19:30:00Z">
                    <w:rPr>
                      <w:rFonts w:ascii="Monaco" w:hAnsi="Monaco" w:cs="Monaco"/>
                      <w:color w:val="000000"/>
                      <w:sz w:val="32"/>
                      <w:szCs w:val="32"/>
                      <w:lang w:val="en-US"/>
                    </w:rPr>
                  </w:rPrChange>
                </w:rPr>
                <w:t>fecha</w:t>
              </w:r>
              <w:r w:rsidRPr="00E066BD">
                <w:rPr>
                  <w:rFonts w:ascii="Monaco" w:hAnsi="Monaco" w:cs="Monaco"/>
                  <w:b/>
                  <w:bCs/>
                  <w:color w:val="000000"/>
                  <w:sz w:val="20"/>
                  <w:szCs w:val="20"/>
                  <w:lang w:val="en-US"/>
                  <w:rPrChange w:id="7118"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7119" w:author="Borja Gonzalez" w:date="2017-09-28T19:30:00Z">
                    <w:rPr>
                      <w:rFonts w:ascii="Monaco" w:hAnsi="Monaco" w:cs="Monaco"/>
                      <w:color w:val="000000"/>
                      <w:sz w:val="32"/>
                      <w:szCs w:val="32"/>
                      <w:lang w:val="en-US"/>
                    </w:rPr>
                  </w:rPrChange>
                </w:rPr>
                <w:t>push</w:t>
              </w:r>
              <w:r w:rsidRPr="00E066BD">
                <w:rPr>
                  <w:rFonts w:ascii="Monaco" w:hAnsi="Monaco" w:cs="Monaco"/>
                  <w:b/>
                  <w:bCs/>
                  <w:color w:val="000000"/>
                  <w:sz w:val="20"/>
                  <w:szCs w:val="20"/>
                  <w:lang w:val="en-US"/>
                  <w:rPrChange w:id="7120"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7121" w:author="Borja Gonzalez" w:date="2017-09-28T19:30:00Z">
                    <w:rPr>
                      <w:rFonts w:ascii="Monaco" w:hAnsi="Monaco" w:cs="Monaco"/>
                      <w:color w:val="000000"/>
                      <w:sz w:val="32"/>
                      <w:szCs w:val="32"/>
                      <w:lang w:val="en-US"/>
                    </w:rPr>
                  </w:rPrChange>
                </w:rPr>
                <w:t>max_minimo</w:t>
              </w:r>
              <w:r w:rsidRPr="00E066BD">
                <w:rPr>
                  <w:rFonts w:ascii="Monaco" w:hAnsi="Monaco" w:cs="Monaco"/>
                  <w:b/>
                  <w:bCs/>
                  <w:color w:val="000000"/>
                  <w:sz w:val="20"/>
                  <w:szCs w:val="20"/>
                  <w:lang w:val="en-US"/>
                  <w:rPrChange w:id="7122" w:author="Borja Gonzalez" w:date="2017-09-28T19:30:00Z">
                    <w:rPr>
                      <w:rFonts w:ascii="Monaco" w:hAnsi="Monaco" w:cs="Monaco"/>
                      <w:b/>
                      <w:bCs/>
                      <w:color w:val="000000"/>
                      <w:sz w:val="32"/>
                      <w:szCs w:val="32"/>
                      <w:lang w:val="en-US"/>
                    </w:rPr>
                  </w:rPrChange>
                </w:rPr>
                <w:t>[</w:t>
              </w:r>
              <w:r w:rsidRPr="00E066BD">
                <w:rPr>
                  <w:rFonts w:ascii="Monaco" w:hAnsi="Monaco" w:cs="Monaco"/>
                  <w:b/>
                  <w:bCs/>
                  <w:color w:val="0000CF"/>
                  <w:sz w:val="20"/>
                  <w:szCs w:val="20"/>
                  <w:lang w:val="en-US"/>
                  <w:rPrChange w:id="7123" w:author="Borja Gonzalez" w:date="2017-09-28T19:30:00Z">
                    <w:rPr>
                      <w:rFonts w:ascii="Monaco" w:hAnsi="Monaco" w:cs="Monaco"/>
                      <w:b/>
                      <w:bCs/>
                      <w:color w:val="0000CF"/>
                      <w:sz w:val="32"/>
                      <w:szCs w:val="32"/>
                      <w:lang w:val="en-US"/>
                    </w:rPr>
                  </w:rPrChange>
                </w:rPr>
                <w:t>0</w:t>
              </w:r>
              <w:r w:rsidRPr="00E066BD">
                <w:rPr>
                  <w:rFonts w:ascii="Monaco" w:hAnsi="Monaco" w:cs="Monaco"/>
                  <w:b/>
                  <w:bCs/>
                  <w:color w:val="000000"/>
                  <w:sz w:val="20"/>
                  <w:szCs w:val="20"/>
                  <w:lang w:val="en-US"/>
                  <w:rPrChange w:id="7124"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7125" w:author="Borja Gonzalez" w:date="2017-09-28T19:30:00Z">
                    <w:rPr>
                      <w:rFonts w:ascii="Monaco" w:hAnsi="Monaco" w:cs="Monaco"/>
                      <w:color w:val="000000"/>
                      <w:sz w:val="32"/>
                      <w:szCs w:val="32"/>
                      <w:lang w:val="en-US"/>
                    </w:rPr>
                  </w:rPrChange>
                </w:rPr>
                <w:t>values</w:t>
              </w:r>
              <w:r w:rsidRPr="00E066BD">
                <w:rPr>
                  <w:rFonts w:ascii="Monaco" w:hAnsi="Monaco" w:cs="Monaco"/>
                  <w:b/>
                  <w:bCs/>
                  <w:color w:val="000000"/>
                  <w:sz w:val="20"/>
                  <w:szCs w:val="20"/>
                  <w:lang w:val="en-US"/>
                  <w:rPrChange w:id="7126"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7127" w:author="Borja Gonzalez" w:date="2017-09-28T19:30:00Z">
                    <w:rPr>
                      <w:rFonts w:ascii="Monaco" w:hAnsi="Monaco" w:cs="Monaco"/>
                      <w:color w:val="000000"/>
                      <w:sz w:val="32"/>
                      <w:szCs w:val="32"/>
                      <w:lang w:val="en-US"/>
                    </w:rPr>
                  </w:rPrChange>
                </w:rPr>
                <w:t>i</w:t>
              </w:r>
              <w:r w:rsidRPr="00E066BD">
                <w:rPr>
                  <w:rFonts w:ascii="Monaco" w:hAnsi="Monaco" w:cs="Monaco"/>
                  <w:b/>
                  <w:bCs/>
                  <w:color w:val="000000"/>
                  <w:sz w:val="20"/>
                  <w:szCs w:val="20"/>
                  <w:lang w:val="en-US"/>
                  <w:rPrChange w:id="7128" w:author="Borja Gonzalez" w:date="2017-09-28T19:30:00Z">
                    <w:rPr>
                      <w:rFonts w:ascii="Monaco" w:hAnsi="Monaco" w:cs="Monaco"/>
                      <w:b/>
                      <w:bCs/>
                      <w:color w:val="000000"/>
                      <w:sz w:val="32"/>
                      <w:szCs w:val="32"/>
                      <w:lang w:val="en-US"/>
                    </w:rPr>
                  </w:rPrChange>
                </w:rPr>
                <w:t>][</w:t>
              </w:r>
              <w:r w:rsidRPr="00E066BD">
                <w:rPr>
                  <w:rFonts w:ascii="Monaco" w:hAnsi="Monaco" w:cs="Monaco"/>
                  <w:b/>
                  <w:bCs/>
                  <w:color w:val="0000CF"/>
                  <w:sz w:val="20"/>
                  <w:szCs w:val="20"/>
                  <w:lang w:val="en-US"/>
                  <w:rPrChange w:id="7129" w:author="Borja Gonzalez" w:date="2017-09-28T19:30:00Z">
                    <w:rPr>
                      <w:rFonts w:ascii="Monaco" w:hAnsi="Monaco" w:cs="Monaco"/>
                      <w:b/>
                      <w:bCs/>
                      <w:color w:val="0000CF"/>
                      <w:sz w:val="32"/>
                      <w:szCs w:val="32"/>
                      <w:lang w:val="en-US"/>
                    </w:rPr>
                  </w:rPrChange>
                </w:rPr>
                <w:t>6</w:t>
              </w:r>
              <w:r w:rsidRPr="00E066BD">
                <w:rPr>
                  <w:rFonts w:ascii="Monaco" w:hAnsi="Monaco" w:cs="Monaco"/>
                  <w:b/>
                  <w:bCs/>
                  <w:color w:val="000000"/>
                  <w:sz w:val="20"/>
                  <w:szCs w:val="20"/>
                  <w:lang w:val="en-US"/>
                  <w:rPrChange w:id="7130" w:author="Borja Gonzalez" w:date="2017-09-28T19:30:00Z">
                    <w:rPr>
                      <w:rFonts w:ascii="Monaco" w:hAnsi="Monaco" w:cs="Monaco"/>
                      <w:b/>
                      <w:bCs/>
                      <w:color w:val="000000"/>
                      <w:sz w:val="32"/>
                      <w:szCs w:val="32"/>
                      <w:lang w:val="en-US"/>
                    </w:rPr>
                  </w:rPrChange>
                </w:rPr>
                <w:t>])</w:t>
              </w:r>
            </w:ins>
          </w:p>
          <w:p w14:paraId="2B57BF42" w14:textId="77777777" w:rsidR="00E066BD" w:rsidRPr="00E066BD" w:rsidRDefault="00E066BD" w:rsidP="00E066BD">
            <w:pPr>
              <w:keepNext/>
              <w:keepLines/>
              <w:widowControl w:val="0"/>
              <w:autoSpaceDE w:val="0"/>
              <w:autoSpaceDN w:val="0"/>
              <w:adjustRightInd w:val="0"/>
              <w:spacing w:before="200"/>
              <w:outlineLvl w:val="4"/>
              <w:rPr>
                <w:ins w:id="7131" w:author="Borja Gonzalez" w:date="2017-09-28T19:30:00Z"/>
                <w:rFonts w:ascii="Monaco" w:hAnsi="Monaco" w:cs="Monaco"/>
                <w:sz w:val="20"/>
                <w:szCs w:val="20"/>
                <w:lang w:val="en-US"/>
                <w:rPrChange w:id="7132" w:author="Borja Gonzalez" w:date="2017-09-28T19:30:00Z">
                  <w:rPr>
                    <w:ins w:id="7133" w:author="Borja Gonzalez" w:date="2017-09-28T19:30:00Z"/>
                    <w:rFonts w:ascii="Monaco" w:eastAsiaTheme="majorEastAsia" w:hAnsi="Monaco" w:cs="Monaco"/>
                    <w:color w:val="243F60" w:themeColor="accent1" w:themeShade="7F"/>
                    <w:sz w:val="32"/>
                    <w:szCs w:val="32"/>
                    <w:lang w:val="en-US"/>
                  </w:rPr>
                </w:rPrChange>
              </w:rPr>
            </w:pPr>
            <w:ins w:id="7134" w:author="Borja Gonzalez" w:date="2017-09-28T19:30:00Z">
              <w:r w:rsidRPr="00E066BD">
                <w:rPr>
                  <w:rFonts w:ascii="Monaco" w:hAnsi="Monaco" w:cs="Monaco"/>
                  <w:sz w:val="20"/>
                  <w:szCs w:val="20"/>
                  <w:lang w:val="en-US"/>
                  <w:rPrChange w:id="7135" w:author="Borja Gonzalez" w:date="2017-09-28T19:30:00Z">
                    <w:rPr>
                      <w:rFonts w:ascii="Monaco" w:hAnsi="Monaco" w:cs="Monaco"/>
                      <w:sz w:val="32"/>
                      <w:szCs w:val="32"/>
                      <w:lang w:val="en-US"/>
                    </w:rPr>
                  </w:rPrChange>
                </w:rPr>
                <w:t xml:space="preserve">                </w:t>
              </w:r>
              <w:r w:rsidRPr="00E066BD">
                <w:rPr>
                  <w:rFonts w:ascii="Monaco" w:hAnsi="Monaco" w:cs="Monaco"/>
                  <w:b/>
                  <w:bCs/>
                  <w:color w:val="204A87"/>
                  <w:sz w:val="20"/>
                  <w:szCs w:val="20"/>
                  <w:lang w:val="en-US"/>
                  <w:rPrChange w:id="7136" w:author="Borja Gonzalez" w:date="2017-09-28T19:30:00Z">
                    <w:rPr>
                      <w:rFonts w:ascii="Monaco" w:hAnsi="Monaco" w:cs="Monaco"/>
                      <w:b/>
                      <w:bCs/>
                      <w:color w:val="204A87"/>
                      <w:sz w:val="32"/>
                      <w:szCs w:val="32"/>
                      <w:lang w:val="en-US"/>
                    </w:rPr>
                  </w:rPrChange>
                </w:rPr>
                <w:t>if</w:t>
              </w:r>
              <w:r w:rsidRPr="00E066BD">
                <w:rPr>
                  <w:rFonts w:ascii="Monaco" w:hAnsi="Monaco" w:cs="Monaco"/>
                  <w:sz w:val="20"/>
                  <w:szCs w:val="20"/>
                  <w:lang w:val="en-US"/>
                  <w:rPrChange w:id="7137" w:author="Borja Gonzalez" w:date="2017-09-28T19:30:00Z">
                    <w:rPr>
                      <w:rFonts w:ascii="Monaco" w:hAnsi="Monaco" w:cs="Monaco"/>
                      <w:sz w:val="32"/>
                      <w:szCs w:val="32"/>
                      <w:lang w:val="en-US"/>
                    </w:rPr>
                  </w:rPrChange>
                </w:rPr>
                <w:t xml:space="preserve"> </w:t>
              </w:r>
              <w:r w:rsidRPr="00E066BD">
                <w:rPr>
                  <w:rFonts w:ascii="Monaco" w:hAnsi="Monaco" w:cs="Monaco"/>
                  <w:b/>
                  <w:bCs/>
                  <w:color w:val="000000"/>
                  <w:sz w:val="20"/>
                  <w:szCs w:val="20"/>
                  <w:lang w:val="en-US"/>
                  <w:rPrChange w:id="7138"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7139" w:author="Borja Gonzalez" w:date="2017-09-28T19:30:00Z">
                    <w:rPr>
                      <w:rFonts w:ascii="Monaco" w:hAnsi="Monaco" w:cs="Monaco"/>
                      <w:color w:val="000000"/>
                      <w:sz w:val="32"/>
                      <w:szCs w:val="32"/>
                      <w:lang w:val="en-US"/>
                    </w:rPr>
                  </w:rPrChange>
                </w:rPr>
                <w:t>genero</w:t>
              </w:r>
              <w:r w:rsidRPr="00E066BD">
                <w:rPr>
                  <w:rFonts w:ascii="Monaco" w:hAnsi="Monaco" w:cs="Monaco"/>
                  <w:sz w:val="20"/>
                  <w:szCs w:val="20"/>
                  <w:lang w:val="en-US"/>
                  <w:rPrChange w:id="7140" w:author="Borja Gonzalez" w:date="2017-09-28T19:30:00Z">
                    <w:rPr>
                      <w:rFonts w:ascii="Monaco" w:hAnsi="Monaco" w:cs="Monaco"/>
                      <w:sz w:val="32"/>
                      <w:szCs w:val="32"/>
                      <w:lang w:val="en-US"/>
                    </w:rPr>
                  </w:rPrChange>
                </w:rPr>
                <w:t xml:space="preserve"> </w:t>
              </w:r>
              <w:r w:rsidRPr="00E066BD">
                <w:rPr>
                  <w:rFonts w:ascii="Monaco" w:hAnsi="Monaco" w:cs="Monaco"/>
                  <w:b/>
                  <w:bCs/>
                  <w:color w:val="CE5C00"/>
                  <w:sz w:val="20"/>
                  <w:szCs w:val="20"/>
                  <w:lang w:val="en-US"/>
                  <w:rPrChange w:id="7141" w:author="Borja Gonzalez" w:date="2017-09-28T19:30:00Z">
                    <w:rPr>
                      <w:rFonts w:ascii="Monaco" w:hAnsi="Monaco" w:cs="Monaco"/>
                      <w:b/>
                      <w:bCs/>
                      <w:color w:val="CE5C00"/>
                      <w:sz w:val="32"/>
                      <w:szCs w:val="32"/>
                      <w:lang w:val="en-US"/>
                    </w:rPr>
                  </w:rPrChange>
                </w:rPr>
                <w:t>==</w:t>
              </w:r>
              <w:r w:rsidRPr="00E066BD">
                <w:rPr>
                  <w:rFonts w:ascii="Monaco" w:hAnsi="Monaco" w:cs="Monaco"/>
                  <w:sz w:val="20"/>
                  <w:szCs w:val="20"/>
                  <w:lang w:val="en-US"/>
                  <w:rPrChange w:id="7142" w:author="Borja Gonzalez" w:date="2017-09-28T19:30:00Z">
                    <w:rPr>
                      <w:rFonts w:ascii="Monaco" w:hAnsi="Monaco" w:cs="Monaco"/>
                      <w:sz w:val="32"/>
                      <w:szCs w:val="32"/>
                      <w:lang w:val="en-US"/>
                    </w:rPr>
                  </w:rPrChange>
                </w:rPr>
                <w:t xml:space="preserve"> </w:t>
              </w:r>
              <w:r w:rsidRPr="00E066BD">
                <w:rPr>
                  <w:rFonts w:ascii="Monaco" w:hAnsi="Monaco" w:cs="Monaco"/>
                  <w:color w:val="4E9A06"/>
                  <w:sz w:val="20"/>
                  <w:szCs w:val="20"/>
                  <w:lang w:val="en-US"/>
                  <w:rPrChange w:id="7143" w:author="Borja Gonzalez" w:date="2017-09-28T19:30:00Z">
                    <w:rPr>
                      <w:rFonts w:ascii="Monaco" w:hAnsi="Monaco" w:cs="Monaco"/>
                      <w:color w:val="4E9A06"/>
                      <w:sz w:val="32"/>
                      <w:szCs w:val="32"/>
                      <w:lang w:val="en-US"/>
                    </w:rPr>
                  </w:rPrChange>
                </w:rPr>
                <w:t>"h"</w:t>
              </w:r>
              <w:r w:rsidRPr="00E066BD">
                <w:rPr>
                  <w:rFonts w:ascii="Monaco" w:hAnsi="Monaco" w:cs="Monaco"/>
                  <w:b/>
                  <w:bCs/>
                  <w:color w:val="000000"/>
                  <w:sz w:val="20"/>
                  <w:szCs w:val="20"/>
                  <w:lang w:val="en-US"/>
                  <w:rPrChange w:id="7144" w:author="Borja Gonzalez" w:date="2017-09-28T19:30:00Z">
                    <w:rPr>
                      <w:rFonts w:ascii="Monaco" w:hAnsi="Monaco" w:cs="Monaco"/>
                      <w:b/>
                      <w:bCs/>
                      <w:color w:val="000000"/>
                      <w:sz w:val="32"/>
                      <w:szCs w:val="32"/>
                      <w:lang w:val="en-US"/>
                    </w:rPr>
                  </w:rPrChange>
                </w:rPr>
                <w:t>){</w:t>
              </w:r>
            </w:ins>
          </w:p>
          <w:p w14:paraId="60510B89" w14:textId="77777777" w:rsidR="00E066BD" w:rsidRPr="00E066BD" w:rsidRDefault="00E066BD" w:rsidP="00E066BD">
            <w:pPr>
              <w:keepNext/>
              <w:keepLines/>
              <w:widowControl w:val="0"/>
              <w:autoSpaceDE w:val="0"/>
              <w:autoSpaceDN w:val="0"/>
              <w:adjustRightInd w:val="0"/>
              <w:spacing w:before="200"/>
              <w:outlineLvl w:val="4"/>
              <w:rPr>
                <w:ins w:id="7145" w:author="Borja Gonzalez" w:date="2017-09-28T19:30:00Z"/>
                <w:rFonts w:ascii="Monaco" w:hAnsi="Monaco" w:cs="Monaco"/>
                <w:sz w:val="20"/>
                <w:szCs w:val="20"/>
                <w:lang w:val="en-US"/>
                <w:rPrChange w:id="7146" w:author="Borja Gonzalez" w:date="2017-09-28T19:30:00Z">
                  <w:rPr>
                    <w:ins w:id="7147" w:author="Borja Gonzalez" w:date="2017-09-28T19:30:00Z"/>
                    <w:rFonts w:ascii="Monaco" w:eastAsiaTheme="majorEastAsia" w:hAnsi="Monaco" w:cs="Monaco"/>
                    <w:color w:val="243F60" w:themeColor="accent1" w:themeShade="7F"/>
                    <w:sz w:val="32"/>
                    <w:szCs w:val="32"/>
                    <w:lang w:val="en-US"/>
                  </w:rPr>
                </w:rPrChange>
              </w:rPr>
            </w:pPr>
            <w:ins w:id="7148" w:author="Borja Gonzalez" w:date="2017-09-28T19:30:00Z">
              <w:r w:rsidRPr="00E066BD">
                <w:rPr>
                  <w:rFonts w:ascii="Monaco" w:hAnsi="Monaco" w:cs="Monaco"/>
                  <w:sz w:val="20"/>
                  <w:szCs w:val="20"/>
                  <w:lang w:val="en-US"/>
                  <w:rPrChange w:id="7149" w:author="Borja Gonzalez" w:date="2017-09-28T19:30:00Z">
                    <w:rPr>
                      <w:rFonts w:ascii="Monaco" w:hAnsi="Monaco" w:cs="Monaco"/>
                      <w:sz w:val="32"/>
                      <w:szCs w:val="32"/>
                      <w:lang w:val="en-US"/>
                    </w:rPr>
                  </w:rPrChange>
                </w:rPr>
                <w:t xml:space="preserve">                    </w:t>
              </w:r>
              <w:r w:rsidRPr="00E066BD">
                <w:rPr>
                  <w:rFonts w:ascii="Monaco" w:hAnsi="Monaco" w:cs="Monaco"/>
                  <w:color w:val="000000"/>
                  <w:sz w:val="20"/>
                  <w:szCs w:val="20"/>
                  <w:lang w:val="en-US"/>
                  <w:rPrChange w:id="7150" w:author="Borja Gonzalez" w:date="2017-09-28T19:30:00Z">
                    <w:rPr>
                      <w:rFonts w:ascii="Monaco" w:hAnsi="Monaco" w:cs="Monaco"/>
                      <w:color w:val="000000"/>
                      <w:sz w:val="32"/>
                      <w:szCs w:val="32"/>
                      <w:lang w:val="en-US"/>
                    </w:rPr>
                  </w:rPrChange>
                </w:rPr>
                <w:t>max_max</w:t>
              </w:r>
              <w:r w:rsidRPr="00E066BD">
                <w:rPr>
                  <w:rFonts w:ascii="Monaco" w:hAnsi="Monaco" w:cs="Monaco"/>
                  <w:b/>
                  <w:bCs/>
                  <w:color w:val="000000"/>
                  <w:sz w:val="20"/>
                  <w:szCs w:val="20"/>
                  <w:lang w:val="en-US"/>
                  <w:rPrChange w:id="7151"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7152" w:author="Borja Gonzalez" w:date="2017-09-28T19:30:00Z">
                    <w:rPr>
                      <w:rFonts w:ascii="Monaco" w:hAnsi="Monaco" w:cs="Monaco"/>
                      <w:color w:val="000000"/>
                      <w:sz w:val="32"/>
                      <w:szCs w:val="32"/>
                      <w:lang w:val="en-US"/>
                    </w:rPr>
                  </w:rPrChange>
                </w:rPr>
                <w:t>push</w:t>
              </w:r>
              <w:r w:rsidRPr="00E066BD">
                <w:rPr>
                  <w:rFonts w:ascii="Monaco" w:hAnsi="Monaco" w:cs="Monaco"/>
                  <w:b/>
                  <w:bCs/>
                  <w:color w:val="000000"/>
                  <w:sz w:val="20"/>
                  <w:szCs w:val="20"/>
                  <w:lang w:val="en-US"/>
                  <w:rPrChange w:id="7153" w:author="Borja Gonzalez" w:date="2017-09-28T19:30:00Z">
                    <w:rPr>
                      <w:rFonts w:ascii="Monaco" w:hAnsi="Monaco" w:cs="Monaco"/>
                      <w:b/>
                      <w:bCs/>
                      <w:color w:val="000000"/>
                      <w:sz w:val="32"/>
                      <w:szCs w:val="32"/>
                      <w:lang w:val="en-US"/>
                    </w:rPr>
                  </w:rPrChange>
                </w:rPr>
                <w:t>(</w:t>
              </w:r>
              <w:r w:rsidRPr="00E066BD">
                <w:rPr>
                  <w:rFonts w:ascii="Monaco" w:hAnsi="Monaco" w:cs="Monaco"/>
                  <w:b/>
                  <w:bCs/>
                  <w:color w:val="0000CF"/>
                  <w:sz w:val="20"/>
                  <w:szCs w:val="20"/>
                  <w:lang w:val="en-US"/>
                  <w:rPrChange w:id="7154" w:author="Borja Gonzalez" w:date="2017-09-28T19:30:00Z">
                    <w:rPr>
                      <w:rFonts w:ascii="Monaco" w:hAnsi="Monaco" w:cs="Monaco"/>
                      <w:b/>
                      <w:bCs/>
                      <w:color w:val="0000CF"/>
                      <w:sz w:val="32"/>
                      <w:szCs w:val="32"/>
                      <w:lang w:val="en-US"/>
                    </w:rPr>
                  </w:rPrChange>
                </w:rPr>
                <w:t>87.4</w:t>
              </w:r>
              <w:r w:rsidRPr="00E066BD">
                <w:rPr>
                  <w:rFonts w:ascii="Monaco" w:hAnsi="Monaco" w:cs="Monaco"/>
                  <w:b/>
                  <w:bCs/>
                  <w:color w:val="000000"/>
                  <w:sz w:val="20"/>
                  <w:szCs w:val="20"/>
                  <w:lang w:val="en-US"/>
                  <w:rPrChange w:id="7155" w:author="Borja Gonzalez" w:date="2017-09-28T19:30:00Z">
                    <w:rPr>
                      <w:rFonts w:ascii="Monaco" w:hAnsi="Monaco" w:cs="Monaco"/>
                      <w:b/>
                      <w:bCs/>
                      <w:color w:val="000000"/>
                      <w:sz w:val="32"/>
                      <w:szCs w:val="32"/>
                      <w:lang w:val="en-US"/>
                    </w:rPr>
                  </w:rPrChange>
                </w:rPr>
                <w:t>);</w:t>
              </w:r>
            </w:ins>
          </w:p>
          <w:p w14:paraId="20346854" w14:textId="77777777" w:rsidR="00E066BD" w:rsidRPr="00E066BD" w:rsidRDefault="00E066BD" w:rsidP="00E066BD">
            <w:pPr>
              <w:keepNext/>
              <w:keepLines/>
              <w:widowControl w:val="0"/>
              <w:autoSpaceDE w:val="0"/>
              <w:autoSpaceDN w:val="0"/>
              <w:adjustRightInd w:val="0"/>
              <w:spacing w:before="200"/>
              <w:outlineLvl w:val="4"/>
              <w:rPr>
                <w:ins w:id="7156" w:author="Borja Gonzalez" w:date="2017-09-28T19:30:00Z"/>
                <w:rFonts w:ascii="Monaco" w:hAnsi="Monaco" w:cs="Monaco"/>
                <w:sz w:val="20"/>
                <w:szCs w:val="20"/>
                <w:lang w:val="en-US"/>
                <w:rPrChange w:id="7157" w:author="Borja Gonzalez" w:date="2017-09-28T19:30:00Z">
                  <w:rPr>
                    <w:ins w:id="7158" w:author="Borja Gonzalez" w:date="2017-09-28T19:30:00Z"/>
                    <w:rFonts w:ascii="Monaco" w:eastAsiaTheme="majorEastAsia" w:hAnsi="Monaco" w:cs="Monaco"/>
                    <w:color w:val="243F60" w:themeColor="accent1" w:themeShade="7F"/>
                    <w:sz w:val="32"/>
                    <w:szCs w:val="32"/>
                    <w:lang w:val="en-US"/>
                  </w:rPr>
                </w:rPrChange>
              </w:rPr>
            </w:pPr>
            <w:ins w:id="7159" w:author="Borja Gonzalez" w:date="2017-09-28T19:30:00Z">
              <w:r w:rsidRPr="00E066BD">
                <w:rPr>
                  <w:rFonts w:ascii="Monaco" w:hAnsi="Monaco" w:cs="Monaco"/>
                  <w:sz w:val="20"/>
                  <w:szCs w:val="20"/>
                  <w:lang w:val="en-US"/>
                  <w:rPrChange w:id="7160" w:author="Borja Gonzalez" w:date="2017-09-28T19:30:00Z">
                    <w:rPr>
                      <w:rFonts w:ascii="Monaco" w:hAnsi="Monaco" w:cs="Monaco"/>
                      <w:sz w:val="32"/>
                      <w:szCs w:val="32"/>
                      <w:lang w:val="en-US"/>
                    </w:rPr>
                  </w:rPrChange>
                </w:rPr>
                <w:t xml:space="preserve">                    </w:t>
              </w:r>
              <w:r w:rsidRPr="00E066BD">
                <w:rPr>
                  <w:rFonts w:ascii="Monaco" w:hAnsi="Monaco" w:cs="Monaco"/>
                  <w:color w:val="000000"/>
                  <w:sz w:val="20"/>
                  <w:szCs w:val="20"/>
                  <w:lang w:val="en-US"/>
                  <w:rPrChange w:id="7161" w:author="Borja Gonzalez" w:date="2017-09-28T19:30:00Z">
                    <w:rPr>
                      <w:rFonts w:ascii="Monaco" w:hAnsi="Monaco" w:cs="Monaco"/>
                      <w:color w:val="000000"/>
                      <w:sz w:val="32"/>
                      <w:szCs w:val="32"/>
                      <w:lang w:val="en-US"/>
                    </w:rPr>
                  </w:rPrChange>
                </w:rPr>
                <w:t>max_min</w:t>
              </w:r>
              <w:r w:rsidRPr="00E066BD">
                <w:rPr>
                  <w:rFonts w:ascii="Monaco" w:hAnsi="Monaco" w:cs="Monaco"/>
                  <w:b/>
                  <w:bCs/>
                  <w:color w:val="000000"/>
                  <w:sz w:val="20"/>
                  <w:szCs w:val="20"/>
                  <w:lang w:val="en-US"/>
                  <w:rPrChange w:id="7162"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7163" w:author="Borja Gonzalez" w:date="2017-09-28T19:30:00Z">
                    <w:rPr>
                      <w:rFonts w:ascii="Monaco" w:hAnsi="Monaco" w:cs="Monaco"/>
                      <w:color w:val="000000"/>
                      <w:sz w:val="32"/>
                      <w:szCs w:val="32"/>
                      <w:lang w:val="en-US"/>
                    </w:rPr>
                  </w:rPrChange>
                </w:rPr>
                <w:t>push</w:t>
              </w:r>
              <w:r w:rsidRPr="00E066BD">
                <w:rPr>
                  <w:rFonts w:ascii="Monaco" w:hAnsi="Monaco" w:cs="Monaco"/>
                  <w:b/>
                  <w:bCs/>
                  <w:color w:val="000000"/>
                  <w:sz w:val="20"/>
                  <w:szCs w:val="20"/>
                  <w:lang w:val="en-US"/>
                  <w:rPrChange w:id="7164" w:author="Borja Gonzalez" w:date="2017-09-28T19:30:00Z">
                    <w:rPr>
                      <w:rFonts w:ascii="Monaco" w:hAnsi="Monaco" w:cs="Monaco"/>
                      <w:b/>
                      <w:bCs/>
                      <w:color w:val="000000"/>
                      <w:sz w:val="32"/>
                      <w:szCs w:val="32"/>
                      <w:lang w:val="en-US"/>
                    </w:rPr>
                  </w:rPrChange>
                </w:rPr>
                <w:t>(</w:t>
              </w:r>
              <w:r w:rsidRPr="00E066BD">
                <w:rPr>
                  <w:rFonts w:ascii="Monaco" w:hAnsi="Monaco" w:cs="Monaco"/>
                  <w:b/>
                  <w:bCs/>
                  <w:color w:val="0000CF"/>
                  <w:sz w:val="20"/>
                  <w:szCs w:val="20"/>
                  <w:lang w:val="en-US"/>
                  <w:rPrChange w:id="7165" w:author="Borja Gonzalez" w:date="2017-09-28T19:30:00Z">
                    <w:rPr>
                      <w:rFonts w:ascii="Monaco" w:hAnsi="Monaco" w:cs="Monaco"/>
                      <w:b/>
                      <w:bCs/>
                      <w:color w:val="0000CF"/>
                      <w:sz w:val="32"/>
                      <w:szCs w:val="32"/>
                      <w:lang w:val="en-US"/>
                    </w:rPr>
                  </w:rPrChange>
                </w:rPr>
                <w:t>72.2</w:t>
              </w:r>
              <w:r w:rsidRPr="00E066BD">
                <w:rPr>
                  <w:rFonts w:ascii="Monaco" w:hAnsi="Monaco" w:cs="Monaco"/>
                  <w:b/>
                  <w:bCs/>
                  <w:color w:val="000000"/>
                  <w:sz w:val="20"/>
                  <w:szCs w:val="20"/>
                  <w:lang w:val="en-US"/>
                  <w:rPrChange w:id="7166" w:author="Borja Gonzalez" w:date="2017-09-28T19:30:00Z">
                    <w:rPr>
                      <w:rFonts w:ascii="Monaco" w:hAnsi="Monaco" w:cs="Monaco"/>
                      <w:b/>
                      <w:bCs/>
                      <w:color w:val="000000"/>
                      <w:sz w:val="32"/>
                      <w:szCs w:val="32"/>
                      <w:lang w:val="en-US"/>
                    </w:rPr>
                  </w:rPrChange>
                </w:rPr>
                <w:t>);</w:t>
              </w:r>
            </w:ins>
          </w:p>
          <w:p w14:paraId="15932507" w14:textId="77777777" w:rsidR="00E066BD" w:rsidRPr="00E066BD" w:rsidRDefault="00E066BD" w:rsidP="00E066BD">
            <w:pPr>
              <w:keepNext/>
              <w:keepLines/>
              <w:widowControl w:val="0"/>
              <w:autoSpaceDE w:val="0"/>
              <w:autoSpaceDN w:val="0"/>
              <w:adjustRightInd w:val="0"/>
              <w:spacing w:before="200"/>
              <w:outlineLvl w:val="4"/>
              <w:rPr>
                <w:ins w:id="7167" w:author="Borja Gonzalez" w:date="2017-09-28T19:30:00Z"/>
                <w:rFonts w:ascii="Monaco" w:hAnsi="Monaco" w:cs="Monaco"/>
                <w:sz w:val="20"/>
                <w:szCs w:val="20"/>
                <w:lang w:val="en-US"/>
                <w:rPrChange w:id="7168" w:author="Borja Gonzalez" w:date="2017-09-28T19:30:00Z">
                  <w:rPr>
                    <w:ins w:id="7169" w:author="Borja Gonzalez" w:date="2017-09-28T19:30:00Z"/>
                    <w:rFonts w:ascii="Monaco" w:eastAsiaTheme="majorEastAsia" w:hAnsi="Monaco" w:cs="Monaco"/>
                    <w:color w:val="243F60" w:themeColor="accent1" w:themeShade="7F"/>
                    <w:sz w:val="32"/>
                    <w:szCs w:val="32"/>
                    <w:lang w:val="en-US"/>
                  </w:rPr>
                </w:rPrChange>
              </w:rPr>
            </w:pPr>
            <w:ins w:id="7170" w:author="Borja Gonzalez" w:date="2017-09-28T19:30:00Z">
              <w:r w:rsidRPr="00E066BD">
                <w:rPr>
                  <w:rFonts w:ascii="Monaco" w:hAnsi="Monaco" w:cs="Monaco"/>
                  <w:sz w:val="20"/>
                  <w:szCs w:val="20"/>
                  <w:lang w:val="en-US"/>
                  <w:rPrChange w:id="7171" w:author="Borja Gonzalez" w:date="2017-09-28T19:30:00Z">
                    <w:rPr>
                      <w:rFonts w:ascii="Monaco" w:hAnsi="Monaco" w:cs="Monaco"/>
                      <w:sz w:val="32"/>
                      <w:szCs w:val="32"/>
                      <w:lang w:val="en-US"/>
                    </w:rPr>
                  </w:rPrChange>
                </w:rPr>
                <w:t xml:space="preserve">                    </w:t>
              </w:r>
              <w:r w:rsidRPr="00E066BD">
                <w:rPr>
                  <w:rFonts w:ascii="Monaco" w:hAnsi="Monaco" w:cs="Monaco"/>
                  <w:color w:val="000000"/>
                  <w:sz w:val="20"/>
                  <w:szCs w:val="20"/>
                  <w:lang w:val="en-US"/>
                  <w:rPrChange w:id="7172" w:author="Borja Gonzalez" w:date="2017-09-28T19:30:00Z">
                    <w:rPr>
                      <w:rFonts w:ascii="Monaco" w:hAnsi="Monaco" w:cs="Monaco"/>
                      <w:color w:val="000000"/>
                      <w:sz w:val="32"/>
                      <w:szCs w:val="32"/>
                      <w:lang w:val="en-US"/>
                    </w:rPr>
                  </w:rPrChange>
                </w:rPr>
                <w:t>min_max</w:t>
              </w:r>
              <w:r w:rsidRPr="00E066BD">
                <w:rPr>
                  <w:rFonts w:ascii="Monaco" w:hAnsi="Monaco" w:cs="Monaco"/>
                  <w:b/>
                  <w:bCs/>
                  <w:color w:val="000000"/>
                  <w:sz w:val="20"/>
                  <w:szCs w:val="20"/>
                  <w:lang w:val="en-US"/>
                  <w:rPrChange w:id="7173"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7174" w:author="Borja Gonzalez" w:date="2017-09-28T19:30:00Z">
                    <w:rPr>
                      <w:rFonts w:ascii="Monaco" w:hAnsi="Monaco" w:cs="Monaco"/>
                      <w:color w:val="000000"/>
                      <w:sz w:val="32"/>
                      <w:szCs w:val="32"/>
                      <w:lang w:val="en-US"/>
                    </w:rPr>
                  </w:rPrChange>
                </w:rPr>
                <w:t>push</w:t>
              </w:r>
              <w:r w:rsidRPr="00E066BD">
                <w:rPr>
                  <w:rFonts w:ascii="Monaco" w:hAnsi="Monaco" w:cs="Monaco"/>
                  <w:b/>
                  <w:bCs/>
                  <w:color w:val="000000"/>
                  <w:sz w:val="20"/>
                  <w:szCs w:val="20"/>
                  <w:lang w:val="en-US"/>
                  <w:rPrChange w:id="7175" w:author="Borja Gonzalez" w:date="2017-09-28T19:30:00Z">
                    <w:rPr>
                      <w:rFonts w:ascii="Monaco" w:hAnsi="Monaco" w:cs="Monaco"/>
                      <w:b/>
                      <w:bCs/>
                      <w:color w:val="000000"/>
                      <w:sz w:val="32"/>
                      <w:szCs w:val="32"/>
                      <w:lang w:val="en-US"/>
                    </w:rPr>
                  </w:rPrChange>
                </w:rPr>
                <w:t>(</w:t>
              </w:r>
              <w:r w:rsidRPr="00E066BD">
                <w:rPr>
                  <w:rFonts w:ascii="Monaco" w:hAnsi="Monaco" w:cs="Monaco"/>
                  <w:b/>
                  <w:bCs/>
                  <w:color w:val="CE5C00"/>
                  <w:sz w:val="20"/>
                  <w:szCs w:val="20"/>
                  <w:lang w:val="en-US"/>
                  <w:rPrChange w:id="7176" w:author="Borja Gonzalez" w:date="2017-09-28T19:30:00Z">
                    <w:rPr>
                      <w:rFonts w:ascii="Monaco" w:hAnsi="Monaco" w:cs="Monaco"/>
                      <w:b/>
                      <w:bCs/>
                      <w:color w:val="CE5C00"/>
                      <w:sz w:val="32"/>
                      <w:szCs w:val="32"/>
                      <w:lang w:val="en-US"/>
                    </w:rPr>
                  </w:rPrChange>
                </w:rPr>
                <w:t>-</w:t>
              </w:r>
              <w:r w:rsidRPr="00E066BD">
                <w:rPr>
                  <w:rFonts w:ascii="Monaco" w:hAnsi="Monaco" w:cs="Monaco"/>
                  <w:b/>
                  <w:bCs/>
                  <w:color w:val="0000CF"/>
                  <w:sz w:val="20"/>
                  <w:szCs w:val="20"/>
                  <w:lang w:val="en-US"/>
                  <w:rPrChange w:id="7177" w:author="Borja Gonzalez" w:date="2017-09-28T19:30:00Z">
                    <w:rPr>
                      <w:rFonts w:ascii="Monaco" w:hAnsi="Monaco" w:cs="Monaco"/>
                      <w:b/>
                      <w:bCs/>
                      <w:color w:val="0000CF"/>
                      <w:sz w:val="32"/>
                      <w:szCs w:val="32"/>
                      <w:lang w:val="en-US"/>
                    </w:rPr>
                  </w:rPrChange>
                </w:rPr>
                <w:t>83.5</w:t>
              </w:r>
              <w:r w:rsidRPr="00E066BD">
                <w:rPr>
                  <w:rFonts w:ascii="Monaco" w:hAnsi="Monaco" w:cs="Monaco"/>
                  <w:b/>
                  <w:bCs/>
                  <w:color w:val="000000"/>
                  <w:sz w:val="20"/>
                  <w:szCs w:val="20"/>
                  <w:lang w:val="en-US"/>
                  <w:rPrChange w:id="7178" w:author="Borja Gonzalez" w:date="2017-09-28T19:30:00Z">
                    <w:rPr>
                      <w:rFonts w:ascii="Monaco" w:hAnsi="Monaco" w:cs="Monaco"/>
                      <w:b/>
                      <w:bCs/>
                      <w:color w:val="000000"/>
                      <w:sz w:val="32"/>
                      <w:szCs w:val="32"/>
                      <w:lang w:val="en-US"/>
                    </w:rPr>
                  </w:rPrChange>
                </w:rPr>
                <w:t>);</w:t>
              </w:r>
            </w:ins>
          </w:p>
          <w:p w14:paraId="49002E19" w14:textId="77777777" w:rsidR="00E066BD" w:rsidRPr="00E066BD" w:rsidRDefault="00E066BD" w:rsidP="00E066BD">
            <w:pPr>
              <w:keepNext/>
              <w:keepLines/>
              <w:widowControl w:val="0"/>
              <w:autoSpaceDE w:val="0"/>
              <w:autoSpaceDN w:val="0"/>
              <w:adjustRightInd w:val="0"/>
              <w:spacing w:before="200"/>
              <w:outlineLvl w:val="4"/>
              <w:rPr>
                <w:ins w:id="7179" w:author="Borja Gonzalez" w:date="2017-09-28T19:30:00Z"/>
                <w:rFonts w:ascii="Monaco" w:hAnsi="Monaco" w:cs="Monaco"/>
                <w:sz w:val="20"/>
                <w:szCs w:val="20"/>
                <w:lang w:val="en-US"/>
                <w:rPrChange w:id="7180" w:author="Borja Gonzalez" w:date="2017-09-28T19:30:00Z">
                  <w:rPr>
                    <w:ins w:id="7181" w:author="Borja Gonzalez" w:date="2017-09-28T19:30:00Z"/>
                    <w:rFonts w:ascii="Monaco" w:eastAsiaTheme="majorEastAsia" w:hAnsi="Monaco" w:cs="Monaco"/>
                    <w:color w:val="243F60" w:themeColor="accent1" w:themeShade="7F"/>
                    <w:sz w:val="32"/>
                    <w:szCs w:val="32"/>
                    <w:lang w:val="en-US"/>
                  </w:rPr>
                </w:rPrChange>
              </w:rPr>
            </w:pPr>
            <w:ins w:id="7182" w:author="Borja Gonzalez" w:date="2017-09-28T19:30:00Z">
              <w:r w:rsidRPr="00E066BD">
                <w:rPr>
                  <w:rFonts w:ascii="Monaco" w:hAnsi="Monaco" w:cs="Monaco"/>
                  <w:sz w:val="20"/>
                  <w:szCs w:val="20"/>
                  <w:lang w:val="en-US"/>
                  <w:rPrChange w:id="7183" w:author="Borja Gonzalez" w:date="2017-09-28T19:30:00Z">
                    <w:rPr>
                      <w:rFonts w:ascii="Monaco" w:hAnsi="Monaco" w:cs="Monaco"/>
                      <w:sz w:val="32"/>
                      <w:szCs w:val="32"/>
                      <w:lang w:val="en-US"/>
                    </w:rPr>
                  </w:rPrChange>
                </w:rPr>
                <w:t xml:space="preserve">                    </w:t>
              </w:r>
              <w:r w:rsidRPr="00E066BD">
                <w:rPr>
                  <w:rFonts w:ascii="Monaco" w:hAnsi="Monaco" w:cs="Monaco"/>
                  <w:color w:val="000000"/>
                  <w:sz w:val="20"/>
                  <w:szCs w:val="20"/>
                  <w:lang w:val="en-US"/>
                  <w:rPrChange w:id="7184" w:author="Borja Gonzalez" w:date="2017-09-28T19:30:00Z">
                    <w:rPr>
                      <w:rFonts w:ascii="Monaco" w:hAnsi="Monaco" w:cs="Monaco"/>
                      <w:color w:val="000000"/>
                      <w:sz w:val="32"/>
                      <w:szCs w:val="32"/>
                      <w:lang w:val="en-US"/>
                    </w:rPr>
                  </w:rPrChange>
                </w:rPr>
                <w:t>min_min</w:t>
              </w:r>
              <w:r w:rsidRPr="00E066BD">
                <w:rPr>
                  <w:rFonts w:ascii="Monaco" w:hAnsi="Monaco" w:cs="Monaco"/>
                  <w:b/>
                  <w:bCs/>
                  <w:color w:val="000000"/>
                  <w:sz w:val="20"/>
                  <w:szCs w:val="20"/>
                  <w:lang w:val="en-US"/>
                  <w:rPrChange w:id="7185"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7186" w:author="Borja Gonzalez" w:date="2017-09-28T19:30:00Z">
                    <w:rPr>
                      <w:rFonts w:ascii="Monaco" w:hAnsi="Monaco" w:cs="Monaco"/>
                      <w:color w:val="000000"/>
                      <w:sz w:val="32"/>
                      <w:szCs w:val="32"/>
                      <w:lang w:val="en-US"/>
                    </w:rPr>
                  </w:rPrChange>
                </w:rPr>
                <w:t>push</w:t>
              </w:r>
              <w:r w:rsidRPr="00E066BD">
                <w:rPr>
                  <w:rFonts w:ascii="Monaco" w:hAnsi="Monaco" w:cs="Monaco"/>
                  <w:b/>
                  <w:bCs/>
                  <w:color w:val="000000"/>
                  <w:sz w:val="20"/>
                  <w:szCs w:val="20"/>
                  <w:lang w:val="en-US"/>
                  <w:rPrChange w:id="7187" w:author="Borja Gonzalez" w:date="2017-09-28T19:30:00Z">
                    <w:rPr>
                      <w:rFonts w:ascii="Monaco" w:hAnsi="Monaco" w:cs="Monaco"/>
                      <w:b/>
                      <w:bCs/>
                      <w:color w:val="000000"/>
                      <w:sz w:val="32"/>
                      <w:szCs w:val="32"/>
                      <w:lang w:val="en-US"/>
                    </w:rPr>
                  </w:rPrChange>
                </w:rPr>
                <w:t>(</w:t>
              </w:r>
              <w:r w:rsidRPr="00E066BD">
                <w:rPr>
                  <w:rFonts w:ascii="Monaco" w:hAnsi="Monaco" w:cs="Monaco"/>
                  <w:b/>
                  <w:bCs/>
                  <w:color w:val="CE5C00"/>
                  <w:sz w:val="20"/>
                  <w:szCs w:val="20"/>
                  <w:lang w:val="en-US"/>
                  <w:rPrChange w:id="7188" w:author="Borja Gonzalez" w:date="2017-09-28T19:30:00Z">
                    <w:rPr>
                      <w:rFonts w:ascii="Monaco" w:hAnsi="Monaco" w:cs="Monaco"/>
                      <w:b/>
                      <w:bCs/>
                      <w:color w:val="CE5C00"/>
                      <w:sz w:val="32"/>
                      <w:szCs w:val="32"/>
                      <w:lang w:val="en-US"/>
                    </w:rPr>
                  </w:rPrChange>
                </w:rPr>
                <w:t>-</w:t>
              </w:r>
              <w:r w:rsidRPr="00E066BD">
                <w:rPr>
                  <w:rFonts w:ascii="Monaco" w:hAnsi="Monaco" w:cs="Monaco"/>
                  <w:b/>
                  <w:bCs/>
                  <w:color w:val="0000CF"/>
                  <w:sz w:val="20"/>
                  <w:szCs w:val="20"/>
                  <w:lang w:val="en-US"/>
                  <w:rPrChange w:id="7189" w:author="Borja Gonzalez" w:date="2017-09-28T19:30:00Z">
                    <w:rPr>
                      <w:rFonts w:ascii="Monaco" w:hAnsi="Monaco" w:cs="Monaco"/>
                      <w:b/>
                      <w:bCs/>
                      <w:color w:val="0000CF"/>
                      <w:sz w:val="32"/>
                      <w:szCs w:val="32"/>
                      <w:lang w:val="en-US"/>
                    </w:rPr>
                  </w:rPrChange>
                </w:rPr>
                <w:t>67.1</w:t>
              </w:r>
              <w:r w:rsidRPr="00E066BD">
                <w:rPr>
                  <w:rFonts w:ascii="Monaco" w:hAnsi="Monaco" w:cs="Monaco"/>
                  <w:b/>
                  <w:bCs/>
                  <w:color w:val="000000"/>
                  <w:sz w:val="20"/>
                  <w:szCs w:val="20"/>
                  <w:lang w:val="en-US"/>
                  <w:rPrChange w:id="7190" w:author="Borja Gonzalez" w:date="2017-09-28T19:30:00Z">
                    <w:rPr>
                      <w:rFonts w:ascii="Monaco" w:hAnsi="Monaco" w:cs="Monaco"/>
                      <w:b/>
                      <w:bCs/>
                      <w:color w:val="000000"/>
                      <w:sz w:val="32"/>
                      <w:szCs w:val="32"/>
                      <w:lang w:val="en-US"/>
                    </w:rPr>
                  </w:rPrChange>
                </w:rPr>
                <w:t>);</w:t>
              </w:r>
            </w:ins>
          </w:p>
          <w:p w14:paraId="26F54389" w14:textId="77777777" w:rsidR="00E066BD" w:rsidRPr="00E066BD" w:rsidRDefault="00E066BD" w:rsidP="00E066BD">
            <w:pPr>
              <w:keepNext/>
              <w:keepLines/>
              <w:widowControl w:val="0"/>
              <w:autoSpaceDE w:val="0"/>
              <w:autoSpaceDN w:val="0"/>
              <w:adjustRightInd w:val="0"/>
              <w:spacing w:before="200"/>
              <w:outlineLvl w:val="4"/>
              <w:rPr>
                <w:ins w:id="7191" w:author="Borja Gonzalez" w:date="2017-09-28T19:30:00Z"/>
                <w:rFonts w:ascii="Monaco" w:hAnsi="Monaco" w:cs="Monaco"/>
                <w:sz w:val="20"/>
                <w:szCs w:val="20"/>
                <w:lang w:val="en-US"/>
                <w:rPrChange w:id="7192" w:author="Borja Gonzalez" w:date="2017-09-28T19:30:00Z">
                  <w:rPr>
                    <w:ins w:id="7193" w:author="Borja Gonzalez" w:date="2017-09-28T19:30:00Z"/>
                    <w:rFonts w:ascii="Monaco" w:eastAsiaTheme="majorEastAsia" w:hAnsi="Monaco" w:cs="Monaco"/>
                    <w:color w:val="243F60" w:themeColor="accent1" w:themeShade="7F"/>
                    <w:sz w:val="32"/>
                    <w:szCs w:val="32"/>
                    <w:lang w:val="en-US"/>
                  </w:rPr>
                </w:rPrChange>
              </w:rPr>
            </w:pPr>
            <w:ins w:id="7194" w:author="Borja Gonzalez" w:date="2017-09-28T19:30:00Z">
              <w:r w:rsidRPr="00E066BD">
                <w:rPr>
                  <w:rFonts w:ascii="Monaco" w:hAnsi="Monaco" w:cs="Monaco"/>
                  <w:sz w:val="20"/>
                  <w:szCs w:val="20"/>
                  <w:lang w:val="en-US"/>
                  <w:rPrChange w:id="7195" w:author="Borja Gonzalez" w:date="2017-09-28T19:30:00Z">
                    <w:rPr>
                      <w:rFonts w:ascii="Monaco" w:hAnsi="Monaco" w:cs="Monaco"/>
                      <w:sz w:val="32"/>
                      <w:szCs w:val="32"/>
                      <w:lang w:val="en-US"/>
                    </w:rPr>
                  </w:rPrChange>
                </w:rPr>
                <w:t xml:space="preserve">                </w:t>
              </w:r>
              <w:r w:rsidRPr="00E066BD">
                <w:rPr>
                  <w:rFonts w:ascii="Monaco" w:hAnsi="Monaco" w:cs="Monaco"/>
                  <w:b/>
                  <w:bCs/>
                  <w:color w:val="000000"/>
                  <w:sz w:val="20"/>
                  <w:szCs w:val="20"/>
                  <w:lang w:val="en-US"/>
                  <w:rPrChange w:id="7196" w:author="Borja Gonzalez" w:date="2017-09-28T19:30:00Z">
                    <w:rPr>
                      <w:rFonts w:ascii="Monaco" w:hAnsi="Monaco" w:cs="Monaco"/>
                      <w:b/>
                      <w:bCs/>
                      <w:color w:val="000000"/>
                      <w:sz w:val="32"/>
                      <w:szCs w:val="32"/>
                      <w:lang w:val="en-US"/>
                    </w:rPr>
                  </w:rPrChange>
                </w:rPr>
                <w:t>}</w:t>
              </w:r>
            </w:ins>
          </w:p>
          <w:p w14:paraId="2A2C9911" w14:textId="77777777" w:rsidR="00E066BD" w:rsidRPr="00E066BD" w:rsidRDefault="00E066BD" w:rsidP="00E066BD">
            <w:pPr>
              <w:keepNext/>
              <w:keepLines/>
              <w:widowControl w:val="0"/>
              <w:autoSpaceDE w:val="0"/>
              <w:autoSpaceDN w:val="0"/>
              <w:adjustRightInd w:val="0"/>
              <w:spacing w:before="200"/>
              <w:outlineLvl w:val="4"/>
              <w:rPr>
                <w:ins w:id="7197" w:author="Borja Gonzalez" w:date="2017-09-28T19:30:00Z"/>
                <w:rFonts w:ascii="Monaco" w:hAnsi="Monaco" w:cs="Monaco"/>
                <w:sz w:val="20"/>
                <w:szCs w:val="20"/>
                <w:lang w:val="en-US"/>
                <w:rPrChange w:id="7198" w:author="Borja Gonzalez" w:date="2017-09-28T19:30:00Z">
                  <w:rPr>
                    <w:ins w:id="7199" w:author="Borja Gonzalez" w:date="2017-09-28T19:30:00Z"/>
                    <w:rFonts w:ascii="Monaco" w:eastAsiaTheme="majorEastAsia" w:hAnsi="Monaco" w:cs="Monaco"/>
                    <w:color w:val="243F60" w:themeColor="accent1" w:themeShade="7F"/>
                    <w:sz w:val="32"/>
                    <w:szCs w:val="32"/>
                    <w:lang w:val="en-US"/>
                  </w:rPr>
                </w:rPrChange>
              </w:rPr>
            </w:pPr>
            <w:ins w:id="7200" w:author="Borja Gonzalez" w:date="2017-09-28T19:30:00Z">
              <w:r w:rsidRPr="00E066BD">
                <w:rPr>
                  <w:rFonts w:ascii="Monaco" w:hAnsi="Monaco" w:cs="Monaco"/>
                  <w:sz w:val="20"/>
                  <w:szCs w:val="20"/>
                  <w:lang w:val="en-US"/>
                  <w:rPrChange w:id="7201" w:author="Borja Gonzalez" w:date="2017-09-28T19:30:00Z">
                    <w:rPr>
                      <w:rFonts w:ascii="Monaco" w:hAnsi="Monaco" w:cs="Monaco"/>
                      <w:sz w:val="32"/>
                      <w:szCs w:val="32"/>
                      <w:lang w:val="en-US"/>
                    </w:rPr>
                  </w:rPrChange>
                </w:rPr>
                <w:t xml:space="preserve">                </w:t>
              </w:r>
              <w:r w:rsidRPr="00E066BD">
                <w:rPr>
                  <w:rFonts w:ascii="Monaco" w:hAnsi="Monaco" w:cs="Monaco"/>
                  <w:b/>
                  <w:bCs/>
                  <w:color w:val="204A87"/>
                  <w:sz w:val="20"/>
                  <w:szCs w:val="20"/>
                  <w:lang w:val="en-US"/>
                  <w:rPrChange w:id="7202" w:author="Borja Gonzalez" w:date="2017-09-28T19:30:00Z">
                    <w:rPr>
                      <w:rFonts w:ascii="Monaco" w:hAnsi="Monaco" w:cs="Monaco"/>
                      <w:b/>
                      <w:bCs/>
                      <w:color w:val="204A87"/>
                      <w:sz w:val="32"/>
                      <w:szCs w:val="32"/>
                      <w:lang w:val="en-US"/>
                    </w:rPr>
                  </w:rPrChange>
                </w:rPr>
                <w:t>else</w:t>
              </w:r>
              <w:r w:rsidRPr="00E066BD">
                <w:rPr>
                  <w:rFonts w:ascii="Monaco" w:hAnsi="Monaco" w:cs="Monaco"/>
                  <w:b/>
                  <w:bCs/>
                  <w:color w:val="000000"/>
                  <w:sz w:val="20"/>
                  <w:szCs w:val="20"/>
                  <w:lang w:val="en-US"/>
                  <w:rPrChange w:id="7203" w:author="Borja Gonzalez" w:date="2017-09-28T19:30:00Z">
                    <w:rPr>
                      <w:rFonts w:ascii="Monaco" w:hAnsi="Monaco" w:cs="Monaco"/>
                      <w:b/>
                      <w:bCs/>
                      <w:color w:val="000000"/>
                      <w:sz w:val="32"/>
                      <w:szCs w:val="32"/>
                      <w:lang w:val="en-US"/>
                    </w:rPr>
                  </w:rPrChange>
                </w:rPr>
                <w:t>{</w:t>
              </w:r>
            </w:ins>
          </w:p>
          <w:p w14:paraId="0BF8E0CB" w14:textId="77777777" w:rsidR="00E066BD" w:rsidRPr="00E066BD" w:rsidRDefault="00E066BD" w:rsidP="00E066BD">
            <w:pPr>
              <w:keepNext/>
              <w:keepLines/>
              <w:widowControl w:val="0"/>
              <w:autoSpaceDE w:val="0"/>
              <w:autoSpaceDN w:val="0"/>
              <w:adjustRightInd w:val="0"/>
              <w:spacing w:before="200"/>
              <w:outlineLvl w:val="4"/>
              <w:rPr>
                <w:ins w:id="7204" w:author="Borja Gonzalez" w:date="2017-09-28T19:30:00Z"/>
                <w:rFonts w:ascii="Monaco" w:hAnsi="Monaco" w:cs="Monaco"/>
                <w:sz w:val="20"/>
                <w:szCs w:val="20"/>
                <w:lang w:val="en-US"/>
                <w:rPrChange w:id="7205" w:author="Borja Gonzalez" w:date="2017-09-28T19:30:00Z">
                  <w:rPr>
                    <w:ins w:id="7206" w:author="Borja Gonzalez" w:date="2017-09-28T19:30:00Z"/>
                    <w:rFonts w:ascii="Monaco" w:eastAsiaTheme="majorEastAsia" w:hAnsi="Monaco" w:cs="Monaco"/>
                    <w:color w:val="243F60" w:themeColor="accent1" w:themeShade="7F"/>
                    <w:sz w:val="32"/>
                    <w:szCs w:val="32"/>
                    <w:lang w:val="en-US"/>
                  </w:rPr>
                </w:rPrChange>
              </w:rPr>
            </w:pPr>
            <w:ins w:id="7207" w:author="Borja Gonzalez" w:date="2017-09-28T19:30:00Z">
              <w:r w:rsidRPr="00E066BD">
                <w:rPr>
                  <w:rFonts w:ascii="Monaco" w:hAnsi="Monaco" w:cs="Monaco"/>
                  <w:sz w:val="20"/>
                  <w:szCs w:val="20"/>
                  <w:lang w:val="en-US"/>
                  <w:rPrChange w:id="7208" w:author="Borja Gonzalez" w:date="2017-09-28T19:30:00Z">
                    <w:rPr>
                      <w:rFonts w:ascii="Monaco" w:hAnsi="Monaco" w:cs="Monaco"/>
                      <w:sz w:val="32"/>
                      <w:szCs w:val="32"/>
                      <w:lang w:val="en-US"/>
                    </w:rPr>
                  </w:rPrChange>
                </w:rPr>
                <w:t xml:space="preserve">                    </w:t>
              </w:r>
              <w:r w:rsidRPr="00E066BD">
                <w:rPr>
                  <w:rFonts w:ascii="Monaco" w:hAnsi="Monaco" w:cs="Monaco"/>
                  <w:color w:val="000000"/>
                  <w:sz w:val="20"/>
                  <w:szCs w:val="20"/>
                  <w:lang w:val="en-US"/>
                  <w:rPrChange w:id="7209" w:author="Borja Gonzalez" w:date="2017-09-28T19:30:00Z">
                    <w:rPr>
                      <w:rFonts w:ascii="Monaco" w:hAnsi="Monaco" w:cs="Monaco"/>
                      <w:color w:val="000000"/>
                      <w:sz w:val="32"/>
                      <w:szCs w:val="32"/>
                      <w:lang w:val="en-US"/>
                    </w:rPr>
                  </w:rPrChange>
                </w:rPr>
                <w:t>max_max</w:t>
              </w:r>
              <w:r w:rsidRPr="00E066BD">
                <w:rPr>
                  <w:rFonts w:ascii="Monaco" w:hAnsi="Monaco" w:cs="Monaco"/>
                  <w:b/>
                  <w:bCs/>
                  <w:color w:val="000000"/>
                  <w:sz w:val="20"/>
                  <w:szCs w:val="20"/>
                  <w:lang w:val="en-US"/>
                  <w:rPrChange w:id="7210"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7211" w:author="Borja Gonzalez" w:date="2017-09-28T19:30:00Z">
                    <w:rPr>
                      <w:rFonts w:ascii="Monaco" w:hAnsi="Monaco" w:cs="Monaco"/>
                      <w:color w:val="000000"/>
                      <w:sz w:val="32"/>
                      <w:szCs w:val="32"/>
                      <w:lang w:val="en-US"/>
                    </w:rPr>
                  </w:rPrChange>
                </w:rPr>
                <w:t>push</w:t>
              </w:r>
              <w:r w:rsidRPr="00E066BD">
                <w:rPr>
                  <w:rFonts w:ascii="Monaco" w:hAnsi="Monaco" w:cs="Monaco"/>
                  <w:b/>
                  <w:bCs/>
                  <w:color w:val="000000"/>
                  <w:sz w:val="20"/>
                  <w:szCs w:val="20"/>
                  <w:lang w:val="en-US"/>
                  <w:rPrChange w:id="7212" w:author="Borja Gonzalez" w:date="2017-09-28T19:30:00Z">
                    <w:rPr>
                      <w:rFonts w:ascii="Monaco" w:hAnsi="Monaco" w:cs="Monaco"/>
                      <w:b/>
                      <w:bCs/>
                      <w:color w:val="000000"/>
                      <w:sz w:val="32"/>
                      <w:szCs w:val="32"/>
                      <w:lang w:val="en-US"/>
                    </w:rPr>
                  </w:rPrChange>
                </w:rPr>
                <w:t>(</w:t>
              </w:r>
              <w:r w:rsidRPr="00E066BD">
                <w:rPr>
                  <w:rFonts w:ascii="Monaco" w:hAnsi="Monaco" w:cs="Monaco"/>
                  <w:b/>
                  <w:bCs/>
                  <w:color w:val="0000CF"/>
                  <w:sz w:val="20"/>
                  <w:szCs w:val="20"/>
                  <w:lang w:val="en-US"/>
                  <w:rPrChange w:id="7213" w:author="Borja Gonzalez" w:date="2017-09-28T19:30:00Z">
                    <w:rPr>
                      <w:rFonts w:ascii="Monaco" w:hAnsi="Monaco" w:cs="Monaco"/>
                      <w:b/>
                      <w:bCs/>
                      <w:color w:val="0000CF"/>
                      <w:sz w:val="32"/>
                      <w:szCs w:val="32"/>
                      <w:lang w:val="en-US"/>
                    </w:rPr>
                  </w:rPrChange>
                </w:rPr>
                <w:t>89</w:t>
              </w:r>
              <w:r w:rsidRPr="00E066BD">
                <w:rPr>
                  <w:rFonts w:ascii="Monaco" w:hAnsi="Monaco" w:cs="Monaco"/>
                  <w:b/>
                  <w:bCs/>
                  <w:color w:val="000000"/>
                  <w:sz w:val="20"/>
                  <w:szCs w:val="20"/>
                  <w:lang w:val="en-US"/>
                  <w:rPrChange w:id="7214" w:author="Borja Gonzalez" w:date="2017-09-28T19:30:00Z">
                    <w:rPr>
                      <w:rFonts w:ascii="Monaco" w:hAnsi="Monaco" w:cs="Monaco"/>
                      <w:b/>
                      <w:bCs/>
                      <w:color w:val="000000"/>
                      <w:sz w:val="32"/>
                      <w:szCs w:val="32"/>
                      <w:lang w:val="en-US"/>
                    </w:rPr>
                  </w:rPrChange>
                </w:rPr>
                <w:t>);</w:t>
              </w:r>
            </w:ins>
          </w:p>
          <w:p w14:paraId="65D48763" w14:textId="77777777" w:rsidR="00E066BD" w:rsidRPr="00E066BD" w:rsidRDefault="00E066BD" w:rsidP="00E066BD">
            <w:pPr>
              <w:keepNext/>
              <w:keepLines/>
              <w:widowControl w:val="0"/>
              <w:autoSpaceDE w:val="0"/>
              <w:autoSpaceDN w:val="0"/>
              <w:adjustRightInd w:val="0"/>
              <w:spacing w:before="200"/>
              <w:outlineLvl w:val="4"/>
              <w:rPr>
                <w:ins w:id="7215" w:author="Borja Gonzalez" w:date="2017-09-28T19:30:00Z"/>
                <w:rFonts w:ascii="Monaco" w:hAnsi="Monaco" w:cs="Monaco"/>
                <w:sz w:val="20"/>
                <w:szCs w:val="20"/>
                <w:lang w:val="en-US"/>
                <w:rPrChange w:id="7216" w:author="Borja Gonzalez" w:date="2017-09-28T19:30:00Z">
                  <w:rPr>
                    <w:ins w:id="7217" w:author="Borja Gonzalez" w:date="2017-09-28T19:30:00Z"/>
                    <w:rFonts w:ascii="Monaco" w:eastAsiaTheme="majorEastAsia" w:hAnsi="Monaco" w:cs="Monaco"/>
                    <w:color w:val="243F60" w:themeColor="accent1" w:themeShade="7F"/>
                    <w:sz w:val="32"/>
                    <w:szCs w:val="32"/>
                    <w:lang w:val="en-US"/>
                  </w:rPr>
                </w:rPrChange>
              </w:rPr>
            </w:pPr>
            <w:ins w:id="7218" w:author="Borja Gonzalez" w:date="2017-09-28T19:30:00Z">
              <w:r w:rsidRPr="00E066BD">
                <w:rPr>
                  <w:rFonts w:ascii="Monaco" w:hAnsi="Monaco" w:cs="Monaco"/>
                  <w:sz w:val="20"/>
                  <w:szCs w:val="20"/>
                  <w:lang w:val="en-US"/>
                  <w:rPrChange w:id="7219" w:author="Borja Gonzalez" w:date="2017-09-28T19:30:00Z">
                    <w:rPr>
                      <w:rFonts w:ascii="Monaco" w:hAnsi="Monaco" w:cs="Monaco"/>
                      <w:sz w:val="32"/>
                      <w:szCs w:val="32"/>
                      <w:lang w:val="en-US"/>
                    </w:rPr>
                  </w:rPrChange>
                </w:rPr>
                <w:lastRenderedPageBreak/>
                <w:t xml:space="preserve">                    </w:t>
              </w:r>
              <w:r w:rsidRPr="00E066BD">
                <w:rPr>
                  <w:rFonts w:ascii="Monaco" w:hAnsi="Monaco" w:cs="Monaco"/>
                  <w:color w:val="000000"/>
                  <w:sz w:val="20"/>
                  <w:szCs w:val="20"/>
                  <w:lang w:val="en-US"/>
                  <w:rPrChange w:id="7220" w:author="Borja Gonzalez" w:date="2017-09-28T19:30:00Z">
                    <w:rPr>
                      <w:rFonts w:ascii="Monaco" w:hAnsi="Monaco" w:cs="Monaco"/>
                      <w:color w:val="000000"/>
                      <w:sz w:val="32"/>
                      <w:szCs w:val="32"/>
                      <w:lang w:val="en-US"/>
                    </w:rPr>
                  </w:rPrChange>
                </w:rPr>
                <w:t>max_min</w:t>
              </w:r>
              <w:r w:rsidRPr="00E066BD">
                <w:rPr>
                  <w:rFonts w:ascii="Monaco" w:hAnsi="Monaco" w:cs="Monaco"/>
                  <w:b/>
                  <w:bCs/>
                  <w:color w:val="000000"/>
                  <w:sz w:val="20"/>
                  <w:szCs w:val="20"/>
                  <w:lang w:val="en-US"/>
                  <w:rPrChange w:id="7221"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7222" w:author="Borja Gonzalez" w:date="2017-09-28T19:30:00Z">
                    <w:rPr>
                      <w:rFonts w:ascii="Monaco" w:hAnsi="Monaco" w:cs="Monaco"/>
                      <w:color w:val="000000"/>
                      <w:sz w:val="32"/>
                      <w:szCs w:val="32"/>
                      <w:lang w:val="en-US"/>
                    </w:rPr>
                  </w:rPrChange>
                </w:rPr>
                <w:t>push</w:t>
              </w:r>
              <w:r w:rsidRPr="00E066BD">
                <w:rPr>
                  <w:rFonts w:ascii="Monaco" w:hAnsi="Monaco" w:cs="Monaco"/>
                  <w:b/>
                  <w:bCs/>
                  <w:color w:val="000000"/>
                  <w:sz w:val="20"/>
                  <w:szCs w:val="20"/>
                  <w:lang w:val="en-US"/>
                  <w:rPrChange w:id="7223" w:author="Borja Gonzalez" w:date="2017-09-28T19:30:00Z">
                    <w:rPr>
                      <w:rFonts w:ascii="Monaco" w:hAnsi="Monaco" w:cs="Monaco"/>
                      <w:b/>
                      <w:bCs/>
                      <w:color w:val="000000"/>
                      <w:sz w:val="32"/>
                      <w:szCs w:val="32"/>
                      <w:lang w:val="en-US"/>
                    </w:rPr>
                  </w:rPrChange>
                </w:rPr>
                <w:t>(</w:t>
              </w:r>
              <w:r w:rsidRPr="00E066BD">
                <w:rPr>
                  <w:rFonts w:ascii="Monaco" w:hAnsi="Monaco" w:cs="Monaco"/>
                  <w:b/>
                  <w:bCs/>
                  <w:color w:val="0000CF"/>
                  <w:sz w:val="20"/>
                  <w:szCs w:val="20"/>
                  <w:lang w:val="en-US"/>
                  <w:rPrChange w:id="7224" w:author="Borja Gonzalez" w:date="2017-09-28T19:30:00Z">
                    <w:rPr>
                      <w:rFonts w:ascii="Monaco" w:hAnsi="Monaco" w:cs="Monaco"/>
                      <w:b/>
                      <w:bCs/>
                      <w:color w:val="0000CF"/>
                      <w:sz w:val="32"/>
                      <w:szCs w:val="32"/>
                      <w:lang w:val="en-US"/>
                    </w:rPr>
                  </w:rPrChange>
                </w:rPr>
                <w:t>74.6</w:t>
              </w:r>
              <w:r w:rsidRPr="00E066BD">
                <w:rPr>
                  <w:rFonts w:ascii="Monaco" w:hAnsi="Monaco" w:cs="Monaco"/>
                  <w:b/>
                  <w:bCs/>
                  <w:color w:val="000000"/>
                  <w:sz w:val="20"/>
                  <w:szCs w:val="20"/>
                  <w:lang w:val="en-US"/>
                  <w:rPrChange w:id="7225" w:author="Borja Gonzalez" w:date="2017-09-28T19:30:00Z">
                    <w:rPr>
                      <w:rFonts w:ascii="Monaco" w:hAnsi="Monaco" w:cs="Monaco"/>
                      <w:b/>
                      <w:bCs/>
                      <w:color w:val="000000"/>
                      <w:sz w:val="32"/>
                      <w:szCs w:val="32"/>
                      <w:lang w:val="en-US"/>
                    </w:rPr>
                  </w:rPrChange>
                </w:rPr>
                <w:t>);</w:t>
              </w:r>
            </w:ins>
          </w:p>
          <w:p w14:paraId="255AD149" w14:textId="77777777" w:rsidR="00E066BD" w:rsidRPr="00E066BD" w:rsidRDefault="00E066BD" w:rsidP="00E066BD">
            <w:pPr>
              <w:keepNext/>
              <w:keepLines/>
              <w:widowControl w:val="0"/>
              <w:autoSpaceDE w:val="0"/>
              <w:autoSpaceDN w:val="0"/>
              <w:adjustRightInd w:val="0"/>
              <w:spacing w:before="200"/>
              <w:outlineLvl w:val="4"/>
              <w:rPr>
                <w:ins w:id="7226" w:author="Borja Gonzalez" w:date="2017-09-28T19:30:00Z"/>
                <w:rFonts w:ascii="Monaco" w:hAnsi="Monaco" w:cs="Monaco"/>
                <w:sz w:val="20"/>
                <w:szCs w:val="20"/>
                <w:lang w:val="en-US"/>
                <w:rPrChange w:id="7227" w:author="Borja Gonzalez" w:date="2017-09-28T19:30:00Z">
                  <w:rPr>
                    <w:ins w:id="7228" w:author="Borja Gonzalez" w:date="2017-09-28T19:30:00Z"/>
                    <w:rFonts w:ascii="Monaco" w:eastAsiaTheme="majorEastAsia" w:hAnsi="Monaco" w:cs="Monaco"/>
                    <w:color w:val="243F60" w:themeColor="accent1" w:themeShade="7F"/>
                    <w:sz w:val="32"/>
                    <w:szCs w:val="32"/>
                    <w:lang w:val="en-US"/>
                  </w:rPr>
                </w:rPrChange>
              </w:rPr>
            </w:pPr>
            <w:ins w:id="7229" w:author="Borja Gonzalez" w:date="2017-09-28T19:30:00Z">
              <w:r w:rsidRPr="00E066BD">
                <w:rPr>
                  <w:rFonts w:ascii="Monaco" w:hAnsi="Monaco" w:cs="Monaco"/>
                  <w:sz w:val="20"/>
                  <w:szCs w:val="20"/>
                  <w:lang w:val="en-US"/>
                  <w:rPrChange w:id="7230" w:author="Borja Gonzalez" w:date="2017-09-28T19:30:00Z">
                    <w:rPr>
                      <w:rFonts w:ascii="Monaco" w:hAnsi="Monaco" w:cs="Monaco"/>
                      <w:sz w:val="32"/>
                      <w:szCs w:val="32"/>
                      <w:lang w:val="en-US"/>
                    </w:rPr>
                  </w:rPrChange>
                </w:rPr>
                <w:t xml:space="preserve">                    </w:t>
              </w:r>
              <w:r w:rsidRPr="00E066BD">
                <w:rPr>
                  <w:rFonts w:ascii="Monaco" w:hAnsi="Monaco" w:cs="Monaco"/>
                  <w:color w:val="000000"/>
                  <w:sz w:val="20"/>
                  <w:szCs w:val="20"/>
                  <w:lang w:val="en-US"/>
                  <w:rPrChange w:id="7231" w:author="Borja Gonzalez" w:date="2017-09-28T19:30:00Z">
                    <w:rPr>
                      <w:rFonts w:ascii="Monaco" w:hAnsi="Monaco" w:cs="Monaco"/>
                      <w:color w:val="000000"/>
                      <w:sz w:val="32"/>
                      <w:szCs w:val="32"/>
                      <w:lang w:val="en-US"/>
                    </w:rPr>
                  </w:rPrChange>
                </w:rPr>
                <w:t>min_max</w:t>
              </w:r>
              <w:r w:rsidRPr="00E066BD">
                <w:rPr>
                  <w:rFonts w:ascii="Monaco" w:hAnsi="Monaco" w:cs="Monaco"/>
                  <w:b/>
                  <w:bCs/>
                  <w:color w:val="000000"/>
                  <w:sz w:val="20"/>
                  <w:szCs w:val="20"/>
                  <w:lang w:val="en-US"/>
                  <w:rPrChange w:id="7232"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7233" w:author="Borja Gonzalez" w:date="2017-09-28T19:30:00Z">
                    <w:rPr>
                      <w:rFonts w:ascii="Monaco" w:hAnsi="Monaco" w:cs="Monaco"/>
                      <w:color w:val="000000"/>
                      <w:sz w:val="32"/>
                      <w:szCs w:val="32"/>
                      <w:lang w:val="en-US"/>
                    </w:rPr>
                  </w:rPrChange>
                </w:rPr>
                <w:t>push</w:t>
              </w:r>
              <w:r w:rsidRPr="00E066BD">
                <w:rPr>
                  <w:rFonts w:ascii="Monaco" w:hAnsi="Monaco" w:cs="Monaco"/>
                  <w:b/>
                  <w:bCs/>
                  <w:color w:val="000000"/>
                  <w:sz w:val="20"/>
                  <w:szCs w:val="20"/>
                  <w:lang w:val="en-US"/>
                  <w:rPrChange w:id="7234" w:author="Borja Gonzalez" w:date="2017-09-28T19:30:00Z">
                    <w:rPr>
                      <w:rFonts w:ascii="Monaco" w:hAnsi="Monaco" w:cs="Monaco"/>
                      <w:b/>
                      <w:bCs/>
                      <w:color w:val="000000"/>
                      <w:sz w:val="32"/>
                      <w:szCs w:val="32"/>
                      <w:lang w:val="en-US"/>
                    </w:rPr>
                  </w:rPrChange>
                </w:rPr>
                <w:t>(</w:t>
              </w:r>
              <w:r w:rsidRPr="00E066BD">
                <w:rPr>
                  <w:rFonts w:ascii="Monaco" w:hAnsi="Monaco" w:cs="Monaco"/>
                  <w:b/>
                  <w:bCs/>
                  <w:color w:val="CE5C00"/>
                  <w:sz w:val="20"/>
                  <w:szCs w:val="20"/>
                  <w:lang w:val="en-US"/>
                  <w:rPrChange w:id="7235" w:author="Borja Gonzalez" w:date="2017-09-28T19:30:00Z">
                    <w:rPr>
                      <w:rFonts w:ascii="Monaco" w:hAnsi="Monaco" w:cs="Monaco"/>
                      <w:b/>
                      <w:bCs/>
                      <w:color w:val="CE5C00"/>
                      <w:sz w:val="32"/>
                      <w:szCs w:val="32"/>
                      <w:lang w:val="en-US"/>
                    </w:rPr>
                  </w:rPrChange>
                </w:rPr>
                <w:t>-</w:t>
              </w:r>
              <w:r w:rsidRPr="00E066BD">
                <w:rPr>
                  <w:rFonts w:ascii="Monaco" w:hAnsi="Monaco" w:cs="Monaco"/>
                  <w:b/>
                  <w:bCs/>
                  <w:color w:val="0000CF"/>
                  <w:sz w:val="20"/>
                  <w:szCs w:val="20"/>
                  <w:lang w:val="en-US"/>
                  <w:rPrChange w:id="7236" w:author="Borja Gonzalez" w:date="2017-09-28T19:30:00Z">
                    <w:rPr>
                      <w:rFonts w:ascii="Monaco" w:hAnsi="Monaco" w:cs="Monaco"/>
                      <w:b/>
                      <w:bCs/>
                      <w:color w:val="0000CF"/>
                      <w:sz w:val="32"/>
                      <w:szCs w:val="32"/>
                      <w:lang w:val="en-US"/>
                    </w:rPr>
                  </w:rPrChange>
                </w:rPr>
                <w:t>87.8</w:t>
              </w:r>
              <w:r w:rsidRPr="00E066BD">
                <w:rPr>
                  <w:rFonts w:ascii="Monaco" w:hAnsi="Monaco" w:cs="Monaco"/>
                  <w:b/>
                  <w:bCs/>
                  <w:color w:val="000000"/>
                  <w:sz w:val="20"/>
                  <w:szCs w:val="20"/>
                  <w:lang w:val="en-US"/>
                  <w:rPrChange w:id="7237" w:author="Borja Gonzalez" w:date="2017-09-28T19:30:00Z">
                    <w:rPr>
                      <w:rFonts w:ascii="Monaco" w:hAnsi="Monaco" w:cs="Monaco"/>
                      <w:b/>
                      <w:bCs/>
                      <w:color w:val="000000"/>
                      <w:sz w:val="32"/>
                      <w:szCs w:val="32"/>
                      <w:lang w:val="en-US"/>
                    </w:rPr>
                  </w:rPrChange>
                </w:rPr>
                <w:t>);</w:t>
              </w:r>
            </w:ins>
          </w:p>
          <w:p w14:paraId="281B9BB6" w14:textId="77777777" w:rsidR="00E066BD" w:rsidRPr="00E066BD" w:rsidRDefault="00E066BD" w:rsidP="00E066BD">
            <w:pPr>
              <w:keepNext/>
              <w:keepLines/>
              <w:widowControl w:val="0"/>
              <w:autoSpaceDE w:val="0"/>
              <w:autoSpaceDN w:val="0"/>
              <w:adjustRightInd w:val="0"/>
              <w:spacing w:before="200"/>
              <w:outlineLvl w:val="4"/>
              <w:rPr>
                <w:ins w:id="7238" w:author="Borja Gonzalez" w:date="2017-09-28T19:30:00Z"/>
                <w:rFonts w:ascii="Monaco" w:hAnsi="Monaco" w:cs="Monaco"/>
                <w:sz w:val="20"/>
                <w:szCs w:val="20"/>
                <w:lang w:val="en-US"/>
                <w:rPrChange w:id="7239" w:author="Borja Gonzalez" w:date="2017-09-28T19:30:00Z">
                  <w:rPr>
                    <w:ins w:id="7240" w:author="Borja Gonzalez" w:date="2017-09-28T19:30:00Z"/>
                    <w:rFonts w:ascii="Monaco" w:eastAsiaTheme="majorEastAsia" w:hAnsi="Monaco" w:cs="Monaco"/>
                    <w:color w:val="243F60" w:themeColor="accent1" w:themeShade="7F"/>
                    <w:sz w:val="32"/>
                    <w:szCs w:val="32"/>
                    <w:lang w:val="en-US"/>
                  </w:rPr>
                </w:rPrChange>
              </w:rPr>
            </w:pPr>
            <w:ins w:id="7241" w:author="Borja Gonzalez" w:date="2017-09-28T19:30:00Z">
              <w:r w:rsidRPr="00E066BD">
                <w:rPr>
                  <w:rFonts w:ascii="Monaco" w:hAnsi="Monaco" w:cs="Monaco"/>
                  <w:sz w:val="20"/>
                  <w:szCs w:val="20"/>
                  <w:lang w:val="en-US"/>
                  <w:rPrChange w:id="7242" w:author="Borja Gonzalez" w:date="2017-09-28T19:30:00Z">
                    <w:rPr>
                      <w:rFonts w:ascii="Monaco" w:hAnsi="Monaco" w:cs="Monaco"/>
                      <w:sz w:val="32"/>
                      <w:szCs w:val="32"/>
                      <w:lang w:val="en-US"/>
                    </w:rPr>
                  </w:rPrChange>
                </w:rPr>
                <w:t xml:space="preserve">                    </w:t>
              </w:r>
              <w:r w:rsidRPr="00E066BD">
                <w:rPr>
                  <w:rFonts w:ascii="Monaco" w:hAnsi="Monaco" w:cs="Monaco"/>
                  <w:color w:val="000000"/>
                  <w:sz w:val="20"/>
                  <w:szCs w:val="20"/>
                  <w:lang w:val="en-US"/>
                  <w:rPrChange w:id="7243" w:author="Borja Gonzalez" w:date="2017-09-28T19:30:00Z">
                    <w:rPr>
                      <w:rFonts w:ascii="Monaco" w:hAnsi="Monaco" w:cs="Monaco"/>
                      <w:color w:val="000000"/>
                      <w:sz w:val="32"/>
                      <w:szCs w:val="32"/>
                      <w:lang w:val="en-US"/>
                    </w:rPr>
                  </w:rPrChange>
                </w:rPr>
                <w:t>min_min</w:t>
              </w:r>
              <w:r w:rsidRPr="00E066BD">
                <w:rPr>
                  <w:rFonts w:ascii="Monaco" w:hAnsi="Monaco" w:cs="Monaco"/>
                  <w:b/>
                  <w:bCs/>
                  <w:color w:val="000000"/>
                  <w:sz w:val="20"/>
                  <w:szCs w:val="20"/>
                  <w:lang w:val="en-US"/>
                  <w:rPrChange w:id="7244"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7245" w:author="Borja Gonzalez" w:date="2017-09-28T19:30:00Z">
                    <w:rPr>
                      <w:rFonts w:ascii="Monaco" w:hAnsi="Monaco" w:cs="Monaco"/>
                      <w:color w:val="000000"/>
                      <w:sz w:val="32"/>
                      <w:szCs w:val="32"/>
                      <w:lang w:val="en-US"/>
                    </w:rPr>
                  </w:rPrChange>
                </w:rPr>
                <w:t>push</w:t>
              </w:r>
              <w:r w:rsidRPr="00E066BD">
                <w:rPr>
                  <w:rFonts w:ascii="Monaco" w:hAnsi="Monaco" w:cs="Monaco"/>
                  <w:b/>
                  <w:bCs/>
                  <w:color w:val="000000"/>
                  <w:sz w:val="20"/>
                  <w:szCs w:val="20"/>
                  <w:lang w:val="en-US"/>
                  <w:rPrChange w:id="7246" w:author="Borja Gonzalez" w:date="2017-09-28T19:30:00Z">
                    <w:rPr>
                      <w:rFonts w:ascii="Monaco" w:hAnsi="Monaco" w:cs="Monaco"/>
                      <w:b/>
                      <w:bCs/>
                      <w:color w:val="000000"/>
                      <w:sz w:val="32"/>
                      <w:szCs w:val="32"/>
                      <w:lang w:val="en-US"/>
                    </w:rPr>
                  </w:rPrChange>
                </w:rPr>
                <w:t>(</w:t>
              </w:r>
              <w:r w:rsidRPr="00E066BD">
                <w:rPr>
                  <w:rFonts w:ascii="Monaco" w:hAnsi="Monaco" w:cs="Monaco"/>
                  <w:b/>
                  <w:bCs/>
                  <w:color w:val="CE5C00"/>
                  <w:sz w:val="20"/>
                  <w:szCs w:val="20"/>
                  <w:lang w:val="en-US"/>
                  <w:rPrChange w:id="7247" w:author="Borja Gonzalez" w:date="2017-09-28T19:30:00Z">
                    <w:rPr>
                      <w:rFonts w:ascii="Monaco" w:hAnsi="Monaco" w:cs="Monaco"/>
                      <w:b/>
                      <w:bCs/>
                      <w:color w:val="CE5C00"/>
                      <w:sz w:val="32"/>
                      <w:szCs w:val="32"/>
                      <w:lang w:val="en-US"/>
                    </w:rPr>
                  </w:rPrChange>
                </w:rPr>
                <w:t>-</w:t>
              </w:r>
              <w:r w:rsidRPr="00E066BD">
                <w:rPr>
                  <w:rFonts w:ascii="Monaco" w:hAnsi="Monaco" w:cs="Monaco"/>
                  <w:b/>
                  <w:bCs/>
                  <w:color w:val="0000CF"/>
                  <w:sz w:val="20"/>
                  <w:szCs w:val="20"/>
                  <w:lang w:val="en-US"/>
                  <w:rPrChange w:id="7248" w:author="Borja Gonzalez" w:date="2017-09-28T19:30:00Z">
                    <w:rPr>
                      <w:rFonts w:ascii="Monaco" w:hAnsi="Monaco" w:cs="Monaco"/>
                      <w:b/>
                      <w:bCs/>
                      <w:color w:val="0000CF"/>
                      <w:sz w:val="32"/>
                      <w:szCs w:val="32"/>
                      <w:lang w:val="en-US"/>
                    </w:rPr>
                  </w:rPrChange>
                </w:rPr>
                <w:t>72.4</w:t>
              </w:r>
              <w:r w:rsidRPr="00E066BD">
                <w:rPr>
                  <w:rFonts w:ascii="Monaco" w:hAnsi="Monaco" w:cs="Monaco"/>
                  <w:b/>
                  <w:bCs/>
                  <w:color w:val="000000"/>
                  <w:sz w:val="20"/>
                  <w:szCs w:val="20"/>
                  <w:lang w:val="en-US"/>
                  <w:rPrChange w:id="7249" w:author="Borja Gonzalez" w:date="2017-09-28T19:30:00Z">
                    <w:rPr>
                      <w:rFonts w:ascii="Monaco" w:hAnsi="Monaco" w:cs="Monaco"/>
                      <w:b/>
                      <w:bCs/>
                      <w:color w:val="000000"/>
                      <w:sz w:val="32"/>
                      <w:szCs w:val="32"/>
                      <w:lang w:val="en-US"/>
                    </w:rPr>
                  </w:rPrChange>
                </w:rPr>
                <w:t>);</w:t>
              </w:r>
            </w:ins>
          </w:p>
          <w:p w14:paraId="463165D1" w14:textId="77777777" w:rsidR="00E066BD" w:rsidRPr="00E066BD" w:rsidRDefault="00E066BD" w:rsidP="00E066BD">
            <w:pPr>
              <w:keepNext/>
              <w:keepLines/>
              <w:widowControl w:val="0"/>
              <w:autoSpaceDE w:val="0"/>
              <w:autoSpaceDN w:val="0"/>
              <w:adjustRightInd w:val="0"/>
              <w:spacing w:before="200"/>
              <w:outlineLvl w:val="4"/>
              <w:rPr>
                <w:ins w:id="7250" w:author="Borja Gonzalez" w:date="2017-09-28T19:30:00Z"/>
                <w:rFonts w:ascii="Monaco" w:hAnsi="Monaco" w:cs="Monaco"/>
                <w:sz w:val="20"/>
                <w:szCs w:val="20"/>
                <w:lang w:val="en-US"/>
                <w:rPrChange w:id="7251" w:author="Borja Gonzalez" w:date="2017-09-28T19:30:00Z">
                  <w:rPr>
                    <w:ins w:id="7252" w:author="Borja Gonzalez" w:date="2017-09-28T19:30:00Z"/>
                    <w:rFonts w:ascii="Monaco" w:eastAsiaTheme="majorEastAsia" w:hAnsi="Monaco" w:cs="Monaco"/>
                    <w:color w:val="243F60" w:themeColor="accent1" w:themeShade="7F"/>
                    <w:sz w:val="32"/>
                    <w:szCs w:val="32"/>
                    <w:lang w:val="en-US"/>
                  </w:rPr>
                </w:rPrChange>
              </w:rPr>
            </w:pPr>
            <w:ins w:id="7253" w:author="Borja Gonzalez" w:date="2017-09-28T19:30:00Z">
              <w:r w:rsidRPr="00E066BD">
                <w:rPr>
                  <w:rFonts w:ascii="Monaco" w:hAnsi="Monaco" w:cs="Monaco"/>
                  <w:sz w:val="20"/>
                  <w:szCs w:val="20"/>
                  <w:lang w:val="en-US"/>
                  <w:rPrChange w:id="7254" w:author="Borja Gonzalez" w:date="2017-09-28T19:30:00Z">
                    <w:rPr>
                      <w:rFonts w:ascii="Monaco" w:hAnsi="Monaco" w:cs="Monaco"/>
                      <w:sz w:val="32"/>
                      <w:szCs w:val="32"/>
                      <w:lang w:val="en-US"/>
                    </w:rPr>
                  </w:rPrChange>
                </w:rPr>
                <w:t xml:space="preserve">                </w:t>
              </w:r>
              <w:r w:rsidRPr="00E066BD">
                <w:rPr>
                  <w:rFonts w:ascii="Monaco" w:hAnsi="Monaco" w:cs="Monaco"/>
                  <w:b/>
                  <w:bCs/>
                  <w:color w:val="000000"/>
                  <w:sz w:val="20"/>
                  <w:szCs w:val="20"/>
                  <w:lang w:val="en-US"/>
                  <w:rPrChange w:id="7255" w:author="Borja Gonzalez" w:date="2017-09-28T19:30:00Z">
                    <w:rPr>
                      <w:rFonts w:ascii="Monaco" w:hAnsi="Monaco" w:cs="Monaco"/>
                      <w:b/>
                      <w:bCs/>
                      <w:color w:val="000000"/>
                      <w:sz w:val="32"/>
                      <w:szCs w:val="32"/>
                      <w:lang w:val="en-US"/>
                    </w:rPr>
                  </w:rPrChange>
                </w:rPr>
                <w:t>}</w:t>
              </w:r>
            </w:ins>
          </w:p>
          <w:p w14:paraId="701BCE73" w14:textId="77777777" w:rsidR="00E066BD" w:rsidRPr="00E066BD" w:rsidRDefault="00E066BD" w:rsidP="00E066BD">
            <w:pPr>
              <w:keepNext/>
              <w:keepLines/>
              <w:widowControl w:val="0"/>
              <w:autoSpaceDE w:val="0"/>
              <w:autoSpaceDN w:val="0"/>
              <w:adjustRightInd w:val="0"/>
              <w:spacing w:before="200"/>
              <w:outlineLvl w:val="4"/>
              <w:rPr>
                <w:ins w:id="7256" w:author="Borja Gonzalez" w:date="2017-09-28T19:30:00Z"/>
                <w:rFonts w:ascii="Monaco" w:hAnsi="Monaco" w:cs="Monaco"/>
                <w:sz w:val="20"/>
                <w:szCs w:val="20"/>
                <w:lang w:val="en-US"/>
                <w:rPrChange w:id="7257" w:author="Borja Gonzalez" w:date="2017-09-28T19:30:00Z">
                  <w:rPr>
                    <w:ins w:id="7258" w:author="Borja Gonzalez" w:date="2017-09-28T19:30:00Z"/>
                    <w:rFonts w:ascii="Monaco" w:eastAsiaTheme="majorEastAsia" w:hAnsi="Monaco" w:cs="Monaco"/>
                    <w:color w:val="243F60" w:themeColor="accent1" w:themeShade="7F"/>
                    <w:sz w:val="32"/>
                    <w:szCs w:val="32"/>
                    <w:lang w:val="en-US"/>
                  </w:rPr>
                </w:rPrChange>
              </w:rPr>
            </w:pPr>
            <w:ins w:id="7259" w:author="Borja Gonzalez" w:date="2017-09-28T19:30:00Z">
              <w:r w:rsidRPr="00E066BD">
                <w:rPr>
                  <w:rFonts w:ascii="Monaco" w:hAnsi="Monaco" w:cs="Monaco"/>
                  <w:sz w:val="20"/>
                  <w:szCs w:val="20"/>
                  <w:lang w:val="en-US"/>
                  <w:rPrChange w:id="7260" w:author="Borja Gonzalez" w:date="2017-09-28T19:30:00Z">
                    <w:rPr>
                      <w:rFonts w:ascii="Monaco" w:hAnsi="Monaco" w:cs="Monaco"/>
                      <w:sz w:val="32"/>
                      <w:szCs w:val="32"/>
                      <w:lang w:val="en-US"/>
                    </w:rPr>
                  </w:rPrChange>
                </w:rPr>
                <w:t xml:space="preserve">            </w:t>
              </w:r>
              <w:r w:rsidRPr="00E066BD">
                <w:rPr>
                  <w:rFonts w:ascii="Monaco" w:hAnsi="Monaco" w:cs="Monaco"/>
                  <w:b/>
                  <w:bCs/>
                  <w:color w:val="000000"/>
                  <w:sz w:val="20"/>
                  <w:szCs w:val="20"/>
                  <w:lang w:val="en-US"/>
                  <w:rPrChange w:id="7261" w:author="Borja Gonzalez" w:date="2017-09-28T19:30:00Z">
                    <w:rPr>
                      <w:rFonts w:ascii="Monaco" w:hAnsi="Monaco" w:cs="Monaco"/>
                      <w:b/>
                      <w:bCs/>
                      <w:color w:val="000000"/>
                      <w:sz w:val="32"/>
                      <w:szCs w:val="32"/>
                      <w:lang w:val="en-US"/>
                    </w:rPr>
                  </w:rPrChange>
                </w:rPr>
                <w:t>}</w:t>
              </w:r>
            </w:ins>
          </w:p>
          <w:p w14:paraId="75CC1593" w14:textId="77777777" w:rsidR="00E066BD" w:rsidRPr="00E066BD" w:rsidRDefault="00E066BD" w:rsidP="00E066BD">
            <w:pPr>
              <w:keepNext/>
              <w:keepLines/>
              <w:widowControl w:val="0"/>
              <w:autoSpaceDE w:val="0"/>
              <w:autoSpaceDN w:val="0"/>
              <w:adjustRightInd w:val="0"/>
              <w:spacing w:before="200"/>
              <w:outlineLvl w:val="4"/>
              <w:rPr>
                <w:ins w:id="7262" w:author="Borja Gonzalez" w:date="2017-09-28T19:30:00Z"/>
                <w:rFonts w:ascii="Monaco" w:hAnsi="Monaco" w:cs="Monaco"/>
                <w:sz w:val="20"/>
                <w:szCs w:val="20"/>
                <w:lang w:val="en-US"/>
                <w:rPrChange w:id="7263" w:author="Borja Gonzalez" w:date="2017-09-28T19:30:00Z">
                  <w:rPr>
                    <w:ins w:id="7264" w:author="Borja Gonzalez" w:date="2017-09-28T19:30:00Z"/>
                    <w:rFonts w:ascii="Monaco" w:eastAsiaTheme="majorEastAsia" w:hAnsi="Monaco" w:cs="Monaco"/>
                    <w:color w:val="243F60" w:themeColor="accent1" w:themeShade="7F"/>
                    <w:sz w:val="32"/>
                    <w:szCs w:val="32"/>
                    <w:lang w:val="en-US"/>
                  </w:rPr>
                </w:rPrChange>
              </w:rPr>
            </w:pPr>
            <w:ins w:id="7265" w:author="Borja Gonzalez" w:date="2017-09-28T19:30:00Z">
              <w:r w:rsidRPr="00E066BD">
                <w:rPr>
                  <w:rFonts w:ascii="Monaco" w:hAnsi="Monaco" w:cs="Monaco"/>
                  <w:sz w:val="20"/>
                  <w:szCs w:val="20"/>
                  <w:lang w:val="en-US"/>
                  <w:rPrChange w:id="7266" w:author="Borja Gonzalez" w:date="2017-09-28T19:30:00Z">
                    <w:rPr>
                      <w:rFonts w:ascii="Monaco" w:hAnsi="Monaco" w:cs="Monaco"/>
                      <w:sz w:val="32"/>
                      <w:szCs w:val="32"/>
                      <w:lang w:val="en-US"/>
                    </w:rPr>
                  </w:rPrChange>
                </w:rPr>
                <w:t xml:space="preserve">                </w:t>
              </w:r>
              <w:r w:rsidRPr="00E066BD">
                <w:rPr>
                  <w:rFonts w:ascii="Monaco" w:hAnsi="Monaco" w:cs="Monaco"/>
                  <w:color w:val="000000"/>
                  <w:sz w:val="20"/>
                  <w:szCs w:val="20"/>
                  <w:lang w:val="en-US"/>
                  <w:rPrChange w:id="7267" w:author="Borja Gonzalez" w:date="2017-09-28T19:30:00Z">
                    <w:rPr>
                      <w:rFonts w:ascii="Monaco" w:hAnsi="Monaco" w:cs="Monaco"/>
                      <w:color w:val="000000"/>
                      <w:sz w:val="32"/>
                      <w:szCs w:val="32"/>
                      <w:lang w:val="en-US"/>
                    </w:rPr>
                  </w:rPrChange>
                </w:rPr>
                <w:t>grafico_evolucion</w:t>
              </w:r>
              <w:r w:rsidRPr="00E066BD">
                <w:rPr>
                  <w:rFonts w:ascii="Monaco" w:hAnsi="Monaco" w:cs="Monaco"/>
                  <w:b/>
                  <w:bCs/>
                  <w:color w:val="000000"/>
                  <w:sz w:val="20"/>
                  <w:szCs w:val="20"/>
                  <w:lang w:val="en-US"/>
                  <w:rPrChange w:id="7268"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7269" w:author="Borja Gonzalez" w:date="2017-09-28T19:30:00Z">
                    <w:rPr>
                      <w:rFonts w:ascii="Monaco" w:hAnsi="Monaco" w:cs="Monaco"/>
                      <w:color w:val="000000"/>
                      <w:sz w:val="32"/>
                      <w:szCs w:val="32"/>
                      <w:lang w:val="en-US"/>
                    </w:rPr>
                  </w:rPrChange>
                </w:rPr>
                <w:t>max</w:t>
              </w:r>
              <w:r w:rsidRPr="00E066BD">
                <w:rPr>
                  <w:rFonts w:ascii="Monaco" w:hAnsi="Monaco" w:cs="Monaco"/>
                  <w:b/>
                  <w:bCs/>
                  <w:color w:val="000000"/>
                  <w:sz w:val="20"/>
                  <w:szCs w:val="20"/>
                  <w:lang w:val="en-US"/>
                  <w:rPrChange w:id="7270"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7271" w:author="Borja Gonzalez" w:date="2017-09-28T19:30:00Z">
                    <w:rPr>
                      <w:rFonts w:ascii="Monaco" w:hAnsi="Monaco" w:cs="Monaco"/>
                      <w:color w:val="000000"/>
                      <w:sz w:val="32"/>
                      <w:szCs w:val="32"/>
                      <w:lang w:val="en-US"/>
                    </w:rPr>
                  </w:rPrChange>
                </w:rPr>
                <w:t>min</w:t>
              </w:r>
              <w:r w:rsidRPr="00E066BD">
                <w:rPr>
                  <w:rFonts w:ascii="Monaco" w:hAnsi="Monaco" w:cs="Monaco"/>
                  <w:b/>
                  <w:bCs/>
                  <w:color w:val="000000"/>
                  <w:sz w:val="20"/>
                  <w:szCs w:val="20"/>
                  <w:lang w:val="en-US"/>
                  <w:rPrChange w:id="7272"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7273" w:author="Borja Gonzalez" w:date="2017-09-28T19:30:00Z">
                    <w:rPr>
                      <w:rFonts w:ascii="Monaco" w:hAnsi="Monaco" w:cs="Monaco"/>
                      <w:color w:val="000000"/>
                      <w:sz w:val="32"/>
                      <w:szCs w:val="32"/>
                      <w:lang w:val="en-US"/>
                    </w:rPr>
                  </w:rPrChange>
                </w:rPr>
                <w:t>fecha</w:t>
              </w:r>
              <w:r w:rsidRPr="00E066BD">
                <w:rPr>
                  <w:rFonts w:ascii="Monaco" w:hAnsi="Monaco" w:cs="Monaco"/>
                  <w:b/>
                  <w:bCs/>
                  <w:color w:val="000000"/>
                  <w:sz w:val="20"/>
                  <w:szCs w:val="20"/>
                  <w:lang w:val="en-US"/>
                  <w:rPrChange w:id="7274" w:author="Borja Gonzalez" w:date="2017-09-28T19:30:00Z">
                    <w:rPr>
                      <w:rFonts w:ascii="Monaco" w:hAnsi="Monaco" w:cs="Monaco"/>
                      <w:b/>
                      <w:bCs/>
                      <w:color w:val="000000"/>
                      <w:sz w:val="32"/>
                      <w:szCs w:val="32"/>
                      <w:lang w:val="en-US"/>
                    </w:rPr>
                  </w:rPrChange>
                </w:rPr>
                <w:t>,</w:t>
              </w:r>
              <w:r w:rsidRPr="00E066BD">
                <w:rPr>
                  <w:rFonts w:ascii="Monaco" w:hAnsi="Monaco" w:cs="Monaco"/>
                  <w:color w:val="4E9A06"/>
                  <w:sz w:val="20"/>
                  <w:szCs w:val="20"/>
                  <w:lang w:val="en-US"/>
                  <w:rPrChange w:id="7275" w:author="Borja Gonzalez" w:date="2017-09-28T19:30:00Z">
                    <w:rPr>
                      <w:rFonts w:ascii="Monaco" w:hAnsi="Monaco" w:cs="Monaco"/>
                      <w:color w:val="4E9A06"/>
                      <w:sz w:val="32"/>
                      <w:szCs w:val="32"/>
                      <w:lang w:val="en-US"/>
                    </w:rPr>
                  </w:rPrChange>
                </w:rPr>
                <w:t>"Transversal"</w:t>
              </w:r>
              <w:r w:rsidRPr="00E066BD">
                <w:rPr>
                  <w:rFonts w:ascii="Monaco" w:hAnsi="Monaco" w:cs="Monaco"/>
                  <w:b/>
                  <w:bCs/>
                  <w:color w:val="000000"/>
                  <w:sz w:val="20"/>
                  <w:szCs w:val="20"/>
                  <w:lang w:val="en-US"/>
                  <w:rPrChange w:id="7276"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7277" w:author="Borja Gonzalez" w:date="2017-09-28T19:30:00Z">
                    <w:rPr>
                      <w:rFonts w:ascii="Monaco" w:hAnsi="Monaco" w:cs="Monaco"/>
                      <w:color w:val="000000"/>
                      <w:sz w:val="32"/>
                      <w:szCs w:val="32"/>
                      <w:lang w:val="en-US"/>
                    </w:rPr>
                  </w:rPrChange>
                </w:rPr>
                <w:t>max_max</w:t>
              </w:r>
              <w:r w:rsidRPr="00E066BD">
                <w:rPr>
                  <w:rFonts w:ascii="Monaco" w:hAnsi="Monaco" w:cs="Monaco"/>
                  <w:b/>
                  <w:bCs/>
                  <w:color w:val="000000"/>
                  <w:sz w:val="20"/>
                  <w:szCs w:val="20"/>
                  <w:lang w:val="en-US"/>
                  <w:rPrChange w:id="7278"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7279" w:author="Borja Gonzalez" w:date="2017-09-28T19:30:00Z">
                    <w:rPr>
                      <w:rFonts w:ascii="Monaco" w:hAnsi="Monaco" w:cs="Monaco"/>
                      <w:color w:val="000000"/>
                      <w:sz w:val="32"/>
                      <w:szCs w:val="32"/>
                      <w:lang w:val="en-US"/>
                    </w:rPr>
                  </w:rPrChange>
                </w:rPr>
                <w:t>max_min</w:t>
              </w:r>
              <w:r w:rsidRPr="00E066BD">
                <w:rPr>
                  <w:rFonts w:ascii="Monaco" w:hAnsi="Monaco" w:cs="Monaco"/>
                  <w:b/>
                  <w:bCs/>
                  <w:color w:val="000000"/>
                  <w:sz w:val="20"/>
                  <w:szCs w:val="20"/>
                  <w:lang w:val="en-US"/>
                  <w:rPrChange w:id="7280"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7281" w:author="Borja Gonzalez" w:date="2017-09-28T19:30:00Z">
                    <w:rPr>
                      <w:rFonts w:ascii="Monaco" w:hAnsi="Monaco" w:cs="Monaco"/>
                      <w:color w:val="000000"/>
                      <w:sz w:val="32"/>
                      <w:szCs w:val="32"/>
                      <w:lang w:val="en-US"/>
                    </w:rPr>
                  </w:rPrChange>
                </w:rPr>
                <w:t>min_max</w:t>
              </w:r>
              <w:r w:rsidRPr="00E066BD">
                <w:rPr>
                  <w:rFonts w:ascii="Monaco" w:hAnsi="Monaco" w:cs="Monaco"/>
                  <w:b/>
                  <w:bCs/>
                  <w:color w:val="000000"/>
                  <w:sz w:val="20"/>
                  <w:szCs w:val="20"/>
                  <w:lang w:val="en-US"/>
                  <w:rPrChange w:id="7282"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7283" w:author="Borja Gonzalez" w:date="2017-09-28T19:30:00Z">
                    <w:rPr>
                      <w:rFonts w:ascii="Monaco" w:hAnsi="Monaco" w:cs="Monaco"/>
                      <w:color w:val="000000"/>
                      <w:sz w:val="32"/>
                      <w:szCs w:val="32"/>
                      <w:lang w:val="en-US"/>
                    </w:rPr>
                  </w:rPrChange>
                </w:rPr>
                <w:t>min_min</w:t>
              </w:r>
              <w:r w:rsidRPr="00E066BD">
                <w:rPr>
                  <w:rFonts w:ascii="Monaco" w:hAnsi="Monaco" w:cs="Monaco"/>
                  <w:b/>
                  <w:bCs/>
                  <w:color w:val="000000"/>
                  <w:sz w:val="20"/>
                  <w:szCs w:val="20"/>
                  <w:lang w:val="en-US"/>
                  <w:rPrChange w:id="7284" w:author="Borja Gonzalez" w:date="2017-09-28T19:30:00Z">
                    <w:rPr>
                      <w:rFonts w:ascii="Monaco" w:hAnsi="Monaco" w:cs="Monaco"/>
                      <w:b/>
                      <w:bCs/>
                      <w:color w:val="000000"/>
                      <w:sz w:val="32"/>
                      <w:szCs w:val="32"/>
                      <w:lang w:val="en-US"/>
                    </w:rPr>
                  </w:rPrChange>
                </w:rPr>
                <w:t>,</w:t>
              </w:r>
              <w:r w:rsidRPr="00E066BD">
                <w:rPr>
                  <w:rFonts w:ascii="Monaco" w:hAnsi="Monaco" w:cs="Monaco"/>
                  <w:color w:val="4E9A06"/>
                  <w:sz w:val="20"/>
                  <w:szCs w:val="20"/>
                  <w:lang w:val="en-US"/>
                  <w:rPrChange w:id="7285" w:author="Borja Gonzalez" w:date="2017-09-28T19:30:00Z">
                    <w:rPr>
                      <w:rFonts w:ascii="Monaco" w:hAnsi="Monaco" w:cs="Monaco"/>
                      <w:color w:val="4E9A06"/>
                      <w:sz w:val="32"/>
                      <w:szCs w:val="32"/>
                      <w:lang w:val="en-US"/>
                    </w:rPr>
                  </w:rPrChange>
                </w:rPr>
                <w:t>"Rotación derecha"</w:t>
              </w:r>
              <w:r w:rsidRPr="00E066BD">
                <w:rPr>
                  <w:rFonts w:ascii="Monaco" w:hAnsi="Monaco" w:cs="Monaco"/>
                  <w:b/>
                  <w:bCs/>
                  <w:color w:val="000000"/>
                  <w:sz w:val="20"/>
                  <w:szCs w:val="20"/>
                  <w:lang w:val="en-US"/>
                  <w:rPrChange w:id="7286" w:author="Borja Gonzalez" w:date="2017-09-28T19:30:00Z">
                    <w:rPr>
                      <w:rFonts w:ascii="Monaco" w:hAnsi="Monaco" w:cs="Monaco"/>
                      <w:b/>
                      <w:bCs/>
                      <w:color w:val="000000"/>
                      <w:sz w:val="32"/>
                      <w:szCs w:val="32"/>
                      <w:lang w:val="en-US"/>
                    </w:rPr>
                  </w:rPrChange>
                </w:rPr>
                <w:t>,</w:t>
              </w:r>
              <w:r w:rsidRPr="00E066BD">
                <w:rPr>
                  <w:rFonts w:ascii="Monaco" w:hAnsi="Monaco" w:cs="Monaco"/>
                  <w:color w:val="4E9A06"/>
                  <w:sz w:val="20"/>
                  <w:szCs w:val="20"/>
                  <w:lang w:val="en-US"/>
                  <w:rPrChange w:id="7287" w:author="Borja Gonzalez" w:date="2017-09-28T19:30:00Z">
                    <w:rPr>
                      <w:rFonts w:ascii="Monaco" w:hAnsi="Monaco" w:cs="Monaco"/>
                      <w:color w:val="4E9A06"/>
                      <w:sz w:val="32"/>
                      <w:szCs w:val="32"/>
                      <w:lang w:val="en-US"/>
                    </w:rPr>
                  </w:rPrChange>
                </w:rPr>
                <w:t>"Rotación izquierda"</w:t>
              </w:r>
              <w:r w:rsidRPr="00E066BD">
                <w:rPr>
                  <w:rFonts w:ascii="Monaco" w:hAnsi="Monaco" w:cs="Monaco"/>
                  <w:b/>
                  <w:bCs/>
                  <w:color w:val="000000"/>
                  <w:sz w:val="20"/>
                  <w:szCs w:val="20"/>
                  <w:lang w:val="en-US"/>
                  <w:rPrChange w:id="7288" w:author="Borja Gonzalez" w:date="2017-09-28T19:30:00Z">
                    <w:rPr>
                      <w:rFonts w:ascii="Monaco" w:hAnsi="Monaco" w:cs="Monaco"/>
                      <w:b/>
                      <w:bCs/>
                      <w:color w:val="000000"/>
                      <w:sz w:val="32"/>
                      <w:szCs w:val="32"/>
                      <w:lang w:val="en-US"/>
                    </w:rPr>
                  </w:rPrChange>
                </w:rPr>
                <w:t>);</w:t>
              </w:r>
            </w:ins>
          </w:p>
          <w:p w14:paraId="316495B9" w14:textId="77777777" w:rsidR="00E066BD" w:rsidRPr="00E066BD" w:rsidRDefault="00E066BD" w:rsidP="00E066BD">
            <w:pPr>
              <w:keepNext/>
              <w:keepLines/>
              <w:widowControl w:val="0"/>
              <w:autoSpaceDE w:val="0"/>
              <w:autoSpaceDN w:val="0"/>
              <w:adjustRightInd w:val="0"/>
              <w:spacing w:before="200"/>
              <w:outlineLvl w:val="4"/>
              <w:rPr>
                <w:ins w:id="7289" w:author="Borja Gonzalez" w:date="2017-09-28T19:30:00Z"/>
                <w:rFonts w:ascii="Monaco" w:hAnsi="Monaco" w:cs="Monaco"/>
                <w:sz w:val="20"/>
                <w:szCs w:val="20"/>
                <w:lang w:val="en-US"/>
                <w:rPrChange w:id="7290" w:author="Borja Gonzalez" w:date="2017-09-28T19:30:00Z">
                  <w:rPr>
                    <w:ins w:id="7291" w:author="Borja Gonzalez" w:date="2017-09-28T19:30:00Z"/>
                    <w:rFonts w:ascii="Monaco" w:eastAsiaTheme="majorEastAsia" w:hAnsi="Monaco" w:cs="Monaco"/>
                    <w:color w:val="243F60" w:themeColor="accent1" w:themeShade="7F"/>
                    <w:sz w:val="32"/>
                    <w:szCs w:val="32"/>
                    <w:lang w:val="en-US"/>
                  </w:rPr>
                </w:rPrChange>
              </w:rPr>
            </w:pPr>
            <w:ins w:id="7292" w:author="Borja Gonzalez" w:date="2017-09-28T19:30:00Z">
              <w:r w:rsidRPr="00E066BD">
                <w:rPr>
                  <w:rFonts w:ascii="Monaco" w:hAnsi="Monaco" w:cs="Monaco"/>
                  <w:sz w:val="20"/>
                  <w:szCs w:val="20"/>
                  <w:lang w:val="en-US"/>
                  <w:rPrChange w:id="7293" w:author="Borja Gonzalez" w:date="2017-09-28T19:30:00Z">
                    <w:rPr>
                      <w:rFonts w:ascii="Monaco" w:hAnsi="Monaco" w:cs="Monaco"/>
                      <w:sz w:val="32"/>
                      <w:szCs w:val="32"/>
                      <w:lang w:val="en-US"/>
                    </w:rPr>
                  </w:rPrChange>
                </w:rPr>
                <w:t xml:space="preserve">        </w:t>
              </w:r>
              <w:r w:rsidRPr="00E066BD">
                <w:rPr>
                  <w:rFonts w:ascii="Monaco" w:hAnsi="Monaco" w:cs="Monaco"/>
                  <w:b/>
                  <w:bCs/>
                  <w:color w:val="000000"/>
                  <w:sz w:val="20"/>
                  <w:szCs w:val="20"/>
                  <w:lang w:val="en-US"/>
                  <w:rPrChange w:id="7294" w:author="Borja Gonzalez" w:date="2017-09-28T19:30:00Z">
                    <w:rPr>
                      <w:rFonts w:ascii="Monaco" w:hAnsi="Monaco" w:cs="Monaco"/>
                      <w:b/>
                      <w:bCs/>
                      <w:color w:val="000000"/>
                      <w:sz w:val="32"/>
                      <w:szCs w:val="32"/>
                      <w:lang w:val="en-US"/>
                    </w:rPr>
                  </w:rPrChange>
                </w:rPr>
                <w:t>}</w:t>
              </w:r>
            </w:ins>
          </w:p>
          <w:p w14:paraId="7AD0B4A4" w14:textId="77777777" w:rsidR="00E066BD" w:rsidRPr="00E066BD" w:rsidRDefault="00E066BD" w:rsidP="00E066BD">
            <w:pPr>
              <w:keepNext/>
              <w:keepLines/>
              <w:widowControl w:val="0"/>
              <w:autoSpaceDE w:val="0"/>
              <w:autoSpaceDN w:val="0"/>
              <w:adjustRightInd w:val="0"/>
              <w:spacing w:before="200"/>
              <w:outlineLvl w:val="4"/>
              <w:rPr>
                <w:ins w:id="7295" w:author="Borja Gonzalez" w:date="2017-09-28T19:30:00Z"/>
                <w:rFonts w:ascii="Monaco" w:hAnsi="Monaco" w:cs="Monaco"/>
                <w:sz w:val="20"/>
                <w:szCs w:val="20"/>
                <w:lang w:val="en-US"/>
                <w:rPrChange w:id="7296" w:author="Borja Gonzalez" w:date="2017-09-28T19:30:00Z">
                  <w:rPr>
                    <w:ins w:id="7297" w:author="Borja Gonzalez" w:date="2017-09-28T19:30:00Z"/>
                    <w:rFonts w:ascii="Monaco" w:eastAsiaTheme="majorEastAsia" w:hAnsi="Monaco" w:cs="Monaco"/>
                    <w:color w:val="243F60" w:themeColor="accent1" w:themeShade="7F"/>
                    <w:sz w:val="32"/>
                    <w:szCs w:val="32"/>
                    <w:lang w:val="en-US"/>
                  </w:rPr>
                </w:rPrChange>
              </w:rPr>
            </w:pPr>
            <w:ins w:id="7298" w:author="Borja Gonzalez" w:date="2017-09-28T19:30:00Z">
              <w:r w:rsidRPr="00E066BD">
                <w:rPr>
                  <w:rFonts w:ascii="Monaco" w:hAnsi="Monaco" w:cs="Monaco"/>
                  <w:sz w:val="20"/>
                  <w:szCs w:val="20"/>
                  <w:lang w:val="en-US"/>
                  <w:rPrChange w:id="7299" w:author="Borja Gonzalez" w:date="2017-09-28T19:30:00Z">
                    <w:rPr>
                      <w:rFonts w:ascii="Monaco" w:hAnsi="Monaco" w:cs="Monaco"/>
                      <w:sz w:val="32"/>
                      <w:szCs w:val="32"/>
                      <w:lang w:val="en-US"/>
                    </w:rPr>
                  </w:rPrChange>
                </w:rPr>
                <w:t xml:space="preserve">    </w:t>
              </w:r>
              <w:r w:rsidRPr="00E066BD">
                <w:rPr>
                  <w:rFonts w:ascii="Monaco" w:hAnsi="Monaco" w:cs="Monaco"/>
                  <w:b/>
                  <w:bCs/>
                  <w:color w:val="000000"/>
                  <w:sz w:val="20"/>
                  <w:szCs w:val="20"/>
                  <w:lang w:val="en-US"/>
                  <w:rPrChange w:id="7300" w:author="Borja Gonzalez" w:date="2017-09-28T19:30:00Z">
                    <w:rPr>
                      <w:rFonts w:ascii="Monaco" w:hAnsi="Monaco" w:cs="Monaco"/>
                      <w:b/>
                      <w:bCs/>
                      <w:color w:val="000000"/>
                      <w:sz w:val="32"/>
                      <w:szCs w:val="32"/>
                      <w:lang w:val="en-US"/>
                    </w:rPr>
                  </w:rPrChange>
                </w:rPr>
                <w:t>});</w:t>
              </w:r>
            </w:ins>
          </w:p>
          <w:p w14:paraId="33AF00FF" w14:textId="77777777" w:rsidR="00E066BD" w:rsidRPr="00E066BD" w:rsidRDefault="00E066BD" w:rsidP="00E066BD">
            <w:pPr>
              <w:widowControl w:val="0"/>
              <w:autoSpaceDE w:val="0"/>
              <w:autoSpaceDN w:val="0"/>
              <w:adjustRightInd w:val="0"/>
              <w:rPr>
                <w:ins w:id="7301" w:author="Borja Gonzalez" w:date="2017-09-28T19:30:00Z"/>
                <w:rFonts w:ascii="Monaco" w:hAnsi="Monaco" w:cs="Monaco"/>
                <w:sz w:val="20"/>
                <w:szCs w:val="20"/>
                <w:lang w:val="en-US"/>
                <w:rPrChange w:id="7302" w:author="Borja Gonzalez" w:date="2017-09-28T19:30:00Z">
                  <w:rPr>
                    <w:ins w:id="7303" w:author="Borja Gonzalez" w:date="2017-09-28T19:30:00Z"/>
                    <w:rFonts w:ascii="Monaco" w:hAnsi="Monaco" w:cs="Monaco"/>
                    <w:sz w:val="32"/>
                    <w:szCs w:val="32"/>
                    <w:lang w:val="en-US"/>
                  </w:rPr>
                </w:rPrChange>
              </w:rPr>
            </w:pPr>
          </w:p>
          <w:p w14:paraId="5BC61592" w14:textId="77777777" w:rsidR="00E066BD" w:rsidRPr="00E066BD" w:rsidRDefault="00E066BD" w:rsidP="00E066BD">
            <w:pPr>
              <w:keepNext/>
              <w:keepLines/>
              <w:widowControl w:val="0"/>
              <w:autoSpaceDE w:val="0"/>
              <w:autoSpaceDN w:val="0"/>
              <w:adjustRightInd w:val="0"/>
              <w:spacing w:before="200"/>
              <w:outlineLvl w:val="4"/>
              <w:rPr>
                <w:ins w:id="7304" w:author="Borja Gonzalez" w:date="2017-09-28T19:30:00Z"/>
                <w:rFonts w:ascii="Monaco" w:hAnsi="Monaco" w:cs="Monaco"/>
                <w:sz w:val="20"/>
                <w:szCs w:val="20"/>
                <w:lang w:val="en-US"/>
                <w:rPrChange w:id="7305" w:author="Borja Gonzalez" w:date="2017-09-28T19:30:00Z">
                  <w:rPr>
                    <w:ins w:id="7306" w:author="Borja Gonzalez" w:date="2017-09-28T19:30:00Z"/>
                    <w:rFonts w:ascii="Monaco" w:eastAsiaTheme="majorEastAsia" w:hAnsi="Monaco" w:cs="Monaco"/>
                    <w:color w:val="243F60" w:themeColor="accent1" w:themeShade="7F"/>
                    <w:sz w:val="32"/>
                    <w:szCs w:val="32"/>
                    <w:lang w:val="en-US"/>
                  </w:rPr>
                </w:rPrChange>
              </w:rPr>
            </w:pPr>
            <w:ins w:id="7307" w:author="Borja Gonzalez" w:date="2017-09-28T19:30:00Z">
              <w:r w:rsidRPr="00E066BD">
                <w:rPr>
                  <w:rFonts w:ascii="Monaco" w:hAnsi="Monaco" w:cs="Monaco"/>
                  <w:b/>
                  <w:bCs/>
                  <w:color w:val="000000"/>
                  <w:sz w:val="20"/>
                  <w:szCs w:val="20"/>
                  <w:lang w:val="en-US"/>
                  <w:rPrChange w:id="7308" w:author="Borja Gonzalez" w:date="2017-09-28T19:30:00Z">
                    <w:rPr>
                      <w:rFonts w:ascii="Monaco" w:hAnsi="Monaco" w:cs="Monaco"/>
                      <w:b/>
                      <w:bCs/>
                      <w:color w:val="000000"/>
                      <w:sz w:val="32"/>
                      <w:szCs w:val="32"/>
                      <w:lang w:val="en-US"/>
                    </w:rPr>
                  </w:rPrChange>
                </w:rPr>
                <w:t>}</w:t>
              </w:r>
            </w:ins>
          </w:p>
          <w:p w14:paraId="54155851" w14:textId="77777777" w:rsidR="00E066BD" w:rsidRDefault="00E066BD" w:rsidP="00BF0FD1">
            <w:pPr>
              <w:rPr>
                <w:ins w:id="7309" w:author="Borja Gonzalez" w:date="2017-09-28T19:30:00Z"/>
              </w:rPr>
            </w:pPr>
          </w:p>
        </w:tc>
      </w:tr>
    </w:tbl>
    <w:p w14:paraId="287EEDE6" w14:textId="64550B17" w:rsidR="00AF1C9F" w:rsidRDefault="00AF1C9F" w:rsidP="00BF0FD1"/>
    <w:p w14:paraId="3E4DDA00" w14:textId="37FD32C6" w:rsidR="00E9151D" w:rsidRDefault="00E9151D" w:rsidP="00BF0FD1">
      <w:del w:id="7310" w:author="Borja Gonzalez" w:date="2017-09-28T19:30:00Z">
        <w:r w:rsidDel="00E066BD">
          <w:rPr>
            <w:noProof/>
            <w:lang w:val="en-US"/>
          </w:rPr>
          <w:drawing>
            <wp:inline distT="0" distB="0" distL="0" distR="0" wp14:anchorId="0B9F251D" wp14:editId="07919B51">
              <wp:extent cx="6286500" cy="2568154"/>
              <wp:effectExtent l="0" t="0" r="0" b="0"/>
              <wp:docPr id="1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286943" cy="2568335"/>
                      </a:xfrm>
                      <a:prstGeom prst="rect">
                        <a:avLst/>
                      </a:prstGeom>
                      <a:noFill/>
                      <a:ln>
                        <a:noFill/>
                      </a:ln>
                    </pic:spPr>
                  </pic:pic>
                </a:graphicData>
              </a:graphic>
            </wp:inline>
          </w:drawing>
        </w:r>
      </w:del>
    </w:p>
    <w:p w14:paraId="53552B8E" w14:textId="673315DC" w:rsidR="00E9151D" w:rsidRDefault="00E9151D" w:rsidP="00BF0FD1">
      <w:r>
        <w:t>Como observamos se realiza la conexión con el servidor y de este recibimos los datos necesarios. Una vez obtenidos los datos, dependiendo del valor de “move” se realizará un gráfico u otro. En estas capturas solo vemos el caso de move=1 (evolución en el plano coronal) ya que para los otros dos casos se realiza el mismo procedimiento. Este procedimiento consiste en los siguientes pasos:</w:t>
      </w:r>
    </w:p>
    <w:p w14:paraId="5A9026F3" w14:textId="77777777" w:rsidR="00E9151D" w:rsidRDefault="00E9151D" w:rsidP="00BF0FD1"/>
    <w:p w14:paraId="2DDA941B" w14:textId="02A5BA14" w:rsidR="00E9151D" w:rsidRDefault="00E9151D" w:rsidP="00C45289">
      <w:pPr>
        <w:pStyle w:val="ListParagraph"/>
        <w:numPr>
          <w:ilvl w:val="0"/>
          <w:numId w:val="29"/>
        </w:numPr>
      </w:pPr>
      <w:r>
        <w:t xml:space="preserve">Extraer los valores </w:t>
      </w:r>
      <w:r w:rsidR="00F55B79">
        <w:t>máximos y mínimos del movimiento y almacenarlos en dos arrays, uno con los valores máximos y otro con los valores mínimos.</w:t>
      </w:r>
    </w:p>
    <w:p w14:paraId="111A8114" w14:textId="0158381A" w:rsidR="00F55B79" w:rsidRDefault="00F55B79" w:rsidP="00C45289">
      <w:pPr>
        <w:pStyle w:val="ListParagraph"/>
        <w:numPr>
          <w:ilvl w:val="0"/>
          <w:numId w:val="29"/>
        </w:numPr>
      </w:pPr>
      <w:r>
        <w:t>Extraer las fechas de cada máximo y mínimo y almacenarlas en otro array.</w:t>
      </w:r>
    </w:p>
    <w:p w14:paraId="1E0001F8" w14:textId="45DEDDF2" w:rsidR="00F55B79" w:rsidRDefault="00F55B79" w:rsidP="00C45289">
      <w:pPr>
        <w:pStyle w:val="ListParagraph"/>
        <w:numPr>
          <w:ilvl w:val="0"/>
          <w:numId w:val="29"/>
        </w:numPr>
      </w:pPr>
      <w:r>
        <w:t>Distinguir entre sexos para crear 4 arrays que formarán los limites de normalidad.</w:t>
      </w:r>
    </w:p>
    <w:p w14:paraId="569FA737" w14:textId="443EB0C8" w:rsidR="00F55B79" w:rsidRDefault="00F55B79" w:rsidP="00C45289">
      <w:pPr>
        <w:pStyle w:val="ListParagraph"/>
        <w:numPr>
          <w:ilvl w:val="0"/>
          <w:numId w:val="29"/>
        </w:numPr>
      </w:pPr>
      <w:r>
        <w:t>Llamar a la función “grafico_evolucion()” y pasar todos los valores extraidos como argumentos de la función.</w:t>
      </w:r>
    </w:p>
    <w:p w14:paraId="3410C93D" w14:textId="77777777" w:rsidR="00F55B79" w:rsidRDefault="00F55B79" w:rsidP="00F55B79"/>
    <w:p w14:paraId="437E05AC" w14:textId="77777777" w:rsidR="00E066BD" w:rsidRDefault="00F55B79" w:rsidP="00F55B79">
      <w:pPr>
        <w:rPr>
          <w:ins w:id="7311" w:author="Borja Gonzalez" w:date="2017-09-28T19:31:00Z"/>
        </w:rPr>
      </w:pPr>
      <w:del w:id="7312" w:author="Borja Gonzalez" w:date="2017-09-28T19:30:00Z">
        <w:r w:rsidDel="00E066BD">
          <w:rPr>
            <w:noProof/>
            <w:lang w:val="en-US"/>
          </w:rPr>
          <w:drawing>
            <wp:inline distT="0" distB="0" distL="0" distR="0" wp14:anchorId="418E180D" wp14:editId="3ABB8349">
              <wp:extent cx="6286500" cy="3500589"/>
              <wp:effectExtent l="0" t="0" r="0" b="5080"/>
              <wp:docPr id="6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287169" cy="3500962"/>
                      </a:xfrm>
                      <a:prstGeom prst="rect">
                        <a:avLst/>
                      </a:prstGeom>
                      <a:noFill/>
                      <a:ln>
                        <a:noFill/>
                      </a:ln>
                    </pic:spPr>
                  </pic:pic>
                </a:graphicData>
              </a:graphic>
            </wp:inline>
          </w:drawing>
        </w:r>
      </w:del>
    </w:p>
    <w:tbl>
      <w:tblPr>
        <w:tblStyle w:val="TableGrid"/>
        <w:tblW w:w="0" w:type="auto"/>
        <w:tblLook w:val="04A0" w:firstRow="1" w:lastRow="0" w:firstColumn="1" w:lastColumn="0" w:noHBand="0" w:noVBand="1"/>
      </w:tblPr>
      <w:tblGrid>
        <w:gridCol w:w="8856"/>
      </w:tblGrid>
      <w:tr w:rsidR="00E066BD" w14:paraId="507F7910" w14:textId="77777777" w:rsidTr="00E066BD">
        <w:trPr>
          <w:ins w:id="7313" w:author="Borja Gonzalez" w:date="2017-09-28T19:31:00Z"/>
        </w:trPr>
        <w:tc>
          <w:tcPr>
            <w:tcW w:w="8856" w:type="dxa"/>
          </w:tcPr>
          <w:p w14:paraId="07F0FEB5" w14:textId="77777777" w:rsidR="00E066BD" w:rsidRPr="00E066BD" w:rsidRDefault="00E066BD" w:rsidP="00E066BD">
            <w:pPr>
              <w:keepNext/>
              <w:keepLines/>
              <w:widowControl w:val="0"/>
              <w:autoSpaceDE w:val="0"/>
              <w:autoSpaceDN w:val="0"/>
              <w:adjustRightInd w:val="0"/>
              <w:spacing w:before="200"/>
              <w:outlineLvl w:val="4"/>
              <w:rPr>
                <w:ins w:id="7314" w:author="Borja Gonzalez" w:date="2017-09-28T19:31:00Z"/>
                <w:rFonts w:ascii="Monaco" w:hAnsi="Monaco" w:cs="Monaco"/>
                <w:sz w:val="20"/>
                <w:szCs w:val="20"/>
                <w:lang w:val="en-US"/>
                <w:rPrChange w:id="7315" w:author="Borja Gonzalez" w:date="2017-09-28T19:31:00Z">
                  <w:rPr>
                    <w:ins w:id="7316" w:author="Borja Gonzalez" w:date="2017-09-28T19:31:00Z"/>
                    <w:rFonts w:ascii="Monaco" w:eastAsiaTheme="majorEastAsia" w:hAnsi="Monaco" w:cs="Monaco"/>
                    <w:color w:val="243F60" w:themeColor="accent1" w:themeShade="7F"/>
                    <w:sz w:val="32"/>
                    <w:szCs w:val="32"/>
                    <w:lang w:val="en-US"/>
                  </w:rPr>
                </w:rPrChange>
              </w:rPr>
            </w:pPr>
            <w:ins w:id="7317" w:author="Borja Gonzalez" w:date="2017-09-28T19:31:00Z">
              <w:r w:rsidRPr="00E066BD">
                <w:rPr>
                  <w:rFonts w:ascii="Monaco" w:hAnsi="Monaco" w:cs="Monaco"/>
                  <w:b/>
                  <w:bCs/>
                  <w:color w:val="204A87"/>
                  <w:sz w:val="20"/>
                  <w:szCs w:val="20"/>
                  <w:lang w:val="en-US"/>
                  <w:rPrChange w:id="7318" w:author="Borja Gonzalez" w:date="2017-09-28T19:31:00Z">
                    <w:rPr>
                      <w:rFonts w:ascii="Monaco" w:hAnsi="Monaco" w:cs="Monaco"/>
                      <w:b/>
                      <w:bCs/>
                      <w:color w:val="204A87"/>
                      <w:sz w:val="32"/>
                      <w:szCs w:val="32"/>
                      <w:lang w:val="en-US"/>
                    </w:rPr>
                  </w:rPrChange>
                </w:rPr>
                <w:lastRenderedPageBreak/>
                <w:t>function</w:t>
              </w:r>
              <w:r w:rsidRPr="00E066BD">
                <w:rPr>
                  <w:rFonts w:ascii="Monaco" w:hAnsi="Monaco" w:cs="Monaco"/>
                  <w:sz w:val="20"/>
                  <w:szCs w:val="20"/>
                  <w:lang w:val="en-US"/>
                  <w:rPrChange w:id="7319" w:author="Borja Gonzalez" w:date="2017-09-28T19:31:00Z">
                    <w:rPr>
                      <w:rFonts w:ascii="Monaco" w:hAnsi="Monaco" w:cs="Monaco"/>
                      <w:sz w:val="32"/>
                      <w:szCs w:val="32"/>
                      <w:lang w:val="en-US"/>
                    </w:rPr>
                  </w:rPrChange>
                </w:rPr>
                <w:t xml:space="preserve"> </w:t>
              </w:r>
              <w:r w:rsidRPr="00E066BD">
                <w:rPr>
                  <w:rFonts w:ascii="Monaco" w:hAnsi="Monaco" w:cs="Monaco"/>
                  <w:color w:val="000000"/>
                  <w:sz w:val="20"/>
                  <w:szCs w:val="20"/>
                  <w:lang w:val="en-US"/>
                  <w:rPrChange w:id="7320" w:author="Borja Gonzalez" w:date="2017-09-28T19:31:00Z">
                    <w:rPr>
                      <w:rFonts w:ascii="Monaco" w:hAnsi="Monaco" w:cs="Monaco"/>
                      <w:color w:val="000000"/>
                      <w:sz w:val="32"/>
                      <w:szCs w:val="32"/>
                      <w:lang w:val="en-US"/>
                    </w:rPr>
                  </w:rPrChange>
                </w:rPr>
                <w:t>grafico_evolucion</w:t>
              </w:r>
              <w:r w:rsidRPr="00E066BD">
                <w:rPr>
                  <w:rFonts w:ascii="Monaco" w:hAnsi="Monaco" w:cs="Monaco"/>
                  <w:b/>
                  <w:bCs/>
                  <w:color w:val="000000"/>
                  <w:sz w:val="20"/>
                  <w:szCs w:val="20"/>
                  <w:lang w:val="en-US"/>
                  <w:rPrChange w:id="7321" w:author="Borja Gonzalez" w:date="2017-09-28T19:31: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7322" w:author="Borja Gonzalez" w:date="2017-09-28T19:31:00Z">
                    <w:rPr>
                      <w:rFonts w:ascii="Monaco" w:hAnsi="Monaco" w:cs="Monaco"/>
                      <w:color w:val="000000"/>
                      <w:sz w:val="32"/>
                      <w:szCs w:val="32"/>
                      <w:lang w:val="en-US"/>
                    </w:rPr>
                  </w:rPrChange>
                </w:rPr>
                <w:t>maximo</w:t>
              </w:r>
              <w:r w:rsidRPr="00E066BD">
                <w:rPr>
                  <w:rFonts w:ascii="Monaco" w:hAnsi="Monaco" w:cs="Monaco"/>
                  <w:b/>
                  <w:bCs/>
                  <w:color w:val="000000"/>
                  <w:sz w:val="20"/>
                  <w:szCs w:val="20"/>
                  <w:lang w:val="en-US"/>
                  <w:rPrChange w:id="7323" w:author="Borja Gonzalez" w:date="2017-09-28T19:31:00Z">
                    <w:rPr>
                      <w:rFonts w:ascii="Monaco" w:hAnsi="Monaco" w:cs="Monaco"/>
                      <w:b/>
                      <w:bCs/>
                      <w:color w:val="000000"/>
                      <w:sz w:val="32"/>
                      <w:szCs w:val="32"/>
                      <w:lang w:val="en-US"/>
                    </w:rPr>
                  </w:rPrChange>
                </w:rPr>
                <w:t>,</w:t>
              </w:r>
              <w:r w:rsidRPr="00E066BD">
                <w:rPr>
                  <w:rFonts w:ascii="Monaco" w:hAnsi="Monaco" w:cs="Monaco"/>
                  <w:sz w:val="20"/>
                  <w:szCs w:val="20"/>
                  <w:lang w:val="en-US"/>
                  <w:rPrChange w:id="7324" w:author="Borja Gonzalez" w:date="2017-09-28T19:31:00Z">
                    <w:rPr>
                      <w:rFonts w:ascii="Monaco" w:hAnsi="Monaco" w:cs="Monaco"/>
                      <w:sz w:val="32"/>
                      <w:szCs w:val="32"/>
                      <w:lang w:val="en-US"/>
                    </w:rPr>
                  </w:rPrChange>
                </w:rPr>
                <w:t xml:space="preserve"> </w:t>
              </w:r>
              <w:r w:rsidRPr="00E066BD">
                <w:rPr>
                  <w:rFonts w:ascii="Monaco" w:hAnsi="Monaco" w:cs="Monaco"/>
                  <w:color w:val="000000"/>
                  <w:sz w:val="20"/>
                  <w:szCs w:val="20"/>
                  <w:lang w:val="en-US"/>
                  <w:rPrChange w:id="7325" w:author="Borja Gonzalez" w:date="2017-09-28T19:31:00Z">
                    <w:rPr>
                      <w:rFonts w:ascii="Monaco" w:hAnsi="Monaco" w:cs="Monaco"/>
                      <w:color w:val="000000"/>
                      <w:sz w:val="32"/>
                      <w:szCs w:val="32"/>
                      <w:lang w:val="en-US"/>
                    </w:rPr>
                  </w:rPrChange>
                </w:rPr>
                <w:t>minimo</w:t>
              </w:r>
              <w:r w:rsidRPr="00E066BD">
                <w:rPr>
                  <w:rFonts w:ascii="Monaco" w:hAnsi="Monaco" w:cs="Monaco"/>
                  <w:b/>
                  <w:bCs/>
                  <w:color w:val="000000"/>
                  <w:sz w:val="20"/>
                  <w:szCs w:val="20"/>
                  <w:lang w:val="en-US"/>
                  <w:rPrChange w:id="7326" w:author="Borja Gonzalez" w:date="2017-09-28T19:31:00Z">
                    <w:rPr>
                      <w:rFonts w:ascii="Monaco" w:hAnsi="Monaco" w:cs="Monaco"/>
                      <w:b/>
                      <w:bCs/>
                      <w:color w:val="000000"/>
                      <w:sz w:val="32"/>
                      <w:szCs w:val="32"/>
                      <w:lang w:val="en-US"/>
                    </w:rPr>
                  </w:rPrChange>
                </w:rPr>
                <w:t>,</w:t>
              </w:r>
              <w:r w:rsidRPr="00E066BD">
                <w:rPr>
                  <w:rFonts w:ascii="Monaco" w:hAnsi="Monaco" w:cs="Monaco"/>
                  <w:sz w:val="20"/>
                  <w:szCs w:val="20"/>
                  <w:lang w:val="en-US"/>
                  <w:rPrChange w:id="7327" w:author="Borja Gonzalez" w:date="2017-09-28T19:31:00Z">
                    <w:rPr>
                      <w:rFonts w:ascii="Monaco" w:hAnsi="Monaco" w:cs="Monaco"/>
                      <w:sz w:val="32"/>
                      <w:szCs w:val="32"/>
                      <w:lang w:val="en-US"/>
                    </w:rPr>
                  </w:rPrChange>
                </w:rPr>
                <w:t xml:space="preserve"> </w:t>
              </w:r>
              <w:r w:rsidRPr="00E066BD">
                <w:rPr>
                  <w:rFonts w:ascii="Monaco" w:hAnsi="Monaco" w:cs="Monaco"/>
                  <w:color w:val="000000"/>
                  <w:sz w:val="20"/>
                  <w:szCs w:val="20"/>
                  <w:lang w:val="en-US"/>
                  <w:rPrChange w:id="7328" w:author="Borja Gonzalez" w:date="2017-09-28T19:31:00Z">
                    <w:rPr>
                      <w:rFonts w:ascii="Monaco" w:hAnsi="Monaco" w:cs="Monaco"/>
                      <w:color w:val="000000"/>
                      <w:sz w:val="32"/>
                      <w:szCs w:val="32"/>
                      <w:lang w:val="en-US"/>
                    </w:rPr>
                  </w:rPrChange>
                </w:rPr>
                <w:t>fechas</w:t>
              </w:r>
              <w:r w:rsidRPr="00E066BD">
                <w:rPr>
                  <w:rFonts w:ascii="Monaco" w:hAnsi="Monaco" w:cs="Monaco"/>
                  <w:b/>
                  <w:bCs/>
                  <w:color w:val="000000"/>
                  <w:sz w:val="20"/>
                  <w:szCs w:val="20"/>
                  <w:lang w:val="en-US"/>
                  <w:rPrChange w:id="7329" w:author="Borja Gonzalez" w:date="2017-09-28T19:31:00Z">
                    <w:rPr>
                      <w:rFonts w:ascii="Monaco" w:hAnsi="Monaco" w:cs="Monaco"/>
                      <w:b/>
                      <w:bCs/>
                      <w:color w:val="000000"/>
                      <w:sz w:val="32"/>
                      <w:szCs w:val="32"/>
                      <w:lang w:val="en-US"/>
                    </w:rPr>
                  </w:rPrChange>
                </w:rPr>
                <w:t>,</w:t>
              </w:r>
              <w:r w:rsidRPr="00E066BD">
                <w:rPr>
                  <w:rFonts w:ascii="Monaco" w:hAnsi="Monaco" w:cs="Monaco"/>
                  <w:sz w:val="20"/>
                  <w:szCs w:val="20"/>
                  <w:lang w:val="en-US"/>
                  <w:rPrChange w:id="7330" w:author="Borja Gonzalez" w:date="2017-09-28T19:31:00Z">
                    <w:rPr>
                      <w:rFonts w:ascii="Monaco" w:hAnsi="Monaco" w:cs="Monaco"/>
                      <w:sz w:val="32"/>
                      <w:szCs w:val="32"/>
                      <w:lang w:val="en-US"/>
                    </w:rPr>
                  </w:rPrChange>
                </w:rPr>
                <w:t xml:space="preserve"> </w:t>
              </w:r>
              <w:r w:rsidRPr="00E066BD">
                <w:rPr>
                  <w:rFonts w:ascii="Monaco" w:hAnsi="Monaco" w:cs="Monaco"/>
                  <w:color w:val="000000"/>
                  <w:sz w:val="20"/>
                  <w:szCs w:val="20"/>
                  <w:lang w:val="en-US"/>
                  <w:rPrChange w:id="7331" w:author="Borja Gonzalez" w:date="2017-09-28T19:31:00Z">
                    <w:rPr>
                      <w:rFonts w:ascii="Monaco" w:hAnsi="Monaco" w:cs="Monaco"/>
                      <w:color w:val="000000"/>
                      <w:sz w:val="32"/>
                      <w:szCs w:val="32"/>
                      <w:lang w:val="en-US"/>
                    </w:rPr>
                  </w:rPrChange>
                </w:rPr>
                <w:t>x</w:t>
              </w:r>
              <w:r w:rsidRPr="00E066BD">
                <w:rPr>
                  <w:rFonts w:ascii="Monaco" w:hAnsi="Monaco" w:cs="Monaco"/>
                  <w:b/>
                  <w:bCs/>
                  <w:color w:val="000000"/>
                  <w:sz w:val="20"/>
                  <w:szCs w:val="20"/>
                  <w:lang w:val="en-US"/>
                  <w:rPrChange w:id="7332" w:author="Borja Gonzalez" w:date="2017-09-28T19:31:00Z">
                    <w:rPr>
                      <w:rFonts w:ascii="Monaco" w:hAnsi="Monaco" w:cs="Monaco"/>
                      <w:b/>
                      <w:bCs/>
                      <w:color w:val="000000"/>
                      <w:sz w:val="32"/>
                      <w:szCs w:val="32"/>
                      <w:lang w:val="en-US"/>
                    </w:rPr>
                  </w:rPrChange>
                </w:rPr>
                <w:t>,</w:t>
              </w:r>
              <w:r w:rsidRPr="00E066BD">
                <w:rPr>
                  <w:rFonts w:ascii="Monaco" w:hAnsi="Monaco" w:cs="Monaco"/>
                  <w:sz w:val="20"/>
                  <w:szCs w:val="20"/>
                  <w:lang w:val="en-US"/>
                  <w:rPrChange w:id="7333" w:author="Borja Gonzalez" w:date="2017-09-28T19:31:00Z">
                    <w:rPr>
                      <w:rFonts w:ascii="Monaco" w:hAnsi="Monaco" w:cs="Monaco"/>
                      <w:sz w:val="32"/>
                      <w:szCs w:val="32"/>
                      <w:lang w:val="en-US"/>
                    </w:rPr>
                  </w:rPrChange>
                </w:rPr>
                <w:t xml:space="preserve"> </w:t>
              </w:r>
              <w:r w:rsidRPr="00E066BD">
                <w:rPr>
                  <w:rFonts w:ascii="Monaco" w:hAnsi="Monaco" w:cs="Monaco"/>
                  <w:color w:val="000000"/>
                  <w:sz w:val="20"/>
                  <w:szCs w:val="20"/>
                  <w:lang w:val="en-US"/>
                  <w:rPrChange w:id="7334" w:author="Borja Gonzalez" w:date="2017-09-28T19:31:00Z">
                    <w:rPr>
                      <w:rFonts w:ascii="Monaco" w:hAnsi="Monaco" w:cs="Monaco"/>
                      <w:color w:val="000000"/>
                      <w:sz w:val="32"/>
                      <w:szCs w:val="32"/>
                      <w:lang w:val="en-US"/>
                    </w:rPr>
                  </w:rPrChange>
                </w:rPr>
                <w:t>maximo_max</w:t>
              </w:r>
              <w:r w:rsidRPr="00E066BD">
                <w:rPr>
                  <w:rFonts w:ascii="Monaco" w:hAnsi="Monaco" w:cs="Monaco"/>
                  <w:b/>
                  <w:bCs/>
                  <w:color w:val="000000"/>
                  <w:sz w:val="20"/>
                  <w:szCs w:val="20"/>
                  <w:lang w:val="en-US"/>
                  <w:rPrChange w:id="7335" w:author="Borja Gonzalez" w:date="2017-09-28T19:31:00Z">
                    <w:rPr>
                      <w:rFonts w:ascii="Monaco" w:hAnsi="Monaco" w:cs="Monaco"/>
                      <w:b/>
                      <w:bCs/>
                      <w:color w:val="000000"/>
                      <w:sz w:val="32"/>
                      <w:szCs w:val="32"/>
                      <w:lang w:val="en-US"/>
                    </w:rPr>
                  </w:rPrChange>
                </w:rPr>
                <w:t>,</w:t>
              </w:r>
              <w:r w:rsidRPr="00E066BD">
                <w:rPr>
                  <w:rFonts w:ascii="Monaco" w:hAnsi="Monaco" w:cs="Monaco"/>
                  <w:sz w:val="20"/>
                  <w:szCs w:val="20"/>
                  <w:lang w:val="en-US"/>
                  <w:rPrChange w:id="7336" w:author="Borja Gonzalez" w:date="2017-09-28T19:31:00Z">
                    <w:rPr>
                      <w:rFonts w:ascii="Monaco" w:hAnsi="Monaco" w:cs="Monaco"/>
                      <w:sz w:val="32"/>
                      <w:szCs w:val="32"/>
                      <w:lang w:val="en-US"/>
                    </w:rPr>
                  </w:rPrChange>
                </w:rPr>
                <w:t xml:space="preserve"> </w:t>
              </w:r>
              <w:r w:rsidRPr="00E066BD">
                <w:rPr>
                  <w:rFonts w:ascii="Monaco" w:hAnsi="Monaco" w:cs="Monaco"/>
                  <w:color w:val="000000"/>
                  <w:sz w:val="20"/>
                  <w:szCs w:val="20"/>
                  <w:lang w:val="en-US"/>
                  <w:rPrChange w:id="7337" w:author="Borja Gonzalez" w:date="2017-09-28T19:31:00Z">
                    <w:rPr>
                      <w:rFonts w:ascii="Monaco" w:hAnsi="Monaco" w:cs="Monaco"/>
                      <w:color w:val="000000"/>
                      <w:sz w:val="32"/>
                      <w:szCs w:val="32"/>
                      <w:lang w:val="en-US"/>
                    </w:rPr>
                  </w:rPrChange>
                </w:rPr>
                <w:t>maximo_min</w:t>
              </w:r>
              <w:r w:rsidRPr="00E066BD">
                <w:rPr>
                  <w:rFonts w:ascii="Monaco" w:hAnsi="Monaco" w:cs="Monaco"/>
                  <w:b/>
                  <w:bCs/>
                  <w:color w:val="000000"/>
                  <w:sz w:val="20"/>
                  <w:szCs w:val="20"/>
                  <w:lang w:val="en-US"/>
                  <w:rPrChange w:id="7338" w:author="Borja Gonzalez" w:date="2017-09-28T19:31:00Z">
                    <w:rPr>
                      <w:rFonts w:ascii="Monaco" w:hAnsi="Monaco" w:cs="Monaco"/>
                      <w:b/>
                      <w:bCs/>
                      <w:color w:val="000000"/>
                      <w:sz w:val="32"/>
                      <w:szCs w:val="32"/>
                      <w:lang w:val="en-US"/>
                    </w:rPr>
                  </w:rPrChange>
                </w:rPr>
                <w:t>,</w:t>
              </w:r>
              <w:r w:rsidRPr="00E066BD">
                <w:rPr>
                  <w:rFonts w:ascii="Monaco" w:hAnsi="Monaco" w:cs="Monaco"/>
                  <w:sz w:val="20"/>
                  <w:szCs w:val="20"/>
                  <w:lang w:val="en-US"/>
                  <w:rPrChange w:id="7339" w:author="Borja Gonzalez" w:date="2017-09-28T19:31:00Z">
                    <w:rPr>
                      <w:rFonts w:ascii="Monaco" w:hAnsi="Monaco" w:cs="Monaco"/>
                      <w:sz w:val="32"/>
                      <w:szCs w:val="32"/>
                      <w:lang w:val="en-US"/>
                    </w:rPr>
                  </w:rPrChange>
                </w:rPr>
                <w:t xml:space="preserve"> </w:t>
              </w:r>
              <w:r w:rsidRPr="00E066BD">
                <w:rPr>
                  <w:rFonts w:ascii="Monaco" w:hAnsi="Monaco" w:cs="Monaco"/>
                  <w:color w:val="000000"/>
                  <w:sz w:val="20"/>
                  <w:szCs w:val="20"/>
                  <w:lang w:val="en-US"/>
                  <w:rPrChange w:id="7340" w:author="Borja Gonzalez" w:date="2017-09-28T19:31:00Z">
                    <w:rPr>
                      <w:rFonts w:ascii="Monaco" w:hAnsi="Monaco" w:cs="Monaco"/>
                      <w:color w:val="000000"/>
                      <w:sz w:val="32"/>
                      <w:szCs w:val="32"/>
                      <w:lang w:val="en-US"/>
                    </w:rPr>
                  </w:rPrChange>
                </w:rPr>
                <w:t>minimo_max</w:t>
              </w:r>
              <w:r w:rsidRPr="00E066BD">
                <w:rPr>
                  <w:rFonts w:ascii="Monaco" w:hAnsi="Monaco" w:cs="Monaco"/>
                  <w:b/>
                  <w:bCs/>
                  <w:color w:val="000000"/>
                  <w:sz w:val="20"/>
                  <w:szCs w:val="20"/>
                  <w:lang w:val="en-US"/>
                  <w:rPrChange w:id="7341" w:author="Borja Gonzalez" w:date="2017-09-28T19:31:00Z">
                    <w:rPr>
                      <w:rFonts w:ascii="Monaco" w:hAnsi="Monaco" w:cs="Monaco"/>
                      <w:b/>
                      <w:bCs/>
                      <w:color w:val="000000"/>
                      <w:sz w:val="32"/>
                      <w:szCs w:val="32"/>
                      <w:lang w:val="en-US"/>
                    </w:rPr>
                  </w:rPrChange>
                </w:rPr>
                <w:t>,</w:t>
              </w:r>
              <w:r w:rsidRPr="00E066BD">
                <w:rPr>
                  <w:rFonts w:ascii="Monaco" w:hAnsi="Monaco" w:cs="Monaco"/>
                  <w:sz w:val="20"/>
                  <w:szCs w:val="20"/>
                  <w:lang w:val="en-US"/>
                  <w:rPrChange w:id="7342" w:author="Borja Gonzalez" w:date="2017-09-28T19:31:00Z">
                    <w:rPr>
                      <w:rFonts w:ascii="Monaco" w:hAnsi="Monaco" w:cs="Monaco"/>
                      <w:sz w:val="32"/>
                      <w:szCs w:val="32"/>
                      <w:lang w:val="en-US"/>
                    </w:rPr>
                  </w:rPrChange>
                </w:rPr>
                <w:t xml:space="preserve"> </w:t>
              </w:r>
              <w:r w:rsidRPr="00E066BD">
                <w:rPr>
                  <w:rFonts w:ascii="Monaco" w:hAnsi="Monaco" w:cs="Monaco"/>
                  <w:color w:val="000000"/>
                  <w:sz w:val="20"/>
                  <w:szCs w:val="20"/>
                  <w:lang w:val="en-US"/>
                  <w:rPrChange w:id="7343" w:author="Borja Gonzalez" w:date="2017-09-28T19:31:00Z">
                    <w:rPr>
                      <w:rFonts w:ascii="Monaco" w:hAnsi="Monaco" w:cs="Monaco"/>
                      <w:color w:val="000000"/>
                      <w:sz w:val="32"/>
                      <w:szCs w:val="32"/>
                      <w:lang w:val="en-US"/>
                    </w:rPr>
                  </w:rPrChange>
                </w:rPr>
                <w:t>minimo_min</w:t>
              </w:r>
              <w:r w:rsidRPr="00E066BD">
                <w:rPr>
                  <w:rFonts w:ascii="Monaco" w:hAnsi="Monaco" w:cs="Monaco"/>
                  <w:b/>
                  <w:bCs/>
                  <w:color w:val="000000"/>
                  <w:sz w:val="20"/>
                  <w:szCs w:val="20"/>
                  <w:lang w:val="en-US"/>
                  <w:rPrChange w:id="7344" w:author="Borja Gonzalez" w:date="2017-09-28T19:31: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7345" w:author="Borja Gonzalez" w:date="2017-09-28T19:31:00Z">
                    <w:rPr>
                      <w:rFonts w:ascii="Monaco" w:hAnsi="Monaco" w:cs="Monaco"/>
                      <w:color w:val="000000"/>
                      <w:sz w:val="32"/>
                      <w:szCs w:val="32"/>
                      <w:lang w:val="en-US"/>
                    </w:rPr>
                  </w:rPrChange>
                </w:rPr>
                <w:t>titulo1</w:t>
              </w:r>
              <w:r w:rsidRPr="00E066BD">
                <w:rPr>
                  <w:rFonts w:ascii="Monaco" w:hAnsi="Monaco" w:cs="Monaco"/>
                  <w:b/>
                  <w:bCs/>
                  <w:color w:val="000000"/>
                  <w:sz w:val="20"/>
                  <w:szCs w:val="20"/>
                  <w:lang w:val="en-US"/>
                  <w:rPrChange w:id="7346" w:author="Borja Gonzalez" w:date="2017-09-28T19:31: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7347" w:author="Borja Gonzalez" w:date="2017-09-28T19:31:00Z">
                    <w:rPr>
                      <w:rFonts w:ascii="Monaco" w:hAnsi="Monaco" w:cs="Monaco"/>
                      <w:color w:val="000000"/>
                      <w:sz w:val="32"/>
                      <w:szCs w:val="32"/>
                      <w:lang w:val="en-US"/>
                    </w:rPr>
                  </w:rPrChange>
                </w:rPr>
                <w:t>titulo2</w:t>
              </w:r>
              <w:r w:rsidRPr="00E066BD">
                <w:rPr>
                  <w:rFonts w:ascii="Monaco" w:hAnsi="Monaco" w:cs="Monaco"/>
                  <w:b/>
                  <w:bCs/>
                  <w:color w:val="000000"/>
                  <w:sz w:val="20"/>
                  <w:szCs w:val="20"/>
                  <w:lang w:val="en-US"/>
                  <w:rPrChange w:id="7348" w:author="Borja Gonzalez" w:date="2017-09-28T19:31:00Z">
                    <w:rPr>
                      <w:rFonts w:ascii="Monaco" w:hAnsi="Monaco" w:cs="Monaco"/>
                      <w:b/>
                      <w:bCs/>
                      <w:color w:val="000000"/>
                      <w:sz w:val="32"/>
                      <w:szCs w:val="32"/>
                      <w:lang w:val="en-US"/>
                    </w:rPr>
                  </w:rPrChange>
                </w:rPr>
                <w:t>){</w:t>
              </w:r>
            </w:ins>
          </w:p>
          <w:p w14:paraId="4368109D" w14:textId="77777777" w:rsidR="00E066BD" w:rsidRPr="00E066BD" w:rsidRDefault="00E066BD" w:rsidP="00E066BD">
            <w:pPr>
              <w:keepNext/>
              <w:keepLines/>
              <w:widowControl w:val="0"/>
              <w:autoSpaceDE w:val="0"/>
              <w:autoSpaceDN w:val="0"/>
              <w:adjustRightInd w:val="0"/>
              <w:spacing w:before="200"/>
              <w:outlineLvl w:val="4"/>
              <w:rPr>
                <w:ins w:id="7349" w:author="Borja Gonzalez" w:date="2017-09-28T19:31:00Z"/>
                <w:rFonts w:ascii="Monaco" w:hAnsi="Monaco" w:cs="Monaco"/>
                <w:sz w:val="20"/>
                <w:szCs w:val="20"/>
                <w:lang w:val="en-US"/>
                <w:rPrChange w:id="7350" w:author="Borja Gonzalez" w:date="2017-09-28T19:31:00Z">
                  <w:rPr>
                    <w:ins w:id="7351" w:author="Borja Gonzalez" w:date="2017-09-28T19:31:00Z"/>
                    <w:rFonts w:ascii="Monaco" w:eastAsiaTheme="majorEastAsia" w:hAnsi="Monaco" w:cs="Monaco"/>
                    <w:color w:val="243F60" w:themeColor="accent1" w:themeShade="7F"/>
                    <w:sz w:val="32"/>
                    <w:szCs w:val="32"/>
                    <w:lang w:val="en-US"/>
                  </w:rPr>
                </w:rPrChange>
              </w:rPr>
            </w:pPr>
            <w:ins w:id="7352" w:author="Borja Gonzalez" w:date="2017-09-28T19:31:00Z">
              <w:r w:rsidRPr="00E066BD">
                <w:rPr>
                  <w:rFonts w:ascii="Monaco" w:hAnsi="Monaco" w:cs="Monaco"/>
                  <w:sz w:val="20"/>
                  <w:szCs w:val="20"/>
                  <w:lang w:val="en-US"/>
                  <w:rPrChange w:id="7353" w:author="Borja Gonzalez" w:date="2017-09-28T19:31:00Z">
                    <w:rPr>
                      <w:rFonts w:ascii="Monaco" w:hAnsi="Monaco" w:cs="Monaco"/>
                      <w:sz w:val="32"/>
                      <w:szCs w:val="32"/>
                      <w:lang w:val="en-US"/>
                    </w:rPr>
                  </w:rPrChange>
                </w:rPr>
                <w:t xml:space="preserve">    </w:t>
              </w:r>
              <w:r w:rsidRPr="00E066BD">
                <w:rPr>
                  <w:rFonts w:ascii="Monaco" w:hAnsi="Monaco" w:cs="Monaco"/>
                  <w:color w:val="000000"/>
                  <w:sz w:val="20"/>
                  <w:szCs w:val="20"/>
                  <w:lang w:val="en-US"/>
                  <w:rPrChange w:id="7354" w:author="Borja Gonzalez" w:date="2017-09-28T19:31:00Z">
                    <w:rPr>
                      <w:rFonts w:ascii="Monaco" w:hAnsi="Monaco" w:cs="Monaco"/>
                      <w:color w:val="000000"/>
                      <w:sz w:val="32"/>
                      <w:szCs w:val="32"/>
                      <w:lang w:val="en-US"/>
                    </w:rPr>
                  </w:rPrChange>
                </w:rPr>
                <w:t>var_i</w:t>
              </w:r>
              <w:r w:rsidRPr="00E066BD">
                <w:rPr>
                  <w:rFonts w:ascii="Monaco" w:hAnsi="Monaco" w:cs="Monaco"/>
                  <w:b/>
                  <w:bCs/>
                  <w:color w:val="CE5C00"/>
                  <w:sz w:val="20"/>
                  <w:szCs w:val="20"/>
                  <w:lang w:val="en-US"/>
                  <w:rPrChange w:id="7355" w:author="Borja Gonzalez" w:date="2017-09-28T19:31:00Z">
                    <w:rPr>
                      <w:rFonts w:ascii="Monaco" w:hAnsi="Monaco" w:cs="Monaco"/>
                      <w:b/>
                      <w:bCs/>
                      <w:color w:val="CE5C00"/>
                      <w:sz w:val="32"/>
                      <w:szCs w:val="32"/>
                      <w:lang w:val="en-US"/>
                    </w:rPr>
                  </w:rPrChange>
                </w:rPr>
                <w:t>+=</w:t>
              </w:r>
              <w:r w:rsidRPr="00E066BD">
                <w:rPr>
                  <w:rFonts w:ascii="Monaco" w:hAnsi="Monaco" w:cs="Monaco"/>
                  <w:b/>
                  <w:bCs/>
                  <w:color w:val="0000CF"/>
                  <w:sz w:val="20"/>
                  <w:szCs w:val="20"/>
                  <w:lang w:val="en-US"/>
                  <w:rPrChange w:id="7356" w:author="Borja Gonzalez" w:date="2017-09-28T19:31:00Z">
                    <w:rPr>
                      <w:rFonts w:ascii="Monaco" w:hAnsi="Monaco" w:cs="Monaco"/>
                      <w:b/>
                      <w:bCs/>
                      <w:color w:val="0000CF"/>
                      <w:sz w:val="32"/>
                      <w:szCs w:val="32"/>
                      <w:lang w:val="en-US"/>
                    </w:rPr>
                  </w:rPrChange>
                </w:rPr>
                <w:t>1</w:t>
              </w:r>
              <w:r w:rsidRPr="00E066BD">
                <w:rPr>
                  <w:rFonts w:ascii="Monaco" w:hAnsi="Monaco" w:cs="Monaco"/>
                  <w:b/>
                  <w:bCs/>
                  <w:color w:val="000000"/>
                  <w:sz w:val="20"/>
                  <w:szCs w:val="20"/>
                  <w:lang w:val="en-US"/>
                  <w:rPrChange w:id="7357" w:author="Borja Gonzalez" w:date="2017-09-28T19:31:00Z">
                    <w:rPr>
                      <w:rFonts w:ascii="Monaco" w:hAnsi="Monaco" w:cs="Monaco"/>
                      <w:b/>
                      <w:bCs/>
                      <w:color w:val="000000"/>
                      <w:sz w:val="32"/>
                      <w:szCs w:val="32"/>
                      <w:lang w:val="en-US"/>
                    </w:rPr>
                  </w:rPrChange>
                </w:rPr>
                <w:t>;</w:t>
              </w:r>
            </w:ins>
          </w:p>
          <w:p w14:paraId="0A522CFB" w14:textId="77777777" w:rsidR="00E066BD" w:rsidRPr="00E066BD" w:rsidRDefault="00E066BD" w:rsidP="00E066BD">
            <w:pPr>
              <w:keepNext/>
              <w:keepLines/>
              <w:widowControl w:val="0"/>
              <w:autoSpaceDE w:val="0"/>
              <w:autoSpaceDN w:val="0"/>
              <w:adjustRightInd w:val="0"/>
              <w:spacing w:before="200"/>
              <w:outlineLvl w:val="4"/>
              <w:rPr>
                <w:ins w:id="7358" w:author="Borja Gonzalez" w:date="2017-09-28T19:31:00Z"/>
                <w:rFonts w:ascii="Monaco" w:hAnsi="Monaco" w:cs="Monaco"/>
                <w:sz w:val="20"/>
                <w:szCs w:val="20"/>
                <w:lang w:val="en-US"/>
                <w:rPrChange w:id="7359" w:author="Borja Gonzalez" w:date="2017-09-28T19:31:00Z">
                  <w:rPr>
                    <w:ins w:id="7360" w:author="Borja Gonzalez" w:date="2017-09-28T19:31:00Z"/>
                    <w:rFonts w:ascii="Monaco" w:eastAsiaTheme="majorEastAsia" w:hAnsi="Monaco" w:cs="Monaco"/>
                    <w:color w:val="243F60" w:themeColor="accent1" w:themeShade="7F"/>
                    <w:sz w:val="32"/>
                    <w:szCs w:val="32"/>
                    <w:lang w:val="en-US"/>
                  </w:rPr>
                </w:rPrChange>
              </w:rPr>
            </w:pPr>
            <w:ins w:id="7361" w:author="Borja Gonzalez" w:date="2017-09-28T19:31:00Z">
              <w:r w:rsidRPr="00E066BD">
                <w:rPr>
                  <w:rFonts w:ascii="Monaco" w:hAnsi="Monaco" w:cs="Monaco"/>
                  <w:sz w:val="20"/>
                  <w:szCs w:val="20"/>
                  <w:lang w:val="en-US"/>
                  <w:rPrChange w:id="7362" w:author="Borja Gonzalez" w:date="2017-09-28T19:31:00Z">
                    <w:rPr>
                      <w:rFonts w:ascii="Monaco" w:hAnsi="Monaco" w:cs="Monaco"/>
                      <w:sz w:val="32"/>
                      <w:szCs w:val="32"/>
                      <w:lang w:val="en-US"/>
                    </w:rPr>
                  </w:rPrChange>
                </w:rPr>
                <w:t xml:space="preserve">    </w:t>
              </w:r>
              <w:r w:rsidRPr="00E066BD">
                <w:rPr>
                  <w:rFonts w:ascii="Monaco" w:hAnsi="Monaco" w:cs="Monaco"/>
                  <w:b/>
                  <w:bCs/>
                  <w:color w:val="204A87"/>
                  <w:sz w:val="20"/>
                  <w:szCs w:val="20"/>
                  <w:lang w:val="en-US"/>
                  <w:rPrChange w:id="7363" w:author="Borja Gonzalez" w:date="2017-09-28T19:31:00Z">
                    <w:rPr>
                      <w:rFonts w:ascii="Monaco" w:hAnsi="Monaco" w:cs="Monaco"/>
                      <w:b/>
                      <w:bCs/>
                      <w:color w:val="204A87"/>
                      <w:sz w:val="32"/>
                      <w:szCs w:val="32"/>
                      <w:lang w:val="en-US"/>
                    </w:rPr>
                  </w:rPrChange>
                </w:rPr>
                <w:t>var</w:t>
              </w:r>
              <w:r w:rsidRPr="00E066BD">
                <w:rPr>
                  <w:rFonts w:ascii="Monaco" w:hAnsi="Monaco" w:cs="Monaco"/>
                  <w:sz w:val="20"/>
                  <w:szCs w:val="20"/>
                  <w:lang w:val="en-US"/>
                  <w:rPrChange w:id="7364" w:author="Borja Gonzalez" w:date="2017-09-28T19:31:00Z">
                    <w:rPr>
                      <w:rFonts w:ascii="Monaco" w:hAnsi="Monaco" w:cs="Monaco"/>
                      <w:sz w:val="32"/>
                      <w:szCs w:val="32"/>
                      <w:lang w:val="en-US"/>
                    </w:rPr>
                  </w:rPrChange>
                </w:rPr>
                <w:t xml:space="preserve"> </w:t>
              </w:r>
              <w:r w:rsidRPr="00E066BD">
                <w:rPr>
                  <w:rFonts w:ascii="Monaco" w:hAnsi="Monaco" w:cs="Monaco"/>
                  <w:color w:val="000000"/>
                  <w:sz w:val="20"/>
                  <w:szCs w:val="20"/>
                  <w:lang w:val="en-US"/>
                  <w:rPrChange w:id="7365" w:author="Borja Gonzalez" w:date="2017-09-28T19:31:00Z">
                    <w:rPr>
                      <w:rFonts w:ascii="Monaco" w:hAnsi="Monaco" w:cs="Monaco"/>
                      <w:color w:val="000000"/>
                      <w:sz w:val="32"/>
                      <w:szCs w:val="32"/>
                      <w:lang w:val="en-US"/>
                    </w:rPr>
                  </w:rPrChange>
                </w:rPr>
                <w:t>url</w:t>
              </w:r>
              <w:r w:rsidRPr="00E066BD">
                <w:rPr>
                  <w:rFonts w:ascii="Monaco" w:hAnsi="Monaco" w:cs="Monaco"/>
                  <w:sz w:val="20"/>
                  <w:szCs w:val="20"/>
                  <w:lang w:val="en-US"/>
                  <w:rPrChange w:id="7366" w:author="Borja Gonzalez" w:date="2017-09-28T19:31:00Z">
                    <w:rPr>
                      <w:rFonts w:ascii="Monaco" w:hAnsi="Monaco" w:cs="Monaco"/>
                      <w:sz w:val="32"/>
                      <w:szCs w:val="32"/>
                      <w:lang w:val="en-US"/>
                    </w:rPr>
                  </w:rPrChange>
                </w:rPr>
                <w:t xml:space="preserve"> </w:t>
              </w:r>
              <w:r w:rsidRPr="00E066BD">
                <w:rPr>
                  <w:rFonts w:ascii="Monaco" w:hAnsi="Monaco" w:cs="Monaco"/>
                  <w:b/>
                  <w:bCs/>
                  <w:color w:val="CE5C00"/>
                  <w:sz w:val="20"/>
                  <w:szCs w:val="20"/>
                  <w:lang w:val="en-US"/>
                  <w:rPrChange w:id="7367" w:author="Borja Gonzalez" w:date="2017-09-28T19:31:00Z">
                    <w:rPr>
                      <w:rFonts w:ascii="Monaco" w:hAnsi="Monaco" w:cs="Monaco"/>
                      <w:b/>
                      <w:bCs/>
                      <w:color w:val="CE5C00"/>
                      <w:sz w:val="32"/>
                      <w:szCs w:val="32"/>
                      <w:lang w:val="en-US"/>
                    </w:rPr>
                  </w:rPrChange>
                </w:rPr>
                <w:t>=</w:t>
              </w:r>
              <w:r w:rsidRPr="00E066BD">
                <w:rPr>
                  <w:rFonts w:ascii="Monaco" w:hAnsi="Monaco" w:cs="Monaco"/>
                  <w:sz w:val="20"/>
                  <w:szCs w:val="20"/>
                  <w:lang w:val="en-US"/>
                  <w:rPrChange w:id="7368" w:author="Borja Gonzalez" w:date="2017-09-28T19:31:00Z">
                    <w:rPr>
                      <w:rFonts w:ascii="Monaco" w:hAnsi="Monaco" w:cs="Monaco"/>
                      <w:sz w:val="32"/>
                      <w:szCs w:val="32"/>
                      <w:lang w:val="en-US"/>
                    </w:rPr>
                  </w:rPrChange>
                </w:rPr>
                <w:t xml:space="preserve"> </w:t>
              </w:r>
              <w:r w:rsidRPr="00E066BD">
                <w:rPr>
                  <w:rFonts w:ascii="Monaco" w:hAnsi="Monaco" w:cs="Monaco"/>
                  <w:color w:val="204A87"/>
                  <w:sz w:val="20"/>
                  <w:szCs w:val="20"/>
                  <w:lang w:val="en-US"/>
                  <w:rPrChange w:id="7369" w:author="Borja Gonzalez" w:date="2017-09-28T19:31:00Z">
                    <w:rPr>
                      <w:rFonts w:ascii="Monaco" w:hAnsi="Monaco" w:cs="Monaco"/>
                      <w:color w:val="204A87"/>
                      <w:sz w:val="32"/>
                      <w:szCs w:val="32"/>
                      <w:lang w:val="en-US"/>
                    </w:rPr>
                  </w:rPrChange>
                </w:rPr>
                <w:t>window</w:t>
              </w:r>
              <w:r w:rsidRPr="00E066BD">
                <w:rPr>
                  <w:rFonts w:ascii="Monaco" w:hAnsi="Monaco" w:cs="Monaco"/>
                  <w:b/>
                  <w:bCs/>
                  <w:color w:val="000000"/>
                  <w:sz w:val="20"/>
                  <w:szCs w:val="20"/>
                  <w:lang w:val="en-US"/>
                  <w:rPrChange w:id="7370" w:author="Borja Gonzalez" w:date="2017-09-28T19:31: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7371" w:author="Borja Gonzalez" w:date="2017-09-28T19:31:00Z">
                    <w:rPr>
                      <w:rFonts w:ascii="Monaco" w:hAnsi="Monaco" w:cs="Monaco"/>
                      <w:color w:val="000000"/>
                      <w:sz w:val="32"/>
                      <w:szCs w:val="32"/>
                      <w:lang w:val="en-US"/>
                    </w:rPr>
                  </w:rPrChange>
                </w:rPr>
                <w:t>location</w:t>
              </w:r>
              <w:r w:rsidRPr="00E066BD">
                <w:rPr>
                  <w:rFonts w:ascii="Monaco" w:hAnsi="Monaco" w:cs="Monaco"/>
                  <w:b/>
                  <w:bCs/>
                  <w:color w:val="000000"/>
                  <w:sz w:val="20"/>
                  <w:szCs w:val="20"/>
                  <w:lang w:val="en-US"/>
                  <w:rPrChange w:id="7372" w:author="Borja Gonzalez" w:date="2017-09-28T19:31: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7373" w:author="Borja Gonzalez" w:date="2017-09-28T19:31:00Z">
                    <w:rPr>
                      <w:rFonts w:ascii="Monaco" w:hAnsi="Monaco" w:cs="Monaco"/>
                      <w:color w:val="000000"/>
                      <w:sz w:val="32"/>
                      <w:szCs w:val="32"/>
                      <w:lang w:val="en-US"/>
                    </w:rPr>
                  </w:rPrChange>
                </w:rPr>
                <w:t>href</w:t>
              </w:r>
              <w:r w:rsidRPr="00E066BD">
                <w:rPr>
                  <w:rFonts w:ascii="Monaco" w:hAnsi="Monaco" w:cs="Monaco"/>
                  <w:b/>
                  <w:bCs/>
                  <w:color w:val="000000"/>
                  <w:sz w:val="20"/>
                  <w:szCs w:val="20"/>
                  <w:lang w:val="en-US"/>
                  <w:rPrChange w:id="7374" w:author="Borja Gonzalez" w:date="2017-09-28T19:31:00Z">
                    <w:rPr>
                      <w:rFonts w:ascii="Monaco" w:hAnsi="Monaco" w:cs="Monaco"/>
                      <w:b/>
                      <w:bCs/>
                      <w:color w:val="000000"/>
                      <w:sz w:val="32"/>
                      <w:szCs w:val="32"/>
                      <w:lang w:val="en-US"/>
                    </w:rPr>
                  </w:rPrChange>
                </w:rPr>
                <w:t>;</w:t>
              </w:r>
            </w:ins>
          </w:p>
          <w:p w14:paraId="0D9459C6" w14:textId="77777777" w:rsidR="00E066BD" w:rsidRPr="00E066BD" w:rsidRDefault="00E066BD" w:rsidP="00E066BD">
            <w:pPr>
              <w:keepNext/>
              <w:keepLines/>
              <w:widowControl w:val="0"/>
              <w:autoSpaceDE w:val="0"/>
              <w:autoSpaceDN w:val="0"/>
              <w:adjustRightInd w:val="0"/>
              <w:spacing w:before="200"/>
              <w:outlineLvl w:val="4"/>
              <w:rPr>
                <w:ins w:id="7375" w:author="Borja Gonzalez" w:date="2017-09-28T19:31:00Z"/>
                <w:rFonts w:ascii="Monaco" w:hAnsi="Monaco" w:cs="Monaco"/>
                <w:sz w:val="20"/>
                <w:szCs w:val="20"/>
                <w:lang w:val="en-US"/>
                <w:rPrChange w:id="7376" w:author="Borja Gonzalez" w:date="2017-09-28T19:31:00Z">
                  <w:rPr>
                    <w:ins w:id="7377" w:author="Borja Gonzalez" w:date="2017-09-28T19:31:00Z"/>
                    <w:rFonts w:ascii="Monaco" w:eastAsiaTheme="majorEastAsia" w:hAnsi="Monaco" w:cs="Monaco"/>
                    <w:color w:val="243F60" w:themeColor="accent1" w:themeShade="7F"/>
                    <w:sz w:val="32"/>
                    <w:szCs w:val="32"/>
                    <w:lang w:val="en-US"/>
                  </w:rPr>
                </w:rPrChange>
              </w:rPr>
            </w:pPr>
            <w:ins w:id="7378" w:author="Borja Gonzalez" w:date="2017-09-28T19:31:00Z">
              <w:r w:rsidRPr="00E066BD">
                <w:rPr>
                  <w:rFonts w:ascii="Monaco" w:hAnsi="Monaco" w:cs="Monaco"/>
                  <w:sz w:val="20"/>
                  <w:szCs w:val="20"/>
                  <w:lang w:val="en-US"/>
                  <w:rPrChange w:id="7379" w:author="Borja Gonzalez" w:date="2017-09-28T19:31:00Z">
                    <w:rPr>
                      <w:rFonts w:ascii="Monaco" w:hAnsi="Monaco" w:cs="Monaco"/>
                      <w:sz w:val="32"/>
                      <w:szCs w:val="32"/>
                      <w:lang w:val="en-US"/>
                    </w:rPr>
                  </w:rPrChange>
                </w:rPr>
                <w:t xml:space="preserve">    </w:t>
              </w:r>
              <w:r w:rsidRPr="00E066BD">
                <w:rPr>
                  <w:rFonts w:ascii="Monaco" w:hAnsi="Monaco" w:cs="Monaco"/>
                  <w:b/>
                  <w:bCs/>
                  <w:color w:val="204A87"/>
                  <w:sz w:val="20"/>
                  <w:szCs w:val="20"/>
                  <w:lang w:val="en-US"/>
                  <w:rPrChange w:id="7380" w:author="Borja Gonzalez" w:date="2017-09-28T19:31:00Z">
                    <w:rPr>
                      <w:rFonts w:ascii="Monaco" w:hAnsi="Monaco" w:cs="Monaco"/>
                      <w:b/>
                      <w:bCs/>
                      <w:color w:val="204A87"/>
                      <w:sz w:val="32"/>
                      <w:szCs w:val="32"/>
                      <w:lang w:val="en-US"/>
                    </w:rPr>
                  </w:rPrChange>
                </w:rPr>
                <w:t>var</w:t>
              </w:r>
              <w:r w:rsidRPr="00E066BD">
                <w:rPr>
                  <w:rFonts w:ascii="Monaco" w:hAnsi="Monaco" w:cs="Monaco"/>
                  <w:sz w:val="20"/>
                  <w:szCs w:val="20"/>
                  <w:lang w:val="en-US"/>
                  <w:rPrChange w:id="7381" w:author="Borja Gonzalez" w:date="2017-09-28T19:31:00Z">
                    <w:rPr>
                      <w:rFonts w:ascii="Monaco" w:hAnsi="Monaco" w:cs="Monaco"/>
                      <w:sz w:val="32"/>
                      <w:szCs w:val="32"/>
                      <w:lang w:val="en-US"/>
                    </w:rPr>
                  </w:rPrChange>
                </w:rPr>
                <w:t xml:space="preserve"> </w:t>
              </w:r>
              <w:r w:rsidRPr="00E066BD">
                <w:rPr>
                  <w:rFonts w:ascii="Monaco" w:hAnsi="Monaco" w:cs="Monaco"/>
                  <w:color w:val="000000"/>
                  <w:sz w:val="20"/>
                  <w:szCs w:val="20"/>
                  <w:lang w:val="en-US"/>
                  <w:rPrChange w:id="7382" w:author="Borja Gonzalez" w:date="2017-09-28T19:31:00Z">
                    <w:rPr>
                      <w:rFonts w:ascii="Monaco" w:hAnsi="Monaco" w:cs="Monaco"/>
                      <w:color w:val="000000"/>
                      <w:sz w:val="32"/>
                      <w:szCs w:val="32"/>
                      <w:lang w:val="en-US"/>
                    </w:rPr>
                  </w:rPrChange>
                </w:rPr>
                <w:t>url1</w:t>
              </w:r>
              <w:r w:rsidRPr="00E066BD">
                <w:rPr>
                  <w:rFonts w:ascii="Monaco" w:hAnsi="Monaco" w:cs="Monaco"/>
                  <w:sz w:val="20"/>
                  <w:szCs w:val="20"/>
                  <w:lang w:val="en-US"/>
                  <w:rPrChange w:id="7383" w:author="Borja Gonzalez" w:date="2017-09-28T19:31:00Z">
                    <w:rPr>
                      <w:rFonts w:ascii="Monaco" w:hAnsi="Monaco" w:cs="Monaco"/>
                      <w:sz w:val="32"/>
                      <w:szCs w:val="32"/>
                      <w:lang w:val="en-US"/>
                    </w:rPr>
                  </w:rPrChange>
                </w:rPr>
                <w:t xml:space="preserve"> </w:t>
              </w:r>
              <w:r w:rsidRPr="00E066BD">
                <w:rPr>
                  <w:rFonts w:ascii="Monaco" w:hAnsi="Monaco" w:cs="Monaco"/>
                  <w:b/>
                  <w:bCs/>
                  <w:color w:val="CE5C00"/>
                  <w:sz w:val="20"/>
                  <w:szCs w:val="20"/>
                  <w:lang w:val="en-US"/>
                  <w:rPrChange w:id="7384" w:author="Borja Gonzalez" w:date="2017-09-28T19:31:00Z">
                    <w:rPr>
                      <w:rFonts w:ascii="Monaco" w:hAnsi="Monaco" w:cs="Monaco"/>
                      <w:b/>
                      <w:bCs/>
                      <w:color w:val="CE5C00"/>
                      <w:sz w:val="32"/>
                      <w:szCs w:val="32"/>
                      <w:lang w:val="en-US"/>
                    </w:rPr>
                  </w:rPrChange>
                </w:rPr>
                <w:t>=</w:t>
              </w:r>
              <w:r w:rsidRPr="00E066BD">
                <w:rPr>
                  <w:rFonts w:ascii="Monaco" w:hAnsi="Monaco" w:cs="Monaco"/>
                  <w:sz w:val="20"/>
                  <w:szCs w:val="20"/>
                  <w:lang w:val="en-US"/>
                  <w:rPrChange w:id="7385" w:author="Borja Gonzalez" w:date="2017-09-28T19:31:00Z">
                    <w:rPr>
                      <w:rFonts w:ascii="Monaco" w:hAnsi="Monaco" w:cs="Monaco"/>
                      <w:sz w:val="32"/>
                      <w:szCs w:val="32"/>
                      <w:lang w:val="en-US"/>
                    </w:rPr>
                  </w:rPrChange>
                </w:rPr>
                <w:t xml:space="preserve"> </w:t>
              </w:r>
              <w:r w:rsidRPr="00E066BD">
                <w:rPr>
                  <w:rFonts w:ascii="Monaco" w:hAnsi="Monaco" w:cs="Monaco"/>
                  <w:b/>
                  <w:bCs/>
                  <w:color w:val="204A87"/>
                  <w:sz w:val="20"/>
                  <w:szCs w:val="20"/>
                  <w:lang w:val="en-US"/>
                  <w:rPrChange w:id="7386" w:author="Borja Gonzalez" w:date="2017-09-28T19:31:00Z">
                    <w:rPr>
                      <w:rFonts w:ascii="Monaco" w:hAnsi="Monaco" w:cs="Monaco"/>
                      <w:b/>
                      <w:bCs/>
                      <w:color w:val="204A87"/>
                      <w:sz w:val="32"/>
                      <w:szCs w:val="32"/>
                      <w:lang w:val="en-US"/>
                    </w:rPr>
                  </w:rPrChange>
                </w:rPr>
                <w:t>new</w:t>
              </w:r>
              <w:r w:rsidRPr="00E066BD">
                <w:rPr>
                  <w:rFonts w:ascii="Monaco" w:hAnsi="Monaco" w:cs="Monaco"/>
                  <w:sz w:val="20"/>
                  <w:szCs w:val="20"/>
                  <w:lang w:val="en-US"/>
                  <w:rPrChange w:id="7387" w:author="Borja Gonzalez" w:date="2017-09-28T19:31:00Z">
                    <w:rPr>
                      <w:rFonts w:ascii="Monaco" w:hAnsi="Monaco" w:cs="Monaco"/>
                      <w:sz w:val="32"/>
                      <w:szCs w:val="32"/>
                      <w:lang w:val="en-US"/>
                    </w:rPr>
                  </w:rPrChange>
                </w:rPr>
                <w:t xml:space="preserve"> </w:t>
              </w:r>
              <w:r w:rsidRPr="00E066BD">
                <w:rPr>
                  <w:rFonts w:ascii="Monaco" w:hAnsi="Monaco" w:cs="Monaco"/>
                  <w:color w:val="000000"/>
                  <w:sz w:val="20"/>
                  <w:szCs w:val="20"/>
                  <w:lang w:val="en-US"/>
                  <w:rPrChange w:id="7388" w:author="Borja Gonzalez" w:date="2017-09-28T19:31:00Z">
                    <w:rPr>
                      <w:rFonts w:ascii="Monaco" w:hAnsi="Monaco" w:cs="Monaco"/>
                      <w:color w:val="000000"/>
                      <w:sz w:val="32"/>
                      <w:szCs w:val="32"/>
                      <w:lang w:val="en-US"/>
                    </w:rPr>
                  </w:rPrChange>
                </w:rPr>
                <w:t>URL</w:t>
              </w:r>
              <w:r w:rsidRPr="00E066BD">
                <w:rPr>
                  <w:rFonts w:ascii="Monaco" w:hAnsi="Monaco" w:cs="Monaco"/>
                  <w:b/>
                  <w:bCs/>
                  <w:color w:val="000000"/>
                  <w:sz w:val="20"/>
                  <w:szCs w:val="20"/>
                  <w:lang w:val="en-US"/>
                  <w:rPrChange w:id="7389" w:author="Borja Gonzalez" w:date="2017-09-28T19:31: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7390" w:author="Borja Gonzalez" w:date="2017-09-28T19:31:00Z">
                    <w:rPr>
                      <w:rFonts w:ascii="Monaco" w:hAnsi="Monaco" w:cs="Monaco"/>
                      <w:color w:val="000000"/>
                      <w:sz w:val="32"/>
                      <w:szCs w:val="32"/>
                      <w:lang w:val="en-US"/>
                    </w:rPr>
                  </w:rPrChange>
                </w:rPr>
                <w:t>url</w:t>
              </w:r>
              <w:r w:rsidRPr="00E066BD">
                <w:rPr>
                  <w:rFonts w:ascii="Monaco" w:hAnsi="Monaco" w:cs="Monaco"/>
                  <w:b/>
                  <w:bCs/>
                  <w:color w:val="000000"/>
                  <w:sz w:val="20"/>
                  <w:szCs w:val="20"/>
                  <w:lang w:val="en-US"/>
                  <w:rPrChange w:id="7391" w:author="Borja Gonzalez" w:date="2017-09-28T19:31:00Z">
                    <w:rPr>
                      <w:rFonts w:ascii="Monaco" w:hAnsi="Monaco" w:cs="Monaco"/>
                      <w:b/>
                      <w:bCs/>
                      <w:color w:val="000000"/>
                      <w:sz w:val="32"/>
                      <w:szCs w:val="32"/>
                      <w:lang w:val="en-US"/>
                    </w:rPr>
                  </w:rPrChange>
                </w:rPr>
                <w:t>);</w:t>
              </w:r>
            </w:ins>
          </w:p>
          <w:p w14:paraId="0F44CA70" w14:textId="77777777" w:rsidR="00E066BD" w:rsidRPr="00E066BD" w:rsidRDefault="00E066BD" w:rsidP="00E066BD">
            <w:pPr>
              <w:keepNext/>
              <w:keepLines/>
              <w:widowControl w:val="0"/>
              <w:autoSpaceDE w:val="0"/>
              <w:autoSpaceDN w:val="0"/>
              <w:adjustRightInd w:val="0"/>
              <w:spacing w:before="200"/>
              <w:outlineLvl w:val="4"/>
              <w:rPr>
                <w:ins w:id="7392" w:author="Borja Gonzalez" w:date="2017-09-28T19:31:00Z"/>
                <w:rFonts w:ascii="Monaco" w:hAnsi="Monaco" w:cs="Monaco"/>
                <w:sz w:val="20"/>
                <w:szCs w:val="20"/>
                <w:lang w:val="en-US"/>
                <w:rPrChange w:id="7393" w:author="Borja Gonzalez" w:date="2017-09-28T19:31:00Z">
                  <w:rPr>
                    <w:ins w:id="7394" w:author="Borja Gonzalez" w:date="2017-09-28T19:31:00Z"/>
                    <w:rFonts w:ascii="Monaco" w:eastAsiaTheme="majorEastAsia" w:hAnsi="Monaco" w:cs="Monaco"/>
                    <w:color w:val="243F60" w:themeColor="accent1" w:themeShade="7F"/>
                    <w:sz w:val="32"/>
                    <w:szCs w:val="32"/>
                    <w:lang w:val="en-US"/>
                  </w:rPr>
                </w:rPrChange>
              </w:rPr>
            </w:pPr>
            <w:ins w:id="7395" w:author="Borja Gonzalez" w:date="2017-09-28T19:31:00Z">
              <w:r w:rsidRPr="00E066BD">
                <w:rPr>
                  <w:rFonts w:ascii="Monaco" w:hAnsi="Monaco" w:cs="Monaco"/>
                  <w:sz w:val="20"/>
                  <w:szCs w:val="20"/>
                  <w:lang w:val="en-US"/>
                  <w:rPrChange w:id="7396" w:author="Borja Gonzalez" w:date="2017-09-28T19:31:00Z">
                    <w:rPr>
                      <w:rFonts w:ascii="Monaco" w:hAnsi="Monaco" w:cs="Monaco"/>
                      <w:sz w:val="32"/>
                      <w:szCs w:val="32"/>
                      <w:lang w:val="en-US"/>
                    </w:rPr>
                  </w:rPrChange>
                </w:rPr>
                <w:t xml:space="preserve">    </w:t>
              </w:r>
              <w:r w:rsidRPr="00E066BD">
                <w:rPr>
                  <w:rFonts w:ascii="Monaco" w:hAnsi="Monaco" w:cs="Monaco"/>
                  <w:b/>
                  <w:bCs/>
                  <w:color w:val="204A87"/>
                  <w:sz w:val="20"/>
                  <w:szCs w:val="20"/>
                  <w:lang w:val="en-US"/>
                  <w:rPrChange w:id="7397" w:author="Borja Gonzalez" w:date="2017-09-28T19:31:00Z">
                    <w:rPr>
                      <w:rFonts w:ascii="Monaco" w:hAnsi="Monaco" w:cs="Monaco"/>
                      <w:b/>
                      <w:bCs/>
                      <w:color w:val="204A87"/>
                      <w:sz w:val="32"/>
                      <w:szCs w:val="32"/>
                      <w:lang w:val="en-US"/>
                    </w:rPr>
                  </w:rPrChange>
                </w:rPr>
                <w:t>var</w:t>
              </w:r>
              <w:r w:rsidRPr="00E066BD">
                <w:rPr>
                  <w:rFonts w:ascii="Monaco" w:hAnsi="Monaco" w:cs="Monaco"/>
                  <w:sz w:val="20"/>
                  <w:szCs w:val="20"/>
                  <w:lang w:val="en-US"/>
                  <w:rPrChange w:id="7398" w:author="Borja Gonzalez" w:date="2017-09-28T19:31:00Z">
                    <w:rPr>
                      <w:rFonts w:ascii="Monaco" w:hAnsi="Monaco" w:cs="Monaco"/>
                      <w:sz w:val="32"/>
                      <w:szCs w:val="32"/>
                      <w:lang w:val="en-US"/>
                    </w:rPr>
                  </w:rPrChange>
                </w:rPr>
                <w:t xml:space="preserve"> </w:t>
              </w:r>
              <w:r w:rsidRPr="00E066BD">
                <w:rPr>
                  <w:rFonts w:ascii="Monaco" w:hAnsi="Monaco" w:cs="Monaco"/>
                  <w:color w:val="000000"/>
                  <w:sz w:val="20"/>
                  <w:szCs w:val="20"/>
                  <w:lang w:val="en-US"/>
                  <w:rPrChange w:id="7399" w:author="Borja Gonzalez" w:date="2017-09-28T19:31:00Z">
                    <w:rPr>
                      <w:rFonts w:ascii="Monaco" w:hAnsi="Monaco" w:cs="Monaco"/>
                      <w:color w:val="000000"/>
                      <w:sz w:val="32"/>
                      <w:szCs w:val="32"/>
                      <w:lang w:val="en-US"/>
                    </w:rPr>
                  </w:rPrChange>
                </w:rPr>
                <w:t>nombre</w:t>
              </w:r>
              <w:r w:rsidRPr="00E066BD">
                <w:rPr>
                  <w:rFonts w:ascii="Monaco" w:hAnsi="Monaco" w:cs="Monaco"/>
                  <w:sz w:val="20"/>
                  <w:szCs w:val="20"/>
                  <w:lang w:val="en-US"/>
                  <w:rPrChange w:id="7400" w:author="Borja Gonzalez" w:date="2017-09-28T19:31:00Z">
                    <w:rPr>
                      <w:rFonts w:ascii="Monaco" w:hAnsi="Monaco" w:cs="Monaco"/>
                      <w:sz w:val="32"/>
                      <w:szCs w:val="32"/>
                      <w:lang w:val="en-US"/>
                    </w:rPr>
                  </w:rPrChange>
                </w:rPr>
                <w:t xml:space="preserve"> </w:t>
              </w:r>
              <w:r w:rsidRPr="00E066BD">
                <w:rPr>
                  <w:rFonts w:ascii="Monaco" w:hAnsi="Monaco" w:cs="Monaco"/>
                  <w:b/>
                  <w:bCs/>
                  <w:color w:val="CE5C00"/>
                  <w:sz w:val="20"/>
                  <w:szCs w:val="20"/>
                  <w:lang w:val="en-US"/>
                  <w:rPrChange w:id="7401" w:author="Borja Gonzalez" w:date="2017-09-28T19:31:00Z">
                    <w:rPr>
                      <w:rFonts w:ascii="Monaco" w:hAnsi="Monaco" w:cs="Monaco"/>
                      <w:b/>
                      <w:bCs/>
                      <w:color w:val="CE5C00"/>
                      <w:sz w:val="32"/>
                      <w:szCs w:val="32"/>
                      <w:lang w:val="en-US"/>
                    </w:rPr>
                  </w:rPrChange>
                </w:rPr>
                <w:t>=</w:t>
              </w:r>
              <w:r w:rsidRPr="00E066BD">
                <w:rPr>
                  <w:rFonts w:ascii="Monaco" w:hAnsi="Monaco" w:cs="Monaco"/>
                  <w:sz w:val="20"/>
                  <w:szCs w:val="20"/>
                  <w:lang w:val="en-US"/>
                  <w:rPrChange w:id="7402" w:author="Borja Gonzalez" w:date="2017-09-28T19:31:00Z">
                    <w:rPr>
                      <w:rFonts w:ascii="Monaco" w:hAnsi="Monaco" w:cs="Monaco"/>
                      <w:sz w:val="32"/>
                      <w:szCs w:val="32"/>
                      <w:lang w:val="en-US"/>
                    </w:rPr>
                  </w:rPrChange>
                </w:rPr>
                <w:t xml:space="preserve"> </w:t>
              </w:r>
              <w:r w:rsidRPr="00E066BD">
                <w:rPr>
                  <w:rFonts w:ascii="Monaco" w:hAnsi="Monaco" w:cs="Monaco"/>
                  <w:color w:val="000000"/>
                  <w:sz w:val="20"/>
                  <w:szCs w:val="20"/>
                  <w:lang w:val="en-US"/>
                  <w:rPrChange w:id="7403" w:author="Borja Gonzalez" w:date="2017-09-28T19:31:00Z">
                    <w:rPr>
                      <w:rFonts w:ascii="Monaco" w:hAnsi="Monaco" w:cs="Monaco"/>
                      <w:color w:val="000000"/>
                      <w:sz w:val="32"/>
                      <w:szCs w:val="32"/>
                      <w:lang w:val="en-US"/>
                    </w:rPr>
                  </w:rPrChange>
                </w:rPr>
                <w:t>url1</w:t>
              </w:r>
              <w:r w:rsidRPr="00E066BD">
                <w:rPr>
                  <w:rFonts w:ascii="Monaco" w:hAnsi="Monaco" w:cs="Monaco"/>
                  <w:b/>
                  <w:bCs/>
                  <w:color w:val="000000"/>
                  <w:sz w:val="20"/>
                  <w:szCs w:val="20"/>
                  <w:lang w:val="en-US"/>
                  <w:rPrChange w:id="7404" w:author="Borja Gonzalez" w:date="2017-09-28T19:31: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7405" w:author="Borja Gonzalez" w:date="2017-09-28T19:31:00Z">
                    <w:rPr>
                      <w:rFonts w:ascii="Monaco" w:hAnsi="Monaco" w:cs="Monaco"/>
                      <w:color w:val="000000"/>
                      <w:sz w:val="32"/>
                      <w:szCs w:val="32"/>
                      <w:lang w:val="en-US"/>
                    </w:rPr>
                  </w:rPrChange>
                </w:rPr>
                <w:t>searchParams</w:t>
              </w:r>
              <w:r w:rsidRPr="00E066BD">
                <w:rPr>
                  <w:rFonts w:ascii="Monaco" w:hAnsi="Monaco" w:cs="Monaco"/>
                  <w:b/>
                  <w:bCs/>
                  <w:color w:val="000000"/>
                  <w:sz w:val="20"/>
                  <w:szCs w:val="20"/>
                  <w:lang w:val="en-US"/>
                  <w:rPrChange w:id="7406" w:author="Borja Gonzalez" w:date="2017-09-28T19:31: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7407" w:author="Borja Gonzalez" w:date="2017-09-28T19:31:00Z">
                    <w:rPr>
                      <w:rFonts w:ascii="Monaco" w:hAnsi="Monaco" w:cs="Monaco"/>
                      <w:color w:val="000000"/>
                      <w:sz w:val="32"/>
                      <w:szCs w:val="32"/>
                      <w:lang w:val="en-US"/>
                    </w:rPr>
                  </w:rPrChange>
                </w:rPr>
                <w:t>get</w:t>
              </w:r>
              <w:r w:rsidRPr="00E066BD">
                <w:rPr>
                  <w:rFonts w:ascii="Monaco" w:hAnsi="Monaco" w:cs="Monaco"/>
                  <w:b/>
                  <w:bCs/>
                  <w:color w:val="000000"/>
                  <w:sz w:val="20"/>
                  <w:szCs w:val="20"/>
                  <w:lang w:val="en-US"/>
                  <w:rPrChange w:id="7408" w:author="Borja Gonzalez" w:date="2017-09-28T19:31:00Z">
                    <w:rPr>
                      <w:rFonts w:ascii="Monaco" w:hAnsi="Monaco" w:cs="Monaco"/>
                      <w:b/>
                      <w:bCs/>
                      <w:color w:val="000000"/>
                      <w:sz w:val="32"/>
                      <w:szCs w:val="32"/>
                      <w:lang w:val="en-US"/>
                    </w:rPr>
                  </w:rPrChange>
                </w:rPr>
                <w:t>(</w:t>
              </w:r>
              <w:r w:rsidRPr="00E066BD">
                <w:rPr>
                  <w:rFonts w:ascii="Monaco" w:hAnsi="Monaco" w:cs="Monaco"/>
                  <w:color w:val="4E9A06"/>
                  <w:sz w:val="20"/>
                  <w:szCs w:val="20"/>
                  <w:lang w:val="en-US"/>
                  <w:rPrChange w:id="7409" w:author="Borja Gonzalez" w:date="2017-09-28T19:31:00Z">
                    <w:rPr>
                      <w:rFonts w:ascii="Monaco" w:hAnsi="Monaco" w:cs="Monaco"/>
                      <w:color w:val="4E9A06"/>
                      <w:sz w:val="32"/>
                      <w:szCs w:val="32"/>
                      <w:lang w:val="en-US"/>
                    </w:rPr>
                  </w:rPrChange>
                </w:rPr>
                <w:t>"var2"</w:t>
              </w:r>
              <w:r w:rsidRPr="00E066BD">
                <w:rPr>
                  <w:rFonts w:ascii="Monaco" w:hAnsi="Monaco" w:cs="Monaco"/>
                  <w:b/>
                  <w:bCs/>
                  <w:color w:val="000000"/>
                  <w:sz w:val="20"/>
                  <w:szCs w:val="20"/>
                  <w:lang w:val="en-US"/>
                  <w:rPrChange w:id="7410" w:author="Borja Gonzalez" w:date="2017-09-28T19:31:00Z">
                    <w:rPr>
                      <w:rFonts w:ascii="Monaco" w:hAnsi="Monaco" w:cs="Monaco"/>
                      <w:b/>
                      <w:bCs/>
                      <w:color w:val="000000"/>
                      <w:sz w:val="32"/>
                      <w:szCs w:val="32"/>
                      <w:lang w:val="en-US"/>
                    </w:rPr>
                  </w:rPrChange>
                </w:rPr>
                <w:t>);</w:t>
              </w:r>
            </w:ins>
          </w:p>
          <w:p w14:paraId="5D16E56E" w14:textId="77777777" w:rsidR="00E066BD" w:rsidRPr="00E066BD" w:rsidRDefault="00E066BD" w:rsidP="00E066BD">
            <w:pPr>
              <w:keepNext/>
              <w:keepLines/>
              <w:widowControl w:val="0"/>
              <w:autoSpaceDE w:val="0"/>
              <w:autoSpaceDN w:val="0"/>
              <w:adjustRightInd w:val="0"/>
              <w:spacing w:before="200"/>
              <w:outlineLvl w:val="4"/>
              <w:rPr>
                <w:ins w:id="7411" w:author="Borja Gonzalez" w:date="2017-09-28T19:31:00Z"/>
                <w:rFonts w:ascii="Monaco" w:hAnsi="Monaco" w:cs="Monaco"/>
                <w:sz w:val="20"/>
                <w:szCs w:val="20"/>
                <w:lang w:val="en-US"/>
                <w:rPrChange w:id="7412" w:author="Borja Gonzalez" w:date="2017-09-28T19:31:00Z">
                  <w:rPr>
                    <w:ins w:id="7413" w:author="Borja Gonzalez" w:date="2017-09-28T19:31:00Z"/>
                    <w:rFonts w:ascii="Monaco" w:eastAsiaTheme="majorEastAsia" w:hAnsi="Monaco" w:cs="Monaco"/>
                    <w:color w:val="243F60" w:themeColor="accent1" w:themeShade="7F"/>
                    <w:sz w:val="32"/>
                    <w:szCs w:val="32"/>
                    <w:lang w:val="en-US"/>
                  </w:rPr>
                </w:rPrChange>
              </w:rPr>
            </w:pPr>
            <w:ins w:id="7414" w:author="Borja Gonzalez" w:date="2017-09-28T19:31:00Z">
              <w:r w:rsidRPr="00E066BD">
                <w:rPr>
                  <w:rFonts w:ascii="Monaco" w:hAnsi="Monaco" w:cs="Monaco"/>
                  <w:sz w:val="20"/>
                  <w:szCs w:val="20"/>
                  <w:lang w:val="en-US"/>
                  <w:rPrChange w:id="7415" w:author="Borja Gonzalez" w:date="2017-09-28T19:31:00Z">
                    <w:rPr>
                      <w:rFonts w:ascii="Monaco" w:hAnsi="Monaco" w:cs="Monaco"/>
                      <w:sz w:val="32"/>
                      <w:szCs w:val="32"/>
                      <w:lang w:val="en-US"/>
                    </w:rPr>
                  </w:rPrChange>
                </w:rPr>
                <w:t xml:space="preserve">    </w:t>
              </w:r>
              <w:r w:rsidRPr="00E066BD">
                <w:rPr>
                  <w:rFonts w:ascii="Monaco" w:hAnsi="Monaco" w:cs="Monaco"/>
                  <w:b/>
                  <w:bCs/>
                  <w:color w:val="204A87"/>
                  <w:sz w:val="20"/>
                  <w:szCs w:val="20"/>
                  <w:lang w:val="en-US"/>
                  <w:rPrChange w:id="7416" w:author="Borja Gonzalez" w:date="2017-09-28T19:31:00Z">
                    <w:rPr>
                      <w:rFonts w:ascii="Monaco" w:hAnsi="Monaco" w:cs="Monaco"/>
                      <w:b/>
                      <w:bCs/>
                      <w:color w:val="204A87"/>
                      <w:sz w:val="32"/>
                      <w:szCs w:val="32"/>
                      <w:lang w:val="en-US"/>
                    </w:rPr>
                  </w:rPrChange>
                </w:rPr>
                <w:t>var</w:t>
              </w:r>
              <w:r w:rsidRPr="00E066BD">
                <w:rPr>
                  <w:rFonts w:ascii="Monaco" w:hAnsi="Monaco" w:cs="Monaco"/>
                  <w:sz w:val="20"/>
                  <w:szCs w:val="20"/>
                  <w:lang w:val="en-US"/>
                  <w:rPrChange w:id="7417" w:author="Borja Gonzalez" w:date="2017-09-28T19:31:00Z">
                    <w:rPr>
                      <w:rFonts w:ascii="Monaco" w:hAnsi="Monaco" w:cs="Monaco"/>
                      <w:sz w:val="32"/>
                      <w:szCs w:val="32"/>
                      <w:lang w:val="en-US"/>
                    </w:rPr>
                  </w:rPrChange>
                </w:rPr>
                <w:t xml:space="preserve"> </w:t>
              </w:r>
              <w:r w:rsidRPr="00E066BD">
                <w:rPr>
                  <w:rFonts w:ascii="Monaco" w:hAnsi="Monaco" w:cs="Monaco"/>
                  <w:color w:val="000000"/>
                  <w:sz w:val="20"/>
                  <w:szCs w:val="20"/>
                  <w:lang w:val="en-US"/>
                  <w:rPrChange w:id="7418" w:author="Borja Gonzalez" w:date="2017-09-28T19:31:00Z">
                    <w:rPr>
                      <w:rFonts w:ascii="Monaco" w:hAnsi="Monaco" w:cs="Monaco"/>
                      <w:color w:val="000000"/>
                      <w:sz w:val="32"/>
                      <w:szCs w:val="32"/>
                      <w:lang w:val="en-US"/>
                    </w:rPr>
                  </w:rPrChange>
                </w:rPr>
                <w:t>apellido</w:t>
              </w:r>
              <w:r w:rsidRPr="00E066BD">
                <w:rPr>
                  <w:rFonts w:ascii="Monaco" w:hAnsi="Monaco" w:cs="Monaco"/>
                  <w:sz w:val="20"/>
                  <w:szCs w:val="20"/>
                  <w:lang w:val="en-US"/>
                  <w:rPrChange w:id="7419" w:author="Borja Gonzalez" w:date="2017-09-28T19:31:00Z">
                    <w:rPr>
                      <w:rFonts w:ascii="Monaco" w:hAnsi="Monaco" w:cs="Monaco"/>
                      <w:sz w:val="32"/>
                      <w:szCs w:val="32"/>
                      <w:lang w:val="en-US"/>
                    </w:rPr>
                  </w:rPrChange>
                </w:rPr>
                <w:t xml:space="preserve"> </w:t>
              </w:r>
              <w:r w:rsidRPr="00E066BD">
                <w:rPr>
                  <w:rFonts w:ascii="Monaco" w:hAnsi="Monaco" w:cs="Monaco"/>
                  <w:b/>
                  <w:bCs/>
                  <w:color w:val="CE5C00"/>
                  <w:sz w:val="20"/>
                  <w:szCs w:val="20"/>
                  <w:lang w:val="en-US"/>
                  <w:rPrChange w:id="7420" w:author="Borja Gonzalez" w:date="2017-09-28T19:31:00Z">
                    <w:rPr>
                      <w:rFonts w:ascii="Monaco" w:hAnsi="Monaco" w:cs="Monaco"/>
                      <w:b/>
                      <w:bCs/>
                      <w:color w:val="CE5C00"/>
                      <w:sz w:val="32"/>
                      <w:szCs w:val="32"/>
                      <w:lang w:val="en-US"/>
                    </w:rPr>
                  </w:rPrChange>
                </w:rPr>
                <w:t>=</w:t>
              </w:r>
              <w:r w:rsidRPr="00E066BD">
                <w:rPr>
                  <w:rFonts w:ascii="Monaco" w:hAnsi="Monaco" w:cs="Monaco"/>
                  <w:sz w:val="20"/>
                  <w:szCs w:val="20"/>
                  <w:lang w:val="en-US"/>
                  <w:rPrChange w:id="7421" w:author="Borja Gonzalez" w:date="2017-09-28T19:31:00Z">
                    <w:rPr>
                      <w:rFonts w:ascii="Monaco" w:hAnsi="Monaco" w:cs="Monaco"/>
                      <w:sz w:val="32"/>
                      <w:szCs w:val="32"/>
                      <w:lang w:val="en-US"/>
                    </w:rPr>
                  </w:rPrChange>
                </w:rPr>
                <w:t xml:space="preserve"> </w:t>
              </w:r>
              <w:r w:rsidRPr="00E066BD">
                <w:rPr>
                  <w:rFonts w:ascii="Monaco" w:hAnsi="Monaco" w:cs="Monaco"/>
                  <w:color w:val="000000"/>
                  <w:sz w:val="20"/>
                  <w:szCs w:val="20"/>
                  <w:lang w:val="en-US"/>
                  <w:rPrChange w:id="7422" w:author="Borja Gonzalez" w:date="2017-09-28T19:31:00Z">
                    <w:rPr>
                      <w:rFonts w:ascii="Monaco" w:hAnsi="Monaco" w:cs="Monaco"/>
                      <w:color w:val="000000"/>
                      <w:sz w:val="32"/>
                      <w:szCs w:val="32"/>
                      <w:lang w:val="en-US"/>
                    </w:rPr>
                  </w:rPrChange>
                </w:rPr>
                <w:t>url1</w:t>
              </w:r>
              <w:r w:rsidRPr="00E066BD">
                <w:rPr>
                  <w:rFonts w:ascii="Monaco" w:hAnsi="Monaco" w:cs="Monaco"/>
                  <w:b/>
                  <w:bCs/>
                  <w:color w:val="000000"/>
                  <w:sz w:val="20"/>
                  <w:szCs w:val="20"/>
                  <w:lang w:val="en-US"/>
                  <w:rPrChange w:id="7423" w:author="Borja Gonzalez" w:date="2017-09-28T19:31: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7424" w:author="Borja Gonzalez" w:date="2017-09-28T19:31:00Z">
                    <w:rPr>
                      <w:rFonts w:ascii="Monaco" w:hAnsi="Monaco" w:cs="Monaco"/>
                      <w:color w:val="000000"/>
                      <w:sz w:val="32"/>
                      <w:szCs w:val="32"/>
                      <w:lang w:val="en-US"/>
                    </w:rPr>
                  </w:rPrChange>
                </w:rPr>
                <w:t>searchParams</w:t>
              </w:r>
              <w:r w:rsidRPr="00E066BD">
                <w:rPr>
                  <w:rFonts w:ascii="Monaco" w:hAnsi="Monaco" w:cs="Monaco"/>
                  <w:b/>
                  <w:bCs/>
                  <w:color w:val="000000"/>
                  <w:sz w:val="20"/>
                  <w:szCs w:val="20"/>
                  <w:lang w:val="en-US"/>
                  <w:rPrChange w:id="7425" w:author="Borja Gonzalez" w:date="2017-09-28T19:31: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7426" w:author="Borja Gonzalez" w:date="2017-09-28T19:31:00Z">
                    <w:rPr>
                      <w:rFonts w:ascii="Monaco" w:hAnsi="Monaco" w:cs="Monaco"/>
                      <w:color w:val="000000"/>
                      <w:sz w:val="32"/>
                      <w:szCs w:val="32"/>
                      <w:lang w:val="en-US"/>
                    </w:rPr>
                  </w:rPrChange>
                </w:rPr>
                <w:t>get</w:t>
              </w:r>
              <w:r w:rsidRPr="00E066BD">
                <w:rPr>
                  <w:rFonts w:ascii="Monaco" w:hAnsi="Monaco" w:cs="Monaco"/>
                  <w:b/>
                  <w:bCs/>
                  <w:color w:val="000000"/>
                  <w:sz w:val="20"/>
                  <w:szCs w:val="20"/>
                  <w:lang w:val="en-US"/>
                  <w:rPrChange w:id="7427" w:author="Borja Gonzalez" w:date="2017-09-28T19:31:00Z">
                    <w:rPr>
                      <w:rFonts w:ascii="Monaco" w:hAnsi="Monaco" w:cs="Monaco"/>
                      <w:b/>
                      <w:bCs/>
                      <w:color w:val="000000"/>
                      <w:sz w:val="32"/>
                      <w:szCs w:val="32"/>
                      <w:lang w:val="en-US"/>
                    </w:rPr>
                  </w:rPrChange>
                </w:rPr>
                <w:t>(</w:t>
              </w:r>
              <w:r w:rsidRPr="00E066BD">
                <w:rPr>
                  <w:rFonts w:ascii="Monaco" w:hAnsi="Monaco" w:cs="Monaco"/>
                  <w:color w:val="4E9A06"/>
                  <w:sz w:val="20"/>
                  <w:szCs w:val="20"/>
                  <w:lang w:val="en-US"/>
                  <w:rPrChange w:id="7428" w:author="Borja Gonzalez" w:date="2017-09-28T19:31:00Z">
                    <w:rPr>
                      <w:rFonts w:ascii="Monaco" w:hAnsi="Monaco" w:cs="Monaco"/>
                      <w:color w:val="4E9A06"/>
                      <w:sz w:val="32"/>
                      <w:szCs w:val="32"/>
                      <w:lang w:val="en-US"/>
                    </w:rPr>
                  </w:rPrChange>
                </w:rPr>
                <w:t>"var3"</w:t>
              </w:r>
              <w:r w:rsidRPr="00E066BD">
                <w:rPr>
                  <w:rFonts w:ascii="Monaco" w:hAnsi="Monaco" w:cs="Monaco"/>
                  <w:b/>
                  <w:bCs/>
                  <w:color w:val="000000"/>
                  <w:sz w:val="20"/>
                  <w:szCs w:val="20"/>
                  <w:lang w:val="en-US"/>
                  <w:rPrChange w:id="7429" w:author="Borja Gonzalez" w:date="2017-09-28T19:31:00Z">
                    <w:rPr>
                      <w:rFonts w:ascii="Monaco" w:hAnsi="Monaco" w:cs="Monaco"/>
                      <w:b/>
                      <w:bCs/>
                      <w:color w:val="000000"/>
                      <w:sz w:val="32"/>
                      <w:szCs w:val="32"/>
                      <w:lang w:val="en-US"/>
                    </w:rPr>
                  </w:rPrChange>
                </w:rPr>
                <w:t>);</w:t>
              </w:r>
            </w:ins>
          </w:p>
          <w:p w14:paraId="526C9662" w14:textId="77777777" w:rsidR="00E066BD" w:rsidRPr="00E066BD" w:rsidRDefault="00E066BD" w:rsidP="00E066BD">
            <w:pPr>
              <w:keepNext/>
              <w:keepLines/>
              <w:widowControl w:val="0"/>
              <w:autoSpaceDE w:val="0"/>
              <w:autoSpaceDN w:val="0"/>
              <w:adjustRightInd w:val="0"/>
              <w:spacing w:before="200"/>
              <w:outlineLvl w:val="4"/>
              <w:rPr>
                <w:ins w:id="7430" w:author="Borja Gonzalez" w:date="2017-09-28T19:31:00Z"/>
                <w:rFonts w:ascii="Monaco" w:hAnsi="Monaco" w:cs="Monaco"/>
                <w:sz w:val="20"/>
                <w:szCs w:val="20"/>
                <w:lang w:val="en-US"/>
                <w:rPrChange w:id="7431" w:author="Borja Gonzalez" w:date="2017-09-28T19:31:00Z">
                  <w:rPr>
                    <w:ins w:id="7432" w:author="Borja Gonzalez" w:date="2017-09-28T19:31:00Z"/>
                    <w:rFonts w:ascii="Monaco" w:eastAsiaTheme="majorEastAsia" w:hAnsi="Monaco" w:cs="Monaco"/>
                    <w:color w:val="243F60" w:themeColor="accent1" w:themeShade="7F"/>
                    <w:sz w:val="32"/>
                    <w:szCs w:val="32"/>
                    <w:lang w:val="en-US"/>
                  </w:rPr>
                </w:rPrChange>
              </w:rPr>
            </w:pPr>
            <w:ins w:id="7433" w:author="Borja Gonzalez" w:date="2017-09-28T19:31:00Z">
              <w:r w:rsidRPr="00E066BD">
                <w:rPr>
                  <w:rFonts w:ascii="Monaco" w:hAnsi="Monaco" w:cs="Monaco"/>
                  <w:sz w:val="20"/>
                  <w:szCs w:val="20"/>
                  <w:lang w:val="en-US"/>
                  <w:rPrChange w:id="7434" w:author="Borja Gonzalez" w:date="2017-09-28T19:31:00Z">
                    <w:rPr>
                      <w:rFonts w:ascii="Monaco" w:hAnsi="Monaco" w:cs="Monaco"/>
                      <w:sz w:val="32"/>
                      <w:szCs w:val="32"/>
                      <w:lang w:val="en-US"/>
                    </w:rPr>
                  </w:rPrChange>
                </w:rPr>
                <w:t xml:space="preserve">    </w:t>
              </w:r>
              <w:r w:rsidRPr="00E066BD">
                <w:rPr>
                  <w:rFonts w:ascii="Monaco" w:hAnsi="Monaco" w:cs="Monaco"/>
                  <w:b/>
                  <w:bCs/>
                  <w:color w:val="204A87"/>
                  <w:sz w:val="20"/>
                  <w:szCs w:val="20"/>
                  <w:lang w:val="en-US"/>
                  <w:rPrChange w:id="7435" w:author="Borja Gonzalez" w:date="2017-09-28T19:31:00Z">
                    <w:rPr>
                      <w:rFonts w:ascii="Monaco" w:hAnsi="Monaco" w:cs="Monaco"/>
                      <w:b/>
                      <w:bCs/>
                      <w:color w:val="204A87"/>
                      <w:sz w:val="32"/>
                      <w:szCs w:val="32"/>
                      <w:lang w:val="en-US"/>
                    </w:rPr>
                  </w:rPrChange>
                </w:rPr>
                <w:t>var</w:t>
              </w:r>
              <w:r w:rsidRPr="00E066BD">
                <w:rPr>
                  <w:rFonts w:ascii="Monaco" w:hAnsi="Monaco" w:cs="Monaco"/>
                  <w:sz w:val="20"/>
                  <w:szCs w:val="20"/>
                  <w:lang w:val="en-US"/>
                  <w:rPrChange w:id="7436" w:author="Borja Gonzalez" w:date="2017-09-28T19:31:00Z">
                    <w:rPr>
                      <w:rFonts w:ascii="Monaco" w:hAnsi="Monaco" w:cs="Monaco"/>
                      <w:sz w:val="32"/>
                      <w:szCs w:val="32"/>
                      <w:lang w:val="en-US"/>
                    </w:rPr>
                  </w:rPrChange>
                </w:rPr>
                <w:t xml:space="preserve"> </w:t>
              </w:r>
              <w:r w:rsidRPr="00E066BD">
                <w:rPr>
                  <w:rFonts w:ascii="Monaco" w:hAnsi="Monaco" w:cs="Monaco"/>
                  <w:color w:val="000000"/>
                  <w:sz w:val="20"/>
                  <w:szCs w:val="20"/>
                  <w:lang w:val="en-US"/>
                  <w:rPrChange w:id="7437" w:author="Borja Gonzalez" w:date="2017-09-28T19:31:00Z">
                    <w:rPr>
                      <w:rFonts w:ascii="Monaco" w:hAnsi="Monaco" w:cs="Monaco"/>
                      <w:color w:val="000000"/>
                      <w:sz w:val="32"/>
                      <w:szCs w:val="32"/>
                      <w:lang w:val="en-US"/>
                    </w:rPr>
                  </w:rPrChange>
                </w:rPr>
                <w:t>sexo</w:t>
              </w:r>
              <w:r w:rsidRPr="00E066BD">
                <w:rPr>
                  <w:rFonts w:ascii="Monaco" w:hAnsi="Monaco" w:cs="Monaco"/>
                  <w:sz w:val="20"/>
                  <w:szCs w:val="20"/>
                  <w:lang w:val="en-US"/>
                  <w:rPrChange w:id="7438" w:author="Borja Gonzalez" w:date="2017-09-28T19:31:00Z">
                    <w:rPr>
                      <w:rFonts w:ascii="Monaco" w:hAnsi="Monaco" w:cs="Monaco"/>
                      <w:sz w:val="32"/>
                      <w:szCs w:val="32"/>
                      <w:lang w:val="en-US"/>
                    </w:rPr>
                  </w:rPrChange>
                </w:rPr>
                <w:t xml:space="preserve"> </w:t>
              </w:r>
              <w:r w:rsidRPr="00E066BD">
                <w:rPr>
                  <w:rFonts w:ascii="Monaco" w:hAnsi="Monaco" w:cs="Monaco"/>
                  <w:b/>
                  <w:bCs/>
                  <w:color w:val="CE5C00"/>
                  <w:sz w:val="20"/>
                  <w:szCs w:val="20"/>
                  <w:lang w:val="en-US"/>
                  <w:rPrChange w:id="7439" w:author="Borja Gonzalez" w:date="2017-09-28T19:31:00Z">
                    <w:rPr>
                      <w:rFonts w:ascii="Monaco" w:hAnsi="Monaco" w:cs="Monaco"/>
                      <w:b/>
                      <w:bCs/>
                      <w:color w:val="CE5C00"/>
                      <w:sz w:val="32"/>
                      <w:szCs w:val="32"/>
                      <w:lang w:val="en-US"/>
                    </w:rPr>
                  </w:rPrChange>
                </w:rPr>
                <w:t>=</w:t>
              </w:r>
              <w:r w:rsidRPr="00E066BD">
                <w:rPr>
                  <w:rFonts w:ascii="Monaco" w:hAnsi="Monaco" w:cs="Monaco"/>
                  <w:sz w:val="20"/>
                  <w:szCs w:val="20"/>
                  <w:lang w:val="en-US"/>
                  <w:rPrChange w:id="7440" w:author="Borja Gonzalez" w:date="2017-09-28T19:31:00Z">
                    <w:rPr>
                      <w:rFonts w:ascii="Monaco" w:hAnsi="Monaco" w:cs="Monaco"/>
                      <w:sz w:val="32"/>
                      <w:szCs w:val="32"/>
                      <w:lang w:val="en-US"/>
                    </w:rPr>
                  </w:rPrChange>
                </w:rPr>
                <w:t xml:space="preserve"> </w:t>
              </w:r>
              <w:r w:rsidRPr="00E066BD">
                <w:rPr>
                  <w:rFonts w:ascii="Monaco" w:hAnsi="Monaco" w:cs="Monaco"/>
                  <w:color w:val="000000"/>
                  <w:sz w:val="20"/>
                  <w:szCs w:val="20"/>
                  <w:lang w:val="en-US"/>
                  <w:rPrChange w:id="7441" w:author="Borja Gonzalez" w:date="2017-09-28T19:31:00Z">
                    <w:rPr>
                      <w:rFonts w:ascii="Monaco" w:hAnsi="Monaco" w:cs="Monaco"/>
                      <w:color w:val="000000"/>
                      <w:sz w:val="32"/>
                      <w:szCs w:val="32"/>
                      <w:lang w:val="en-US"/>
                    </w:rPr>
                  </w:rPrChange>
                </w:rPr>
                <w:t>url1</w:t>
              </w:r>
              <w:r w:rsidRPr="00E066BD">
                <w:rPr>
                  <w:rFonts w:ascii="Monaco" w:hAnsi="Monaco" w:cs="Monaco"/>
                  <w:b/>
                  <w:bCs/>
                  <w:color w:val="000000"/>
                  <w:sz w:val="20"/>
                  <w:szCs w:val="20"/>
                  <w:lang w:val="en-US"/>
                  <w:rPrChange w:id="7442" w:author="Borja Gonzalez" w:date="2017-09-28T19:31: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7443" w:author="Borja Gonzalez" w:date="2017-09-28T19:31:00Z">
                    <w:rPr>
                      <w:rFonts w:ascii="Monaco" w:hAnsi="Monaco" w:cs="Monaco"/>
                      <w:color w:val="000000"/>
                      <w:sz w:val="32"/>
                      <w:szCs w:val="32"/>
                      <w:lang w:val="en-US"/>
                    </w:rPr>
                  </w:rPrChange>
                </w:rPr>
                <w:t>searchParams</w:t>
              </w:r>
              <w:r w:rsidRPr="00E066BD">
                <w:rPr>
                  <w:rFonts w:ascii="Monaco" w:hAnsi="Monaco" w:cs="Monaco"/>
                  <w:b/>
                  <w:bCs/>
                  <w:color w:val="000000"/>
                  <w:sz w:val="20"/>
                  <w:szCs w:val="20"/>
                  <w:lang w:val="en-US"/>
                  <w:rPrChange w:id="7444" w:author="Borja Gonzalez" w:date="2017-09-28T19:31: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7445" w:author="Borja Gonzalez" w:date="2017-09-28T19:31:00Z">
                    <w:rPr>
                      <w:rFonts w:ascii="Monaco" w:hAnsi="Monaco" w:cs="Monaco"/>
                      <w:color w:val="000000"/>
                      <w:sz w:val="32"/>
                      <w:szCs w:val="32"/>
                      <w:lang w:val="en-US"/>
                    </w:rPr>
                  </w:rPrChange>
                </w:rPr>
                <w:t>get</w:t>
              </w:r>
              <w:r w:rsidRPr="00E066BD">
                <w:rPr>
                  <w:rFonts w:ascii="Monaco" w:hAnsi="Monaco" w:cs="Monaco"/>
                  <w:b/>
                  <w:bCs/>
                  <w:color w:val="000000"/>
                  <w:sz w:val="20"/>
                  <w:szCs w:val="20"/>
                  <w:lang w:val="en-US"/>
                  <w:rPrChange w:id="7446" w:author="Borja Gonzalez" w:date="2017-09-28T19:31:00Z">
                    <w:rPr>
                      <w:rFonts w:ascii="Monaco" w:hAnsi="Monaco" w:cs="Monaco"/>
                      <w:b/>
                      <w:bCs/>
                      <w:color w:val="000000"/>
                      <w:sz w:val="32"/>
                      <w:szCs w:val="32"/>
                      <w:lang w:val="en-US"/>
                    </w:rPr>
                  </w:rPrChange>
                </w:rPr>
                <w:t>(</w:t>
              </w:r>
              <w:r w:rsidRPr="00E066BD">
                <w:rPr>
                  <w:rFonts w:ascii="Monaco" w:hAnsi="Monaco" w:cs="Monaco"/>
                  <w:color w:val="4E9A06"/>
                  <w:sz w:val="20"/>
                  <w:szCs w:val="20"/>
                  <w:lang w:val="en-US"/>
                  <w:rPrChange w:id="7447" w:author="Borja Gonzalez" w:date="2017-09-28T19:31:00Z">
                    <w:rPr>
                      <w:rFonts w:ascii="Monaco" w:hAnsi="Monaco" w:cs="Monaco"/>
                      <w:color w:val="4E9A06"/>
                      <w:sz w:val="32"/>
                      <w:szCs w:val="32"/>
                      <w:lang w:val="en-US"/>
                    </w:rPr>
                  </w:rPrChange>
                </w:rPr>
                <w:t>"var4"</w:t>
              </w:r>
              <w:r w:rsidRPr="00E066BD">
                <w:rPr>
                  <w:rFonts w:ascii="Monaco" w:hAnsi="Monaco" w:cs="Monaco"/>
                  <w:b/>
                  <w:bCs/>
                  <w:color w:val="000000"/>
                  <w:sz w:val="20"/>
                  <w:szCs w:val="20"/>
                  <w:lang w:val="en-US"/>
                  <w:rPrChange w:id="7448" w:author="Borja Gonzalez" w:date="2017-09-28T19:31:00Z">
                    <w:rPr>
                      <w:rFonts w:ascii="Monaco" w:hAnsi="Monaco" w:cs="Monaco"/>
                      <w:b/>
                      <w:bCs/>
                      <w:color w:val="000000"/>
                      <w:sz w:val="32"/>
                      <w:szCs w:val="32"/>
                      <w:lang w:val="en-US"/>
                    </w:rPr>
                  </w:rPrChange>
                </w:rPr>
                <w:t>);</w:t>
              </w:r>
            </w:ins>
          </w:p>
          <w:p w14:paraId="2AD21D3F" w14:textId="77777777" w:rsidR="00E066BD" w:rsidRPr="00E066BD" w:rsidRDefault="00E066BD" w:rsidP="00E066BD">
            <w:pPr>
              <w:keepNext/>
              <w:keepLines/>
              <w:widowControl w:val="0"/>
              <w:autoSpaceDE w:val="0"/>
              <w:autoSpaceDN w:val="0"/>
              <w:adjustRightInd w:val="0"/>
              <w:spacing w:before="200"/>
              <w:outlineLvl w:val="4"/>
              <w:rPr>
                <w:ins w:id="7449" w:author="Borja Gonzalez" w:date="2017-09-28T19:31:00Z"/>
                <w:rFonts w:ascii="Monaco" w:hAnsi="Monaco" w:cs="Monaco"/>
                <w:sz w:val="20"/>
                <w:szCs w:val="20"/>
                <w:lang w:val="en-US"/>
                <w:rPrChange w:id="7450" w:author="Borja Gonzalez" w:date="2017-09-28T19:31:00Z">
                  <w:rPr>
                    <w:ins w:id="7451" w:author="Borja Gonzalez" w:date="2017-09-28T19:31:00Z"/>
                    <w:rFonts w:ascii="Monaco" w:eastAsiaTheme="majorEastAsia" w:hAnsi="Monaco" w:cs="Monaco"/>
                    <w:color w:val="243F60" w:themeColor="accent1" w:themeShade="7F"/>
                    <w:sz w:val="32"/>
                    <w:szCs w:val="32"/>
                    <w:lang w:val="en-US"/>
                  </w:rPr>
                </w:rPrChange>
              </w:rPr>
            </w:pPr>
            <w:ins w:id="7452" w:author="Borja Gonzalez" w:date="2017-09-28T19:31:00Z">
              <w:r w:rsidRPr="00E066BD">
                <w:rPr>
                  <w:rFonts w:ascii="Monaco" w:hAnsi="Monaco" w:cs="Monaco"/>
                  <w:sz w:val="20"/>
                  <w:szCs w:val="20"/>
                  <w:lang w:val="en-US"/>
                  <w:rPrChange w:id="7453" w:author="Borja Gonzalez" w:date="2017-09-28T19:31:00Z">
                    <w:rPr>
                      <w:rFonts w:ascii="Monaco" w:hAnsi="Monaco" w:cs="Monaco"/>
                      <w:sz w:val="32"/>
                      <w:szCs w:val="32"/>
                      <w:lang w:val="en-US"/>
                    </w:rPr>
                  </w:rPrChange>
                </w:rPr>
                <w:t xml:space="preserve">    </w:t>
              </w:r>
              <w:r w:rsidRPr="00E066BD">
                <w:rPr>
                  <w:rFonts w:ascii="Monaco" w:hAnsi="Monaco" w:cs="Monaco"/>
                  <w:b/>
                  <w:bCs/>
                  <w:color w:val="204A87"/>
                  <w:sz w:val="20"/>
                  <w:szCs w:val="20"/>
                  <w:lang w:val="en-US"/>
                  <w:rPrChange w:id="7454" w:author="Borja Gonzalez" w:date="2017-09-28T19:31:00Z">
                    <w:rPr>
                      <w:rFonts w:ascii="Monaco" w:hAnsi="Monaco" w:cs="Monaco"/>
                      <w:b/>
                      <w:bCs/>
                      <w:color w:val="204A87"/>
                      <w:sz w:val="32"/>
                      <w:szCs w:val="32"/>
                      <w:lang w:val="en-US"/>
                    </w:rPr>
                  </w:rPrChange>
                </w:rPr>
                <w:t>const</w:t>
              </w:r>
              <w:r w:rsidRPr="00E066BD">
                <w:rPr>
                  <w:rFonts w:ascii="Monaco" w:hAnsi="Monaco" w:cs="Monaco"/>
                  <w:sz w:val="20"/>
                  <w:szCs w:val="20"/>
                  <w:lang w:val="en-US"/>
                  <w:rPrChange w:id="7455" w:author="Borja Gonzalez" w:date="2017-09-28T19:31:00Z">
                    <w:rPr>
                      <w:rFonts w:ascii="Monaco" w:hAnsi="Monaco" w:cs="Monaco"/>
                      <w:sz w:val="32"/>
                      <w:szCs w:val="32"/>
                      <w:lang w:val="en-US"/>
                    </w:rPr>
                  </w:rPrChange>
                </w:rPr>
                <w:t xml:space="preserve"> </w:t>
              </w:r>
              <w:r w:rsidRPr="00E066BD">
                <w:rPr>
                  <w:rFonts w:ascii="Monaco" w:hAnsi="Monaco" w:cs="Monaco"/>
                  <w:color w:val="000000"/>
                  <w:sz w:val="20"/>
                  <w:szCs w:val="20"/>
                  <w:lang w:val="en-US"/>
                  <w:rPrChange w:id="7456" w:author="Borja Gonzalez" w:date="2017-09-28T19:31:00Z">
                    <w:rPr>
                      <w:rFonts w:ascii="Monaco" w:hAnsi="Monaco" w:cs="Monaco"/>
                      <w:color w:val="000000"/>
                      <w:sz w:val="32"/>
                      <w:szCs w:val="32"/>
                      <w:lang w:val="en-US"/>
                    </w:rPr>
                  </w:rPrChange>
                </w:rPr>
                <w:t>CHART</w:t>
              </w:r>
              <w:r w:rsidRPr="00E066BD">
                <w:rPr>
                  <w:rFonts w:ascii="Monaco" w:hAnsi="Monaco" w:cs="Monaco"/>
                  <w:sz w:val="20"/>
                  <w:szCs w:val="20"/>
                  <w:lang w:val="en-US"/>
                  <w:rPrChange w:id="7457" w:author="Borja Gonzalez" w:date="2017-09-28T19:31:00Z">
                    <w:rPr>
                      <w:rFonts w:ascii="Monaco" w:hAnsi="Monaco" w:cs="Monaco"/>
                      <w:sz w:val="32"/>
                      <w:szCs w:val="32"/>
                      <w:lang w:val="en-US"/>
                    </w:rPr>
                  </w:rPrChange>
                </w:rPr>
                <w:t xml:space="preserve"> </w:t>
              </w:r>
              <w:r w:rsidRPr="00E066BD">
                <w:rPr>
                  <w:rFonts w:ascii="Monaco" w:hAnsi="Monaco" w:cs="Monaco"/>
                  <w:b/>
                  <w:bCs/>
                  <w:color w:val="CE5C00"/>
                  <w:sz w:val="20"/>
                  <w:szCs w:val="20"/>
                  <w:lang w:val="en-US"/>
                  <w:rPrChange w:id="7458" w:author="Borja Gonzalez" w:date="2017-09-28T19:31:00Z">
                    <w:rPr>
                      <w:rFonts w:ascii="Monaco" w:hAnsi="Monaco" w:cs="Monaco"/>
                      <w:b/>
                      <w:bCs/>
                      <w:color w:val="CE5C00"/>
                      <w:sz w:val="32"/>
                      <w:szCs w:val="32"/>
                      <w:lang w:val="en-US"/>
                    </w:rPr>
                  </w:rPrChange>
                </w:rPr>
                <w:t>=</w:t>
              </w:r>
              <w:r w:rsidRPr="00E066BD">
                <w:rPr>
                  <w:rFonts w:ascii="Monaco" w:hAnsi="Monaco" w:cs="Monaco"/>
                  <w:sz w:val="20"/>
                  <w:szCs w:val="20"/>
                  <w:lang w:val="en-US"/>
                  <w:rPrChange w:id="7459" w:author="Borja Gonzalez" w:date="2017-09-28T19:31:00Z">
                    <w:rPr>
                      <w:rFonts w:ascii="Monaco" w:hAnsi="Monaco" w:cs="Monaco"/>
                      <w:sz w:val="32"/>
                      <w:szCs w:val="32"/>
                      <w:lang w:val="en-US"/>
                    </w:rPr>
                  </w:rPrChange>
                </w:rPr>
                <w:t xml:space="preserve"> </w:t>
              </w:r>
              <w:r w:rsidRPr="00E066BD">
                <w:rPr>
                  <w:rFonts w:ascii="Monaco" w:hAnsi="Monaco" w:cs="Monaco"/>
                  <w:color w:val="204A87"/>
                  <w:sz w:val="20"/>
                  <w:szCs w:val="20"/>
                  <w:lang w:val="en-US"/>
                  <w:rPrChange w:id="7460" w:author="Borja Gonzalez" w:date="2017-09-28T19:31:00Z">
                    <w:rPr>
                      <w:rFonts w:ascii="Monaco" w:hAnsi="Monaco" w:cs="Monaco"/>
                      <w:color w:val="204A87"/>
                      <w:sz w:val="32"/>
                      <w:szCs w:val="32"/>
                      <w:lang w:val="en-US"/>
                    </w:rPr>
                  </w:rPrChange>
                </w:rPr>
                <w:t>document</w:t>
              </w:r>
              <w:r w:rsidRPr="00E066BD">
                <w:rPr>
                  <w:rFonts w:ascii="Monaco" w:hAnsi="Monaco" w:cs="Monaco"/>
                  <w:b/>
                  <w:bCs/>
                  <w:color w:val="000000"/>
                  <w:sz w:val="20"/>
                  <w:szCs w:val="20"/>
                  <w:lang w:val="en-US"/>
                  <w:rPrChange w:id="7461" w:author="Borja Gonzalez" w:date="2017-09-28T19:31: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7462" w:author="Borja Gonzalez" w:date="2017-09-28T19:31:00Z">
                    <w:rPr>
                      <w:rFonts w:ascii="Monaco" w:hAnsi="Monaco" w:cs="Monaco"/>
                      <w:color w:val="000000"/>
                      <w:sz w:val="32"/>
                      <w:szCs w:val="32"/>
                      <w:lang w:val="en-US"/>
                    </w:rPr>
                  </w:rPrChange>
                </w:rPr>
                <w:t>getElementById</w:t>
              </w:r>
              <w:r w:rsidRPr="00E066BD">
                <w:rPr>
                  <w:rFonts w:ascii="Monaco" w:hAnsi="Monaco" w:cs="Monaco"/>
                  <w:b/>
                  <w:bCs/>
                  <w:color w:val="000000"/>
                  <w:sz w:val="20"/>
                  <w:szCs w:val="20"/>
                  <w:lang w:val="en-US"/>
                  <w:rPrChange w:id="7463" w:author="Borja Gonzalez" w:date="2017-09-28T19:31:00Z">
                    <w:rPr>
                      <w:rFonts w:ascii="Monaco" w:hAnsi="Monaco" w:cs="Monaco"/>
                      <w:b/>
                      <w:bCs/>
                      <w:color w:val="000000"/>
                      <w:sz w:val="32"/>
                      <w:szCs w:val="32"/>
                      <w:lang w:val="en-US"/>
                    </w:rPr>
                  </w:rPrChange>
                </w:rPr>
                <w:t>(</w:t>
              </w:r>
              <w:r w:rsidRPr="00E066BD">
                <w:rPr>
                  <w:rFonts w:ascii="Monaco" w:hAnsi="Monaco" w:cs="Monaco"/>
                  <w:color w:val="4E9A06"/>
                  <w:sz w:val="20"/>
                  <w:szCs w:val="20"/>
                  <w:lang w:val="en-US"/>
                  <w:rPrChange w:id="7464" w:author="Borja Gonzalez" w:date="2017-09-28T19:31:00Z">
                    <w:rPr>
                      <w:rFonts w:ascii="Monaco" w:hAnsi="Monaco" w:cs="Monaco"/>
                      <w:color w:val="4E9A06"/>
                      <w:sz w:val="32"/>
                      <w:szCs w:val="32"/>
                      <w:lang w:val="en-US"/>
                    </w:rPr>
                  </w:rPrChange>
                </w:rPr>
                <w:t>"lineChart"</w:t>
              </w:r>
              <w:r w:rsidRPr="00E066BD">
                <w:rPr>
                  <w:rFonts w:ascii="Monaco" w:hAnsi="Monaco" w:cs="Monaco"/>
                  <w:b/>
                  <w:bCs/>
                  <w:color w:val="000000"/>
                  <w:sz w:val="20"/>
                  <w:szCs w:val="20"/>
                  <w:lang w:val="en-US"/>
                  <w:rPrChange w:id="7465" w:author="Borja Gonzalez" w:date="2017-09-28T19:31:00Z">
                    <w:rPr>
                      <w:rFonts w:ascii="Monaco" w:hAnsi="Monaco" w:cs="Monaco"/>
                      <w:b/>
                      <w:bCs/>
                      <w:color w:val="000000"/>
                      <w:sz w:val="32"/>
                      <w:szCs w:val="32"/>
                      <w:lang w:val="en-US"/>
                    </w:rPr>
                  </w:rPrChange>
                </w:rPr>
                <w:t>);</w:t>
              </w:r>
            </w:ins>
          </w:p>
          <w:p w14:paraId="59B8C616" w14:textId="77777777" w:rsidR="00E066BD" w:rsidRPr="00E066BD" w:rsidRDefault="00E066BD" w:rsidP="00E066BD">
            <w:pPr>
              <w:keepNext/>
              <w:keepLines/>
              <w:widowControl w:val="0"/>
              <w:autoSpaceDE w:val="0"/>
              <w:autoSpaceDN w:val="0"/>
              <w:adjustRightInd w:val="0"/>
              <w:spacing w:before="200"/>
              <w:outlineLvl w:val="4"/>
              <w:rPr>
                <w:ins w:id="7466" w:author="Borja Gonzalez" w:date="2017-09-28T19:31:00Z"/>
                <w:rFonts w:ascii="Monaco" w:hAnsi="Monaco" w:cs="Monaco"/>
                <w:sz w:val="20"/>
                <w:szCs w:val="20"/>
                <w:lang w:val="en-US"/>
                <w:rPrChange w:id="7467" w:author="Borja Gonzalez" w:date="2017-09-28T19:31:00Z">
                  <w:rPr>
                    <w:ins w:id="7468" w:author="Borja Gonzalez" w:date="2017-09-28T19:31:00Z"/>
                    <w:rFonts w:ascii="Monaco" w:eastAsiaTheme="majorEastAsia" w:hAnsi="Monaco" w:cs="Monaco"/>
                    <w:color w:val="243F60" w:themeColor="accent1" w:themeShade="7F"/>
                    <w:sz w:val="32"/>
                    <w:szCs w:val="32"/>
                    <w:lang w:val="en-US"/>
                  </w:rPr>
                </w:rPrChange>
              </w:rPr>
            </w:pPr>
            <w:ins w:id="7469" w:author="Borja Gonzalez" w:date="2017-09-28T19:31:00Z">
              <w:r w:rsidRPr="00E066BD">
                <w:rPr>
                  <w:rFonts w:ascii="Monaco" w:hAnsi="Monaco" w:cs="Monaco"/>
                  <w:sz w:val="20"/>
                  <w:szCs w:val="20"/>
                  <w:lang w:val="en-US"/>
                  <w:rPrChange w:id="7470" w:author="Borja Gonzalez" w:date="2017-09-28T19:31:00Z">
                    <w:rPr>
                      <w:rFonts w:ascii="Monaco" w:hAnsi="Monaco" w:cs="Monaco"/>
                      <w:sz w:val="32"/>
                      <w:szCs w:val="32"/>
                      <w:lang w:val="en-US"/>
                    </w:rPr>
                  </w:rPrChange>
                </w:rPr>
                <w:t xml:space="preserve">    </w:t>
              </w:r>
              <w:r w:rsidRPr="00E066BD">
                <w:rPr>
                  <w:rFonts w:ascii="Monaco" w:hAnsi="Monaco" w:cs="Monaco"/>
                  <w:b/>
                  <w:bCs/>
                  <w:color w:val="204A87"/>
                  <w:sz w:val="20"/>
                  <w:szCs w:val="20"/>
                  <w:lang w:val="en-US"/>
                  <w:rPrChange w:id="7471" w:author="Borja Gonzalez" w:date="2017-09-28T19:31:00Z">
                    <w:rPr>
                      <w:rFonts w:ascii="Monaco" w:hAnsi="Monaco" w:cs="Monaco"/>
                      <w:b/>
                      <w:bCs/>
                      <w:color w:val="204A87"/>
                      <w:sz w:val="32"/>
                      <w:szCs w:val="32"/>
                      <w:lang w:val="en-US"/>
                    </w:rPr>
                  </w:rPrChange>
                </w:rPr>
                <w:t>if</w:t>
              </w:r>
              <w:r w:rsidRPr="00E066BD">
                <w:rPr>
                  <w:rFonts w:ascii="Monaco" w:hAnsi="Monaco" w:cs="Monaco"/>
                  <w:sz w:val="20"/>
                  <w:szCs w:val="20"/>
                  <w:lang w:val="en-US"/>
                  <w:rPrChange w:id="7472" w:author="Borja Gonzalez" w:date="2017-09-28T19:31:00Z">
                    <w:rPr>
                      <w:rFonts w:ascii="Monaco" w:hAnsi="Monaco" w:cs="Monaco"/>
                      <w:sz w:val="32"/>
                      <w:szCs w:val="32"/>
                      <w:lang w:val="en-US"/>
                    </w:rPr>
                  </w:rPrChange>
                </w:rPr>
                <w:t xml:space="preserve"> </w:t>
              </w:r>
              <w:r w:rsidRPr="00E066BD">
                <w:rPr>
                  <w:rFonts w:ascii="Monaco" w:hAnsi="Monaco" w:cs="Monaco"/>
                  <w:b/>
                  <w:bCs/>
                  <w:color w:val="000000"/>
                  <w:sz w:val="20"/>
                  <w:szCs w:val="20"/>
                  <w:lang w:val="en-US"/>
                  <w:rPrChange w:id="7473" w:author="Borja Gonzalez" w:date="2017-09-28T19:31: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7474" w:author="Borja Gonzalez" w:date="2017-09-28T19:31:00Z">
                    <w:rPr>
                      <w:rFonts w:ascii="Monaco" w:hAnsi="Monaco" w:cs="Monaco"/>
                      <w:color w:val="000000"/>
                      <w:sz w:val="32"/>
                      <w:szCs w:val="32"/>
                      <w:lang w:val="en-US"/>
                    </w:rPr>
                  </w:rPrChange>
                </w:rPr>
                <w:t>var_i</w:t>
              </w:r>
              <w:r w:rsidRPr="00E066BD">
                <w:rPr>
                  <w:rFonts w:ascii="Monaco" w:hAnsi="Monaco" w:cs="Monaco"/>
                  <w:b/>
                  <w:bCs/>
                  <w:color w:val="CE5C00"/>
                  <w:sz w:val="20"/>
                  <w:szCs w:val="20"/>
                  <w:lang w:val="en-US"/>
                  <w:rPrChange w:id="7475" w:author="Borja Gonzalez" w:date="2017-09-28T19:31:00Z">
                    <w:rPr>
                      <w:rFonts w:ascii="Monaco" w:hAnsi="Monaco" w:cs="Monaco"/>
                      <w:b/>
                      <w:bCs/>
                      <w:color w:val="CE5C00"/>
                      <w:sz w:val="32"/>
                      <w:szCs w:val="32"/>
                      <w:lang w:val="en-US"/>
                    </w:rPr>
                  </w:rPrChange>
                </w:rPr>
                <w:t>&gt;=</w:t>
              </w:r>
              <w:r w:rsidRPr="00E066BD">
                <w:rPr>
                  <w:rFonts w:ascii="Monaco" w:hAnsi="Monaco" w:cs="Monaco"/>
                  <w:b/>
                  <w:bCs/>
                  <w:color w:val="0000CF"/>
                  <w:sz w:val="20"/>
                  <w:szCs w:val="20"/>
                  <w:lang w:val="en-US"/>
                  <w:rPrChange w:id="7476" w:author="Borja Gonzalez" w:date="2017-09-28T19:31:00Z">
                    <w:rPr>
                      <w:rFonts w:ascii="Monaco" w:hAnsi="Monaco" w:cs="Monaco"/>
                      <w:b/>
                      <w:bCs/>
                      <w:color w:val="0000CF"/>
                      <w:sz w:val="32"/>
                      <w:szCs w:val="32"/>
                      <w:lang w:val="en-US"/>
                    </w:rPr>
                  </w:rPrChange>
                </w:rPr>
                <w:t>2</w:t>
              </w:r>
              <w:r w:rsidRPr="00E066BD">
                <w:rPr>
                  <w:rFonts w:ascii="Monaco" w:hAnsi="Monaco" w:cs="Monaco"/>
                  <w:b/>
                  <w:bCs/>
                  <w:color w:val="000000"/>
                  <w:sz w:val="20"/>
                  <w:szCs w:val="20"/>
                  <w:lang w:val="en-US"/>
                  <w:rPrChange w:id="7477" w:author="Borja Gonzalez" w:date="2017-09-28T19:31:00Z">
                    <w:rPr>
                      <w:rFonts w:ascii="Monaco" w:hAnsi="Monaco" w:cs="Monaco"/>
                      <w:b/>
                      <w:bCs/>
                      <w:color w:val="000000"/>
                      <w:sz w:val="32"/>
                      <w:szCs w:val="32"/>
                      <w:lang w:val="en-US"/>
                    </w:rPr>
                  </w:rPrChange>
                </w:rPr>
                <w:t>){</w:t>
              </w:r>
            </w:ins>
          </w:p>
          <w:p w14:paraId="20942FC8" w14:textId="77777777" w:rsidR="00E066BD" w:rsidRPr="00E066BD" w:rsidRDefault="00E066BD" w:rsidP="00E066BD">
            <w:pPr>
              <w:keepNext/>
              <w:keepLines/>
              <w:widowControl w:val="0"/>
              <w:autoSpaceDE w:val="0"/>
              <w:autoSpaceDN w:val="0"/>
              <w:adjustRightInd w:val="0"/>
              <w:spacing w:before="200"/>
              <w:outlineLvl w:val="4"/>
              <w:rPr>
                <w:ins w:id="7478" w:author="Borja Gonzalez" w:date="2017-09-28T19:31:00Z"/>
                <w:rFonts w:ascii="Monaco" w:hAnsi="Monaco" w:cs="Monaco"/>
                <w:sz w:val="20"/>
                <w:szCs w:val="20"/>
                <w:lang w:val="en-US"/>
                <w:rPrChange w:id="7479" w:author="Borja Gonzalez" w:date="2017-09-28T19:31:00Z">
                  <w:rPr>
                    <w:ins w:id="7480" w:author="Borja Gonzalez" w:date="2017-09-28T19:31:00Z"/>
                    <w:rFonts w:ascii="Monaco" w:eastAsiaTheme="majorEastAsia" w:hAnsi="Monaco" w:cs="Monaco"/>
                    <w:color w:val="243F60" w:themeColor="accent1" w:themeShade="7F"/>
                    <w:sz w:val="32"/>
                    <w:szCs w:val="32"/>
                    <w:lang w:val="en-US"/>
                  </w:rPr>
                </w:rPrChange>
              </w:rPr>
            </w:pPr>
            <w:ins w:id="7481" w:author="Borja Gonzalez" w:date="2017-09-28T19:31:00Z">
              <w:r w:rsidRPr="00E066BD">
                <w:rPr>
                  <w:rFonts w:ascii="Monaco" w:hAnsi="Monaco" w:cs="Monaco"/>
                  <w:sz w:val="20"/>
                  <w:szCs w:val="20"/>
                  <w:lang w:val="en-US"/>
                  <w:rPrChange w:id="7482" w:author="Borja Gonzalez" w:date="2017-09-28T19:31:00Z">
                    <w:rPr>
                      <w:rFonts w:ascii="Monaco" w:hAnsi="Monaco" w:cs="Monaco"/>
                      <w:sz w:val="32"/>
                      <w:szCs w:val="32"/>
                      <w:lang w:val="en-US"/>
                    </w:rPr>
                  </w:rPrChange>
                </w:rPr>
                <w:t xml:space="preserve">        </w:t>
              </w:r>
              <w:r w:rsidRPr="00E066BD">
                <w:rPr>
                  <w:rFonts w:ascii="Monaco" w:hAnsi="Monaco" w:cs="Monaco"/>
                  <w:color w:val="000000"/>
                  <w:sz w:val="20"/>
                  <w:szCs w:val="20"/>
                  <w:lang w:val="en-US"/>
                  <w:rPrChange w:id="7483" w:author="Borja Gonzalez" w:date="2017-09-28T19:31:00Z">
                    <w:rPr>
                      <w:rFonts w:ascii="Monaco" w:hAnsi="Monaco" w:cs="Monaco"/>
                      <w:color w:val="000000"/>
                      <w:sz w:val="32"/>
                      <w:szCs w:val="32"/>
                      <w:lang w:val="en-US"/>
                    </w:rPr>
                  </w:rPrChange>
                </w:rPr>
                <w:t>lineChart</w:t>
              </w:r>
              <w:r w:rsidRPr="00E066BD">
                <w:rPr>
                  <w:rFonts w:ascii="Monaco" w:hAnsi="Monaco" w:cs="Monaco"/>
                  <w:b/>
                  <w:bCs/>
                  <w:color w:val="000000"/>
                  <w:sz w:val="20"/>
                  <w:szCs w:val="20"/>
                  <w:lang w:val="en-US"/>
                  <w:rPrChange w:id="7484" w:author="Borja Gonzalez" w:date="2017-09-28T19:31: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7485" w:author="Borja Gonzalez" w:date="2017-09-28T19:31:00Z">
                    <w:rPr>
                      <w:rFonts w:ascii="Monaco" w:hAnsi="Monaco" w:cs="Monaco"/>
                      <w:color w:val="000000"/>
                      <w:sz w:val="32"/>
                      <w:szCs w:val="32"/>
                      <w:lang w:val="en-US"/>
                    </w:rPr>
                  </w:rPrChange>
                </w:rPr>
                <w:t>destroy</w:t>
              </w:r>
              <w:r w:rsidRPr="00E066BD">
                <w:rPr>
                  <w:rFonts w:ascii="Monaco" w:hAnsi="Monaco" w:cs="Monaco"/>
                  <w:b/>
                  <w:bCs/>
                  <w:color w:val="000000"/>
                  <w:sz w:val="20"/>
                  <w:szCs w:val="20"/>
                  <w:lang w:val="en-US"/>
                  <w:rPrChange w:id="7486" w:author="Borja Gonzalez" w:date="2017-09-28T19:31:00Z">
                    <w:rPr>
                      <w:rFonts w:ascii="Monaco" w:hAnsi="Monaco" w:cs="Monaco"/>
                      <w:b/>
                      <w:bCs/>
                      <w:color w:val="000000"/>
                      <w:sz w:val="32"/>
                      <w:szCs w:val="32"/>
                      <w:lang w:val="en-US"/>
                    </w:rPr>
                  </w:rPrChange>
                </w:rPr>
                <w:t>();</w:t>
              </w:r>
            </w:ins>
          </w:p>
          <w:p w14:paraId="6FF9D3CF" w14:textId="77777777" w:rsidR="00E066BD" w:rsidRPr="00E066BD" w:rsidRDefault="00E066BD" w:rsidP="00E066BD">
            <w:pPr>
              <w:keepNext/>
              <w:keepLines/>
              <w:widowControl w:val="0"/>
              <w:autoSpaceDE w:val="0"/>
              <w:autoSpaceDN w:val="0"/>
              <w:adjustRightInd w:val="0"/>
              <w:spacing w:before="200"/>
              <w:outlineLvl w:val="4"/>
              <w:rPr>
                <w:ins w:id="7487" w:author="Borja Gonzalez" w:date="2017-09-28T19:31:00Z"/>
                <w:rFonts w:ascii="Monaco" w:hAnsi="Monaco" w:cs="Monaco"/>
                <w:sz w:val="20"/>
                <w:szCs w:val="20"/>
                <w:lang w:val="en-US"/>
                <w:rPrChange w:id="7488" w:author="Borja Gonzalez" w:date="2017-09-28T19:31:00Z">
                  <w:rPr>
                    <w:ins w:id="7489" w:author="Borja Gonzalez" w:date="2017-09-28T19:31:00Z"/>
                    <w:rFonts w:ascii="Monaco" w:eastAsiaTheme="majorEastAsia" w:hAnsi="Monaco" w:cs="Monaco"/>
                    <w:color w:val="243F60" w:themeColor="accent1" w:themeShade="7F"/>
                    <w:sz w:val="32"/>
                    <w:szCs w:val="32"/>
                    <w:lang w:val="en-US"/>
                  </w:rPr>
                </w:rPrChange>
              </w:rPr>
            </w:pPr>
            <w:ins w:id="7490" w:author="Borja Gonzalez" w:date="2017-09-28T19:31:00Z">
              <w:r w:rsidRPr="00E066BD">
                <w:rPr>
                  <w:rFonts w:ascii="Monaco" w:hAnsi="Monaco" w:cs="Monaco"/>
                  <w:sz w:val="20"/>
                  <w:szCs w:val="20"/>
                  <w:lang w:val="en-US"/>
                  <w:rPrChange w:id="7491" w:author="Borja Gonzalez" w:date="2017-09-28T19:31:00Z">
                    <w:rPr>
                      <w:rFonts w:ascii="Monaco" w:hAnsi="Monaco" w:cs="Monaco"/>
                      <w:sz w:val="32"/>
                      <w:szCs w:val="32"/>
                      <w:lang w:val="en-US"/>
                    </w:rPr>
                  </w:rPrChange>
                </w:rPr>
                <w:t xml:space="preserve">    </w:t>
              </w:r>
              <w:r w:rsidRPr="00E066BD">
                <w:rPr>
                  <w:rFonts w:ascii="Monaco" w:hAnsi="Monaco" w:cs="Monaco"/>
                  <w:b/>
                  <w:bCs/>
                  <w:color w:val="000000"/>
                  <w:sz w:val="20"/>
                  <w:szCs w:val="20"/>
                  <w:lang w:val="en-US"/>
                  <w:rPrChange w:id="7492" w:author="Borja Gonzalez" w:date="2017-09-28T19:31:00Z">
                    <w:rPr>
                      <w:rFonts w:ascii="Monaco" w:hAnsi="Monaco" w:cs="Monaco"/>
                      <w:b/>
                      <w:bCs/>
                      <w:color w:val="000000"/>
                      <w:sz w:val="32"/>
                      <w:szCs w:val="32"/>
                      <w:lang w:val="en-US"/>
                    </w:rPr>
                  </w:rPrChange>
                </w:rPr>
                <w:t>}</w:t>
              </w:r>
            </w:ins>
          </w:p>
          <w:p w14:paraId="5E3FA954" w14:textId="77777777" w:rsidR="00E066BD" w:rsidRPr="00E066BD" w:rsidRDefault="00E066BD" w:rsidP="00E066BD">
            <w:pPr>
              <w:keepNext/>
              <w:keepLines/>
              <w:widowControl w:val="0"/>
              <w:autoSpaceDE w:val="0"/>
              <w:autoSpaceDN w:val="0"/>
              <w:adjustRightInd w:val="0"/>
              <w:spacing w:before="200"/>
              <w:outlineLvl w:val="4"/>
              <w:rPr>
                <w:ins w:id="7493" w:author="Borja Gonzalez" w:date="2017-09-28T19:31:00Z"/>
                <w:rFonts w:ascii="Monaco" w:hAnsi="Monaco" w:cs="Monaco"/>
                <w:sz w:val="20"/>
                <w:szCs w:val="20"/>
                <w:lang w:val="en-US"/>
                <w:rPrChange w:id="7494" w:author="Borja Gonzalez" w:date="2017-09-28T19:31:00Z">
                  <w:rPr>
                    <w:ins w:id="7495" w:author="Borja Gonzalez" w:date="2017-09-28T19:31:00Z"/>
                    <w:rFonts w:ascii="Monaco" w:eastAsiaTheme="majorEastAsia" w:hAnsi="Monaco" w:cs="Monaco"/>
                    <w:color w:val="243F60" w:themeColor="accent1" w:themeShade="7F"/>
                    <w:sz w:val="32"/>
                    <w:szCs w:val="32"/>
                    <w:lang w:val="en-US"/>
                  </w:rPr>
                </w:rPrChange>
              </w:rPr>
            </w:pPr>
            <w:ins w:id="7496" w:author="Borja Gonzalez" w:date="2017-09-28T19:31:00Z">
              <w:r w:rsidRPr="00E066BD">
                <w:rPr>
                  <w:rFonts w:ascii="Monaco" w:hAnsi="Monaco" w:cs="Monaco"/>
                  <w:sz w:val="20"/>
                  <w:szCs w:val="20"/>
                  <w:lang w:val="en-US"/>
                  <w:rPrChange w:id="7497" w:author="Borja Gonzalez" w:date="2017-09-28T19:31:00Z">
                    <w:rPr>
                      <w:rFonts w:ascii="Monaco" w:hAnsi="Monaco" w:cs="Monaco"/>
                      <w:sz w:val="32"/>
                      <w:szCs w:val="32"/>
                      <w:lang w:val="en-US"/>
                    </w:rPr>
                  </w:rPrChange>
                </w:rPr>
                <w:t xml:space="preserve">    </w:t>
              </w:r>
              <w:r w:rsidRPr="00E066BD">
                <w:rPr>
                  <w:rFonts w:ascii="Monaco" w:hAnsi="Monaco" w:cs="Monaco"/>
                  <w:color w:val="000000"/>
                  <w:sz w:val="20"/>
                  <w:szCs w:val="20"/>
                  <w:lang w:val="en-US"/>
                  <w:rPrChange w:id="7498" w:author="Borja Gonzalez" w:date="2017-09-28T19:31:00Z">
                    <w:rPr>
                      <w:rFonts w:ascii="Monaco" w:hAnsi="Monaco" w:cs="Monaco"/>
                      <w:color w:val="000000"/>
                      <w:sz w:val="32"/>
                      <w:szCs w:val="32"/>
                      <w:lang w:val="en-US"/>
                    </w:rPr>
                  </w:rPrChange>
                </w:rPr>
                <w:t>lineChart</w:t>
              </w:r>
              <w:r w:rsidRPr="00E066BD">
                <w:rPr>
                  <w:rFonts w:ascii="Monaco" w:hAnsi="Monaco" w:cs="Monaco"/>
                  <w:sz w:val="20"/>
                  <w:szCs w:val="20"/>
                  <w:lang w:val="en-US"/>
                  <w:rPrChange w:id="7499" w:author="Borja Gonzalez" w:date="2017-09-28T19:31:00Z">
                    <w:rPr>
                      <w:rFonts w:ascii="Monaco" w:hAnsi="Monaco" w:cs="Monaco"/>
                      <w:sz w:val="32"/>
                      <w:szCs w:val="32"/>
                      <w:lang w:val="en-US"/>
                    </w:rPr>
                  </w:rPrChange>
                </w:rPr>
                <w:t xml:space="preserve"> </w:t>
              </w:r>
              <w:r w:rsidRPr="00E066BD">
                <w:rPr>
                  <w:rFonts w:ascii="Monaco" w:hAnsi="Monaco" w:cs="Monaco"/>
                  <w:b/>
                  <w:bCs/>
                  <w:color w:val="CE5C00"/>
                  <w:sz w:val="20"/>
                  <w:szCs w:val="20"/>
                  <w:lang w:val="en-US"/>
                  <w:rPrChange w:id="7500" w:author="Borja Gonzalez" w:date="2017-09-28T19:31:00Z">
                    <w:rPr>
                      <w:rFonts w:ascii="Monaco" w:hAnsi="Monaco" w:cs="Monaco"/>
                      <w:b/>
                      <w:bCs/>
                      <w:color w:val="CE5C00"/>
                      <w:sz w:val="32"/>
                      <w:szCs w:val="32"/>
                      <w:lang w:val="en-US"/>
                    </w:rPr>
                  </w:rPrChange>
                </w:rPr>
                <w:t>=</w:t>
              </w:r>
              <w:r w:rsidRPr="00E066BD">
                <w:rPr>
                  <w:rFonts w:ascii="Monaco" w:hAnsi="Monaco" w:cs="Monaco"/>
                  <w:sz w:val="20"/>
                  <w:szCs w:val="20"/>
                  <w:lang w:val="en-US"/>
                  <w:rPrChange w:id="7501" w:author="Borja Gonzalez" w:date="2017-09-28T19:31:00Z">
                    <w:rPr>
                      <w:rFonts w:ascii="Monaco" w:hAnsi="Monaco" w:cs="Monaco"/>
                      <w:sz w:val="32"/>
                      <w:szCs w:val="32"/>
                      <w:lang w:val="en-US"/>
                    </w:rPr>
                  </w:rPrChange>
                </w:rPr>
                <w:t xml:space="preserve"> </w:t>
              </w:r>
              <w:r w:rsidRPr="00E066BD">
                <w:rPr>
                  <w:rFonts w:ascii="Monaco" w:hAnsi="Monaco" w:cs="Monaco"/>
                  <w:b/>
                  <w:bCs/>
                  <w:color w:val="204A87"/>
                  <w:sz w:val="20"/>
                  <w:szCs w:val="20"/>
                  <w:lang w:val="en-US"/>
                  <w:rPrChange w:id="7502" w:author="Borja Gonzalez" w:date="2017-09-28T19:31:00Z">
                    <w:rPr>
                      <w:rFonts w:ascii="Monaco" w:hAnsi="Monaco" w:cs="Monaco"/>
                      <w:b/>
                      <w:bCs/>
                      <w:color w:val="204A87"/>
                      <w:sz w:val="32"/>
                      <w:szCs w:val="32"/>
                      <w:lang w:val="en-US"/>
                    </w:rPr>
                  </w:rPrChange>
                </w:rPr>
                <w:t>new</w:t>
              </w:r>
              <w:r w:rsidRPr="00E066BD">
                <w:rPr>
                  <w:rFonts w:ascii="Monaco" w:hAnsi="Monaco" w:cs="Monaco"/>
                  <w:sz w:val="20"/>
                  <w:szCs w:val="20"/>
                  <w:lang w:val="en-US"/>
                  <w:rPrChange w:id="7503" w:author="Borja Gonzalez" w:date="2017-09-28T19:31:00Z">
                    <w:rPr>
                      <w:rFonts w:ascii="Monaco" w:hAnsi="Monaco" w:cs="Monaco"/>
                      <w:sz w:val="32"/>
                      <w:szCs w:val="32"/>
                      <w:lang w:val="en-US"/>
                    </w:rPr>
                  </w:rPrChange>
                </w:rPr>
                <w:t xml:space="preserve"> </w:t>
              </w:r>
              <w:r w:rsidRPr="00E066BD">
                <w:rPr>
                  <w:rFonts w:ascii="Monaco" w:hAnsi="Monaco" w:cs="Monaco"/>
                  <w:color w:val="000000"/>
                  <w:sz w:val="20"/>
                  <w:szCs w:val="20"/>
                  <w:lang w:val="en-US"/>
                  <w:rPrChange w:id="7504" w:author="Borja Gonzalez" w:date="2017-09-28T19:31:00Z">
                    <w:rPr>
                      <w:rFonts w:ascii="Monaco" w:hAnsi="Monaco" w:cs="Monaco"/>
                      <w:color w:val="000000"/>
                      <w:sz w:val="32"/>
                      <w:szCs w:val="32"/>
                      <w:lang w:val="en-US"/>
                    </w:rPr>
                  </w:rPrChange>
                </w:rPr>
                <w:t>Chart</w:t>
              </w:r>
              <w:r w:rsidRPr="00E066BD">
                <w:rPr>
                  <w:rFonts w:ascii="Monaco" w:hAnsi="Monaco" w:cs="Monaco"/>
                  <w:b/>
                  <w:bCs/>
                  <w:color w:val="000000"/>
                  <w:sz w:val="20"/>
                  <w:szCs w:val="20"/>
                  <w:lang w:val="en-US"/>
                  <w:rPrChange w:id="7505" w:author="Borja Gonzalez" w:date="2017-09-28T19:31: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7506" w:author="Borja Gonzalez" w:date="2017-09-28T19:31:00Z">
                    <w:rPr>
                      <w:rFonts w:ascii="Monaco" w:hAnsi="Monaco" w:cs="Monaco"/>
                      <w:color w:val="000000"/>
                      <w:sz w:val="32"/>
                      <w:szCs w:val="32"/>
                      <w:lang w:val="en-US"/>
                    </w:rPr>
                  </w:rPrChange>
                </w:rPr>
                <w:t>CHART</w:t>
              </w:r>
              <w:r w:rsidRPr="00E066BD">
                <w:rPr>
                  <w:rFonts w:ascii="Monaco" w:hAnsi="Monaco" w:cs="Monaco"/>
                  <w:b/>
                  <w:bCs/>
                  <w:color w:val="000000"/>
                  <w:sz w:val="20"/>
                  <w:szCs w:val="20"/>
                  <w:lang w:val="en-US"/>
                  <w:rPrChange w:id="7507" w:author="Borja Gonzalez" w:date="2017-09-28T19:31:00Z">
                    <w:rPr>
                      <w:rFonts w:ascii="Monaco" w:hAnsi="Monaco" w:cs="Monaco"/>
                      <w:b/>
                      <w:bCs/>
                      <w:color w:val="000000"/>
                      <w:sz w:val="32"/>
                      <w:szCs w:val="32"/>
                      <w:lang w:val="en-US"/>
                    </w:rPr>
                  </w:rPrChange>
                </w:rPr>
                <w:t>,</w:t>
              </w:r>
              <w:r w:rsidRPr="00E066BD">
                <w:rPr>
                  <w:rFonts w:ascii="Monaco" w:hAnsi="Monaco" w:cs="Monaco"/>
                  <w:sz w:val="20"/>
                  <w:szCs w:val="20"/>
                  <w:lang w:val="en-US"/>
                  <w:rPrChange w:id="7508" w:author="Borja Gonzalez" w:date="2017-09-28T19:31:00Z">
                    <w:rPr>
                      <w:rFonts w:ascii="Monaco" w:hAnsi="Monaco" w:cs="Monaco"/>
                      <w:sz w:val="32"/>
                      <w:szCs w:val="32"/>
                      <w:lang w:val="en-US"/>
                    </w:rPr>
                  </w:rPrChange>
                </w:rPr>
                <w:t xml:space="preserve"> </w:t>
              </w:r>
              <w:r w:rsidRPr="00E066BD">
                <w:rPr>
                  <w:rFonts w:ascii="Monaco" w:hAnsi="Monaco" w:cs="Monaco"/>
                  <w:b/>
                  <w:bCs/>
                  <w:color w:val="000000"/>
                  <w:sz w:val="20"/>
                  <w:szCs w:val="20"/>
                  <w:lang w:val="en-US"/>
                  <w:rPrChange w:id="7509" w:author="Borja Gonzalez" w:date="2017-09-28T19:31:00Z">
                    <w:rPr>
                      <w:rFonts w:ascii="Monaco" w:hAnsi="Monaco" w:cs="Monaco"/>
                      <w:b/>
                      <w:bCs/>
                      <w:color w:val="000000"/>
                      <w:sz w:val="32"/>
                      <w:szCs w:val="32"/>
                      <w:lang w:val="en-US"/>
                    </w:rPr>
                  </w:rPrChange>
                </w:rPr>
                <w:t>{</w:t>
              </w:r>
            </w:ins>
          </w:p>
          <w:p w14:paraId="4B4FE28B" w14:textId="77777777" w:rsidR="00E066BD" w:rsidRPr="00E066BD" w:rsidRDefault="00E066BD" w:rsidP="00E066BD">
            <w:pPr>
              <w:keepNext/>
              <w:keepLines/>
              <w:widowControl w:val="0"/>
              <w:autoSpaceDE w:val="0"/>
              <w:autoSpaceDN w:val="0"/>
              <w:adjustRightInd w:val="0"/>
              <w:spacing w:before="200"/>
              <w:outlineLvl w:val="4"/>
              <w:rPr>
                <w:ins w:id="7510" w:author="Borja Gonzalez" w:date="2017-09-28T19:31:00Z"/>
                <w:rFonts w:ascii="Monaco" w:hAnsi="Monaco" w:cs="Monaco"/>
                <w:sz w:val="20"/>
                <w:szCs w:val="20"/>
                <w:lang w:val="en-US"/>
                <w:rPrChange w:id="7511" w:author="Borja Gonzalez" w:date="2017-09-28T19:31:00Z">
                  <w:rPr>
                    <w:ins w:id="7512" w:author="Borja Gonzalez" w:date="2017-09-28T19:31:00Z"/>
                    <w:rFonts w:ascii="Monaco" w:eastAsiaTheme="majorEastAsia" w:hAnsi="Monaco" w:cs="Monaco"/>
                    <w:color w:val="243F60" w:themeColor="accent1" w:themeShade="7F"/>
                    <w:sz w:val="32"/>
                    <w:szCs w:val="32"/>
                    <w:lang w:val="en-US"/>
                  </w:rPr>
                </w:rPrChange>
              </w:rPr>
            </w:pPr>
            <w:ins w:id="7513" w:author="Borja Gonzalez" w:date="2017-09-28T19:31:00Z">
              <w:r w:rsidRPr="00E066BD">
                <w:rPr>
                  <w:rFonts w:ascii="Monaco" w:hAnsi="Monaco" w:cs="Monaco"/>
                  <w:sz w:val="20"/>
                  <w:szCs w:val="20"/>
                  <w:lang w:val="en-US"/>
                  <w:rPrChange w:id="7514" w:author="Borja Gonzalez" w:date="2017-09-28T19:31:00Z">
                    <w:rPr>
                      <w:rFonts w:ascii="Monaco" w:hAnsi="Monaco" w:cs="Monaco"/>
                      <w:sz w:val="32"/>
                      <w:szCs w:val="32"/>
                      <w:lang w:val="en-US"/>
                    </w:rPr>
                  </w:rPrChange>
                </w:rPr>
                <w:t xml:space="preserve">    </w:t>
              </w:r>
              <w:r w:rsidRPr="00E066BD">
                <w:rPr>
                  <w:rFonts w:ascii="Monaco" w:hAnsi="Monaco" w:cs="Monaco"/>
                  <w:color w:val="000000"/>
                  <w:sz w:val="20"/>
                  <w:szCs w:val="20"/>
                  <w:lang w:val="en-US"/>
                  <w:rPrChange w:id="7515" w:author="Borja Gonzalez" w:date="2017-09-28T19:31:00Z">
                    <w:rPr>
                      <w:rFonts w:ascii="Monaco" w:hAnsi="Monaco" w:cs="Monaco"/>
                      <w:color w:val="000000"/>
                      <w:sz w:val="32"/>
                      <w:szCs w:val="32"/>
                      <w:lang w:val="en-US"/>
                    </w:rPr>
                  </w:rPrChange>
                </w:rPr>
                <w:t>type</w:t>
              </w:r>
              <w:r w:rsidRPr="00E066BD">
                <w:rPr>
                  <w:rFonts w:ascii="Monaco" w:hAnsi="Monaco" w:cs="Monaco"/>
                  <w:b/>
                  <w:bCs/>
                  <w:color w:val="CE5C00"/>
                  <w:sz w:val="20"/>
                  <w:szCs w:val="20"/>
                  <w:lang w:val="en-US"/>
                  <w:rPrChange w:id="7516" w:author="Borja Gonzalez" w:date="2017-09-28T19:31:00Z">
                    <w:rPr>
                      <w:rFonts w:ascii="Monaco" w:hAnsi="Monaco" w:cs="Monaco"/>
                      <w:b/>
                      <w:bCs/>
                      <w:color w:val="CE5C00"/>
                      <w:sz w:val="32"/>
                      <w:szCs w:val="32"/>
                      <w:lang w:val="en-US"/>
                    </w:rPr>
                  </w:rPrChange>
                </w:rPr>
                <w:t>:</w:t>
              </w:r>
              <w:r w:rsidRPr="00E066BD">
                <w:rPr>
                  <w:rFonts w:ascii="Monaco" w:hAnsi="Monaco" w:cs="Monaco"/>
                  <w:sz w:val="20"/>
                  <w:szCs w:val="20"/>
                  <w:lang w:val="en-US"/>
                  <w:rPrChange w:id="7517" w:author="Borja Gonzalez" w:date="2017-09-28T19:31:00Z">
                    <w:rPr>
                      <w:rFonts w:ascii="Monaco" w:hAnsi="Monaco" w:cs="Monaco"/>
                      <w:sz w:val="32"/>
                      <w:szCs w:val="32"/>
                      <w:lang w:val="en-US"/>
                    </w:rPr>
                  </w:rPrChange>
                </w:rPr>
                <w:t xml:space="preserve"> </w:t>
              </w:r>
              <w:r w:rsidRPr="00E066BD">
                <w:rPr>
                  <w:rFonts w:ascii="Monaco" w:hAnsi="Monaco" w:cs="Monaco"/>
                  <w:color w:val="4E9A06"/>
                  <w:sz w:val="20"/>
                  <w:szCs w:val="20"/>
                  <w:lang w:val="en-US"/>
                  <w:rPrChange w:id="7518" w:author="Borja Gonzalez" w:date="2017-09-28T19:31:00Z">
                    <w:rPr>
                      <w:rFonts w:ascii="Monaco" w:hAnsi="Monaco" w:cs="Monaco"/>
                      <w:color w:val="4E9A06"/>
                      <w:sz w:val="32"/>
                      <w:szCs w:val="32"/>
                      <w:lang w:val="en-US"/>
                    </w:rPr>
                  </w:rPrChange>
                </w:rPr>
                <w:t>'line'</w:t>
              </w:r>
              <w:r w:rsidRPr="00E066BD">
                <w:rPr>
                  <w:rFonts w:ascii="Monaco" w:hAnsi="Monaco" w:cs="Monaco"/>
                  <w:b/>
                  <w:bCs/>
                  <w:color w:val="000000"/>
                  <w:sz w:val="20"/>
                  <w:szCs w:val="20"/>
                  <w:lang w:val="en-US"/>
                  <w:rPrChange w:id="7519" w:author="Borja Gonzalez" w:date="2017-09-28T19:31:00Z">
                    <w:rPr>
                      <w:rFonts w:ascii="Monaco" w:hAnsi="Monaco" w:cs="Monaco"/>
                      <w:b/>
                      <w:bCs/>
                      <w:color w:val="000000"/>
                      <w:sz w:val="32"/>
                      <w:szCs w:val="32"/>
                      <w:lang w:val="en-US"/>
                    </w:rPr>
                  </w:rPrChange>
                </w:rPr>
                <w:t>,</w:t>
              </w:r>
            </w:ins>
          </w:p>
          <w:p w14:paraId="52B2BEF8" w14:textId="77777777" w:rsidR="00E066BD" w:rsidRPr="00E066BD" w:rsidRDefault="00E066BD" w:rsidP="00E066BD">
            <w:pPr>
              <w:keepNext/>
              <w:keepLines/>
              <w:widowControl w:val="0"/>
              <w:autoSpaceDE w:val="0"/>
              <w:autoSpaceDN w:val="0"/>
              <w:adjustRightInd w:val="0"/>
              <w:spacing w:before="200"/>
              <w:outlineLvl w:val="4"/>
              <w:rPr>
                <w:ins w:id="7520" w:author="Borja Gonzalez" w:date="2017-09-28T19:31:00Z"/>
                <w:rFonts w:ascii="Monaco" w:hAnsi="Monaco" w:cs="Monaco"/>
                <w:sz w:val="20"/>
                <w:szCs w:val="20"/>
                <w:lang w:val="en-US"/>
                <w:rPrChange w:id="7521" w:author="Borja Gonzalez" w:date="2017-09-28T19:31:00Z">
                  <w:rPr>
                    <w:ins w:id="7522" w:author="Borja Gonzalez" w:date="2017-09-28T19:31:00Z"/>
                    <w:rFonts w:ascii="Monaco" w:eastAsiaTheme="majorEastAsia" w:hAnsi="Monaco" w:cs="Monaco"/>
                    <w:color w:val="243F60" w:themeColor="accent1" w:themeShade="7F"/>
                    <w:sz w:val="32"/>
                    <w:szCs w:val="32"/>
                    <w:lang w:val="en-US"/>
                  </w:rPr>
                </w:rPrChange>
              </w:rPr>
            </w:pPr>
            <w:ins w:id="7523" w:author="Borja Gonzalez" w:date="2017-09-28T19:31:00Z">
              <w:r w:rsidRPr="00E066BD">
                <w:rPr>
                  <w:rFonts w:ascii="Monaco" w:hAnsi="Monaco" w:cs="Monaco"/>
                  <w:sz w:val="20"/>
                  <w:szCs w:val="20"/>
                  <w:lang w:val="en-US"/>
                  <w:rPrChange w:id="7524" w:author="Borja Gonzalez" w:date="2017-09-28T19:31:00Z">
                    <w:rPr>
                      <w:rFonts w:ascii="Monaco" w:hAnsi="Monaco" w:cs="Monaco"/>
                      <w:sz w:val="32"/>
                      <w:szCs w:val="32"/>
                      <w:lang w:val="en-US"/>
                    </w:rPr>
                  </w:rPrChange>
                </w:rPr>
                <w:t xml:space="preserve">    </w:t>
              </w:r>
              <w:r w:rsidRPr="00E066BD">
                <w:rPr>
                  <w:rFonts w:ascii="Monaco" w:hAnsi="Monaco" w:cs="Monaco"/>
                  <w:color w:val="000000"/>
                  <w:sz w:val="20"/>
                  <w:szCs w:val="20"/>
                  <w:lang w:val="en-US"/>
                  <w:rPrChange w:id="7525" w:author="Borja Gonzalez" w:date="2017-09-28T19:31:00Z">
                    <w:rPr>
                      <w:rFonts w:ascii="Monaco" w:hAnsi="Monaco" w:cs="Monaco"/>
                      <w:color w:val="000000"/>
                      <w:sz w:val="32"/>
                      <w:szCs w:val="32"/>
                      <w:lang w:val="en-US"/>
                    </w:rPr>
                  </w:rPrChange>
                </w:rPr>
                <w:t>data</w:t>
              </w:r>
              <w:r w:rsidRPr="00E066BD">
                <w:rPr>
                  <w:rFonts w:ascii="Monaco" w:hAnsi="Monaco" w:cs="Monaco"/>
                  <w:b/>
                  <w:bCs/>
                  <w:color w:val="CE5C00"/>
                  <w:sz w:val="20"/>
                  <w:szCs w:val="20"/>
                  <w:lang w:val="en-US"/>
                  <w:rPrChange w:id="7526" w:author="Borja Gonzalez" w:date="2017-09-28T19:31:00Z">
                    <w:rPr>
                      <w:rFonts w:ascii="Monaco" w:hAnsi="Monaco" w:cs="Monaco"/>
                      <w:b/>
                      <w:bCs/>
                      <w:color w:val="CE5C00"/>
                      <w:sz w:val="32"/>
                      <w:szCs w:val="32"/>
                      <w:lang w:val="en-US"/>
                    </w:rPr>
                  </w:rPrChange>
                </w:rPr>
                <w:t>:</w:t>
              </w:r>
              <w:r w:rsidRPr="00E066BD">
                <w:rPr>
                  <w:rFonts w:ascii="Monaco" w:hAnsi="Monaco" w:cs="Monaco"/>
                  <w:sz w:val="20"/>
                  <w:szCs w:val="20"/>
                  <w:lang w:val="en-US"/>
                  <w:rPrChange w:id="7527" w:author="Borja Gonzalez" w:date="2017-09-28T19:31:00Z">
                    <w:rPr>
                      <w:rFonts w:ascii="Monaco" w:hAnsi="Monaco" w:cs="Monaco"/>
                      <w:sz w:val="32"/>
                      <w:szCs w:val="32"/>
                      <w:lang w:val="en-US"/>
                    </w:rPr>
                  </w:rPrChange>
                </w:rPr>
                <w:t xml:space="preserve"> </w:t>
              </w:r>
              <w:r w:rsidRPr="00E066BD">
                <w:rPr>
                  <w:rFonts w:ascii="Monaco" w:hAnsi="Monaco" w:cs="Monaco"/>
                  <w:b/>
                  <w:bCs/>
                  <w:color w:val="000000"/>
                  <w:sz w:val="20"/>
                  <w:szCs w:val="20"/>
                  <w:lang w:val="en-US"/>
                  <w:rPrChange w:id="7528" w:author="Borja Gonzalez" w:date="2017-09-28T19:31:00Z">
                    <w:rPr>
                      <w:rFonts w:ascii="Monaco" w:hAnsi="Monaco" w:cs="Monaco"/>
                      <w:b/>
                      <w:bCs/>
                      <w:color w:val="000000"/>
                      <w:sz w:val="32"/>
                      <w:szCs w:val="32"/>
                      <w:lang w:val="en-US"/>
                    </w:rPr>
                  </w:rPrChange>
                </w:rPr>
                <w:t>{</w:t>
              </w:r>
            </w:ins>
          </w:p>
          <w:p w14:paraId="2E550D15" w14:textId="77777777" w:rsidR="00E066BD" w:rsidRPr="00E066BD" w:rsidRDefault="00E066BD" w:rsidP="00E066BD">
            <w:pPr>
              <w:keepNext/>
              <w:keepLines/>
              <w:widowControl w:val="0"/>
              <w:autoSpaceDE w:val="0"/>
              <w:autoSpaceDN w:val="0"/>
              <w:adjustRightInd w:val="0"/>
              <w:spacing w:before="200"/>
              <w:outlineLvl w:val="4"/>
              <w:rPr>
                <w:ins w:id="7529" w:author="Borja Gonzalez" w:date="2017-09-28T19:31:00Z"/>
                <w:rFonts w:ascii="Monaco" w:hAnsi="Monaco" w:cs="Monaco"/>
                <w:sz w:val="20"/>
                <w:szCs w:val="20"/>
                <w:lang w:val="en-US"/>
                <w:rPrChange w:id="7530" w:author="Borja Gonzalez" w:date="2017-09-28T19:31:00Z">
                  <w:rPr>
                    <w:ins w:id="7531" w:author="Borja Gonzalez" w:date="2017-09-28T19:31:00Z"/>
                    <w:rFonts w:ascii="Monaco" w:eastAsiaTheme="majorEastAsia" w:hAnsi="Monaco" w:cs="Monaco"/>
                    <w:color w:val="243F60" w:themeColor="accent1" w:themeShade="7F"/>
                    <w:sz w:val="32"/>
                    <w:szCs w:val="32"/>
                    <w:lang w:val="en-US"/>
                  </w:rPr>
                </w:rPrChange>
              </w:rPr>
            </w:pPr>
            <w:ins w:id="7532" w:author="Borja Gonzalez" w:date="2017-09-28T19:31:00Z">
              <w:r w:rsidRPr="00E066BD">
                <w:rPr>
                  <w:rFonts w:ascii="Monaco" w:hAnsi="Monaco" w:cs="Monaco"/>
                  <w:sz w:val="20"/>
                  <w:szCs w:val="20"/>
                  <w:lang w:val="en-US"/>
                  <w:rPrChange w:id="7533" w:author="Borja Gonzalez" w:date="2017-09-28T19:31:00Z">
                    <w:rPr>
                      <w:rFonts w:ascii="Monaco" w:hAnsi="Monaco" w:cs="Monaco"/>
                      <w:sz w:val="32"/>
                      <w:szCs w:val="32"/>
                      <w:lang w:val="en-US"/>
                    </w:rPr>
                  </w:rPrChange>
                </w:rPr>
                <w:t xml:space="preserve">    </w:t>
              </w:r>
              <w:r w:rsidRPr="00E066BD">
                <w:rPr>
                  <w:rFonts w:ascii="Monaco" w:hAnsi="Monaco" w:cs="Monaco"/>
                  <w:color w:val="000000"/>
                  <w:sz w:val="20"/>
                  <w:szCs w:val="20"/>
                  <w:lang w:val="en-US"/>
                  <w:rPrChange w:id="7534" w:author="Borja Gonzalez" w:date="2017-09-28T19:31:00Z">
                    <w:rPr>
                      <w:rFonts w:ascii="Monaco" w:hAnsi="Monaco" w:cs="Monaco"/>
                      <w:color w:val="000000"/>
                      <w:sz w:val="32"/>
                      <w:szCs w:val="32"/>
                      <w:lang w:val="en-US"/>
                    </w:rPr>
                  </w:rPrChange>
                </w:rPr>
                <w:t>labels</w:t>
              </w:r>
              <w:r w:rsidRPr="00E066BD">
                <w:rPr>
                  <w:rFonts w:ascii="Monaco" w:hAnsi="Monaco" w:cs="Monaco"/>
                  <w:b/>
                  <w:bCs/>
                  <w:color w:val="CE5C00"/>
                  <w:sz w:val="20"/>
                  <w:szCs w:val="20"/>
                  <w:lang w:val="en-US"/>
                  <w:rPrChange w:id="7535" w:author="Borja Gonzalez" w:date="2017-09-28T19:31:00Z">
                    <w:rPr>
                      <w:rFonts w:ascii="Monaco" w:hAnsi="Monaco" w:cs="Monaco"/>
                      <w:b/>
                      <w:bCs/>
                      <w:color w:val="CE5C00"/>
                      <w:sz w:val="32"/>
                      <w:szCs w:val="32"/>
                      <w:lang w:val="en-US"/>
                    </w:rPr>
                  </w:rPrChange>
                </w:rPr>
                <w:t>:</w:t>
              </w:r>
              <w:r w:rsidRPr="00E066BD">
                <w:rPr>
                  <w:rFonts w:ascii="Monaco" w:hAnsi="Monaco" w:cs="Monaco"/>
                  <w:sz w:val="20"/>
                  <w:szCs w:val="20"/>
                  <w:lang w:val="en-US"/>
                  <w:rPrChange w:id="7536" w:author="Borja Gonzalez" w:date="2017-09-28T19:31:00Z">
                    <w:rPr>
                      <w:rFonts w:ascii="Monaco" w:hAnsi="Monaco" w:cs="Monaco"/>
                      <w:sz w:val="32"/>
                      <w:szCs w:val="32"/>
                      <w:lang w:val="en-US"/>
                    </w:rPr>
                  </w:rPrChange>
                </w:rPr>
                <w:t xml:space="preserve"> </w:t>
              </w:r>
              <w:r w:rsidRPr="00E066BD">
                <w:rPr>
                  <w:rFonts w:ascii="Monaco" w:hAnsi="Monaco" w:cs="Monaco"/>
                  <w:color w:val="000000"/>
                  <w:sz w:val="20"/>
                  <w:szCs w:val="20"/>
                  <w:lang w:val="en-US"/>
                  <w:rPrChange w:id="7537" w:author="Borja Gonzalez" w:date="2017-09-28T19:31:00Z">
                    <w:rPr>
                      <w:rFonts w:ascii="Monaco" w:hAnsi="Monaco" w:cs="Monaco"/>
                      <w:color w:val="000000"/>
                      <w:sz w:val="32"/>
                      <w:szCs w:val="32"/>
                      <w:lang w:val="en-US"/>
                    </w:rPr>
                  </w:rPrChange>
                </w:rPr>
                <w:t>fechas</w:t>
              </w:r>
              <w:r w:rsidRPr="00E066BD">
                <w:rPr>
                  <w:rFonts w:ascii="Monaco" w:hAnsi="Monaco" w:cs="Monaco"/>
                  <w:b/>
                  <w:bCs/>
                  <w:color w:val="000000"/>
                  <w:sz w:val="20"/>
                  <w:szCs w:val="20"/>
                  <w:lang w:val="en-US"/>
                  <w:rPrChange w:id="7538" w:author="Borja Gonzalez" w:date="2017-09-28T19:31:00Z">
                    <w:rPr>
                      <w:rFonts w:ascii="Monaco" w:hAnsi="Monaco" w:cs="Monaco"/>
                      <w:b/>
                      <w:bCs/>
                      <w:color w:val="000000"/>
                      <w:sz w:val="32"/>
                      <w:szCs w:val="32"/>
                      <w:lang w:val="en-US"/>
                    </w:rPr>
                  </w:rPrChange>
                </w:rPr>
                <w:t>,</w:t>
              </w:r>
            </w:ins>
          </w:p>
          <w:p w14:paraId="0FE3A211" w14:textId="77777777" w:rsidR="00E066BD" w:rsidRPr="00E066BD" w:rsidRDefault="00E066BD" w:rsidP="00E066BD">
            <w:pPr>
              <w:keepNext/>
              <w:keepLines/>
              <w:widowControl w:val="0"/>
              <w:autoSpaceDE w:val="0"/>
              <w:autoSpaceDN w:val="0"/>
              <w:adjustRightInd w:val="0"/>
              <w:spacing w:before="200"/>
              <w:outlineLvl w:val="4"/>
              <w:rPr>
                <w:ins w:id="7539" w:author="Borja Gonzalez" w:date="2017-09-28T19:31:00Z"/>
                <w:rFonts w:ascii="Monaco" w:hAnsi="Monaco" w:cs="Monaco"/>
                <w:sz w:val="20"/>
                <w:szCs w:val="20"/>
                <w:lang w:val="en-US"/>
                <w:rPrChange w:id="7540" w:author="Borja Gonzalez" w:date="2017-09-28T19:31:00Z">
                  <w:rPr>
                    <w:ins w:id="7541" w:author="Borja Gonzalez" w:date="2017-09-28T19:31:00Z"/>
                    <w:rFonts w:ascii="Monaco" w:eastAsiaTheme="majorEastAsia" w:hAnsi="Monaco" w:cs="Monaco"/>
                    <w:color w:val="243F60" w:themeColor="accent1" w:themeShade="7F"/>
                    <w:sz w:val="32"/>
                    <w:szCs w:val="32"/>
                    <w:lang w:val="en-US"/>
                  </w:rPr>
                </w:rPrChange>
              </w:rPr>
            </w:pPr>
            <w:ins w:id="7542" w:author="Borja Gonzalez" w:date="2017-09-28T19:31:00Z">
              <w:r w:rsidRPr="00E066BD">
                <w:rPr>
                  <w:rFonts w:ascii="Monaco" w:hAnsi="Monaco" w:cs="Monaco"/>
                  <w:sz w:val="20"/>
                  <w:szCs w:val="20"/>
                  <w:lang w:val="en-US"/>
                  <w:rPrChange w:id="7543" w:author="Borja Gonzalez" w:date="2017-09-28T19:31:00Z">
                    <w:rPr>
                      <w:rFonts w:ascii="Monaco" w:hAnsi="Monaco" w:cs="Monaco"/>
                      <w:sz w:val="32"/>
                      <w:szCs w:val="32"/>
                      <w:lang w:val="en-US"/>
                    </w:rPr>
                  </w:rPrChange>
                </w:rPr>
                <w:t xml:space="preserve">    </w:t>
              </w:r>
              <w:r w:rsidRPr="00E066BD">
                <w:rPr>
                  <w:rFonts w:ascii="Monaco" w:hAnsi="Monaco" w:cs="Monaco"/>
                  <w:color w:val="000000"/>
                  <w:sz w:val="20"/>
                  <w:szCs w:val="20"/>
                  <w:lang w:val="en-US"/>
                  <w:rPrChange w:id="7544" w:author="Borja Gonzalez" w:date="2017-09-28T19:31:00Z">
                    <w:rPr>
                      <w:rFonts w:ascii="Monaco" w:hAnsi="Monaco" w:cs="Monaco"/>
                      <w:color w:val="000000"/>
                      <w:sz w:val="32"/>
                      <w:szCs w:val="32"/>
                      <w:lang w:val="en-US"/>
                    </w:rPr>
                  </w:rPrChange>
                </w:rPr>
                <w:t>datasets</w:t>
              </w:r>
              <w:r w:rsidRPr="00E066BD">
                <w:rPr>
                  <w:rFonts w:ascii="Monaco" w:hAnsi="Monaco" w:cs="Monaco"/>
                  <w:b/>
                  <w:bCs/>
                  <w:color w:val="CE5C00"/>
                  <w:sz w:val="20"/>
                  <w:szCs w:val="20"/>
                  <w:lang w:val="en-US"/>
                  <w:rPrChange w:id="7545" w:author="Borja Gonzalez" w:date="2017-09-28T19:31:00Z">
                    <w:rPr>
                      <w:rFonts w:ascii="Monaco" w:hAnsi="Monaco" w:cs="Monaco"/>
                      <w:b/>
                      <w:bCs/>
                      <w:color w:val="CE5C00"/>
                      <w:sz w:val="32"/>
                      <w:szCs w:val="32"/>
                      <w:lang w:val="en-US"/>
                    </w:rPr>
                  </w:rPrChange>
                </w:rPr>
                <w:t>:</w:t>
              </w:r>
              <w:r w:rsidRPr="00E066BD">
                <w:rPr>
                  <w:rFonts w:ascii="Monaco" w:hAnsi="Monaco" w:cs="Monaco"/>
                  <w:sz w:val="20"/>
                  <w:szCs w:val="20"/>
                  <w:lang w:val="en-US"/>
                  <w:rPrChange w:id="7546" w:author="Borja Gonzalez" w:date="2017-09-28T19:31:00Z">
                    <w:rPr>
                      <w:rFonts w:ascii="Monaco" w:hAnsi="Monaco" w:cs="Monaco"/>
                      <w:sz w:val="32"/>
                      <w:szCs w:val="32"/>
                      <w:lang w:val="en-US"/>
                    </w:rPr>
                  </w:rPrChange>
                </w:rPr>
                <w:t xml:space="preserve"> </w:t>
              </w:r>
              <w:r w:rsidRPr="00E066BD">
                <w:rPr>
                  <w:rFonts w:ascii="Monaco" w:hAnsi="Monaco" w:cs="Monaco"/>
                  <w:b/>
                  <w:bCs/>
                  <w:color w:val="000000"/>
                  <w:sz w:val="20"/>
                  <w:szCs w:val="20"/>
                  <w:lang w:val="en-US"/>
                  <w:rPrChange w:id="7547" w:author="Borja Gonzalez" w:date="2017-09-28T19:31:00Z">
                    <w:rPr>
                      <w:rFonts w:ascii="Monaco" w:hAnsi="Monaco" w:cs="Monaco"/>
                      <w:b/>
                      <w:bCs/>
                      <w:color w:val="000000"/>
                      <w:sz w:val="32"/>
                      <w:szCs w:val="32"/>
                      <w:lang w:val="en-US"/>
                    </w:rPr>
                  </w:rPrChange>
                </w:rPr>
                <w:t>[</w:t>
              </w:r>
            </w:ins>
          </w:p>
          <w:p w14:paraId="2ACD2BF0" w14:textId="77777777" w:rsidR="00E066BD" w:rsidRPr="00E066BD" w:rsidRDefault="00E066BD" w:rsidP="00E066BD">
            <w:pPr>
              <w:keepNext/>
              <w:keepLines/>
              <w:widowControl w:val="0"/>
              <w:autoSpaceDE w:val="0"/>
              <w:autoSpaceDN w:val="0"/>
              <w:adjustRightInd w:val="0"/>
              <w:spacing w:before="200"/>
              <w:outlineLvl w:val="4"/>
              <w:rPr>
                <w:ins w:id="7548" w:author="Borja Gonzalez" w:date="2017-09-28T19:31:00Z"/>
                <w:rFonts w:ascii="Monaco" w:hAnsi="Monaco" w:cs="Monaco"/>
                <w:sz w:val="20"/>
                <w:szCs w:val="20"/>
                <w:lang w:val="en-US"/>
                <w:rPrChange w:id="7549" w:author="Borja Gonzalez" w:date="2017-09-28T19:31:00Z">
                  <w:rPr>
                    <w:ins w:id="7550" w:author="Borja Gonzalez" w:date="2017-09-28T19:31:00Z"/>
                    <w:rFonts w:ascii="Monaco" w:eastAsiaTheme="majorEastAsia" w:hAnsi="Monaco" w:cs="Monaco"/>
                    <w:color w:val="243F60" w:themeColor="accent1" w:themeShade="7F"/>
                    <w:sz w:val="32"/>
                    <w:szCs w:val="32"/>
                    <w:lang w:val="en-US"/>
                  </w:rPr>
                </w:rPrChange>
              </w:rPr>
            </w:pPr>
            <w:ins w:id="7551" w:author="Borja Gonzalez" w:date="2017-09-28T19:31:00Z">
              <w:r w:rsidRPr="00E066BD">
                <w:rPr>
                  <w:rFonts w:ascii="Monaco" w:hAnsi="Monaco" w:cs="Monaco"/>
                  <w:sz w:val="20"/>
                  <w:szCs w:val="20"/>
                  <w:lang w:val="en-US"/>
                  <w:rPrChange w:id="7552" w:author="Borja Gonzalez" w:date="2017-09-28T19:31:00Z">
                    <w:rPr>
                      <w:rFonts w:ascii="Monaco" w:hAnsi="Monaco" w:cs="Monaco"/>
                      <w:sz w:val="32"/>
                      <w:szCs w:val="32"/>
                      <w:lang w:val="en-US"/>
                    </w:rPr>
                  </w:rPrChange>
                </w:rPr>
                <w:t xml:space="preserve">        </w:t>
              </w:r>
              <w:r w:rsidRPr="00E066BD">
                <w:rPr>
                  <w:rFonts w:ascii="Monaco" w:hAnsi="Monaco" w:cs="Monaco"/>
                  <w:b/>
                  <w:bCs/>
                  <w:color w:val="000000"/>
                  <w:sz w:val="20"/>
                  <w:szCs w:val="20"/>
                  <w:lang w:val="en-US"/>
                  <w:rPrChange w:id="7553" w:author="Borja Gonzalez" w:date="2017-09-28T19:31:00Z">
                    <w:rPr>
                      <w:rFonts w:ascii="Monaco" w:hAnsi="Monaco" w:cs="Monaco"/>
                      <w:b/>
                      <w:bCs/>
                      <w:color w:val="000000"/>
                      <w:sz w:val="32"/>
                      <w:szCs w:val="32"/>
                      <w:lang w:val="en-US"/>
                    </w:rPr>
                  </w:rPrChange>
                </w:rPr>
                <w:t>{</w:t>
              </w:r>
            </w:ins>
          </w:p>
          <w:p w14:paraId="1C1B4DC9" w14:textId="77777777" w:rsidR="00E066BD" w:rsidRPr="00E066BD" w:rsidRDefault="00E066BD" w:rsidP="00E066BD">
            <w:pPr>
              <w:keepNext/>
              <w:keepLines/>
              <w:widowControl w:val="0"/>
              <w:autoSpaceDE w:val="0"/>
              <w:autoSpaceDN w:val="0"/>
              <w:adjustRightInd w:val="0"/>
              <w:spacing w:before="200"/>
              <w:outlineLvl w:val="4"/>
              <w:rPr>
                <w:ins w:id="7554" w:author="Borja Gonzalez" w:date="2017-09-28T19:31:00Z"/>
                <w:rFonts w:ascii="Monaco" w:hAnsi="Monaco" w:cs="Monaco"/>
                <w:sz w:val="20"/>
                <w:szCs w:val="20"/>
                <w:lang w:val="en-US"/>
                <w:rPrChange w:id="7555" w:author="Borja Gonzalez" w:date="2017-09-28T19:31:00Z">
                  <w:rPr>
                    <w:ins w:id="7556" w:author="Borja Gonzalez" w:date="2017-09-28T19:31:00Z"/>
                    <w:rFonts w:ascii="Monaco" w:eastAsiaTheme="majorEastAsia" w:hAnsi="Monaco" w:cs="Monaco"/>
                    <w:color w:val="243F60" w:themeColor="accent1" w:themeShade="7F"/>
                    <w:sz w:val="32"/>
                    <w:szCs w:val="32"/>
                    <w:lang w:val="en-US"/>
                  </w:rPr>
                </w:rPrChange>
              </w:rPr>
            </w:pPr>
            <w:ins w:id="7557" w:author="Borja Gonzalez" w:date="2017-09-28T19:31:00Z">
              <w:r w:rsidRPr="00E066BD">
                <w:rPr>
                  <w:rFonts w:ascii="Monaco" w:hAnsi="Monaco" w:cs="Monaco"/>
                  <w:sz w:val="20"/>
                  <w:szCs w:val="20"/>
                  <w:lang w:val="en-US"/>
                  <w:rPrChange w:id="7558" w:author="Borja Gonzalez" w:date="2017-09-28T19:31:00Z">
                    <w:rPr>
                      <w:rFonts w:ascii="Monaco" w:hAnsi="Monaco" w:cs="Monaco"/>
                      <w:sz w:val="32"/>
                      <w:szCs w:val="32"/>
                      <w:lang w:val="en-US"/>
                    </w:rPr>
                  </w:rPrChange>
                </w:rPr>
                <w:t xml:space="preserve">            </w:t>
              </w:r>
              <w:r w:rsidRPr="00E066BD">
                <w:rPr>
                  <w:rFonts w:ascii="Monaco" w:hAnsi="Monaco" w:cs="Monaco"/>
                  <w:color w:val="000000"/>
                  <w:sz w:val="20"/>
                  <w:szCs w:val="20"/>
                  <w:lang w:val="en-US"/>
                  <w:rPrChange w:id="7559" w:author="Borja Gonzalez" w:date="2017-09-28T19:31:00Z">
                    <w:rPr>
                      <w:rFonts w:ascii="Monaco" w:hAnsi="Monaco" w:cs="Monaco"/>
                      <w:color w:val="000000"/>
                      <w:sz w:val="32"/>
                      <w:szCs w:val="32"/>
                      <w:lang w:val="en-US"/>
                    </w:rPr>
                  </w:rPrChange>
                </w:rPr>
                <w:t>label</w:t>
              </w:r>
              <w:r w:rsidRPr="00E066BD">
                <w:rPr>
                  <w:rFonts w:ascii="Monaco" w:hAnsi="Monaco" w:cs="Monaco"/>
                  <w:b/>
                  <w:bCs/>
                  <w:color w:val="CE5C00"/>
                  <w:sz w:val="20"/>
                  <w:szCs w:val="20"/>
                  <w:lang w:val="en-US"/>
                  <w:rPrChange w:id="7560" w:author="Borja Gonzalez" w:date="2017-09-28T19:31:00Z">
                    <w:rPr>
                      <w:rFonts w:ascii="Monaco" w:hAnsi="Monaco" w:cs="Monaco"/>
                      <w:b/>
                      <w:bCs/>
                      <w:color w:val="CE5C00"/>
                      <w:sz w:val="32"/>
                      <w:szCs w:val="32"/>
                      <w:lang w:val="en-US"/>
                    </w:rPr>
                  </w:rPrChange>
                </w:rPr>
                <w:t>:</w:t>
              </w:r>
              <w:r w:rsidRPr="00E066BD">
                <w:rPr>
                  <w:rFonts w:ascii="Monaco" w:hAnsi="Monaco" w:cs="Monaco"/>
                  <w:sz w:val="20"/>
                  <w:szCs w:val="20"/>
                  <w:lang w:val="en-US"/>
                  <w:rPrChange w:id="7561" w:author="Borja Gonzalez" w:date="2017-09-28T19:31:00Z">
                    <w:rPr>
                      <w:rFonts w:ascii="Monaco" w:hAnsi="Monaco" w:cs="Monaco"/>
                      <w:sz w:val="32"/>
                      <w:szCs w:val="32"/>
                      <w:lang w:val="en-US"/>
                    </w:rPr>
                  </w:rPrChange>
                </w:rPr>
                <w:t xml:space="preserve"> </w:t>
              </w:r>
              <w:r w:rsidRPr="00E066BD">
                <w:rPr>
                  <w:rFonts w:ascii="Monaco" w:hAnsi="Monaco" w:cs="Monaco"/>
                  <w:color w:val="000000"/>
                  <w:sz w:val="20"/>
                  <w:szCs w:val="20"/>
                  <w:lang w:val="en-US"/>
                  <w:rPrChange w:id="7562" w:author="Borja Gonzalez" w:date="2017-09-28T19:31:00Z">
                    <w:rPr>
                      <w:rFonts w:ascii="Monaco" w:hAnsi="Monaco" w:cs="Monaco"/>
                      <w:color w:val="000000"/>
                      <w:sz w:val="32"/>
                      <w:szCs w:val="32"/>
                      <w:lang w:val="en-US"/>
                    </w:rPr>
                  </w:rPrChange>
                </w:rPr>
                <w:t>titulo1</w:t>
              </w:r>
              <w:r w:rsidRPr="00E066BD">
                <w:rPr>
                  <w:rFonts w:ascii="Monaco" w:hAnsi="Monaco" w:cs="Monaco"/>
                  <w:b/>
                  <w:bCs/>
                  <w:color w:val="CE5C00"/>
                  <w:sz w:val="20"/>
                  <w:szCs w:val="20"/>
                  <w:lang w:val="en-US"/>
                  <w:rPrChange w:id="7563" w:author="Borja Gonzalez" w:date="2017-09-28T19:31:00Z">
                    <w:rPr>
                      <w:rFonts w:ascii="Monaco" w:hAnsi="Monaco" w:cs="Monaco"/>
                      <w:b/>
                      <w:bCs/>
                      <w:color w:val="CE5C00"/>
                      <w:sz w:val="32"/>
                      <w:szCs w:val="32"/>
                      <w:lang w:val="en-US"/>
                    </w:rPr>
                  </w:rPrChange>
                </w:rPr>
                <w:t>+</w:t>
              </w:r>
              <w:r w:rsidRPr="00E066BD">
                <w:rPr>
                  <w:rFonts w:ascii="Monaco" w:hAnsi="Monaco" w:cs="Monaco"/>
                  <w:color w:val="4E9A06"/>
                  <w:sz w:val="20"/>
                  <w:szCs w:val="20"/>
                  <w:lang w:val="en-US"/>
                  <w:rPrChange w:id="7564" w:author="Borja Gonzalez" w:date="2017-09-28T19:31:00Z">
                    <w:rPr>
                      <w:rFonts w:ascii="Monaco" w:hAnsi="Monaco" w:cs="Monaco"/>
                      <w:color w:val="4E9A06"/>
                      <w:sz w:val="32"/>
                      <w:szCs w:val="32"/>
                      <w:lang w:val="en-US"/>
                    </w:rPr>
                  </w:rPrChange>
                </w:rPr>
                <w:t>" max"</w:t>
              </w:r>
              <w:r w:rsidRPr="00E066BD">
                <w:rPr>
                  <w:rFonts w:ascii="Monaco" w:hAnsi="Monaco" w:cs="Monaco"/>
                  <w:b/>
                  <w:bCs/>
                  <w:color w:val="000000"/>
                  <w:sz w:val="20"/>
                  <w:szCs w:val="20"/>
                  <w:lang w:val="en-US"/>
                  <w:rPrChange w:id="7565" w:author="Borja Gonzalez" w:date="2017-09-28T19:31:00Z">
                    <w:rPr>
                      <w:rFonts w:ascii="Monaco" w:hAnsi="Monaco" w:cs="Monaco"/>
                      <w:b/>
                      <w:bCs/>
                      <w:color w:val="000000"/>
                      <w:sz w:val="32"/>
                      <w:szCs w:val="32"/>
                      <w:lang w:val="en-US"/>
                    </w:rPr>
                  </w:rPrChange>
                </w:rPr>
                <w:t>,</w:t>
              </w:r>
            </w:ins>
          </w:p>
          <w:p w14:paraId="5E83E951" w14:textId="77777777" w:rsidR="00E066BD" w:rsidRPr="00E066BD" w:rsidRDefault="00E066BD" w:rsidP="00E066BD">
            <w:pPr>
              <w:keepNext/>
              <w:keepLines/>
              <w:widowControl w:val="0"/>
              <w:autoSpaceDE w:val="0"/>
              <w:autoSpaceDN w:val="0"/>
              <w:adjustRightInd w:val="0"/>
              <w:spacing w:before="200"/>
              <w:outlineLvl w:val="4"/>
              <w:rPr>
                <w:ins w:id="7566" w:author="Borja Gonzalez" w:date="2017-09-28T19:31:00Z"/>
                <w:rFonts w:ascii="Monaco" w:hAnsi="Monaco" w:cs="Monaco"/>
                <w:sz w:val="20"/>
                <w:szCs w:val="20"/>
                <w:lang w:val="en-US"/>
                <w:rPrChange w:id="7567" w:author="Borja Gonzalez" w:date="2017-09-28T19:31:00Z">
                  <w:rPr>
                    <w:ins w:id="7568" w:author="Borja Gonzalez" w:date="2017-09-28T19:31:00Z"/>
                    <w:rFonts w:ascii="Monaco" w:eastAsiaTheme="majorEastAsia" w:hAnsi="Monaco" w:cs="Monaco"/>
                    <w:color w:val="243F60" w:themeColor="accent1" w:themeShade="7F"/>
                    <w:sz w:val="32"/>
                    <w:szCs w:val="32"/>
                    <w:lang w:val="en-US"/>
                  </w:rPr>
                </w:rPrChange>
              </w:rPr>
            </w:pPr>
            <w:ins w:id="7569" w:author="Borja Gonzalez" w:date="2017-09-28T19:31:00Z">
              <w:r w:rsidRPr="00E066BD">
                <w:rPr>
                  <w:rFonts w:ascii="Monaco" w:hAnsi="Monaco" w:cs="Monaco"/>
                  <w:sz w:val="20"/>
                  <w:szCs w:val="20"/>
                  <w:lang w:val="en-US"/>
                  <w:rPrChange w:id="7570" w:author="Borja Gonzalez" w:date="2017-09-28T19:31:00Z">
                    <w:rPr>
                      <w:rFonts w:ascii="Monaco" w:hAnsi="Monaco" w:cs="Monaco"/>
                      <w:sz w:val="32"/>
                      <w:szCs w:val="32"/>
                      <w:lang w:val="en-US"/>
                    </w:rPr>
                  </w:rPrChange>
                </w:rPr>
                <w:t xml:space="preserve">            </w:t>
              </w:r>
              <w:r w:rsidRPr="00E066BD">
                <w:rPr>
                  <w:rFonts w:ascii="Monaco" w:hAnsi="Monaco" w:cs="Monaco"/>
                  <w:color w:val="000000"/>
                  <w:sz w:val="20"/>
                  <w:szCs w:val="20"/>
                  <w:lang w:val="en-US"/>
                  <w:rPrChange w:id="7571" w:author="Borja Gonzalez" w:date="2017-09-28T19:31:00Z">
                    <w:rPr>
                      <w:rFonts w:ascii="Monaco" w:hAnsi="Monaco" w:cs="Monaco"/>
                      <w:color w:val="000000"/>
                      <w:sz w:val="32"/>
                      <w:szCs w:val="32"/>
                      <w:lang w:val="en-US"/>
                    </w:rPr>
                  </w:rPrChange>
                </w:rPr>
                <w:t>fill</w:t>
              </w:r>
              <w:r w:rsidRPr="00E066BD">
                <w:rPr>
                  <w:rFonts w:ascii="Monaco" w:hAnsi="Monaco" w:cs="Monaco"/>
                  <w:b/>
                  <w:bCs/>
                  <w:color w:val="CE5C00"/>
                  <w:sz w:val="20"/>
                  <w:szCs w:val="20"/>
                  <w:lang w:val="en-US"/>
                  <w:rPrChange w:id="7572" w:author="Borja Gonzalez" w:date="2017-09-28T19:31:00Z">
                    <w:rPr>
                      <w:rFonts w:ascii="Monaco" w:hAnsi="Monaco" w:cs="Monaco"/>
                      <w:b/>
                      <w:bCs/>
                      <w:color w:val="CE5C00"/>
                      <w:sz w:val="32"/>
                      <w:szCs w:val="32"/>
                      <w:lang w:val="en-US"/>
                    </w:rPr>
                  </w:rPrChange>
                </w:rPr>
                <w:t>:</w:t>
              </w:r>
              <w:r w:rsidRPr="00E066BD">
                <w:rPr>
                  <w:rFonts w:ascii="Monaco" w:hAnsi="Monaco" w:cs="Monaco"/>
                  <w:color w:val="4E9A06"/>
                  <w:sz w:val="20"/>
                  <w:szCs w:val="20"/>
                  <w:lang w:val="en-US"/>
                  <w:rPrChange w:id="7573" w:author="Borja Gonzalez" w:date="2017-09-28T19:31:00Z">
                    <w:rPr>
                      <w:rFonts w:ascii="Monaco" w:hAnsi="Monaco" w:cs="Monaco"/>
                      <w:color w:val="4E9A06"/>
                      <w:sz w:val="32"/>
                      <w:szCs w:val="32"/>
                      <w:lang w:val="en-US"/>
                    </w:rPr>
                  </w:rPrChange>
                </w:rPr>
                <w:t>'end'</w:t>
              </w:r>
              <w:r w:rsidRPr="00E066BD">
                <w:rPr>
                  <w:rFonts w:ascii="Monaco" w:hAnsi="Monaco" w:cs="Monaco"/>
                  <w:b/>
                  <w:bCs/>
                  <w:color w:val="000000"/>
                  <w:sz w:val="20"/>
                  <w:szCs w:val="20"/>
                  <w:lang w:val="en-US"/>
                  <w:rPrChange w:id="7574" w:author="Borja Gonzalez" w:date="2017-09-28T19:31:00Z">
                    <w:rPr>
                      <w:rFonts w:ascii="Monaco" w:hAnsi="Monaco" w:cs="Monaco"/>
                      <w:b/>
                      <w:bCs/>
                      <w:color w:val="000000"/>
                      <w:sz w:val="32"/>
                      <w:szCs w:val="32"/>
                      <w:lang w:val="en-US"/>
                    </w:rPr>
                  </w:rPrChange>
                </w:rPr>
                <w:t>,</w:t>
              </w:r>
            </w:ins>
          </w:p>
          <w:p w14:paraId="059AA557" w14:textId="77777777" w:rsidR="00E066BD" w:rsidRPr="00E066BD" w:rsidRDefault="00E066BD" w:rsidP="00E066BD">
            <w:pPr>
              <w:keepNext/>
              <w:keepLines/>
              <w:widowControl w:val="0"/>
              <w:autoSpaceDE w:val="0"/>
              <w:autoSpaceDN w:val="0"/>
              <w:adjustRightInd w:val="0"/>
              <w:spacing w:before="200"/>
              <w:outlineLvl w:val="4"/>
              <w:rPr>
                <w:ins w:id="7575" w:author="Borja Gonzalez" w:date="2017-09-28T19:31:00Z"/>
                <w:rFonts w:ascii="Monaco" w:hAnsi="Monaco" w:cs="Monaco"/>
                <w:sz w:val="20"/>
                <w:szCs w:val="20"/>
                <w:lang w:val="en-US"/>
                <w:rPrChange w:id="7576" w:author="Borja Gonzalez" w:date="2017-09-28T19:31:00Z">
                  <w:rPr>
                    <w:ins w:id="7577" w:author="Borja Gonzalez" w:date="2017-09-28T19:31:00Z"/>
                    <w:rFonts w:ascii="Monaco" w:eastAsiaTheme="majorEastAsia" w:hAnsi="Monaco" w:cs="Monaco"/>
                    <w:color w:val="243F60" w:themeColor="accent1" w:themeShade="7F"/>
                    <w:sz w:val="32"/>
                    <w:szCs w:val="32"/>
                    <w:lang w:val="en-US"/>
                  </w:rPr>
                </w:rPrChange>
              </w:rPr>
            </w:pPr>
            <w:ins w:id="7578" w:author="Borja Gonzalez" w:date="2017-09-28T19:31:00Z">
              <w:r w:rsidRPr="00E066BD">
                <w:rPr>
                  <w:rFonts w:ascii="Monaco" w:hAnsi="Monaco" w:cs="Monaco"/>
                  <w:sz w:val="20"/>
                  <w:szCs w:val="20"/>
                  <w:lang w:val="en-US"/>
                  <w:rPrChange w:id="7579" w:author="Borja Gonzalez" w:date="2017-09-28T19:31:00Z">
                    <w:rPr>
                      <w:rFonts w:ascii="Monaco" w:hAnsi="Monaco" w:cs="Monaco"/>
                      <w:sz w:val="32"/>
                      <w:szCs w:val="32"/>
                      <w:lang w:val="en-US"/>
                    </w:rPr>
                  </w:rPrChange>
                </w:rPr>
                <w:t xml:space="preserve">            </w:t>
              </w:r>
              <w:r w:rsidRPr="00E066BD">
                <w:rPr>
                  <w:rFonts w:ascii="Monaco" w:hAnsi="Monaco" w:cs="Monaco"/>
                  <w:color w:val="000000"/>
                  <w:sz w:val="20"/>
                  <w:szCs w:val="20"/>
                  <w:lang w:val="en-US"/>
                  <w:rPrChange w:id="7580" w:author="Borja Gonzalez" w:date="2017-09-28T19:31:00Z">
                    <w:rPr>
                      <w:rFonts w:ascii="Monaco" w:hAnsi="Monaco" w:cs="Monaco"/>
                      <w:color w:val="000000"/>
                      <w:sz w:val="32"/>
                      <w:szCs w:val="32"/>
                      <w:lang w:val="en-US"/>
                    </w:rPr>
                  </w:rPrChange>
                </w:rPr>
                <w:t>data</w:t>
              </w:r>
              <w:r w:rsidRPr="00E066BD">
                <w:rPr>
                  <w:rFonts w:ascii="Monaco" w:hAnsi="Monaco" w:cs="Monaco"/>
                  <w:b/>
                  <w:bCs/>
                  <w:color w:val="CE5C00"/>
                  <w:sz w:val="20"/>
                  <w:szCs w:val="20"/>
                  <w:lang w:val="en-US"/>
                  <w:rPrChange w:id="7581" w:author="Borja Gonzalez" w:date="2017-09-28T19:31:00Z">
                    <w:rPr>
                      <w:rFonts w:ascii="Monaco" w:hAnsi="Monaco" w:cs="Monaco"/>
                      <w:b/>
                      <w:bCs/>
                      <w:color w:val="CE5C00"/>
                      <w:sz w:val="32"/>
                      <w:szCs w:val="32"/>
                      <w:lang w:val="en-US"/>
                    </w:rPr>
                  </w:rPrChange>
                </w:rPr>
                <w:t>:</w:t>
              </w:r>
              <w:r w:rsidRPr="00E066BD">
                <w:rPr>
                  <w:rFonts w:ascii="Monaco" w:hAnsi="Monaco" w:cs="Monaco"/>
                  <w:color w:val="000000"/>
                  <w:sz w:val="20"/>
                  <w:szCs w:val="20"/>
                  <w:lang w:val="en-US"/>
                  <w:rPrChange w:id="7582" w:author="Borja Gonzalez" w:date="2017-09-28T19:31:00Z">
                    <w:rPr>
                      <w:rFonts w:ascii="Monaco" w:hAnsi="Monaco" w:cs="Monaco"/>
                      <w:color w:val="000000"/>
                      <w:sz w:val="32"/>
                      <w:szCs w:val="32"/>
                      <w:lang w:val="en-US"/>
                    </w:rPr>
                  </w:rPrChange>
                </w:rPr>
                <w:t>maximo_max</w:t>
              </w:r>
              <w:r w:rsidRPr="00E066BD">
                <w:rPr>
                  <w:rFonts w:ascii="Monaco" w:hAnsi="Monaco" w:cs="Monaco"/>
                  <w:b/>
                  <w:bCs/>
                  <w:color w:val="000000"/>
                  <w:sz w:val="20"/>
                  <w:szCs w:val="20"/>
                  <w:lang w:val="en-US"/>
                  <w:rPrChange w:id="7583" w:author="Borja Gonzalez" w:date="2017-09-28T19:31:00Z">
                    <w:rPr>
                      <w:rFonts w:ascii="Monaco" w:hAnsi="Monaco" w:cs="Monaco"/>
                      <w:b/>
                      <w:bCs/>
                      <w:color w:val="000000"/>
                      <w:sz w:val="32"/>
                      <w:szCs w:val="32"/>
                      <w:lang w:val="en-US"/>
                    </w:rPr>
                  </w:rPrChange>
                </w:rPr>
                <w:t>,</w:t>
              </w:r>
            </w:ins>
          </w:p>
          <w:p w14:paraId="18C5B713" w14:textId="77777777" w:rsidR="00E066BD" w:rsidRPr="00E066BD" w:rsidRDefault="00E066BD" w:rsidP="00E066BD">
            <w:pPr>
              <w:keepNext/>
              <w:keepLines/>
              <w:widowControl w:val="0"/>
              <w:autoSpaceDE w:val="0"/>
              <w:autoSpaceDN w:val="0"/>
              <w:adjustRightInd w:val="0"/>
              <w:spacing w:before="200"/>
              <w:outlineLvl w:val="4"/>
              <w:rPr>
                <w:ins w:id="7584" w:author="Borja Gonzalez" w:date="2017-09-28T19:31:00Z"/>
                <w:rFonts w:ascii="Monaco" w:hAnsi="Monaco" w:cs="Monaco"/>
                <w:sz w:val="20"/>
                <w:szCs w:val="20"/>
                <w:lang w:val="en-US"/>
                <w:rPrChange w:id="7585" w:author="Borja Gonzalez" w:date="2017-09-28T19:31:00Z">
                  <w:rPr>
                    <w:ins w:id="7586" w:author="Borja Gonzalez" w:date="2017-09-28T19:31:00Z"/>
                    <w:rFonts w:ascii="Monaco" w:eastAsiaTheme="majorEastAsia" w:hAnsi="Monaco" w:cs="Monaco"/>
                    <w:color w:val="243F60" w:themeColor="accent1" w:themeShade="7F"/>
                    <w:sz w:val="32"/>
                    <w:szCs w:val="32"/>
                    <w:lang w:val="en-US"/>
                  </w:rPr>
                </w:rPrChange>
              </w:rPr>
            </w:pPr>
            <w:ins w:id="7587" w:author="Borja Gonzalez" w:date="2017-09-28T19:31:00Z">
              <w:r w:rsidRPr="00E066BD">
                <w:rPr>
                  <w:rFonts w:ascii="Monaco" w:hAnsi="Monaco" w:cs="Monaco"/>
                  <w:sz w:val="20"/>
                  <w:szCs w:val="20"/>
                  <w:lang w:val="en-US"/>
                  <w:rPrChange w:id="7588" w:author="Borja Gonzalez" w:date="2017-09-28T19:31:00Z">
                    <w:rPr>
                      <w:rFonts w:ascii="Monaco" w:hAnsi="Monaco" w:cs="Monaco"/>
                      <w:sz w:val="32"/>
                      <w:szCs w:val="32"/>
                      <w:lang w:val="en-US"/>
                    </w:rPr>
                  </w:rPrChange>
                </w:rPr>
                <w:t xml:space="preserve">        </w:t>
              </w:r>
              <w:r w:rsidRPr="00E066BD">
                <w:rPr>
                  <w:rFonts w:ascii="Monaco" w:hAnsi="Monaco" w:cs="Monaco"/>
                  <w:b/>
                  <w:bCs/>
                  <w:color w:val="000000"/>
                  <w:sz w:val="20"/>
                  <w:szCs w:val="20"/>
                  <w:lang w:val="en-US"/>
                  <w:rPrChange w:id="7589" w:author="Borja Gonzalez" w:date="2017-09-28T19:31:00Z">
                    <w:rPr>
                      <w:rFonts w:ascii="Monaco" w:hAnsi="Monaco" w:cs="Monaco"/>
                      <w:b/>
                      <w:bCs/>
                      <w:color w:val="000000"/>
                      <w:sz w:val="32"/>
                      <w:szCs w:val="32"/>
                      <w:lang w:val="en-US"/>
                    </w:rPr>
                  </w:rPrChange>
                </w:rPr>
                <w:t>},</w:t>
              </w:r>
            </w:ins>
          </w:p>
          <w:p w14:paraId="740D1DC7" w14:textId="77777777" w:rsidR="00E066BD" w:rsidRPr="00E066BD" w:rsidRDefault="00E066BD" w:rsidP="00E066BD">
            <w:pPr>
              <w:keepNext/>
              <w:keepLines/>
              <w:widowControl w:val="0"/>
              <w:autoSpaceDE w:val="0"/>
              <w:autoSpaceDN w:val="0"/>
              <w:adjustRightInd w:val="0"/>
              <w:spacing w:before="200"/>
              <w:outlineLvl w:val="4"/>
              <w:rPr>
                <w:ins w:id="7590" w:author="Borja Gonzalez" w:date="2017-09-28T19:31:00Z"/>
                <w:rFonts w:ascii="Monaco" w:hAnsi="Monaco" w:cs="Monaco"/>
                <w:sz w:val="20"/>
                <w:szCs w:val="20"/>
                <w:lang w:val="en-US"/>
                <w:rPrChange w:id="7591" w:author="Borja Gonzalez" w:date="2017-09-28T19:31:00Z">
                  <w:rPr>
                    <w:ins w:id="7592" w:author="Borja Gonzalez" w:date="2017-09-28T19:31:00Z"/>
                    <w:rFonts w:ascii="Monaco" w:eastAsiaTheme="majorEastAsia" w:hAnsi="Monaco" w:cs="Monaco"/>
                    <w:color w:val="243F60" w:themeColor="accent1" w:themeShade="7F"/>
                    <w:sz w:val="32"/>
                    <w:szCs w:val="32"/>
                    <w:lang w:val="en-US"/>
                  </w:rPr>
                </w:rPrChange>
              </w:rPr>
            </w:pPr>
            <w:ins w:id="7593" w:author="Borja Gonzalez" w:date="2017-09-28T19:31:00Z">
              <w:r w:rsidRPr="00E066BD">
                <w:rPr>
                  <w:rFonts w:ascii="Monaco" w:hAnsi="Monaco" w:cs="Monaco"/>
                  <w:sz w:val="20"/>
                  <w:szCs w:val="20"/>
                  <w:lang w:val="en-US"/>
                  <w:rPrChange w:id="7594" w:author="Borja Gonzalez" w:date="2017-09-28T19:31:00Z">
                    <w:rPr>
                      <w:rFonts w:ascii="Monaco" w:hAnsi="Monaco" w:cs="Monaco"/>
                      <w:sz w:val="32"/>
                      <w:szCs w:val="32"/>
                      <w:lang w:val="en-US"/>
                    </w:rPr>
                  </w:rPrChange>
                </w:rPr>
                <w:t xml:space="preserve">        </w:t>
              </w:r>
              <w:r w:rsidRPr="00E066BD">
                <w:rPr>
                  <w:rFonts w:ascii="Monaco" w:hAnsi="Monaco" w:cs="Monaco"/>
                  <w:b/>
                  <w:bCs/>
                  <w:color w:val="000000"/>
                  <w:sz w:val="20"/>
                  <w:szCs w:val="20"/>
                  <w:lang w:val="en-US"/>
                  <w:rPrChange w:id="7595" w:author="Borja Gonzalez" w:date="2017-09-28T19:31:00Z">
                    <w:rPr>
                      <w:rFonts w:ascii="Monaco" w:hAnsi="Monaco" w:cs="Monaco"/>
                      <w:b/>
                      <w:bCs/>
                      <w:color w:val="000000"/>
                      <w:sz w:val="32"/>
                      <w:szCs w:val="32"/>
                      <w:lang w:val="en-US"/>
                    </w:rPr>
                  </w:rPrChange>
                </w:rPr>
                <w:t>{</w:t>
              </w:r>
            </w:ins>
          </w:p>
          <w:p w14:paraId="363C5F3E" w14:textId="77777777" w:rsidR="00E066BD" w:rsidRPr="00E066BD" w:rsidRDefault="00E066BD" w:rsidP="00E066BD">
            <w:pPr>
              <w:keepNext/>
              <w:keepLines/>
              <w:widowControl w:val="0"/>
              <w:autoSpaceDE w:val="0"/>
              <w:autoSpaceDN w:val="0"/>
              <w:adjustRightInd w:val="0"/>
              <w:spacing w:before="200"/>
              <w:outlineLvl w:val="4"/>
              <w:rPr>
                <w:ins w:id="7596" w:author="Borja Gonzalez" w:date="2017-09-28T19:31:00Z"/>
                <w:rFonts w:ascii="Monaco" w:hAnsi="Monaco" w:cs="Monaco"/>
                <w:sz w:val="20"/>
                <w:szCs w:val="20"/>
                <w:lang w:val="en-US"/>
                <w:rPrChange w:id="7597" w:author="Borja Gonzalez" w:date="2017-09-28T19:31:00Z">
                  <w:rPr>
                    <w:ins w:id="7598" w:author="Borja Gonzalez" w:date="2017-09-28T19:31:00Z"/>
                    <w:rFonts w:ascii="Monaco" w:eastAsiaTheme="majorEastAsia" w:hAnsi="Monaco" w:cs="Monaco"/>
                    <w:color w:val="243F60" w:themeColor="accent1" w:themeShade="7F"/>
                    <w:sz w:val="32"/>
                    <w:szCs w:val="32"/>
                    <w:lang w:val="en-US"/>
                  </w:rPr>
                </w:rPrChange>
              </w:rPr>
            </w:pPr>
            <w:ins w:id="7599" w:author="Borja Gonzalez" w:date="2017-09-28T19:31:00Z">
              <w:r w:rsidRPr="00E066BD">
                <w:rPr>
                  <w:rFonts w:ascii="Monaco" w:hAnsi="Monaco" w:cs="Monaco"/>
                  <w:sz w:val="20"/>
                  <w:szCs w:val="20"/>
                  <w:lang w:val="en-US"/>
                  <w:rPrChange w:id="7600" w:author="Borja Gonzalez" w:date="2017-09-28T19:31:00Z">
                    <w:rPr>
                      <w:rFonts w:ascii="Monaco" w:hAnsi="Monaco" w:cs="Monaco"/>
                      <w:sz w:val="32"/>
                      <w:szCs w:val="32"/>
                      <w:lang w:val="en-US"/>
                    </w:rPr>
                  </w:rPrChange>
                </w:rPr>
                <w:t xml:space="preserve">            </w:t>
              </w:r>
              <w:r w:rsidRPr="00E066BD">
                <w:rPr>
                  <w:rFonts w:ascii="Monaco" w:hAnsi="Monaco" w:cs="Monaco"/>
                  <w:color w:val="000000"/>
                  <w:sz w:val="20"/>
                  <w:szCs w:val="20"/>
                  <w:lang w:val="en-US"/>
                  <w:rPrChange w:id="7601" w:author="Borja Gonzalez" w:date="2017-09-28T19:31:00Z">
                    <w:rPr>
                      <w:rFonts w:ascii="Monaco" w:hAnsi="Monaco" w:cs="Monaco"/>
                      <w:color w:val="000000"/>
                      <w:sz w:val="32"/>
                      <w:szCs w:val="32"/>
                      <w:lang w:val="en-US"/>
                    </w:rPr>
                  </w:rPrChange>
                </w:rPr>
                <w:t>label</w:t>
              </w:r>
              <w:r w:rsidRPr="00E066BD">
                <w:rPr>
                  <w:rFonts w:ascii="Monaco" w:hAnsi="Monaco" w:cs="Monaco"/>
                  <w:b/>
                  <w:bCs/>
                  <w:color w:val="CE5C00"/>
                  <w:sz w:val="20"/>
                  <w:szCs w:val="20"/>
                  <w:lang w:val="en-US"/>
                  <w:rPrChange w:id="7602" w:author="Borja Gonzalez" w:date="2017-09-28T19:31:00Z">
                    <w:rPr>
                      <w:rFonts w:ascii="Monaco" w:hAnsi="Monaco" w:cs="Monaco"/>
                      <w:b/>
                      <w:bCs/>
                      <w:color w:val="CE5C00"/>
                      <w:sz w:val="32"/>
                      <w:szCs w:val="32"/>
                      <w:lang w:val="en-US"/>
                    </w:rPr>
                  </w:rPrChange>
                </w:rPr>
                <w:t>:</w:t>
              </w:r>
              <w:r w:rsidRPr="00E066BD">
                <w:rPr>
                  <w:rFonts w:ascii="Monaco" w:hAnsi="Monaco" w:cs="Monaco"/>
                  <w:sz w:val="20"/>
                  <w:szCs w:val="20"/>
                  <w:lang w:val="en-US"/>
                  <w:rPrChange w:id="7603" w:author="Borja Gonzalez" w:date="2017-09-28T19:31:00Z">
                    <w:rPr>
                      <w:rFonts w:ascii="Monaco" w:hAnsi="Monaco" w:cs="Monaco"/>
                      <w:sz w:val="32"/>
                      <w:szCs w:val="32"/>
                      <w:lang w:val="en-US"/>
                    </w:rPr>
                  </w:rPrChange>
                </w:rPr>
                <w:t xml:space="preserve"> </w:t>
              </w:r>
              <w:r w:rsidRPr="00E066BD">
                <w:rPr>
                  <w:rFonts w:ascii="Monaco" w:hAnsi="Monaco" w:cs="Monaco"/>
                  <w:color w:val="000000"/>
                  <w:sz w:val="20"/>
                  <w:szCs w:val="20"/>
                  <w:lang w:val="en-US"/>
                  <w:rPrChange w:id="7604" w:author="Borja Gonzalez" w:date="2017-09-28T19:31:00Z">
                    <w:rPr>
                      <w:rFonts w:ascii="Monaco" w:hAnsi="Monaco" w:cs="Monaco"/>
                      <w:color w:val="000000"/>
                      <w:sz w:val="32"/>
                      <w:szCs w:val="32"/>
                      <w:lang w:val="en-US"/>
                    </w:rPr>
                  </w:rPrChange>
                </w:rPr>
                <w:t>titulo1</w:t>
              </w:r>
              <w:r w:rsidRPr="00E066BD">
                <w:rPr>
                  <w:rFonts w:ascii="Monaco" w:hAnsi="Monaco" w:cs="Monaco"/>
                  <w:b/>
                  <w:bCs/>
                  <w:color w:val="CE5C00"/>
                  <w:sz w:val="20"/>
                  <w:szCs w:val="20"/>
                  <w:lang w:val="en-US"/>
                  <w:rPrChange w:id="7605" w:author="Borja Gonzalez" w:date="2017-09-28T19:31:00Z">
                    <w:rPr>
                      <w:rFonts w:ascii="Monaco" w:hAnsi="Monaco" w:cs="Monaco"/>
                      <w:b/>
                      <w:bCs/>
                      <w:color w:val="CE5C00"/>
                      <w:sz w:val="32"/>
                      <w:szCs w:val="32"/>
                      <w:lang w:val="en-US"/>
                    </w:rPr>
                  </w:rPrChange>
                </w:rPr>
                <w:t>+</w:t>
              </w:r>
              <w:r w:rsidRPr="00E066BD">
                <w:rPr>
                  <w:rFonts w:ascii="Monaco" w:hAnsi="Monaco" w:cs="Monaco"/>
                  <w:color w:val="4E9A06"/>
                  <w:sz w:val="20"/>
                  <w:szCs w:val="20"/>
                  <w:lang w:val="en-US"/>
                  <w:rPrChange w:id="7606" w:author="Borja Gonzalez" w:date="2017-09-28T19:31:00Z">
                    <w:rPr>
                      <w:rFonts w:ascii="Monaco" w:hAnsi="Monaco" w:cs="Monaco"/>
                      <w:color w:val="4E9A06"/>
                      <w:sz w:val="32"/>
                      <w:szCs w:val="32"/>
                      <w:lang w:val="en-US"/>
                    </w:rPr>
                  </w:rPrChange>
                </w:rPr>
                <w:t>" min"</w:t>
              </w:r>
              <w:r w:rsidRPr="00E066BD">
                <w:rPr>
                  <w:rFonts w:ascii="Monaco" w:hAnsi="Monaco" w:cs="Monaco"/>
                  <w:b/>
                  <w:bCs/>
                  <w:color w:val="000000"/>
                  <w:sz w:val="20"/>
                  <w:szCs w:val="20"/>
                  <w:lang w:val="en-US"/>
                  <w:rPrChange w:id="7607" w:author="Borja Gonzalez" w:date="2017-09-28T19:31:00Z">
                    <w:rPr>
                      <w:rFonts w:ascii="Monaco" w:hAnsi="Monaco" w:cs="Monaco"/>
                      <w:b/>
                      <w:bCs/>
                      <w:color w:val="000000"/>
                      <w:sz w:val="32"/>
                      <w:szCs w:val="32"/>
                      <w:lang w:val="en-US"/>
                    </w:rPr>
                  </w:rPrChange>
                </w:rPr>
                <w:t>,</w:t>
              </w:r>
            </w:ins>
          </w:p>
          <w:p w14:paraId="451EA26B" w14:textId="77777777" w:rsidR="00E066BD" w:rsidRPr="00E066BD" w:rsidRDefault="00E066BD" w:rsidP="00E066BD">
            <w:pPr>
              <w:keepNext/>
              <w:keepLines/>
              <w:widowControl w:val="0"/>
              <w:autoSpaceDE w:val="0"/>
              <w:autoSpaceDN w:val="0"/>
              <w:adjustRightInd w:val="0"/>
              <w:spacing w:before="200"/>
              <w:outlineLvl w:val="4"/>
              <w:rPr>
                <w:ins w:id="7608" w:author="Borja Gonzalez" w:date="2017-09-28T19:31:00Z"/>
                <w:rFonts w:ascii="Monaco" w:hAnsi="Monaco" w:cs="Monaco"/>
                <w:sz w:val="20"/>
                <w:szCs w:val="20"/>
                <w:lang w:val="en-US"/>
                <w:rPrChange w:id="7609" w:author="Borja Gonzalez" w:date="2017-09-28T19:31:00Z">
                  <w:rPr>
                    <w:ins w:id="7610" w:author="Borja Gonzalez" w:date="2017-09-28T19:31:00Z"/>
                    <w:rFonts w:ascii="Monaco" w:eastAsiaTheme="majorEastAsia" w:hAnsi="Monaco" w:cs="Monaco"/>
                    <w:color w:val="243F60" w:themeColor="accent1" w:themeShade="7F"/>
                    <w:sz w:val="32"/>
                    <w:szCs w:val="32"/>
                    <w:lang w:val="en-US"/>
                  </w:rPr>
                </w:rPrChange>
              </w:rPr>
            </w:pPr>
            <w:ins w:id="7611" w:author="Borja Gonzalez" w:date="2017-09-28T19:31:00Z">
              <w:r w:rsidRPr="00E066BD">
                <w:rPr>
                  <w:rFonts w:ascii="Monaco" w:hAnsi="Monaco" w:cs="Monaco"/>
                  <w:sz w:val="20"/>
                  <w:szCs w:val="20"/>
                  <w:lang w:val="en-US"/>
                  <w:rPrChange w:id="7612" w:author="Borja Gonzalez" w:date="2017-09-28T19:31:00Z">
                    <w:rPr>
                      <w:rFonts w:ascii="Monaco" w:hAnsi="Monaco" w:cs="Monaco"/>
                      <w:sz w:val="32"/>
                      <w:szCs w:val="32"/>
                      <w:lang w:val="en-US"/>
                    </w:rPr>
                  </w:rPrChange>
                </w:rPr>
                <w:t xml:space="preserve">            </w:t>
              </w:r>
              <w:r w:rsidRPr="00E066BD">
                <w:rPr>
                  <w:rFonts w:ascii="Monaco" w:hAnsi="Monaco" w:cs="Monaco"/>
                  <w:color w:val="000000"/>
                  <w:sz w:val="20"/>
                  <w:szCs w:val="20"/>
                  <w:lang w:val="en-US"/>
                  <w:rPrChange w:id="7613" w:author="Borja Gonzalez" w:date="2017-09-28T19:31:00Z">
                    <w:rPr>
                      <w:rFonts w:ascii="Monaco" w:hAnsi="Monaco" w:cs="Monaco"/>
                      <w:color w:val="000000"/>
                      <w:sz w:val="32"/>
                      <w:szCs w:val="32"/>
                      <w:lang w:val="en-US"/>
                    </w:rPr>
                  </w:rPrChange>
                </w:rPr>
                <w:t>fill</w:t>
              </w:r>
              <w:r w:rsidRPr="00E066BD">
                <w:rPr>
                  <w:rFonts w:ascii="Monaco" w:hAnsi="Monaco" w:cs="Monaco"/>
                  <w:b/>
                  <w:bCs/>
                  <w:color w:val="CE5C00"/>
                  <w:sz w:val="20"/>
                  <w:szCs w:val="20"/>
                  <w:lang w:val="en-US"/>
                  <w:rPrChange w:id="7614" w:author="Borja Gonzalez" w:date="2017-09-28T19:31:00Z">
                    <w:rPr>
                      <w:rFonts w:ascii="Monaco" w:hAnsi="Monaco" w:cs="Monaco"/>
                      <w:b/>
                      <w:bCs/>
                      <w:color w:val="CE5C00"/>
                      <w:sz w:val="32"/>
                      <w:szCs w:val="32"/>
                      <w:lang w:val="en-US"/>
                    </w:rPr>
                  </w:rPrChange>
                </w:rPr>
                <w:t>:</w:t>
              </w:r>
              <w:r w:rsidRPr="00E066BD">
                <w:rPr>
                  <w:rFonts w:ascii="Monaco" w:hAnsi="Monaco" w:cs="Monaco"/>
                  <w:b/>
                  <w:bCs/>
                  <w:color w:val="204A87"/>
                  <w:sz w:val="20"/>
                  <w:szCs w:val="20"/>
                  <w:lang w:val="en-US"/>
                  <w:rPrChange w:id="7615" w:author="Borja Gonzalez" w:date="2017-09-28T19:31:00Z">
                    <w:rPr>
                      <w:rFonts w:ascii="Monaco" w:hAnsi="Monaco" w:cs="Monaco"/>
                      <w:b/>
                      <w:bCs/>
                      <w:color w:val="204A87"/>
                      <w:sz w:val="32"/>
                      <w:szCs w:val="32"/>
                      <w:lang w:val="en-US"/>
                    </w:rPr>
                  </w:rPrChange>
                </w:rPr>
                <w:t>true</w:t>
              </w:r>
              <w:r w:rsidRPr="00E066BD">
                <w:rPr>
                  <w:rFonts w:ascii="Monaco" w:hAnsi="Monaco" w:cs="Monaco"/>
                  <w:b/>
                  <w:bCs/>
                  <w:color w:val="000000"/>
                  <w:sz w:val="20"/>
                  <w:szCs w:val="20"/>
                  <w:lang w:val="en-US"/>
                  <w:rPrChange w:id="7616" w:author="Borja Gonzalez" w:date="2017-09-28T19:31:00Z">
                    <w:rPr>
                      <w:rFonts w:ascii="Monaco" w:hAnsi="Monaco" w:cs="Monaco"/>
                      <w:b/>
                      <w:bCs/>
                      <w:color w:val="000000"/>
                      <w:sz w:val="32"/>
                      <w:szCs w:val="32"/>
                      <w:lang w:val="en-US"/>
                    </w:rPr>
                  </w:rPrChange>
                </w:rPr>
                <w:t>,</w:t>
              </w:r>
            </w:ins>
          </w:p>
          <w:p w14:paraId="4349B4FE" w14:textId="77777777" w:rsidR="00E066BD" w:rsidRPr="00E066BD" w:rsidRDefault="00E066BD" w:rsidP="00E066BD">
            <w:pPr>
              <w:keepNext/>
              <w:keepLines/>
              <w:widowControl w:val="0"/>
              <w:autoSpaceDE w:val="0"/>
              <w:autoSpaceDN w:val="0"/>
              <w:adjustRightInd w:val="0"/>
              <w:spacing w:before="200"/>
              <w:outlineLvl w:val="4"/>
              <w:rPr>
                <w:ins w:id="7617" w:author="Borja Gonzalez" w:date="2017-09-28T19:31:00Z"/>
                <w:rFonts w:ascii="Monaco" w:hAnsi="Monaco" w:cs="Monaco"/>
                <w:sz w:val="20"/>
                <w:szCs w:val="20"/>
                <w:lang w:val="en-US"/>
                <w:rPrChange w:id="7618" w:author="Borja Gonzalez" w:date="2017-09-28T19:31:00Z">
                  <w:rPr>
                    <w:ins w:id="7619" w:author="Borja Gonzalez" w:date="2017-09-28T19:31:00Z"/>
                    <w:rFonts w:ascii="Monaco" w:eastAsiaTheme="majorEastAsia" w:hAnsi="Monaco" w:cs="Monaco"/>
                    <w:color w:val="243F60" w:themeColor="accent1" w:themeShade="7F"/>
                    <w:sz w:val="32"/>
                    <w:szCs w:val="32"/>
                    <w:lang w:val="en-US"/>
                  </w:rPr>
                </w:rPrChange>
              </w:rPr>
            </w:pPr>
            <w:ins w:id="7620" w:author="Borja Gonzalez" w:date="2017-09-28T19:31:00Z">
              <w:r w:rsidRPr="00E066BD">
                <w:rPr>
                  <w:rFonts w:ascii="Monaco" w:hAnsi="Monaco" w:cs="Monaco"/>
                  <w:sz w:val="20"/>
                  <w:szCs w:val="20"/>
                  <w:lang w:val="en-US"/>
                  <w:rPrChange w:id="7621" w:author="Borja Gonzalez" w:date="2017-09-28T19:31:00Z">
                    <w:rPr>
                      <w:rFonts w:ascii="Monaco" w:hAnsi="Monaco" w:cs="Monaco"/>
                      <w:sz w:val="32"/>
                      <w:szCs w:val="32"/>
                      <w:lang w:val="en-US"/>
                    </w:rPr>
                  </w:rPrChange>
                </w:rPr>
                <w:t xml:space="preserve">            </w:t>
              </w:r>
              <w:r w:rsidRPr="00E066BD">
                <w:rPr>
                  <w:rFonts w:ascii="Monaco" w:hAnsi="Monaco" w:cs="Monaco"/>
                  <w:color w:val="000000"/>
                  <w:sz w:val="20"/>
                  <w:szCs w:val="20"/>
                  <w:lang w:val="en-US"/>
                  <w:rPrChange w:id="7622" w:author="Borja Gonzalez" w:date="2017-09-28T19:31:00Z">
                    <w:rPr>
                      <w:rFonts w:ascii="Monaco" w:hAnsi="Monaco" w:cs="Monaco"/>
                      <w:color w:val="000000"/>
                      <w:sz w:val="32"/>
                      <w:szCs w:val="32"/>
                      <w:lang w:val="en-US"/>
                    </w:rPr>
                  </w:rPrChange>
                </w:rPr>
                <w:t>data</w:t>
              </w:r>
              <w:r w:rsidRPr="00E066BD">
                <w:rPr>
                  <w:rFonts w:ascii="Monaco" w:hAnsi="Monaco" w:cs="Monaco"/>
                  <w:b/>
                  <w:bCs/>
                  <w:color w:val="CE5C00"/>
                  <w:sz w:val="20"/>
                  <w:szCs w:val="20"/>
                  <w:lang w:val="en-US"/>
                  <w:rPrChange w:id="7623" w:author="Borja Gonzalez" w:date="2017-09-28T19:31:00Z">
                    <w:rPr>
                      <w:rFonts w:ascii="Monaco" w:hAnsi="Monaco" w:cs="Monaco"/>
                      <w:b/>
                      <w:bCs/>
                      <w:color w:val="CE5C00"/>
                      <w:sz w:val="32"/>
                      <w:szCs w:val="32"/>
                      <w:lang w:val="en-US"/>
                    </w:rPr>
                  </w:rPrChange>
                </w:rPr>
                <w:t>:</w:t>
              </w:r>
              <w:r w:rsidRPr="00E066BD">
                <w:rPr>
                  <w:rFonts w:ascii="Monaco" w:hAnsi="Monaco" w:cs="Monaco"/>
                  <w:color w:val="000000"/>
                  <w:sz w:val="20"/>
                  <w:szCs w:val="20"/>
                  <w:lang w:val="en-US"/>
                  <w:rPrChange w:id="7624" w:author="Borja Gonzalez" w:date="2017-09-28T19:31:00Z">
                    <w:rPr>
                      <w:rFonts w:ascii="Monaco" w:hAnsi="Monaco" w:cs="Monaco"/>
                      <w:color w:val="000000"/>
                      <w:sz w:val="32"/>
                      <w:szCs w:val="32"/>
                      <w:lang w:val="en-US"/>
                    </w:rPr>
                  </w:rPrChange>
                </w:rPr>
                <w:t>maximo_min</w:t>
              </w:r>
              <w:r w:rsidRPr="00E066BD">
                <w:rPr>
                  <w:rFonts w:ascii="Monaco" w:hAnsi="Monaco" w:cs="Monaco"/>
                  <w:b/>
                  <w:bCs/>
                  <w:color w:val="000000"/>
                  <w:sz w:val="20"/>
                  <w:szCs w:val="20"/>
                  <w:lang w:val="en-US"/>
                  <w:rPrChange w:id="7625" w:author="Borja Gonzalez" w:date="2017-09-28T19:31:00Z">
                    <w:rPr>
                      <w:rFonts w:ascii="Monaco" w:hAnsi="Monaco" w:cs="Monaco"/>
                      <w:b/>
                      <w:bCs/>
                      <w:color w:val="000000"/>
                      <w:sz w:val="32"/>
                      <w:szCs w:val="32"/>
                      <w:lang w:val="en-US"/>
                    </w:rPr>
                  </w:rPrChange>
                </w:rPr>
                <w:t>,</w:t>
              </w:r>
            </w:ins>
          </w:p>
          <w:p w14:paraId="7DB1511B" w14:textId="77777777" w:rsidR="00E066BD" w:rsidRPr="00E066BD" w:rsidRDefault="00E066BD" w:rsidP="00E066BD">
            <w:pPr>
              <w:keepNext/>
              <w:keepLines/>
              <w:widowControl w:val="0"/>
              <w:autoSpaceDE w:val="0"/>
              <w:autoSpaceDN w:val="0"/>
              <w:adjustRightInd w:val="0"/>
              <w:spacing w:before="200"/>
              <w:outlineLvl w:val="4"/>
              <w:rPr>
                <w:ins w:id="7626" w:author="Borja Gonzalez" w:date="2017-09-28T19:31:00Z"/>
                <w:rFonts w:ascii="Monaco" w:hAnsi="Monaco" w:cs="Monaco"/>
                <w:sz w:val="20"/>
                <w:szCs w:val="20"/>
                <w:lang w:val="en-US"/>
                <w:rPrChange w:id="7627" w:author="Borja Gonzalez" w:date="2017-09-28T19:31:00Z">
                  <w:rPr>
                    <w:ins w:id="7628" w:author="Borja Gonzalez" w:date="2017-09-28T19:31:00Z"/>
                    <w:rFonts w:ascii="Monaco" w:eastAsiaTheme="majorEastAsia" w:hAnsi="Monaco" w:cs="Monaco"/>
                    <w:color w:val="243F60" w:themeColor="accent1" w:themeShade="7F"/>
                    <w:sz w:val="32"/>
                    <w:szCs w:val="32"/>
                    <w:lang w:val="en-US"/>
                  </w:rPr>
                </w:rPrChange>
              </w:rPr>
            </w:pPr>
            <w:ins w:id="7629" w:author="Borja Gonzalez" w:date="2017-09-28T19:31:00Z">
              <w:r w:rsidRPr="00E066BD">
                <w:rPr>
                  <w:rFonts w:ascii="Monaco" w:hAnsi="Monaco" w:cs="Monaco"/>
                  <w:sz w:val="20"/>
                  <w:szCs w:val="20"/>
                  <w:lang w:val="en-US"/>
                  <w:rPrChange w:id="7630" w:author="Borja Gonzalez" w:date="2017-09-28T19:31:00Z">
                    <w:rPr>
                      <w:rFonts w:ascii="Monaco" w:hAnsi="Monaco" w:cs="Monaco"/>
                      <w:sz w:val="32"/>
                      <w:szCs w:val="32"/>
                      <w:lang w:val="en-US"/>
                    </w:rPr>
                  </w:rPrChange>
                </w:rPr>
                <w:t xml:space="preserve">        </w:t>
              </w:r>
              <w:r w:rsidRPr="00E066BD">
                <w:rPr>
                  <w:rFonts w:ascii="Monaco" w:hAnsi="Monaco" w:cs="Monaco"/>
                  <w:b/>
                  <w:bCs/>
                  <w:color w:val="000000"/>
                  <w:sz w:val="20"/>
                  <w:szCs w:val="20"/>
                  <w:lang w:val="en-US"/>
                  <w:rPrChange w:id="7631" w:author="Borja Gonzalez" w:date="2017-09-28T19:31:00Z">
                    <w:rPr>
                      <w:rFonts w:ascii="Monaco" w:hAnsi="Monaco" w:cs="Monaco"/>
                      <w:b/>
                      <w:bCs/>
                      <w:color w:val="000000"/>
                      <w:sz w:val="32"/>
                      <w:szCs w:val="32"/>
                      <w:lang w:val="en-US"/>
                    </w:rPr>
                  </w:rPrChange>
                </w:rPr>
                <w:t>},</w:t>
              </w:r>
            </w:ins>
          </w:p>
          <w:p w14:paraId="16817B09" w14:textId="77777777" w:rsidR="00E066BD" w:rsidRPr="00E066BD" w:rsidRDefault="00E066BD" w:rsidP="00E066BD">
            <w:pPr>
              <w:keepNext/>
              <w:keepLines/>
              <w:widowControl w:val="0"/>
              <w:autoSpaceDE w:val="0"/>
              <w:autoSpaceDN w:val="0"/>
              <w:adjustRightInd w:val="0"/>
              <w:spacing w:before="200"/>
              <w:outlineLvl w:val="4"/>
              <w:rPr>
                <w:ins w:id="7632" w:author="Borja Gonzalez" w:date="2017-09-28T19:31:00Z"/>
                <w:rFonts w:ascii="Monaco" w:hAnsi="Monaco" w:cs="Monaco"/>
                <w:sz w:val="20"/>
                <w:szCs w:val="20"/>
                <w:lang w:val="en-US"/>
                <w:rPrChange w:id="7633" w:author="Borja Gonzalez" w:date="2017-09-28T19:31:00Z">
                  <w:rPr>
                    <w:ins w:id="7634" w:author="Borja Gonzalez" w:date="2017-09-28T19:31:00Z"/>
                    <w:rFonts w:ascii="Monaco" w:eastAsiaTheme="majorEastAsia" w:hAnsi="Monaco" w:cs="Monaco"/>
                    <w:color w:val="243F60" w:themeColor="accent1" w:themeShade="7F"/>
                    <w:sz w:val="32"/>
                    <w:szCs w:val="32"/>
                    <w:lang w:val="en-US"/>
                  </w:rPr>
                </w:rPrChange>
              </w:rPr>
            </w:pPr>
            <w:ins w:id="7635" w:author="Borja Gonzalez" w:date="2017-09-28T19:31:00Z">
              <w:r w:rsidRPr="00E066BD">
                <w:rPr>
                  <w:rFonts w:ascii="Monaco" w:hAnsi="Monaco" w:cs="Monaco"/>
                  <w:sz w:val="20"/>
                  <w:szCs w:val="20"/>
                  <w:lang w:val="en-US"/>
                  <w:rPrChange w:id="7636" w:author="Borja Gonzalez" w:date="2017-09-28T19:31:00Z">
                    <w:rPr>
                      <w:rFonts w:ascii="Monaco" w:hAnsi="Monaco" w:cs="Monaco"/>
                      <w:sz w:val="32"/>
                      <w:szCs w:val="32"/>
                      <w:lang w:val="en-US"/>
                    </w:rPr>
                  </w:rPrChange>
                </w:rPr>
                <w:t xml:space="preserve">        </w:t>
              </w:r>
              <w:r w:rsidRPr="00E066BD">
                <w:rPr>
                  <w:rFonts w:ascii="Monaco" w:hAnsi="Monaco" w:cs="Monaco"/>
                  <w:b/>
                  <w:bCs/>
                  <w:color w:val="000000"/>
                  <w:sz w:val="20"/>
                  <w:szCs w:val="20"/>
                  <w:lang w:val="en-US"/>
                  <w:rPrChange w:id="7637" w:author="Borja Gonzalez" w:date="2017-09-28T19:31:00Z">
                    <w:rPr>
                      <w:rFonts w:ascii="Monaco" w:hAnsi="Monaco" w:cs="Monaco"/>
                      <w:b/>
                      <w:bCs/>
                      <w:color w:val="000000"/>
                      <w:sz w:val="32"/>
                      <w:szCs w:val="32"/>
                      <w:lang w:val="en-US"/>
                    </w:rPr>
                  </w:rPrChange>
                </w:rPr>
                <w:t>{</w:t>
              </w:r>
            </w:ins>
          </w:p>
          <w:p w14:paraId="0059D66D" w14:textId="77777777" w:rsidR="00E066BD" w:rsidRPr="00E066BD" w:rsidRDefault="00E066BD" w:rsidP="00E066BD">
            <w:pPr>
              <w:keepNext/>
              <w:keepLines/>
              <w:widowControl w:val="0"/>
              <w:autoSpaceDE w:val="0"/>
              <w:autoSpaceDN w:val="0"/>
              <w:adjustRightInd w:val="0"/>
              <w:spacing w:before="200"/>
              <w:outlineLvl w:val="4"/>
              <w:rPr>
                <w:ins w:id="7638" w:author="Borja Gonzalez" w:date="2017-09-28T19:31:00Z"/>
                <w:rFonts w:ascii="Monaco" w:hAnsi="Monaco" w:cs="Monaco"/>
                <w:sz w:val="20"/>
                <w:szCs w:val="20"/>
                <w:lang w:val="en-US"/>
                <w:rPrChange w:id="7639" w:author="Borja Gonzalez" w:date="2017-09-28T19:31:00Z">
                  <w:rPr>
                    <w:ins w:id="7640" w:author="Borja Gonzalez" w:date="2017-09-28T19:31:00Z"/>
                    <w:rFonts w:ascii="Monaco" w:eastAsiaTheme="majorEastAsia" w:hAnsi="Monaco" w:cs="Monaco"/>
                    <w:color w:val="243F60" w:themeColor="accent1" w:themeShade="7F"/>
                    <w:sz w:val="32"/>
                    <w:szCs w:val="32"/>
                    <w:lang w:val="en-US"/>
                  </w:rPr>
                </w:rPrChange>
              </w:rPr>
            </w:pPr>
            <w:ins w:id="7641" w:author="Borja Gonzalez" w:date="2017-09-28T19:31:00Z">
              <w:r w:rsidRPr="00E066BD">
                <w:rPr>
                  <w:rFonts w:ascii="Monaco" w:hAnsi="Monaco" w:cs="Monaco"/>
                  <w:sz w:val="20"/>
                  <w:szCs w:val="20"/>
                  <w:lang w:val="en-US"/>
                  <w:rPrChange w:id="7642" w:author="Borja Gonzalez" w:date="2017-09-28T19:31:00Z">
                    <w:rPr>
                      <w:rFonts w:ascii="Monaco" w:hAnsi="Monaco" w:cs="Monaco"/>
                      <w:sz w:val="32"/>
                      <w:szCs w:val="32"/>
                      <w:lang w:val="en-US"/>
                    </w:rPr>
                  </w:rPrChange>
                </w:rPr>
                <w:t xml:space="preserve">            </w:t>
              </w:r>
              <w:r w:rsidRPr="00E066BD">
                <w:rPr>
                  <w:rFonts w:ascii="Monaco" w:hAnsi="Monaco" w:cs="Monaco"/>
                  <w:color w:val="000000"/>
                  <w:sz w:val="20"/>
                  <w:szCs w:val="20"/>
                  <w:lang w:val="en-US"/>
                  <w:rPrChange w:id="7643" w:author="Borja Gonzalez" w:date="2017-09-28T19:31:00Z">
                    <w:rPr>
                      <w:rFonts w:ascii="Monaco" w:hAnsi="Monaco" w:cs="Monaco"/>
                      <w:color w:val="000000"/>
                      <w:sz w:val="32"/>
                      <w:szCs w:val="32"/>
                      <w:lang w:val="en-US"/>
                    </w:rPr>
                  </w:rPrChange>
                </w:rPr>
                <w:t>label</w:t>
              </w:r>
              <w:r w:rsidRPr="00E066BD">
                <w:rPr>
                  <w:rFonts w:ascii="Monaco" w:hAnsi="Monaco" w:cs="Monaco"/>
                  <w:b/>
                  <w:bCs/>
                  <w:color w:val="CE5C00"/>
                  <w:sz w:val="20"/>
                  <w:szCs w:val="20"/>
                  <w:lang w:val="en-US"/>
                  <w:rPrChange w:id="7644" w:author="Borja Gonzalez" w:date="2017-09-28T19:31:00Z">
                    <w:rPr>
                      <w:rFonts w:ascii="Monaco" w:hAnsi="Monaco" w:cs="Monaco"/>
                      <w:b/>
                      <w:bCs/>
                      <w:color w:val="CE5C00"/>
                      <w:sz w:val="32"/>
                      <w:szCs w:val="32"/>
                      <w:lang w:val="en-US"/>
                    </w:rPr>
                  </w:rPrChange>
                </w:rPr>
                <w:t>:</w:t>
              </w:r>
              <w:r w:rsidRPr="00E066BD">
                <w:rPr>
                  <w:rFonts w:ascii="Monaco" w:hAnsi="Monaco" w:cs="Monaco"/>
                  <w:sz w:val="20"/>
                  <w:szCs w:val="20"/>
                  <w:lang w:val="en-US"/>
                  <w:rPrChange w:id="7645" w:author="Borja Gonzalez" w:date="2017-09-28T19:31:00Z">
                    <w:rPr>
                      <w:rFonts w:ascii="Monaco" w:hAnsi="Monaco" w:cs="Monaco"/>
                      <w:sz w:val="32"/>
                      <w:szCs w:val="32"/>
                      <w:lang w:val="en-US"/>
                    </w:rPr>
                  </w:rPrChange>
                </w:rPr>
                <w:t xml:space="preserve"> </w:t>
              </w:r>
              <w:r w:rsidRPr="00E066BD">
                <w:rPr>
                  <w:rFonts w:ascii="Monaco" w:hAnsi="Monaco" w:cs="Monaco"/>
                  <w:color w:val="000000"/>
                  <w:sz w:val="20"/>
                  <w:szCs w:val="20"/>
                  <w:lang w:val="en-US"/>
                  <w:rPrChange w:id="7646" w:author="Borja Gonzalez" w:date="2017-09-28T19:31:00Z">
                    <w:rPr>
                      <w:rFonts w:ascii="Monaco" w:hAnsi="Monaco" w:cs="Monaco"/>
                      <w:color w:val="000000"/>
                      <w:sz w:val="32"/>
                      <w:szCs w:val="32"/>
                      <w:lang w:val="en-US"/>
                    </w:rPr>
                  </w:rPrChange>
                </w:rPr>
                <w:t>titulo2</w:t>
              </w:r>
              <w:r w:rsidRPr="00E066BD">
                <w:rPr>
                  <w:rFonts w:ascii="Monaco" w:hAnsi="Monaco" w:cs="Monaco"/>
                  <w:b/>
                  <w:bCs/>
                  <w:color w:val="CE5C00"/>
                  <w:sz w:val="20"/>
                  <w:szCs w:val="20"/>
                  <w:lang w:val="en-US"/>
                  <w:rPrChange w:id="7647" w:author="Borja Gonzalez" w:date="2017-09-28T19:31:00Z">
                    <w:rPr>
                      <w:rFonts w:ascii="Monaco" w:hAnsi="Monaco" w:cs="Monaco"/>
                      <w:b/>
                      <w:bCs/>
                      <w:color w:val="CE5C00"/>
                      <w:sz w:val="32"/>
                      <w:szCs w:val="32"/>
                      <w:lang w:val="en-US"/>
                    </w:rPr>
                  </w:rPrChange>
                </w:rPr>
                <w:t>+</w:t>
              </w:r>
              <w:r w:rsidRPr="00E066BD">
                <w:rPr>
                  <w:rFonts w:ascii="Monaco" w:hAnsi="Monaco" w:cs="Monaco"/>
                  <w:color w:val="4E9A06"/>
                  <w:sz w:val="20"/>
                  <w:szCs w:val="20"/>
                  <w:lang w:val="en-US"/>
                  <w:rPrChange w:id="7648" w:author="Borja Gonzalez" w:date="2017-09-28T19:31:00Z">
                    <w:rPr>
                      <w:rFonts w:ascii="Monaco" w:hAnsi="Monaco" w:cs="Monaco"/>
                      <w:color w:val="4E9A06"/>
                      <w:sz w:val="32"/>
                      <w:szCs w:val="32"/>
                      <w:lang w:val="en-US"/>
                    </w:rPr>
                  </w:rPrChange>
                </w:rPr>
                <w:t>" max"</w:t>
              </w:r>
              <w:r w:rsidRPr="00E066BD">
                <w:rPr>
                  <w:rFonts w:ascii="Monaco" w:hAnsi="Monaco" w:cs="Monaco"/>
                  <w:b/>
                  <w:bCs/>
                  <w:color w:val="000000"/>
                  <w:sz w:val="20"/>
                  <w:szCs w:val="20"/>
                  <w:lang w:val="en-US"/>
                  <w:rPrChange w:id="7649" w:author="Borja Gonzalez" w:date="2017-09-28T19:31:00Z">
                    <w:rPr>
                      <w:rFonts w:ascii="Monaco" w:hAnsi="Monaco" w:cs="Monaco"/>
                      <w:b/>
                      <w:bCs/>
                      <w:color w:val="000000"/>
                      <w:sz w:val="32"/>
                      <w:szCs w:val="32"/>
                      <w:lang w:val="en-US"/>
                    </w:rPr>
                  </w:rPrChange>
                </w:rPr>
                <w:t>,</w:t>
              </w:r>
            </w:ins>
          </w:p>
          <w:p w14:paraId="1183B206" w14:textId="77777777" w:rsidR="00E066BD" w:rsidRPr="00E066BD" w:rsidRDefault="00E066BD" w:rsidP="00E066BD">
            <w:pPr>
              <w:keepNext/>
              <w:keepLines/>
              <w:widowControl w:val="0"/>
              <w:autoSpaceDE w:val="0"/>
              <w:autoSpaceDN w:val="0"/>
              <w:adjustRightInd w:val="0"/>
              <w:spacing w:before="200"/>
              <w:outlineLvl w:val="4"/>
              <w:rPr>
                <w:ins w:id="7650" w:author="Borja Gonzalez" w:date="2017-09-28T19:31:00Z"/>
                <w:rFonts w:ascii="Monaco" w:hAnsi="Monaco" w:cs="Monaco"/>
                <w:sz w:val="20"/>
                <w:szCs w:val="20"/>
                <w:lang w:val="en-US"/>
                <w:rPrChange w:id="7651" w:author="Borja Gonzalez" w:date="2017-09-28T19:31:00Z">
                  <w:rPr>
                    <w:ins w:id="7652" w:author="Borja Gonzalez" w:date="2017-09-28T19:31:00Z"/>
                    <w:rFonts w:ascii="Monaco" w:eastAsiaTheme="majorEastAsia" w:hAnsi="Monaco" w:cs="Monaco"/>
                    <w:color w:val="243F60" w:themeColor="accent1" w:themeShade="7F"/>
                    <w:sz w:val="32"/>
                    <w:szCs w:val="32"/>
                    <w:lang w:val="en-US"/>
                  </w:rPr>
                </w:rPrChange>
              </w:rPr>
            </w:pPr>
            <w:ins w:id="7653" w:author="Borja Gonzalez" w:date="2017-09-28T19:31:00Z">
              <w:r w:rsidRPr="00E066BD">
                <w:rPr>
                  <w:rFonts w:ascii="Monaco" w:hAnsi="Monaco" w:cs="Monaco"/>
                  <w:sz w:val="20"/>
                  <w:szCs w:val="20"/>
                  <w:lang w:val="en-US"/>
                  <w:rPrChange w:id="7654" w:author="Borja Gonzalez" w:date="2017-09-28T19:31:00Z">
                    <w:rPr>
                      <w:rFonts w:ascii="Monaco" w:hAnsi="Monaco" w:cs="Monaco"/>
                      <w:sz w:val="32"/>
                      <w:szCs w:val="32"/>
                      <w:lang w:val="en-US"/>
                    </w:rPr>
                  </w:rPrChange>
                </w:rPr>
                <w:t xml:space="preserve">            </w:t>
              </w:r>
              <w:r w:rsidRPr="00E066BD">
                <w:rPr>
                  <w:rFonts w:ascii="Monaco" w:hAnsi="Monaco" w:cs="Monaco"/>
                  <w:color w:val="000000"/>
                  <w:sz w:val="20"/>
                  <w:szCs w:val="20"/>
                  <w:lang w:val="en-US"/>
                  <w:rPrChange w:id="7655" w:author="Borja Gonzalez" w:date="2017-09-28T19:31:00Z">
                    <w:rPr>
                      <w:rFonts w:ascii="Monaco" w:hAnsi="Monaco" w:cs="Monaco"/>
                      <w:color w:val="000000"/>
                      <w:sz w:val="32"/>
                      <w:szCs w:val="32"/>
                      <w:lang w:val="en-US"/>
                    </w:rPr>
                  </w:rPrChange>
                </w:rPr>
                <w:t>fill</w:t>
              </w:r>
              <w:r w:rsidRPr="00E066BD">
                <w:rPr>
                  <w:rFonts w:ascii="Monaco" w:hAnsi="Monaco" w:cs="Monaco"/>
                  <w:b/>
                  <w:bCs/>
                  <w:color w:val="CE5C00"/>
                  <w:sz w:val="20"/>
                  <w:szCs w:val="20"/>
                  <w:lang w:val="en-US"/>
                  <w:rPrChange w:id="7656" w:author="Borja Gonzalez" w:date="2017-09-28T19:31:00Z">
                    <w:rPr>
                      <w:rFonts w:ascii="Monaco" w:hAnsi="Monaco" w:cs="Monaco"/>
                      <w:b/>
                      <w:bCs/>
                      <w:color w:val="CE5C00"/>
                      <w:sz w:val="32"/>
                      <w:szCs w:val="32"/>
                      <w:lang w:val="en-US"/>
                    </w:rPr>
                  </w:rPrChange>
                </w:rPr>
                <w:t>:</w:t>
              </w:r>
              <w:r w:rsidRPr="00E066BD">
                <w:rPr>
                  <w:rFonts w:ascii="Monaco" w:hAnsi="Monaco" w:cs="Monaco"/>
                  <w:color w:val="4E9A06"/>
                  <w:sz w:val="20"/>
                  <w:szCs w:val="20"/>
                  <w:lang w:val="en-US"/>
                  <w:rPrChange w:id="7657" w:author="Borja Gonzalez" w:date="2017-09-28T19:31:00Z">
                    <w:rPr>
                      <w:rFonts w:ascii="Monaco" w:hAnsi="Monaco" w:cs="Monaco"/>
                      <w:color w:val="4E9A06"/>
                      <w:sz w:val="32"/>
                      <w:szCs w:val="32"/>
                      <w:lang w:val="en-US"/>
                    </w:rPr>
                  </w:rPrChange>
                </w:rPr>
                <w:t>'bottom'</w:t>
              </w:r>
              <w:r w:rsidRPr="00E066BD">
                <w:rPr>
                  <w:rFonts w:ascii="Monaco" w:hAnsi="Monaco" w:cs="Monaco"/>
                  <w:b/>
                  <w:bCs/>
                  <w:color w:val="000000"/>
                  <w:sz w:val="20"/>
                  <w:szCs w:val="20"/>
                  <w:lang w:val="en-US"/>
                  <w:rPrChange w:id="7658" w:author="Borja Gonzalez" w:date="2017-09-28T19:31:00Z">
                    <w:rPr>
                      <w:rFonts w:ascii="Monaco" w:hAnsi="Monaco" w:cs="Monaco"/>
                      <w:b/>
                      <w:bCs/>
                      <w:color w:val="000000"/>
                      <w:sz w:val="32"/>
                      <w:szCs w:val="32"/>
                      <w:lang w:val="en-US"/>
                    </w:rPr>
                  </w:rPrChange>
                </w:rPr>
                <w:t>,</w:t>
              </w:r>
            </w:ins>
          </w:p>
          <w:p w14:paraId="045139EC" w14:textId="77777777" w:rsidR="00E066BD" w:rsidRPr="00E066BD" w:rsidRDefault="00E066BD" w:rsidP="00E066BD">
            <w:pPr>
              <w:keepNext/>
              <w:keepLines/>
              <w:widowControl w:val="0"/>
              <w:autoSpaceDE w:val="0"/>
              <w:autoSpaceDN w:val="0"/>
              <w:adjustRightInd w:val="0"/>
              <w:spacing w:before="200"/>
              <w:outlineLvl w:val="4"/>
              <w:rPr>
                <w:ins w:id="7659" w:author="Borja Gonzalez" w:date="2017-09-28T19:31:00Z"/>
                <w:rFonts w:ascii="Monaco" w:hAnsi="Monaco" w:cs="Monaco"/>
                <w:sz w:val="20"/>
                <w:szCs w:val="20"/>
                <w:lang w:val="en-US"/>
                <w:rPrChange w:id="7660" w:author="Borja Gonzalez" w:date="2017-09-28T19:31:00Z">
                  <w:rPr>
                    <w:ins w:id="7661" w:author="Borja Gonzalez" w:date="2017-09-28T19:31:00Z"/>
                    <w:rFonts w:ascii="Monaco" w:eastAsiaTheme="majorEastAsia" w:hAnsi="Monaco" w:cs="Monaco"/>
                    <w:color w:val="243F60" w:themeColor="accent1" w:themeShade="7F"/>
                    <w:sz w:val="32"/>
                    <w:szCs w:val="32"/>
                    <w:lang w:val="en-US"/>
                  </w:rPr>
                </w:rPrChange>
              </w:rPr>
            </w:pPr>
            <w:ins w:id="7662" w:author="Borja Gonzalez" w:date="2017-09-28T19:31:00Z">
              <w:r w:rsidRPr="00E066BD">
                <w:rPr>
                  <w:rFonts w:ascii="Monaco" w:hAnsi="Monaco" w:cs="Monaco"/>
                  <w:sz w:val="20"/>
                  <w:szCs w:val="20"/>
                  <w:lang w:val="en-US"/>
                  <w:rPrChange w:id="7663" w:author="Borja Gonzalez" w:date="2017-09-28T19:31:00Z">
                    <w:rPr>
                      <w:rFonts w:ascii="Monaco" w:hAnsi="Monaco" w:cs="Monaco"/>
                      <w:sz w:val="32"/>
                      <w:szCs w:val="32"/>
                      <w:lang w:val="en-US"/>
                    </w:rPr>
                  </w:rPrChange>
                </w:rPr>
                <w:t xml:space="preserve">            </w:t>
              </w:r>
              <w:r w:rsidRPr="00E066BD">
                <w:rPr>
                  <w:rFonts w:ascii="Monaco" w:hAnsi="Monaco" w:cs="Monaco"/>
                  <w:color w:val="000000"/>
                  <w:sz w:val="20"/>
                  <w:szCs w:val="20"/>
                  <w:lang w:val="en-US"/>
                  <w:rPrChange w:id="7664" w:author="Borja Gonzalez" w:date="2017-09-28T19:31:00Z">
                    <w:rPr>
                      <w:rFonts w:ascii="Monaco" w:hAnsi="Monaco" w:cs="Monaco"/>
                      <w:color w:val="000000"/>
                      <w:sz w:val="32"/>
                      <w:szCs w:val="32"/>
                      <w:lang w:val="en-US"/>
                    </w:rPr>
                  </w:rPrChange>
                </w:rPr>
                <w:t>data</w:t>
              </w:r>
              <w:r w:rsidRPr="00E066BD">
                <w:rPr>
                  <w:rFonts w:ascii="Monaco" w:hAnsi="Monaco" w:cs="Monaco"/>
                  <w:b/>
                  <w:bCs/>
                  <w:color w:val="CE5C00"/>
                  <w:sz w:val="20"/>
                  <w:szCs w:val="20"/>
                  <w:lang w:val="en-US"/>
                  <w:rPrChange w:id="7665" w:author="Borja Gonzalez" w:date="2017-09-28T19:31:00Z">
                    <w:rPr>
                      <w:rFonts w:ascii="Monaco" w:hAnsi="Monaco" w:cs="Monaco"/>
                      <w:b/>
                      <w:bCs/>
                      <w:color w:val="CE5C00"/>
                      <w:sz w:val="32"/>
                      <w:szCs w:val="32"/>
                      <w:lang w:val="en-US"/>
                    </w:rPr>
                  </w:rPrChange>
                </w:rPr>
                <w:t>:</w:t>
              </w:r>
              <w:r w:rsidRPr="00E066BD">
                <w:rPr>
                  <w:rFonts w:ascii="Monaco" w:hAnsi="Monaco" w:cs="Monaco"/>
                  <w:color w:val="000000"/>
                  <w:sz w:val="20"/>
                  <w:szCs w:val="20"/>
                  <w:lang w:val="en-US"/>
                  <w:rPrChange w:id="7666" w:author="Borja Gonzalez" w:date="2017-09-28T19:31:00Z">
                    <w:rPr>
                      <w:rFonts w:ascii="Monaco" w:hAnsi="Monaco" w:cs="Monaco"/>
                      <w:color w:val="000000"/>
                      <w:sz w:val="32"/>
                      <w:szCs w:val="32"/>
                      <w:lang w:val="en-US"/>
                    </w:rPr>
                  </w:rPrChange>
                </w:rPr>
                <w:t>minimo_max</w:t>
              </w:r>
              <w:r w:rsidRPr="00E066BD">
                <w:rPr>
                  <w:rFonts w:ascii="Monaco" w:hAnsi="Monaco" w:cs="Monaco"/>
                  <w:b/>
                  <w:bCs/>
                  <w:color w:val="000000"/>
                  <w:sz w:val="20"/>
                  <w:szCs w:val="20"/>
                  <w:lang w:val="en-US"/>
                  <w:rPrChange w:id="7667" w:author="Borja Gonzalez" w:date="2017-09-28T19:31:00Z">
                    <w:rPr>
                      <w:rFonts w:ascii="Monaco" w:hAnsi="Monaco" w:cs="Monaco"/>
                      <w:b/>
                      <w:bCs/>
                      <w:color w:val="000000"/>
                      <w:sz w:val="32"/>
                      <w:szCs w:val="32"/>
                      <w:lang w:val="en-US"/>
                    </w:rPr>
                  </w:rPrChange>
                </w:rPr>
                <w:t>,</w:t>
              </w:r>
            </w:ins>
          </w:p>
          <w:p w14:paraId="3B27B4E2" w14:textId="77777777" w:rsidR="00E066BD" w:rsidRPr="00E066BD" w:rsidRDefault="00E066BD" w:rsidP="00E066BD">
            <w:pPr>
              <w:keepNext/>
              <w:keepLines/>
              <w:widowControl w:val="0"/>
              <w:autoSpaceDE w:val="0"/>
              <w:autoSpaceDN w:val="0"/>
              <w:adjustRightInd w:val="0"/>
              <w:spacing w:before="200"/>
              <w:outlineLvl w:val="4"/>
              <w:rPr>
                <w:ins w:id="7668" w:author="Borja Gonzalez" w:date="2017-09-28T19:31:00Z"/>
                <w:rFonts w:ascii="Monaco" w:hAnsi="Monaco" w:cs="Monaco"/>
                <w:sz w:val="20"/>
                <w:szCs w:val="20"/>
                <w:lang w:val="en-US"/>
                <w:rPrChange w:id="7669" w:author="Borja Gonzalez" w:date="2017-09-28T19:31:00Z">
                  <w:rPr>
                    <w:ins w:id="7670" w:author="Borja Gonzalez" w:date="2017-09-28T19:31:00Z"/>
                    <w:rFonts w:ascii="Monaco" w:eastAsiaTheme="majorEastAsia" w:hAnsi="Monaco" w:cs="Monaco"/>
                    <w:color w:val="243F60" w:themeColor="accent1" w:themeShade="7F"/>
                    <w:sz w:val="32"/>
                    <w:szCs w:val="32"/>
                    <w:lang w:val="en-US"/>
                  </w:rPr>
                </w:rPrChange>
              </w:rPr>
            </w:pPr>
            <w:ins w:id="7671" w:author="Borja Gonzalez" w:date="2017-09-28T19:31:00Z">
              <w:r w:rsidRPr="00E066BD">
                <w:rPr>
                  <w:rFonts w:ascii="Monaco" w:hAnsi="Monaco" w:cs="Monaco"/>
                  <w:sz w:val="20"/>
                  <w:szCs w:val="20"/>
                  <w:lang w:val="en-US"/>
                  <w:rPrChange w:id="7672" w:author="Borja Gonzalez" w:date="2017-09-28T19:31:00Z">
                    <w:rPr>
                      <w:rFonts w:ascii="Monaco" w:hAnsi="Monaco" w:cs="Monaco"/>
                      <w:sz w:val="32"/>
                      <w:szCs w:val="32"/>
                      <w:lang w:val="en-US"/>
                    </w:rPr>
                  </w:rPrChange>
                </w:rPr>
                <w:t xml:space="preserve">        </w:t>
              </w:r>
              <w:r w:rsidRPr="00E066BD">
                <w:rPr>
                  <w:rFonts w:ascii="Monaco" w:hAnsi="Monaco" w:cs="Monaco"/>
                  <w:b/>
                  <w:bCs/>
                  <w:color w:val="000000"/>
                  <w:sz w:val="20"/>
                  <w:szCs w:val="20"/>
                  <w:lang w:val="en-US"/>
                  <w:rPrChange w:id="7673" w:author="Borja Gonzalez" w:date="2017-09-28T19:31:00Z">
                    <w:rPr>
                      <w:rFonts w:ascii="Monaco" w:hAnsi="Monaco" w:cs="Monaco"/>
                      <w:b/>
                      <w:bCs/>
                      <w:color w:val="000000"/>
                      <w:sz w:val="32"/>
                      <w:szCs w:val="32"/>
                      <w:lang w:val="en-US"/>
                    </w:rPr>
                  </w:rPrChange>
                </w:rPr>
                <w:t>},</w:t>
              </w:r>
            </w:ins>
          </w:p>
          <w:p w14:paraId="7D531D31" w14:textId="77777777" w:rsidR="00E066BD" w:rsidRPr="00E066BD" w:rsidRDefault="00E066BD" w:rsidP="00E066BD">
            <w:pPr>
              <w:keepNext/>
              <w:keepLines/>
              <w:widowControl w:val="0"/>
              <w:autoSpaceDE w:val="0"/>
              <w:autoSpaceDN w:val="0"/>
              <w:adjustRightInd w:val="0"/>
              <w:spacing w:before="200"/>
              <w:outlineLvl w:val="4"/>
              <w:rPr>
                <w:ins w:id="7674" w:author="Borja Gonzalez" w:date="2017-09-28T19:31:00Z"/>
                <w:rFonts w:ascii="Monaco" w:hAnsi="Monaco" w:cs="Monaco"/>
                <w:sz w:val="20"/>
                <w:szCs w:val="20"/>
                <w:lang w:val="en-US"/>
                <w:rPrChange w:id="7675" w:author="Borja Gonzalez" w:date="2017-09-28T19:31:00Z">
                  <w:rPr>
                    <w:ins w:id="7676" w:author="Borja Gonzalez" w:date="2017-09-28T19:31:00Z"/>
                    <w:rFonts w:ascii="Monaco" w:eastAsiaTheme="majorEastAsia" w:hAnsi="Monaco" w:cs="Monaco"/>
                    <w:color w:val="243F60" w:themeColor="accent1" w:themeShade="7F"/>
                    <w:sz w:val="32"/>
                    <w:szCs w:val="32"/>
                    <w:lang w:val="en-US"/>
                  </w:rPr>
                </w:rPrChange>
              </w:rPr>
            </w:pPr>
            <w:ins w:id="7677" w:author="Borja Gonzalez" w:date="2017-09-28T19:31:00Z">
              <w:r w:rsidRPr="00E066BD">
                <w:rPr>
                  <w:rFonts w:ascii="Monaco" w:hAnsi="Monaco" w:cs="Monaco"/>
                  <w:sz w:val="20"/>
                  <w:szCs w:val="20"/>
                  <w:lang w:val="en-US"/>
                  <w:rPrChange w:id="7678" w:author="Borja Gonzalez" w:date="2017-09-28T19:31:00Z">
                    <w:rPr>
                      <w:rFonts w:ascii="Monaco" w:hAnsi="Monaco" w:cs="Monaco"/>
                      <w:sz w:val="32"/>
                      <w:szCs w:val="32"/>
                      <w:lang w:val="en-US"/>
                    </w:rPr>
                  </w:rPrChange>
                </w:rPr>
                <w:t xml:space="preserve">        </w:t>
              </w:r>
              <w:r w:rsidRPr="00E066BD">
                <w:rPr>
                  <w:rFonts w:ascii="Monaco" w:hAnsi="Monaco" w:cs="Monaco"/>
                  <w:b/>
                  <w:bCs/>
                  <w:color w:val="000000"/>
                  <w:sz w:val="20"/>
                  <w:szCs w:val="20"/>
                  <w:lang w:val="en-US"/>
                  <w:rPrChange w:id="7679" w:author="Borja Gonzalez" w:date="2017-09-28T19:31:00Z">
                    <w:rPr>
                      <w:rFonts w:ascii="Monaco" w:hAnsi="Monaco" w:cs="Monaco"/>
                      <w:b/>
                      <w:bCs/>
                      <w:color w:val="000000"/>
                      <w:sz w:val="32"/>
                      <w:szCs w:val="32"/>
                      <w:lang w:val="en-US"/>
                    </w:rPr>
                  </w:rPrChange>
                </w:rPr>
                <w:t>{</w:t>
              </w:r>
            </w:ins>
          </w:p>
          <w:p w14:paraId="7893E412" w14:textId="77777777" w:rsidR="00E066BD" w:rsidRPr="00E066BD" w:rsidRDefault="00E066BD" w:rsidP="00E066BD">
            <w:pPr>
              <w:keepNext/>
              <w:keepLines/>
              <w:widowControl w:val="0"/>
              <w:autoSpaceDE w:val="0"/>
              <w:autoSpaceDN w:val="0"/>
              <w:adjustRightInd w:val="0"/>
              <w:spacing w:before="200"/>
              <w:outlineLvl w:val="4"/>
              <w:rPr>
                <w:ins w:id="7680" w:author="Borja Gonzalez" w:date="2017-09-28T19:31:00Z"/>
                <w:rFonts w:ascii="Monaco" w:hAnsi="Monaco" w:cs="Monaco"/>
                <w:sz w:val="20"/>
                <w:szCs w:val="20"/>
                <w:lang w:val="en-US"/>
                <w:rPrChange w:id="7681" w:author="Borja Gonzalez" w:date="2017-09-28T19:31:00Z">
                  <w:rPr>
                    <w:ins w:id="7682" w:author="Borja Gonzalez" w:date="2017-09-28T19:31:00Z"/>
                    <w:rFonts w:ascii="Monaco" w:eastAsiaTheme="majorEastAsia" w:hAnsi="Monaco" w:cs="Monaco"/>
                    <w:color w:val="243F60" w:themeColor="accent1" w:themeShade="7F"/>
                    <w:sz w:val="32"/>
                    <w:szCs w:val="32"/>
                    <w:lang w:val="en-US"/>
                  </w:rPr>
                </w:rPrChange>
              </w:rPr>
            </w:pPr>
            <w:ins w:id="7683" w:author="Borja Gonzalez" w:date="2017-09-28T19:31:00Z">
              <w:r w:rsidRPr="00E066BD">
                <w:rPr>
                  <w:rFonts w:ascii="Monaco" w:hAnsi="Monaco" w:cs="Monaco"/>
                  <w:sz w:val="20"/>
                  <w:szCs w:val="20"/>
                  <w:lang w:val="en-US"/>
                  <w:rPrChange w:id="7684" w:author="Borja Gonzalez" w:date="2017-09-28T19:31:00Z">
                    <w:rPr>
                      <w:rFonts w:ascii="Monaco" w:hAnsi="Monaco" w:cs="Monaco"/>
                      <w:sz w:val="32"/>
                      <w:szCs w:val="32"/>
                      <w:lang w:val="en-US"/>
                    </w:rPr>
                  </w:rPrChange>
                </w:rPr>
                <w:t xml:space="preserve">            </w:t>
              </w:r>
              <w:r w:rsidRPr="00E066BD">
                <w:rPr>
                  <w:rFonts w:ascii="Monaco" w:hAnsi="Monaco" w:cs="Monaco"/>
                  <w:color w:val="000000"/>
                  <w:sz w:val="20"/>
                  <w:szCs w:val="20"/>
                  <w:lang w:val="en-US"/>
                  <w:rPrChange w:id="7685" w:author="Borja Gonzalez" w:date="2017-09-28T19:31:00Z">
                    <w:rPr>
                      <w:rFonts w:ascii="Monaco" w:hAnsi="Monaco" w:cs="Monaco"/>
                      <w:color w:val="000000"/>
                      <w:sz w:val="32"/>
                      <w:szCs w:val="32"/>
                      <w:lang w:val="en-US"/>
                    </w:rPr>
                  </w:rPrChange>
                </w:rPr>
                <w:t>label</w:t>
              </w:r>
              <w:r w:rsidRPr="00E066BD">
                <w:rPr>
                  <w:rFonts w:ascii="Monaco" w:hAnsi="Monaco" w:cs="Monaco"/>
                  <w:b/>
                  <w:bCs/>
                  <w:color w:val="CE5C00"/>
                  <w:sz w:val="20"/>
                  <w:szCs w:val="20"/>
                  <w:lang w:val="en-US"/>
                  <w:rPrChange w:id="7686" w:author="Borja Gonzalez" w:date="2017-09-28T19:31:00Z">
                    <w:rPr>
                      <w:rFonts w:ascii="Monaco" w:hAnsi="Monaco" w:cs="Monaco"/>
                      <w:b/>
                      <w:bCs/>
                      <w:color w:val="CE5C00"/>
                      <w:sz w:val="32"/>
                      <w:szCs w:val="32"/>
                      <w:lang w:val="en-US"/>
                    </w:rPr>
                  </w:rPrChange>
                </w:rPr>
                <w:t>:</w:t>
              </w:r>
              <w:r w:rsidRPr="00E066BD">
                <w:rPr>
                  <w:rFonts w:ascii="Monaco" w:hAnsi="Monaco" w:cs="Monaco"/>
                  <w:sz w:val="20"/>
                  <w:szCs w:val="20"/>
                  <w:lang w:val="en-US"/>
                  <w:rPrChange w:id="7687" w:author="Borja Gonzalez" w:date="2017-09-28T19:31:00Z">
                    <w:rPr>
                      <w:rFonts w:ascii="Monaco" w:hAnsi="Monaco" w:cs="Monaco"/>
                      <w:sz w:val="32"/>
                      <w:szCs w:val="32"/>
                      <w:lang w:val="en-US"/>
                    </w:rPr>
                  </w:rPrChange>
                </w:rPr>
                <w:t xml:space="preserve"> </w:t>
              </w:r>
              <w:r w:rsidRPr="00E066BD">
                <w:rPr>
                  <w:rFonts w:ascii="Monaco" w:hAnsi="Monaco" w:cs="Monaco"/>
                  <w:color w:val="000000"/>
                  <w:sz w:val="20"/>
                  <w:szCs w:val="20"/>
                  <w:lang w:val="en-US"/>
                  <w:rPrChange w:id="7688" w:author="Borja Gonzalez" w:date="2017-09-28T19:31:00Z">
                    <w:rPr>
                      <w:rFonts w:ascii="Monaco" w:hAnsi="Monaco" w:cs="Monaco"/>
                      <w:color w:val="000000"/>
                      <w:sz w:val="32"/>
                      <w:szCs w:val="32"/>
                      <w:lang w:val="en-US"/>
                    </w:rPr>
                  </w:rPrChange>
                </w:rPr>
                <w:t>titulo2</w:t>
              </w:r>
              <w:r w:rsidRPr="00E066BD">
                <w:rPr>
                  <w:rFonts w:ascii="Monaco" w:hAnsi="Monaco" w:cs="Monaco"/>
                  <w:b/>
                  <w:bCs/>
                  <w:color w:val="CE5C00"/>
                  <w:sz w:val="20"/>
                  <w:szCs w:val="20"/>
                  <w:lang w:val="en-US"/>
                  <w:rPrChange w:id="7689" w:author="Borja Gonzalez" w:date="2017-09-28T19:31:00Z">
                    <w:rPr>
                      <w:rFonts w:ascii="Monaco" w:hAnsi="Monaco" w:cs="Monaco"/>
                      <w:b/>
                      <w:bCs/>
                      <w:color w:val="CE5C00"/>
                      <w:sz w:val="32"/>
                      <w:szCs w:val="32"/>
                      <w:lang w:val="en-US"/>
                    </w:rPr>
                  </w:rPrChange>
                </w:rPr>
                <w:t>+</w:t>
              </w:r>
              <w:r w:rsidRPr="00E066BD">
                <w:rPr>
                  <w:rFonts w:ascii="Monaco" w:hAnsi="Monaco" w:cs="Monaco"/>
                  <w:color w:val="4E9A06"/>
                  <w:sz w:val="20"/>
                  <w:szCs w:val="20"/>
                  <w:lang w:val="en-US"/>
                  <w:rPrChange w:id="7690" w:author="Borja Gonzalez" w:date="2017-09-28T19:31:00Z">
                    <w:rPr>
                      <w:rFonts w:ascii="Monaco" w:hAnsi="Monaco" w:cs="Monaco"/>
                      <w:color w:val="4E9A06"/>
                      <w:sz w:val="32"/>
                      <w:szCs w:val="32"/>
                      <w:lang w:val="en-US"/>
                    </w:rPr>
                  </w:rPrChange>
                </w:rPr>
                <w:t>" min"</w:t>
              </w:r>
              <w:r w:rsidRPr="00E066BD">
                <w:rPr>
                  <w:rFonts w:ascii="Monaco" w:hAnsi="Monaco" w:cs="Monaco"/>
                  <w:b/>
                  <w:bCs/>
                  <w:color w:val="000000"/>
                  <w:sz w:val="20"/>
                  <w:szCs w:val="20"/>
                  <w:lang w:val="en-US"/>
                  <w:rPrChange w:id="7691" w:author="Borja Gonzalez" w:date="2017-09-28T19:31:00Z">
                    <w:rPr>
                      <w:rFonts w:ascii="Monaco" w:hAnsi="Monaco" w:cs="Monaco"/>
                      <w:b/>
                      <w:bCs/>
                      <w:color w:val="000000"/>
                      <w:sz w:val="32"/>
                      <w:szCs w:val="32"/>
                      <w:lang w:val="en-US"/>
                    </w:rPr>
                  </w:rPrChange>
                </w:rPr>
                <w:t>,</w:t>
              </w:r>
            </w:ins>
          </w:p>
          <w:p w14:paraId="5CA18FBB" w14:textId="77777777" w:rsidR="00E066BD" w:rsidRPr="00E066BD" w:rsidRDefault="00E066BD" w:rsidP="00E066BD">
            <w:pPr>
              <w:keepNext/>
              <w:keepLines/>
              <w:widowControl w:val="0"/>
              <w:autoSpaceDE w:val="0"/>
              <w:autoSpaceDN w:val="0"/>
              <w:adjustRightInd w:val="0"/>
              <w:spacing w:before="200"/>
              <w:outlineLvl w:val="4"/>
              <w:rPr>
                <w:ins w:id="7692" w:author="Borja Gonzalez" w:date="2017-09-28T19:31:00Z"/>
                <w:rFonts w:ascii="Monaco" w:hAnsi="Monaco" w:cs="Monaco"/>
                <w:sz w:val="20"/>
                <w:szCs w:val="20"/>
                <w:lang w:val="en-US"/>
                <w:rPrChange w:id="7693" w:author="Borja Gonzalez" w:date="2017-09-28T19:31:00Z">
                  <w:rPr>
                    <w:ins w:id="7694" w:author="Borja Gonzalez" w:date="2017-09-28T19:31:00Z"/>
                    <w:rFonts w:ascii="Monaco" w:eastAsiaTheme="majorEastAsia" w:hAnsi="Monaco" w:cs="Monaco"/>
                    <w:color w:val="243F60" w:themeColor="accent1" w:themeShade="7F"/>
                    <w:sz w:val="32"/>
                    <w:szCs w:val="32"/>
                    <w:lang w:val="en-US"/>
                  </w:rPr>
                </w:rPrChange>
              </w:rPr>
            </w:pPr>
            <w:ins w:id="7695" w:author="Borja Gonzalez" w:date="2017-09-28T19:31:00Z">
              <w:r w:rsidRPr="00E066BD">
                <w:rPr>
                  <w:rFonts w:ascii="Monaco" w:hAnsi="Monaco" w:cs="Monaco"/>
                  <w:sz w:val="20"/>
                  <w:szCs w:val="20"/>
                  <w:lang w:val="en-US"/>
                  <w:rPrChange w:id="7696" w:author="Borja Gonzalez" w:date="2017-09-28T19:31:00Z">
                    <w:rPr>
                      <w:rFonts w:ascii="Monaco" w:hAnsi="Monaco" w:cs="Monaco"/>
                      <w:sz w:val="32"/>
                      <w:szCs w:val="32"/>
                      <w:lang w:val="en-US"/>
                    </w:rPr>
                  </w:rPrChange>
                </w:rPr>
                <w:t xml:space="preserve">            </w:t>
              </w:r>
              <w:r w:rsidRPr="00E066BD">
                <w:rPr>
                  <w:rFonts w:ascii="Monaco" w:hAnsi="Monaco" w:cs="Monaco"/>
                  <w:color w:val="000000"/>
                  <w:sz w:val="20"/>
                  <w:szCs w:val="20"/>
                  <w:lang w:val="en-US"/>
                  <w:rPrChange w:id="7697" w:author="Borja Gonzalez" w:date="2017-09-28T19:31:00Z">
                    <w:rPr>
                      <w:rFonts w:ascii="Monaco" w:hAnsi="Monaco" w:cs="Monaco"/>
                      <w:color w:val="000000"/>
                      <w:sz w:val="32"/>
                      <w:szCs w:val="32"/>
                      <w:lang w:val="en-US"/>
                    </w:rPr>
                  </w:rPrChange>
                </w:rPr>
                <w:t>fill</w:t>
              </w:r>
              <w:r w:rsidRPr="00E066BD">
                <w:rPr>
                  <w:rFonts w:ascii="Monaco" w:hAnsi="Monaco" w:cs="Monaco"/>
                  <w:b/>
                  <w:bCs/>
                  <w:color w:val="CE5C00"/>
                  <w:sz w:val="20"/>
                  <w:szCs w:val="20"/>
                  <w:lang w:val="en-US"/>
                  <w:rPrChange w:id="7698" w:author="Borja Gonzalez" w:date="2017-09-28T19:31:00Z">
                    <w:rPr>
                      <w:rFonts w:ascii="Monaco" w:hAnsi="Monaco" w:cs="Monaco"/>
                      <w:b/>
                      <w:bCs/>
                      <w:color w:val="CE5C00"/>
                      <w:sz w:val="32"/>
                      <w:szCs w:val="32"/>
                      <w:lang w:val="en-US"/>
                    </w:rPr>
                  </w:rPrChange>
                </w:rPr>
                <w:t>:</w:t>
              </w:r>
              <w:r w:rsidRPr="00E066BD">
                <w:rPr>
                  <w:rFonts w:ascii="Monaco" w:hAnsi="Monaco" w:cs="Monaco"/>
                  <w:b/>
                  <w:bCs/>
                  <w:color w:val="204A87"/>
                  <w:sz w:val="20"/>
                  <w:szCs w:val="20"/>
                  <w:lang w:val="en-US"/>
                  <w:rPrChange w:id="7699" w:author="Borja Gonzalez" w:date="2017-09-28T19:31:00Z">
                    <w:rPr>
                      <w:rFonts w:ascii="Monaco" w:hAnsi="Monaco" w:cs="Monaco"/>
                      <w:b/>
                      <w:bCs/>
                      <w:color w:val="204A87"/>
                      <w:sz w:val="32"/>
                      <w:szCs w:val="32"/>
                      <w:lang w:val="en-US"/>
                    </w:rPr>
                  </w:rPrChange>
                </w:rPr>
                <w:t>true</w:t>
              </w:r>
              <w:r w:rsidRPr="00E066BD">
                <w:rPr>
                  <w:rFonts w:ascii="Monaco" w:hAnsi="Monaco" w:cs="Monaco"/>
                  <w:b/>
                  <w:bCs/>
                  <w:color w:val="000000"/>
                  <w:sz w:val="20"/>
                  <w:szCs w:val="20"/>
                  <w:lang w:val="en-US"/>
                  <w:rPrChange w:id="7700" w:author="Borja Gonzalez" w:date="2017-09-28T19:31:00Z">
                    <w:rPr>
                      <w:rFonts w:ascii="Monaco" w:hAnsi="Monaco" w:cs="Monaco"/>
                      <w:b/>
                      <w:bCs/>
                      <w:color w:val="000000"/>
                      <w:sz w:val="32"/>
                      <w:szCs w:val="32"/>
                      <w:lang w:val="en-US"/>
                    </w:rPr>
                  </w:rPrChange>
                </w:rPr>
                <w:t>,</w:t>
              </w:r>
            </w:ins>
          </w:p>
          <w:p w14:paraId="3D13E940" w14:textId="77777777" w:rsidR="00E066BD" w:rsidRPr="00E066BD" w:rsidRDefault="00E066BD" w:rsidP="00E066BD">
            <w:pPr>
              <w:keepNext/>
              <w:keepLines/>
              <w:widowControl w:val="0"/>
              <w:autoSpaceDE w:val="0"/>
              <w:autoSpaceDN w:val="0"/>
              <w:adjustRightInd w:val="0"/>
              <w:spacing w:before="200"/>
              <w:outlineLvl w:val="4"/>
              <w:rPr>
                <w:ins w:id="7701" w:author="Borja Gonzalez" w:date="2017-09-28T19:31:00Z"/>
                <w:rFonts w:ascii="Monaco" w:hAnsi="Monaco" w:cs="Monaco"/>
                <w:sz w:val="20"/>
                <w:szCs w:val="20"/>
                <w:lang w:val="en-US"/>
                <w:rPrChange w:id="7702" w:author="Borja Gonzalez" w:date="2017-09-28T19:31:00Z">
                  <w:rPr>
                    <w:ins w:id="7703" w:author="Borja Gonzalez" w:date="2017-09-28T19:31:00Z"/>
                    <w:rFonts w:ascii="Monaco" w:eastAsiaTheme="majorEastAsia" w:hAnsi="Monaco" w:cs="Monaco"/>
                    <w:color w:val="243F60" w:themeColor="accent1" w:themeShade="7F"/>
                    <w:sz w:val="32"/>
                    <w:szCs w:val="32"/>
                    <w:lang w:val="en-US"/>
                  </w:rPr>
                </w:rPrChange>
              </w:rPr>
            </w:pPr>
            <w:ins w:id="7704" w:author="Borja Gonzalez" w:date="2017-09-28T19:31:00Z">
              <w:r w:rsidRPr="00E066BD">
                <w:rPr>
                  <w:rFonts w:ascii="Monaco" w:hAnsi="Monaco" w:cs="Monaco"/>
                  <w:sz w:val="20"/>
                  <w:szCs w:val="20"/>
                  <w:lang w:val="en-US"/>
                  <w:rPrChange w:id="7705" w:author="Borja Gonzalez" w:date="2017-09-28T19:31:00Z">
                    <w:rPr>
                      <w:rFonts w:ascii="Monaco" w:hAnsi="Monaco" w:cs="Monaco"/>
                      <w:sz w:val="32"/>
                      <w:szCs w:val="32"/>
                      <w:lang w:val="en-US"/>
                    </w:rPr>
                  </w:rPrChange>
                </w:rPr>
                <w:t xml:space="preserve">            </w:t>
              </w:r>
              <w:r w:rsidRPr="00E066BD">
                <w:rPr>
                  <w:rFonts w:ascii="Monaco" w:hAnsi="Monaco" w:cs="Monaco"/>
                  <w:color w:val="000000"/>
                  <w:sz w:val="20"/>
                  <w:szCs w:val="20"/>
                  <w:lang w:val="en-US"/>
                  <w:rPrChange w:id="7706" w:author="Borja Gonzalez" w:date="2017-09-28T19:31:00Z">
                    <w:rPr>
                      <w:rFonts w:ascii="Monaco" w:hAnsi="Monaco" w:cs="Monaco"/>
                      <w:color w:val="000000"/>
                      <w:sz w:val="32"/>
                      <w:szCs w:val="32"/>
                      <w:lang w:val="en-US"/>
                    </w:rPr>
                  </w:rPrChange>
                </w:rPr>
                <w:t>data</w:t>
              </w:r>
              <w:r w:rsidRPr="00E066BD">
                <w:rPr>
                  <w:rFonts w:ascii="Monaco" w:hAnsi="Monaco" w:cs="Monaco"/>
                  <w:b/>
                  <w:bCs/>
                  <w:color w:val="CE5C00"/>
                  <w:sz w:val="20"/>
                  <w:szCs w:val="20"/>
                  <w:lang w:val="en-US"/>
                  <w:rPrChange w:id="7707" w:author="Borja Gonzalez" w:date="2017-09-28T19:31:00Z">
                    <w:rPr>
                      <w:rFonts w:ascii="Monaco" w:hAnsi="Monaco" w:cs="Monaco"/>
                      <w:b/>
                      <w:bCs/>
                      <w:color w:val="CE5C00"/>
                      <w:sz w:val="32"/>
                      <w:szCs w:val="32"/>
                      <w:lang w:val="en-US"/>
                    </w:rPr>
                  </w:rPrChange>
                </w:rPr>
                <w:t>:</w:t>
              </w:r>
              <w:r w:rsidRPr="00E066BD">
                <w:rPr>
                  <w:rFonts w:ascii="Monaco" w:hAnsi="Monaco" w:cs="Monaco"/>
                  <w:color w:val="000000"/>
                  <w:sz w:val="20"/>
                  <w:szCs w:val="20"/>
                  <w:lang w:val="en-US"/>
                  <w:rPrChange w:id="7708" w:author="Borja Gonzalez" w:date="2017-09-28T19:31:00Z">
                    <w:rPr>
                      <w:rFonts w:ascii="Monaco" w:hAnsi="Monaco" w:cs="Monaco"/>
                      <w:color w:val="000000"/>
                      <w:sz w:val="32"/>
                      <w:szCs w:val="32"/>
                      <w:lang w:val="en-US"/>
                    </w:rPr>
                  </w:rPrChange>
                </w:rPr>
                <w:t>minimo_min</w:t>
              </w:r>
              <w:r w:rsidRPr="00E066BD">
                <w:rPr>
                  <w:rFonts w:ascii="Monaco" w:hAnsi="Monaco" w:cs="Monaco"/>
                  <w:b/>
                  <w:bCs/>
                  <w:color w:val="000000"/>
                  <w:sz w:val="20"/>
                  <w:szCs w:val="20"/>
                  <w:lang w:val="en-US"/>
                  <w:rPrChange w:id="7709" w:author="Borja Gonzalez" w:date="2017-09-28T19:31:00Z">
                    <w:rPr>
                      <w:rFonts w:ascii="Monaco" w:hAnsi="Monaco" w:cs="Monaco"/>
                      <w:b/>
                      <w:bCs/>
                      <w:color w:val="000000"/>
                      <w:sz w:val="32"/>
                      <w:szCs w:val="32"/>
                      <w:lang w:val="en-US"/>
                    </w:rPr>
                  </w:rPrChange>
                </w:rPr>
                <w:t>,</w:t>
              </w:r>
            </w:ins>
          </w:p>
          <w:p w14:paraId="3FE820CE" w14:textId="77777777" w:rsidR="00E066BD" w:rsidRPr="00E066BD" w:rsidRDefault="00E066BD" w:rsidP="00E066BD">
            <w:pPr>
              <w:keepNext/>
              <w:keepLines/>
              <w:widowControl w:val="0"/>
              <w:autoSpaceDE w:val="0"/>
              <w:autoSpaceDN w:val="0"/>
              <w:adjustRightInd w:val="0"/>
              <w:spacing w:before="200"/>
              <w:outlineLvl w:val="4"/>
              <w:rPr>
                <w:ins w:id="7710" w:author="Borja Gonzalez" w:date="2017-09-28T19:31:00Z"/>
                <w:rFonts w:ascii="Monaco" w:hAnsi="Monaco" w:cs="Monaco"/>
                <w:sz w:val="20"/>
                <w:szCs w:val="20"/>
                <w:lang w:val="en-US"/>
                <w:rPrChange w:id="7711" w:author="Borja Gonzalez" w:date="2017-09-28T19:31:00Z">
                  <w:rPr>
                    <w:ins w:id="7712" w:author="Borja Gonzalez" w:date="2017-09-28T19:31:00Z"/>
                    <w:rFonts w:ascii="Monaco" w:eastAsiaTheme="majorEastAsia" w:hAnsi="Monaco" w:cs="Monaco"/>
                    <w:color w:val="243F60" w:themeColor="accent1" w:themeShade="7F"/>
                    <w:sz w:val="32"/>
                    <w:szCs w:val="32"/>
                    <w:lang w:val="en-US"/>
                  </w:rPr>
                </w:rPrChange>
              </w:rPr>
            </w:pPr>
            <w:ins w:id="7713" w:author="Borja Gonzalez" w:date="2017-09-28T19:31:00Z">
              <w:r w:rsidRPr="00E066BD">
                <w:rPr>
                  <w:rFonts w:ascii="Monaco" w:hAnsi="Monaco" w:cs="Monaco"/>
                  <w:sz w:val="20"/>
                  <w:szCs w:val="20"/>
                  <w:lang w:val="en-US"/>
                  <w:rPrChange w:id="7714" w:author="Borja Gonzalez" w:date="2017-09-28T19:31:00Z">
                    <w:rPr>
                      <w:rFonts w:ascii="Monaco" w:hAnsi="Monaco" w:cs="Monaco"/>
                      <w:sz w:val="32"/>
                      <w:szCs w:val="32"/>
                      <w:lang w:val="en-US"/>
                    </w:rPr>
                  </w:rPrChange>
                </w:rPr>
                <w:t xml:space="preserve">        </w:t>
              </w:r>
              <w:r w:rsidRPr="00E066BD">
                <w:rPr>
                  <w:rFonts w:ascii="Monaco" w:hAnsi="Monaco" w:cs="Monaco"/>
                  <w:b/>
                  <w:bCs/>
                  <w:color w:val="000000"/>
                  <w:sz w:val="20"/>
                  <w:szCs w:val="20"/>
                  <w:lang w:val="en-US"/>
                  <w:rPrChange w:id="7715" w:author="Borja Gonzalez" w:date="2017-09-28T19:31:00Z">
                    <w:rPr>
                      <w:rFonts w:ascii="Monaco" w:hAnsi="Monaco" w:cs="Monaco"/>
                      <w:b/>
                      <w:bCs/>
                      <w:color w:val="000000"/>
                      <w:sz w:val="32"/>
                      <w:szCs w:val="32"/>
                      <w:lang w:val="en-US"/>
                    </w:rPr>
                  </w:rPrChange>
                </w:rPr>
                <w:t>},</w:t>
              </w:r>
            </w:ins>
          </w:p>
          <w:p w14:paraId="473F4F89" w14:textId="77777777" w:rsidR="00E066BD" w:rsidRPr="00E066BD" w:rsidRDefault="00E066BD" w:rsidP="00E066BD">
            <w:pPr>
              <w:keepNext/>
              <w:keepLines/>
              <w:widowControl w:val="0"/>
              <w:autoSpaceDE w:val="0"/>
              <w:autoSpaceDN w:val="0"/>
              <w:adjustRightInd w:val="0"/>
              <w:spacing w:before="200"/>
              <w:outlineLvl w:val="4"/>
              <w:rPr>
                <w:ins w:id="7716" w:author="Borja Gonzalez" w:date="2017-09-28T19:31:00Z"/>
                <w:rFonts w:ascii="Monaco" w:hAnsi="Monaco" w:cs="Monaco"/>
                <w:sz w:val="20"/>
                <w:szCs w:val="20"/>
                <w:lang w:val="en-US"/>
                <w:rPrChange w:id="7717" w:author="Borja Gonzalez" w:date="2017-09-28T19:31:00Z">
                  <w:rPr>
                    <w:ins w:id="7718" w:author="Borja Gonzalez" w:date="2017-09-28T19:31:00Z"/>
                    <w:rFonts w:ascii="Monaco" w:eastAsiaTheme="majorEastAsia" w:hAnsi="Monaco" w:cs="Monaco"/>
                    <w:color w:val="243F60" w:themeColor="accent1" w:themeShade="7F"/>
                    <w:sz w:val="32"/>
                    <w:szCs w:val="32"/>
                    <w:lang w:val="en-US"/>
                  </w:rPr>
                </w:rPrChange>
              </w:rPr>
            </w:pPr>
            <w:ins w:id="7719" w:author="Borja Gonzalez" w:date="2017-09-28T19:31:00Z">
              <w:r w:rsidRPr="00E066BD">
                <w:rPr>
                  <w:rFonts w:ascii="Monaco" w:hAnsi="Monaco" w:cs="Monaco"/>
                  <w:sz w:val="20"/>
                  <w:szCs w:val="20"/>
                  <w:lang w:val="en-US"/>
                  <w:rPrChange w:id="7720" w:author="Borja Gonzalez" w:date="2017-09-28T19:31:00Z">
                    <w:rPr>
                      <w:rFonts w:ascii="Monaco" w:hAnsi="Monaco" w:cs="Monaco"/>
                      <w:sz w:val="32"/>
                      <w:szCs w:val="32"/>
                      <w:lang w:val="en-US"/>
                    </w:rPr>
                  </w:rPrChange>
                </w:rPr>
                <w:t xml:space="preserve">        </w:t>
              </w:r>
              <w:r w:rsidRPr="00E066BD">
                <w:rPr>
                  <w:rFonts w:ascii="Monaco" w:hAnsi="Monaco" w:cs="Monaco"/>
                  <w:b/>
                  <w:bCs/>
                  <w:color w:val="000000"/>
                  <w:sz w:val="20"/>
                  <w:szCs w:val="20"/>
                  <w:lang w:val="en-US"/>
                  <w:rPrChange w:id="7721" w:author="Borja Gonzalez" w:date="2017-09-28T19:31:00Z">
                    <w:rPr>
                      <w:rFonts w:ascii="Monaco" w:hAnsi="Monaco" w:cs="Monaco"/>
                      <w:b/>
                      <w:bCs/>
                      <w:color w:val="000000"/>
                      <w:sz w:val="32"/>
                      <w:szCs w:val="32"/>
                      <w:lang w:val="en-US"/>
                    </w:rPr>
                  </w:rPrChange>
                </w:rPr>
                <w:t>{</w:t>
              </w:r>
            </w:ins>
          </w:p>
          <w:p w14:paraId="62DB064C" w14:textId="77777777" w:rsidR="00E066BD" w:rsidRPr="00E066BD" w:rsidRDefault="00E066BD" w:rsidP="00E066BD">
            <w:pPr>
              <w:keepNext/>
              <w:keepLines/>
              <w:widowControl w:val="0"/>
              <w:autoSpaceDE w:val="0"/>
              <w:autoSpaceDN w:val="0"/>
              <w:adjustRightInd w:val="0"/>
              <w:spacing w:before="200"/>
              <w:outlineLvl w:val="4"/>
              <w:rPr>
                <w:ins w:id="7722" w:author="Borja Gonzalez" w:date="2017-09-28T19:31:00Z"/>
                <w:rFonts w:ascii="Monaco" w:hAnsi="Monaco" w:cs="Monaco"/>
                <w:sz w:val="20"/>
                <w:szCs w:val="20"/>
                <w:lang w:val="en-US"/>
                <w:rPrChange w:id="7723" w:author="Borja Gonzalez" w:date="2017-09-28T19:31:00Z">
                  <w:rPr>
                    <w:ins w:id="7724" w:author="Borja Gonzalez" w:date="2017-09-28T19:31:00Z"/>
                    <w:rFonts w:ascii="Monaco" w:eastAsiaTheme="majorEastAsia" w:hAnsi="Monaco" w:cs="Monaco"/>
                    <w:color w:val="243F60" w:themeColor="accent1" w:themeShade="7F"/>
                    <w:sz w:val="32"/>
                    <w:szCs w:val="32"/>
                    <w:lang w:val="en-US"/>
                  </w:rPr>
                </w:rPrChange>
              </w:rPr>
            </w:pPr>
            <w:ins w:id="7725" w:author="Borja Gonzalez" w:date="2017-09-28T19:31:00Z">
              <w:r w:rsidRPr="00E066BD">
                <w:rPr>
                  <w:rFonts w:ascii="Monaco" w:hAnsi="Monaco" w:cs="Monaco"/>
                  <w:sz w:val="20"/>
                  <w:szCs w:val="20"/>
                  <w:lang w:val="en-US"/>
                  <w:rPrChange w:id="7726" w:author="Borja Gonzalez" w:date="2017-09-28T19:31:00Z">
                    <w:rPr>
                      <w:rFonts w:ascii="Monaco" w:hAnsi="Monaco" w:cs="Monaco"/>
                      <w:sz w:val="32"/>
                      <w:szCs w:val="32"/>
                      <w:lang w:val="en-US"/>
                    </w:rPr>
                  </w:rPrChange>
                </w:rPr>
                <w:t xml:space="preserve">            </w:t>
              </w:r>
              <w:r w:rsidRPr="00E066BD">
                <w:rPr>
                  <w:rFonts w:ascii="Monaco" w:hAnsi="Monaco" w:cs="Monaco"/>
                  <w:color w:val="000000"/>
                  <w:sz w:val="20"/>
                  <w:szCs w:val="20"/>
                  <w:lang w:val="en-US"/>
                  <w:rPrChange w:id="7727" w:author="Borja Gonzalez" w:date="2017-09-28T19:31:00Z">
                    <w:rPr>
                      <w:rFonts w:ascii="Monaco" w:hAnsi="Monaco" w:cs="Monaco"/>
                      <w:color w:val="000000"/>
                      <w:sz w:val="32"/>
                      <w:szCs w:val="32"/>
                      <w:lang w:val="en-US"/>
                    </w:rPr>
                  </w:rPrChange>
                </w:rPr>
                <w:t>label</w:t>
              </w:r>
              <w:r w:rsidRPr="00E066BD">
                <w:rPr>
                  <w:rFonts w:ascii="Monaco" w:hAnsi="Monaco" w:cs="Monaco"/>
                  <w:b/>
                  <w:bCs/>
                  <w:color w:val="CE5C00"/>
                  <w:sz w:val="20"/>
                  <w:szCs w:val="20"/>
                  <w:lang w:val="en-US"/>
                  <w:rPrChange w:id="7728" w:author="Borja Gonzalez" w:date="2017-09-28T19:31:00Z">
                    <w:rPr>
                      <w:rFonts w:ascii="Monaco" w:hAnsi="Monaco" w:cs="Monaco"/>
                      <w:b/>
                      <w:bCs/>
                      <w:color w:val="CE5C00"/>
                      <w:sz w:val="32"/>
                      <w:szCs w:val="32"/>
                      <w:lang w:val="en-US"/>
                    </w:rPr>
                  </w:rPrChange>
                </w:rPr>
                <w:t>:</w:t>
              </w:r>
              <w:r w:rsidRPr="00E066BD">
                <w:rPr>
                  <w:rFonts w:ascii="Monaco" w:hAnsi="Monaco" w:cs="Monaco"/>
                  <w:sz w:val="20"/>
                  <w:szCs w:val="20"/>
                  <w:lang w:val="en-US"/>
                  <w:rPrChange w:id="7729" w:author="Borja Gonzalez" w:date="2017-09-28T19:31:00Z">
                    <w:rPr>
                      <w:rFonts w:ascii="Monaco" w:hAnsi="Monaco" w:cs="Monaco"/>
                      <w:sz w:val="32"/>
                      <w:szCs w:val="32"/>
                      <w:lang w:val="en-US"/>
                    </w:rPr>
                  </w:rPrChange>
                </w:rPr>
                <w:t xml:space="preserve"> </w:t>
              </w:r>
              <w:r w:rsidRPr="00E066BD">
                <w:rPr>
                  <w:rFonts w:ascii="Monaco" w:hAnsi="Monaco" w:cs="Monaco"/>
                  <w:color w:val="000000"/>
                  <w:sz w:val="20"/>
                  <w:szCs w:val="20"/>
                  <w:lang w:val="en-US"/>
                  <w:rPrChange w:id="7730" w:author="Borja Gonzalez" w:date="2017-09-28T19:31:00Z">
                    <w:rPr>
                      <w:rFonts w:ascii="Monaco" w:hAnsi="Monaco" w:cs="Monaco"/>
                      <w:color w:val="000000"/>
                      <w:sz w:val="32"/>
                      <w:szCs w:val="32"/>
                      <w:lang w:val="en-US"/>
                    </w:rPr>
                  </w:rPrChange>
                </w:rPr>
                <w:t>titulo1</w:t>
              </w:r>
              <w:r w:rsidRPr="00E066BD">
                <w:rPr>
                  <w:rFonts w:ascii="Monaco" w:hAnsi="Monaco" w:cs="Monaco"/>
                  <w:b/>
                  <w:bCs/>
                  <w:color w:val="000000"/>
                  <w:sz w:val="20"/>
                  <w:szCs w:val="20"/>
                  <w:lang w:val="en-US"/>
                  <w:rPrChange w:id="7731" w:author="Borja Gonzalez" w:date="2017-09-28T19:31:00Z">
                    <w:rPr>
                      <w:rFonts w:ascii="Monaco" w:hAnsi="Monaco" w:cs="Monaco"/>
                      <w:b/>
                      <w:bCs/>
                      <w:color w:val="000000"/>
                      <w:sz w:val="32"/>
                      <w:szCs w:val="32"/>
                      <w:lang w:val="en-US"/>
                    </w:rPr>
                  </w:rPrChange>
                </w:rPr>
                <w:t>,</w:t>
              </w:r>
            </w:ins>
          </w:p>
          <w:p w14:paraId="078D6F0C" w14:textId="77777777" w:rsidR="00E066BD" w:rsidRPr="00E066BD" w:rsidRDefault="00E066BD" w:rsidP="00E066BD">
            <w:pPr>
              <w:keepNext/>
              <w:keepLines/>
              <w:widowControl w:val="0"/>
              <w:autoSpaceDE w:val="0"/>
              <w:autoSpaceDN w:val="0"/>
              <w:adjustRightInd w:val="0"/>
              <w:spacing w:before="200"/>
              <w:outlineLvl w:val="4"/>
              <w:rPr>
                <w:ins w:id="7732" w:author="Borja Gonzalez" w:date="2017-09-28T19:31:00Z"/>
                <w:rFonts w:ascii="Monaco" w:hAnsi="Monaco" w:cs="Monaco"/>
                <w:sz w:val="20"/>
                <w:szCs w:val="20"/>
                <w:lang w:val="en-US"/>
                <w:rPrChange w:id="7733" w:author="Borja Gonzalez" w:date="2017-09-28T19:31:00Z">
                  <w:rPr>
                    <w:ins w:id="7734" w:author="Borja Gonzalez" w:date="2017-09-28T19:31:00Z"/>
                    <w:rFonts w:ascii="Monaco" w:eastAsiaTheme="majorEastAsia" w:hAnsi="Monaco" w:cs="Monaco"/>
                    <w:color w:val="243F60" w:themeColor="accent1" w:themeShade="7F"/>
                    <w:sz w:val="32"/>
                    <w:szCs w:val="32"/>
                    <w:lang w:val="en-US"/>
                  </w:rPr>
                </w:rPrChange>
              </w:rPr>
            </w:pPr>
            <w:ins w:id="7735" w:author="Borja Gonzalez" w:date="2017-09-28T19:31:00Z">
              <w:r w:rsidRPr="00E066BD">
                <w:rPr>
                  <w:rFonts w:ascii="Monaco" w:hAnsi="Monaco" w:cs="Monaco"/>
                  <w:sz w:val="20"/>
                  <w:szCs w:val="20"/>
                  <w:lang w:val="en-US"/>
                  <w:rPrChange w:id="7736" w:author="Borja Gonzalez" w:date="2017-09-28T19:31:00Z">
                    <w:rPr>
                      <w:rFonts w:ascii="Monaco" w:hAnsi="Monaco" w:cs="Monaco"/>
                      <w:sz w:val="32"/>
                      <w:szCs w:val="32"/>
                      <w:lang w:val="en-US"/>
                    </w:rPr>
                  </w:rPrChange>
                </w:rPr>
                <w:t xml:space="preserve">            </w:t>
              </w:r>
              <w:r w:rsidRPr="00E066BD">
                <w:rPr>
                  <w:rFonts w:ascii="Monaco" w:hAnsi="Monaco" w:cs="Monaco"/>
                  <w:color w:val="000000"/>
                  <w:sz w:val="20"/>
                  <w:szCs w:val="20"/>
                  <w:lang w:val="en-US"/>
                  <w:rPrChange w:id="7737" w:author="Borja Gonzalez" w:date="2017-09-28T19:31:00Z">
                    <w:rPr>
                      <w:rFonts w:ascii="Monaco" w:hAnsi="Monaco" w:cs="Monaco"/>
                      <w:color w:val="000000"/>
                      <w:sz w:val="32"/>
                      <w:szCs w:val="32"/>
                      <w:lang w:val="en-US"/>
                    </w:rPr>
                  </w:rPrChange>
                </w:rPr>
                <w:t>fill</w:t>
              </w:r>
              <w:r w:rsidRPr="00E066BD">
                <w:rPr>
                  <w:rFonts w:ascii="Monaco" w:hAnsi="Monaco" w:cs="Monaco"/>
                  <w:b/>
                  <w:bCs/>
                  <w:color w:val="CE5C00"/>
                  <w:sz w:val="20"/>
                  <w:szCs w:val="20"/>
                  <w:lang w:val="en-US"/>
                  <w:rPrChange w:id="7738" w:author="Borja Gonzalez" w:date="2017-09-28T19:31:00Z">
                    <w:rPr>
                      <w:rFonts w:ascii="Monaco" w:hAnsi="Monaco" w:cs="Monaco"/>
                      <w:b/>
                      <w:bCs/>
                      <w:color w:val="CE5C00"/>
                      <w:sz w:val="32"/>
                      <w:szCs w:val="32"/>
                      <w:lang w:val="en-US"/>
                    </w:rPr>
                  </w:rPrChange>
                </w:rPr>
                <w:t>:</w:t>
              </w:r>
              <w:r w:rsidRPr="00E066BD">
                <w:rPr>
                  <w:rFonts w:ascii="Monaco" w:hAnsi="Monaco" w:cs="Monaco"/>
                  <w:sz w:val="20"/>
                  <w:szCs w:val="20"/>
                  <w:lang w:val="en-US"/>
                  <w:rPrChange w:id="7739" w:author="Borja Gonzalez" w:date="2017-09-28T19:31:00Z">
                    <w:rPr>
                      <w:rFonts w:ascii="Monaco" w:hAnsi="Monaco" w:cs="Monaco"/>
                      <w:sz w:val="32"/>
                      <w:szCs w:val="32"/>
                      <w:lang w:val="en-US"/>
                    </w:rPr>
                  </w:rPrChange>
                </w:rPr>
                <w:t xml:space="preserve"> </w:t>
              </w:r>
              <w:r w:rsidRPr="00E066BD">
                <w:rPr>
                  <w:rFonts w:ascii="Monaco" w:hAnsi="Monaco" w:cs="Monaco"/>
                  <w:b/>
                  <w:bCs/>
                  <w:color w:val="204A87"/>
                  <w:sz w:val="20"/>
                  <w:szCs w:val="20"/>
                  <w:lang w:val="en-US"/>
                  <w:rPrChange w:id="7740" w:author="Borja Gonzalez" w:date="2017-09-28T19:31:00Z">
                    <w:rPr>
                      <w:rFonts w:ascii="Monaco" w:hAnsi="Monaco" w:cs="Monaco"/>
                      <w:b/>
                      <w:bCs/>
                      <w:color w:val="204A87"/>
                      <w:sz w:val="32"/>
                      <w:szCs w:val="32"/>
                      <w:lang w:val="en-US"/>
                    </w:rPr>
                  </w:rPrChange>
                </w:rPr>
                <w:t>false</w:t>
              </w:r>
              <w:r w:rsidRPr="00E066BD">
                <w:rPr>
                  <w:rFonts w:ascii="Monaco" w:hAnsi="Monaco" w:cs="Monaco"/>
                  <w:b/>
                  <w:bCs/>
                  <w:color w:val="000000"/>
                  <w:sz w:val="20"/>
                  <w:szCs w:val="20"/>
                  <w:lang w:val="en-US"/>
                  <w:rPrChange w:id="7741" w:author="Borja Gonzalez" w:date="2017-09-28T19:31:00Z">
                    <w:rPr>
                      <w:rFonts w:ascii="Monaco" w:hAnsi="Monaco" w:cs="Monaco"/>
                      <w:b/>
                      <w:bCs/>
                      <w:color w:val="000000"/>
                      <w:sz w:val="32"/>
                      <w:szCs w:val="32"/>
                      <w:lang w:val="en-US"/>
                    </w:rPr>
                  </w:rPrChange>
                </w:rPr>
                <w:t>,</w:t>
              </w:r>
            </w:ins>
          </w:p>
          <w:p w14:paraId="57E9E63E" w14:textId="77777777" w:rsidR="00E066BD" w:rsidRPr="00E066BD" w:rsidRDefault="00E066BD" w:rsidP="00E066BD">
            <w:pPr>
              <w:keepNext/>
              <w:keepLines/>
              <w:widowControl w:val="0"/>
              <w:autoSpaceDE w:val="0"/>
              <w:autoSpaceDN w:val="0"/>
              <w:adjustRightInd w:val="0"/>
              <w:spacing w:before="200"/>
              <w:outlineLvl w:val="4"/>
              <w:rPr>
                <w:ins w:id="7742" w:author="Borja Gonzalez" w:date="2017-09-28T19:31:00Z"/>
                <w:rFonts w:ascii="Monaco" w:hAnsi="Monaco" w:cs="Monaco"/>
                <w:sz w:val="20"/>
                <w:szCs w:val="20"/>
                <w:lang w:val="en-US"/>
                <w:rPrChange w:id="7743" w:author="Borja Gonzalez" w:date="2017-09-28T19:31:00Z">
                  <w:rPr>
                    <w:ins w:id="7744" w:author="Borja Gonzalez" w:date="2017-09-28T19:31:00Z"/>
                    <w:rFonts w:ascii="Monaco" w:eastAsiaTheme="majorEastAsia" w:hAnsi="Monaco" w:cs="Monaco"/>
                    <w:color w:val="243F60" w:themeColor="accent1" w:themeShade="7F"/>
                    <w:sz w:val="32"/>
                    <w:szCs w:val="32"/>
                    <w:lang w:val="en-US"/>
                  </w:rPr>
                </w:rPrChange>
              </w:rPr>
            </w:pPr>
            <w:ins w:id="7745" w:author="Borja Gonzalez" w:date="2017-09-28T19:31:00Z">
              <w:r w:rsidRPr="00E066BD">
                <w:rPr>
                  <w:rFonts w:ascii="Monaco" w:hAnsi="Monaco" w:cs="Monaco"/>
                  <w:sz w:val="20"/>
                  <w:szCs w:val="20"/>
                  <w:lang w:val="en-US"/>
                  <w:rPrChange w:id="7746" w:author="Borja Gonzalez" w:date="2017-09-28T19:31:00Z">
                    <w:rPr>
                      <w:rFonts w:ascii="Monaco" w:hAnsi="Monaco" w:cs="Monaco"/>
                      <w:sz w:val="32"/>
                      <w:szCs w:val="32"/>
                      <w:lang w:val="en-US"/>
                    </w:rPr>
                  </w:rPrChange>
                </w:rPr>
                <w:t xml:space="preserve">            </w:t>
              </w:r>
              <w:r w:rsidRPr="00E066BD">
                <w:rPr>
                  <w:rFonts w:ascii="Monaco" w:hAnsi="Monaco" w:cs="Monaco"/>
                  <w:color w:val="000000"/>
                  <w:sz w:val="20"/>
                  <w:szCs w:val="20"/>
                  <w:lang w:val="en-US"/>
                  <w:rPrChange w:id="7747" w:author="Borja Gonzalez" w:date="2017-09-28T19:31:00Z">
                    <w:rPr>
                      <w:rFonts w:ascii="Monaco" w:hAnsi="Monaco" w:cs="Monaco"/>
                      <w:color w:val="000000"/>
                      <w:sz w:val="32"/>
                      <w:szCs w:val="32"/>
                      <w:lang w:val="en-US"/>
                    </w:rPr>
                  </w:rPrChange>
                </w:rPr>
                <w:t>lineTension</w:t>
              </w:r>
              <w:r w:rsidRPr="00E066BD">
                <w:rPr>
                  <w:rFonts w:ascii="Monaco" w:hAnsi="Monaco" w:cs="Monaco"/>
                  <w:b/>
                  <w:bCs/>
                  <w:color w:val="CE5C00"/>
                  <w:sz w:val="20"/>
                  <w:szCs w:val="20"/>
                  <w:lang w:val="en-US"/>
                  <w:rPrChange w:id="7748" w:author="Borja Gonzalez" w:date="2017-09-28T19:31:00Z">
                    <w:rPr>
                      <w:rFonts w:ascii="Monaco" w:hAnsi="Monaco" w:cs="Monaco"/>
                      <w:b/>
                      <w:bCs/>
                      <w:color w:val="CE5C00"/>
                      <w:sz w:val="32"/>
                      <w:szCs w:val="32"/>
                      <w:lang w:val="en-US"/>
                    </w:rPr>
                  </w:rPrChange>
                </w:rPr>
                <w:t>:</w:t>
              </w:r>
              <w:r w:rsidRPr="00E066BD">
                <w:rPr>
                  <w:rFonts w:ascii="Monaco" w:hAnsi="Monaco" w:cs="Monaco"/>
                  <w:sz w:val="20"/>
                  <w:szCs w:val="20"/>
                  <w:lang w:val="en-US"/>
                  <w:rPrChange w:id="7749" w:author="Borja Gonzalez" w:date="2017-09-28T19:31:00Z">
                    <w:rPr>
                      <w:rFonts w:ascii="Monaco" w:hAnsi="Monaco" w:cs="Monaco"/>
                      <w:sz w:val="32"/>
                      <w:szCs w:val="32"/>
                      <w:lang w:val="en-US"/>
                    </w:rPr>
                  </w:rPrChange>
                </w:rPr>
                <w:t xml:space="preserve"> </w:t>
              </w:r>
              <w:r w:rsidRPr="00E066BD">
                <w:rPr>
                  <w:rFonts w:ascii="Monaco" w:hAnsi="Monaco" w:cs="Monaco"/>
                  <w:b/>
                  <w:bCs/>
                  <w:color w:val="0000CF"/>
                  <w:sz w:val="20"/>
                  <w:szCs w:val="20"/>
                  <w:lang w:val="en-US"/>
                  <w:rPrChange w:id="7750" w:author="Borja Gonzalez" w:date="2017-09-28T19:31:00Z">
                    <w:rPr>
                      <w:rFonts w:ascii="Monaco" w:hAnsi="Monaco" w:cs="Monaco"/>
                      <w:b/>
                      <w:bCs/>
                      <w:color w:val="0000CF"/>
                      <w:sz w:val="32"/>
                      <w:szCs w:val="32"/>
                      <w:lang w:val="en-US"/>
                    </w:rPr>
                  </w:rPrChange>
                </w:rPr>
                <w:t>0.5</w:t>
              </w:r>
              <w:r w:rsidRPr="00E066BD">
                <w:rPr>
                  <w:rFonts w:ascii="Monaco" w:hAnsi="Monaco" w:cs="Monaco"/>
                  <w:b/>
                  <w:bCs/>
                  <w:color w:val="000000"/>
                  <w:sz w:val="20"/>
                  <w:szCs w:val="20"/>
                  <w:lang w:val="en-US"/>
                  <w:rPrChange w:id="7751" w:author="Borja Gonzalez" w:date="2017-09-28T19:31:00Z">
                    <w:rPr>
                      <w:rFonts w:ascii="Monaco" w:hAnsi="Monaco" w:cs="Monaco"/>
                      <w:b/>
                      <w:bCs/>
                      <w:color w:val="000000"/>
                      <w:sz w:val="32"/>
                      <w:szCs w:val="32"/>
                      <w:lang w:val="en-US"/>
                    </w:rPr>
                  </w:rPrChange>
                </w:rPr>
                <w:t>,</w:t>
              </w:r>
            </w:ins>
          </w:p>
          <w:p w14:paraId="4332ABEB" w14:textId="77777777" w:rsidR="00E066BD" w:rsidRPr="00E066BD" w:rsidRDefault="00E066BD" w:rsidP="00E066BD">
            <w:pPr>
              <w:keepNext/>
              <w:keepLines/>
              <w:widowControl w:val="0"/>
              <w:autoSpaceDE w:val="0"/>
              <w:autoSpaceDN w:val="0"/>
              <w:adjustRightInd w:val="0"/>
              <w:spacing w:before="200"/>
              <w:outlineLvl w:val="4"/>
              <w:rPr>
                <w:ins w:id="7752" w:author="Borja Gonzalez" w:date="2017-09-28T19:31:00Z"/>
                <w:rFonts w:ascii="Monaco" w:hAnsi="Monaco" w:cs="Monaco"/>
                <w:sz w:val="20"/>
                <w:szCs w:val="20"/>
                <w:lang w:val="en-US"/>
                <w:rPrChange w:id="7753" w:author="Borja Gonzalez" w:date="2017-09-28T19:31:00Z">
                  <w:rPr>
                    <w:ins w:id="7754" w:author="Borja Gonzalez" w:date="2017-09-28T19:31:00Z"/>
                    <w:rFonts w:ascii="Monaco" w:eastAsiaTheme="majorEastAsia" w:hAnsi="Monaco" w:cs="Monaco"/>
                    <w:color w:val="243F60" w:themeColor="accent1" w:themeShade="7F"/>
                    <w:sz w:val="32"/>
                    <w:szCs w:val="32"/>
                    <w:lang w:val="en-US"/>
                  </w:rPr>
                </w:rPrChange>
              </w:rPr>
            </w:pPr>
            <w:ins w:id="7755" w:author="Borja Gonzalez" w:date="2017-09-28T19:31:00Z">
              <w:r w:rsidRPr="00E066BD">
                <w:rPr>
                  <w:rFonts w:ascii="Monaco" w:hAnsi="Monaco" w:cs="Monaco"/>
                  <w:sz w:val="20"/>
                  <w:szCs w:val="20"/>
                  <w:lang w:val="en-US"/>
                  <w:rPrChange w:id="7756" w:author="Borja Gonzalez" w:date="2017-09-28T19:31:00Z">
                    <w:rPr>
                      <w:rFonts w:ascii="Monaco" w:hAnsi="Monaco" w:cs="Monaco"/>
                      <w:sz w:val="32"/>
                      <w:szCs w:val="32"/>
                      <w:lang w:val="en-US"/>
                    </w:rPr>
                  </w:rPrChange>
                </w:rPr>
                <w:t xml:space="preserve">            </w:t>
              </w:r>
              <w:r w:rsidRPr="00E066BD">
                <w:rPr>
                  <w:rFonts w:ascii="Monaco" w:hAnsi="Monaco" w:cs="Monaco"/>
                  <w:color w:val="000000"/>
                  <w:sz w:val="20"/>
                  <w:szCs w:val="20"/>
                  <w:lang w:val="en-US"/>
                  <w:rPrChange w:id="7757" w:author="Borja Gonzalez" w:date="2017-09-28T19:31:00Z">
                    <w:rPr>
                      <w:rFonts w:ascii="Monaco" w:hAnsi="Monaco" w:cs="Monaco"/>
                      <w:color w:val="000000"/>
                      <w:sz w:val="32"/>
                      <w:szCs w:val="32"/>
                      <w:lang w:val="en-US"/>
                    </w:rPr>
                  </w:rPrChange>
                </w:rPr>
                <w:t>backgroundColor</w:t>
              </w:r>
              <w:r w:rsidRPr="00E066BD">
                <w:rPr>
                  <w:rFonts w:ascii="Monaco" w:hAnsi="Monaco" w:cs="Monaco"/>
                  <w:b/>
                  <w:bCs/>
                  <w:color w:val="CE5C00"/>
                  <w:sz w:val="20"/>
                  <w:szCs w:val="20"/>
                  <w:lang w:val="en-US"/>
                  <w:rPrChange w:id="7758" w:author="Borja Gonzalez" w:date="2017-09-28T19:31:00Z">
                    <w:rPr>
                      <w:rFonts w:ascii="Monaco" w:hAnsi="Monaco" w:cs="Monaco"/>
                      <w:b/>
                      <w:bCs/>
                      <w:color w:val="CE5C00"/>
                      <w:sz w:val="32"/>
                      <w:szCs w:val="32"/>
                      <w:lang w:val="en-US"/>
                    </w:rPr>
                  </w:rPrChange>
                </w:rPr>
                <w:t>:</w:t>
              </w:r>
              <w:r w:rsidRPr="00E066BD">
                <w:rPr>
                  <w:rFonts w:ascii="Monaco" w:hAnsi="Monaco" w:cs="Monaco"/>
                  <w:sz w:val="20"/>
                  <w:szCs w:val="20"/>
                  <w:lang w:val="en-US"/>
                  <w:rPrChange w:id="7759" w:author="Borja Gonzalez" w:date="2017-09-28T19:31:00Z">
                    <w:rPr>
                      <w:rFonts w:ascii="Monaco" w:hAnsi="Monaco" w:cs="Monaco"/>
                      <w:sz w:val="32"/>
                      <w:szCs w:val="32"/>
                      <w:lang w:val="en-US"/>
                    </w:rPr>
                  </w:rPrChange>
                </w:rPr>
                <w:t xml:space="preserve"> </w:t>
              </w:r>
              <w:r w:rsidRPr="00E066BD">
                <w:rPr>
                  <w:rFonts w:ascii="Monaco" w:hAnsi="Monaco" w:cs="Monaco"/>
                  <w:color w:val="4E9A06"/>
                  <w:sz w:val="20"/>
                  <w:szCs w:val="20"/>
                  <w:lang w:val="en-US"/>
                  <w:rPrChange w:id="7760" w:author="Borja Gonzalez" w:date="2017-09-28T19:31:00Z">
                    <w:rPr>
                      <w:rFonts w:ascii="Monaco" w:hAnsi="Monaco" w:cs="Monaco"/>
                      <w:color w:val="4E9A06"/>
                      <w:sz w:val="32"/>
                      <w:szCs w:val="32"/>
                      <w:lang w:val="en-US"/>
                    </w:rPr>
                  </w:rPrChange>
                </w:rPr>
                <w:t>"rgba(247,70,74,0.4)"</w:t>
              </w:r>
              <w:r w:rsidRPr="00E066BD">
                <w:rPr>
                  <w:rFonts w:ascii="Monaco" w:hAnsi="Monaco" w:cs="Monaco"/>
                  <w:b/>
                  <w:bCs/>
                  <w:color w:val="000000"/>
                  <w:sz w:val="20"/>
                  <w:szCs w:val="20"/>
                  <w:lang w:val="en-US"/>
                  <w:rPrChange w:id="7761" w:author="Borja Gonzalez" w:date="2017-09-28T19:31:00Z">
                    <w:rPr>
                      <w:rFonts w:ascii="Monaco" w:hAnsi="Monaco" w:cs="Monaco"/>
                      <w:b/>
                      <w:bCs/>
                      <w:color w:val="000000"/>
                      <w:sz w:val="32"/>
                      <w:szCs w:val="32"/>
                      <w:lang w:val="en-US"/>
                    </w:rPr>
                  </w:rPrChange>
                </w:rPr>
                <w:t>,</w:t>
              </w:r>
            </w:ins>
          </w:p>
          <w:p w14:paraId="09FA3695" w14:textId="77777777" w:rsidR="00E066BD" w:rsidRPr="00E066BD" w:rsidRDefault="00E066BD" w:rsidP="00E066BD">
            <w:pPr>
              <w:keepNext/>
              <w:keepLines/>
              <w:widowControl w:val="0"/>
              <w:autoSpaceDE w:val="0"/>
              <w:autoSpaceDN w:val="0"/>
              <w:adjustRightInd w:val="0"/>
              <w:spacing w:before="200"/>
              <w:outlineLvl w:val="4"/>
              <w:rPr>
                <w:ins w:id="7762" w:author="Borja Gonzalez" w:date="2017-09-28T19:31:00Z"/>
                <w:rFonts w:ascii="Monaco" w:hAnsi="Monaco" w:cs="Monaco"/>
                <w:sz w:val="20"/>
                <w:szCs w:val="20"/>
                <w:lang w:val="en-US"/>
                <w:rPrChange w:id="7763" w:author="Borja Gonzalez" w:date="2017-09-28T19:31:00Z">
                  <w:rPr>
                    <w:ins w:id="7764" w:author="Borja Gonzalez" w:date="2017-09-28T19:31:00Z"/>
                    <w:rFonts w:ascii="Monaco" w:eastAsiaTheme="majorEastAsia" w:hAnsi="Monaco" w:cs="Monaco"/>
                    <w:color w:val="243F60" w:themeColor="accent1" w:themeShade="7F"/>
                    <w:sz w:val="32"/>
                    <w:szCs w:val="32"/>
                    <w:lang w:val="en-US"/>
                  </w:rPr>
                </w:rPrChange>
              </w:rPr>
            </w:pPr>
            <w:ins w:id="7765" w:author="Borja Gonzalez" w:date="2017-09-28T19:31:00Z">
              <w:r w:rsidRPr="00E066BD">
                <w:rPr>
                  <w:rFonts w:ascii="Monaco" w:hAnsi="Monaco" w:cs="Monaco"/>
                  <w:sz w:val="20"/>
                  <w:szCs w:val="20"/>
                  <w:lang w:val="en-US"/>
                  <w:rPrChange w:id="7766" w:author="Borja Gonzalez" w:date="2017-09-28T19:31:00Z">
                    <w:rPr>
                      <w:rFonts w:ascii="Monaco" w:hAnsi="Monaco" w:cs="Monaco"/>
                      <w:sz w:val="32"/>
                      <w:szCs w:val="32"/>
                      <w:lang w:val="en-US"/>
                    </w:rPr>
                  </w:rPrChange>
                </w:rPr>
                <w:t xml:space="preserve">            </w:t>
              </w:r>
              <w:r w:rsidRPr="00E066BD">
                <w:rPr>
                  <w:rFonts w:ascii="Monaco" w:hAnsi="Monaco" w:cs="Monaco"/>
                  <w:color w:val="000000"/>
                  <w:sz w:val="20"/>
                  <w:szCs w:val="20"/>
                  <w:lang w:val="en-US"/>
                  <w:rPrChange w:id="7767" w:author="Borja Gonzalez" w:date="2017-09-28T19:31:00Z">
                    <w:rPr>
                      <w:rFonts w:ascii="Monaco" w:hAnsi="Monaco" w:cs="Monaco"/>
                      <w:color w:val="000000"/>
                      <w:sz w:val="32"/>
                      <w:szCs w:val="32"/>
                      <w:lang w:val="en-US"/>
                    </w:rPr>
                  </w:rPrChange>
                </w:rPr>
                <w:t>borderColor</w:t>
              </w:r>
              <w:r w:rsidRPr="00E066BD">
                <w:rPr>
                  <w:rFonts w:ascii="Monaco" w:hAnsi="Monaco" w:cs="Monaco"/>
                  <w:b/>
                  <w:bCs/>
                  <w:color w:val="CE5C00"/>
                  <w:sz w:val="20"/>
                  <w:szCs w:val="20"/>
                  <w:lang w:val="en-US"/>
                  <w:rPrChange w:id="7768" w:author="Borja Gonzalez" w:date="2017-09-28T19:31:00Z">
                    <w:rPr>
                      <w:rFonts w:ascii="Monaco" w:hAnsi="Monaco" w:cs="Monaco"/>
                      <w:b/>
                      <w:bCs/>
                      <w:color w:val="CE5C00"/>
                      <w:sz w:val="32"/>
                      <w:szCs w:val="32"/>
                      <w:lang w:val="en-US"/>
                    </w:rPr>
                  </w:rPrChange>
                </w:rPr>
                <w:t>:</w:t>
              </w:r>
              <w:r w:rsidRPr="00E066BD">
                <w:rPr>
                  <w:rFonts w:ascii="Monaco" w:hAnsi="Monaco" w:cs="Monaco"/>
                  <w:sz w:val="20"/>
                  <w:szCs w:val="20"/>
                  <w:lang w:val="en-US"/>
                  <w:rPrChange w:id="7769" w:author="Borja Gonzalez" w:date="2017-09-28T19:31:00Z">
                    <w:rPr>
                      <w:rFonts w:ascii="Monaco" w:hAnsi="Monaco" w:cs="Monaco"/>
                      <w:sz w:val="32"/>
                      <w:szCs w:val="32"/>
                      <w:lang w:val="en-US"/>
                    </w:rPr>
                  </w:rPrChange>
                </w:rPr>
                <w:t xml:space="preserve"> </w:t>
              </w:r>
              <w:r w:rsidRPr="00E066BD">
                <w:rPr>
                  <w:rFonts w:ascii="Monaco" w:hAnsi="Monaco" w:cs="Monaco"/>
                  <w:color w:val="4E9A06"/>
                  <w:sz w:val="20"/>
                  <w:szCs w:val="20"/>
                  <w:lang w:val="en-US"/>
                  <w:rPrChange w:id="7770" w:author="Borja Gonzalez" w:date="2017-09-28T19:31:00Z">
                    <w:rPr>
                      <w:rFonts w:ascii="Monaco" w:hAnsi="Monaco" w:cs="Monaco"/>
                      <w:color w:val="4E9A06"/>
                      <w:sz w:val="32"/>
                      <w:szCs w:val="32"/>
                      <w:lang w:val="en-US"/>
                    </w:rPr>
                  </w:rPrChange>
                </w:rPr>
                <w:t>"rgba(247,70,74,1)"</w:t>
              </w:r>
              <w:r w:rsidRPr="00E066BD">
                <w:rPr>
                  <w:rFonts w:ascii="Monaco" w:hAnsi="Monaco" w:cs="Monaco"/>
                  <w:b/>
                  <w:bCs/>
                  <w:color w:val="000000"/>
                  <w:sz w:val="20"/>
                  <w:szCs w:val="20"/>
                  <w:lang w:val="en-US"/>
                  <w:rPrChange w:id="7771" w:author="Borja Gonzalez" w:date="2017-09-28T19:31:00Z">
                    <w:rPr>
                      <w:rFonts w:ascii="Monaco" w:hAnsi="Monaco" w:cs="Monaco"/>
                      <w:b/>
                      <w:bCs/>
                      <w:color w:val="000000"/>
                      <w:sz w:val="32"/>
                      <w:szCs w:val="32"/>
                      <w:lang w:val="en-US"/>
                    </w:rPr>
                  </w:rPrChange>
                </w:rPr>
                <w:t>,</w:t>
              </w:r>
            </w:ins>
          </w:p>
          <w:p w14:paraId="5F0CAE4B" w14:textId="77777777" w:rsidR="00E066BD" w:rsidRPr="00E066BD" w:rsidRDefault="00E066BD" w:rsidP="00E066BD">
            <w:pPr>
              <w:keepNext/>
              <w:keepLines/>
              <w:widowControl w:val="0"/>
              <w:autoSpaceDE w:val="0"/>
              <w:autoSpaceDN w:val="0"/>
              <w:adjustRightInd w:val="0"/>
              <w:spacing w:before="200"/>
              <w:outlineLvl w:val="4"/>
              <w:rPr>
                <w:ins w:id="7772" w:author="Borja Gonzalez" w:date="2017-09-28T19:31:00Z"/>
                <w:rFonts w:ascii="Monaco" w:hAnsi="Monaco" w:cs="Monaco"/>
                <w:sz w:val="20"/>
                <w:szCs w:val="20"/>
                <w:lang w:val="en-US"/>
                <w:rPrChange w:id="7773" w:author="Borja Gonzalez" w:date="2017-09-28T19:31:00Z">
                  <w:rPr>
                    <w:ins w:id="7774" w:author="Borja Gonzalez" w:date="2017-09-28T19:31:00Z"/>
                    <w:rFonts w:ascii="Monaco" w:eastAsiaTheme="majorEastAsia" w:hAnsi="Monaco" w:cs="Monaco"/>
                    <w:color w:val="243F60" w:themeColor="accent1" w:themeShade="7F"/>
                    <w:sz w:val="32"/>
                    <w:szCs w:val="32"/>
                    <w:lang w:val="en-US"/>
                  </w:rPr>
                </w:rPrChange>
              </w:rPr>
            </w:pPr>
            <w:ins w:id="7775" w:author="Borja Gonzalez" w:date="2017-09-28T19:31:00Z">
              <w:r w:rsidRPr="00E066BD">
                <w:rPr>
                  <w:rFonts w:ascii="Monaco" w:hAnsi="Monaco" w:cs="Monaco"/>
                  <w:sz w:val="20"/>
                  <w:szCs w:val="20"/>
                  <w:lang w:val="en-US"/>
                  <w:rPrChange w:id="7776" w:author="Borja Gonzalez" w:date="2017-09-28T19:31:00Z">
                    <w:rPr>
                      <w:rFonts w:ascii="Monaco" w:hAnsi="Monaco" w:cs="Monaco"/>
                      <w:sz w:val="32"/>
                      <w:szCs w:val="32"/>
                      <w:lang w:val="en-US"/>
                    </w:rPr>
                  </w:rPrChange>
                </w:rPr>
                <w:t xml:space="preserve">            </w:t>
              </w:r>
              <w:r w:rsidRPr="00E066BD">
                <w:rPr>
                  <w:rFonts w:ascii="Monaco" w:hAnsi="Monaco" w:cs="Monaco"/>
                  <w:color w:val="000000"/>
                  <w:sz w:val="20"/>
                  <w:szCs w:val="20"/>
                  <w:lang w:val="en-US"/>
                  <w:rPrChange w:id="7777" w:author="Borja Gonzalez" w:date="2017-09-28T19:31:00Z">
                    <w:rPr>
                      <w:rFonts w:ascii="Monaco" w:hAnsi="Monaco" w:cs="Monaco"/>
                      <w:color w:val="000000"/>
                      <w:sz w:val="32"/>
                      <w:szCs w:val="32"/>
                      <w:lang w:val="en-US"/>
                    </w:rPr>
                  </w:rPrChange>
                </w:rPr>
                <w:t>borderCapStyle</w:t>
              </w:r>
              <w:r w:rsidRPr="00E066BD">
                <w:rPr>
                  <w:rFonts w:ascii="Monaco" w:hAnsi="Monaco" w:cs="Monaco"/>
                  <w:b/>
                  <w:bCs/>
                  <w:color w:val="CE5C00"/>
                  <w:sz w:val="20"/>
                  <w:szCs w:val="20"/>
                  <w:lang w:val="en-US"/>
                  <w:rPrChange w:id="7778" w:author="Borja Gonzalez" w:date="2017-09-28T19:31:00Z">
                    <w:rPr>
                      <w:rFonts w:ascii="Monaco" w:hAnsi="Monaco" w:cs="Monaco"/>
                      <w:b/>
                      <w:bCs/>
                      <w:color w:val="CE5C00"/>
                      <w:sz w:val="32"/>
                      <w:szCs w:val="32"/>
                      <w:lang w:val="en-US"/>
                    </w:rPr>
                  </w:rPrChange>
                </w:rPr>
                <w:t>:</w:t>
              </w:r>
              <w:r w:rsidRPr="00E066BD">
                <w:rPr>
                  <w:rFonts w:ascii="Monaco" w:hAnsi="Monaco" w:cs="Monaco"/>
                  <w:sz w:val="20"/>
                  <w:szCs w:val="20"/>
                  <w:lang w:val="en-US"/>
                  <w:rPrChange w:id="7779" w:author="Borja Gonzalez" w:date="2017-09-28T19:31:00Z">
                    <w:rPr>
                      <w:rFonts w:ascii="Monaco" w:hAnsi="Monaco" w:cs="Monaco"/>
                      <w:sz w:val="32"/>
                      <w:szCs w:val="32"/>
                      <w:lang w:val="en-US"/>
                    </w:rPr>
                  </w:rPrChange>
                </w:rPr>
                <w:t xml:space="preserve"> </w:t>
              </w:r>
              <w:r w:rsidRPr="00E066BD">
                <w:rPr>
                  <w:rFonts w:ascii="Monaco" w:hAnsi="Monaco" w:cs="Monaco"/>
                  <w:color w:val="4E9A06"/>
                  <w:sz w:val="20"/>
                  <w:szCs w:val="20"/>
                  <w:lang w:val="en-US"/>
                  <w:rPrChange w:id="7780" w:author="Borja Gonzalez" w:date="2017-09-28T19:31:00Z">
                    <w:rPr>
                      <w:rFonts w:ascii="Monaco" w:hAnsi="Monaco" w:cs="Monaco"/>
                      <w:color w:val="4E9A06"/>
                      <w:sz w:val="32"/>
                      <w:szCs w:val="32"/>
                      <w:lang w:val="en-US"/>
                    </w:rPr>
                  </w:rPrChange>
                </w:rPr>
                <w:t>'butt'</w:t>
              </w:r>
              <w:r w:rsidRPr="00E066BD">
                <w:rPr>
                  <w:rFonts w:ascii="Monaco" w:hAnsi="Monaco" w:cs="Monaco"/>
                  <w:b/>
                  <w:bCs/>
                  <w:color w:val="000000"/>
                  <w:sz w:val="20"/>
                  <w:szCs w:val="20"/>
                  <w:lang w:val="en-US"/>
                  <w:rPrChange w:id="7781" w:author="Borja Gonzalez" w:date="2017-09-28T19:31:00Z">
                    <w:rPr>
                      <w:rFonts w:ascii="Monaco" w:hAnsi="Monaco" w:cs="Monaco"/>
                      <w:b/>
                      <w:bCs/>
                      <w:color w:val="000000"/>
                      <w:sz w:val="32"/>
                      <w:szCs w:val="32"/>
                      <w:lang w:val="en-US"/>
                    </w:rPr>
                  </w:rPrChange>
                </w:rPr>
                <w:t>,</w:t>
              </w:r>
            </w:ins>
          </w:p>
          <w:p w14:paraId="04876DFC" w14:textId="77777777" w:rsidR="00E066BD" w:rsidRPr="00E066BD" w:rsidRDefault="00E066BD" w:rsidP="00E066BD">
            <w:pPr>
              <w:keepNext/>
              <w:keepLines/>
              <w:widowControl w:val="0"/>
              <w:autoSpaceDE w:val="0"/>
              <w:autoSpaceDN w:val="0"/>
              <w:adjustRightInd w:val="0"/>
              <w:spacing w:before="200"/>
              <w:outlineLvl w:val="4"/>
              <w:rPr>
                <w:ins w:id="7782" w:author="Borja Gonzalez" w:date="2017-09-28T19:31:00Z"/>
                <w:rFonts w:ascii="Monaco" w:hAnsi="Monaco" w:cs="Monaco"/>
                <w:sz w:val="20"/>
                <w:szCs w:val="20"/>
                <w:lang w:val="en-US"/>
                <w:rPrChange w:id="7783" w:author="Borja Gonzalez" w:date="2017-09-28T19:31:00Z">
                  <w:rPr>
                    <w:ins w:id="7784" w:author="Borja Gonzalez" w:date="2017-09-28T19:31:00Z"/>
                    <w:rFonts w:ascii="Monaco" w:eastAsiaTheme="majorEastAsia" w:hAnsi="Monaco" w:cs="Monaco"/>
                    <w:color w:val="243F60" w:themeColor="accent1" w:themeShade="7F"/>
                    <w:sz w:val="32"/>
                    <w:szCs w:val="32"/>
                    <w:lang w:val="en-US"/>
                  </w:rPr>
                </w:rPrChange>
              </w:rPr>
            </w:pPr>
            <w:ins w:id="7785" w:author="Borja Gonzalez" w:date="2017-09-28T19:31:00Z">
              <w:r w:rsidRPr="00E066BD">
                <w:rPr>
                  <w:rFonts w:ascii="Monaco" w:hAnsi="Monaco" w:cs="Monaco"/>
                  <w:sz w:val="20"/>
                  <w:szCs w:val="20"/>
                  <w:lang w:val="en-US"/>
                  <w:rPrChange w:id="7786" w:author="Borja Gonzalez" w:date="2017-09-28T19:31:00Z">
                    <w:rPr>
                      <w:rFonts w:ascii="Monaco" w:hAnsi="Monaco" w:cs="Monaco"/>
                      <w:sz w:val="32"/>
                      <w:szCs w:val="32"/>
                      <w:lang w:val="en-US"/>
                    </w:rPr>
                  </w:rPrChange>
                </w:rPr>
                <w:t xml:space="preserve">            </w:t>
              </w:r>
              <w:r w:rsidRPr="00E066BD">
                <w:rPr>
                  <w:rFonts w:ascii="Monaco" w:hAnsi="Monaco" w:cs="Monaco"/>
                  <w:color w:val="000000"/>
                  <w:sz w:val="20"/>
                  <w:szCs w:val="20"/>
                  <w:lang w:val="en-US"/>
                  <w:rPrChange w:id="7787" w:author="Borja Gonzalez" w:date="2017-09-28T19:31:00Z">
                    <w:rPr>
                      <w:rFonts w:ascii="Monaco" w:hAnsi="Monaco" w:cs="Monaco"/>
                      <w:color w:val="000000"/>
                      <w:sz w:val="32"/>
                      <w:szCs w:val="32"/>
                      <w:lang w:val="en-US"/>
                    </w:rPr>
                  </w:rPrChange>
                </w:rPr>
                <w:t>borderDash</w:t>
              </w:r>
              <w:r w:rsidRPr="00E066BD">
                <w:rPr>
                  <w:rFonts w:ascii="Monaco" w:hAnsi="Monaco" w:cs="Monaco"/>
                  <w:b/>
                  <w:bCs/>
                  <w:color w:val="CE5C00"/>
                  <w:sz w:val="20"/>
                  <w:szCs w:val="20"/>
                  <w:lang w:val="en-US"/>
                  <w:rPrChange w:id="7788" w:author="Borja Gonzalez" w:date="2017-09-28T19:31:00Z">
                    <w:rPr>
                      <w:rFonts w:ascii="Monaco" w:hAnsi="Monaco" w:cs="Monaco"/>
                      <w:b/>
                      <w:bCs/>
                      <w:color w:val="CE5C00"/>
                      <w:sz w:val="32"/>
                      <w:szCs w:val="32"/>
                      <w:lang w:val="en-US"/>
                    </w:rPr>
                  </w:rPrChange>
                </w:rPr>
                <w:t>:</w:t>
              </w:r>
              <w:r w:rsidRPr="00E066BD">
                <w:rPr>
                  <w:rFonts w:ascii="Monaco" w:hAnsi="Monaco" w:cs="Monaco"/>
                  <w:sz w:val="20"/>
                  <w:szCs w:val="20"/>
                  <w:lang w:val="en-US"/>
                  <w:rPrChange w:id="7789" w:author="Borja Gonzalez" w:date="2017-09-28T19:31:00Z">
                    <w:rPr>
                      <w:rFonts w:ascii="Monaco" w:hAnsi="Monaco" w:cs="Monaco"/>
                      <w:sz w:val="32"/>
                      <w:szCs w:val="32"/>
                      <w:lang w:val="en-US"/>
                    </w:rPr>
                  </w:rPrChange>
                </w:rPr>
                <w:t xml:space="preserve"> </w:t>
              </w:r>
              <w:r w:rsidRPr="00E066BD">
                <w:rPr>
                  <w:rFonts w:ascii="Monaco" w:hAnsi="Monaco" w:cs="Monaco"/>
                  <w:b/>
                  <w:bCs/>
                  <w:color w:val="000000"/>
                  <w:sz w:val="20"/>
                  <w:szCs w:val="20"/>
                  <w:lang w:val="en-US"/>
                  <w:rPrChange w:id="7790" w:author="Borja Gonzalez" w:date="2017-09-28T19:31:00Z">
                    <w:rPr>
                      <w:rFonts w:ascii="Monaco" w:hAnsi="Monaco" w:cs="Monaco"/>
                      <w:b/>
                      <w:bCs/>
                      <w:color w:val="000000"/>
                      <w:sz w:val="32"/>
                      <w:szCs w:val="32"/>
                      <w:lang w:val="en-US"/>
                    </w:rPr>
                  </w:rPrChange>
                </w:rPr>
                <w:t>[],</w:t>
              </w:r>
            </w:ins>
          </w:p>
          <w:p w14:paraId="5A92FDE4" w14:textId="77777777" w:rsidR="00E066BD" w:rsidRPr="00E066BD" w:rsidRDefault="00E066BD" w:rsidP="00E066BD">
            <w:pPr>
              <w:keepNext/>
              <w:keepLines/>
              <w:widowControl w:val="0"/>
              <w:autoSpaceDE w:val="0"/>
              <w:autoSpaceDN w:val="0"/>
              <w:adjustRightInd w:val="0"/>
              <w:spacing w:before="200"/>
              <w:outlineLvl w:val="4"/>
              <w:rPr>
                <w:ins w:id="7791" w:author="Borja Gonzalez" w:date="2017-09-28T19:31:00Z"/>
                <w:rFonts w:ascii="Monaco" w:hAnsi="Monaco" w:cs="Monaco"/>
                <w:sz w:val="20"/>
                <w:szCs w:val="20"/>
                <w:lang w:val="en-US"/>
                <w:rPrChange w:id="7792" w:author="Borja Gonzalez" w:date="2017-09-28T19:31:00Z">
                  <w:rPr>
                    <w:ins w:id="7793" w:author="Borja Gonzalez" w:date="2017-09-28T19:31:00Z"/>
                    <w:rFonts w:ascii="Monaco" w:eastAsiaTheme="majorEastAsia" w:hAnsi="Monaco" w:cs="Monaco"/>
                    <w:color w:val="243F60" w:themeColor="accent1" w:themeShade="7F"/>
                    <w:sz w:val="32"/>
                    <w:szCs w:val="32"/>
                    <w:lang w:val="en-US"/>
                  </w:rPr>
                </w:rPrChange>
              </w:rPr>
            </w:pPr>
            <w:ins w:id="7794" w:author="Borja Gonzalez" w:date="2017-09-28T19:31:00Z">
              <w:r w:rsidRPr="00E066BD">
                <w:rPr>
                  <w:rFonts w:ascii="Monaco" w:hAnsi="Monaco" w:cs="Monaco"/>
                  <w:sz w:val="20"/>
                  <w:szCs w:val="20"/>
                  <w:lang w:val="en-US"/>
                  <w:rPrChange w:id="7795" w:author="Borja Gonzalez" w:date="2017-09-28T19:31:00Z">
                    <w:rPr>
                      <w:rFonts w:ascii="Monaco" w:hAnsi="Monaco" w:cs="Monaco"/>
                      <w:sz w:val="32"/>
                      <w:szCs w:val="32"/>
                      <w:lang w:val="en-US"/>
                    </w:rPr>
                  </w:rPrChange>
                </w:rPr>
                <w:t xml:space="preserve">            </w:t>
              </w:r>
              <w:r w:rsidRPr="00E066BD">
                <w:rPr>
                  <w:rFonts w:ascii="Monaco" w:hAnsi="Monaco" w:cs="Monaco"/>
                  <w:color w:val="000000"/>
                  <w:sz w:val="20"/>
                  <w:szCs w:val="20"/>
                  <w:lang w:val="en-US"/>
                  <w:rPrChange w:id="7796" w:author="Borja Gonzalez" w:date="2017-09-28T19:31:00Z">
                    <w:rPr>
                      <w:rFonts w:ascii="Monaco" w:hAnsi="Monaco" w:cs="Monaco"/>
                      <w:color w:val="000000"/>
                      <w:sz w:val="32"/>
                      <w:szCs w:val="32"/>
                      <w:lang w:val="en-US"/>
                    </w:rPr>
                  </w:rPrChange>
                </w:rPr>
                <w:t>borderDashOffset</w:t>
              </w:r>
              <w:r w:rsidRPr="00E066BD">
                <w:rPr>
                  <w:rFonts w:ascii="Monaco" w:hAnsi="Monaco" w:cs="Monaco"/>
                  <w:b/>
                  <w:bCs/>
                  <w:color w:val="CE5C00"/>
                  <w:sz w:val="20"/>
                  <w:szCs w:val="20"/>
                  <w:lang w:val="en-US"/>
                  <w:rPrChange w:id="7797" w:author="Borja Gonzalez" w:date="2017-09-28T19:31:00Z">
                    <w:rPr>
                      <w:rFonts w:ascii="Monaco" w:hAnsi="Monaco" w:cs="Monaco"/>
                      <w:b/>
                      <w:bCs/>
                      <w:color w:val="CE5C00"/>
                      <w:sz w:val="32"/>
                      <w:szCs w:val="32"/>
                      <w:lang w:val="en-US"/>
                    </w:rPr>
                  </w:rPrChange>
                </w:rPr>
                <w:t>:</w:t>
              </w:r>
              <w:r w:rsidRPr="00E066BD">
                <w:rPr>
                  <w:rFonts w:ascii="Monaco" w:hAnsi="Monaco" w:cs="Monaco"/>
                  <w:sz w:val="20"/>
                  <w:szCs w:val="20"/>
                  <w:lang w:val="en-US"/>
                  <w:rPrChange w:id="7798" w:author="Borja Gonzalez" w:date="2017-09-28T19:31:00Z">
                    <w:rPr>
                      <w:rFonts w:ascii="Monaco" w:hAnsi="Monaco" w:cs="Monaco"/>
                      <w:sz w:val="32"/>
                      <w:szCs w:val="32"/>
                      <w:lang w:val="en-US"/>
                    </w:rPr>
                  </w:rPrChange>
                </w:rPr>
                <w:t xml:space="preserve"> </w:t>
              </w:r>
              <w:r w:rsidRPr="00E066BD">
                <w:rPr>
                  <w:rFonts w:ascii="Monaco" w:hAnsi="Monaco" w:cs="Monaco"/>
                  <w:b/>
                  <w:bCs/>
                  <w:color w:val="0000CF"/>
                  <w:sz w:val="20"/>
                  <w:szCs w:val="20"/>
                  <w:lang w:val="en-US"/>
                  <w:rPrChange w:id="7799" w:author="Borja Gonzalez" w:date="2017-09-28T19:31:00Z">
                    <w:rPr>
                      <w:rFonts w:ascii="Monaco" w:hAnsi="Monaco" w:cs="Monaco"/>
                      <w:b/>
                      <w:bCs/>
                      <w:color w:val="0000CF"/>
                      <w:sz w:val="32"/>
                      <w:szCs w:val="32"/>
                      <w:lang w:val="en-US"/>
                    </w:rPr>
                  </w:rPrChange>
                </w:rPr>
                <w:t>0.0</w:t>
              </w:r>
              <w:r w:rsidRPr="00E066BD">
                <w:rPr>
                  <w:rFonts w:ascii="Monaco" w:hAnsi="Monaco" w:cs="Monaco"/>
                  <w:b/>
                  <w:bCs/>
                  <w:color w:val="000000"/>
                  <w:sz w:val="20"/>
                  <w:szCs w:val="20"/>
                  <w:lang w:val="en-US"/>
                  <w:rPrChange w:id="7800" w:author="Borja Gonzalez" w:date="2017-09-28T19:31:00Z">
                    <w:rPr>
                      <w:rFonts w:ascii="Monaco" w:hAnsi="Monaco" w:cs="Monaco"/>
                      <w:b/>
                      <w:bCs/>
                      <w:color w:val="000000"/>
                      <w:sz w:val="32"/>
                      <w:szCs w:val="32"/>
                      <w:lang w:val="en-US"/>
                    </w:rPr>
                  </w:rPrChange>
                </w:rPr>
                <w:t>,</w:t>
              </w:r>
            </w:ins>
          </w:p>
          <w:p w14:paraId="5422E726" w14:textId="77777777" w:rsidR="00E066BD" w:rsidRPr="00E066BD" w:rsidRDefault="00E066BD" w:rsidP="00E066BD">
            <w:pPr>
              <w:keepNext/>
              <w:keepLines/>
              <w:widowControl w:val="0"/>
              <w:autoSpaceDE w:val="0"/>
              <w:autoSpaceDN w:val="0"/>
              <w:adjustRightInd w:val="0"/>
              <w:spacing w:before="200"/>
              <w:outlineLvl w:val="4"/>
              <w:rPr>
                <w:ins w:id="7801" w:author="Borja Gonzalez" w:date="2017-09-28T19:31:00Z"/>
                <w:rFonts w:ascii="Monaco" w:hAnsi="Monaco" w:cs="Monaco"/>
                <w:sz w:val="20"/>
                <w:szCs w:val="20"/>
                <w:lang w:val="en-US"/>
                <w:rPrChange w:id="7802" w:author="Borja Gonzalez" w:date="2017-09-28T19:31:00Z">
                  <w:rPr>
                    <w:ins w:id="7803" w:author="Borja Gonzalez" w:date="2017-09-28T19:31:00Z"/>
                    <w:rFonts w:ascii="Monaco" w:eastAsiaTheme="majorEastAsia" w:hAnsi="Monaco" w:cs="Monaco"/>
                    <w:color w:val="243F60" w:themeColor="accent1" w:themeShade="7F"/>
                    <w:sz w:val="32"/>
                    <w:szCs w:val="32"/>
                    <w:lang w:val="en-US"/>
                  </w:rPr>
                </w:rPrChange>
              </w:rPr>
            </w:pPr>
            <w:ins w:id="7804" w:author="Borja Gonzalez" w:date="2017-09-28T19:31:00Z">
              <w:r w:rsidRPr="00E066BD">
                <w:rPr>
                  <w:rFonts w:ascii="Monaco" w:hAnsi="Monaco" w:cs="Monaco"/>
                  <w:sz w:val="20"/>
                  <w:szCs w:val="20"/>
                  <w:lang w:val="en-US"/>
                  <w:rPrChange w:id="7805" w:author="Borja Gonzalez" w:date="2017-09-28T19:31:00Z">
                    <w:rPr>
                      <w:rFonts w:ascii="Monaco" w:hAnsi="Monaco" w:cs="Monaco"/>
                      <w:sz w:val="32"/>
                      <w:szCs w:val="32"/>
                      <w:lang w:val="en-US"/>
                    </w:rPr>
                  </w:rPrChange>
                </w:rPr>
                <w:t xml:space="preserve">            </w:t>
              </w:r>
              <w:r w:rsidRPr="00E066BD">
                <w:rPr>
                  <w:rFonts w:ascii="Monaco" w:hAnsi="Monaco" w:cs="Monaco"/>
                  <w:color w:val="000000"/>
                  <w:sz w:val="20"/>
                  <w:szCs w:val="20"/>
                  <w:lang w:val="en-US"/>
                  <w:rPrChange w:id="7806" w:author="Borja Gonzalez" w:date="2017-09-28T19:31:00Z">
                    <w:rPr>
                      <w:rFonts w:ascii="Monaco" w:hAnsi="Monaco" w:cs="Monaco"/>
                      <w:color w:val="000000"/>
                      <w:sz w:val="32"/>
                      <w:szCs w:val="32"/>
                      <w:lang w:val="en-US"/>
                    </w:rPr>
                  </w:rPrChange>
                </w:rPr>
                <w:t>borderJoinStyle</w:t>
              </w:r>
              <w:r w:rsidRPr="00E066BD">
                <w:rPr>
                  <w:rFonts w:ascii="Monaco" w:hAnsi="Monaco" w:cs="Monaco"/>
                  <w:b/>
                  <w:bCs/>
                  <w:color w:val="CE5C00"/>
                  <w:sz w:val="20"/>
                  <w:szCs w:val="20"/>
                  <w:lang w:val="en-US"/>
                  <w:rPrChange w:id="7807" w:author="Borja Gonzalez" w:date="2017-09-28T19:31:00Z">
                    <w:rPr>
                      <w:rFonts w:ascii="Monaco" w:hAnsi="Monaco" w:cs="Monaco"/>
                      <w:b/>
                      <w:bCs/>
                      <w:color w:val="CE5C00"/>
                      <w:sz w:val="32"/>
                      <w:szCs w:val="32"/>
                      <w:lang w:val="en-US"/>
                    </w:rPr>
                  </w:rPrChange>
                </w:rPr>
                <w:t>:</w:t>
              </w:r>
              <w:r w:rsidRPr="00E066BD">
                <w:rPr>
                  <w:rFonts w:ascii="Monaco" w:hAnsi="Monaco" w:cs="Monaco"/>
                  <w:sz w:val="20"/>
                  <w:szCs w:val="20"/>
                  <w:lang w:val="en-US"/>
                  <w:rPrChange w:id="7808" w:author="Borja Gonzalez" w:date="2017-09-28T19:31:00Z">
                    <w:rPr>
                      <w:rFonts w:ascii="Monaco" w:hAnsi="Monaco" w:cs="Monaco"/>
                      <w:sz w:val="32"/>
                      <w:szCs w:val="32"/>
                      <w:lang w:val="en-US"/>
                    </w:rPr>
                  </w:rPrChange>
                </w:rPr>
                <w:t xml:space="preserve"> </w:t>
              </w:r>
              <w:r w:rsidRPr="00E066BD">
                <w:rPr>
                  <w:rFonts w:ascii="Monaco" w:hAnsi="Monaco" w:cs="Monaco"/>
                  <w:color w:val="4E9A06"/>
                  <w:sz w:val="20"/>
                  <w:szCs w:val="20"/>
                  <w:lang w:val="en-US"/>
                  <w:rPrChange w:id="7809" w:author="Borja Gonzalez" w:date="2017-09-28T19:31:00Z">
                    <w:rPr>
                      <w:rFonts w:ascii="Monaco" w:hAnsi="Monaco" w:cs="Monaco"/>
                      <w:color w:val="4E9A06"/>
                      <w:sz w:val="32"/>
                      <w:szCs w:val="32"/>
                      <w:lang w:val="en-US"/>
                    </w:rPr>
                  </w:rPrChange>
                </w:rPr>
                <w:t>'miter'</w:t>
              </w:r>
              <w:r w:rsidRPr="00E066BD">
                <w:rPr>
                  <w:rFonts w:ascii="Monaco" w:hAnsi="Monaco" w:cs="Monaco"/>
                  <w:b/>
                  <w:bCs/>
                  <w:color w:val="000000"/>
                  <w:sz w:val="20"/>
                  <w:szCs w:val="20"/>
                  <w:lang w:val="en-US"/>
                  <w:rPrChange w:id="7810" w:author="Borja Gonzalez" w:date="2017-09-28T19:31:00Z">
                    <w:rPr>
                      <w:rFonts w:ascii="Monaco" w:hAnsi="Monaco" w:cs="Monaco"/>
                      <w:b/>
                      <w:bCs/>
                      <w:color w:val="000000"/>
                      <w:sz w:val="32"/>
                      <w:szCs w:val="32"/>
                      <w:lang w:val="en-US"/>
                    </w:rPr>
                  </w:rPrChange>
                </w:rPr>
                <w:t>,</w:t>
              </w:r>
            </w:ins>
          </w:p>
          <w:p w14:paraId="5A0A760B" w14:textId="77777777" w:rsidR="00E066BD" w:rsidRPr="00E066BD" w:rsidRDefault="00E066BD" w:rsidP="00E066BD">
            <w:pPr>
              <w:keepNext/>
              <w:keepLines/>
              <w:widowControl w:val="0"/>
              <w:autoSpaceDE w:val="0"/>
              <w:autoSpaceDN w:val="0"/>
              <w:adjustRightInd w:val="0"/>
              <w:spacing w:before="200"/>
              <w:outlineLvl w:val="4"/>
              <w:rPr>
                <w:ins w:id="7811" w:author="Borja Gonzalez" w:date="2017-09-28T19:31:00Z"/>
                <w:rFonts w:ascii="Monaco" w:hAnsi="Monaco" w:cs="Monaco"/>
                <w:sz w:val="20"/>
                <w:szCs w:val="20"/>
                <w:lang w:val="en-US"/>
                <w:rPrChange w:id="7812" w:author="Borja Gonzalez" w:date="2017-09-28T19:31:00Z">
                  <w:rPr>
                    <w:ins w:id="7813" w:author="Borja Gonzalez" w:date="2017-09-28T19:31:00Z"/>
                    <w:rFonts w:ascii="Monaco" w:eastAsiaTheme="majorEastAsia" w:hAnsi="Monaco" w:cs="Monaco"/>
                    <w:color w:val="243F60" w:themeColor="accent1" w:themeShade="7F"/>
                    <w:sz w:val="32"/>
                    <w:szCs w:val="32"/>
                    <w:lang w:val="en-US"/>
                  </w:rPr>
                </w:rPrChange>
              </w:rPr>
            </w:pPr>
            <w:ins w:id="7814" w:author="Borja Gonzalez" w:date="2017-09-28T19:31:00Z">
              <w:r w:rsidRPr="00E066BD">
                <w:rPr>
                  <w:rFonts w:ascii="Monaco" w:hAnsi="Monaco" w:cs="Monaco"/>
                  <w:sz w:val="20"/>
                  <w:szCs w:val="20"/>
                  <w:lang w:val="en-US"/>
                  <w:rPrChange w:id="7815" w:author="Borja Gonzalez" w:date="2017-09-28T19:31:00Z">
                    <w:rPr>
                      <w:rFonts w:ascii="Monaco" w:hAnsi="Monaco" w:cs="Monaco"/>
                      <w:sz w:val="32"/>
                      <w:szCs w:val="32"/>
                      <w:lang w:val="en-US"/>
                    </w:rPr>
                  </w:rPrChange>
                </w:rPr>
                <w:t xml:space="preserve">            </w:t>
              </w:r>
              <w:r w:rsidRPr="00E066BD">
                <w:rPr>
                  <w:rFonts w:ascii="Monaco" w:hAnsi="Monaco" w:cs="Monaco"/>
                  <w:color w:val="000000"/>
                  <w:sz w:val="20"/>
                  <w:szCs w:val="20"/>
                  <w:lang w:val="en-US"/>
                  <w:rPrChange w:id="7816" w:author="Borja Gonzalez" w:date="2017-09-28T19:31:00Z">
                    <w:rPr>
                      <w:rFonts w:ascii="Monaco" w:hAnsi="Monaco" w:cs="Monaco"/>
                      <w:color w:val="000000"/>
                      <w:sz w:val="32"/>
                      <w:szCs w:val="32"/>
                      <w:lang w:val="en-US"/>
                    </w:rPr>
                  </w:rPrChange>
                </w:rPr>
                <w:t>pointBorderColor</w:t>
              </w:r>
              <w:r w:rsidRPr="00E066BD">
                <w:rPr>
                  <w:rFonts w:ascii="Monaco" w:hAnsi="Monaco" w:cs="Monaco"/>
                  <w:b/>
                  <w:bCs/>
                  <w:color w:val="CE5C00"/>
                  <w:sz w:val="20"/>
                  <w:szCs w:val="20"/>
                  <w:lang w:val="en-US"/>
                  <w:rPrChange w:id="7817" w:author="Borja Gonzalez" w:date="2017-09-28T19:31:00Z">
                    <w:rPr>
                      <w:rFonts w:ascii="Monaco" w:hAnsi="Monaco" w:cs="Monaco"/>
                      <w:b/>
                      <w:bCs/>
                      <w:color w:val="CE5C00"/>
                      <w:sz w:val="32"/>
                      <w:szCs w:val="32"/>
                      <w:lang w:val="en-US"/>
                    </w:rPr>
                  </w:rPrChange>
                </w:rPr>
                <w:t>:</w:t>
              </w:r>
              <w:r w:rsidRPr="00E066BD">
                <w:rPr>
                  <w:rFonts w:ascii="Monaco" w:hAnsi="Monaco" w:cs="Monaco"/>
                  <w:sz w:val="20"/>
                  <w:szCs w:val="20"/>
                  <w:lang w:val="en-US"/>
                  <w:rPrChange w:id="7818" w:author="Borja Gonzalez" w:date="2017-09-28T19:31:00Z">
                    <w:rPr>
                      <w:rFonts w:ascii="Monaco" w:hAnsi="Monaco" w:cs="Monaco"/>
                      <w:sz w:val="32"/>
                      <w:szCs w:val="32"/>
                      <w:lang w:val="en-US"/>
                    </w:rPr>
                  </w:rPrChange>
                </w:rPr>
                <w:t xml:space="preserve"> </w:t>
              </w:r>
              <w:r w:rsidRPr="00E066BD">
                <w:rPr>
                  <w:rFonts w:ascii="Monaco" w:hAnsi="Monaco" w:cs="Monaco"/>
                  <w:color w:val="4E9A06"/>
                  <w:sz w:val="20"/>
                  <w:szCs w:val="20"/>
                  <w:lang w:val="en-US"/>
                  <w:rPrChange w:id="7819" w:author="Borja Gonzalez" w:date="2017-09-28T19:31:00Z">
                    <w:rPr>
                      <w:rFonts w:ascii="Monaco" w:hAnsi="Monaco" w:cs="Monaco"/>
                      <w:color w:val="4E9A06"/>
                      <w:sz w:val="32"/>
                      <w:szCs w:val="32"/>
                      <w:lang w:val="en-US"/>
                    </w:rPr>
                  </w:rPrChange>
                </w:rPr>
                <w:t>"rgba(247,70,74,1)"</w:t>
              </w:r>
              <w:r w:rsidRPr="00E066BD">
                <w:rPr>
                  <w:rFonts w:ascii="Monaco" w:hAnsi="Monaco" w:cs="Monaco"/>
                  <w:b/>
                  <w:bCs/>
                  <w:color w:val="000000"/>
                  <w:sz w:val="20"/>
                  <w:szCs w:val="20"/>
                  <w:lang w:val="en-US"/>
                  <w:rPrChange w:id="7820" w:author="Borja Gonzalez" w:date="2017-09-28T19:31:00Z">
                    <w:rPr>
                      <w:rFonts w:ascii="Monaco" w:hAnsi="Monaco" w:cs="Monaco"/>
                      <w:b/>
                      <w:bCs/>
                      <w:color w:val="000000"/>
                      <w:sz w:val="32"/>
                      <w:szCs w:val="32"/>
                      <w:lang w:val="en-US"/>
                    </w:rPr>
                  </w:rPrChange>
                </w:rPr>
                <w:t>,</w:t>
              </w:r>
            </w:ins>
          </w:p>
          <w:p w14:paraId="5E5F6AA5" w14:textId="77777777" w:rsidR="00E066BD" w:rsidRPr="00E066BD" w:rsidRDefault="00E066BD" w:rsidP="00E066BD">
            <w:pPr>
              <w:keepNext/>
              <w:keepLines/>
              <w:widowControl w:val="0"/>
              <w:autoSpaceDE w:val="0"/>
              <w:autoSpaceDN w:val="0"/>
              <w:adjustRightInd w:val="0"/>
              <w:spacing w:before="200"/>
              <w:outlineLvl w:val="4"/>
              <w:rPr>
                <w:ins w:id="7821" w:author="Borja Gonzalez" w:date="2017-09-28T19:31:00Z"/>
                <w:rFonts w:ascii="Monaco" w:hAnsi="Monaco" w:cs="Monaco"/>
                <w:sz w:val="20"/>
                <w:szCs w:val="20"/>
                <w:lang w:val="en-US"/>
                <w:rPrChange w:id="7822" w:author="Borja Gonzalez" w:date="2017-09-28T19:31:00Z">
                  <w:rPr>
                    <w:ins w:id="7823" w:author="Borja Gonzalez" w:date="2017-09-28T19:31:00Z"/>
                    <w:rFonts w:ascii="Monaco" w:eastAsiaTheme="majorEastAsia" w:hAnsi="Monaco" w:cs="Monaco"/>
                    <w:color w:val="243F60" w:themeColor="accent1" w:themeShade="7F"/>
                    <w:sz w:val="32"/>
                    <w:szCs w:val="32"/>
                    <w:lang w:val="en-US"/>
                  </w:rPr>
                </w:rPrChange>
              </w:rPr>
            </w:pPr>
            <w:ins w:id="7824" w:author="Borja Gonzalez" w:date="2017-09-28T19:31:00Z">
              <w:r w:rsidRPr="00E066BD">
                <w:rPr>
                  <w:rFonts w:ascii="Monaco" w:hAnsi="Monaco" w:cs="Monaco"/>
                  <w:sz w:val="20"/>
                  <w:szCs w:val="20"/>
                  <w:lang w:val="en-US"/>
                  <w:rPrChange w:id="7825" w:author="Borja Gonzalez" w:date="2017-09-28T19:31:00Z">
                    <w:rPr>
                      <w:rFonts w:ascii="Monaco" w:hAnsi="Monaco" w:cs="Monaco"/>
                      <w:sz w:val="32"/>
                      <w:szCs w:val="32"/>
                      <w:lang w:val="en-US"/>
                    </w:rPr>
                  </w:rPrChange>
                </w:rPr>
                <w:t xml:space="preserve">            </w:t>
              </w:r>
              <w:r w:rsidRPr="00E066BD">
                <w:rPr>
                  <w:rFonts w:ascii="Monaco" w:hAnsi="Monaco" w:cs="Monaco"/>
                  <w:color w:val="000000"/>
                  <w:sz w:val="20"/>
                  <w:szCs w:val="20"/>
                  <w:lang w:val="en-US"/>
                  <w:rPrChange w:id="7826" w:author="Borja Gonzalez" w:date="2017-09-28T19:31:00Z">
                    <w:rPr>
                      <w:rFonts w:ascii="Monaco" w:hAnsi="Monaco" w:cs="Monaco"/>
                      <w:color w:val="000000"/>
                      <w:sz w:val="32"/>
                      <w:szCs w:val="32"/>
                      <w:lang w:val="en-US"/>
                    </w:rPr>
                  </w:rPrChange>
                </w:rPr>
                <w:t>pointBackgroundColor</w:t>
              </w:r>
              <w:r w:rsidRPr="00E066BD">
                <w:rPr>
                  <w:rFonts w:ascii="Monaco" w:hAnsi="Monaco" w:cs="Monaco"/>
                  <w:b/>
                  <w:bCs/>
                  <w:color w:val="CE5C00"/>
                  <w:sz w:val="20"/>
                  <w:szCs w:val="20"/>
                  <w:lang w:val="en-US"/>
                  <w:rPrChange w:id="7827" w:author="Borja Gonzalez" w:date="2017-09-28T19:31:00Z">
                    <w:rPr>
                      <w:rFonts w:ascii="Monaco" w:hAnsi="Monaco" w:cs="Monaco"/>
                      <w:b/>
                      <w:bCs/>
                      <w:color w:val="CE5C00"/>
                      <w:sz w:val="32"/>
                      <w:szCs w:val="32"/>
                      <w:lang w:val="en-US"/>
                    </w:rPr>
                  </w:rPrChange>
                </w:rPr>
                <w:t>:</w:t>
              </w:r>
              <w:r w:rsidRPr="00E066BD">
                <w:rPr>
                  <w:rFonts w:ascii="Monaco" w:hAnsi="Monaco" w:cs="Monaco"/>
                  <w:sz w:val="20"/>
                  <w:szCs w:val="20"/>
                  <w:lang w:val="en-US"/>
                  <w:rPrChange w:id="7828" w:author="Borja Gonzalez" w:date="2017-09-28T19:31:00Z">
                    <w:rPr>
                      <w:rFonts w:ascii="Monaco" w:hAnsi="Monaco" w:cs="Monaco"/>
                      <w:sz w:val="32"/>
                      <w:szCs w:val="32"/>
                      <w:lang w:val="en-US"/>
                    </w:rPr>
                  </w:rPrChange>
                </w:rPr>
                <w:t xml:space="preserve"> </w:t>
              </w:r>
              <w:r w:rsidRPr="00E066BD">
                <w:rPr>
                  <w:rFonts w:ascii="Monaco" w:hAnsi="Monaco" w:cs="Monaco"/>
                  <w:color w:val="4E9A06"/>
                  <w:sz w:val="20"/>
                  <w:szCs w:val="20"/>
                  <w:lang w:val="en-US"/>
                  <w:rPrChange w:id="7829" w:author="Borja Gonzalez" w:date="2017-09-28T19:31:00Z">
                    <w:rPr>
                      <w:rFonts w:ascii="Monaco" w:hAnsi="Monaco" w:cs="Monaco"/>
                      <w:color w:val="4E9A06"/>
                      <w:sz w:val="32"/>
                      <w:szCs w:val="32"/>
                      <w:lang w:val="en-US"/>
                    </w:rPr>
                  </w:rPrChange>
                </w:rPr>
                <w:t>"#fff"</w:t>
              </w:r>
              <w:r w:rsidRPr="00E066BD">
                <w:rPr>
                  <w:rFonts w:ascii="Monaco" w:hAnsi="Monaco" w:cs="Monaco"/>
                  <w:b/>
                  <w:bCs/>
                  <w:color w:val="000000"/>
                  <w:sz w:val="20"/>
                  <w:szCs w:val="20"/>
                  <w:lang w:val="en-US"/>
                  <w:rPrChange w:id="7830" w:author="Borja Gonzalez" w:date="2017-09-28T19:31:00Z">
                    <w:rPr>
                      <w:rFonts w:ascii="Monaco" w:hAnsi="Monaco" w:cs="Monaco"/>
                      <w:b/>
                      <w:bCs/>
                      <w:color w:val="000000"/>
                      <w:sz w:val="32"/>
                      <w:szCs w:val="32"/>
                      <w:lang w:val="en-US"/>
                    </w:rPr>
                  </w:rPrChange>
                </w:rPr>
                <w:t>,</w:t>
              </w:r>
            </w:ins>
          </w:p>
          <w:p w14:paraId="0D8B364D" w14:textId="77777777" w:rsidR="00E066BD" w:rsidRPr="00E066BD" w:rsidRDefault="00E066BD" w:rsidP="00E066BD">
            <w:pPr>
              <w:keepNext/>
              <w:keepLines/>
              <w:widowControl w:val="0"/>
              <w:autoSpaceDE w:val="0"/>
              <w:autoSpaceDN w:val="0"/>
              <w:adjustRightInd w:val="0"/>
              <w:spacing w:before="200"/>
              <w:outlineLvl w:val="4"/>
              <w:rPr>
                <w:ins w:id="7831" w:author="Borja Gonzalez" w:date="2017-09-28T19:31:00Z"/>
                <w:rFonts w:ascii="Monaco" w:hAnsi="Monaco" w:cs="Monaco"/>
                <w:sz w:val="20"/>
                <w:szCs w:val="20"/>
                <w:lang w:val="en-US"/>
                <w:rPrChange w:id="7832" w:author="Borja Gonzalez" w:date="2017-09-28T19:31:00Z">
                  <w:rPr>
                    <w:ins w:id="7833" w:author="Borja Gonzalez" w:date="2017-09-28T19:31:00Z"/>
                    <w:rFonts w:ascii="Monaco" w:eastAsiaTheme="majorEastAsia" w:hAnsi="Monaco" w:cs="Monaco"/>
                    <w:color w:val="243F60" w:themeColor="accent1" w:themeShade="7F"/>
                    <w:sz w:val="32"/>
                    <w:szCs w:val="32"/>
                    <w:lang w:val="en-US"/>
                  </w:rPr>
                </w:rPrChange>
              </w:rPr>
            </w:pPr>
            <w:ins w:id="7834" w:author="Borja Gonzalez" w:date="2017-09-28T19:31:00Z">
              <w:r w:rsidRPr="00E066BD">
                <w:rPr>
                  <w:rFonts w:ascii="Monaco" w:hAnsi="Monaco" w:cs="Monaco"/>
                  <w:sz w:val="20"/>
                  <w:szCs w:val="20"/>
                  <w:lang w:val="en-US"/>
                  <w:rPrChange w:id="7835" w:author="Borja Gonzalez" w:date="2017-09-28T19:31:00Z">
                    <w:rPr>
                      <w:rFonts w:ascii="Monaco" w:hAnsi="Monaco" w:cs="Monaco"/>
                      <w:sz w:val="32"/>
                      <w:szCs w:val="32"/>
                      <w:lang w:val="en-US"/>
                    </w:rPr>
                  </w:rPrChange>
                </w:rPr>
                <w:t xml:space="preserve">            </w:t>
              </w:r>
              <w:r w:rsidRPr="00E066BD">
                <w:rPr>
                  <w:rFonts w:ascii="Monaco" w:hAnsi="Monaco" w:cs="Monaco"/>
                  <w:color w:val="000000"/>
                  <w:sz w:val="20"/>
                  <w:szCs w:val="20"/>
                  <w:lang w:val="en-US"/>
                  <w:rPrChange w:id="7836" w:author="Borja Gonzalez" w:date="2017-09-28T19:31:00Z">
                    <w:rPr>
                      <w:rFonts w:ascii="Monaco" w:hAnsi="Monaco" w:cs="Monaco"/>
                      <w:color w:val="000000"/>
                      <w:sz w:val="32"/>
                      <w:szCs w:val="32"/>
                      <w:lang w:val="en-US"/>
                    </w:rPr>
                  </w:rPrChange>
                </w:rPr>
                <w:t>pointBorderWidth</w:t>
              </w:r>
              <w:r w:rsidRPr="00E066BD">
                <w:rPr>
                  <w:rFonts w:ascii="Monaco" w:hAnsi="Monaco" w:cs="Monaco"/>
                  <w:b/>
                  <w:bCs/>
                  <w:color w:val="CE5C00"/>
                  <w:sz w:val="20"/>
                  <w:szCs w:val="20"/>
                  <w:lang w:val="en-US"/>
                  <w:rPrChange w:id="7837" w:author="Borja Gonzalez" w:date="2017-09-28T19:31:00Z">
                    <w:rPr>
                      <w:rFonts w:ascii="Monaco" w:hAnsi="Monaco" w:cs="Monaco"/>
                      <w:b/>
                      <w:bCs/>
                      <w:color w:val="CE5C00"/>
                      <w:sz w:val="32"/>
                      <w:szCs w:val="32"/>
                      <w:lang w:val="en-US"/>
                    </w:rPr>
                  </w:rPrChange>
                </w:rPr>
                <w:t>:</w:t>
              </w:r>
              <w:r w:rsidRPr="00E066BD">
                <w:rPr>
                  <w:rFonts w:ascii="Monaco" w:hAnsi="Monaco" w:cs="Monaco"/>
                  <w:sz w:val="20"/>
                  <w:szCs w:val="20"/>
                  <w:lang w:val="en-US"/>
                  <w:rPrChange w:id="7838" w:author="Borja Gonzalez" w:date="2017-09-28T19:31:00Z">
                    <w:rPr>
                      <w:rFonts w:ascii="Monaco" w:hAnsi="Monaco" w:cs="Monaco"/>
                      <w:sz w:val="32"/>
                      <w:szCs w:val="32"/>
                      <w:lang w:val="en-US"/>
                    </w:rPr>
                  </w:rPrChange>
                </w:rPr>
                <w:t xml:space="preserve"> </w:t>
              </w:r>
              <w:r w:rsidRPr="00E066BD">
                <w:rPr>
                  <w:rFonts w:ascii="Monaco" w:hAnsi="Monaco" w:cs="Monaco"/>
                  <w:b/>
                  <w:bCs/>
                  <w:color w:val="0000CF"/>
                  <w:sz w:val="20"/>
                  <w:szCs w:val="20"/>
                  <w:lang w:val="en-US"/>
                  <w:rPrChange w:id="7839" w:author="Borja Gonzalez" w:date="2017-09-28T19:31:00Z">
                    <w:rPr>
                      <w:rFonts w:ascii="Monaco" w:hAnsi="Monaco" w:cs="Monaco"/>
                      <w:b/>
                      <w:bCs/>
                      <w:color w:val="0000CF"/>
                      <w:sz w:val="32"/>
                      <w:szCs w:val="32"/>
                      <w:lang w:val="en-US"/>
                    </w:rPr>
                  </w:rPrChange>
                </w:rPr>
                <w:t>1</w:t>
              </w:r>
              <w:r w:rsidRPr="00E066BD">
                <w:rPr>
                  <w:rFonts w:ascii="Monaco" w:hAnsi="Monaco" w:cs="Monaco"/>
                  <w:b/>
                  <w:bCs/>
                  <w:color w:val="000000"/>
                  <w:sz w:val="20"/>
                  <w:szCs w:val="20"/>
                  <w:lang w:val="en-US"/>
                  <w:rPrChange w:id="7840" w:author="Borja Gonzalez" w:date="2017-09-28T19:31:00Z">
                    <w:rPr>
                      <w:rFonts w:ascii="Monaco" w:hAnsi="Monaco" w:cs="Monaco"/>
                      <w:b/>
                      <w:bCs/>
                      <w:color w:val="000000"/>
                      <w:sz w:val="32"/>
                      <w:szCs w:val="32"/>
                      <w:lang w:val="en-US"/>
                    </w:rPr>
                  </w:rPrChange>
                </w:rPr>
                <w:t>,</w:t>
              </w:r>
            </w:ins>
          </w:p>
          <w:p w14:paraId="30AEF334" w14:textId="77777777" w:rsidR="00E066BD" w:rsidRPr="00E066BD" w:rsidRDefault="00E066BD" w:rsidP="00E066BD">
            <w:pPr>
              <w:keepNext/>
              <w:keepLines/>
              <w:widowControl w:val="0"/>
              <w:autoSpaceDE w:val="0"/>
              <w:autoSpaceDN w:val="0"/>
              <w:adjustRightInd w:val="0"/>
              <w:spacing w:before="200"/>
              <w:outlineLvl w:val="4"/>
              <w:rPr>
                <w:ins w:id="7841" w:author="Borja Gonzalez" w:date="2017-09-28T19:31:00Z"/>
                <w:rFonts w:ascii="Monaco" w:hAnsi="Monaco" w:cs="Monaco"/>
                <w:sz w:val="20"/>
                <w:szCs w:val="20"/>
                <w:lang w:val="en-US"/>
                <w:rPrChange w:id="7842" w:author="Borja Gonzalez" w:date="2017-09-28T19:31:00Z">
                  <w:rPr>
                    <w:ins w:id="7843" w:author="Borja Gonzalez" w:date="2017-09-28T19:31:00Z"/>
                    <w:rFonts w:ascii="Monaco" w:eastAsiaTheme="majorEastAsia" w:hAnsi="Monaco" w:cs="Monaco"/>
                    <w:color w:val="243F60" w:themeColor="accent1" w:themeShade="7F"/>
                    <w:sz w:val="32"/>
                    <w:szCs w:val="32"/>
                    <w:lang w:val="en-US"/>
                  </w:rPr>
                </w:rPrChange>
              </w:rPr>
            </w:pPr>
            <w:ins w:id="7844" w:author="Borja Gonzalez" w:date="2017-09-28T19:31:00Z">
              <w:r w:rsidRPr="00E066BD">
                <w:rPr>
                  <w:rFonts w:ascii="Monaco" w:hAnsi="Monaco" w:cs="Monaco"/>
                  <w:sz w:val="20"/>
                  <w:szCs w:val="20"/>
                  <w:lang w:val="en-US"/>
                  <w:rPrChange w:id="7845" w:author="Borja Gonzalez" w:date="2017-09-28T19:31:00Z">
                    <w:rPr>
                      <w:rFonts w:ascii="Monaco" w:hAnsi="Monaco" w:cs="Monaco"/>
                      <w:sz w:val="32"/>
                      <w:szCs w:val="32"/>
                      <w:lang w:val="en-US"/>
                    </w:rPr>
                  </w:rPrChange>
                </w:rPr>
                <w:t xml:space="preserve">            </w:t>
              </w:r>
              <w:r w:rsidRPr="00E066BD">
                <w:rPr>
                  <w:rFonts w:ascii="Monaco" w:hAnsi="Monaco" w:cs="Monaco"/>
                  <w:color w:val="000000"/>
                  <w:sz w:val="20"/>
                  <w:szCs w:val="20"/>
                  <w:lang w:val="en-US"/>
                  <w:rPrChange w:id="7846" w:author="Borja Gonzalez" w:date="2017-09-28T19:31:00Z">
                    <w:rPr>
                      <w:rFonts w:ascii="Monaco" w:hAnsi="Monaco" w:cs="Monaco"/>
                      <w:color w:val="000000"/>
                      <w:sz w:val="32"/>
                      <w:szCs w:val="32"/>
                      <w:lang w:val="en-US"/>
                    </w:rPr>
                  </w:rPrChange>
                </w:rPr>
                <w:t>pointHoverRadius</w:t>
              </w:r>
              <w:r w:rsidRPr="00E066BD">
                <w:rPr>
                  <w:rFonts w:ascii="Monaco" w:hAnsi="Monaco" w:cs="Monaco"/>
                  <w:b/>
                  <w:bCs/>
                  <w:color w:val="CE5C00"/>
                  <w:sz w:val="20"/>
                  <w:szCs w:val="20"/>
                  <w:lang w:val="en-US"/>
                  <w:rPrChange w:id="7847" w:author="Borja Gonzalez" w:date="2017-09-28T19:31:00Z">
                    <w:rPr>
                      <w:rFonts w:ascii="Monaco" w:hAnsi="Monaco" w:cs="Monaco"/>
                      <w:b/>
                      <w:bCs/>
                      <w:color w:val="CE5C00"/>
                      <w:sz w:val="32"/>
                      <w:szCs w:val="32"/>
                      <w:lang w:val="en-US"/>
                    </w:rPr>
                  </w:rPrChange>
                </w:rPr>
                <w:t>:</w:t>
              </w:r>
              <w:r w:rsidRPr="00E066BD">
                <w:rPr>
                  <w:rFonts w:ascii="Monaco" w:hAnsi="Monaco" w:cs="Monaco"/>
                  <w:sz w:val="20"/>
                  <w:szCs w:val="20"/>
                  <w:lang w:val="en-US"/>
                  <w:rPrChange w:id="7848" w:author="Borja Gonzalez" w:date="2017-09-28T19:31:00Z">
                    <w:rPr>
                      <w:rFonts w:ascii="Monaco" w:hAnsi="Monaco" w:cs="Monaco"/>
                      <w:sz w:val="32"/>
                      <w:szCs w:val="32"/>
                      <w:lang w:val="en-US"/>
                    </w:rPr>
                  </w:rPrChange>
                </w:rPr>
                <w:t xml:space="preserve"> </w:t>
              </w:r>
              <w:r w:rsidRPr="00E066BD">
                <w:rPr>
                  <w:rFonts w:ascii="Monaco" w:hAnsi="Monaco" w:cs="Monaco"/>
                  <w:b/>
                  <w:bCs/>
                  <w:color w:val="0000CF"/>
                  <w:sz w:val="20"/>
                  <w:szCs w:val="20"/>
                  <w:lang w:val="en-US"/>
                  <w:rPrChange w:id="7849" w:author="Borja Gonzalez" w:date="2017-09-28T19:31:00Z">
                    <w:rPr>
                      <w:rFonts w:ascii="Monaco" w:hAnsi="Monaco" w:cs="Monaco"/>
                      <w:b/>
                      <w:bCs/>
                      <w:color w:val="0000CF"/>
                      <w:sz w:val="32"/>
                      <w:szCs w:val="32"/>
                      <w:lang w:val="en-US"/>
                    </w:rPr>
                  </w:rPrChange>
                </w:rPr>
                <w:t>5</w:t>
              </w:r>
              <w:r w:rsidRPr="00E066BD">
                <w:rPr>
                  <w:rFonts w:ascii="Monaco" w:hAnsi="Monaco" w:cs="Monaco"/>
                  <w:b/>
                  <w:bCs/>
                  <w:color w:val="000000"/>
                  <w:sz w:val="20"/>
                  <w:szCs w:val="20"/>
                  <w:lang w:val="en-US"/>
                  <w:rPrChange w:id="7850" w:author="Borja Gonzalez" w:date="2017-09-28T19:31:00Z">
                    <w:rPr>
                      <w:rFonts w:ascii="Monaco" w:hAnsi="Monaco" w:cs="Monaco"/>
                      <w:b/>
                      <w:bCs/>
                      <w:color w:val="000000"/>
                      <w:sz w:val="32"/>
                      <w:szCs w:val="32"/>
                      <w:lang w:val="en-US"/>
                    </w:rPr>
                  </w:rPrChange>
                </w:rPr>
                <w:t>,</w:t>
              </w:r>
            </w:ins>
          </w:p>
          <w:p w14:paraId="42B4D374" w14:textId="77777777" w:rsidR="00E066BD" w:rsidRPr="00E066BD" w:rsidRDefault="00E066BD" w:rsidP="00E066BD">
            <w:pPr>
              <w:keepNext/>
              <w:keepLines/>
              <w:widowControl w:val="0"/>
              <w:autoSpaceDE w:val="0"/>
              <w:autoSpaceDN w:val="0"/>
              <w:adjustRightInd w:val="0"/>
              <w:spacing w:before="200"/>
              <w:outlineLvl w:val="4"/>
              <w:rPr>
                <w:ins w:id="7851" w:author="Borja Gonzalez" w:date="2017-09-28T19:31:00Z"/>
                <w:rFonts w:ascii="Monaco" w:hAnsi="Monaco" w:cs="Monaco"/>
                <w:sz w:val="20"/>
                <w:szCs w:val="20"/>
                <w:lang w:val="en-US"/>
                <w:rPrChange w:id="7852" w:author="Borja Gonzalez" w:date="2017-09-28T19:31:00Z">
                  <w:rPr>
                    <w:ins w:id="7853" w:author="Borja Gonzalez" w:date="2017-09-28T19:31:00Z"/>
                    <w:rFonts w:ascii="Monaco" w:eastAsiaTheme="majorEastAsia" w:hAnsi="Monaco" w:cs="Monaco"/>
                    <w:color w:val="243F60" w:themeColor="accent1" w:themeShade="7F"/>
                    <w:sz w:val="32"/>
                    <w:szCs w:val="32"/>
                    <w:lang w:val="en-US"/>
                  </w:rPr>
                </w:rPrChange>
              </w:rPr>
            </w:pPr>
            <w:ins w:id="7854" w:author="Borja Gonzalez" w:date="2017-09-28T19:31:00Z">
              <w:r w:rsidRPr="00E066BD">
                <w:rPr>
                  <w:rFonts w:ascii="Monaco" w:hAnsi="Monaco" w:cs="Monaco"/>
                  <w:sz w:val="20"/>
                  <w:szCs w:val="20"/>
                  <w:lang w:val="en-US"/>
                  <w:rPrChange w:id="7855" w:author="Borja Gonzalez" w:date="2017-09-28T19:31:00Z">
                    <w:rPr>
                      <w:rFonts w:ascii="Monaco" w:hAnsi="Monaco" w:cs="Monaco"/>
                      <w:sz w:val="32"/>
                      <w:szCs w:val="32"/>
                      <w:lang w:val="en-US"/>
                    </w:rPr>
                  </w:rPrChange>
                </w:rPr>
                <w:t xml:space="preserve">            </w:t>
              </w:r>
              <w:r w:rsidRPr="00E066BD">
                <w:rPr>
                  <w:rFonts w:ascii="Monaco" w:hAnsi="Monaco" w:cs="Monaco"/>
                  <w:color w:val="000000"/>
                  <w:sz w:val="20"/>
                  <w:szCs w:val="20"/>
                  <w:lang w:val="en-US"/>
                  <w:rPrChange w:id="7856" w:author="Borja Gonzalez" w:date="2017-09-28T19:31:00Z">
                    <w:rPr>
                      <w:rFonts w:ascii="Monaco" w:hAnsi="Monaco" w:cs="Monaco"/>
                      <w:color w:val="000000"/>
                      <w:sz w:val="32"/>
                      <w:szCs w:val="32"/>
                      <w:lang w:val="en-US"/>
                    </w:rPr>
                  </w:rPrChange>
                </w:rPr>
                <w:t>pointHoverBackgroundColor</w:t>
              </w:r>
              <w:r w:rsidRPr="00E066BD">
                <w:rPr>
                  <w:rFonts w:ascii="Monaco" w:hAnsi="Monaco" w:cs="Monaco"/>
                  <w:b/>
                  <w:bCs/>
                  <w:color w:val="CE5C00"/>
                  <w:sz w:val="20"/>
                  <w:szCs w:val="20"/>
                  <w:lang w:val="en-US"/>
                  <w:rPrChange w:id="7857" w:author="Borja Gonzalez" w:date="2017-09-28T19:31:00Z">
                    <w:rPr>
                      <w:rFonts w:ascii="Monaco" w:hAnsi="Monaco" w:cs="Monaco"/>
                      <w:b/>
                      <w:bCs/>
                      <w:color w:val="CE5C00"/>
                      <w:sz w:val="32"/>
                      <w:szCs w:val="32"/>
                      <w:lang w:val="en-US"/>
                    </w:rPr>
                  </w:rPrChange>
                </w:rPr>
                <w:t>:</w:t>
              </w:r>
              <w:r w:rsidRPr="00E066BD">
                <w:rPr>
                  <w:rFonts w:ascii="Monaco" w:hAnsi="Monaco" w:cs="Monaco"/>
                  <w:sz w:val="20"/>
                  <w:szCs w:val="20"/>
                  <w:lang w:val="en-US"/>
                  <w:rPrChange w:id="7858" w:author="Borja Gonzalez" w:date="2017-09-28T19:31:00Z">
                    <w:rPr>
                      <w:rFonts w:ascii="Monaco" w:hAnsi="Monaco" w:cs="Monaco"/>
                      <w:sz w:val="32"/>
                      <w:szCs w:val="32"/>
                      <w:lang w:val="en-US"/>
                    </w:rPr>
                  </w:rPrChange>
                </w:rPr>
                <w:t xml:space="preserve"> </w:t>
              </w:r>
              <w:r w:rsidRPr="00E066BD">
                <w:rPr>
                  <w:rFonts w:ascii="Monaco" w:hAnsi="Monaco" w:cs="Monaco"/>
                  <w:color w:val="4E9A06"/>
                  <w:sz w:val="20"/>
                  <w:szCs w:val="20"/>
                  <w:lang w:val="en-US"/>
                  <w:rPrChange w:id="7859" w:author="Borja Gonzalez" w:date="2017-09-28T19:31:00Z">
                    <w:rPr>
                      <w:rFonts w:ascii="Monaco" w:hAnsi="Monaco" w:cs="Monaco"/>
                      <w:color w:val="4E9A06"/>
                      <w:sz w:val="32"/>
                      <w:szCs w:val="32"/>
                      <w:lang w:val="en-US"/>
                    </w:rPr>
                  </w:rPrChange>
                </w:rPr>
                <w:t>"rgba(247,70,74,1)"</w:t>
              </w:r>
              <w:r w:rsidRPr="00E066BD">
                <w:rPr>
                  <w:rFonts w:ascii="Monaco" w:hAnsi="Monaco" w:cs="Monaco"/>
                  <w:b/>
                  <w:bCs/>
                  <w:color w:val="000000"/>
                  <w:sz w:val="20"/>
                  <w:szCs w:val="20"/>
                  <w:lang w:val="en-US"/>
                  <w:rPrChange w:id="7860" w:author="Borja Gonzalez" w:date="2017-09-28T19:31:00Z">
                    <w:rPr>
                      <w:rFonts w:ascii="Monaco" w:hAnsi="Monaco" w:cs="Monaco"/>
                      <w:b/>
                      <w:bCs/>
                      <w:color w:val="000000"/>
                      <w:sz w:val="32"/>
                      <w:szCs w:val="32"/>
                      <w:lang w:val="en-US"/>
                    </w:rPr>
                  </w:rPrChange>
                </w:rPr>
                <w:t>,</w:t>
              </w:r>
            </w:ins>
          </w:p>
          <w:p w14:paraId="2E20E082" w14:textId="77777777" w:rsidR="00E066BD" w:rsidRPr="00E066BD" w:rsidRDefault="00E066BD" w:rsidP="00E066BD">
            <w:pPr>
              <w:keepNext/>
              <w:keepLines/>
              <w:widowControl w:val="0"/>
              <w:autoSpaceDE w:val="0"/>
              <w:autoSpaceDN w:val="0"/>
              <w:adjustRightInd w:val="0"/>
              <w:spacing w:before="200"/>
              <w:outlineLvl w:val="4"/>
              <w:rPr>
                <w:ins w:id="7861" w:author="Borja Gonzalez" w:date="2017-09-28T19:31:00Z"/>
                <w:rFonts w:ascii="Monaco" w:hAnsi="Monaco" w:cs="Monaco"/>
                <w:sz w:val="20"/>
                <w:szCs w:val="20"/>
                <w:lang w:val="en-US"/>
                <w:rPrChange w:id="7862" w:author="Borja Gonzalez" w:date="2017-09-28T19:31:00Z">
                  <w:rPr>
                    <w:ins w:id="7863" w:author="Borja Gonzalez" w:date="2017-09-28T19:31:00Z"/>
                    <w:rFonts w:ascii="Monaco" w:eastAsiaTheme="majorEastAsia" w:hAnsi="Monaco" w:cs="Monaco"/>
                    <w:color w:val="243F60" w:themeColor="accent1" w:themeShade="7F"/>
                    <w:sz w:val="32"/>
                    <w:szCs w:val="32"/>
                    <w:lang w:val="en-US"/>
                  </w:rPr>
                </w:rPrChange>
              </w:rPr>
            </w:pPr>
            <w:ins w:id="7864" w:author="Borja Gonzalez" w:date="2017-09-28T19:31:00Z">
              <w:r w:rsidRPr="00E066BD">
                <w:rPr>
                  <w:rFonts w:ascii="Monaco" w:hAnsi="Monaco" w:cs="Monaco"/>
                  <w:sz w:val="20"/>
                  <w:szCs w:val="20"/>
                  <w:lang w:val="en-US"/>
                  <w:rPrChange w:id="7865" w:author="Borja Gonzalez" w:date="2017-09-28T19:31:00Z">
                    <w:rPr>
                      <w:rFonts w:ascii="Monaco" w:hAnsi="Monaco" w:cs="Monaco"/>
                      <w:sz w:val="32"/>
                      <w:szCs w:val="32"/>
                      <w:lang w:val="en-US"/>
                    </w:rPr>
                  </w:rPrChange>
                </w:rPr>
                <w:t xml:space="preserve">            </w:t>
              </w:r>
              <w:r w:rsidRPr="00E066BD">
                <w:rPr>
                  <w:rFonts w:ascii="Monaco" w:hAnsi="Monaco" w:cs="Monaco"/>
                  <w:color w:val="000000"/>
                  <w:sz w:val="20"/>
                  <w:szCs w:val="20"/>
                  <w:lang w:val="en-US"/>
                  <w:rPrChange w:id="7866" w:author="Borja Gonzalez" w:date="2017-09-28T19:31:00Z">
                    <w:rPr>
                      <w:rFonts w:ascii="Monaco" w:hAnsi="Monaco" w:cs="Monaco"/>
                      <w:color w:val="000000"/>
                      <w:sz w:val="32"/>
                      <w:szCs w:val="32"/>
                      <w:lang w:val="en-US"/>
                    </w:rPr>
                  </w:rPrChange>
                </w:rPr>
                <w:t>pointHoverBorderColor</w:t>
              </w:r>
              <w:r w:rsidRPr="00E066BD">
                <w:rPr>
                  <w:rFonts w:ascii="Monaco" w:hAnsi="Monaco" w:cs="Monaco"/>
                  <w:b/>
                  <w:bCs/>
                  <w:color w:val="CE5C00"/>
                  <w:sz w:val="20"/>
                  <w:szCs w:val="20"/>
                  <w:lang w:val="en-US"/>
                  <w:rPrChange w:id="7867" w:author="Borja Gonzalez" w:date="2017-09-28T19:31:00Z">
                    <w:rPr>
                      <w:rFonts w:ascii="Monaco" w:hAnsi="Monaco" w:cs="Monaco"/>
                      <w:b/>
                      <w:bCs/>
                      <w:color w:val="CE5C00"/>
                      <w:sz w:val="32"/>
                      <w:szCs w:val="32"/>
                      <w:lang w:val="en-US"/>
                    </w:rPr>
                  </w:rPrChange>
                </w:rPr>
                <w:t>:</w:t>
              </w:r>
              <w:r w:rsidRPr="00E066BD">
                <w:rPr>
                  <w:rFonts w:ascii="Monaco" w:hAnsi="Monaco" w:cs="Monaco"/>
                  <w:sz w:val="20"/>
                  <w:szCs w:val="20"/>
                  <w:lang w:val="en-US"/>
                  <w:rPrChange w:id="7868" w:author="Borja Gonzalez" w:date="2017-09-28T19:31:00Z">
                    <w:rPr>
                      <w:rFonts w:ascii="Monaco" w:hAnsi="Monaco" w:cs="Monaco"/>
                      <w:sz w:val="32"/>
                      <w:szCs w:val="32"/>
                      <w:lang w:val="en-US"/>
                    </w:rPr>
                  </w:rPrChange>
                </w:rPr>
                <w:t xml:space="preserve"> </w:t>
              </w:r>
              <w:r w:rsidRPr="00E066BD">
                <w:rPr>
                  <w:rFonts w:ascii="Monaco" w:hAnsi="Monaco" w:cs="Monaco"/>
                  <w:color w:val="4E9A06"/>
                  <w:sz w:val="20"/>
                  <w:szCs w:val="20"/>
                  <w:lang w:val="en-US"/>
                  <w:rPrChange w:id="7869" w:author="Borja Gonzalez" w:date="2017-09-28T19:31:00Z">
                    <w:rPr>
                      <w:rFonts w:ascii="Monaco" w:hAnsi="Monaco" w:cs="Monaco"/>
                      <w:color w:val="4E9A06"/>
                      <w:sz w:val="32"/>
                      <w:szCs w:val="32"/>
                      <w:lang w:val="en-US"/>
                    </w:rPr>
                  </w:rPrChange>
                </w:rPr>
                <w:t>"rgba(220,220,220,1)"</w:t>
              </w:r>
              <w:r w:rsidRPr="00E066BD">
                <w:rPr>
                  <w:rFonts w:ascii="Monaco" w:hAnsi="Monaco" w:cs="Monaco"/>
                  <w:b/>
                  <w:bCs/>
                  <w:color w:val="000000"/>
                  <w:sz w:val="20"/>
                  <w:szCs w:val="20"/>
                  <w:lang w:val="en-US"/>
                  <w:rPrChange w:id="7870" w:author="Borja Gonzalez" w:date="2017-09-28T19:31:00Z">
                    <w:rPr>
                      <w:rFonts w:ascii="Monaco" w:hAnsi="Monaco" w:cs="Monaco"/>
                      <w:b/>
                      <w:bCs/>
                      <w:color w:val="000000"/>
                      <w:sz w:val="32"/>
                      <w:szCs w:val="32"/>
                      <w:lang w:val="en-US"/>
                    </w:rPr>
                  </w:rPrChange>
                </w:rPr>
                <w:t>,</w:t>
              </w:r>
            </w:ins>
          </w:p>
          <w:p w14:paraId="3E51AD20" w14:textId="77777777" w:rsidR="00E066BD" w:rsidRPr="00E066BD" w:rsidRDefault="00E066BD" w:rsidP="00E066BD">
            <w:pPr>
              <w:keepNext/>
              <w:keepLines/>
              <w:widowControl w:val="0"/>
              <w:autoSpaceDE w:val="0"/>
              <w:autoSpaceDN w:val="0"/>
              <w:adjustRightInd w:val="0"/>
              <w:spacing w:before="200"/>
              <w:outlineLvl w:val="4"/>
              <w:rPr>
                <w:ins w:id="7871" w:author="Borja Gonzalez" w:date="2017-09-28T19:31:00Z"/>
                <w:rFonts w:ascii="Monaco" w:hAnsi="Monaco" w:cs="Monaco"/>
                <w:sz w:val="20"/>
                <w:szCs w:val="20"/>
                <w:lang w:val="en-US"/>
                <w:rPrChange w:id="7872" w:author="Borja Gonzalez" w:date="2017-09-28T19:31:00Z">
                  <w:rPr>
                    <w:ins w:id="7873" w:author="Borja Gonzalez" w:date="2017-09-28T19:31:00Z"/>
                    <w:rFonts w:ascii="Monaco" w:eastAsiaTheme="majorEastAsia" w:hAnsi="Monaco" w:cs="Monaco"/>
                    <w:color w:val="243F60" w:themeColor="accent1" w:themeShade="7F"/>
                    <w:sz w:val="32"/>
                    <w:szCs w:val="32"/>
                    <w:lang w:val="en-US"/>
                  </w:rPr>
                </w:rPrChange>
              </w:rPr>
            </w:pPr>
            <w:ins w:id="7874" w:author="Borja Gonzalez" w:date="2017-09-28T19:31:00Z">
              <w:r w:rsidRPr="00E066BD">
                <w:rPr>
                  <w:rFonts w:ascii="Monaco" w:hAnsi="Monaco" w:cs="Monaco"/>
                  <w:sz w:val="20"/>
                  <w:szCs w:val="20"/>
                  <w:lang w:val="en-US"/>
                  <w:rPrChange w:id="7875" w:author="Borja Gonzalez" w:date="2017-09-28T19:31:00Z">
                    <w:rPr>
                      <w:rFonts w:ascii="Monaco" w:hAnsi="Monaco" w:cs="Monaco"/>
                      <w:sz w:val="32"/>
                      <w:szCs w:val="32"/>
                      <w:lang w:val="en-US"/>
                    </w:rPr>
                  </w:rPrChange>
                </w:rPr>
                <w:t xml:space="preserve">            </w:t>
              </w:r>
              <w:r w:rsidRPr="00E066BD">
                <w:rPr>
                  <w:rFonts w:ascii="Monaco" w:hAnsi="Monaco" w:cs="Monaco"/>
                  <w:color w:val="000000"/>
                  <w:sz w:val="20"/>
                  <w:szCs w:val="20"/>
                  <w:lang w:val="en-US"/>
                  <w:rPrChange w:id="7876" w:author="Borja Gonzalez" w:date="2017-09-28T19:31:00Z">
                    <w:rPr>
                      <w:rFonts w:ascii="Monaco" w:hAnsi="Monaco" w:cs="Monaco"/>
                      <w:color w:val="000000"/>
                      <w:sz w:val="32"/>
                      <w:szCs w:val="32"/>
                      <w:lang w:val="en-US"/>
                    </w:rPr>
                  </w:rPrChange>
                </w:rPr>
                <w:t>pointHoverBorderWidth</w:t>
              </w:r>
              <w:r w:rsidRPr="00E066BD">
                <w:rPr>
                  <w:rFonts w:ascii="Monaco" w:hAnsi="Monaco" w:cs="Monaco"/>
                  <w:b/>
                  <w:bCs/>
                  <w:color w:val="CE5C00"/>
                  <w:sz w:val="20"/>
                  <w:szCs w:val="20"/>
                  <w:lang w:val="en-US"/>
                  <w:rPrChange w:id="7877" w:author="Borja Gonzalez" w:date="2017-09-28T19:31:00Z">
                    <w:rPr>
                      <w:rFonts w:ascii="Monaco" w:hAnsi="Monaco" w:cs="Monaco"/>
                      <w:b/>
                      <w:bCs/>
                      <w:color w:val="CE5C00"/>
                      <w:sz w:val="32"/>
                      <w:szCs w:val="32"/>
                      <w:lang w:val="en-US"/>
                    </w:rPr>
                  </w:rPrChange>
                </w:rPr>
                <w:t>:</w:t>
              </w:r>
              <w:r w:rsidRPr="00E066BD">
                <w:rPr>
                  <w:rFonts w:ascii="Monaco" w:hAnsi="Monaco" w:cs="Monaco"/>
                  <w:sz w:val="20"/>
                  <w:szCs w:val="20"/>
                  <w:lang w:val="en-US"/>
                  <w:rPrChange w:id="7878" w:author="Borja Gonzalez" w:date="2017-09-28T19:31:00Z">
                    <w:rPr>
                      <w:rFonts w:ascii="Monaco" w:hAnsi="Monaco" w:cs="Monaco"/>
                      <w:sz w:val="32"/>
                      <w:szCs w:val="32"/>
                      <w:lang w:val="en-US"/>
                    </w:rPr>
                  </w:rPrChange>
                </w:rPr>
                <w:t xml:space="preserve"> </w:t>
              </w:r>
              <w:r w:rsidRPr="00E066BD">
                <w:rPr>
                  <w:rFonts w:ascii="Monaco" w:hAnsi="Monaco" w:cs="Monaco"/>
                  <w:b/>
                  <w:bCs/>
                  <w:color w:val="0000CF"/>
                  <w:sz w:val="20"/>
                  <w:szCs w:val="20"/>
                  <w:lang w:val="en-US"/>
                  <w:rPrChange w:id="7879" w:author="Borja Gonzalez" w:date="2017-09-28T19:31:00Z">
                    <w:rPr>
                      <w:rFonts w:ascii="Monaco" w:hAnsi="Monaco" w:cs="Monaco"/>
                      <w:b/>
                      <w:bCs/>
                      <w:color w:val="0000CF"/>
                      <w:sz w:val="32"/>
                      <w:szCs w:val="32"/>
                      <w:lang w:val="en-US"/>
                    </w:rPr>
                  </w:rPrChange>
                </w:rPr>
                <w:t>2</w:t>
              </w:r>
              <w:r w:rsidRPr="00E066BD">
                <w:rPr>
                  <w:rFonts w:ascii="Monaco" w:hAnsi="Monaco" w:cs="Monaco"/>
                  <w:b/>
                  <w:bCs/>
                  <w:color w:val="000000"/>
                  <w:sz w:val="20"/>
                  <w:szCs w:val="20"/>
                  <w:lang w:val="en-US"/>
                  <w:rPrChange w:id="7880" w:author="Borja Gonzalez" w:date="2017-09-28T19:31:00Z">
                    <w:rPr>
                      <w:rFonts w:ascii="Monaco" w:hAnsi="Monaco" w:cs="Monaco"/>
                      <w:b/>
                      <w:bCs/>
                      <w:color w:val="000000"/>
                      <w:sz w:val="32"/>
                      <w:szCs w:val="32"/>
                      <w:lang w:val="en-US"/>
                    </w:rPr>
                  </w:rPrChange>
                </w:rPr>
                <w:t>,</w:t>
              </w:r>
            </w:ins>
          </w:p>
          <w:p w14:paraId="5E6B6C8E" w14:textId="77777777" w:rsidR="00E066BD" w:rsidRPr="00E066BD" w:rsidRDefault="00E066BD" w:rsidP="00E066BD">
            <w:pPr>
              <w:keepNext/>
              <w:keepLines/>
              <w:widowControl w:val="0"/>
              <w:autoSpaceDE w:val="0"/>
              <w:autoSpaceDN w:val="0"/>
              <w:adjustRightInd w:val="0"/>
              <w:spacing w:before="200"/>
              <w:outlineLvl w:val="4"/>
              <w:rPr>
                <w:ins w:id="7881" w:author="Borja Gonzalez" w:date="2017-09-28T19:31:00Z"/>
                <w:rFonts w:ascii="Monaco" w:hAnsi="Monaco" w:cs="Monaco"/>
                <w:sz w:val="20"/>
                <w:szCs w:val="20"/>
                <w:lang w:val="en-US"/>
                <w:rPrChange w:id="7882" w:author="Borja Gonzalez" w:date="2017-09-28T19:31:00Z">
                  <w:rPr>
                    <w:ins w:id="7883" w:author="Borja Gonzalez" w:date="2017-09-28T19:31:00Z"/>
                    <w:rFonts w:ascii="Monaco" w:eastAsiaTheme="majorEastAsia" w:hAnsi="Monaco" w:cs="Monaco"/>
                    <w:color w:val="243F60" w:themeColor="accent1" w:themeShade="7F"/>
                    <w:sz w:val="32"/>
                    <w:szCs w:val="32"/>
                    <w:lang w:val="en-US"/>
                  </w:rPr>
                </w:rPrChange>
              </w:rPr>
            </w:pPr>
            <w:ins w:id="7884" w:author="Borja Gonzalez" w:date="2017-09-28T19:31:00Z">
              <w:r w:rsidRPr="00E066BD">
                <w:rPr>
                  <w:rFonts w:ascii="Monaco" w:hAnsi="Monaco" w:cs="Monaco"/>
                  <w:sz w:val="20"/>
                  <w:szCs w:val="20"/>
                  <w:lang w:val="en-US"/>
                  <w:rPrChange w:id="7885" w:author="Borja Gonzalez" w:date="2017-09-28T19:31:00Z">
                    <w:rPr>
                      <w:rFonts w:ascii="Monaco" w:hAnsi="Monaco" w:cs="Monaco"/>
                      <w:sz w:val="32"/>
                      <w:szCs w:val="32"/>
                      <w:lang w:val="en-US"/>
                    </w:rPr>
                  </w:rPrChange>
                </w:rPr>
                <w:t xml:space="preserve">            </w:t>
              </w:r>
              <w:r w:rsidRPr="00E066BD">
                <w:rPr>
                  <w:rFonts w:ascii="Monaco" w:hAnsi="Monaco" w:cs="Monaco"/>
                  <w:color w:val="000000"/>
                  <w:sz w:val="20"/>
                  <w:szCs w:val="20"/>
                  <w:lang w:val="en-US"/>
                  <w:rPrChange w:id="7886" w:author="Borja Gonzalez" w:date="2017-09-28T19:31:00Z">
                    <w:rPr>
                      <w:rFonts w:ascii="Monaco" w:hAnsi="Monaco" w:cs="Monaco"/>
                      <w:color w:val="000000"/>
                      <w:sz w:val="32"/>
                      <w:szCs w:val="32"/>
                      <w:lang w:val="en-US"/>
                    </w:rPr>
                  </w:rPrChange>
                </w:rPr>
                <w:t>pointRadius</w:t>
              </w:r>
              <w:r w:rsidRPr="00E066BD">
                <w:rPr>
                  <w:rFonts w:ascii="Monaco" w:hAnsi="Monaco" w:cs="Monaco"/>
                  <w:b/>
                  <w:bCs/>
                  <w:color w:val="CE5C00"/>
                  <w:sz w:val="20"/>
                  <w:szCs w:val="20"/>
                  <w:lang w:val="en-US"/>
                  <w:rPrChange w:id="7887" w:author="Borja Gonzalez" w:date="2017-09-28T19:31:00Z">
                    <w:rPr>
                      <w:rFonts w:ascii="Monaco" w:hAnsi="Monaco" w:cs="Monaco"/>
                      <w:b/>
                      <w:bCs/>
                      <w:color w:val="CE5C00"/>
                      <w:sz w:val="32"/>
                      <w:szCs w:val="32"/>
                      <w:lang w:val="en-US"/>
                    </w:rPr>
                  </w:rPrChange>
                </w:rPr>
                <w:t>:</w:t>
              </w:r>
              <w:r w:rsidRPr="00E066BD">
                <w:rPr>
                  <w:rFonts w:ascii="Monaco" w:hAnsi="Monaco" w:cs="Monaco"/>
                  <w:sz w:val="20"/>
                  <w:szCs w:val="20"/>
                  <w:lang w:val="en-US"/>
                  <w:rPrChange w:id="7888" w:author="Borja Gonzalez" w:date="2017-09-28T19:31:00Z">
                    <w:rPr>
                      <w:rFonts w:ascii="Monaco" w:hAnsi="Monaco" w:cs="Monaco"/>
                      <w:sz w:val="32"/>
                      <w:szCs w:val="32"/>
                      <w:lang w:val="en-US"/>
                    </w:rPr>
                  </w:rPrChange>
                </w:rPr>
                <w:t xml:space="preserve"> </w:t>
              </w:r>
              <w:r w:rsidRPr="00E066BD">
                <w:rPr>
                  <w:rFonts w:ascii="Monaco" w:hAnsi="Monaco" w:cs="Monaco"/>
                  <w:b/>
                  <w:bCs/>
                  <w:color w:val="0000CF"/>
                  <w:sz w:val="20"/>
                  <w:szCs w:val="20"/>
                  <w:lang w:val="en-US"/>
                  <w:rPrChange w:id="7889" w:author="Borja Gonzalez" w:date="2017-09-28T19:31:00Z">
                    <w:rPr>
                      <w:rFonts w:ascii="Monaco" w:hAnsi="Monaco" w:cs="Monaco"/>
                      <w:b/>
                      <w:bCs/>
                      <w:color w:val="0000CF"/>
                      <w:sz w:val="32"/>
                      <w:szCs w:val="32"/>
                      <w:lang w:val="en-US"/>
                    </w:rPr>
                  </w:rPrChange>
                </w:rPr>
                <w:t>1</w:t>
              </w:r>
              <w:r w:rsidRPr="00E066BD">
                <w:rPr>
                  <w:rFonts w:ascii="Monaco" w:hAnsi="Monaco" w:cs="Monaco"/>
                  <w:b/>
                  <w:bCs/>
                  <w:color w:val="000000"/>
                  <w:sz w:val="20"/>
                  <w:szCs w:val="20"/>
                  <w:lang w:val="en-US"/>
                  <w:rPrChange w:id="7890" w:author="Borja Gonzalez" w:date="2017-09-28T19:31:00Z">
                    <w:rPr>
                      <w:rFonts w:ascii="Monaco" w:hAnsi="Monaco" w:cs="Monaco"/>
                      <w:b/>
                      <w:bCs/>
                      <w:color w:val="000000"/>
                      <w:sz w:val="32"/>
                      <w:szCs w:val="32"/>
                      <w:lang w:val="en-US"/>
                    </w:rPr>
                  </w:rPrChange>
                </w:rPr>
                <w:t>,</w:t>
              </w:r>
            </w:ins>
          </w:p>
          <w:p w14:paraId="5A306BCF" w14:textId="77777777" w:rsidR="00E066BD" w:rsidRPr="00E066BD" w:rsidRDefault="00E066BD" w:rsidP="00E066BD">
            <w:pPr>
              <w:keepNext/>
              <w:keepLines/>
              <w:widowControl w:val="0"/>
              <w:autoSpaceDE w:val="0"/>
              <w:autoSpaceDN w:val="0"/>
              <w:adjustRightInd w:val="0"/>
              <w:spacing w:before="200"/>
              <w:outlineLvl w:val="4"/>
              <w:rPr>
                <w:ins w:id="7891" w:author="Borja Gonzalez" w:date="2017-09-28T19:31:00Z"/>
                <w:rFonts w:ascii="Monaco" w:hAnsi="Monaco" w:cs="Monaco"/>
                <w:sz w:val="20"/>
                <w:szCs w:val="20"/>
                <w:lang w:val="en-US"/>
                <w:rPrChange w:id="7892" w:author="Borja Gonzalez" w:date="2017-09-28T19:31:00Z">
                  <w:rPr>
                    <w:ins w:id="7893" w:author="Borja Gonzalez" w:date="2017-09-28T19:31:00Z"/>
                    <w:rFonts w:ascii="Monaco" w:eastAsiaTheme="majorEastAsia" w:hAnsi="Monaco" w:cs="Monaco"/>
                    <w:color w:val="243F60" w:themeColor="accent1" w:themeShade="7F"/>
                    <w:sz w:val="32"/>
                    <w:szCs w:val="32"/>
                    <w:lang w:val="en-US"/>
                  </w:rPr>
                </w:rPrChange>
              </w:rPr>
            </w:pPr>
            <w:ins w:id="7894" w:author="Borja Gonzalez" w:date="2017-09-28T19:31:00Z">
              <w:r w:rsidRPr="00E066BD">
                <w:rPr>
                  <w:rFonts w:ascii="Monaco" w:hAnsi="Monaco" w:cs="Monaco"/>
                  <w:sz w:val="20"/>
                  <w:szCs w:val="20"/>
                  <w:lang w:val="en-US"/>
                  <w:rPrChange w:id="7895" w:author="Borja Gonzalez" w:date="2017-09-28T19:31:00Z">
                    <w:rPr>
                      <w:rFonts w:ascii="Monaco" w:hAnsi="Monaco" w:cs="Monaco"/>
                      <w:sz w:val="32"/>
                      <w:szCs w:val="32"/>
                      <w:lang w:val="en-US"/>
                    </w:rPr>
                  </w:rPrChange>
                </w:rPr>
                <w:t xml:space="preserve">            </w:t>
              </w:r>
              <w:r w:rsidRPr="00E066BD">
                <w:rPr>
                  <w:rFonts w:ascii="Monaco" w:hAnsi="Monaco" w:cs="Monaco"/>
                  <w:color w:val="000000"/>
                  <w:sz w:val="20"/>
                  <w:szCs w:val="20"/>
                  <w:lang w:val="en-US"/>
                  <w:rPrChange w:id="7896" w:author="Borja Gonzalez" w:date="2017-09-28T19:31:00Z">
                    <w:rPr>
                      <w:rFonts w:ascii="Monaco" w:hAnsi="Monaco" w:cs="Monaco"/>
                      <w:color w:val="000000"/>
                      <w:sz w:val="32"/>
                      <w:szCs w:val="32"/>
                      <w:lang w:val="en-US"/>
                    </w:rPr>
                  </w:rPrChange>
                </w:rPr>
                <w:t>pointHitRadius</w:t>
              </w:r>
              <w:r w:rsidRPr="00E066BD">
                <w:rPr>
                  <w:rFonts w:ascii="Monaco" w:hAnsi="Monaco" w:cs="Monaco"/>
                  <w:b/>
                  <w:bCs/>
                  <w:color w:val="CE5C00"/>
                  <w:sz w:val="20"/>
                  <w:szCs w:val="20"/>
                  <w:lang w:val="en-US"/>
                  <w:rPrChange w:id="7897" w:author="Borja Gonzalez" w:date="2017-09-28T19:31:00Z">
                    <w:rPr>
                      <w:rFonts w:ascii="Monaco" w:hAnsi="Monaco" w:cs="Monaco"/>
                      <w:b/>
                      <w:bCs/>
                      <w:color w:val="CE5C00"/>
                      <w:sz w:val="32"/>
                      <w:szCs w:val="32"/>
                      <w:lang w:val="en-US"/>
                    </w:rPr>
                  </w:rPrChange>
                </w:rPr>
                <w:t>:</w:t>
              </w:r>
              <w:r w:rsidRPr="00E066BD">
                <w:rPr>
                  <w:rFonts w:ascii="Monaco" w:hAnsi="Monaco" w:cs="Monaco"/>
                  <w:sz w:val="20"/>
                  <w:szCs w:val="20"/>
                  <w:lang w:val="en-US"/>
                  <w:rPrChange w:id="7898" w:author="Borja Gonzalez" w:date="2017-09-28T19:31:00Z">
                    <w:rPr>
                      <w:rFonts w:ascii="Monaco" w:hAnsi="Monaco" w:cs="Monaco"/>
                      <w:sz w:val="32"/>
                      <w:szCs w:val="32"/>
                      <w:lang w:val="en-US"/>
                    </w:rPr>
                  </w:rPrChange>
                </w:rPr>
                <w:t xml:space="preserve"> </w:t>
              </w:r>
              <w:r w:rsidRPr="00E066BD">
                <w:rPr>
                  <w:rFonts w:ascii="Monaco" w:hAnsi="Monaco" w:cs="Monaco"/>
                  <w:b/>
                  <w:bCs/>
                  <w:color w:val="0000CF"/>
                  <w:sz w:val="20"/>
                  <w:szCs w:val="20"/>
                  <w:lang w:val="en-US"/>
                  <w:rPrChange w:id="7899" w:author="Borja Gonzalez" w:date="2017-09-28T19:31:00Z">
                    <w:rPr>
                      <w:rFonts w:ascii="Monaco" w:hAnsi="Monaco" w:cs="Monaco"/>
                      <w:b/>
                      <w:bCs/>
                      <w:color w:val="0000CF"/>
                      <w:sz w:val="32"/>
                      <w:szCs w:val="32"/>
                      <w:lang w:val="en-US"/>
                    </w:rPr>
                  </w:rPrChange>
                </w:rPr>
                <w:t>10</w:t>
              </w:r>
              <w:r w:rsidRPr="00E066BD">
                <w:rPr>
                  <w:rFonts w:ascii="Monaco" w:hAnsi="Monaco" w:cs="Monaco"/>
                  <w:b/>
                  <w:bCs/>
                  <w:color w:val="000000"/>
                  <w:sz w:val="20"/>
                  <w:szCs w:val="20"/>
                  <w:lang w:val="en-US"/>
                  <w:rPrChange w:id="7900" w:author="Borja Gonzalez" w:date="2017-09-28T19:31:00Z">
                    <w:rPr>
                      <w:rFonts w:ascii="Monaco" w:hAnsi="Monaco" w:cs="Monaco"/>
                      <w:b/>
                      <w:bCs/>
                      <w:color w:val="000000"/>
                      <w:sz w:val="32"/>
                      <w:szCs w:val="32"/>
                      <w:lang w:val="en-US"/>
                    </w:rPr>
                  </w:rPrChange>
                </w:rPr>
                <w:t>,</w:t>
              </w:r>
            </w:ins>
          </w:p>
          <w:p w14:paraId="0EA4D771" w14:textId="77777777" w:rsidR="00E066BD" w:rsidRPr="00E066BD" w:rsidRDefault="00E066BD" w:rsidP="00E066BD">
            <w:pPr>
              <w:keepNext/>
              <w:keepLines/>
              <w:widowControl w:val="0"/>
              <w:autoSpaceDE w:val="0"/>
              <w:autoSpaceDN w:val="0"/>
              <w:adjustRightInd w:val="0"/>
              <w:spacing w:before="200"/>
              <w:outlineLvl w:val="4"/>
              <w:rPr>
                <w:ins w:id="7901" w:author="Borja Gonzalez" w:date="2017-09-28T19:31:00Z"/>
                <w:rFonts w:ascii="Monaco" w:hAnsi="Monaco" w:cs="Monaco"/>
                <w:sz w:val="20"/>
                <w:szCs w:val="20"/>
                <w:lang w:val="en-US"/>
                <w:rPrChange w:id="7902" w:author="Borja Gonzalez" w:date="2017-09-28T19:31:00Z">
                  <w:rPr>
                    <w:ins w:id="7903" w:author="Borja Gonzalez" w:date="2017-09-28T19:31:00Z"/>
                    <w:rFonts w:ascii="Monaco" w:eastAsiaTheme="majorEastAsia" w:hAnsi="Monaco" w:cs="Monaco"/>
                    <w:color w:val="243F60" w:themeColor="accent1" w:themeShade="7F"/>
                    <w:sz w:val="32"/>
                    <w:szCs w:val="32"/>
                    <w:lang w:val="en-US"/>
                  </w:rPr>
                </w:rPrChange>
              </w:rPr>
            </w:pPr>
            <w:ins w:id="7904" w:author="Borja Gonzalez" w:date="2017-09-28T19:31:00Z">
              <w:r w:rsidRPr="00E066BD">
                <w:rPr>
                  <w:rFonts w:ascii="Monaco" w:hAnsi="Monaco" w:cs="Monaco"/>
                  <w:sz w:val="20"/>
                  <w:szCs w:val="20"/>
                  <w:lang w:val="en-US"/>
                  <w:rPrChange w:id="7905" w:author="Borja Gonzalez" w:date="2017-09-28T19:31:00Z">
                    <w:rPr>
                      <w:rFonts w:ascii="Monaco" w:hAnsi="Monaco" w:cs="Monaco"/>
                      <w:sz w:val="32"/>
                      <w:szCs w:val="32"/>
                      <w:lang w:val="en-US"/>
                    </w:rPr>
                  </w:rPrChange>
                </w:rPr>
                <w:t xml:space="preserve">            </w:t>
              </w:r>
              <w:r w:rsidRPr="00E066BD">
                <w:rPr>
                  <w:rFonts w:ascii="Monaco" w:hAnsi="Monaco" w:cs="Monaco"/>
                  <w:color w:val="000000"/>
                  <w:sz w:val="20"/>
                  <w:szCs w:val="20"/>
                  <w:lang w:val="en-US"/>
                  <w:rPrChange w:id="7906" w:author="Borja Gonzalez" w:date="2017-09-28T19:31:00Z">
                    <w:rPr>
                      <w:rFonts w:ascii="Monaco" w:hAnsi="Monaco" w:cs="Monaco"/>
                      <w:color w:val="000000"/>
                      <w:sz w:val="32"/>
                      <w:szCs w:val="32"/>
                      <w:lang w:val="en-US"/>
                    </w:rPr>
                  </w:rPrChange>
                </w:rPr>
                <w:t>data</w:t>
              </w:r>
              <w:r w:rsidRPr="00E066BD">
                <w:rPr>
                  <w:rFonts w:ascii="Monaco" w:hAnsi="Monaco" w:cs="Monaco"/>
                  <w:b/>
                  <w:bCs/>
                  <w:color w:val="CE5C00"/>
                  <w:sz w:val="20"/>
                  <w:szCs w:val="20"/>
                  <w:lang w:val="en-US"/>
                  <w:rPrChange w:id="7907" w:author="Borja Gonzalez" w:date="2017-09-28T19:31:00Z">
                    <w:rPr>
                      <w:rFonts w:ascii="Monaco" w:hAnsi="Monaco" w:cs="Monaco"/>
                      <w:b/>
                      <w:bCs/>
                      <w:color w:val="CE5C00"/>
                      <w:sz w:val="32"/>
                      <w:szCs w:val="32"/>
                      <w:lang w:val="en-US"/>
                    </w:rPr>
                  </w:rPrChange>
                </w:rPr>
                <w:t>:</w:t>
              </w:r>
              <w:r w:rsidRPr="00E066BD">
                <w:rPr>
                  <w:rFonts w:ascii="Monaco" w:hAnsi="Monaco" w:cs="Monaco"/>
                  <w:sz w:val="20"/>
                  <w:szCs w:val="20"/>
                  <w:lang w:val="en-US"/>
                  <w:rPrChange w:id="7908" w:author="Borja Gonzalez" w:date="2017-09-28T19:31:00Z">
                    <w:rPr>
                      <w:rFonts w:ascii="Monaco" w:hAnsi="Monaco" w:cs="Monaco"/>
                      <w:sz w:val="32"/>
                      <w:szCs w:val="32"/>
                      <w:lang w:val="en-US"/>
                    </w:rPr>
                  </w:rPrChange>
                </w:rPr>
                <w:t xml:space="preserve"> </w:t>
              </w:r>
              <w:r w:rsidRPr="00E066BD">
                <w:rPr>
                  <w:rFonts w:ascii="Monaco" w:hAnsi="Monaco" w:cs="Monaco"/>
                  <w:color w:val="000000"/>
                  <w:sz w:val="20"/>
                  <w:szCs w:val="20"/>
                  <w:lang w:val="en-US"/>
                  <w:rPrChange w:id="7909" w:author="Borja Gonzalez" w:date="2017-09-28T19:31:00Z">
                    <w:rPr>
                      <w:rFonts w:ascii="Monaco" w:hAnsi="Monaco" w:cs="Monaco"/>
                      <w:color w:val="000000"/>
                      <w:sz w:val="32"/>
                      <w:szCs w:val="32"/>
                      <w:lang w:val="en-US"/>
                    </w:rPr>
                  </w:rPrChange>
                </w:rPr>
                <w:t>maximo</w:t>
              </w:r>
              <w:r w:rsidRPr="00E066BD">
                <w:rPr>
                  <w:rFonts w:ascii="Monaco" w:hAnsi="Monaco" w:cs="Monaco"/>
                  <w:b/>
                  <w:bCs/>
                  <w:color w:val="000000"/>
                  <w:sz w:val="20"/>
                  <w:szCs w:val="20"/>
                  <w:lang w:val="en-US"/>
                  <w:rPrChange w:id="7910" w:author="Borja Gonzalez" w:date="2017-09-28T19:31:00Z">
                    <w:rPr>
                      <w:rFonts w:ascii="Monaco" w:hAnsi="Monaco" w:cs="Monaco"/>
                      <w:b/>
                      <w:bCs/>
                      <w:color w:val="000000"/>
                      <w:sz w:val="32"/>
                      <w:szCs w:val="32"/>
                      <w:lang w:val="en-US"/>
                    </w:rPr>
                  </w:rPrChange>
                </w:rPr>
                <w:t>,</w:t>
              </w:r>
            </w:ins>
          </w:p>
          <w:p w14:paraId="64E9CB76" w14:textId="77777777" w:rsidR="00E066BD" w:rsidRPr="00E066BD" w:rsidRDefault="00E066BD" w:rsidP="00E066BD">
            <w:pPr>
              <w:keepNext/>
              <w:keepLines/>
              <w:widowControl w:val="0"/>
              <w:autoSpaceDE w:val="0"/>
              <w:autoSpaceDN w:val="0"/>
              <w:adjustRightInd w:val="0"/>
              <w:spacing w:before="200"/>
              <w:outlineLvl w:val="4"/>
              <w:rPr>
                <w:ins w:id="7911" w:author="Borja Gonzalez" w:date="2017-09-28T19:31:00Z"/>
                <w:rFonts w:ascii="Monaco" w:hAnsi="Monaco" w:cs="Monaco"/>
                <w:sz w:val="20"/>
                <w:szCs w:val="20"/>
                <w:lang w:val="en-US"/>
                <w:rPrChange w:id="7912" w:author="Borja Gonzalez" w:date="2017-09-28T19:31:00Z">
                  <w:rPr>
                    <w:ins w:id="7913" w:author="Borja Gonzalez" w:date="2017-09-28T19:31:00Z"/>
                    <w:rFonts w:ascii="Monaco" w:eastAsiaTheme="majorEastAsia" w:hAnsi="Monaco" w:cs="Monaco"/>
                    <w:color w:val="243F60" w:themeColor="accent1" w:themeShade="7F"/>
                    <w:sz w:val="32"/>
                    <w:szCs w:val="32"/>
                    <w:lang w:val="en-US"/>
                  </w:rPr>
                </w:rPrChange>
              </w:rPr>
            </w:pPr>
            <w:ins w:id="7914" w:author="Borja Gonzalez" w:date="2017-09-28T19:31:00Z">
              <w:r w:rsidRPr="00E066BD">
                <w:rPr>
                  <w:rFonts w:ascii="Monaco" w:hAnsi="Monaco" w:cs="Monaco"/>
                  <w:sz w:val="20"/>
                  <w:szCs w:val="20"/>
                  <w:lang w:val="en-US"/>
                  <w:rPrChange w:id="7915" w:author="Borja Gonzalez" w:date="2017-09-28T19:31:00Z">
                    <w:rPr>
                      <w:rFonts w:ascii="Monaco" w:hAnsi="Monaco" w:cs="Monaco"/>
                      <w:sz w:val="32"/>
                      <w:szCs w:val="32"/>
                      <w:lang w:val="en-US"/>
                    </w:rPr>
                  </w:rPrChange>
                </w:rPr>
                <w:t xml:space="preserve">            </w:t>
              </w:r>
              <w:r w:rsidRPr="00E066BD">
                <w:rPr>
                  <w:rFonts w:ascii="Monaco" w:hAnsi="Monaco" w:cs="Monaco"/>
                  <w:color w:val="000000"/>
                  <w:sz w:val="20"/>
                  <w:szCs w:val="20"/>
                  <w:lang w:val="en-US"/>
                  <w:rPrChange w:id="7916" w:author="Borja Gonzalez" w:date="2017-09-28T19:31:00Z">
                    <w:rPr>
                      <w:rFonts w:ascii="Monaco" w:hAnsi="Monaco" w:cs="Monaco"/>
                      <w:color w:val="000000"/>
                      <w:sz w:val="32"/>
                      <w:szCs w:val="32"/>
                      <w:lang w:val="en-US"/>
                    </w:rPr>
                  </w:rPrChange>
                </w:rPr>
                <w:t>spanGaps</w:t>
              </w:r>
              <w:r w:rsidRPr="00E066BD">
                <w:rPr>
                  <w:rFonts w:ascii="Monaco" w:hAnsi="Monaco" w:cs="Monaco"/>
                  <w:b/>
                  <w:bCs/>
                  <w:color w:val="CE5C00"/>
                  <w:sz w:val="20"/>
                  <w:szCs w:val="20"/>
                  <w:lang w:val="en-US"/>
                  <w:rPrChange w:id="7917" w:author="Borja Gonzalez" w:date="2017-09-28T19:31:00Z">
                    <w:rPr>
                      <w:rFonts w:ascii="Monaco" w:hAnsi="Monaco" w:cs="Monaco"/>
                      <w:b/>
                      <w:bCs/>
                      <w:color w:val="CE5C00"/>
                      <w:sz w:val="32"/>
                      <w:szCs w:val="32"/>
                      <w:lang w:val="en-US"/>
                    </w:rPr>
                  </w:rPrChange>
                </w:rPr>
                <w:t>:</w:t>
              </w:r>
              <w:r w:rsidRPr="00E066BD">
                <w:rPr>
                  <w:rFonts w:ascii="Monaco" w:hAnsi="Monaco" w:cs="Monaco"/>
                  <w:sz w:val="20"/>
                  <w:szCs w:val="20"/>
                  <w:lang w:val="en-US"/>
                  <w:rPrChange w:id="7918" w:author="Borja Gonzalez" w:date="2017-09-28T19:31:00Z">
                    <w:rPr>
                      <w:rFonts w:ascii="Monaco" w:hAnsi="Monaco" w:cs="Monaco"/>
                      <w:sz w:val="32"/>
                      <w:szCs w:val="32"/>
                      <w:lang w:val="en-US"/>
                    </w:rPr>
                  </w:rPrChange>
                </w:rPr>
                <w:t xml:space="preserve"> </w:t>
              </w:r>
              <w:r w:rsidRPr="00E066BD">
                <w:rPr>
                  <w:rFonts w:ascii="Monaco" w:hAnsi="Monaco" w:cs="Monaco"/>
                  <w:b/>
                  <w:bCs/>
                  <w:color w:val="204A87"/>
                  <w:sz w:val="20"/>
                  <w:szCs w:val="20"/>
                  <w:lang w:val="en-US"/>
                  <w:rPrChange w:id="7919" w:author="Borja Gonzalez" w:date="2017-09-28T19:31:00Z">
                    <w:rPr>
                      <w:rFonts w:ascii="Monaco" w:hAnsi="Monaco" w:cs="Monaco"/>
                      <w:b/>
                      <w:bCs/>
                      <w:color w:val="204A87"/>
                      <w:sz w:val="32"/>
                      <w:szCs w:val="32"/>
                      <w:lang w:val="en-US"/>
                    </w:rPr>
                  </w:rPrChange>
                </w:rPr>
                <w:t>false</w:t>
              </w:r>
              <w:r w:rsidRPr="00E066BD">
                <w:rPr>
                  <w:rFonts w:ascii="Monaco" w:hAnsi="Monaco" w:cs="Monaco"/>
                  <w:b/>
                  <w:bCs/>
                  <w:color w:val="000000"/>
                  <w:sz w:val="20"/>
                  <w:szCs w:val="20"/>
                  <w:lang w:val="en-US"/>
                  <w:rPrChange w:id="7920" w:author="Borja Gonzalez" w:date="2017-09-28T19:31:00Z">
                    <w:rPr>
                      <w:rFonts w:ascii="Monaco" w:hAnsi="Monaco" w:cs="Monaco"/>
                      <w:b/>
                      <w:bCs/>
                      <w:color w:val="000000"/>
                      <w:sz w:val="32"/>
                      <w:szCs w:val="32"/>
                      <w:lang w:val="en-US"/>
                    </w:rPr>
                  </w:rPrChange>
                </w:rPr>
                <w:t>,</w:t>
              </w:r>
            </w:ins>
          </w:p>
          <w:p w14:paraId="782F5DA8" w14:textId="77777777" w:rsidR="00E066BD" w:rsidRPr="00E066BD" w:rsidRDefault="00E066BD" w:rsidP="00E066BD">
            <w:pPr>
              <w:keepNext/>
              <w:keepLines/>
              <w:widowControl w:val="0"/>
              <w:autoSpaceDE w:val="0"/>
              <w:autoSpaceDN w:val="0"/>
              <w:adjustRightInd w:val="0"/>
              <w:spacing w:before="200"/>
              <w:outlineLvl w:val="4"/>
              <w:rPr>
                <w:ins w:id="7921" w:author="Borja Gonzalez" w:date="2017-09-28T19:31:00Z"/>
                <w:rFonts w:ascii="Monaco" w:hAnsi="Monaco" w:cs="Monaco"/>
                <w:sz w:val="20"/>
                <w:szCs w:val="20"/>
                <w:lang w:val="en-US"/>
                <w:rPrChange w:id="7922" w:author="Borja Gonzalez" w:date="2017-09-28T19:31:00Z">
                  <w:rPr>
                    <w:ins w:id="7923" w:author="Borja Gonzalez" w:date="2017-09-28T19:31:00Z"/>
                    <w:rFonts w:ascii="Monaco" w:eastAsiaTheme="majorEastAsia" w:hAnsi="Monaco" w:cs="Monaco"/>
                    <w:color w:val="243F60" w:themeColor="accent1" w:themeShade="7F"/>
                    <w:sz w:val="32"/>
                    <w:szCs w:val="32"/>
                    <w:lang w:val="en-US"/>
                  </w:rPr>
                </w:rPrChange>
              </w:rPr>
            </w:pPr>
            <w:ins w:id="7924" w:author="Borja Gonzalez" w:date="2017-09-28T19:31:00Z">
              <w:r w:rsidRPr="00E066BD">
                <w:rPr>
                  <w:rFonts w:ascii="Monaco" w:hAnsi="Monaco" w:cs="Monaco"/>
                  <w:sz w:val="20"/>
                  <w:szCs w:val="20"/>
                  <w:lang w:val="en-US"/>
                  <w:rPrChange w:id="7925" w:author="Borja Gonzalez" w:date="2017-09-28T19:31:00Z">
                    <w:rPr>
                      <w:rFonts w:ascii="Monaco" w:hAnsi="Monaco" w:cs="Monaco"/>
                      <w:sz w:val="32"/>
                      <w:szCs w:val="32"/>
                      <w:lang w:val="en-US"/>
                    </w:rPr>
                  </w:rPrChange>
                </w:rPr>
                <w:t xml:space="preserve">        </w:t>
              </w:r>
              <w:r w:rsidRPr="00E066BD">
                <w:rPr>
                  <w:rFonts w:ascii="Monaco" w:hAnsi="Monaco" w:cs="Monaco"/>
                  <w:b/>
                  <w:bCs/>
                  <w:color w:val="000000"/>
                  <w:sz w:val="20"/>
                  <w:szCs w:val="20"/>
                  <w:lang w:val="en-US"/>
                  <w:rPrChange w:id="7926" w:author="Borja Gonzalez" w:date="2017-09-28T19:31:00Z">
                    <w:rPr>
                      <w:rFonts w:ascii="Monaco" w:hAnsi="Monaco" w:cs="Monaco"/>
                      <w:b/>
                      <w:bCs/>
                      <w:color w:val="000000"/>
                      <w:sz w:val="32"/>
                      <w:szCs w:val="32"/>
                      <w:lang w:val="en-US"/>
                    </w:rPr>
                  </w:rPrChange>
                </w:rPr>
                <w:t>},</w:t>
              </w:r>
            </w:ins>
          </w:p>
          <w:p w14:paraId="4C28F688" w14:textId="77777777" w:rsidR="00E066BD" w:rsidRPr="00E066BD" w:rsidRDefault="00E066BD" w:rsidP="00E066BD">
            <w:pPr>
              <w:keepNext/>
              <w:keepLines/>
              <w:widowControl w:val="0"/>
              <w:autoSpaceDE w:val="0"/>
              <w:autoSpaceDN w:val="0"/>
              <w:adjustRightInd w:val="0"/>
              <w:spacing w:before="200"/>
              <w:outlineLvl w:val="4"/>
              <w:rPr>
                <w:ins w:id="7927" w:author="Borja Gonzalez" w:date="2017-09-28T19:31:00Z"/>
                <w:rFonts w:ascii="Monaco" w:hAnsi="Monaco" w:cs="Monaco"/>
                <w:sz w:val="20"/>
                <w:szCs w:val="20"/>
                <w:lang w:val="en-US"/>
                <w:rPrChange w:id="7928" w:author="Borja Gonzalez" w:date="2017-09-28T19:31:00Z">
                  <w:rPr>
                    <w:ins w:id="7929" w:author="Borja Gonzalez" w:date="2017-09-28T19:31:00Z"/>
                    <w:rFonts w:ascii="Monaco" w:eastAsiaTheme="majorEastAsia" w:hAnsi="Monaco" w:cs="Monaco"/>
                    <w:color w:val="243F60" w:themeColor="accent1" w:themeShade="7F"/>
                    <w:sz w:val="32"/>
                    <w:szCs w:val="32"/>
                    <w:lang w:val="en-US"/>
                  </w:rPr>
                </w:rPrChange>
              </w:rPr>
            </w:pPr>
            <w:ins w:id="7930" w:author="Borja Gonzalez" w:date="2017-09-28T19:31:00Z">
              <w:r w:rsidRPr="00E066BD">
                <w:rPr>
                  <w:rFonts w:ascii="Monaco" w:hAnsi="Monaco" w:cs="Monaco"/>
                  <w:sz w:val="20"/>
                  <w:szCs w:val="20"/>
                  <w:lang w:val="en-US"/>
                  <w:rPrChange w:id="7931" w:author="Borja Gonzalez" w:date="2017-09-28T19:31:00Z">
                    <w:rPr>
                      <w:rFonts w:ascii="Monaco" w:hAnsi="Monaco" w:cs="Monaco"/>
                      <w:sz w:val="32"/>
                      <w:szCs w:val="32"/>
                      <w:lang w:val="en-US"/>
                    </w:rPr>
                  </w:rPrChange>
                </w:rPr>
                <w:t xml:space="preserve">        </w:t>
              </w:r>
              <w:r w:rsidRPr="00E066BD">
                <w:rPr>
                  <w:rFonts w:ascii="Monaco" w:hAnsi="Monaco" w:cs="Monaco"/>
                  <w:b/>
                  <w:bCs/>
                  <w:color w:val="000000"/>
                  <w:sz w:val="20"/>
                  <w:szCs w:val="20"/>
                  <w:lang w:val="en-US"/>
                  <w:rPrChange w:id="7932" w:author="Borja Gonzalez" w:date="2017-09-28T19:31:00Z">
                    <w:rPr>
                      <w:rFonts w:ascii="Monaco" w:hAnsi="Monaco" w:cs="Monaco"/>
                      <w:b/>
                      <w:bCs/>
                      <w:color w:val="000000"/>
                      <w:sz w:val="32"/>
                      <w:szCs w:val="32"/>
                      <w:lang w:val="en-US"/>
                    </w:rPr>
                  </w:rPrChange>
                </w:rPr>
                <w:t>{</w:t>
              </w:r>
            </w:ins>
          </w:p>
          <w:p w14:paraId="5A86AD06" w14:textId="77777777" w:rsidR="00E066BD" w:rsidRPr="00E066BD" w:rsidRDefault="00E066BD" w:rsidP="00E066BD">
            <w:pPr>
              <w:keepNext/>
              <w:keepLines/>
              <w:widowControl w:val="0"/>
              <w:autoSpaceDE w:val="0"/>
              <w:autoSpaceDN w:val="0"/>
              <w:adjustRightInd w:val="0"/>
              <w:spacing w:before="200"/>
              <w:outlineLvl w:val="4"/>
              <w:rPr>
                <w:ins w:id="7933" w:author="Borja Gonzalez" w:date="2017-09-28T19:31:00Z"/>
                <w:rFonts w:ascii="Monaco" w:hAnsi="Monaco" w:cs="Monaco"/>
                <w:sz w:val="20"/>
                <w:szCs w:val="20"/>
                <w:lang w:val="en-US"/>
                <w:rPrChange w:id="7934" w:author="Borja Gonzalez" w:date="2017-09-28T19:31:00Z">
                  <w:rPr>
                    <w:ins w:id="7935" w:author="Borja Gonzalez" w:date="2017-09-28T19:31:00Z"/>
                    <w:rFonts w:ascii="Monaco" w:eastAsiaTheme="majorEastAsia" w:hAnsi="Monaco" w:cs="Monaco"/>
                    <w:color w:val="243F60" w:themeColor="accent1" w:themeShade="7F"/>
                    <w:sz w:val="32"/>
                    <w:szCs w:val="32"/>
                    <w:lang w:val="en-US"/>
                  </w:rPr>
                </w:rPrChange>
              </w:rPr>
            </w:pPr>
            <w:ins w:id="7936" w:author="Borja Gonzalez" w:date="2017-09-28T19:31:00Z">
              <w:r w:rsidRPr="00E066BD">
                <w:rPr>
                  <w:rFonts w:ascii="Monaco" w:hAnsi="Monaco" w:cs="Monaco"/>
                  <w:sz w:val="20"/>
                  <w:szCs w:val="20"/>
                  <w:lang w:val="en-US"/>
                  <w:rPrChange w:id="7937" w:author="Borja Gonzalez" w:date="2017-09-28T19:31:00Z">
                    <w:rPr>
                      <w:rFonts w:ascii="Monaco" w:hAnsi="Monaco" w:cs="Monaco"/>
                      <w:sz w:val="32"/>
                      <w:szCs w:val="32"/>
                      <w:lang w:val="en-US"/>
                    </w:rPr>
                  </w:rPrChange>
                </w:rPr>
                <w:t xml:space="preserve">            </w:t>
              </w:r>
              <w:r w:rsidRPr="00E066BD">
                <w:rPr>
                  <w:rFonts w:ascii="Monaco" w:hAnsi="Monaco" w:cs="Monaco"/>
                  <w:color w:val="000000"/>
                  <w:sz w:val="20"/>
                  <w:szCs w:val="20"/>
                  <w:lang w:val="en-US"/>
                  <w:rPrChange w:id="7938" w:author="Borja Gonzalez" w:date="2017-09-28T19:31:00Z">
                    <w:rPr>
                      <w:rFonts w:ascii="Monaco" w:hAnsi="Monaco" w:cs="Monaco"/>
                      <w:color w:val="000000"/>
                      <w:sz w:val="32"/>
                      <w:szCs w:val="32"/>
                      <w:lang w:val="en-US"/>
                    </w:rPr>
                  </w:rPrChange>
                </w:rPr>
                <w:t>label</w:t>
              </w:r>
              <w:r w:rsidRPr="00E066BD">
                <w:rPr>
                  <w:rFonts w:ascii="Monaco" w:hAnsi="Monaco" w:cs="Monaco"/>
                  <w:b/>
                  <w:bCs/>
                  <w:color w:val="CE5C00"/>
                  <w:sz w:val="20"/>
                  <w:szCs w:val="20"/>
                  <w:lang w:val="en-US"/>
                  <w:rPrChange w:id="7939" w:author="Borja Gonzalez" w:date="2017-09-28T19:31:00Z">
                    <w:rPr>
                      <w:rFonts w:ascii="Monaco" w:hAnsi="Monaco" w:cs="Monaco"/>
                      <w:b/>
                      <w:bCs/>
                      <w:color w:val="CE5C00"/>
                      <w:sz w:val="32"/>
                      <w:szCs w:val="32"/>
                      <w:lang w:val="en-US"/>
                    </w:rPr>
                  </w:rPrChange>
                </w:rPr>
                <w:t>:</w:t>
              </w:r>
              <w:r w:rsidRPr="00E066BD">
                <w:rPr>
                  <w:rFonts w:ascii="Monaco" w:hAnsi="Monaco" w:cs="Monaco"/>
                  <w:sz w:val="20"/>
                  <w:szCs w:val="20"/>
                  <w:lang w:val="en-US"/>
                  <w:rPrChange w:id="7940" w:author="Borja Gonzalez" w:date="2017-09-28T19:31:00Z">
                    <w:rPr>
                      <w:rFonts w:ascii="Monaco" w:hAnsi="Monaco" w:cs="Monaco"/>
                      <w:sz w:val="32"/>
                      <w:szCs w:val="32"/>
                      <w:lang w:val="en-US"/>
                    </w:rPr>
                  </w:rPrChange>
                </w:rPr>
                <w:t xml:space="preserve"> </w:t>
              </w:r>
              <w:r w:rsidRPr="00E066BD">
                <w:rPr>
                  <w:rFonts w:ascii="Monaco" w:hAnsi="Monaco" w:cs="Monaco"/>
                  <w:color w:val="000000"/>
                  <w:sz w:val="20"/>
                  <w:szCs w:val="20"/>
                  <w:lang w:val="en-US"/>
                  <w:rPrChange w:id="7941" w:author="Borja Gonzalez" w:date="2017-09-28T19:31:00Z">
                    <w:rPr>
                      <w:rFonts w:ascii="Monaco" w:hAnsi="Monaco" w:cs="Monaco"/>
                      <w:color w:val="000000"/>
                      <w:sz w:val="32"/>
                      <w:szCs w:val="32"/>
                      <w:lang w:val="en-US"/>
                    </w:rPr>
                  </w:rPrChange>
                </w:rPr>
                <w:t>titulo2</w:t>
              </w:r>
              <w:r w:rsidRPr="00E066BD">
                <w:rPr>
                  <w:rFonts w:ascii="Monaco" w:hAnsi="Monaco" w:cs="Monaco"/>
                  <w:b/>
                  <w:bCs/>
                  <w:color w:val="000000"/>
                  <w:sz w:val="20"/>
                  <w:szCs w:val="20"/>
                  <w:lang w:val="en-US"/>
                  <w:rPrChange w:id="7942" w:author="Borja Gonzalez" w:date="2017-09-28T19:31:00Z">
                    <w:rPr>
                      <w:rFonts w:ascii="Monaco" w:hAnsi="Monaco" w:cs="Monaco"/>
                      <w:b/>
                      <w:bCs/>
                      <w:color w:val="000000"/>
                      <w:sz w:val="32"/>
                      <w:szCs w:val="32"/>
                      <w:lang w:val="en-US"/>
                    </w:rPr>
                  </w:rPrChange>
                </w:rPr>
                <w:t>,</w:t>
              </w:r>
            </w:ins>
          </w:p>
          <w:p w14:paraId="7BA8B56A" w14:textId="77777777" w:rsidR="00E066BD" w:rsidRPr="00E066BD" w:rsidRDefault="00E066BD" w:rsidP="00E066BD">
            <w:pPr>
              <w:keepNext/>
              <w:keepLines/>
              <w:widowControl w:val="0"/>
              <w:autoSpaceDE w:val="0"/>
              <w:autoSpaceDN w:val="0"/>
              <w:adjustRightInd w:val="0"/>
              <w:spacing w:before="200"/>
              <w:outlineLvl w:val="4"/>
              <w:rPr>
                <w:ins w:id="7943" w:author="Borja Gonzalez" w:date="2017-09-28T19:31:00Z"/>
                <w:rFonts w:ascii="Monaco" w:hAnsi="Monaco" w:cs="Monaco"/>
                <w:sz w:val="20"/>
                <w:szCs w:val="20"/>
                <w:lang w:val="en-US"/>
                <w:rPrChange w:id="7944" w:author="Borja Gonzalez" w:date="2017-09-28T19:31:00Z">
                  <w:rPr>
                    <w:ins w:id="7945" w:author="Borja Gonzalez" w:date="2017-09-28T19:31:00Z"/>
                    <w:rFonts w:ascii="Monaco" w:eastAsiaTheme="majorEastAsia" w:hAnsi="Monaco" w:cs="Monaco"/>
                    <w:color w:val="243F60" w:themeColor="accent1" w:themeShade="7F"/>
                    <w:sz w:val="32"/>
                    <w:szCs w:val="32"/>
                    <w:lang w:val="en-US"/>
                  </w:rPr>
                </w:rPrChange>
              </w:rPr>
            </w:pPr>
            <w:ins w:id="7946" w:author="Borja Gonzalez" w:date="2017-09-28T19:31:00Z">
              <w:r w:rsidRPr="00E066BD">
                <w:rPr>
                  <w:rFonts w:ascii="Monaco" w:hAnsi="Monaco" w:cs="Monaco"/>
                  <w:sz w:val="20"/>
                  <w:szCs w:val="20"/>
                  <w:lang w:val="en-US"/>
                  <w:rPrChange w:id="7947" w:author="Borja Gonzalez" w:date="2017-09-28T19:31:00Z">
                    <w:rPr>
                      <w:rFonts w:ascii="Monaco" w:hAnsi="Monaco" w:cs="Monaco"/>
                      <w:sz w:val="32"/>
                      <w:szCs w:val="32"/>
                      <w:lang w:val="en-US"/>
                    </w:rPr>
                  </w:rPrChange>
                </w:rPr>
                <w:t xml:space="preserve">            </w:t>
              </w:r>
              <w:r w:rsidRPr="00E066BD">
                <w:rPr>
                  <w:rFonts w:ascii="Monaco" w:hAnsi="Monaco" w:cs="Monaco"/>
                  <w:color w:val="000000"/>
                  <w:sz w:val="20"/>
                  <w:szCs w:val="20"/>
                  <w:lang w:val="en-US"/>
                  <w:rPrChange w:id="7948" w:author="Borja Gonzalez" w:date="2017-09-28T19:31:00Z">
                    <w:rPr>
                      <w:rFonts w:ascii="Monaco" w:hAnsi="Monaco" w:cs="Monaco"/>
                      <w:color w:val="000000"/>
                      <w:sz w:val="32"/>
                      <w:szCs w:val="32"/>
                      <w:lang w:val="en-US"/>
                    </w:rPr>
                  </w:rPrChange>
                </w:rPr>
                <w:t>fill</w:t>
              </w:r>
              <w:r w:rsidRPr="00E066BD">
                <w:rPr>
                  <w:rFonts w:ascii="Monaco" w:hAnsi="Monaco" w:cs="Monaco"/>
                  <w:b/>
                  <w:bCs/>
                  <w:color w:val="CE5C00"/>
                  <w:sz w:val="20"/>
                  <w:szCs w:val="20"/>
                  <w:lang w:val="en-US"/>
                  <w:rPrChange w:id="7949" w:author="Borja Gonzalez" w:date="2017-09-28T19:31:00Z">
                    <w:rPr>
                      <w:rFonts w:ascii="Monaco" w:hAnsi="Monaco" w:cs="Monaco"/>
                      <w:b/>
                      <w:bCs/>
                      <w:color w:val="CE5C00"/>
                      <w:sz w:val="32"/>
                      <w:szCs w:val="32"/>
                      <w:lang w:val="en-US"/>
                    </w:rPr>
                  </w:rPrChange>
                </w:rPr>
                <w:t>:</w:t>
              </w:r>
              <w:r w:rsidRPr="00E066BD">
                <w:rPr>
                  <w:rFonts w:ascii="Monaco" w:hAnsi="Monaco" w:cs="Monaco"/>
                  <w:sz w:val="20"/>
                  <w:szCs w:val="20"/>
                  <w:lang w:val="en-US"/>
                  <w:rPrChange w:id="7950" w:author="Borja Gonzalez" w:date="2017-09-28T19:31:00Z">
                    <w:rPr>
                      <w:rFonts w:ascii="Monaco" w:hAnsi="Monaco" w:cs="Monaco"/>
                      <w:sz w:val="32"/>
                      <w:szCs w:val="32"/>
                      <w:lang w:val="en-US"/>
                    </w:rPr>
                  </w:rPrChange>
                </w:rPr>
                <w:t xml:space="preserve"> </w:t>
              </w:r>
              <w:r w:rsidRPr="00E066BD">
                <w:rPr>
                  <w:rFonts w:ascii="Monaco" w:hAnsi="Monaco" w:cs="Monaco"/>
                  <w:b/>
                  <w:bCs/>
                  <w:color w:val="204A87"/>
                  <w:sz w:val="20"/>
                  <w:szCs w:val="20"/>
                  <w:lang w:val="en-US"/>
                  <w:rPrChange w:id="7951" w:author="Borja Gonzalez" w:date="2017-09-28T19:31:00Z">
                    <w:rPr>
                      <w:rFonts w:ascii="Monaco" w:hAnsi="Monaco" w:cs="Monaco"/>
                      <w:b/>
                      <w:bCs/>
                      <w:color w:val="204A87"/>
                      <w:sz w:val="32"/>
                      <w:szCs w:val="32"/>
                      <w:lang w:val="en-US"/>
                    </w:rPr>
                  </w:rPrChange>
                </w:rPr>
                <w:t>false</w:t>
              </w:r>
              <w:r w:rsidRPr="00E066BD">
                <w:rPr>
                  <w:rFonts w:ascii="Monaco" w:hAnsi="Monaco" w:cs="Monaco"/>
                  <w:b/>
                  <w:bCs/>
                  <w:color w:val="000000"/>
                  <w:sz w:val="20"/>
                  <w:szCs w:val="20"/>
                  <w:lang w:val="en-US"/>
                  <w:rPrChange w:id="7952" w:author="Borja Gonzalez" w:date="2017-09-28T19:31:00Z">
                    <w:rPr>
                      <w:rFonts w:ascii="Monaco" w:hAnsi="Monaco" w:cs="Monaco"/>
                      <w:b/>
                      <w:bCs/>
                      <w:color w:val="000000"/>
                      <w:sz w:val="32"/>
                      <w:szCs w:val="32"/>
                      <w:lang w:val="en-US"/>
                    </w:rPr>
                  </w:rPrChange>
                </w:rPr>
                <w:t>,</w:t>
              </w:r>
            </w:ins>
          </w:p>
          <w:p w14:paraId="1244957A" w14:textId="77777777" w:rsidR="00E066BD" w:rsidRPr="00E066BD" w:rsidRDefault="00E066BD" w:rsidP="00E066BD">
            <w:pPr>
              <w:keepNext/>
              <w:keepLines/>
              <w:widowControl w:val="0"/>
              <w:autoSpaceDE w:val="0"/>
              <w:autoSpaceDN w:val="0"/>
              <w:adjustRightInd w:val="0"/>
              <w:spacing w:before="200"/>
              <w:outlineLvl w:val="4"/>
              <w:rPr>
                <w:ins w:id="7953" w:author="Borja Gonzalez" w:date="2017-09-28T19:31:00Z"/>
                <w:rFonts w:ascii="Monaco" w:hAnsi="Monaco" w:cs="Monaco"/>
                <w:sz w:val="20"/>
                <w:szCs w:val="20"/>
                <w:lang w:val="en-US"/>
                <w:rPrChange w:id="7954" w:author="Borja Gonzalez" w:date="2017-09-28T19:31:00Z">
                  <w:rPr>
                    <w:ins w:id="7955" w:author="Borja Gonzalez" w:date="2017-09-28T19:31:00Z"/>
                    <w:rFonts w:ascii="Monaco" w:eastAsiaTheme="majorEastAsia" w:hAnsi="Monaco" w:cs="Monaco"/>
                    <w:color w:val="243F60" w:themeColor="accent1" w:themeShade="7F"/>
                    <w:sz w:val="32"/>
                    <w:szCs w:val="32"/>
                    <w:lang w:val="en-US"/>
                  </w:rPr>
                </w:rPrChange>
              </w:rPr>
            </w:pPr>
            <w:ins w:id="7956" w:author="Borja Gonzalez" w:date="2017-09-28T19:31:00Z">
              <w:r w:rsidRPr="00E066BD">
                <w:rPr>
                  <w:rFonts w:ascii="Monaco" w:hAnsi="Monaco" w:cs="Monaco"/>
                  <w:sz w:val="20"/>
                  <w:szCs w:val="20"/>
                  <w:lang w:val="en-US"/>
                  <w:rPrChange w:id="7957" w:author="Borja Gonzalez" w:date="2017-09-28T19:31:00Z">
                    <w:rPr>
                      <w:rFonts w:ascii="Monaco" w:hAnsi="Monaco" w:cs="Monaco"/>
                      <w:sz w:val="32"/>
                      <w:szCs w:val="32"/>
                      <w:lang w:val="en-US"/>
                    </w:rPr>
                  </w:rPrChange>
                </w:rPr>
                <w:t xml:space="preserve">            </w:t>
              </w:r>
              <w:r w:rsidRPr="00E066BD">
                <w:rPr>
                  <w:rFonts w:ascii="Monaco" w:hAnsi="Monaco" w:cs="Monaco"/>
                  <w:color w:val="000000"/>
                  <w:sz w:val="20"/>
                  <w:szCs w:val="20"/>
                  <w:lang w:val="en-US"/>
                  <w:rPrChange w:id="7958" w:author="Borja Gonzalez" w:date="2017-09-28T19:31:00Z">
                    <w:rPr>
                      <w:rFonts w:ascii="Monaco" w:hAnsi="Monaco" w:cs="Monaco"/>
                      <w:color w:val="000000"/>
                      <w:sz w:val="32"/>
                      <w:szCs w:val="32"/>
                      <w:lang w:val="en-US"/>
                    </w:rPr>
                  </w:rPrChange>
                </w:rPr>
                <w:t>lineTension</w:t>
              </w:r>
              <w:r w:rsidRPr="00E066BD">
                <w:rPr>
                  <w:rFonts w:ascii="Monaco" w:hAnsi="Monaco" w:cs="Monaco"/>
                  <w:b/>
                  <w:bCs/>
                  <w:color w:val="CE5C00"/>
                  <w:sz w:val="20"/>
                  <w:szCs w:val="20"/>
                  <w:lang w:val="en-US"/>
                  <w:rPrChange w:id="7959" w:author="Borja Gonzalez" w:date="2017-09-28T19:31:00Z">
                    <w:rPr>
                      <w:rFonts w:ascii="Monaco" w:hAnsi="Monaco" w:cs="Monaco"/>
                      <w:b/>
                      <w:bCs/>
                      <w:color w:val="CE5C00"/>
                      <w:sz w:val="32"/>
                      <w:szCs w:val="32"/>
                      <w:lang w:val="en-US"/>
                    </w:rPr>
                  </w:rPrChange>
                </w:rPr>
                <w:t>:</w:t>
              </w:r>
              <w:r w:rsidRPr="00E066BD">
                <w:rPr>
                  <w:rFonts w:ascii="Monaco" w:hAnsi="Monaco" w:cs="Monaco"/>
                  <w:sz w:val="20"/>
                  <w:szCs w:val="20"/>
                  <w:lang w:val="en-US"/>
                  <w:rPrChange w:id="7960" w:author="Borja Gonzalez" w:date="2017-09-28T19:31:00Z">
                    <w:rPr>
                      <w:rFonts w:ascii="Monaco" w:hAnsi="Monaco" w:cs="Monaco"/>
                      <w:sz w:val="32"/>
                      <w:szCs w:val="32"/>
                      <w:lang w:val="en-US"/>
                    </w:rPr>
                  </w:rPrChange>
                </w:rPr>
                <w:t xml:space="preserve"> </w:t>
              </w:r>
              <w:r w:rsidRPr="00E066BD">
                <w:rPr>
                  <w:rFonts w:ascii="Monaco" w:hAnsi="Monaco" w:cs="Monaco"/>
                  <w:b/>
                  <w:bCs/>
                  <w:color w:val="0000CF"/>
                  <w:sz w:val="20"/>
                  <w:szCs w:val="20"/>
                  <w:lang w:val="en-US"/>
                  <w:rPrChange w:id="7961" w:author="Borja Gonzalez" w:date="2017-09-28T19:31:00Z">
                    <w:rPr>
                      <w:rFonts w:ascii="Monaco" w:hAnsi="Monaco" w:cs="Monaco"/>
                      <w:b/>
                      <w:bCs/>
                      <w:color w:val="0000CF"/>
                      <w:sz w:val="32"/>
                      <w:szCs w:val="32"/>
                      <w:lang w:val="en-US"/>
                    </w:rPr>
                  </w:rPrChange>
                </w:rPr>
                <w:t>0.5</w:t>
              </w:r>
              <w:r w:rsidRPr="00E066BD">
                <w:rPr>
                  <w:rFonts w:ascii="Monaco" w:hAnsi="Monaco" w:cs="Monaco"/>
                  <w:b/>
                  <w:bCs/>
                  <w:color w:val="000000"/>
                  <w:sz w:val="20"/>
                  <w:szCs w:val="20"/>
                  <w:lang w:val="en-US"/>
                  <w:rPrChange w:id="7962" w:author="Borja Gonzalez" w:date="2017-09-28T19:31:00Z">
                    <w:rPr>
                      <w:rFonts w:ascii="Monaco" w:hAnsi="Monaco" w:cs="Monaco"/>
                      <w:b/>
                      <w:bCs/>
                      <w:color w:val="000000"/>
                      <w:sz w:val="32"/>
                      <w:szCs w:val="32"/>
                      <w:lang w:val="en-US"/>
                    </w:rPr>
                  </w:rPrChange>
                </w:rPr>
                <w:t>,</w:t>
              </w:r>
            </w:ins>
          </w:p>
          <w:p w14:paraId="6C27276F" w14:textId="77777777" w:rsidR="00E066BD" w:rsidRPr="00E066BD" w:rsidRDefault="00E066BD" w:rsidP="00E066BD">
            <w:pPr>
              <w:keepNext/>
              <w:keepLines/>
              <w:widowControl w:val="0"/>
              <w:autoSpaceDE w:val="0"/>
              <w:autoSpaceDN w:val="0"/>
              <w:adjustRightInd w:val="0"/>
              <w:spacing w:before="200"/>
              <w:outlineLvl w:val="4"/>
              <w:rPr>
                <w:ins w:id="7963" w:author="Borja Gonzalez" w:date="2017-09-28T19:31:00Z"/>
                <w:rFonts w:ascii="Monaco" w:hAnsi="Monaco" w:cs="Monaco"/>
                <w:sz w:val="20"/>
                <w:szCs w:val="20"/>
                <w:lang w:val="en-US"/>
                <w:rPrChange w:id="7964" w:author="Borja Gonzalez" w:date="2017-09-28T19:31:00Z">
                  <w:rPr>
                    <w:ins w:id="7965" w:author="Borja Gonzalez" w:date="2017-09-28T19:31:00Z"/>
                    <w:rFonts w:ascii="Monaco" w:eastAsiaTheme="majorEastAsia" w:hAnsi="Monaco" w:cs="Monaco"/>
                    <w:color w:val="243F60" w:themeColor="accent1" w:themeShade="7F"/>
                    <w:sz w:val="32"/>
                    <w:szCs w:val="32"/>
                    <w:lang w:val="en-US"/>
                  </w:rPr>
                </w:rPrChange>
              </w:rPr>
            </w:pPr>
            <w:ins w:id="7966" w:author="Borja Gonzalez" w:date="2017-09-28T19:31:00Z">
              <w:r w:rsidRPr="00E066BD">
                <w:rPr>
                  <w:rFonts w:ascii="Monaco" w:hAnsi="Monaco" w:cs="Monaco"/>
                  <w:sz w:val="20"/>
                  <w:szCs w:val="20"/>
                  <w:lang w:val="en-US"/>
                  <w:rPrChange w:id="7967" w:author="Borja Gonzalez" w:date="2017-09-28T19:31:00Z">
                    <w:rPr>
                      <w:rFonts w:ascii="Monaco" w:hAnsi="Monaco" w:cs="Monaco"/>
                      <w:sz w:val="32"/>
                      <w:szCs w:val="32"/>
                      <w:lang w:val="en-US"/>
                    </w:rPr>
                  </w:rPrChange>
                </w:rPr>
                <w:t xml:space="preserve">            </w:t>
              </w:r>
              <w:r w:rsidRPr="00E066BD">
                <w:rPr>
                  <w:rFonts w:ascii="Monaco" w:hAnsi="Monaco" w:cs="Monaco"/>
                  <w:color w:val="000000"/>
                  <w:sz w:val="20"/>
                  <w:szCs w:val="20"/>
                  <w:lang w:val="en-US"/>
                  <w:rPrChange w:id="7968" w:author="Borja Gonzalez" w:date="2017-09-28T19:31:00Z">
                    <w:rPr>
                      <w:rFonts w:ascii="Monaco" w:hAnsi="Monaco" w:cs="Monaco"/>
                      <w:color w:val="000000"/>
                      <w:sz w:val="32"/>
                      <w:szCs w:val="32"/>
                      <w:lang w:val="en-US"/>
                    </w:rPr>
                  </w:rPrChange>
                </w:rPr>
                <w:t>backgroundColor</w:t>
              </w:r>
              <w:r w:rsidRPr="00E066BD">
                <w:rPr>
                  <w:rFonts w:ascii="Monaco" w:hAnsi="Monaco" w:cs="Monaco"/>
                  <w:b/>
                  <w:bCs/>
                  <w:color w:val="CE5C00"/>
                  <w:sz w:val="20"/>
                  <w:szCs w:val="20"/>
                  <w:lang w:val="en-US"/>
                  <w:rPrChange w:id="7969" w:author="Borja Gonzalez" w:date="2017-09-28T19:31:00Z">
                    <w:rPr>
                      <w:rFonts w:ascii="Monaco" w:hAnsi="Monaco" w:cs="Monaco"/>
                      <w:b/>
                      <w:bCs/>
                      <w:color w:val="CE5C00"/>
                      <w:sz w:val="32"/>
                      <w:szCs w:val="32"/>
                      <w:lang w:val="en-US"/>
                    </w:rPr>
                  </w:rPrChange>
                </w:rPr>
                <w:t>:</w:t>
              </w:r>
              <w:r w:rsidRPr="00E066BD">
                <w:rPr>
                  <w:rFonts w:ascii="Monaco" w:hAnsi="Monaco" w:cs="Monaco"/>
                  <w:sz w:val="20"/>
                  <w:szCs w:val="20"/>
                  <w:lang w:val="en-US"/>
                  <w:rPrChange w:id="7970" w:author="Borja Gonzalez" w:date="2017-09-28T19:31:00Z">
                    <w:rPr>
                      <w:rFonts w:ascii="Monaco" w:hAnsi="Monaco" w:cs="Monaco"/>
                      <w:sz w:val="32"/>
                      <w:szCs w:val="32"/>
                      <w:lang w:val="en-US"/>
                    </w:rPr>
                  </w:rPrChange>
                </w:rPr>
                <w:t xml:space="preserve"> </w:t>
              </w:r>
              <w:r w:rsidRPr="00E066BD">
                <w:rPr>
                  <w:rFonts w:ascii="Monaco" w:hAnsi="Monaco" w:cs="Monaco"/>
                  <w:color w:val="4E9A06"/>
                  <w:sz w:val="20"/>
                  <w:szCs w:val="20"/>
                  <w:lang w:val="en-US"/>
                  <w:rPrChange w:id="7971" w:author="Borja Gonzalez" w:date="2017-09-28T19:31:00Z">
                    <w:rPr>
                      <w:rFonts w:ascii="Monaco" w:hAnsi="Monaco" w:cs="Monaco"/>
                      <w:color w:val="4E9A06"/>
                      <w:sz w:val="32"/>
                      <w:szCs w:val="32"/>
                      <w:lang w:val="en-US"/>
                    </w:rPr>
                  </w:rPrChange>
                </w:rPr>
                <w:t>"rgba(75,192,192,0.4)"</w:t>
              </w:r>
              <w:r w:rsidRPr="00E066BD">
                <w:rPr>
                  <w:rFonts w:ascii="Monaco" w:hAnsi="Monaco" w:cs="Monaco"/>
                  <w:b/>
                  <w:bCs/>
                  <w:color w:val="000000"/>
                  <w:sz w:val="20"/>
                  <w:szCs w:val="20"/>
                  <w:lang w:val="en-US"/>
                  <w:rPrChange w:id="7972" w:author="Borja Gonzalez" w:date="2017-09-28T19:31:00Z">
                    <w:rPr>
                      <w:rFonts w:ascii="Monaco" w:hAnsi="Monaco" w:cs="Monaco"/>
                      <w:b/>
                      <w:bCs/>
                      <w:color w:val="000000"/>
                      <w:sz w:val="32"/>
                      <w:szCs w:val="32"/>
                      <w:lang w:val="en-US"/>
                    </w:rPr>
                  </w:rPrChange>
                </w:rPr>
                <w:t>,</w:t>
              </w:r>
            </w:ins>
          </w:p>
          <w:p w14:paraId="3520BD6B" w14:textId="77777777" w:rsidR="00E066BD" w:rsidRPr="00E066BD" w:rsidRDefault="00E066BD" w:rsidP="00E066BD">
            <w:pPr>
              <w:keepNext/>
              <w:keepLines/>
              <w:widowControl w:val="0"/>
              <w:autoSpaceDE w:val="0"/>
              <w:autoSpaceDN w:val="0"/>
              <w:adjustRightInd w:val="0"/>
              <w:spacing w:before="200"/>
              <w:outlineLvl w:val="4"/>
              <w:rPr>
                <w:ins w:id="7973" w:author="Borja Gonzalez" w:date="2017-09-28T19:31:00Z"/>
                <w:rFonts w:ascii="Monaco" w:hAnsi="Monaco" w:cs="Monaco"/>
                <w:sz w:val="20"/>
                <w:szCs w:val="20"/>
                <w:lang w:val="en-US"/>
                <w:rPrChange w:id="7974" w:author="Borja Gonzalez" w:date="2017-09-28T19:31:00Z">
                  <w:rPr>
                    <w:ins w:id="7975" w:author="Borja Gonzalez" w:date="2017-09-28T19:31:00Z"/>
                    <w:rFonts w:ascii="Monaco" w:eastAsiaTheme="majorEastAsia" w:hAnsi="Monaco" w:cs="Monaco"/>
                    <w:color w:val="243F60" w:themeColor="accent1" w:themeShade="7F"/>
                    <w:sz w:val="32"/>
                    <w:szCs w:val="32"/>
                    <w:lang w:val="en-US"/>
                  </w:rPr>
                </w:rPrChange>
              </w:rPr>
            </w:pPr>
            <w:ins w:id="7976" w:author="Borja Gonzalez" w:date="2017-09-28T19:31:00Z">
              <w:r w:rsidRPr="00E066BD">
                <w:rPr>
                  <w:rFonts w:ascii="Monaco" w:hAnsi="Monaco" w:cs="Monaco"/>
                  <w:sz w:val="20"/>
                  <w:szCs w:val="20"/>
                  <w:lang w:val="en-US"/>
                  <w:rPrChange w:id="7977" w:author="Borja Gonzalez" w:date="2017-09-28T19:31:00Z">
                    <w:rPr>
                      <w:rFonts w:ascii="Monaco" w:hAnsi="Monaco" w:cs="Monaco"/>
                      <w:sz w:val="32"/>
                      <w:szCs w:val="32"/>
                      <w:lang w:val="en-US"/>
                    </w:rPr>
                  </w:rPrChange>
                </w:rPr>
                <w:t xml:space="preserve">            </w:t>
              </w:r>
              <w:r w:rsidRPr="00E066BD">
                <w:rPr>
                  <w:rFonts w:ascii="Monaco" w:hAnsi="Monaco" w:cs="Monaco"/>
                  <w:color w:val="000000"/>
                  <w:sz w:val="20"/>
                  <w:szCs w:val="20"/>
                  <w:lang w:val="en-US"/>
                  <w:rPrChange w:id="7978" w:author="Borja Gonzalez" w:date="2017-09-28T19:31:00Z">
                    <w:rPr>
                      <w:rFonts w:ascii="Monaco" w:hAnsi="Monaco" w:cs="Monaco"/>
                      <w:color w:val="000000"/>
                      <w:sz w:val="32"/>
                      <w:szCs w:val="32"/>
                      <w:lang w:val="en-US"/>
                    </w:rPr>
                  </w:rPrChange>
                </w:rPr>
                <w:t>borderColor</w:t>
              </w:r>
              <w:r w:rsidRPr="00E066BD">
                <w:rPr>
                  <w:rFonts w:ascii="Monaco" w:hAnsi="Monaco" w:cs="Monaco"/>
                  <w:b/>
                  <w:bCs/>
                  <w:color w:val="CE5C00"/>
                  <w:sz w:val="20"/>
                  <w:szCs w:val="20"/>
                  <w:lang w:val="en-US"/>
                  <w:rPrChange w:id="7979" w:author="Borja Gonzalez" w:date="2017-09-28T19:31:00Z">
                    <w:rPr>
                      <w:rFonts w:ascii="Monaco" w:hAnsi="Monaco" w:cs="Monaco"/>
                      <w:b/>
                      <w:bCs/>
                      <w:color w:val="CE5C00"/>
                      <w:sz w:val="32"/>
                      <w:szCs w:val="32"/>
                      <w:lang w:val="en-US"/>
                    </w:rPr>
                  </w:rPrChange>
                </w:rPr>
                <w:t>:</w:t>
              </w:r>
              <w:r w:rsidRPr="00E066BD">
                <w:rPr>
                  <w:rFonts w:ascii="Monaco" w:hAnsi="Monaco" w:cs="Monaco"/>
                  <w:sz w:val="20"/>
                  <w:szCs w:val="20"/>
                  <w:lang w:val="en-US"/>
                  <w:rPrChange w:id="7980" w:author="Borja Gonzalez" w:date="2017-09-28T19:31:00Z">
                    <w:rPr>
                      <w:rFonts w:ascii="Monaco" w:hAnsi="Monaco" w:cs="Monaco"/>
                      <w:sz w:val="32"/>
                      <w:szCs w:val="32"/>
                      <w:lang w:val="en-US"/>
                    </w:rPr>
                  </w:rPrChange>
                </w:rPr>
                <w:t xml:space="preserve"> </w:t>
              </w:r>
              <w:r w:rsidRPr="00E066BD">
                <w:rPr>
                  <w:rFonts w:ascii="Monaco" w:hAnsi="Monaco" w:cs="Monaco"/>
                  <w:color w:val="4E9A06"/>
                  <w:sz w:val="20"/>
                  <w:szCs w:val="20"/>
                  <w:lang w:val="en-US"/>
                  <w:rPrChange w:id="7981" w:author="Borja Gonzalez" w:date="2017-09-28T19:31:00Z">
                    <w:rPr>
                      <w:rFonts w:ascii="Monaco" w:hAnsi="Monaco" w:cs="Monaco"/>
                      <w:color w:val="4E9A06"/>
                      <w:sz w:val="32"/>
                      <w:szCs w:val="32"/>
                      <w:lang w:val="en-US"/>
                    </w:rPr>
                  </w:rPrChange>
                </w:rPr>
                <w:t>"rgba(75,192,192,1)"</w:t>
              </w:r>
              <w:r w:rsidRPr="00E066BD">
                <w:rPr>
                  <w:rFonts w:ascii="Monaco" w:hAnsi="Monaco" w:cs="Monaco"/>
                  <w:b/>
                  <w:bCs/>
                  <w:color w:val="000000"/>
                  <w:sz w:val="20"/>
                  <w:szCs w:val="20"/>
                  <w:lang w:val="en-US"/>
                  <w:rPrChange w:id="7982" w:author="Borja Gonzalez" w:date="2017-09-28T19:31:00Z">
                    <w:rPr>
                      <w:rFonts w:ascii="Monaco" w:hAnsi="Monaco" w:cs="Monaco"/>
                      <w:b/>
                      <w:bCs/>
                      <w:color w:val="000000"/>
                      <w:sz w:val="32"/>
                      <w:szCs w:val="32"/>
                      <w:lang w:val="en-US"/>
                    </w:rPr>
                  </w:rPrChange>
                </w:rPr>
                <w:t>,</w:t>
              </w:r>
            </w:ins>
          </w:p>
          <w:p w14:paraId="440F8185" w14:textId="77777777" w:rsidR="00E066BD" w:rsidRPr="00E066BD" w:rsidRDefault="00E066BD" w:rsidP="00E066BD">
            <w:pPr>
              <w:keepNext/>
              <w:keepLines/>
              <w:widowControl w:val="0"/>
              <w:autoSpaceDE w:val="0"/>
              <w:autoSpaceDN w:val="0"/>
              <w:adjustRightInd w:val="0"/>
              <w:spacing w:before="200"/>
              <w:outlineLvl w:val="4"/>
              <w:rPr>
                <w:ins w:id="7983" w:author="Borja Gonzalez" w:date="2017-09-28T19:31:00Z"/>
                <w:rFonts w:ascii="Monaco" w:hAnsi="Monaco" w:cs="Monaco"/>
                <w:sz w:val="20"/>
                <w:szCs w:val="20"/>
                <w:lang w:val="en-US"/>
                <w:rPrChange w:id="7984" w:author="Borja Gonzalez" w:date="2017-09-28T19:31:00Z">
                  <w:rPr>
                    <w:ins w:id="7985" w:author="Borja Gonzalez" w:date="2017-09-28T19:31:00Z"/>
                    <w:rFonts w:ascii="Monaco" w:eastAsiaTheme="majorEastAsia" w:hAnsi="Monaco" w:cs="Monaco"/>
                    <w:color w:val="243F60" w:themeColor="accent1" w:themeShade="7F"/>
                    <w:sz w:val="32"/>
                    <w:szCs w:val="32"/>
                    <w:lang w:val="en-US"/>
                  </w:rPr>
                </w:rPrChange>
              </w:rPr>
            </w:pPr>
            <w:ins w:id="7986" w:author="Borja Gonzalez" w:date="2017-09-28T19:31:00Z">
              <w:r w:rsidRPr="00E066BD">
                <w:rPr>
                  <w:rFonts w:ascii="Monaco" w:hAnsi="Monaco" w:cs="Monaco"/>
                  <w:sz w:val="20"/>
                  <w:szCs w:val="20"/>
                  <w:lang w:val="en-US"/>
                  <w:rPrChange w:id="7987" w:author="Borja Gonzalez" w:date="2017-09-28T19:31:00Z">
                    <w:rPr>
                      <w:rFonts w:ascii="Monaco" w:hAnsi="Monaco" w:cs="Monaco"/>
                      <w:sz w:val="32"/>
                      <w:szCs w:val="32"/>
                      <w:lang w:val="en-US"/>
                    </w:rPr>
                  </w:rPrChange>
                </w:rPr>
                <w:t xml:space="preserve">            </w:t>
              </w:r>
              <w:r w:rsidRPr="00E066BD">
                <w:rPr>
                  <w:rFonts w:ascii="Monaco" w:hAnsi="Monaco" w:cs="Monaco"/>
                  <w:color w:val="000000"/>
                  <w:sz w:val="20"/>
                  <w:szCs w:val="20"/>
                  <w:lang w:val="en-US"/>
                  <w:rPrChange w:id="7988" w:author="Borja Gonzalez" w:date="2017-09-28T19:31:00Z">
                    <w:rPr>
                      <w:rFonts w:ascii="Monaco" w:hAnsi="Monaco" w:cs="Monaco"/>
                      <w:color w:val="000000"/>
                      <w:sz w:val="32"/>
                      <w:szCs w:val="32"/>
                      <w:lang w:val="en-US"/>
                    </w:rPr>
                  </w:rPrChange>
                </w:rPr>
                <w:t>borderCapStyle</w:t>
              </w:r>
              <w:r w:rsidRPr="00E066BD">
                <w:rPr>
                  <w:rFonts w:ascii="Monaco" w:hAnsi="Monaco" w:cs="Monaco"/>
                  <w:b/>
                  <w:bCs/>
                  <w:color w:val="CE5C00"/>
                  <w:sz w:val="20"/>
                  <w:szCs w:val="20"/>
                  <w:lang w:val="en-US"/>
                  <w:rPrChange w:id="7989" w:author="Borja Gonzalez" w:date="2017-09-28T19:31:00Z">
                    <w:rPr>
                      <w:rFonts w:ascii="Monaco" w:hAnsi="Monaco" w:cs="Monaco"/>
                      <w:b/>
                      <w:bCs/>
                      <w:color w:val="CE5C00"/>
                      <w:sz w:val="32"/>
                      <w:szCs w:val="32"/>
                      <w:lang w:val="en-US"/>
                    </w:rPr>
                  </w:rPrChange>
                </w:rPr>
                <w:t>:</w:t>
              </w:r>
              <w:r w:rsidRPr="00E066BD">
                <w:rPr>
                  <w:rFonts w:ascii="Monaco" w:hAnsi="Monaco" w:cs="Monaco"/>
                  <w:sz w:val="20"/>
                  <w:szCs w:val="20"/>
                  <w:lang w:val="en-US"/>
                  <w:rPrChange w:id="7990" w:author="Borja Gonzalez" w:date="2017-09-28T19:31:00Z">
                    <w:rPr>
                      <w:rFonts w:ascii="Monaco" w:hAnsi="Monaco" w:cs="Monaco"/>
                      <w:sz w:val="32"/>
                      <w:szCs w:val="32"/>
                      <w:lang w:val="en-US"/>
                    </w:rPr>
                  </w:rPrChange>
                </w:rPr>
                <w:t xml:space="preserve"> </w:t>
              </w:r>
              <w:r w:rsidRPr="00E066BD">
                <w:rPr>
                  <w:rFonts w:ascii="Monaco" w:hAnsi="Monaco" w:cs="Monaco"/>
                  <w:color w:val="4E9A06"/>
                  <w:sz w:val="20"/>
                  <w:szCs w:val="20"/>
                  <w:lang w:val="en-US"/>
                  <w:rPrChange w:id="7991" w:author="Borja Gonzalez" w:date="2017-09-28T19:31:00Z">
                    <w:rPr>
                      <w:rFonts w:ascii="Monaco" w:hAnsi="Monaco" w:cs="Monaco"/>
                      <w:color w:val="4E9A06"/>
                      <w:sz w:val="32"/>
                      <w:szCs w:val="32"/>
                      <w:lang w:val="en-US"/>
                    </w:rPr>
                  </w:rPrChange>
                </w:rPr>
                <w:t>'butt'</w:t>
              </w:r>
              <w:r w:rsidRPr="00E066BD">
                <w:rPr>
                  <w:rFonts w:ascii="Monaco" w:hAnsi="Monaco" w:cs="Monaco"/>
                  <w:b/>
                  <w:bCs/>
                  <w:color w:val="000000"/>
                  <w:sz w:val="20"/>
                  <w:szCs w:val="20"/>
                  <w:lang w:val="en-US"/>
                  <w:rPrChange w:id="7992" w:author="Borja Gonzalez" w:date="2017-09-28T19:31:00Z">
                    <w:rPr>
                      <w:rFonts w:ascii="Monaco" w:hAnsi="Monaco" w:cs="Monaco"/>
                      <w:b/>
                      <w:bCs/>
                      <w:color w:val="000000"/>
                      <w:sz w:val="32"/>
                      <w:szCs w:val="32"/>
                      <w:lang w:val="en-US"/>
                    </w:rPr>
                  </w:rPrChange>
                </w:rPr>
                <w:t>,</w:t>
              </w:r>
            </w:ins>
          </w:p>
          <w:p w14:paraId="21E8A861" w14:textId="77777777" w:rsidR="00E066BD" w:rsidRPr="00E066BD" w:rsidRDefault="00E066BD" w:rsidP="00E066BD">
            <w:pPr>
              <w:keepNext/>
              <w:keepLines/>
              <w:widowControl w:val="0"/>
              <w:autoSpaceDE w:val="0"/>
              <w:autoSpaceDN w:val="0"/>
              <w:adjustRightInd w:val="0"/>
              <w:spacing w:before="200"/>
              <w:outlineLvl w:val="4"/>
              <w:rPr>
                <w:ins w:id="7993" w:author="Borja Gonzalez" w:date="2017-09-28T19:31:00Z"/>
                <w:rFonts w:ascii="Monaco" w:hAnsi="Monaco" w:cs="Monaco"/>
                <w:sz w:val="20"/>
                <w:szCs w:val="20"/>
                <w:lang w:val="en-US"/>
                <w:rPrChange w:id="7994" w:author="Borja Gonzalez" w:date="2017-09-28T19:31:00Z">
                  <w:rPr>
                    <w:ins w:id="7995" w:author="Borja Gonzalez" w:date="2017-09-28T19:31:00Z"/>
                    <w:rFonts w:ascii="Monaco" w:eastAsiaTheme="majorEastAsia" w:hAnsi="Monaco" w:cs="Monaco"/>
                    <w:color w:val="243F60" w:themeColor="accent1" w:themeShade="7F"/>
                    <w:sz w:val="32"/>
                    <w:szCs w:val="32"/>
                    <w:lang w:val="en-US"/>
                  </w:rPr>
                </w:rPrChange>
              </w:rPr>
            </w:pPr>
            <w:ins w:id="7996" w:author="Borja Gonzalez" w:date="2017-09-28T19:31:00Z">
              <w:r w:rsidRPr="00E066BD">
                <w:rPr>
                  <w:rFonts w:ascii="Monaco" w:hAnsi="Monaco" w:cs="Monaco"/>
                  <w:sz w:val="20"/>
                  <w:szCs w:val="20"/>
                  <w:lang w:val="en-US"/>
                  <w:rPrChange w:id="7997" w:author="Borja Gonzalez" w:date="2017-09-28T19:31:00Z">
                    <w:rPr>
                      <w:rFonts w:ascii="Monaco" w:hAnsi="Monaco" w:cs="Monaco"/>
                      <w:sz w:val="32"/>
                      <w:szCs w:val="32"/>
                      <w:lang w:val="en-US"/>
                    </w:rPr>
                  </w:rPrChange>
                </w:rPr>
                <w:t xml:space="preserve">            </w:t>
              </w:r>
              <w:r w:rsidRPr="00E066BD">
                <w:rPr>
                  <w:rFonts w:ascii="Monaco" w:hAnsi="Monaco" w:cs="Monaco"/>
                  <w:color w:val="000000"/>
                  <w:sz w:val="20"/>
                  <w:szCs w:val="20"/>
                  <w:lang w:val="en-US"/>
                  <w:rPrChange w:id="7998" w:author="Borja Gonzalez" w:date="2017-09-28T19:31:00Z">
                    <w:rPr>
                      <w:rFonts w:ascii="Monaco" w:hAnsi="Monaco" w:cs="Monaco"/>
                      <w:color w:val="000000"/>
                      <w:sz w:val="32"/>
                      <w:szCs w:val="32"/>
                      <w:lang w:val="en-US"/>
                    </w:rPr>
                  </w:rPrChange>
                </w:rPr>
                <w:t>borderDash</w:t>
              </w:r>
              <w:r w:rsidRPr="00E066BD">
                <w:rPr>
                  <w:rFonts w:ascii="Monaco" w:hAnsi="Monaco" w:cs="Monaco"/>
                  <w:b/>
                  <w:bCs/>
                  <w:color w:val="CE5C00"/>
                  <w:sz w:val="20"/>
                  <w:szCs w:val="20"/>
                  <w:lang w:val="en-US"/>
                  <w:rPrChange w:id="7999" w:author="Borja Gonzalez" w:date="2017-09-28T19:31:00Z">
                    <w:rPr>
                      <w:rFonts w:ascii="Monaco" w:hAnsi="Monaco" w:cs="Monaco"/>
                      <w:b/>
                      <w:bCs/>
                      <w:color w:val="CE5C00"/>
                      <w:sz w:val="32"/>
                      <w:szCs w:val="32"/>
                      <w:lang w:val="en-US"/>
                    </w:rPr>
                  </w:rPrChange>
                </w:rPr>
                <w:t>:</w:t>
              </w:r>
              <w:r w:rsidRPr="00E066BD">
                <w:rPr>
                  <w:rFonts w:ascii="Monaco" w:hAnsi="Monaco" w:cs="Monaco"/>
                  <w:sz w:val="20"/>
                  <w:szCs w:val="20"/>
                  <w:lang w:val="en-US"/>
                  <w:rPrChange w:id="8000" w:author="Borja Gonzalez" w:date="2017-09-28T19:31:00Z">
                    <w:rPr>
                      <w:rFonts w:ascii="Monaco" w:hAnsi="Monaco" w:cs="Monaco"/>
                      <w:sz w:val="32"/>
                      <w:szCs w:val="32"/>
                      <w:lang w:val="en-US"/>
                    </w:rPr>
                  </w:rPrChange>
                </w:rPr>
                <w:t xml:space="preserve"> </w:t>
              </w:r>
              <w:r w:rsidRPr="00E066BD">
                <w:rPr>
                  <w:rFonts w:ascii="Monaco" w:hAnsi="Monaco" w:cs="Monaco"/>
                  <w:b/>
                  <w:bCs/>
                  <w:color w:val="000000"/>
                  <w:sz w:val="20"/>
                  <w:szCs w:val="20"/>
                  <w:lang w:val="en-US"/>
                  <w:rPrChange w:id="8001" w:author="Borja Gonzalez" w:date="2017-09-28T19:31:00Z">
                    <w:rPr>
                      <w:rFonts w:ascii="Monaco" w:hAnsi="Monaco" w:cs="Monaco"/>
                      <w:b/>
                      <w:bCs/>
                      <w:color w:val="000000"/>
                      <w:sz w:val="32"/>
                      <w:szCs w:val="32"/>
                      <w:lang w:val="en-US"/>
                    </w:rPr>
                  </w:rPrChange>
                </w:rPr>
                <w:t>[],</w:t>
              </w:r>
            </w:ins>
          </w:p>
          <w:p w14:paraId="75905BA4" w14:textId="77777777" w:rsidR="00E066BD" w:rsidRPr="00E066BD" w:rsidRDefault="00E066BD" w:rsidP="00E066BD">
            <w:pPr>
              <w:keepNext/>
              <w:keepLines/>
              <w:widowControl w:val="0"/>
              <w:autoSpaceDE w:val="0"/>
              <w:autoSpaceDN w:val="0"/>
              <w:adjustRightInd w:val="0"/>
              <w:spacing w:before="200"/>
              <w:outlineLvl w:val="4"/>
              <w:rPr>
                <w:ins w:id="8002" w:author="Borja Gonzalez" w:date="2017-09-28T19:31:00Z"/>
                <w:rFonts w:ascii="Monaco" w:hAnsi="Monaco" w:cs="Monaco"/>
                <w:sz w:val="20"/>
                <w:szCs w:val="20"/>
                <w:lang w:val="en-US"/>
                <w:rPrChange w:id="8003" w:author="Borja Gonzalez" w:date="2017-09-28T19:31:00Z">
                  <w:rPr>
                    <w:ins w:id="8004" w:author="Borja Gonzalez" w:date="2017-09-28T19:31:00Z"/>
                    <w:rFonts w:ascii="Monaco" w:eastAsiaTheme="majorEastAsia" w:hAnsi="Monaco" w:cs="Monaco"/>
                    <w:color w:val="243F60" w:themeColor="accent1" w:themeShade="7F"/>
                    <w:sz w:val="32"/>
                    <w:szCs w:val="32"/>
                    <w:lang w:val="en-US"/>
                  </w:rPr>
                </w:rPrChange>
              </w:rPr>
            </w:pPr>
            <w:ins w:id="8005" w:author="Borja Gonzalez" w:date="2017-09-28T19:31:00Z">
              <w:r w:rsidRPr="00E066BD">
                <w:rPr>
                  <w:rFonts w:ascii="Monaco" w:hAnsi="Monaco" w:cs="Monaco"/>
                  <w:sz w:val="20"/>
                  <w:szCs w:val="20"/>
                  <w:lang w:val="en-US"/>
                  <w:rPrChange w:id="8006" w:author="Borja Gonzalez" w:date="2017-09-28T19:31:00Z">
                    <w:rPr>
                      <w:rFonts w:ascii="Monaco" w:hAnsi="Monaco" w:cs="Monaco"/>
                      <w:sz w:val="32"/>
                      <w:szCs w:val="32"/>
                      <w:lang w:val="en-US"/>
                    </w:rPr>
                  </w:rPrChange>
                </w:rPr>
                <w:t xml:space="preserve">            </w:t>
              </w:r>
              <w:r w:rsidRPr="00E066BD">
                <w:rPr>
                  <w:rFonts w:ascii="Monaco" w:hAnsi="Monaco" w:cs="Monaco"/>
                  <w:color w:val="000000"/>
                  <w:sz w:val="20"/>
                  <w:szCs w:val="20"/>
                  <w:lang w:val="en-US"/>
                  <w:rPrChange w:id="8007" w:author="Borja Gonzalez" w:date="2017-09-28T19:31:00Z">
                    <w:rPr>
                      <w:rFonts w:ascii="Monaco" w:hAnsi="Monaco" w:cs="Monaco"/>
                      <w:color w:val="000000"/>
                      <w:sz w:val="32"/>
                      <w:szCs w:val="32"/>
                      <w:lang w:val="en-US"/>
                    </w:rPr>
                  </w:rPrChange>
                </w:rPr>
                <w:t>borderDashOffset</w:t>
              </w:r>
              <w:r w:rsidRPr="00E066BD">
                <w:rPr>
                  <w:rFonts w:ascii="Monaco" w:hAnsi="Monaco" w:cs="Monaco"/>
                  <w:b/>
                  <w:bCs/>
                  <w:color w:val="CE5C00"/>
                  <w:sz w:val="20"/>
                  <w:szCs w:val="20"/>
                  <w:lang w:val="en-US"/>
                  <w:rPrChange w:id="8008" w:author="Borja Gonzalez" w:date="2017-09-28T19:31:00Z">
                    <w:rPr>
                      <w:rFonts w:ascii="Monaco" w:hAnsi="Monaco" w:cs="Monaco"/>
                      <w:b/>
                      <w:bCs/>
                      <w:color w:val="CE5C00"/>
                      <w:sz w:val="32"/>
                      <w:szCs w:val="32"/>
                      <w:lang w:val="en-US"/>
                    </w:rPr>
                  </w:rPrChange>
                </w:rPr>
                <w:t>:</w:t>
              </w:r>
              <w:r w:rsidRPr="00E066BD">
                <w:rPr>
                  <w:rFonts w:ascii="Monaco" w:hAnsi="Monaco" w:cs="Monaco"/>
                  <w:sz w:val="20"/>
                  <w:szCs w:val="20"/>
                  <w:lang w:val="en-US"/>
                  <w:rPrChange w:id="8009" w:author="Borja Gonzalez" w:date="2017-09-28T19:31:00Z">
                    <w:rPr>
                      <w:rFonts w:ascii="Monaco" w:hAnsi="Monaco" w:cs="Monaco"/>
                      <w:sz w:val="32"/>
                      <w:szCs w:val="32"/>
                      <w:lang w:val="en-US"/>
                    </w:rPr>
                  </w:rPrChange>
                </w:rPr>
                <w:t xml:space="preserve"> </w:t>
              </w:r>
              <w:r w:rsidRPr="00E066BD">
                <w:rPr>
                  <w:rFonts w:ascii="Monaco" w:hAnsi="Monaco" w:cs="Monaco"/>
                  <w:b/>
                  <w:bCs/>
                  <w:color w:val="0000CF"/>
                  <w:sz w:val="20"/>
                  <w:szCs w:val="20"/>
                  <w:lang w:val="en-US"/>
                  <w:rPrChange w:id="8010" w:author="Borja Gonzalez" w:date="2017-09-28T19:31:00Z">
                    <w:rPr>
                      <w:rFonts w:ascii="Monaco" w:hAnsi="Monaco" w:cs="Monaco"/>
                      <w:b/>
                      <w:bCs/>
                      <w:color w:val="0000CF"/>
                      <w:sz w:val="32"/>
                      <w:szCs w:val="32"/>
                      <w:lang w:val="en-US"/>
                    </w:rPr>
                  </w:rPrChange>
                </w:rPr>
                <w:t>0.0</w:t>
              </w:r>
              <w:r w:rsidRPr="00E066BD">
                <w:rPr>
                  <w:rFonts w:ascii="Monaco" w:hAnsi="Monaco" w:cs="Monaco"/>
                  <w:b/>
                  <w:bCs/>
                  <w:color w:val="000000"/>
                  <w:sz w:val="20"/>
                  <w:szCs w:val="20"/>
                  <w:lang w:val="en-US"/>
                  <w:rPrChange w:id="8011" w:author="Borja Gonzalez" w:date="2017-09-28T19:31:00Z">
                    <w:rPr>
                      <w:rFonts w:ascii="Monaco" w:hAnsi="Monaco" w:cs="Monaco"/>
                      <w:b/>
                      <w:bCs/>
                      <w:color w:val="000000"/>
                      <w:sz w:val="32"/>
                      <w:szCs w:val="32"/>
                      <w:lang w:val="en-US"/>
                    </w:rPr>
                  </w:rPrChange>
                </w:rPr>
                <w:t>,</w:t>
              </w:r>
            </w:ins>
          </w:p>
          <w:p w14:paraId="3E188A94" w14:textId="77777777" w:rsidR="00E066BD" w:rsidRPr="00E066BD" w:rsidRDefault="00E066BD" w:rsidP="00E066BD">
            <w:pPr>
              <w:keepNext/>
              <w:keepLines/>
              <w:widowControl w:val="0"/>
              <w:autoSpaceDE w:val="0"/>
              <w:autoSpaceDN w:val="0"/>
              <w:adjustRightInd w:val="0"/>
              <w:spacing w:before="200"/>
              <w:outlineLvl w:val="4"/>
              <w:rPr>
                <w:ins w:id="8012" w:author="Borja Gonzalez" w:date="2017-09-28T19:31:00Z"/>
                <w:rFonts w:ascii="Monaco" w:hAnsi="Monaco" w:cs="Monaco"/>
                <w:sz w:val="20"/>
                <w:szCs w:val="20"/>
                <w:lang w:val="en-US"/>
                <w:rPrChange w:id="8013" w:author="Borja Gonzalez" w:date="2017-09-28T19:31:00Z">
                  <w:rPr>
                    <w:ins w:id="8014" w:author="Borja Gonzalez" w:date="2017-09-28T19:31:00Z"/>
                    <w:rFonts w:ascii="Monaco" w:eastAsiaTheme="majorEastAsia" w:hAnsi="Monaco" w:cs="Monaco"/>
                    <w:color w:val="243F60" w:themeColor="accent1" w:themeShade="7F"/>
                    <w:sz w:val="32"/>
                    <w:szCs w:val="32"/>
                    <w:lang w:val="en-US"/>
                  </w:rPr>
                </w:rPrChange>
              </w:rPr>
            </w:pPr>
            <w:ins w:id="8015" w:author="Borja Gonzalez" w:date="2017-09-28T19:31:00Z">
              <w:r w:rsidRPr="00E066BD">
                <w:rPr>
                  <w:rFonts w:ascii="Monaco" w:hAnsi="Monaco" w:cs="Monaco"/>
                  <w:sz w:val="20"/>
                  <w:szCs w:val="20"/>
                  <w:lang w:val="en-US"/>
                  <w:rPrChange w:id="8016" w:author="Borja Gonzalez" w:date="2017-09-28T19:31:00Z">
                    <w:rPr>
                      <w:rFonts w:ascii="Monaco" w:hAnsi="Monaco" w:cs="Monaco"/>
                      <w:sz w:val="32"/>
                      <w:szCs w:val="32"/>
                      <w:lang w:val="en-US"/>
                    </w:rPr>
                  </w:rPrChange>
                </w:rPr>
                <w:t xml:space="preserve">            </w:t>
              </w:r>
              <w:r w:rsidRPr="00E066BD">
                <w:rPr>
                  <w:rFonts w:ascii="Monaco" w:hAnsi="Monaco" w:cs="Monaco"/>
                  <w:color w:val="000000"/>
                  <w:sz w:val="20"/>
                  <w:szCs w:val="20"/>
                  <w:lang w:val="en-US"/>
                  <w:rPrChange w:id="8017" w:author="Borja Gonzalez" w:date="2017-09-28T19:31:00Z">
                    <w:rPr>
                      <w:rFonts w:ascii="Monaco" w:hAnsi="Monaco" w:cs="Monaco"/>
                      <w:color w:val="000000"/>
                      <w:sz w:val="32"/>
                      <w:szCs w:val="32"/>
                      <w:lang w:val="en-US"/>
                    </w:rPr>
                  </w:rPrChange>
                </w:rPr>
                <w:t>borderJoinStyle</w:t>
              </w:r>
              <w:r w:rsidRPr="00E066BD">
                <w:rPr>
                  <w:rFonts w:ascii="Monaco" w:hAnsi="Monaco" w:cs="Monaco"/>
                  <w:b/>
                  <w:bCs/>
                  <w:color w:val="CE5C00"/>
                  <w:sz w:val="20"/>
                  <w:szCs w:val="20"/>
                  <w:lang w:val="en-US"/>
                  <w:rPrChange w:id="8018" w:author="Borja Gonzalez" w:date="2017-09-28T19:31:00Z">
                    <w:rPr>
                      <w:rFonts w:ascii="Monaco" w:hAnsi="Monaco" w:cs="Monaco"/>
                      <w:b/>
                      <w:bCs/>
                      <w:color w:val="CE5C00"/>
                      <w:sz w:val="32"/>
                      <w:szCs w:val="32"/>
                      <w:lang w:val="en-US"/>
                    </w:rPr>
                  </w:rPrChange>
                </w:rPr>
                <w:t>:</w:t>
              </w:r>
              <w:r w:rsidRPr="00E066BD">
                <w:rPr>
                  <w:rFonts w:ascii="Monaco" w:hAnsi="Monaco" w:cs="Monaco"/>
                  <w:sz w:val="20"/>
                  <w:szCs w:val="20"/>
                  <w:lang w:val="en-US"/>
                  <w:rPrChange w:id="8019" w:author="Borja Gonzalez" w:date="2017-09-28T19:31:00Z">
                    <w:rPr>
                      <w:rFonts w:ascii="Monaco" w:hAnsi="Monaco" w:cs="Monaco"/>
                      <w:sz w:val="32"/>
                      <w:szCs w:val="32"/>
                      <w:lang w:val="en-US"/>
                    </w:rPr>
                  </w:rPrChange>
                </w:rPr>
                <w:t xml:space="preserve"> </w:t>
              </w:r>
              <w:r w:rsidRPr="00E066BD">
                <w:rPr>
                  <w:rFonts w:ascii="Monaco" w:hAnsi="Monaco" w:cs="Monaco"/>
                  <w:color w:val="4E9A06"/>
                  <w:sz w:val="20"/>
                  <w:szCs w:val="20"/>
                  <w:lang w:val="en-US"/>
                  <w:rPrChange w:id="8020" w:author="Borja Gonzalez" w:date="2017-09-28T19:31:00Z">
                    <w:rPr>
                      <w:rFonts w:ascii="Monaco" w:hAnsi="Monaco" w:cs="Monaco"/>
                      <w:color w:val="4E9A06"/>
                      <w:sz w:val="32"/>
                      <w:szCs w:val="32"/>
                      <w:lang w:val="en-US"/>
                    </w:rPr>
                  </w:rPrChange>
                </w:rPr>
                <w:t>'miter'</w:t>
              </w:r>
              <w:r w:rsidRPr="00E066BD">
                <w:rPr>
                  <w:rFonts w:ascii="Monaco" w:hAnsi="Monaco" w:cs="Monaco"/>
                  <w:b/>
                  <w:bCs/>
                  <w:color w:val="000000"/>
                  <w:sz w:val="20"/>
                  <w:szCs w:val="20"/>
                  <w:lang w:val="en-US"/>
                  <w:rPrChange w:id="8021" w:author="Borja Gonzalez" w:date="2017-09-28T19:31:00Z">
                    <w:rPr>
                      <w:rFonts w:ascii="Monaco" w:hAnsi="Monaco" w:cs="Monaco"/>
                      <w:b/>
                      <w:bCs/>
                      <w:color w:val="000000"/>
                      <w:sz w:val="32"/>
                      <w:szCs w:val="32"/>
                      <w:lang w:val="en-US"/>
                    </w:rPr>
                  </w:rPrChange>
                </w:rPr>
                <w:t>,</w:t>
              </w:r>
            </w:ins>
          </w:p>
          <w:p w14:paraId="4E892E1A" w14:textId="77777777" w:rsidR="00E066BD" w:rsidRPr="00E066BD" w:rsidRDefault="00E066BD" w:rsidP="00E066BD">
            <w:pPr>
              <w:keepNext/>
              <w:keepLines/>
              <w:widowControl w:val="0"/>
              <w:autoSpaceDE w:val="0"/>
              <w:autoSpaceDN w:val="0"/>
              <w:adjustRightInd w:val="0"/>
              <w:spacing w:before="200"/>
              <w:outlineLvl w:val="4"/>
              <w:rPr>
                <w:ins w:id="8022" w:author="Borja Gonzalez" w:date="2017-09-28T19:31:00Z"/>
                <w:rFonts w:ascii="Monaco" w:hAnsi="Monaco" w:cs="Monaco"/>
                <w:sz w:val="20"/>
                <w:szCs w:val="20"/>
                <w:lang w:val="en-US"/>
                <w:rPrChange w:id="8023" w:author="Borja Gonzalez" w:date="2017-09-28T19:31:00Z">
                  <w:rPr>
                    <w:ins w:id="8024" w:author="Borja Gonzalez" w:date="2017-09-28T19:31:00Z"/>
                    <w:rFonts w:ascii="Monaco" w:eastAsiaTheme="majorEastAsia" w:hAnsi="Monaco" w:cs="Monaco"/>
                    <w:color w:val="243F60" w:themeColor="accent1" w:themeShade="7F"/>
                    <w:sz w:val="32"/>
                    <w:szCs w:val="32"/>
                    <w:lang w:val="en-US"/>
                  </w:rPr>
                </w:rPrChange>
              </w:rPr>
            </w:pPr>
            <w:ins w:id="8025" w:author="Borja Gonzalez" w:date="2017-09-28T19:31:00Z">
              <w:r w:rsidRPr="00E066BD">
                <w:rPr>
                  <w:rFonts w:ascii="Monaco" w:hAnsi="Monaco" w:cs="Monaco"/>
                  <w:sz w:val="20"/>
                  <w:szCs w:val="20"/>
                  <w:lang w:val="en-US"/>
                  <w:rPrChange w:id="8026" w:author="Borja Gonzalez" w:date="2017-09-28T19:31:00Z">
                    <w:rPr>
                      <w:rFonts w:ascii="Monaco" w:hAnsi="Monaco" w:cs="Monaco"/>
                      <w:sz w:val="32"/>
                      <w:szCs w:val="32"/>
                      <w:lang w:val="en-US"/>
                    </w:rPr>
                  </w:rPrChange>
                </w:rPr>
                <w:t xml:space="preserve">            </w:t>
              </w:r>
              <w:r w:rsidRPr="00E066BD">
                <w:rPr>
                  <w:rFonts w:ascii="Monaco" w:hAnsi="Monaco" w:cs="Monaco"/>
                  <w:color w:val="000000"/>
                  <w:sz w:val="20"/>
                  <w:szCs w:val="20"/>
                  <w:lang w:val="en-US"/>
                  <w:rPrChange w:id="8027" w:author="Borja Gonzalez" w:date="2017-09-28T19:31:00Z">
                    <w:rPr>
                      <w:rFonts w:ascii="Monaco" w:hAnsi="Monaco" w:cs="Monaco"/>
                      <w:color w:val="000000"/>
                      <w:sz w:val="32"/>
                      <w:szCs w:val="32"/>
                      <w:lang w:val="en-US"/>
                    </w:rPr>
                  </w:rPrChange>
                </w:rPr>
                <w:t>pointBorderColor</w:t>
              </w:r>
              <w:r w:rsidRPr="00E066BD">
                <w:rPr>
                  <w:rFonts w:ascii="Monaco" w:hAnsi="Monaco" w:cs="Monaco"/>
                  <w:b/>
                  <w:bCs/>
                  <w:color w:val="CE5C00"/>
                  <w:sz w:val="20"/>
                  <w:szCs w:val="20"/>
                  <w:lang w:val="en-US"/>
                  <w:rPrChange w:id="8028" w:author="Borja Gonzalez" w:date="2017-09-28T19:31:00Z">
                    <w:rPr>
                      <w:rFonts w:ascii="Monaco" w:hAnsi="Monaco" w:cs="Monaco"/>
                      <w:b/>
                      <w:bCs/>
                      <w:color w:val="CE5C00"/>
                      <w:sz w:val="32"/>
                      <w:szCs w:val="32"/>
                      <w:lang w:val="en-US"/>
                    </w:rPr>
                  </w:rPrChange>
                </w:rPr>
                <w:t>:</w:t>
              </w:r>
              <w:r w:rsidRPr="00E066BD">
                <w:rPr>
                  <w:rFonts w:ascii="Monaco" w:hAnsi="Monaco" w:cs="Monaco"/>
                  <w:sz w:val="20"/>
                  <w:szCs w:val="20"/>
                  <w:lang w:val="en-US"/>
                  <w:rPrChange w:id="8029" w:author="Borja Gonzalez" w:date="2017-09-28T19:31:00Z">
                    <w:rPr>
                      <w:rFonts w:ascii="Monaco" w:hAnsi="Monaco" w:cs="Monaco"/>
                      <w:sz w:val="32"/>
                      <w:szCs w:val="32"/>
                      <w:lang w:val="en-US"/>
                    </w:rPr>
                  </w:rPrChange>
                </w:rPr>
                <w:t xml:space="preserve"> </w:t>
              </w:r>
              <w:r w:rsidRPr="00E066BD">
                <w:rPr>
                  <w:rFonts w:ascii="Monaco" w:hAnsi="Monaco" w:cs="Monaco"/>
                  <w:color w:val="4E9A06"/>
                  <w:sz w:val="20"/>
                  <w:szCs w:val="20"/>
                  <w:lang w:val="en-US"/>
                  <w:rPrChange w:id="8030" w:author="Borja Gonzalez" w:date="2017-09-28T19:31:00Z">
                    <w:rPr>
                      <w:rFonts w:ascii="Monaco" w:hAnsi="Monaco" w:cs="Monaco"/>
                      <w:color w:val="4E9A06"/>
                      <w:sz w:val="32"/>
                      <w:szCs w:val="32"/>
                      <w:lang w:val="en-US"/>
                    </w:rPr>
                  </w:rPrChange>
                </w:rPr>
                <w:t>"rgba(75,192,192,1)"</w:t>
              </w:r>
              <w:r w:rsidRPr="00E066BD">
                <w:rPr>
                  <w:rFonts w:ascii="Monaco" w:hAnsi="Monaco" w:cs="Monaco"/>
                  <w:b/>
                  <w:bCs/>
                  <w:color w:val="000000"/>
                  <w:sz w:val="20"/>
                  <w:szCs w:val="20"/>
                  <w:lang w:val="en-US"/>
                  <w:rPrChange w:id="8031" w:author="Borja Gonzalez" w:date="2017-09-28T19:31:00Z">
                    <w:rPr>
                      <w:rFonts w:ascii="Monaco" w:hAnsi="Monaco" w:cs="Monaco"/>
                      <w:b/>
                      <w:bCs/>
                      <w:color w:val="000000"/>
                      <w:sz w:val="32"/>
                      <w:szCs w:val="32"/>
                      <w:lang w:val="en-US"/>
                    </w:rPr>
                  </w:rPrChange>
                </w:rPr>
                <w:t>,</w:t>
              </w:r>
            </w:ins>
          </w:p>
          <w:p w14:paraId="7FBA6938" w14:textId="77777777" w:rsidR="00E066BD" w:rsidRPr="00E066BD" w:rsidRDefault="00E066BD" w:rsidP="00E066BD">
            <w:pPr>
              <w:keepNext/>
              <w:keepLines/>
              <w:widowControl w:val="0"/>
              <w:autoSpaceDE w:val="0"/>
              <w:autoSpaceDN w:val="0"/>
              <w:adjustRightInd w:val="0"/>
              <w:spacing w:before="200"/>
              <w:outlineLvl w:val="4"/>
              <w:rPr>
                <w:ins w:id="8032" w:author="Borja Gonzalez" w:date="2017-09-28T19:31:00Z"/>
                <w:rFonts w:ascii="Monaco" w:hAnsi="Monaco" w:cs="Monaco"/>
                <w:sz w:val="20"/>
                <w:szCs w:val="20"/>
                <w:lang w:val="en-US"/>
                <w:rPrChange w:id="8033" w:author="Borja Gonzalez" w:date="2017-09-28T19:31:00Z">
                  <w:rPr>
                    <w:ins w:id="8034" w:author="Borja Gonzalez" w:date="2017-09-28T19:31:00Z"/>
                    <w:rFonts w:ascii="Monaco" w:eastAsiaTheme="majorEastAsia" w:hAnsi="Monaco" w:cs="Monaco"/>
                    <w:color w:val="243F60" w:themeColor="accent1" w:themeShade="7F"/>
                    <w:sz w:val="32"/>
                    <w:szCs w:val="32"/>
                    <w:lang w:val="en-US"/>
                  </w:rPr>
                </w:rPrChange>
              </w:rPr>
            </w:pPr>
            <w:ins w:id="8035" w:author="Borja Gonzalez" w:date="2017-09-28T19:31:00Z">
              <w:r w:rsidRPr="00E066BD">
                <w:rPr>
                  <w:rFonts w:ascii="Monaco" w:hAnsi="Monaco" w:cs="Monaco"/>
                  <w:sz w:val="20"/>
                  <w:szCs w:val="20"/>
                  <w:lang w:val="en-US"/>
                  <w:rPrChange w:id="8036" w:author="Borja Gonzalez" w:date="2017-09-28T19:31:00Z">
                    <w:rPr>
                      <w:rFonts w:ascii="Monaco" w:hAnsi="Monaco" w:cs="Monaco"/>
                      <w:sz w:val="32"/>
                      <w:szCs w:val="32"/>
                      <w:lang w:val="en-US"/>
                    </w:rPr>
                  </w:rPrChange>
                </w:rPr>
                <w:t xml:space="preserve">            </w:t>
              </w:r>
              <w:r w:rsidRPr="00E066BD">
                <w:rPr>
                  <w:rFonts w:ascii="Monaco" w:hAnsi="Monaco" w:cs="Monaco"/>
                  <w:color w:val="000000"/>
                  <w:sz w:val="20"/>
                  <w:szCs w:val="20"/>
                  <w:lang w:val="en-US"/>
                  <w:rPrChange w:id="8037" w:author="Borja Gonzalez" w:date="2017-09-28T19:31:00Z">
                    <w:rPr>
                      <w:rFonts w:ascii="Monaco" w:hAnsi="Monaco" w:cs="Monaco"/>
                      <w:color w:val="000000"/>
                      <w:sz w:val="32"/>
                      <w:szCs w:val="32"/>
                      <w:lang w:val="en-US"/>
                    </w:rPr>
                  </w:rPrChange>
                </w:rPr>
                <w:t>pointBackgroundColor</w:t>
              </w:r>
              <w:r w:rsidRPr="00E066BD">
                <w:rPr>
                  <w:rFonts w:ascii="Monaco" w:hAnsi="Monaco" w:cs="Monaco"/>
                  <w:b/>
                  <w:bCs/>
                  <w:color w:val="CE5C00"/>
                  <w:sz w:val="20"/>
                  <w:szCs w:val="20"/>
                  <w:lang w:val="en-US"/>
                  <w:rPrChange w:id="8038" w:author="Borja Gonzalez" w:date="2017-09-28T19:31:00Z">
                    <w:rPr>
                      <w:rFonts w:ascii="Monaco" w:hAnsi="Monaco" w:cs="Monaco"/>
                      <w:b/>
                      <w:bCs/>
                      <w:color w:val="CE5C00"/>
                      <w:sz w:val="32"/>
                      <w:szCs w:val="32"/>
                      <w:lang w:val="en-US"/>
                    </w:rPr>
                  </w:rPrChange>
                </w:rPr>
                <w:t>:</w:t>
              </w:r>
              <w:r w:rsidRPr="00E066BD">
                <w:rPr>
                  <w:rFonts w:ascii="Monaco" w:hAnsi="Monaco" w:cs="Monaco"/>
                  <w:sz w:val="20"/>
                  <w:szCs w:val="20"/>
                  <w:lang w:val="en-US"/>
                  <w:rPrChange w:id="8039" w:author="Borja Gonzalez" w:date="2017-09-28T19:31:00Z">
                    <w:rPr>
                      <w:rFonts w:ascii="Monaco" w:hAnsi="Monaco" w:cs="Monaco"/>
                      <w:sz w:val="32"/>
                      <w:szCs w:val="32"/>
                      <w:lang w:val="en-US"/>
                    </w:rPr>
                  </w:rPrChange>
                </w:rPr>
                <w:t xml:space="preserve"> </w:t>
              </w:r>
              <w:r w:rsidRPr="00E066BD">
                <w:rPr>
                  <w:rFonts w:ascii="Monaco" w:hAnsi="Monaco" w:cs="Monaco"/>
                  <w:color w:val="4E9A06"/>
                  <w:sz w:val="20"/>
                  <w:szCs w:val="20"/>
                  <w:lang w:val="en-US"/>
                  <w:rPrChange w:id="8040" w:author="Borja Gonzalez" w:date="2017-09-28T19:31:00Z">
                    <w:rPr>
                      <w:rFonts w:ascii="Monaco" w:hAnsi="Monaco" w:cs="Monaco"/>
                      <w:color w:val="4E9A06"/>
                      <w:sz w:val="32"/>
                      <w:szCs w:val="32"/>
                      <w:lang w:val="en-US"/>
                    </w:rPr>
                  </w:rPrChange>
                </w:rPr>
                <w:t>"#fff"</w:t>
              </w:r>
              <w:r w:rsidRPr="00E066BD">
                <w:rPr>
                  <w:rFonts w:ascii="Monaco" w:hAnsi="Monaco" w:cs="Monaco"/>
                  <w:b/>
                  <w:bCs/>
                  <w:color w:val="000000"/>
                  <w:sz w:val="20"/>
                  <w:szCs w:val="20"/>
                  <w:lang w:val="en-US"/>
                  <w:rPrChange w:id="8041" w:author="Borja Gonzalez" w:date="2017-09-28T19:31:00Z">
                    <w:rPr>
                      <w:rFonts w:ascii="Monaco" w:hAnsi="Monaco" w:cs="Monaco"/>
                      <w:b/>
                      <w:bCs/>
                      <w:color w:val="000000"/>
                      <w:sz w:val="32"/>
                      <w:szCs w:val="32"/>
                      <w:lang w:val="en-US"/>
                    </w:rPr>
                  </w:rPrChange>
                </w:rPr>
                <w:t>,</w:t>
              </w:r>
            </w:ins>
          </w:p>
          <w:p w14:paraId="2D637804" w14:textId="77777777" w:rsidR="00E066BD" w:rsidRPr="00E066BD" w:rsidRDefault="00E066BD" w:rsidP="00E066BD">
            <w:pPr>
              <w:keepNext/>
              <w:keepLines/>
              <w:widowControl w:val="0"/>
              <w:autoSpaceDE w:val="0"/>
              <w:autoSpaceDN w:val="0"/>
              <w:adjustRightInd w:val="0"/>
              <w:spacing w:before="200"/>
              <w:outlineLvl w:val="4"/>
              <w:rPr>
                <w:ins w:id="8042" w:author="Borja Gonzalez" w:date="2017-09-28T19:31:00Z"/>
                <w:rFonts w:ascii="Monaco" w:hAnsi="Monaco" w:cs="Monaco"/>
                <w:sz w:val="20"/>
                <w:szCs w:val="20"/>
                <w:lang w:val="en-US"/>
                <w:rPrChange w:id="8043" w:author="Borja Gonzalez" w:date="2017-09-28T19:31:00Z">
                  <w:rPr>
                    <w:ins w:id="8044" w:author="Borja Gonzalez" w:date="2017-09-28T19:31:00Z"/>
                    <w:rFonts w:ascii="Monaco" w:eastAsiaTheme="majorEastAsia" w:hAnsi="Monaco" w:cs="Monaco"/>
                    <w:color w:val="243F60" w:themeColor="accent1" w:themeShade="7F"/>
                    <w:sz w:val="32"/>
                    <w:szCs w:val="32"/>
                    <w:lang w:val="en-US"/>
                  </w:rPr>
                </w:rPrChange>
              </w:rPr>
            </w:pPr>
            <w:ins w:id="8045" w:author="Borja Gonzalez" w:date="2017-09-28T19:31:00Z">
              <w:r w:rsidRPr="00E066BD">
                <w:rPr>
                  <w:rFonts w:ascii="Monaco" w:hAnsi="Monaco" w:cs="Monaco"/>
                  <w:sz w:val="20"/>
                  <w:szCs w:val="20"/>
                  <w:lang w:val="en-US"/>
                  <w:rPrChange w:id="8046" w:author="Borja Gonzalez" w:date="2017-09-28T19:31:00Z">
                    <w:rPr>
                      <w:rFonts w:ascii="Monaco" w:hAnsi="Monaco" w:cs="Monaco"/>
                      <w:sz w:val="32"/>
                      <w:szCs w:val="32"/>
                      <w:lang w:val="en-US"/>
                    </w:rPr>
                  </w:rPrChange>
                </w:rPr>
                <w:t xml:space="preserve">            </w:t>
              </w:r>
              <w:r w:rsidRPr="00E066BD">
                <w:rPr>
                  <w:rFonts w:ascii="Monaco" w:hAnsi="Monaco" w:cs="Monaco"/>
                  <w:color w:val="000000"/>
                  <w:sz w:val="20"/>
                  <w:szCs w:val="20"/>
                  <w:lang w:val="en-US"/>
                  <w:rPrChange w:id="8047" w:author="Borja Gonzalez" w:date="2017-09-28T19:31:00Z">
                    <w:rPr>
                      <w:rFonts w:ascii="Monaco" w:hAnsi="Monaco" w:cs="Monaco"/>
                      <w:color w:val="000000"/>
                      <w:sz w:val="32"/>
                      <w:szCs w:val="32"/>
                      <w:lang w:val="en-US"/>
                    </w:rPr>
                  </w:rPrChange>
                </w:rPr>
                <w:t>pointBorderWidth</w:t>
              </w:r>
              <w:r w:rsidRPr="00E066BD">
                <w:rPr>
                  <w:rFonts w:ascii="Monaco" w:hAnsi="Monaco" w:cs="Monaco"/>
                  <w:b/>
                  <w:bCs/>
                  <w:color w:val="CE5C00"/>
                  <w:sz w:val="20"/>
                  <w:szCs w:val="20"/>
                  <w:lang w:val="en-US"/>
                  <w:rPrChange w:id="8048" w:author="Borja Gonzalez" w:date="2017-09-28T19:31:00Z">
                    <w:rPr>
                      <w:rFonts w:ascii="Monaco" w:hAnsi="Monaco" w:cs="Monaco"/>
                      <w:b/>
                      <w:bCs/>
                      <w:color w:val="CE5C00"/>
                      <w:sz w:val="32"/>
                      <w:szCs w:val="32"/>
                      <w:lang w:val="en-US"/>
                    </w:rPr>
                  </w:rPrChange>
                </w:rPr>
                <w:t>:</w:t>
              </w:r>
              <w:r w:rsidRPr="00E066BD">
                <w:rPr>
                  <w:rFonts w:ascii="Monaco" w:hAnsi="Monaco" w:cs="Monaco"/>
                  <w:sz w:val="20"/>
                  <w:szCs w:val="20"/>
                  <w:lang w:val="en-US"/>
                  <w:rPrChange w:id="8049" w:author="Borja Gonzalez" w:date="2017-09-28T19:31:00Z">
                    <w:rPr>
                      <w:rFonts w:ascii="Monaco" w:hAnsi="Monaco" w:cs="Monaco"/>
                      <w:sz w:val="32"/>
                      <w:szCs w:val="32"/>
                      <w:lang w:val="en-US"/>
                    </w:rPr>
                  </w:rPrChange>
                </w:rPr>
                <w:t xml:space="preserve"> </w:t>
              </w:r>
              <w:r w:rsidRPr="00E066BD">
                <w:rPr>
                  <w:rFonts w:ascii="Monaco" w:hAnsi="Monaco" w:cs="Monaco"/>
                  <w:b/>
                  <w:bCs/>
                  <w:color w:val="0000CF"/>
                  <w:sz w:val="20"/>
                  <w:szCs w:val="20"/>
                  <w:lang w:val="en-US"/>
                  <w:rPrChange w:id="8050" w:author="Borja Gonzalez" w:date="2017-09-28T19:31:00Z">
                    <w:rPr>
                      <w:rFonts w:ascii="Monaco" w:hAnsi="Monaco" w:cs="Monaco"/>
                      <w:b/>
                      <w:bCs/>
                      <w:color w:val="0000CF"/>
                      <w:sz w:val="32"/>
                      <w:szCs w:val="32"/>
                      <w:lang w:val="en-US"/>
                    </w:rPr>
                  </w:rPrChange>
                </w:rPr>
                <w:t>1</w:t>
              </w:r>
              <w:r w:rsidRPr="00E066BD">
                <w:rPr>
                  <w:rFonts w:ascii="Monaco" w:hAnsi="Monaco" w:cs="Monaco"/>
                  <w:b/>
                  <w:bCs/>
                  <w:color w:val="000000"/>
                  <w:sz w:val="20"/>
                  <w:szCs w:val="20"/>
                  <w:lang w:val="en-US"/>
                  <w:rPrChange w:id="8051" w:author="Borja Gonzalez" w:date="2017-09-28T19:31:00Z">
                    <w:rPr>
                      <w:rFonts w:ascii="Monaco" w:hAnsi="Monaco" w:cs="Monaco"/>
                      <w:b/>
                      <w:bCs/>
                      <w:color w:val="000000"/>
                      <w:sz w:val="32"/>
                      <w:szCs w:val="32"/>
                      <w:lang w:val="en-US"/>
                    </w:rPr>
                  </w:rPrChange>
                </w:rPr>
                <w:t>,</w:t>
              </w:r>
            </w:ins>
          </w:p>
          <w:p w14:paraId="5BFFEFDE" w14:textId="77777777" w:rsidR="00E066BD" w:rsidRPr="00E066BD" w:rsidRDefault="00E066BD" w:rsidP="00E066BD">
            <w:pPr>
              <w:keepNext/>
              <w:keepLines/>
              <w:widowControl w:val="0"/>
              <w:autoSpaceDE w:val="0"/>
              <w:autoSpaceDN w:val="0"/>
              <w:adjustRightInd w:val="0"/>
              <w:spacing w:before="200"/>
              <w:outlineLvl w:val="4"/>
              <w:rPr>
                <w:ins w:id="8052" w:author="Borja Gonzalez" w:date="2017-09-28T19:31:00Z"/>
                <w:rFonts w:ascii="Monaco" w:hAnsi="Monaco" w:cs="Monaco"/>
                <w:sz w:val="20"/>
                <w:szCs w:val="20"/>
                <w:lang w:val="en-US"/>
                <w:rPrChange w:id="8053" w:author="Borja Gonzalez" w:date="2017-09-28T19:31:00Z">
                  <w:rPr>
                    <w:ins w:id="8054" w:author="Borja Gonzalez" w:date="2017-09-28T19:31:00Z"/>
                    <w:rFonts w:ascii="Monaco" w:eastAsiaTheme="majorEastAsia" w:hAnsi="Monaco" w:cs="Monaco"/>
                    <w:color w:val="243F60" w:themeColor="accent1" w:themeShade="7F"/>
                    <w:sz w:val="32"/>
                    <w:szCs w:val="32"/>
                    <w:lang w:val="en-US"/>
                  </w:rPr>
                </w:rPrChange>
              </w:rPr>
            </w:pPr>
            <w:ins w:id="8055" w:author="Borja Gonzalez" w:date="2017-09-28T19:31:00Z">
              <w:r w:rsidRPr="00E066BD">
                <w:rPr>
                  <w:rFonts w:ascii="Monaco" w:hAnsi="Monaco" w:cs="Monaco"/>
                  <w:sz w:val="20"/>
                  <w:szCs w:val="20"/>
                  <w:lang w:val="en-US"/>
                  <w:rPrChange w:id="8056" w:author="Borja Gonzalez" w:date="2017-09-28T19:31:00Z">
                    <w:rPr>
                      <w:rFonts w:ascii="Monaco" w:hAnsi="Monaco" w:cs="Monaco"/>
                      <w:sz w:val="32"/>
                      <w:szCs w:val="32"/>
                      <w:lang w:val="en-US"/>
                    </w:rPr>
                  </w:rPrChange>
                </w:rPr>
                <w:t xml:space="preserve">            </w:t>
              </w:r>
              <w:r w:rsidRPr="00E066BD">
                <w:rPr>
                  <w:rFonts w:ascii="Monaco" w:hAnsi="Monaco" w:cs="Monaco"/>
                  <w:color w:val="000000"/>
                  <w:sz w:val="20"/>
                  <w:szCs w:val="20"/>
                  <w:lang w:val="en-US"/>
                  <w:rPrChange w:id="8057" w:author="Borja Gonzalez" w:date="2017-09-28T19:31:00Z">
                    <w:rPr>
                      <w:rFonts w:ascii="Monaco" w:hAnsi="Monaco" w:cs="Monaco"/>
                      <w:color w:val="000000"/>
                      <w:sz w:val="32"/>
                      <w:szCs w:val="32"/>
                      <w:lang w:val="en-US"/>
                    </w:rPr>
                  </w:rPrChange>
                </w:rPr>
                <w:t>pointHoverRadius</w:t>
              </w:r>
              <w:r w:rsidRPr="00E066BD">
                <w:rPr>
                  <w:rFonts w:ascii="Monaco" w:hAnsi="Monaco" w:cs="Monaco"/>
                  <w:b/>
                  <w:bCs/>
                  <w:color w:val="CE5C00"/>
                  <w:sz w:val="20"/>
                  <w:szCs w:val="20"/>
                  <w:lang w:val="en-US"/>
                  <w:rPrChange w:id="8058" w:author="Borja Gonzalez" w:date="2017-09-28T19:31:00Z">
                    <w:rPr>
                      <w:rFonts w:ascii="Monaco" w:hAnsi="Monaco" w:cs="Monaco"/>
                      <w:b/>
                      <w:bCs/>
                      <w:color w:val="CE5C00"/>
                      <w:sz w:val="32"/>
                      <w:szCs w:val="32"/>
                      <w:lang w:val="en-US"/>
                    </w:rPr>
                  </w:rPrChange>
                </w:rPr>
                <w:t>:</w:t>
              </w:r>
              <w:r w:rsidRPr="00E066BD">
                <w:rPr>
                  <w:rFonts w:ascii="Monaco" w:hAnsi="Monaco" w:cs="Monaco"/>
                  <w:sz w:val="20"/>
                  <w:szCs w:val="20"/>
                  <w:lang w:val="en-US"/>
                  <w:rPrChange w:id="8059" w:author="Borja Gonzalez" w:date="2017-09-28T19:31:00Z">
                    <w:rPr>
                      <w:rFonts w:ascii="Monaco" w:hAnsi="Monaco" w:cs="Monaco"/>
                      <w:sz w:val="32"/>
                      <w:szCs w:val="32"/>
                      <w:lang w:val="en-US"/>
                    </w:rPr>
                  </w:rPrChange>
                </w:rPr>
                <w:t xml:space="preserve"> </w:t>
              </w:r>
              <w:r w:rsidRPr="00E066BD">
                <w:rPr>
                  <w:rFonts w:ascii="Monaco" w:hAnsi="Monaco" w:cs="Monaco"/>
                  <w:b/>
                  <w:bCs/>
                  <w:color w:val="0000CF"/>
                  <w:sz w:val="20"/>
                  <w:szCs w:val="20"/>
                  <w:lang w:val="en-US"/>
                  <w:rPrChange w:id="8060" w:author="Borja Gonzalez" w:date="2017-09-28T19:31:00Z">
                    <w:rPr>
                      <w:rFonts w:ascii="Monaco" w:hAnsi="Monaco" w:cs="Monaco"/>
                      <w:b/>
                      <w:bCs/>
                      <w:color w:val="0000CF"/>
                      <w:sz w:val="32"/>
                      <w:szCs w:val="32"/>
                      <w:lang w:val="en-US"/>
                    </w:rPr>
                  </w:rPrChange>
                </w:rPr>
                <w:t>5</w:t>
              </w:r>
              <w:r w:rsidRPr="00E066BD">
                <w:rPr>
                  <w:rFonts w:ascii="Monaco" w:hAnsi="Monaco" w:cs="Monaco"/>
                  <w:b/>
                  <w:bCs/>
                  <w:color w:val="000000"/>
                  <w:sz w:val="20"/>
                  <w:szCs w:val="20"/>
                  <w:lang w:val="en-US"/>
                  <w:rPrChange w:id="8061" w:author="Borja Gonzalez" w:date="2017-09-28T19:31:00Z">
                    <w:rPr>
                      <w:rFonts w:ascii="Monaco" w:hAnsi="Monaco" w:cs="Monaco"/>
                      <w:b/>
                      <w:bCs/>
                      <w:color w:val="000000"/>
                      <w:sz w:val="32"/>
                      <w:szCs w:val="32"/>
                      <w:lang w:val="en-US"/>
                    </w:rPr>
                  </w:rPrChange>
                </w:rPr>
                <w:t>,</w:t>
              </w:r>
            </w:ins>
          </w:p>
          <w:p w14:paraId="04A1FD41" w14:textId="77777777" w:rsidR="00E066BD" w:rsidRPr="00E066BD" w:rsidRDefault="00E066BD" w:rsidP="00E066BD">
            <w:pPr>
              <w:keepNext/>
              <w:keepLines/>
              <w:widowControl w:val="0"/>
              <w:autoSpaceDE w:val="0"/>
              <w:autoSpaceDN w:val="0"/>
              <w:adjustRightInd w:val="0"/>
              <w:spacing w:before="200"/>
              <w:outlineLvl w:val="4"/>
              <w:rPr>
                <w:ins w:id="8062" w:author="Borja Gonzalez" w:date="2017-09-28T19:31:00Z"/>
                <w:rFonts w:ascii="Monaco" w:hAnsi="Monaco" w:cs="Monaco"/>
                <w:sz w:val="20"/>
                <w:szCs w:val="20"/>
                <w:lang w:val="en-US"/>
                <w:rPrChange w:id="8063" w:author="Borja Gonzalez" w:date="2017-09-28T19:31:00Z">
                  <w:rPr>
                    <w:ins w:id="8064" w:author="Borja Gonzalez" w:date="2017-09-28T19:31:00Z"/>
                    <w:rFonts w:ascii="Monaco" w:eastAsiaTheme="majorEastAsia" w:hAnsi="Monaco" w:cs="Monaco"/>
                    <w:color w:val="243F60" w:themeColor="accent1" w:themeShade="7F"/>
                    <w:sz w:val="32"/>
                    <w:szCs w:val="32"/>
                    <w:lang w:val="en-US"/>
                  </w:rPr>
                </w:rPrChange>
              </w:rPr>
            </w:pPr>
            <w:ins w:id="8065" w:author="Borja Gonzalez" w:date="2017-09-28T19:31:00Z">
              <w:r w:rsidRPr="00E066BD">
                <w:rPr>
                  <w:rFonts w:ascii="Monaco" w:hAnsi="Monaco" w:cs="Monaco"/>
                  <w:sz w:val="20"/>
                  <w:szCs w:val="20"/>
                  <w:lang w:val="en-US"/>
                  <w:rPrChange w:id="8066" w:author="Borja Gonzalez" w:date="2017-09-28T19:31:00Z">
                    <w:rPr>
                      <w:rFonts w:ascii="Monaco" w:hAnsi="Monaco" w:cs="Monaco"/>
                      <w:sz w:val="32"/>
                      <w:szCs w:val="32"/>
                      <w:lang w:val="en-US"/>
                    </w:rPr>
                  </w:rPrChange>
                </w:rPr>
                <w:t xml:space="preserve">            </w:t>
              </w:r>
              <w:r w:rsidRPr="00E066BD">
                <w:rPr>
                  <w:rFonts w:ascii="Monaco" w:hAnsi="Monaco" w:cs="Monaco"/>
                  <w:color w:val="000000"/>
                  <w:sz w:val="20"/>
                  <w:szCs w:val="20"/>
                  <w:lang w:val="en-US"/>
                  <w:rPrChange w:id="8067" w:author="Borja Gonzalez" w:date="2017-09-28T19:31:00Z">
                    <w:rPr>
                      <w:rFonts w:ascii="Monaco" w:hAnsi="Monaco" w:cs="Monaco"/>
                      <w:color w:val="000000"/>
                      <w:sz w:val="32"/>
                      <w:szCs w:val="32"/>
                      <w:lang w:val="en-US"/>
                    </w:rPr>
                  </w:rPrChange>
                </w:rPr>
                <w:t>pointHoverBackgroundColor</w:t>
              </w:r>
              <w:r w:rsidRPr="00E066BD">
                <w:rPr>
                  <w:rFonts w:ascii="Monaco" w:hAnsi="Monaco" w:cs="Monaco"/>
                  <w:b/>
                  <w:bCs/>
                  <w:color w:val="CE5C00"/>
                  <w:sz w:val="20"/>
                  <w:szCs w:val="20"/>
                  <w:lang w:val="en-US"/>
                  <w:rPrChange w:id="8068" w:author="Borja Gonzalez" w:date="2017-09-28T19:31:00Z">
                    <w:rPr>
                      <w:rFonts w:ascii="Monaco" w:hAnsi="Monaco" w:cs="Monaco"/>
                      <w:b/>
                      <w:bCs/>
                      <w:color w:val="CE5C00"/>
                      <w:sz w:val="32"/>
                      <w:szCs w:val="32"/>
                      <w:lang w:val="en-US"/>
                    </w:rPr>
                  </w:rPrChange>
                </w:rPr>
                <w:t>:</w:t>
              </w:r>
              <w:r w:rsidRPr="00E066BD">
                <w:rPr>
                  <w:rFonts w:ascii="Monaco" w:hAnsi="Monaco" w:cs="Monaco"/>
                  <w:sz w:val="20"/>
                  <w:szCs w:val="20"/>
                  <w:lang w:val="en-US"/>
                  <w:rPrChange w:id="8069" w:author="Borja Gonzalez" w:date="2017-09-28T19:31:00Z">
                    <w:rPr>
                      <w:rFonts w:ascii="Monaco" w:hAnsi="Monaco" w:cs="Monaco"/>
                      <w:sz w:val="32"/>
                      <w:szCs w:val="32"/>
                      <w:lang w:val="en-US"/>
                    </w:rPr>
                  </w:rPrChange>
                </w:rPr>
                <w:t xml:space="preserve"> </w:t>
              </w:r>
              <w:r w:rsidRPr="00E066BD">
                <w:rPr>
                  <w:rFonts w:ascii="Monaco" w:hAnsi="Monaco" w:cs="Monaco"/>
                  <w:color w:val="4E9A06"/>
                  <w:sz w:val="20"/>
                  <w:szCs w:val="20"/>
                  <w:lang w:val="en-US"/>
                  <w:rPrChange w:id="8070" w:author="Borja Gonzalez" w:date="2017-09-28T19:31:00Z">
                    <w:rPr>
                      <w:rFonts w:ascii="Monaco" w:hAnsi="Monaco" w:cs="Monaco"/>
                      <w:color w:val="4E9A06"/>
                      <w:sz w:val="32"/>
                      <w:szCs w:val="32"/>
                      <w:lang w:val="en-US"/>
                    </w:rPr>
                  </w:rPrChange>
                </w:rPr>
                <w:t>"rgba(75,192,192,1)"</w:t>
              </w:r>
              <w:r w:rsidRPr="00E066BD">
                <w:rPr>
                  <w:rFonts w:ascii="Monaco" w:hAnsi="Monaco" w:cs="Monaco"/>
                  <w:b/>
                  <w:bCs/>
                  <w:color w:val="000000"/>
                  <w:sz w:val="20"/>
                  <w:szCs w:val="20"/>
                  <w:lang w:val="en-US"/>
                  <w:rPrChange w:id="8071" w:author="Borja Gonzalez" w:date="2017-09-28T19:31:00Z">
                    <w:rPr>
                      <w:rFonts w:ascii="Monaco" w:hAnsi="Monaco" w:cs="Monaco"/>
                      <w:b/>
                      <w:bCs/>
                      <w:color w:val="000000"/>
                      <w:sz w:val="32"/>
                      <w:szCs w:val="32"/>
                      <w:lang w:val="en-US"/>
                    </w:rPr>
                  </w:rPrChange>
                </w:rPr>
                <w:t>,</w:t>
              </w:r>
            </w:ins>
          </w:p>
          <w:p w14:paraId="557D65C7" w14:textId="77777777" w:rsidR="00E066BD" w:rsidRPr="00E066BD" w:rsidRDefault="00E066BD" w:rsidP="00E066BD">
            <w:pPr>
              <w:keepNext/>
              <w:keepLines/>
              <w:widowControl w:val="0"/>
              <w:autoSpaceDE w:val="0"/>
              <w:autoSpaceDN w:val="0"/>
              <w:adjustRightInd w:val="0"/>
              <w:spacing w:before="200"/>
              <w:outlineLvl w:val="4"/>
              <w:rPr>
                <w:ins w:id="8072" w:author="Borja Gonzalez" w:date="2017-09-28T19:31:00Z"/>
                <w:rFonts w:ascii="Monaco" w:hAnsi="Monaco" w:cs="Monaco"/>
                <w:sz w:val="20"/>
                <w:szCs w:val="20"/>
                <w:lang w:val="en-US"/>
                <w:rPrChange w:id="8073" w:author="Borja Gonzalez" w:date="2017-09-28T19:31:00Z">
                  <w:rPr>
                    <w:ins w:id="8074" w:author="Borja Gonzalez" w:date="2017-09-28T19:31:00Z"/>
                    <w:rFonts w:ascii="Monaco" w:eastAsiaTheme="majorEastAsia" w:hAnsi="Monaco" w:cs="Monaco"/>
                    <w:color w:val="243F60" w:themeColor="accent1" w:themeShade="7F"/>
                    <w:sz w:val="32"/>
                    <w:szCs w:val="32"/>
                    <w:lang w:val="en-US"/>
                  </w:rPr>
                </w:rPrChange>
              </w:rPr>
            </w:pPr>
            <w:ins w:id="8075" w:author="Borja Gonzalez" w:date="2017-09-28T19:31:00Z">
              <w:r w:rsidRPr="00E066BD">
                <w:rPr>
                  <w:rFonts w:ascii="Monaco" w:hAnsi="Monaco" w:cs="Monaco"/>
                  <w:sz w:val="20"/>
                  <w:szCs w:val="20"/>
                  <w:lang w:val="en-US"/>
                  <w:rPrChange w:id="8076" w:author="Borja Gonzalez" w:date="2017-09-28T19:31:00Z">
                    <w:rPr>
                      <w:rFonts w:ascii="Monaco" w:hAnsi="Monaco" w:cs="Monaco"/>
                      <w:sz w:val="32"/>
                      <w:szCs w:val="32"/>
                      <w:lang w:val="en-US"/>
                    </w:rPr>
                  </w:rPrChange>
                </w:rPr>
                <w:t xml:space="preserve">            </w:t>
              </w:r>
              <w:r w:rsidRPr="00E066BD">
                <w:rPr>
                  <w:rFonts w:ascii="Monaco" w:hAnsi="Monaco" w:cs="Monaco"/>
                  <w:color w:val="000000"/>
                  <w:sz w:val="20"/>
                  <w:szCs w:val="20"/>
                  <w:lang w:val="en-US"/>
                  <w:rPrChange w:id="8077" w:author="Borja Gonzalez" w:date="2017-09-28T19:31:00Z">
                    <w:rPr>
                      <w:rFonts w:ascii="Monaco" w:hAnsi="Monaco" w:cs="Monaco"/>
                      <w:color w:val="000000"/>
                      <w:sz w:val="32"/>
                      <w:szCs w:val="32"/>
                      <w:lang w:val="en-US"/>
                    </w:rPr>
                  </w:rPrChange>
                </w:rPr>
                <w:t>pointHoverBorderColor</w:t>
              </w:r>
              <w:r w:rsidRPr="00E066BD">
                <w:rPr>
                  <w:rFonts w:ascii="Monaco" w:hAnsi="Monaco" w:cs="Monaco"/>
                  <w:b/>
                  <w:bCs/>
                  <w:color w:val="CE5C00"/>
                  <w:sz w:val="20"/>
                  <w:szCs w:val="20"/>
                  <w:lang w:val="en-US"/>
                  <w:rPrChange w:id="8078" w:author="Borja Gonzalez" w:date="2017-09-28T19:31:00Z">
                    <w:rPr>
                      <w:rFonts w:ascii="Monaco" w:hAnsi="Monaco" w:cs="Monaco"/>
                      <w:b/>
                      <w:bCs/>
                      <w:color w:val="CE5C00"/>
                      <w:sz w:val="32"/>
                      <w:szCs w:val="32"/>
                      <w:lang w:val="en-US"/>
                    </w:rPr>
                  </w:rPrChange>
                </w:rPr>
                <w:t>:</w:t>
              </w:r>
              <w:r w:rsidRPr="00E066BD">
                <w:rPr>
                  <w:rFonts w:ascii="Monaco" w:hAnsi="Monaco" w:cs="Monaco"/>
                  <w:sz w:val="20"/>
                  <w:szCs w:val="20"/>
                  <w:lang w:val="en-US"/>
                  <w:rPrChange w:id="8079" w:author="Borja Gonzalez" w:date="2017-09-28T19:31:00Z">
                    <w:rPr>
                      <w:rFonts w:ascii="Monaco" w:hAnsi="Monaco" w:cs="Monaco"/>
                      <w:sz w:val="32"/>
                      <w:szCs w:val="32"/>
                      <w:lang w:val="en-US"/>
                    </w:rPr>
                  </w:rPrChange>
                </w:rPr>
                <w:t xml:space="preserve"> </w:t>
              </w:r>
              <w:r w:rsidRPr="00E066BD">
                <w:rPr>
                  <w:rFonts w:ascii="Monaco" w:hAnsi="Monaco" w:cs="Monaco"/>
                  <w:color w:val="4E9A06"/>
                  <w:sz w:val="20"/>
                  <w:szCs w:val="20"/>
                  <w:lang w:val="en-US"/>
                  <w:rPrChange w:id="8080" w:author="Borja Gonzalez" w:date="2017-09-28T19:31:00Z">
                    <w:rPr>
                      <w:rFonts w:ascii="Monaco" w:hAnsi="Monaco" w:cs="Monaco"/>
                      <w:color w:val="4E9A06"/>
                      <w:sz w:val="32"/>
                      <w:szCs w:val="32"/>
                      <w:lang w:val="en-US"/>
                    </w:rPr>
                  </w:rPrChange>
                </w:rPr>
                <w:t>"rgba(220,220,220,1)"</w:t>
              </w:r>
              <w:r w:rsidRPr="00E066BD">
                <w:rPr>
                  <w:rFonts w:ascii="Monaco" w:hAnsi="Monaco" w:cs="Monaco"/>
                  <w:b/>
                  <w:bCs/>
                  <w:color w:val="000000"/>
                  <w:sz w:val="20"/>
                  <w:szCs w:val="20"/>
                  <w:lang w:val="en-US"/>
                  <w:rPrChange w:id="8081" w:author="Borja Gonzalez" w:date="2017-09-28T19:31:00Z">
                    <w:rPr>
                      <w:rFonts w:ascii="Monaco" w:hAnsi="Monaco" w:cs="Monaco"/>
                      <w:b/>
                      <w:bCs/>
                      <w:color w:val="000000"/>
                      <w:sz w:val="32"/>
                      <w:szCs w:val="32"/>
                      <w:lang w:val="en-US"/>
                    </w:rPr>
                  </w:rPrChange>
                </w:rPr>
                <w:t>,</w:t>
              </w:r>
            </w:ins>
          </w:p>
          <w:p w14:paraId="46B661DA" w14:textId="77777777" w:rsidR="00E066BD" w:rsidRPr="00E066BD" w:rsidRDefault="00E066BD" w:rsidP="00E066BD">
            <w:pPr>
              <w:keepNext/>
              <w:keepLines/>
              <w:widowControl w:val="0"/>
              <w:autoSpaceDE w:val="0"/>
              <w:autoSpaceDN w:val="0"/>
              <w:adjustRightInd w:val="0"/>
              <w:spacing w:before="200"/>
              <w:outlineLvl w:val="4"/>
              <w:rPr>
                <w:ins w:id="8082" w:author="Borja Gonzalez" w:date="2017-09-28T19:31:00Z"/>
                <w:rFonts w:ascii="Monaco" w:hAnsi="Monaco" w:cs="Monaco"/>
                <w:sz w:val="20"/>
                <w:szCs w:val="20"/>
                <w:lang w:val="en-US"/>
                <w:rPrChange w:id="8083" w:author="Borja Gonzalez" w:date="2017-09-28T19:31:00Z">
                  <w:rPr>
                    <w:ins w:id="8084" w:author="Borja Gonzalez" w:date="2017-09-28T19:31:00Z"/>
                    <w:rFonts w:ascii="Monaco" w:eastAsiaTheme="majorEastAsia" w:hAnsi="Monaco" w:cs="Monaco"/>
                    <w:color w:val="243F60" w:themeColor="accent1" w:themeShade="7F"/>
                    <w:sz w:val="32"/>
                    <w:szCs w:val="32"/>
                    <w:lang w:val="en-US"/>
                  </w:rPr>
                </w:rPrChange>
              </w:rPr>
            </w:pPr>
            <w:ins w:id="8085" w:author="Borja Gonzalez" w:date="2017-09-28T19:31:00Z">
              <w:r w:rsidRPr="00E066BD">
                <w:rPr>
                  <w:rFonts w:ascii="Monaco" w:hAnsi="Monaco" w:cs="Monaco"/>
                  <w:sz w:val="20"/>
                  <w:szCs w:val="20"/>
                  <w:lang w:val="en-US"/>
                  <w:rPrChange w:id="8086" w:author="Borja Gonzalez" w:date="2017-09-28T19:31:00Z">
                    <w:rPr>
                      <w:rFonts w:ascii="Monaco" w:hAnsi="Monaco" w:cs="Monaco"/>
                      <w:sz w:val="32"/>
                      <w:szCs w:val="32"/>
                      <w:lang w:val="en-US"/>
                    </w:rPr>
                  </w:rPrChange>
                </w:rPr>
                <w:t xml:space="preserve">            </w:t>
              </w:r>
              <w:r w:rsidRPr="00E066BD">
                <w:rPr>
                  <w:rFonts w:ascii="Monaco" w:hAnsi="Monaco" w:cs="Monaco"/>
                  <w:color w:val="000000"/>
                  <w:sz w:val="20"/>
                  <w:szCs w:val="20"/>
                  <w:lang w:val="en-US"/>
                  <w:rPrChange w:id="8087" w:author="Borja Gonzalez" w:date="2017-09-28T19:31:00Z">
                    <w:rPr>
                      <w:rFonts w:ascii="Monaco" w:hAnsi="Monaco" w:cs="Monaco"/>
                      <w:color w:val="000000"/>
                      <w:sz w:val="32"/>
                      <w:szCs w:val="32"/>
                      <w:lang w:val="en-US"/>
                    </w:rPr>
                  </w:rPrChange>
                </w:rPr>
                <w:t>pointHoverBorderWidth</w:t>
              </w:r>
              <w:r w:rsidRPr="00E066BD">
                <w:rPr>
                  <w:rFonts w:ascii="Monaco" w:hAnsi="Monaco" w:cs="Monaco"/>
                  <w:b/>
                  <w:bCs/>
                  <w:color w:val="CE5C00"/>
                  <w:sz w:val="20"/>
                  <w:szCs w:val="20"/>
                  <w:lang w:val="en-US"/>
                  <w:rPrChange w:id="8088" w:author="Borja Gonzalez" w:date="2017-09-28T19:31:00Z">
                    <w:rPr>
                      <w:rFonts w:ascii="Monaco" w:hAnsi="Monaco" w:cs="Monaco"/>
                      <w:b/>
                      <w:bCs/>
                      <w:color w:val="CE5C00"/>
                      <w:sz w:val="32"/>
                      <w:szCs w:val="32"/>
                      <w:lang w:val="en-US"/>
                    </w:rPr>
                  </w:rPrChange>
                </w:rPr>
                <w:t>:</w:t>
              </w:r>
              <w:r w:rsidRPr="00E066BD">
                <w:rPr>
                  <w:rFonts w:ascii="Monaco" w:hAnsi="Monaco" w:cs="Monaco"/>
                  <w:sz w:val="20"/>
                  <w:szCs w:val="20"/>
                  <w:lang w:val="en-US"/>
                  <w:rPrChange w:id="8089" w:author="Borja Gonzalez" w:date="2017-09-28T19:31:00Z">
                    <w:rPr>
                      <w:rFonts w:ascii="Monaco" w:hAnsi="Monaco" w:cs="Monaco"/>
                      <w:sz w:val="32"/>
                      <w:szCs w:val="32"/>
                      <w:lang w:val="en-US"/>
                    </w:rPr>
                  </w:rPrChange>
                </w:rPr>
                <w:t xml:space="preserve"> </w:t>
              </w:r>
              <w:r w:rsidRPr="00E066BD">
                <w:rPr>
                  <w:rFonts w:ascii="Monaco" w:hAnsi="Monaco" w:cs="Monaco"/>
                  <w:b/>
                  <w:bCs/>
                  <w:color w:val="0000CF"/>
                  <w:sz w:val="20"/>
                  <w:szCs w:val="20"/>
                  <w:lang w:val="en-US"/>
                  <w:rPrChange w:id="8090" w:author="Borja Gonzalez" w:date="2017-09-28T19:31:00Z">
                    <w:rPr>
                      <w:rFonts w:ascii="Monaco" w:hAnsi="Monaco" w:cs="Monaco"/>
                      <w:b/>
                      <w:bCs/>
                      <w:color w:val="0000CF"/>
                      <w:sz w:val="32"/>
                      <w:szCs w:val="32"/>
                      <w:lang w:val="en-US"/>
                    </w:rPr>
                  </w:rPrChange>
                </w:rPr>
                <w:t>2</w:t>
              </w:r>
              <w:r w:rsidRPr="00E066BD">
                <w:rPr>
                  <w:rFonts w:ascii="Monaco" w:hAnsi="Monaco" w:cs="Monaco"/>
                  <w:b/>
                  <w:bCs/>
                  <w:color w:val="000000"/>
                  <w:sz w:val="20"/>
                  <w:szCs w:val="20"/>
                  <w:lang w:val="en-US"/>
                  <w:rPrChange w:id="8091" w:author="Borja Gonzalez" w:date="2017-09-28T19:31:00Z">
                    <w:rPr>
                      <w:rFonts w:ascii="Monaco" w:hAnsi="Monaco" w:cs="Monaco"/>
                      <w:b/>
                      <w:bCs/>
                      <w:color w:val="000000"/>
                      <w:sz w:val="32"/>
                      <w:szCs w:val="32"/>
                      <w:lang w:val="en-US"/>
                    </w:rPr>
                  </w:rPrChange>
                </w:rPr>
                <w:t>,</w:t>
              </w:r>
            </w:ins>
          </w:p>
          <w:p w14:paraId="5DD4CAE0" w14:textId="77777777" w:rsidR="00E066BD" w:rsidRPr="00E066BD" w:rsidRDefault="00E066BD" w:rsidP="00E066BD">
            <w:pPr>
              <w:keepNext/>
              <w:keepLines/>
              <w:widowControl w:val="0"/>
              <w:autoSpaceDE w:val="0"/>
              <w:autoSpaceDN w:val="0"/>
              <w:adjustRightInd w:val="0"/>
              <w:spacing w:before="200"/>
              <w:outlineLvl w:val="4"/>
              <w:rPr>
                <w:ins w:id="8092" w:author="Borja Gonzalez" w:date="2017-09-28T19:31:00Z"/>
                <w:rFonts w:ascii="Monaco" w:hAnsi="Monaco" w:cs="Monaco"/>
                <w:sz w:val="20"/>
                <w:szCs w:val="20"/>
                <w:lang w:val="en-US"/>
                <w:rPrChange w:id="8093" w:author="Borja Gonzalez" w:date="2017-09-28T19:31:00Z">
                  <w:rPr>
                    <w:ins w:id="8094" w:author="Borja Gonzalez" w:date="2017-09-28T19:31:00Z"/>
                    <w:rFonts w:ascii="Monaco" w:eastAsiaTheme="majorEastAsia" w:hAnsi="Monaco" w:cs="Monaco"/>
                    <w:color w:val="243F60" w:themeColor="accent1" w:themeShade="7F"/>
                    <w:sz w:val="32"/>
                    <w:szCs w:val="32"/>
                    <w:lang w:val="en-US"/>
                  </w:rPr>
                </w:rPrChange>
              </w:rPr>
            </w:pPr>
            <w:ins w:id="8095" w:author="Borja Gonzalez" w:date="2017-09-28T19:31:00Z">
              <w:r w:rsidRPr="00E066BD">
                <w:rPr>
                  <w:rFonts w:ascii="Monaco" w:hAnsi="Monaco" w:cs="Monaco"/>
                  <w:sz w:val="20"/>
                  <w:szCs w:val="20"/>
                  <w:lang w:val="en-US"/>
                  <w:rPrChange w:id="8096" w:author="Borja Gonzalez" w:date="2017-09-28T19:31:00Z">
                    <w:rPr>
                      <w:rFonts w:ascii="Monaco" w:hAnsi="Monaco" w:cs="Monaco"/>
                      <w:sz w:val="32"/>
                      <w:szCs w:val="32"/>
                      <w:lang w:val="en-US"/>
                    </w:rPr>
                  </w:rPrChange>
                </w:rPr>
                <w:t xml:space="preserve">            </w:t>
              </w:r>
              <w:r w:rsidRPr="00E066BD">
                <w:rPr>
                  <w:rFonts w:ascii="Monaco" w:hAnsi="Monaco" w:cs="Monaco"/>
                  <w:color w:val="000000"/>
                  <w:sz w:val="20"/>
                  <w:szCs w:val="20"/>
                  <w:lang w:val="en-US"/>
                  <w:rPrChange w:id="8097" w:author="Borja Gonzalez" w:date="2017-09-28T19:31:00Z">
                    <w:rPr>
                      <w:rFonts w:ascii="Monaco" w:hAnsi="Monaco" w:cs="Monaco"/>
                      <w:color w:val="000000"/>
                      <w:sz w:val="32"/>
                      <w:szCs w:val="32"/>
                      <w:lang w:val="en-US"/>
                    </w:rPr>
                  </w:rPrChange>
                </w:rPr>
                <w:t>pointRadius</w:t>
              </w:r>
              <w:r w:rsidRPr="00E066BD">
                <w:rPr>
                  <w:rFonts w:ascii="Monaco" w:hAnsi="Monaco" w:cs="Monaco"/>
                  <w:b/>
                  <w:bCs/>
                  <w:color w:val="CE5C00"/>
                  <w:sz w:val="20"/>
                  <w:szCs w:val="20"/>
                  <w:lang w:val="en-US"/>
                  <w:rPrChange w:id="8098" w:author="Borja Gonzalez" w:date="2017-09-28T19:31:00Z">
                    <w:rPr>
                      <w:rFonts w:ascii="Monaco" w:hAnsi="Monaco" w:cs="Monaco"/>
                      <w:b/>
                      <w:bCs/>
                      <w:color w:val="CE5C00"/>
                      <w:sz w:val="32"/>
                      <w:szCs w:val="32"/>
                      <w:lang w:val="en-US"/>
                    </w:rPr>
                  </w:rPrChange>
                </w:rPr>
                <w:t>:</w:t>
              </w:r>
              <w:r w:rsidRPr="00E066BD">
                <w:rPr>
                  <w:rFonts w:ascii="Monaco" w:hAnsi="Monaco" w:cs="Monaco"/>
                  <w:sz w:val="20"/>
                  <w:szCs w:val="20"/>
                  <w:lang w:val="en-US"/>
                  <w:rPrChange w:id="8099" w:author="Borja Gonzalez" w:date="2017-09-28T19:31:00Z">
                    <w:rPr>
                      <w:rFonts w:ascii="Monaco" w:hAnsi="Monaco" w:cs="Monaco"/>
                      <w:sz w:val="32"/>
                      <w:szCs w:val="32"/>
                      <w:lang w:val="en-US"/>
                    </w:rPr>
                  </w:rPrChange>
                </w:rPr>
                <w:t xml:space="preserve"> </w:t>
              </w:r>
              <w:r w:rsidRPr="00E066BD">
                <w:rPr>
                  <w:rFonts w:ascii="Monaco" w:hAnsi="Monaco" w:cs="Monaco"/>
                  <w:b/>
                  <w:bCs/>
                  <w:color w:val="0000CF"/>
                  <w:sz w:val="20"/>
                  <w:szCs w:val="20"/>
                  <w:lang w:val="en-US"/>
                  <w:rPrChange w:id="8100" w:author="Borja Gonzalez" w:date="2017-09-28T19:31:00Z">
                    <w:rPr>
                      <w:rFonts w:ascii="Monaco" w:hAnsi="Monaco" w:cs="Monaco"/>
                      <w:b/>
                      <w:bCs/>
                      <w:color w:val="0000CF"/>
                      <w:sz w:val="32"/>
                      <w:szCs w:val="32"/>
                      <w:lang w:val="en-US"/>
                    </w:rPr>
                  </w:rPrChange>
                </w:rPr>
                <w:t>1</w:t>
              </w:r>
              <w:r w:rsidRPr="00E066BD">
                <w:rPr>
                  <w:rFonts w:ascii="Monaco" w:hAnsi="Monaco" w:cs="Monaco"/>
                  <w:b/>
                  <w:bCs/>
                  <w:color w:val="000000"/>
                  <w:sz w:val="20"/>
                  <w:szCs w:val="20"/>
                  <w:lang w:val="en-US"/>
                  <w:rPrChange w:id="8101" w:author="Borja Gonzalez" w:date="2017-09-28T19:31:00Z">
                    <w:rPr>
                      <w:rFonts w:ascii="Monaco" w:hAnsi="Monaco" w:cs="Monaco"/>
                      <w:b/>
                      <w:bCs/>
                      <w:color w:val="000000"/>
                      <w:sz w:val="32"/>
                      <w:szCs w:val="32"/>
                      <w:lang w:val="en-US"/>
                    </w:rPr>
                  </w:rPrChange>
                </w:rPr>
                <w:t>,</w:t>
              </w:r>
            </w:ins>
          </w:p>
          <w:p w14:paraId="4777D5AE" w14:textId="77777777" w:rsidR="00E066BD" w:rsidRPr="00E066BD" w:rsidRDefault="00E066BD" w:rsidP="00E066BD">
            <w:pPr>
              <w:keepNext/>
              <w:keepLines/>
              <w:widowControl w:val="0"/>
              <w:autoSpaceDE w:val="0"/>
              <w:autoSpaceDN w:val="0"/>
              <w:adjustRightInd w:val="0"/>
              <w:spacing w:before="200"/>
              <w:outlineLvl w:val="4"/>
              <w:rPr>
                <w:ins w:id="8102" w:author="Borja Gonzalez" w:date="2017-09-28T19:31:00Z"/>
                <w:rFonts w:ascii="Monaco" w:hAnsi="Monaco" w:cs="Monaco"/>
                <w:sz w:val="20"/>
                <w:szCs w:val="20"/>
                <w:lang w:val="en-US"/>
                <w:rPrChange w:id="8103" w:author="Borja Gonzalez" w:date="2017-09-28T19:31:00Z">
                  <w:rPr>
                    <w:ins w:id="8104" w:author="Borja Gonzalez" w:date="2017-09-28T19:31:00Z"/>
                    <w:rFonts w:ascii="Monaco" w:eastAsiaTheme="majorEastAsia" w:hAnsi="Monaco" w:cs="Monaco"/>
                    <w:color w:val="243F60" w:themeColor="accent1" w:themeShade="7F"/>
                    <w:sz w:val="32"/>
                    <w:szCs w:val="32"/>
                    <w:lang w:val="en-US"/>
                  </w:rPr>
                </w:rPrChange>
              </w:rPr>
            </w:pPr>
            <w:ins w:id="8105" w:author="Borja Gonzalez" w:date="2017-09-28T19:31:00Z">
              <w:r w:rsidRPr="00E066BD">
                <w:rPr>
                  <w:rFonts w:ascii="Monaco" w:hAnsi="Monaco" w:cs="Monaco"/>
                  <w:sz w:val="20"/>
                  <w:szCs w:val="20"/>
                  <w:lang w:val="en-US"/>
                  <w:rPrChange w:id="8106" w:author="Borja Gonzalez" w:date="2017-09-28T19:31:00Z">
                    <w:rPr>
                      <w:rFonts w:ascii="Monaco" w:hAnsi="Monaco" w:cs="Monaco"/>
                      <w:sz w:val="32"/>
                      <w:szCs w:val="32"/>
                      <w:lang w:val="en-US"/>
                    </w:rPr>
                  </w:rPrChange>
                </w:rPr>
                <w:t xml:space="preserve">            </w:t>
              </w:r>
              <w:r w:rsidRPr="00E066BD">
                <w:rPr>
                  <w:rFonts w:ascii="Monaco" w:hAnsi="Monaco" w:cs="Monaco"/>
                  <w:color w:val="000000"/>
                  <w:sz w:val="20"/>
                  <w:szCs w:val="20"/>
                  <w:lang w:val="en-US"/>
                  <w:rPrChange w:id="8107" w:author="Borja Gonzalez" w:date="2017-09-28T19:31:00Z">
                    <w:rPr>
                      <w:rFonts w:ascii="Monaco" w:hAnsi="Monaco" w:cs="Monaco"/>
                      <w:color w:val="000000"/>
                      <w:sz w:val="32"/>
                      <w:szCs w:val="32"/>
                      <w:lang w:val="en-US"/>
                    </w:rPr>
                  </w:rPrChange>
                </w:rPr>
                <w:t>pointHitRadius</w:t>
              </w:r>
              <w:r w:rsidRPr="00E066BD">
                <w:rPr>
                  <w:rFonts w:ascii="Monaco" w:hAnsi="Monaco" w:cs="Monaco"/>
                  <w:b/>
                  <w:bCs/>
                  <w:color w:val="CE5C00"/>
                  <w:sz w:val="20"/>
                  <w:szCs w:val="20"/>
                  <w:lang w:val="en-US"/>
                  <w:rPrChange w:id="8108" w:author="Borja Gonzalez" w:date="2017-09-28T19:31:00Z">
                    <w:rPr>
                      <w:rFonts w:ascii="Monaco" w:hAnsi="Monaco" w:cs="Monaco"/>
                      <w:b/>
                      <w:bCs/>
                      <w:color w:val="CE5C00"/>
                      <w:sz w:val="32"/>
                      <w:szCs w:val="32"/>
                      <w:lang w:val="en-US"/>
                    </w:rPr>
                  </w:rPrChange>
                </w:rPr>
                <w:t>:</w:t>
              </w:r>
              <w:r w:rsidRPr="00E066BD">
                <w:rPr>
                  <w:rFonts w:ascii="Monaco" w:hAnsi="Monaco" w:cs="Monaco"/>
                  <w:sz w:val="20"/>
                  <w:szCs w:val="20"/>
                  <w:lang w:val="en-US"/>
                  <w:rPrChange w:id="8109" w:author="Borja Gonzalez" w:date="2017-09-28T19:31:00Z">
                    <w:rPr>
                      <w:rFonts w:ascii="Monaco" w:hAnsi="Monaco" w:cs="Monaco"/>
                      <w:sz w:val="32"/>
                      <w:szCs w:val="32"/>
                      <w:lang w:val="en-US"/>
                    </w:rPr>
                  </w:rPrChange>
                </w:rPr>
                <w:t xml:space="preserve"> </w:t>
              </w:r>
              <w:r w:rsidRPr="00E066BD">
                <w:rPr>
                  <w:rFonts w:ascii="Monaco" w:hAnsi="Monaco" w:cs="Monaco"/>
                  <w:b/>
                  <w:bCs/>
                  <w:color w:val="0000CF"/>
                  <w:sz w:val="20"/>
                  <w:szCs w:val="20"/>
                  <w:lang w:val="en-US"/>
                  <w:rPrChange w:id="8110" w:author="Borja Gonzalez" w:date="2017-09-28T19:31:00Z">
                    <w:rPr>
                      <w:rFonts w:ascii="Monaco" w:hAnsi="Monaco" w:cs="Monaco"/>
                      <w:b/>
                      <w:bCs/>
                      <w:color w:val="0000CF"/>
                      <w:sz w:val="32"/>
                      <w:szCs w:val="32"/>
                      <w:lang w:val="en-US"/>
                    </w:rPr>
                  </w:rPrChange>
                </w:rPr>
                <w:t>10</w:t>
              </w:r>
              <w:r w:rsidRPr="00E066BD">
                <w:rPr>
                  <w:rFonts w:ascii="Monaco" w:hAnsi="Monaco" w:cs="Monaco"/>
                  <w:b/>
                  <w:bCs/>
                  <w:color w:val="000000"/>
                  <w:sz w:val="20"/>
                  <w:szCs w:val="20"/>
                  <w:lang w:val="en-US"/>
                  <w:rPrChange w:id="8111" w:author="Borja Gonzalez" w:date="2017-09-28T19:31:00Z">
                    <w:rPr>
                      <w:rFonts w:ascii="Monaco" w:hAnsi="Monaco" w:cs="Monaco"/>
                      <w:b/>
                      <w:bCs/>
                      <w:color w:val="000000"/>
                      <w:sz w:val="32"/>
                      <w:szCs w:val="32"/>
                      <w:lang w:val="en-US"/>
                    </w:rPr>
                  </w:rPrChange>
                </w:rPr>
                <w:t>,</w:t>
              </w:r>
            </w:ins>
          </w:p>
          <w:p w14:paraId="5B4D5A0A" w14:textId="77777777" w:rsidR="00E066BD" w:rsidRPr="00E066BD" w:rsidRDefault="00E066BD" w:rsidP="00E066BD">
            <w:pPr>
              <w:keepNext/>
              <w:keepLines/>
              <w:widowControl w:val="0"/>
              <w:autoSpaceDE w:val="0"/>
              <w:autoSpaceDN w:val="0"/>
              <w:adjustRightInd w:val="0"/>
              <w:spacing w:before="200"/>
              <w:outlineLvl w:val="4"/>
              <w:rPr>
                <w:ins w:id="8112" w:author="Borja Gonzalez" w:date="2017-09-28T19:31:00Z"/>
                <w:rFonts w:ascii="Monaco" w:hAnsi="Monaco" w:cs="Monaco"/>
                <w:sz w:val="20"/>
                <w:szCs w:val="20"/>
                <w:lang w:val="en-US"/>
                <w:rPrChange w:id="8113" w:author="Borja Gonzalez" w:date="2017-09-28T19:31:00Z">
                  <w:rPr>
                    <w:ins w:id="8114" w:author="Borja Gonzalez" w:date="2017-09-28T19:31:00Z"/>
                    <w:rFonts w:ascii="Monaco" w:eastAsiaTheme="majorEastAsia" w:hAnsi="Monaco" w:cs="Monaco"/>
                    <w:color w:val="243F60" w:themeColor="accent1" w:themeShade="7F"/>
                    <w:sz w:val="32"/>
                    <w:szCs w:val="32"/>
                    <w:lang w:val="en-US"/>
                  </w:rPr>
                </w:rPrChange>
              </w:rPr>
            </w:pPr>
            <w:ins w:id="8115" w:author="Borja Gonzalez" w:date="2017-09-28T19:31:00Z">
              <w:r w:rsidRPr="00E066BD">
                <w:rPr>
                  <w:rFonts w:ascii="Monaco" w:hAnsi="Monaco" w:cs="Monaco"/>
                  <w:sz w:val="20"/>
                  <w:szCs w:val="20"/>
                  <w:lang w:val="en-US"/>
                  <w:rPrChange w:id="8116" w:author="Borja Gonzalez" w:date="2017-09-28T19:31:00Z">
                    <w:rPr>
                      <w:rFonts w:ascii="Monaco" w:hAnsi="Monaco" w:cs="Monaco"/>
                      <w:sz w:val="32"/>
                      <w:szCs w:val="32"/>
                      <w:lang w:val="en-US"/>
                    </w:rPr>
                  </w:rPrChange>
                </w:rPr>
                <w:t xml:space="preserve">            </w:t>
              </w:r>
              <w:r w:rsidRPr="00E066BD">
                <w:rPr>
                  <w:rFonts w:ascii="Monaco" w:hAnsi="Monaco" w:cs="Monaco"/>
                  <w:color w:val="000000"/>
                  <w:sz w:val="20"/>
                  <w:szCs w:val="20"/>
                  <w:lang w:val="en-US"/>
                  <w:rPrChange w:id="8117" w:author="Borja Gonzalez" w:date="2017-09-28T19:31:00Z">
                    <w:rPr>
                      <w:rFonts w:ascii="Monaco" w:hAnsi="Monaco" w:cs="Monaco"/>
                      <w:color w:val="000000"/>
                      <w:sz w:val="32"/>
                      <w:szCs w:val="32"/>
                      <w:lang w:val="en-US"/>
                    </w:rPr>
                  </w:rPrChange>
                </w:rPr>
                <w:t>data</w:t>
              </w:r>
              <w:r w:rsidRPr="00E066BD">
                <w:rPr>
                  <w:rFonts w:ascii="Monaco" w:hAnsi="Monaco" w:cs="Monaco"/>
                  <w:b/>
                  <w:bCs/>
                  <w:color w:val="CE5C00"/>
                  <w:sz w:val="20"/>
                  <w:szCs w:val="20"/>
                  <w:lang w:val="en-US"/>
                  <w:rPrChange w:id="8118" w:author="Borja Gonzalez" w:date="2017-09-28T19:31:00Z">
                    <w:rPr>
                      <w:rFonts w:ascii="Monaco" w:hAnsi="Monaco" w:cs="Monaco"/>
                      <w:b/>
                      <w:bCs/>
                      <w:color w:val="CE5C00"/>
                      <w:sz w:val="32"/>
                      <w:szCs w:val="32"/>
                      <w:lang w:val="en-US"/>
                    </w:rPr>
                  </w:rPrChange>
                </w:rPr>
                <w:t>:</w:t>
              </w:r>
              <w:r w:rsidRPr="00E066BD">
                <w:rPr>
                  <w:rFonts w:ascii="Monaco" w:hAnsi="Monaco" w:cs="Monaco"/>
                  <w:sz w:val="20"/>
                  <w:szCs w:val="20"/>
                  <w:lang w:val="en-US"/>
                  <w:rPrChange w:id="8119" w:author="Borja Gonzalez" w:date="2017-09-28T19:31:00Z">
                    <w:rPr>
                      <w:rFonts w:ascii="Monaco" w:hAnsi="Monaco" w:cs="Monaco"/>
                      <w:sz w:val="32"/>
                      <w:szCs w:val="32"/>
                      <w:lang w:val="en-US"/>
                    </w:rPr>
                  </w:rPrChange>
                </w:rPr>
                <w:t xml:space="preserve"> </w:t>
              </w:r>
              <w:r w:rsidRPr="00E066BD">
                <w:rPr>
                  <w:rFonts w:ascii="Monaco" w:hAnsi="Monaco" w:cs="Monaco"/>
                  <w:color w:val="000000"/>
                  <w:sz w:val="20"/>
                  <w:szCs w:val="20"/>
                  <w:lang w:val="en-US"/>
                  <w:rPrChange w:id="8120" w:author="Borja Gonzalez" w:date="2017-09-28T19:31:00Z">
                    <w:rPr>
                      <w:rFonts w:ascii="Monaco" w:hAnsi="Monaco" w:cs="Monaco"/>
                      <w:color w:val="000000"/>
                      <w:sz w:val="32"/>
                      <w:szCs w:val="32"/>
                      <w:lang w:val="en-US"/>
                    </w:rPr>
                  </w:rPrChange>
                </w:rPr>
                <w:t>minimo</w:t>
              </w:r>
              <w:r w:rsidRPr="00E066BD">
                <w:rPr>
                  <w:rFonts w:ascii="Monaco" w:hAnsi="Monaco" w:cs="Monaco"/>
                  <w:b/>
                  <w:bCs/>
                  <w:color w:val="000000"/>
                  <w:sz w:val="20"/>
                  <w:szCs w:val="20"/>
                  <w:lang w:val="en-US"/>
                  <w:rPrChange w:id="8121" w:author="Borja Gonzalez" w:date="2017-09-28T19:31:00Z">
                    <w:rPr>
                      <w:rFonts w:ascii="Monaco" w:hAnsi="Monaco" w:cs="Monaco"/>
                      <w:b/>
                      <w:bCs/>
                      <w:color w:val="000000"/>
                      <w:sz w:val="32"/>
                      <w:szCs w:val="32"/>
                      <w:lang w:val="en-US"/>
                    </w:rPr>
                  </w:rPrChange>
                </w:rPr>
                <w:t>,</w:t>
              </w:r>
            </w:ins>
          </w:p>
          <w:p w14:paraId="418405B4" w14:textId="77777777" w:rsidR="00E066BD" w:rsidRPr="00E066BD" w:rsidRDefault="00E066BD" w:rsidP="00E066BD">
            <w:pPr>
              <w:keepNext/>
              <w:keepLines/>
              <w:widowControl w:val="0"/>
              <w:autoSpaceDE w:val="0"/>
              <w:autoSpaceDN w:val="0"/>
              <w:adjustRightInd w:val="0"/>
              <w:spacing w:before="200"/>
              <w:outlineLvl w:val="4"/>
              <w:rPr>
                <w:ins w:id="8122" w:author="Borja Gonzalez" w:date="2017-09-28T19:31:00Z"/>
                <w:rFonts w:ascii="Monaco" w:hAnsi="Monaco" w:cs="Monaco"/>
                <w:sz w:val="20"/>
                <w:szCs w:val="20"/>
                <w:lang w:val="en-US"/>
                <w:rPrChange w:id="8123" w:author="Borja Gonzalez" w:date="2017-09-28T19:31:00Z">
                  <w:rPr>
                    <w:ins w:id="8124" w:author="Borja Gonzalez" w:date="2017-09-28T19:31:00Z"/>
                    <w:rFonts w:ascii="Monaco" w:eastAsiaTheme="majorEastAsia" w:hAnsi="Monaco" w:cs="Monaco"/>
                    <w:color w:val="243F60" w:themeColor="accent1" w:themeShade="7F"/>
                    <w:sz w:val="32"/>
                    <w:szCs w:val="32"/>
                    <w:lang w:val="en-US"/>
                  </w:rPr>
                </w:rPrChange>
              </w:rPr>
            </w:pPr>
            <w:ins w:id="8125" w:author="Borja Gonzalez" w:date="2017-09-28T19:31:00Z">
              <w:r w:rsidRPr="00E066BD">
                <w:rPr>
                  <w:rFonts w:ascii="Monaco" w:hAnsi="Monaco" w:cs="Monaco"/>
                  <w:sz w:val="20"/>
                  <w:szCs w:val="20"/>
                  <w:lang w:val="en-US"/>
                  <w:rPrChange w:id="8126" w:author="Borja Gonzalez" w:date="2017-09-28T19:31:00Z">
                    <w:rPr>
                      <w:rFonts w:ascii="Monaco" w:hAnsi="Monaco" w:cs="Monaco"/>
                      <w:sz w:val="32"/>
                      <w:szCs w:val="32"/>
                      <w:lang w:val="en-US"/>
                    </w:rPr>
                  </w:rPrChange>
                </w:rPr>
                <w:t xml:space="preserve">            </w:t>
              </w:r>
              <w:r w:rsidRPr="00E066BD">
                <w:rPr>
                  <w:rFonts w:ascii="Monaco" w:hAnsi="Monaco" w:cs="Monaco"/>
                  <w:color w:val="000000"/>
                  <w:sz w:val="20"/>
                  <w:szCs w:val="20"/>
                  <w:lang w:val="en-US"/>
                  <w:rPrChange w:id="8127" w:author="Borja Gonzalez" w:date="2017-09-28T19:31:00Z">
                    <w:rPr>
                      <w:rFonts w:ascii="Monaco" w:hAnsi="Monaco" w:cs="Monaco"/>
                      <w:color w:val="000000"/>
                      <w:sz w:val="32"/>
                      <w:szCs w:val="32"/>
                      <w:lang w:val="en-US"/>
                    </w:rPr>
                  </w:rPrChange>
                </w:rPr>
                <w:t>spanGaps</w:t>
              </w:r>
              <w:r w:rsidRPr="00E066BD">
                <w:rPr>
                  <w:rFonts w:ascii="Monaco" w:hAnsi="Monaco" w:cs="Monaco"/>
                  <w:b/>
                  <w:bCs/>
                  <w:color w:val="CE5C00"/>
                  <w:sz w:val="20"/>
                  <w:szCs w:val="20"/>
                  <w:lang w:val="en-US"/>
                  <w:rPrChange w:id="8128" w:author="Borja Gonzalez" w:date="2017-09-28T19:31:00Z">
                    <w:rPr>
                      <w:rFonts w:ascii="Monaco" w:hAnsi="Monaco" w:cs="Monaco"/>
                      <w:b/>
                      <w:bCs/>
                      <w:color w:val="CE5C00"/>
                      <w:sz w:val="32"/>
                      <w:szCs w:val="32"/>
                      <w:lang w:val="en-US"/>
                    </w:rPr>
                  </w:rPrChange>
                </w:rPr>
                <w:t>:</w:t>
              </w:r>
              <w:r w:rsidRPr="00E066BD">
                <w:rPr>
                  <w:rFonts w:ascii="Monaco" w:hAnsi="Monaco" w:cs="Monaco"/>
                  <w:sz w:val="20"/>
                  <w:szCs w:val="20"/>
                  <w:lang w:val="en-US"/>
                  <w:rPrChange w:id="8129" w:author="Borja Gonzalez" w:date="2017-09-28T19:31:00Z">
                    <w:rPr>
                      <w:rFonts w:ascii="Monaco" w:hAnsi="Monaco" w:cs="Monaco"/>
                      <w:sz w:val="32"/>
                      <w:szCs w:val="32"/>
                      <w:lang w:val="en-US"/>
                    </w:rPr>
                  </w:rPrChange>
                </w:rPr>
                <w:t xml:space="preserve"> </w:t>
              </w:r>
              <w:r w:rsidRPr="00E066BD">
                <w:rPr>
                  <w:rFonts w:ascii="Monaco" w:hAnsi="Monaco" w:cs="Monaco"/>
                  <w:b/>
                  <w:bCs/>
                  <w:color w:val="204A87"/>
                  <w:sz w:val="20"/>
                  <w:szCs w:val="20"/>
                  <w:lang w:val="en-US"/>
                  <w:rPrChange w:id="8130" w:author="Borja Gonzalez" w:date="2017-09-28T19:31:00Z">
                    <w:rPr>
                      <w:rFonts w:ascii="Monaco" w:hAnsi="Monaco" w:cs="Monaco"/>
                      <w:b/>
                      <w:bCs/>
                      <w:color w:val="204A87"/>
                      <w:sz w:val="32"/>
                      <w:szCs w:val="32"/>
                      <w:lang w:val="en-US"/>
                    </w:rPr>
                  </w:rPrChange>
                </w:rPr>
                <w:t>false</w:t>
              </w:r>
              <w:r w:rsidRPr="00E066BD">
                <w:rPr>
                  <w:rFonts w:ascii="Monaco" w:hAnsi="Monaco" w:cs="Monaco"/>
                  <w:b/>
                  <w:bCs/>
                  <w:color w:val="000000"/>
                  <w:sz w:val="20"/>
                  <w:szCs w:val="20"/>
                  <w:lang w:val="en-US"/>
                  <w:rPrChange w:id="8131" w:author="Borja Gonzalez" w:date="2017-09-28T19:31:00Z">
                    <w:rPr>
                      <w:rFonts w:ascii="Monaco" w:hAnsi="Monaco" w:cs="Monaco"/>
                      <w:b/>
                      <w:bCs/>
                      <w:color w:val="000000"/>
                      <w:sz w:val="32"/>
                      <w:szCs w:val="32"/>
                      <w:lang w:val="en-US"/>
                    </w:rPr>
                  </w:rPrChange>
                </w:rPr>
                <w:t>,</w:t>
              </w:r>
            </w:ins>
          </w:p>
          <w:p w14:paraId="00DB9C97" w14:textId="77777777" w:rsidR="00E066BD" w:rsidRPr="00E066BD" w:rsidRDefault="00E066BD" w:rsidP="00E066BD">
            <w:pPr>
              <w:keepNext/>
              <w:keepLines/>
              <w:widowControl w:val="0"/>
              <w:autoSpaceDE w:val="0"/>
              <w:autoSpaceDN w:val="0"/>
              <w:adjustRightInd w:val="0"/>
              <w:spacing w:before="200"/>
              <w:outlineLvl w:val="4"/>
              <w:rPr>
                <w:ins w:id="8132" w:author="Borja Gonzalez" w:date="2017-09-28T19:31:00Z"/>
                <w:rFonts w:ascii="Monaco" w:hAnsi="Monaco" w:cs="Monaco"/>
                <w:sz w:val="20"/>
                <w:szCs w:val="20"/>
                <w:lang w:val="en-US"/>
                <w:rPrChange w:id="8133" w:author="Borja Gonzalez" w:date="2017-09-28T19:31:00Z">
                  <w:rPr>
                    <w:ins w:id="8134" w:author="Borja Gonzalez" w:date="2017-09-28T19:31:00Z"/>
                    <w:rFonts w:ascii="Monaco" w:eastAsiaTheme="majorEastAsia" w:hAnsi="Monaco" w:cs="Monaco"/>
                    <w:color w:val="243F60" w:themeColor="accent1" w:themeShade="7F"/>
                    <w:sz w:val="32"/>
                    <w:szCs w:val="32"/>
                    <w:lang w:val="en-US"/>
                  </w:rPr>
                </w:rPrChange>
              </w:rPr>
            </w:pPr>
            <w:ins w:id="8135" w:author="Borja Gonzalez" w:date="2017-09-28T19:31:00Z">
              <w:r w:rsidRPr="00E066BD">
                <w:rPr>
                  <w:rFonts w:ascii="Monaco" w:hAnsi="Monaco" w:cs="Monaco"/>
                  <w:sz w:val="20"/>
                  <w:szCs w:val="20"/>
                  <w:lang w:val="en-US"/>
                  <w:rPrChange w:id="8136" w:author="Borja Gonzalez" w:date="2017-09-28T19:31:00Z">
                    <w:rPr>
                      <w:rFonts w:ascii="Monaco" w:hAnsi="Monaco" w:cs="Monaco"/>
                      <w:sz w:val="32"/>
                      <w:szCs w:val="32"/>
                      <w:lang w:val="en-US"/>
                    </w:rPr>
                  </w:rPrChange>
                </w:rPr>
                <w:t xml:space="preserve">        </w:t>
              </w:r>
              <w:r w:rsidRPr="00E066BD">
                <w:rPr>
                  <w:rFonts w:ascii="Monaco" w:hAnsi="Monaco" w:cs="Monaco"/>
                  <w:b/>
                  <w:bCs/>
                  <w:color w:val="000000"/>
                  <w:sz w:val="20"/>
                  <w:szCs w:val="20"/>
                  <w:lang w:val="en-US"/>
                  <w:rPrChange w:id="8137" w:author="Borja Gonzalez" w:date="2017-09-28T19:31:00Z">
                    <w:rPr>
                      <w:rFonts w:ascii="Monaco" w:hAnsi="Monaco" w:cs="Monaco"/>
                      <w:b/>
                      <w:bCs/>
                      <w:color w:val="000000"/>
                      <w:sz w:val="32"/>
                      <w:szCs w:val="32"/>
                      <w:lang w:val="en-US"/>
                    </w:rPr>
                  </w:rPrChange>
                </w:rPr>
                <w:t>},</w:t>
              </w:r>
            </w:ins>
          </w:p>
          <w:p w14:paraId="04130A4D" w14:textId="77777777" w:rsidR="00E066BD" w:rsidRPr="00E066BD" w:rsidRDefault="00E066BD" w:rsidP="00E066BD">
            <w:pPr>
              <w:keepNext/>
              <w:keepLines/>
              <w:widowControl w:val="0"/>
              <w:autoSpaceDE w:val="0"/>
              <w:autoSpaceDN w:val="0"/>
              <w:adjustRightInd w:val="0"/>
              <w:spacing w:before="200"/>
              <w:outlineLvl w:val="4"/>
              <w:rPr>
                <w:ins w:id="8138" w:author="Borja Gonzalez" w:date="2017-09-28T19:31:00Z"/>
                <w:rFonts w:ascii="Monaco" w:hAnsi="Monaco" w:cs="Monaco"/>
                <w:sz w:val="20"/>
                <w:szCs w:val="20"/>
                <w:lang w:val="en-US"/>
                <w:rPrChange w:id="8139" w:author="Borja Gonzalez" w:date="2017-09-28T19:31:00Z">
                  <w:rPr>
                    <w:ins w:id="8140" w:author="Borja Gonzalez" w:date="2017-09-28T19:31:00Z"/>
                    <w:rFonts w:ascii="Monaco" w:eastAsiaTheme="majorEastAsia" w:hAnsi="Monaco" w:cs="Monaco"/>
                    <w:color w:val="243F60" w:themeColor="accent1" w:themeShade="7F"/>
                    <w:sz w:val="32"/>
                    <w:szCs w:val="32"/>
                    <w:lang w:val="en-US"/>
                  </w:rPr>
                </w:rPrChange>
              </w:rPr>
            </w:pPr>
            <w:ins w:id="8141" w:author="Borja Gonzalez" w:date="2017-09-28T19:31:00Z">
              <w:r w:rsidRPr="00E066BD">
                <w:rPr>
                  <w:rFonts w:ascii="Monaco" w:hAnsi="Monaco" w:cs="Monaco"/>
                  <w:sz w:val="20"/>
                  <w:szCs w:val="20"/>
                  <w:lang w:val="en-US"/>
                  <w:rPrChange w:id="8142" w:author="Borja Gonzalez" w:date="2017-09-28T19:31:00Z">
                    <w:rPr>
                      <w:rFonts w:ascii="Monaco" w:hAnsi="Monaco" w:cs="Monaco"/>
                      <w:sz w:val="32"/>
                      <w:szCs w:val="32"/>
                      <w:lang w:val="en-US"/>
                    </w:rPr>
                  </w:rPrChange>
                </w:rPr>
                <w:t xml:space="preserve">    </w:t>
              </w:r>
              <w:r w:rsidRPr="00E066BD">
                <w:rPr>
                  <w:rFonts w:ascii="Monaco" w:hAnsi="Monaco" w:cs="Monaco"/>
                  <w:b/>
                  <w:bCs/>
                  <w:color w:val="000000"/>
                  <w:sz w:val="20"/>
                  <w:szCs w:val="20"/>
                  <w:lang w:val="en-US"/>
                  <w:rPrChange w:id="8143" w:author="Borja Gonzalez" w:date="2017-09-28T19:31:00Z">
                    <w:rPr>
                      <w:rFonts w:ascii="Monaco" w:hAnsi="Monaco" w:cs="Monaco"/>
                      <w:b/>
                      <w:bCs/>
                      <w:color w:val="000000"/>
                      <w:sz w:val="32"/>
                      <w:szCs w:val="32"/>
                      <w:lang w:val="en-US"/>
                    </w:rPr>
                  </w:rPrChange>
                </w:rPr>
                <w:t>]</w:t>
              </w:r>
            </w:ins>
          </w:p>
          <w:p w14:paraId="697EDD59" w14:textId="77777777" w:rsidR="00E066BD" w:rsidRPr="00E066BD" w:rsidRDefault="00E066BD" w:rsidP="00E066BD">
            <w:pPr>
              <w:keepNext/>
              <w:keepLines/>
              <w:widowControl w:val="0"/>
              <w:autoSpaceDE w:val="0"/>
              <w:autoSpaceDN w:val="0"/>
              <w:adjustRightInd w:val="0"/>
              <w:spacing w:before="200"/>
              <w:outlineLvl w:val="4"/>
              <w:rPr>
                <w:ins w:id="8144" w:author="Borja Gonzalez" w:date="2017-09-28T19:31:00Z"/>
                <w:rFonts w:ascii="Monaco" w:hAnsi="Monaco" w:cs="Monaco"/>
                <w:sz w:val="20"/>
                <w:szCs w:val="20"/>
                <w:lang w:val="en-US"/>
                <w:rPrChange w:id="8145" w:author="Borja Gonzalez" w:date="2017-09-28T19:31:00Z">
                  <w:rPr>
                    <w:ins w:id="8146" w:author="Borja Gonzalez" w:date="2017-09-28T19:31:00Z"/>
                    <w:rFonts w:ascii="Monaco" w:eastAsiaTheme="majorEastAsia" w:hAnsi="Monaco" w:cs="Monaco"/>
                    <w:color w:val="243F60" w:themeColor="accent1" w:themeShade="7F"/>
                    <w:sz w:val="32"/>
                    <w:szCs w:val="32"/>
                    <w:lang w:val="en-US"/>
                  </w:rPr>
                </w:rPrChange>
              </w:rPr>
            </w:pPr>
            <w:ins w:id="8147" w:author="Borja Gonzalez" w:date="2017-09-28T19:31:00Z">
              <w:r w:rsidRPr="00E066BD">
                <w:rPr>
                  <w:rFonts w:ascii="Monaco" w:hAnsi="Monaco" w:cs="Monaco"/>
                  <w:b/>
                  <w:bCs/>
                  <w:color w:val="000000"/>
                  <w:sz w:val="20"/>
                  <w:szCs w:val="20"/>
                  <w:lang w:val="en-US"/>
                  <w:rPrChange w:id="8148" w:author="Borja Gonzalez" w:date="2017-09-28T19:31: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8149" w:author="Borja Gonzalez" w:date="2017-09-28T19:31:00Z">
                    <w:rPr>
                      <w:rFonts w:ascii="Monaco" w:hAnsi="Monaco" w:cs="Monaco"/>
                      <w:color w:val="000000"/>
                      <w:sz w:val="32"/>
                      <w:szCs w:val="32"/>
                      <w:lang w:val="en-US"/>
                    </w:rPr>
                  </w:rPrChange>
                </w:rPr>
                <w:t>options</w:t>
              </w:r>
              <w:r w:rsidRPr="00E066BD">
                <w:rPr>
                  <w:rFonts w:ascii="Monaco" w:hAnsi="Monaco" w:cs="Monaco"/>
                  <w:b/>
                  <w:bCs/>
                  <w:color w:val="CE5C00"/>
                  <w:sz w:val="20"/>
                  <w:szCs w:val="20"/>
                  <w:lang w:val="en-US"/>
                  <w:rPrChange w:id="8150" w:author="Borja Gonzalez" w:date="2017-09-28T19:31:00Z">
                    <w:rPr>
                      <w:rFonts w:ascii="Monaco" w:hAnsi="Monaco" w:cs="Monaco"/>
                      <w:b/>
                      <w:bCs/>
                      <w:color w:val="CE5C00"/>
                      <w:sz w:val="32"/>
                      <w:szCs w:val="32"/>
                      <w:lang w:val="en-US"/>
                    </w:rPr>
                  </w:rPrChange>
                </w:rPr>
                <w:t>:</w:t>
              </w:r>
              <w:r w:rsidRPr="00E066BD">
                <w:rPr>
                  <w:rFonts w:ascii="Monaco" w:hAnsi="Monaco" w:cs="Monaco"/>
                  <w:sz w:val="20"/>
                  <w:szCs w:val="20"/>
                  <w:lang w:val="en-US"/>
                  <w:rPrChange w:id="8151" w:author="Borja Gonzalez" w:date="2017-09-28T19:31:00Z">
                    <w:rPr>
                      <w:rFonts w:ascii="Monaco" w:hAnsi="Monaco" w:cs="Monaco"/>
                      <w:sz w:val="32"/>
                      <w:szCs w:val="32"/>
                      <w:lang w:val="en-US"/>
                    </w:rPr>
                  </w:rPrChange>
                </w:rPr>
                <w:t xml:space="preserve"> </w:t>
              </w:r>
              <w:r w:rsidRPr="00E066BD">
                <w:rPr>
                  <w:rFonts w:ascii="Monaco" w:hAnsi="Monaco" w:cs="Monaco"/>
                  <w:b/>
                  <w:bCs/>
                  <w:color w:val="000000"/>
                  <w:sz w:val="20"/>
                  <w:szCs w:val="20"/>
                  <w:lang w:val="en-US"/>
                  <w:rPrChange w:id="8152" w:author="Borja Gonzalez" w:date="2017-09-28T19:31:00Z">
                    <w:rPr>
                      <w:rFonts w:ascii="Monaco" w:hAnsi="Monaco" w:cs="Monaco"/>
                      <w:b/>
                      <w:bCs/>
                      <w:color w:val="000000"/>
                      <w:sz w:val="32"/>
                      <w:szCs w:val="32"/>
                      <w:lang w:val="en-US"/>
                    </w:rPr>
                  </w:rPrChange>
                </w:rPr>
                <w:t>{</w:t>
              </w:r>
            </w:ins>
          </w:p>
          <w:p w14:paraId="42FE9F91" w14:textId="77777777" w:rsidR="00E066BD" w:rsidRPr="00E066BD" w:rsidRDefault="00E066BD" w:rsidP="00E066BD">
            <w:pPr>
              <w:keepNext/>
              <w:keepLines/>
              <w:widowControl w:val="0"/>
              <w:autoSpaceDE w:val="0"/>
              <w:autoSpaceDN w:val="0"/>
              <w:adjustRightInd w:val="0"/>
              <w:spacing w:before="200"/>
              <w:outlineLvl w:val="4"/>
              <w:rPr>
                <w:ins w:id="8153" w:author="Borja Gonzalez" w:date="2017-09-28T19:31:00Z"/>
                <w:rFonts w:ascii="Monaco" w:hAnsi="Monaco" w:cs="Monaco"/>
                <w:sz w:val="20"/>
                <w:szCs w:val="20"/>
                <w:lang w:val="en-US"/>
                <w:rPrChange w:id="8154" w:author="Borja Gonzalez" w:date="2017-09-28T19:31:00Z">
                  <w:rPr>
                    <w:ins w:id="8155" w:author="Borja Gonzalez" w:date="2017-09-28T19:31:00Z"/>
                    <w:rFonts w:ascii="Monaco" w:eastAsiaTheme="majorEastAsia" w:hAnsi="Monaco" w:cs="Monaco"/>
                    <w:color w:val="243F60" w:themeColor="accent1" w:themeShade="7F"/>
                    <w:sz w:val="32"/>
                    <w:szCs w:val="32"/>
                    <w:lang w:val="en-US"/>
                  </w:rPr>
                </w:rPrChange>
              </w:rPr>
            </w:pPr>
            <w:ins w:id="8156" w:author="Borja Gonzalez" w:date="2017-09-28T19:31:00Z">
              <w:r w:rsidRPr="00E066BD">
                <w:rPr>
                  <w:rFonts w:ascii="Monaco" w:hAnsi="Monaco" w:cs="Monaco"/>
                  <w:sz w:val="20"/>
                  <w:szCs w:val="20"/>
                  <w:lang w:val="en-US"/>
                  <w:rPrChange w:id="8157" w:author="Borja Gonzalez" w:date="2017-09-28T19:31:00Z">
                    <w:rPr>
                      <w:rFonts w:ascii="Monaco" w:hAnsi="Monaco" w:cs="Monaco"/>
                      <w:sz w:val="32"/>
                      <w:szCs w:val="32"/>
                      <w:lang w:val="en-US"/>
                    </w:rPr>
                  </w:rPrChange>
                </w:rPr>
                <w:t xml:space="preserve">    </w:t>
              </w:r>
              <w:r w:rsidRPr="00E066BD">
                <w:rPr>
                  <w:rFonts w:ascii="Monaco" w:hAnsi="Monaco" w:cs="Monaco"/>
                  <w:color w:val="000000"/>
                  <w:sz w:val="20"/>
                  <w:szCs w:val="20"/>
                  <w:lang w:val="en-US"/>
                  <w:rPrChange w:id="8158" w:author="Borja Gonzalez" w:date="2017-09-28T19:31:00Z">
                    <w:rPr>
                      <w:rFonts w:ascii="Monaco" w:hAnsi="Monaco" w:cs="Monaco"/>
                      <w:color w:val="000000"/>
                      <w:sz w:val="32"/>
                      <w:szCs w:val="32"/>
                      <w:lang w:val="en-US"/>
                    </w:rPr>
                  </w:rPrChange>
                </w:rPr>
                <w:t>title</w:t>
              </w:r>
              <w:r w:rsidRPr="00E066BD">
                <w:rPr>
                  <w:rFonts w:ascii="Monaco" w:hAnsi="Monaco" w:cs="Monaco"/>
                  <w:b/>
                  <w:bCs/>
                  <w:color w:val="CE5C00"/>
                  <w:sz w:val="20"/>
                  <w:szCs w:val="20"/>
                  <w:lang w:val="en-US"/>
                  <w:rPrChange w:id="8159" w:author="Borja Gonzalez" w:date="2017-09-28T19:31:00Z">
                    <w:rPr>
                      <w:rFonts w:ascii="Monaco" w:hAnsi="Monaco" w:cs="Monaco"/>
                      <w:b/>
                      <w:bCs/>
                      <w:color w:val="CE5C00"/>
                      <w:sz w:val="32"/>
                      <w:szCs w:val="32"/>
                      <w:lang w:val="en-US"/>
                    </w:rPr>
                  </w:rPrChange>
                </w:rPr>
                <w:t>:</w:t>
              </w:r>
              <w:r w:rsidRPr="00E066BD">
                <w:rPr>
                  <w:rFonts w:ascii="Monaco" w:hAnsi="Monaco" w:cs="Monaco"/>
                  <w:sz w:val="20"/>
                  <w:szCs w:val="20"/>
                  <w:lang w:val="en-US"/>
                  <w:rPrChange w:id="8160" w:author="Borja Gonzalez" w:date="2017-09-28T19:31:00Z">
                    <w:rPr>
                      <w:rFonts w:ascii="Monaco" w:hAnsi="Monaco" w:cs="Monaco"/>
                      <w:sz w:val="32"/>
                      <w:szCs w:val="32"/>
                      <w:lang w:val="en-US"/>
                    </w:rPr>
                  </w:rPrChange>
                </w:rPr>
                <w:t xml:space="preserve"> </w:t>
              </w:r>
              <w:r w:rsidRPr="00E066BD">
                <w:rPr>
                  <w:rFonts w:ascii="Monaco" w:hAnsi="Monaco" w:cs="Monaco"/>
                  <w:b/>
                  <w:bCs/>
                  <w:color w:val="000000"/>
                  <w:sz w:val="20"/>
                  <w:szCs w:val="20"/>
                  <w:lang w:val="en-US"/>
                  <w:rPrChange w:id="8161" w:author="Borja Gonzalez" w:date="2017-09-28T19:31:00Z">
                    <w:rPr>
                      <w:rFonts w:ascii="Monaco" w:hAnsi="Monaco" w:cs="Monaco"/>
                      <w:b/>
                      <w:bCs/>
                      <w:color w:val="000000"/>
                      <w:sz w:val="32"/>
                      <w:szCs w:val="32"/>
                      <w:lang w:val="en-US"/>
                    </w:rPr>
                  </w:rPrChange>
                </w:rPr>
                <w:t>{</w:t>
              </w:r>
            </w:ins>
          </w:p>
          <w:p w14:paraId="3D3C5E69" w14:textId="77777777" w:rsidR="00E066BD" w:rsidRPr="00E066BD" w:rsidRDefault="00E066BD" w:rsidP="00E066BD">
            <w:pPr>
              <w:keepNext/>
              <w:keepLines/>
              <w:widowControl w:val="0"/>
              <w:autoSpaceDE w:val="0"/>
              <w:autoSpaceDN w:val="0"/>
              <w:adjustRightInd w:val="0"/>
              <w:spacing w:before="200"/>
              <w:outlineLvl w:val="4"/>
              <w:rPr>
                <w:ins w:id="8162" w:author="Borja Gonzalez" w:date="2017-09-28T19:31:00Z"/>
                <w:rFonts w:ascii="Monaco" w:hAnsi="Monaco" w:cs="Monaco"/>
                <w:sz w:val="20"/>
                <w:szCs w:val="20"/>
                <w:lang w:val="en-US"/>
                <w:rPrChange w:id="8163" w:author="Borja Gonzalez" w:date="2017-09-28T19:31:00Z">
                  <w:rPr>
                    <w:ins w:id="8164" w:author="Borja Gonzalez" w:date="2017-09-28T19:31:00Z"/>
                    <w:rFonts w:ascii="Monaco" w:eastAsiaTheme="majorEastAsia" w:hAnsi="Monaco" w:cs="Monaco"/>
                    <w:color w:val="243F60" w:themeColor="accent1" w:themeShade="7F"/>
                    <w:sz w:val="32"/>
                    <w:szCs w:val="32"/>
                    <w:lang w:val="en-US"/>
                  </w:rPr>
                </w:rPrChange>
              </w:rPr>
            </w:pPr>
            <w:ins w:id="8165" w:author="Borja Gonzalez" w:date="2017-09-28T19:31:00Z">
              <w:r w:rsidRPr="00E066BD">
                <w:rPr>
                  <w:rFonts w:ascii="Monaco" w:hAnsi="Monaco" w:cs="Monaco"/>
                  <w:sz w:val="20"/>
                  <w:szCs w:val="20"/>
                  <w:lang w:val="en-US"/>
                  <w:rPrChange w:id="8166" w:author="Borja Gonzalez" w:date="2017-09-28T19:31:00Z">
                    <w:rPr>
                      <w:rFonts w:ascii="Monaco" w:hAnsi="Monaco" w:cs="Monaco"/>
                      <w:sz w:val="32"/>
                      <w:szCs w:val="32"/>
                      <w:lang w:val="en-US"/>
                    </w:rPr>
                  </w:rPrChange>
                </w:rPr>
                <w:t xml:space="preserve">            </w:t>
              </w:r>
              <w:r w:rsidRPr="00E066BD">
                <w:rPr>
                  <w:rFonts w:ascii="Monaco" w:hAnsi="Monaco" w:cs="Monaco"/>
                  <w:color w:val="000000"/>
                  <w:sz w:val="20"/>
                  <w:szCs w:val="20"/>
                  <w:lang w:val="en-US"/>
                  <w:rPrChange w:id="8167" w:author="Borja Gonzalez" w:date="2017-09-28T19:31:00Z">
                    <w:rPr>
                      <w:rFonts w:ascii="Monaco" w:hAnsi="Monaco" w:cs="Monaco"/>
                      <w:color w:val="000000"/>
                      <w:sz w:val="32"/>
                      <w:szCs w:val="32"/>
                      <w:lang w:val="en-US"/>
                    </w:rPr>
                  </w:rPrChange>
                </w:rPr>
                <w:t>display</w:t>
              </w:r>
              <w:r w:rsidRPr="00E066BD">
                <w:rPr>
                  <w:rFonts w:ascii="Monaco" w:hAnsi="Monaco" w:cs="Monaco"/>
                  <w:b/>
                  <w:bCs/>
                  <w:color w:val="CE5C00"/>
                  <w:sz w:val="20"/>
                  <w:szCs w:val="20"/>
                  <w:lang w:val="en-US"/>
                  <w:rPrChange w:id="8168" w:author="Borja Gonzalez" w:date="2017-09-28T19:31:00Z">
                    <w:rPr>
                      <w:rFonts w:ascii="Monaco" w:hAnsi="Monaco" w:cs="Monaco"/>
                      <w:b/>
                      <w:bCs/>
                      <w:color w:val="CE5C00"/>
                      <w:sz w:val="32"/>
                      <w:szCs w:val="32"/>
                      <w:lang w:val="en-US"/>
                    </w:rPr>
                  </w:rPrChange>
                </w:rPr>
                <w:t>:</w:t>
              </w:r>
              <w:r w:rsidRPr="00E066BD">
                <w:rPr>
                  <w:rFonts w:ascii="Monaco" w:hAnsi="Monaco" w:cs="Monaco"/>
                  <w:sz w:val="20"/>
                  <w:szCs w:val="20"/>
                  <w:lang w:val="en-US"/>
                  <w:rPrChange w:id="8169" w:author="Borja Gonzalez" w:date="2017-09-28T19:31:00Z">
                    <w:rPr>
                      <w:rFonts w:ascii="Monaco" w:hAnsi="Monaco" w:cs="Monaco"/>
                      <w:sz w:val="32"/>
                      <w:szCs w:val="32"/>
                      <w:lang w:val="en-US"/>
                    </w:rPr>
                  </w:rPrChange>
                </w:rPr>
                <w:t xml:space="preserve"> </w:t>
              </w:r>
              <w:r w:rsidRPr="00E066BD">
                <w:rPr>
                  <w:rFonts w:ascii="Monaco" w:hAnsi="Monaco" w:cs="Monaco"/>
                  <w:b/>
                  <w:bCs/>
                  <w:color w:val="204A87"/>
                  <w:sz w:val="20"/>
                  <w:szCs w:val="20"/>
                  <w:lang w:val="en-US"/>
                  <w:rPrChange w:id="8170" w:author="Borja Gonzalez" w:date="2017-09-28T19:31:00Z">
                    <w:rPr>
                      <w:rFonts w:ascii="Monaco" w:hAnsi="Monaco" w:cs="Monaco"/>
                      <w:b/>
                      <w:bCs/>
                      <w:color w:val="204A87"/>
                      <w:sz w:val="32"/>
                      <w:szCs w:val="32"/>
                      <w:lang w:val="en-US"/>
                    </w:rPr>
                  </w:rPrChange>
                </w:rPr>
                <w:t>true</w:t>
              </w:r>
              <w:r w:rsidRPr="00E066BD">
                <w:rPr>
                  <w:rFonts w:ascii="Monaco" w:hAnsi="Monaco" w:cs="Monaco"/>
                  <w:b/>
                  <w:bCs/>
                  <w:color w:val="000000"/>
                  <w:sz w:val="20"/>
                  <w:szCs w:val="20"/>
                  <w:lang w:val="en-US"/>
                  <w:rPrChange w:id="8171" w:author="Borja Gonzalez" w:date="2017-09-28T19:31:00Z">
                    <w:rPr>
                      <w:rFonts w:ascii="Monaco" w:hAnsi="Monaco" w:cs="Monaco"/>
                      <w:b/>
                      <w:bCs/>
                      <w:color w:val="000000"/>
                      <w:sz w:val="32"/>
                      <w:szCs w:val="32"/>
                      <w:lang w:val="en-US"/>
                    </w:rPr>
                  </w:rPrChange>
                </w:rPr>
                <w:t>,</w:t>
              </w:r>
            </w:ins>
          </w:p>
          <w:p w14:paraId="4FFEA8BA" w14:textId="77777777" w:rsidR="00E066BD" w:rsidRPr="00E066BD" w:rsidRDefault="00E066BD" w:rsidP="00E066BD">
            <w:pPr>
              <w:keepNext/>
              <w:keepLines/>
              <w:widowControl w:val="0"/>
              <w:autoSpaceDE w:val="0"/>
              <w:autoSpaceDN w:val="0"/>
              <w:adjustRightInd w:val="0"/>
              <w:spacing w:before="200"/>
              <w:outlineLvl w:val="4"/>
              <w:rPr>
                <w:ins w:id="8172" w:author="Borja Gonzalez" w:date="2017-09-28T19:31:00Z"/>
                <w:rFonts w:ascii="Monaco" w:hAnsi="Monaco" w:cs="Monaco"/>
                <w:sz w:val="20"/>
                <w:szCs w:val="20"/>
                <w:lang w:val="en-US"/>
                <w:rPrChange w:id="8173" w:author="Borja Gonzalez" w:date="2017-09-28T19:31:00Z">
                  <w:rPr>
                    <w:ins w:id="8174" w:author="Borja Gonzalez" w:date="2017-09-28T19:31:00Z"/>
                    <w:rFonts w:ascii="Monaco" w:eastAsiaTheme="majorEastAsia" w:hAnsi="Monaco" w:cs="Monaco"/>
                    <w:color w:val="243F60" w:themeColor="accent1" w:themeShade="7F"/>
                    <w:sz w:val="32"/>
                    <w:szCs w:val="32"/>
                    <w:lang w:val="en-US"/>
                  </w:rPr>
                </w:rPrChange>
              </w:rPr>
            </w:pPr>
            <w:ins w:id="8175" w:author="Borja Gonzalez" w:date="2017-09-28T19:31:00Z">
              <w:r w:rsidRPr="00E066BD">
                <w:rPr>
                  <w:rFonts w:ascii="Monaco" w:hAnsi="Monaco" w:cs="Monaco"/>
                  <w:sz w:val="20"/>
                  <w:szCs w:val="20"/>
                  <w:lang w:val="en-US"/>
                  <w:rPrChange w:id="8176" w:author="Borja Gonzalez" w:date="2017-09-28T19:31:00Z">
                    <w:rPr>
                      <w:rFonts w:ascii="Monaco" w:hAnsi="Monaco" w:cs="Monaco"/>
                      <w:sz w:val="32"/>
                      <w:szCs w:val="32"/>
                      <w:lang w:val="en-US"/>
                    </w:rPr>
                  </w:rPrChange>
                </w:rPr>
                <w:t xml:space="preserve">            </w:t>
              </w:r>
              <w:r w:rsidRPr="00E066BD">
                <w:rPr>
                  <w:rFonts w:ascii="Monaco" w:hAnsi="Monaco" w:cs="Monaco"/>
                  <w:color w:val="000000"/>
                  <w:sz w:val="20"/>
                  <w:szCs w:val="20"/>
                  <w:lang w:val="en-US"/>
                  <w:rPrChange w:id="8177" w:author="Borja Gonzalez" w:date="2017-09-28T19:31:00Z">
                    <w:rPr>
                      <w:rFonts w:ascii="Monaco" w:hAnsi="Monaco" w:cs="Monaco"/>
                      <w:color w:val="000000"/>
                      <w:sz w:val="32"/>
                      <w:szCs w:val="32"/>
                      <w:lang w:val="en-US"/>
                    </w:rPr>
                  </w:rPrChange>
                </w:rPr>
                <w:t>text</w:t>
              </w:r>
              <w:r w:rsidRPr="00E066BD">
                <w:rPr>
                  <w:rFonts w:ascii="Monaco" w:hAnsi="Monaco" w:cs="Monaco"/>
                  <w:b/>
                  <w:bCs/>
                  <w:color w:val="CE5C00"/>
                  <w:sz w:val="20"/>
                  <w:szCs w:val="20"/>
                  <w:lang w:val="en-US"/>
                  <w:rPrChange w:id="8178" w:author="Borja Gonzalez" w:date="2017-09-28T19:31:00Z">
                    <w:rPr>
                      <w:rFonts w:ascii="Monaco" w:hAnsi="Monaco" w:cs="Monaco"/>
                      <w:b/>
                      <w:bCs/>
                      <w:color w:val="CE5C00"/>
                      <w:sz w:val="32"/>
                      <w:szCs w:val="32"/>
                      <w:lang w:val="en-US"/>
                    </w:rPr>
                  </w:rPrChange>
                </w:rPr>
                <w:t>:</w:t>
              </w:r>
              <w:r w:rsidRPr="00E066BD">
                <w:rPr>
                  <w:rFonts w:ascii="Monaco" w:hAnsi="Monaco" w:cs="Monaco"/>
                  <w:sz w:val="20"/>
                  <w:szCs w:val="20"/>
                  <w:lang w:val="en-US"/>
                  <w:rPrChange w:id="8179" w:author="Borja Gonzalez" w:date="2017-09-28T19:31:00Z">
                    <w:rPr>
                      <w:rFonts w:ascii="Monaco" w:hAnsi="Monaco" w:cs="Monaco"/>
                      <w:sz w:val="32"/>
                      <w:szCs w:val="32"/>
                      <w:lang w:val="en-US"/>
                    </w:rPr>
                  </w:rPrChange>
                </w:rPr>
                <w:t xml:space="preserve"> </w:t>
              </w:r>
              <w:r w:rsidRPr="00E066BD">
                <w:rPr>
                  <w:rFonts w:ascii="Monaco" w:hAnsi="Monaco" w:cs="Monaco"/>
                  <w:color w:val="4E9A06"/>
                  <w:sz w:val="20"/>
                  <w:szCs w:val="20"/>
                  <w:lang w:val="en-US"/>
                  <w:rPrChange w:id="8180" w:author="Borja Gonzalez" w:date="2017-09-28T19:31:00Z">
                    <w:rPr>
                      <w:rFonts w:ascii="Monaco" w:hAnsi="Monaco" w:cs="Monaco"/>
                      <w:color w:val="4E9A06"/>
                      <w:sz w:val="32"/>
                      <w:szCs w:val="32"/>
                      <w:lang w:val="en-US"/>
                    </w:rPr>
                  </w:rPrChange>
                </w:rPr>
                <w:t>"Evolucion en el plano "</w:t>
              </w:r>
              <w:r w:rsidRPr="00E066BD">
                <w:rPr>
                  <w:rFonts w:ascii="Monaco" w:hAnsi="Monaco" w:cs="Monaco"/>
                  <w:b/>
                  <w:bCs/>
                  <w:color w:val="CE5C00"/>
                  <w:sz w:val="20"/>
                  <w:szCs w:val="20"/>
                  <w:lang w:val="en-US"/>
                  <w:rPrChange w:id="8181" w:author="Borja Gonzalez" w:date="2017-09-28T19:31:00Z">
                    <w:rPr>
                      <w:rFonts w:ascii="Monaco" w:hAnsi="Monaco" w:cs="Monaco"/>
                      <w:b/>
                      <w:bCs/>
                      <w:color w:val="CE5C00"/>
                      <w:sz w:val="32"/>
                      <w:szCs w:val="32"/>
                      <w:lang w:val="en-US"/>
                    </w:rPr>
                  </w:rPrChange>
                </w:rPr>
                <w:t>+</w:t>
              </w:r>
              <w:r w:rsidRPr="00E066BD">
                <w:rPr>
                  <w:rFonts w:ascii="Monaco" w:hAnsi="Monaco" w:cs="Monaco"/>
                  <w:color w:val="000000"/>
                  <w:sz w:val="20"/>
                  <w:szCs w:val="20"/>
                  <w:lang w:val="en-US"/>
                  <w:rPrChange w:id="8182" w:author="Borja Gonzalez" w:date="2017-09-28T19:31:00Z">
                    <w:rPr>
                      <w:rFonts w:ascii="Monaco" w:hAnsi="Monaco" w:cs="Monaco"/>
                      <w:color w:val="000000"/>
                      <w:sz w:val="32"/>
                      <w:szCs w:val="32"/>
                      <w:lang w:val="en-US"/>
                    </w:rPr>
                  </w:rPrChange>
                </w:rPr>
                <w:t>x</w:t>
              </w:r>
              <w:r w:rsidRPr="00E066BD">
                <w:rPr>
                  <w:rFonts w:ascii="Monaco" w:hAnsi="Monaco" w:cs="Monaco"/>
                  <w:b/>
                  <w:bCs/>
                  <w:color w:val="CE5C00"/>
                  <w:sz w:val="20"/>
                  <w:szCs w:val="20"/>
                  <w:lang w:val="en-US"/>
                  <w:rPrChange w:id="8183" w:author="Borja Gonzalez" w:date="2017-09-28T19:31:00Z">
                    <w:rPr>
                      <w:rFonts w:ascii="Monaco" w:hAnsi="Monaco" w:cs="Monaco"/>
                      <w:b/>
                      <w:bCs/>
                      <w:color w:val="CE5C00"/>
                      <w:sz w:val="32"/>
                      <w:szCs w:val="32"/>
                      <w:lang w:val="en-US"/>
                    </w:rPr>
                  </w:rPrChange>
                </w:rPr>
                <w:t>+</w:t>
              </w:r>
              <w:r w:rsidRPr="00E066BD">
                <w:rPr>
                  <w:rFonts w:ascii="Monaco" w:hAnsi="Monaco" w:cs="Monaco"/>
                  <w:color w:val="4E9A06"/>
                  <w:sz w:val="20"/>
                  <w:szCs w:val="20"/>
                  <w:lang w:val="en-US"/>
                  <w:rPrChange w:id="8184" w:author="Borja Gonzalez" w:date="2017-09-28T19:31:00Z">
                    <w:rPr>
                      <w:rFonts w:ascii="Monaco" w:hAnsi="Monaco" w:cs="Monaco"/>
                      <w:color w:val="4E9A06"/>
                      <w:sz w:val="32"/>
                      <w:szCs w:val="32"/>
                      <w:lang w:val="en-US"/>
                    </w:rPr>
                  </w:rPrChange>
                </w:rPr>
                <w:t>" de "</w:t>
              </w:r>
              <w:r w:rsidRPr="00E066BD">
                <w:rPr>
                  <w:rFonts w:ascii="Monaco" w:hAnsi="Monaco" w:cs="Monaco"/>
                  <w:b/>
                  <w:bCs/>
                  <w:color w:val="CE5C00"/>
                  <w:sz w:val="20"/>
                  <w:szCs w:val="20"/>
                  <w:lang w:val="en-US"/>
                  <w:rPrChange w:id="8185" w:author="Borja Gonzalez" w:date="2017-09-28T19:31:00Z">
                    <w:rPr>
                      <w:rFonts w:ascii="Monaco" w:hAnsi="Monaco" w:cs="Monaco"/>
                      <w:b/>
                      <w:bCs/>
                      <w:color w:val="CE5C00"/>
                      <w:sz w:val="32"/>
                      <w:szCs w:val="32"/>
                      <w:lang w:val="en-US"/>
                    </w:rPr>
                  </w:rPrChange>
                </w:rPr>
                <w:t>+</w:t>
              </w:r>
              <w:r w:rsidRPr="00E066BD">
                <w:rPr>
                  <w:rFonts w:ascii="Monaco" w:hAnsi="Monaco" w:cs="Monaco"/>
                  <w:color w:val="000000"/>
                  <w:sz w:val="20"/>
                  <w:szCs w:val="20"/>
                  <w:lang w:val="en-US"/>
                  <w:rPrChange w:id="8186" w:author="Borja Gonzalez" w:date="2017-09-28T19:31:00Z">
                    <w:rPr>
                      <w:rFonts w:ascii="Monaco" w:hAnsi="Monaco" w:cs="Monaco"/>
                      <w:color w:val="000000"/>
                      <w:sz w:val="32"/>
                      <w:szCs w:val="32"/>
                      <w:lang w:val="en-US"/>
                    </w:rPr>
                  </w:rPrChange>
                </w:rPr>
                <w:t>nombre</w:t>
              </w:r>
              <w:r w:rsidRPr="00E066BD">
                <w:rPr>
                  <w:rFonts w:ascii="Monaco" w:hAnsi="Monaco" w:cs="Monaco"/>
                  <w:b/>
                  <w:bCs/>
                  <w:color w:val="CE5C00"/>
                  <w:sz w:val="20"/>
                  <w:szCs w:val="20"/>
                  <w:lang w:val="en-US"/>
                  <w:rPrChange w:id="8187" w:author="Borja Gonzalez" w:date="2017-09-28T19:31:00Z">
                    <w:rPr>
                      <w:rFonts w:ascii="Monaco" w:hAnsi="Monaco" w:cs="Monaco"/>
                      <w:b/>
                      <w:bCs/>
                      <w:color w:val="CE5C00"/>
                      <w:sz w:val="32"/>
                      <w:szCs w:val="32"/>
                      <w:lang w:val="en-US"/>
                    </w:rPr>
                  </w:rPrChange>
                </w:rPr>
                <w:t>+</w:t>
              </w:r>
              <w:r w:rsidRPr="00E066BD">
                <w:rPr>
                  <w:rFonts w:ascii="Monaco" w:hAnsi="Monaco" w:cs="Monaco"/>
                  <w:color w:val="4E9A06"/>
                  <w:sz w:val="20"/>
                  <w:szCs w:val="20"/>
                  <w:lang w:val="en-US"/>
                  <w:rPrChange w:id="8188" w:author="Borja Gonzalez" w:date="2017-09-28T19:31:00Z">
                    <w:rPr>
                      <w:rFonts w:ascii="Monaco" w:hAnsi="Monaco" w:cs="Monaco"/>
                      <w:color w:val="4E9A06"/>
                      <w:sz w:val="32"/>
                      <w:szCs w:val="32"/>
                      <w:lang w:val="en-US"/>
                    </w:rPr>
                  </w:rPrChange>
                </w:rPr>
                <w:t>" "</w:t>
              </w:r>
              <w:r w:rsidRPr="00E066BD">
                <w:rPr>
                  <w:rFonts w:ascii="Monaco" w:hAnsi="Monaco" w:cs="Monaco"/>
                  <w:b/>
                  <w:bCs/>
                  <w:color w:val="CE5C00"/>
                  <w:sz w:val="20"/>
                  <w:szCs w:val="20"/>
                  <w:lang w:val="en-US"/>
                  <w:rPrChange w:id="8189" w:author="Borja Gonzalez" w:date="2017-09-28T19:31:00Z">
                    <w:rPr>
                      <w:rFonts w:ascii="Monaco" w:hAnsi="Monaco" w:cs="Monaco"/>
                      <w:b/>
                      <w:bCs/>
                      <w:color w:val="CE5C00"/>
                      <w:sz w:val="32"/>
                      <w:szCs w:val="32"/>
                      <w:lang w:val="en-US"/>
                    </w:rPr>
                  </w:rPrChange>
                </w:rPr>
                <w:t>+</w:t>
              </w:r>
              <w:r w:rsidRPr="00E066BD">
                <w:rPr>
                  <w:rFonts w:ascii="Monaco" w:hAnsi="Monaco" w:cs="Monaco"/>
                  <w:color w:val="000000"/>
                  <w:sz w:val="20"/>
                  <w:szCs w:val="20"/>
                  <w:lang w:val="en-US"/>
                  <w:rPrChange w:id="8190" w:author="Borja Gonzalez" w:date="2017-09-28T19:31:00Z">
                    <w:rPr>
                      <w:rFonts w:ascii="Monaco" w:hAnsi="Monaco" w:cs="Monaco"/>
                      <w:color w:val="000000"/>
                      <w:sz w:val="32"/>
                      <w:szCs w:val="32"/>
                      <w:lang w:val="en-US"/>
                    </w:rPr>
                  </w:rPrChange>
                </w:rPr>
                <w:t>apellido</w:t>
              </w:r>
            </w:ins>
          </w:p>
          <w:p w14:paraId="779BC574" w14:textId="77777777" w:rsidR="00E066BD" w:rsidRPr="00E066BD" w:rsidRDefault="00E066BD" w:rsidP="00E066BD">
            <w:pPr>
              <w:keepNext/>
              <w:keepLines/>
              <w:widowControl w:val="0"/>
              <w:autoSpaceDE w:val="0"/>
              <w:autoSpaceDN w:val="0"/>
              <w:adjustRightInd w:val="0"/>
              <w:spacing w:before="200"/>
              <w:outlineLvl w:val="4"/>
              <w:rPr>
                <w:ins w:id="8191" w:author="Borja Gonzalez" w:date="2017-09-28T19:31:00Z"/>
                <w:rFonts w:ascii="Monaco" w:hAnsi="Monaco" w:cs="Monaco"/>
                <w:sz w:val="20"/>
                <w:szCs w:val="20"/>
                <w:lang w:val="en-US"/>
                <w:rPrChange w:id="8192" w:author="Borja Gonzalez" w:date="2017-09-28T19:31:00Z">
                  <w:rPr>
                    <w:ins w:id="8193" w:author="Borja Gonzalez" w:date="2017-09-28T19:31:00Z"/>
                    <w:rFonts w:ascii="Monaco" w:eastAsiaTheme="majorEastAsia" w:hAnsi="Monaco" w:cs="Monaco"/>
                    <w:color w:val="243F60" w:themeColor="accent1" w:themeShade="7F"/>
                    <w:sz w:val="32"/>
                    <w:szCs w:val="32"/>
                    <w:lang w:val="en-US"/>
                  </w:rPr>
                </w:rPrChange>
              </w:rPr>
            </w:pPr>
            <w:ins w:id="8194" w:author="Borja Gonzalez" w:date="2017-09-28T19:31:00Z">
              <w:r w:rsidRPr="00E066BD">
                <w:rPr>
                  <w:rFonts w:ascii="Monaco" w:hAnsi="Monaco" w:cs="Monaco"/>
                  <w:sz w:val="20"/>
                  <w:szCs w:val="20"/>
                  <w:lang w:val="en-US"/>
                  <w:rPrChange w:id="8195" w:author="Borja Gonzalez" w:date="2017-09-28T19:31:00Z">
                    <w:rPr>
                      <w:rFonts w:ascii="Monaco" w:hAnsi="Monaco" w:cs="Monaco"/>
                      <w:sz w:val="32"/>
                      <w:szCs w:val="32"/>
                      <w:lang w:val="en-US"/>
                    </w:rPr>
                  </w:rPrChange>
                </w:rPr>
                <w:t xml:space="preserve">        </w:t>
              </w:r>
              <w:r w:rsidRPr="00E066BD">
                <w:rPr>
                  <w:rFonts w:ascii="Monaco" w:hAnsi="Monaco" w:cs="Monaco"/>
                  <w:b/>
                  <w:bCs/>
                  <w:color w:val="000000"/>
                  <w:sz w:val="20"/>
                  <w:szCs w:val="20"/>
                  <w:lang w:val="en-US"/>
                  <w:rPrChange w:id="8196" w:author="Borja Gonzalez" w:date="2017-09-28T19:31:00Z">
                    <w:rPr>
                      <w:rFonts w:ascii="Monaco" w:hAnsi="Monaco" w:cs="Monaco"/>
                      <w:b/>
                      <w:bCs/>
                      <w:color w:val="000000"/>
                      <w:sz w:val="32"/>
                      <w:szCs w:val="32"/>
                      <w:lang w:val="en-US"/>
                    </w:rPr>
                  </w:rPrChange>
                </w:rPr>
                <w:t>},</w:t>
              </w:r>
            </w:ins>
          </w:p>
          <w:p w14:paraId="2DF2E3D6" w14:textId="77777777" w:rsidR="00E066BD" w:rsidRPr="00E066BD" w:rsidRDefault="00E066BD" w:rsidP="00E066BD">
            <w:pPr>
              <w:keepNext/>
              <w:keepLines/>
              <w:widowControl w:val="0"/>
              <w:autoSpaceDE w:val="0"/>
              <w:autoSpaceDN w:val="0"/>
              <w:adjustRightInd w:val="0"/>
              <w:spacing w:before="200"/>
              <w:outlineLvl w:val="4"/>
              <w:rPr>
                <w:ins w:id="8197" w:author="Borja Gonzalez" w:date="2017-09-28T19:31:00Z"/>
                <w:rFonts w:ascii="Monaco" w:hAnsi="Monaco" w:cs="Monaco"/>
                <w:sz w:val="20"/>
                <w:szCs w:val="20"/>
                <w:lang w:val="en-US"/>
                <w:rPrChange w:id="8198" w:author="Borja Gonzalez" w:date="2017-09-28T19:31:00Z">
                  <w:rPr>
                    <w:ins w:id="8199" w:author="Borja Gonzalez" w:date="2017-09-28T19:31:00Z"/>
                    <w:rFonts w:ascii="Monaco" w:eastAsiaTheme="majorEastAsia" w:hAnsi="Monaco" w:cs="Monaco"/>
                    <w:color w:val="243F60" w:themeColor="accent1" w:themeShade="7F"/>
                    <w:sz w:val="32"/>
                    <w:szCs w:val="32"/>
                    <w:lang w:val="en-US"/>
                  </w:rPr>
                </w:rPrChange>
              </w:rPr>
            </w:pPr>
            <w:ins w:id="8200" w:author="Borja Gonzalez" w:date="2017-09-28T19:31:00Z">
              <w:r w:rsidRPr="00E066BD">
                <w:rPr>
                  <w:rFonts w:ascii="Monaco" w:hAnsi="Monaco" w:cs="Monaco"/>
                  <w:sz w:val="20"/>
                  <w:szCs w:val="20"/>
                  <w:lang w:val="en-US"/>
                  <w:rPrChange w:id="8201" w:author="Borja Gonzalez" w:date="2017-09-28T19:31:00Z">
                    <w:rPr>
                      <w:rFonts w:ascii="Monaco" w:hAnsi="Monaco" w:cs="Monaco"/>
                      <w:sz w:val="32"/>
                      <w:szCs w:val="32"/>
                      <w:lang w:val="en-US"/>
                    </w:rPr>
                  </w:rPrChange>
                </w:rPr>
                <w:t xml:space="preserve">    </w:t>
              </w:r>
              <w:r w:rsidRPr="00E066BD">
                <w:rPr>
                  <w:rFonts w:ascii="Monaco" w:hAnsi="Monaco" w:cs="Monaco"/>
                  <w:color w:val="000000"/>
                  <w:sz w:val="20"/>
                  <w:szCs w:val="20"/>
                  <w:lang w:val="en-US"/>
                  <w:rPrChange w:id="8202" w:author="Borja Gonzalez" w:date="2017-09-28T19:31:00Z">
                    <w:rPr>
                      <w:rFonts w:ascii="Monaco" w:hAnsi="Monaco" w:cs="Monaco"/>
                      <w:color w:val="000000"/>
                      <w:sz w:val="32"/>
                      <w:szCs w:val="32"/>
                      <w:lang w:val="en-US"/>
                    </w:rPr>
                  </w:rPrChange>
                </w:rPr>
                <w:t>scales</w:t>
              </w:r>
              <w:r w:rsidRPr="00E066BD">
                <w:rPr>
                  <w:rFonts w:ascii="Monaco" w:hAnsi="Monaco" w:cs="Monaco"/>
                  <w:b/>
                  <w:bCs/>
                  <w:color w:val="CE5C00"/>
                  <w:sz w:val="20"/>
                  <w:szCs w:val="20"/>
                  <w:lang w:val="en-US"/>
                  <w:rPrChange w:id="8203" w:author="Borja Gonzalez" w:date="2017-09-28T19:31:00Z">
                    <w:rPr>
                      <w:rFonts w:ascii="Monaco" w:hAnsi="Monaco" w:cs="Monaco"/>
                      <w:b/>
                      <w:bCs/>
                      <w:color w:val="CE5C00"/>
                      <w:sz w:val="32"/>
                      <w:szCs w:val="32"/>
                      <w:lang w:val="en-US"/>
                    </w:rPr>
                  </w:rPrChange>
                </w:rPr>
                <w:t>:</w:t>
              </w:r>
              <w:r w:rsidRPr="00E066BD">
                <w:rPr>
                  <w:rFonts w:ascii="Monaco" w:hAnsi="Monaco" w:cs="Monaco"/>
                  <w:sz w:val="20"/>
                  <w:szCs w:val="20"/>
                  <w:lang w:val="en-US"/>
                  <w:rPrChange w:id="8204" w:author="Borja Gonzalez" w:date="2017-09-28T19:31:00Z">
                    <w:rPr>
                      <w:rFonts w:ascii="Monaco" w:hAnsi="Monaco" w:cs="Monaco"/>
                      <w:sz w:val="32"/>
                      <w:szCs w:val="32"/>
                      <w:lang w:val="en-US"/>
                    </w:rPr>
                  </w:rPrChange>
                </w:rPr>
                <w:t xml:space="preserve"> </w:t>
              </w:r>
              <w:r w:rsidRPr="00E066BD">
                <w:rPr>
                  <w:rFonts w:ascii="Monaco" w:hAnsi="Monaco" w:cs="Monaco"/>
                  <w:b/>
                  <w:bCs/>
                  <w:color w:val="000000"/>
                  <w:sz w:val="20"/>
                  <w:szCs w:val="20"/>
                  <w:lang w:val="en-US"/>
                  <w:rPrChange w:id="8205" w:author="Borja Gonzalez" w:date="2017-09-28T19:31:00Z">
                    <w:rPr>
                      <w:rFonts w:ascii="Monaco" w:hAnsi="Monaco" w:cs="Monaco"/>
                      <w:b/>
                      <w:bCs/>
                      <w:color w:val="000000"/>
                      <w:sz w:val="32"/>
                      <w:szCs w:val="32"/>
                      <w:lang w:val="en-US"/>
                    </w:rPr>
                  </w:rPrChange>
                </w:rPr>
                <w:t>{</w:t>
              </w:r>
            </w:ins>
          </w:p>
          <w:p w14:paraId="5A1B4369" w14:textId="77777777" w:rsidR="00E066BD" w:rsidRPr="00E066BD" w:rsidRDefault="00E066BD" w:rsidP="00E066BD">
            <w:pPr>
              <w:keepNext/>
              <w:keepLines/>
              <w:widowControl w:val="0"/>
              <w:autoSpaceDE w:val="0"/>
              <w:autoSpaceDN w:val="0"/>
              <w:adjustRightInd w:val="0"/>
              <w:spacing w:before="200"/>
              <w:outlineLvl w:val="4"/>
              <w:rPr>
                <w:ins w:id="8206" w:author="Borja Gonzalez" w:date="2017-09-28T19:31:00Z"/>
                <w:rFonts w:ascii="Monaco" w:hAnsi="Monaco" w:cs="Monaco"/>
                <w:sz w:val="20"/>
                <w:szCs w:val="20"/>
                <w:lang w:val="en-US"/>
                <w:rPrChange w:id="8207" w:author="Borja Gonzalez" w:date="2017-09-28T19:31:00Z">
                  <w:rPr>
                    <w:ins w:id="8208" w:author="Borja Gonzalez" w:date="2017-09-28T19:31:00Z"/>
                    <w:rFonts w:ascii="Monaco" w:eastAsiaTheme="majorEastAsia" w:hAnsi="Monaco" w:cs="Monaco"/>
                    <w:color w:val="243F60" w:themeColor="accent1" w:themeShade="7F"/>
                    <w:sz w:val="32"/>
                    <w:szCs w:val="32"/>
                    <w:lang w:val="en-US"/>
                  </w:rPr>
                </w:rPrChange>
              </w:rPr>
            </w:pPr>
            <w:ins w:id="8209" w:author="Borja Gonzalez" w:date="2017-09-28T19:31:00Z">
              <w:r w:rsidRPr="00E066BD">
                <w:rPr>
                  <w:rFonts w:ascii="Monaco" w:hAnsi="Monaco" w:cs="Monaco"/>
                  <w:sz w:val="20"/>
                  <w:szCs w:val="20"/>
                  <w:lang w:val="en-US"/>
                  <w:rPrChange w:id="8210" w:author="Borja Gonzalez" w:date="2017-09-28T19:31:00Z">
                    <w:rPr>
                      <w:rFonts w:ascii="Monaco" w:hAnsi="Monaco" w:cs="Monaco"/>
                      <w:sz w:val="32"/>
                      <w:szCs w:val="32"/>
                      <w:lang w:val="en-US"/>
                    </w:rPr>
                  </w:rPrChange>
                </w:rPr>
                <w:t xml:space="preserve">        </w:t>
              </w:r>
              <w:r w:rsidRPr="00E066BD">
                <w:rPr>
                  <w:rFonts w:ascii="Monaco" w:hAnsi="Monaco" w:cs="Monaco"/>
                  <w:color w:val="000000"/>
                  <w:sz w:val="20"/>
                  <w:szCs w:val="20"/>
                  <w:lang w:val="en-US"/>
                  <w:rPrChange w:id="8211" w:author="Borja Gonzalez" w:date="2017-09-28T19:31:00Z">
                    <w:rPr>
                      <w:rFonts w:ascii="Monaco" w:hAnsi="Monaco" w:cs="Monaco"/>
                      <w:color w:val="000000"/>
                      <w:sz w:val="32"/>
                      <w:szCs w:val="32"/>
                      <w:lang w:val="en-US"/>
                    </w:rPr>
                  </w:rPrChange>
                </w:rPr>
                <w:t>yAxes</w:t>
              </w:r>
              <w:r w:rsidRPr="00E066BD">
                <w:rPr>
                  <w:rFonts w:ascii="Monaco" w:hAnsi="Monaco" w:cs="Monaco"/>
                  <w:b/>
                  <w:bCs/>
                  <w:color w:val="CE5C00"/>
                  <w:sz w:val="20"/>
                  <w:szCs w:val="20"/>
                  <w:lang w:val="en-US"/>
                  <w:rPrChange w:id="8212" w:author="Borja Gonzalez" w:date="2017-09-28T19:31:00Z">
                    <w:rPr>
                      <w:rFonts w:ascii="Monaco" w:hAnsi="Monaco" w:cs="Monaco"/>
                      <w:b/>
                      <w:bCs/>
                      <w:color w:val="CE5C00"/>
                      <w:sz w:val="32"/>
                      <w:szCs w:val="32"/>
                      <w:lang w:val="en-US"/>
                    </w:rPr>
                  </w:rPrChange>
                </w:rPr>
                <w:t>:</w:t>
              </w:r>
              <w:r w:rsidRPr="00E066BD">
                <w:rPr>
                  <w:rFonts w:ascii="Monaco" w:hAnsi="Monaco" w:cs="Monaco"/>
                  <w:sz w:val="20"/>
                  <w:szCs w:val="20"/>
                  <w:lang w:val="en-US"/>
                  <w:rPrChange w:id="8213" w:author="Borja Gonzalez" w:date="2017-09-28T19:31:00Z">
                    <w:rPr>
                      <w:rFonts w:ascii="Monaco" w:hAnsi="Monaco" w:cs="Monaco"/>
                      <w:sz w:val="32"/>
                      <w:szCs w:val="32"/>
                      <w:lang w:val="en-US"/>
                    </w:rPr>
                  </w:rPrChange>
                </w:rPr>
                <w:t xml:space="preserve"> </w:t>
              </w:r>
              <w:r w:rsidRPr="00E066BD">
                <w:rPr>
                  <w:rFonts w:ascii="Monaco" w:hAnsi="Monaco" w:cs="Monaco"/>
                  <w:b/>
                  <w:bCs/>
                  <w:color w:val="000000"/>
                  <w:sz w:val="20"/>
                  <w:szCs w:val="20"/>
                  <w:lang w:val="en-US"/>
                  <w:rPrChange w:id="8214" w:author="Borja Gonzalez" w:date="2017-09-28T19:31:00Z">
                    <w:rPr>
                      <w:rFonts w:ascii="Monaco" w:hAnsi="Monaco" w:cs="Monaco"/>
                      <w:b/>
                      <w:bCs/>
                      <w:color w:val="000000"/>
                      <w:sz w:val="32"/>
                      <w:szCs w:val="32"/>
                      <w:lang w:val="en-US"/>
                    </w:rPr>
                  </w:rPrChange>
                </w:rPr>
                <w:t>[{</w:t>
              </w:r>
            </w:ins>
          </w:p>
          <w:p w14:paraId="62F5F599" w14:textId="77777777" w:rsidR="00E066BD" w:rsidRPr="00E066BD" w:rsidRDefault="00E066BD" w:rsidP="00E066BD">
            <w:pPr>
              <w:keepNext/>
              <w:keepLines/>
              <w:widowControl w:val="0"/>
              <w:autoSpaceDE w:val="0"/>
              <w:autoSpaceDN w:val="0"/>
              <w:adjustRightInd w:val="0"/>
              <w:spacing w:before="200"/>
              <w:outlineLvl w:val="4"/>
              <w:rPr>
                <w:ins w:id="8215" w:author="Borja Gonzalez" w:date="2017-09-28T19:31:00Z"/>
                <w:rFonts w:ascii="Monaco" w:hAnsi="Monaco" w:cs="Monaco"/>
                <w:sz w:val="20"/>
                <w:szCs w:val="20"/>
                <w:lang w:val="en-US"/>
                <w:rPrChange w:id="8216" w:author="Borja Gonzalez" w:date="2017-09-28T19:31:00Z">
                  <w:rPr>
                    <w:ins w:id="8217" w:author="Borja Gonzalez" w:date="2017-09-28T19:31:00Z"/>
                    <w:rFonts w:ascii="Monaco" w:eastAsiaTheme="majorEastAsia" w:hAnsi="Monaco" w:cs="Monaco"/>
                    <w:color w:val="243F60" w:themeColor="accent1" w:themeShade="7F"/>
                    <w:sz w:val="32"/>
                    <w:szCs w:val="32"/>
                    <w:lang w:val="en-US"/>
                  </w:rPr>
                </w:rPrChange>
              </w:rPr>
            </w:pPr>
            <w:ins w:id="8218" w:author="Borja Gonzalez" w:date="2017-09-28T19:31:00Z">
              <w:r w:rsidRPr="00E066BD">
                <w:rPr>
                  <w:rFonts w:ascii="Monaco" w:hAnsi="Monaco" w:cs="Monaco"/>
                  <w:sz w:val="20"/>
                  <w:szCs w:val="20"/>
                  <w:lang w:val="en-US"/>
                  <w:rPrChange w:id="8219" w:author="Borja Gonzalez" w:date="2017-09-28T19:31:00Z">
                    <w:rPr>
                      <w:rFonts w:ascii="Monaco" w:hAnsi="Monaco" w:cs="Monaco"/>
                      <w:sz w:val="32"/>
                      <w:szCs w:val="32"/>
                      <w:lang w:val="en-US"/>
                    </w:rPr>
                  </w:rPrChange>
                </w:rPr>
                <w:t xml:space="preserve">            </w:t>
              </w:r>
              <w:r w:rsidRPr="00E066BD">
                <w:rPr>
                  <w:rFonts w:ascii="Monaco" w:hAnsi="Monaco" w:cs="Monaco"/>
                  <w:color w:val="000000"/>
                  <w:sz w:val="20"/>
                  <w:szCs w:val="20"/>
                  <w:lang w:val="en-US"/>
                  <w:rPrChange w:id="8220" w:author="Borja Gonzalez" w:date="2017-09-28T19:31:00Z">
                    <w:rPr>
                      <w:rFonts w:ascii="Monaco" w:hAnsi="Monaco" w:cs="Monaco"/>
                      <w:color w:val="000000"/>
                      <w:sz w:val="32"/>
                      <w:szCs w:val="32"/>
                      <w:lang w:val="en-US"/>
                    </w:rPr>
                  </w:rPrChange>
                </w:rPr>
                <w:t>ticks</w:t>
              </w:r>
              <w:r w:rsidRPr="00E066BD">
                <w:rPr>
                  <w:rFonts w:ascii="Monaco" w:hAnsi="Monaco" w:cs="Monaco"/>
                  <w:b/>
                  <w:bCs/>
                  <w:color w:val="CE5C00"/>
                  <w:sz w:val="20"/>
                  <w:szCs w:val="20"/>
                  <w:lang w:val="en-US"/>
                  <w:rPrChange w:id="8221" w:author="Borja Gonzalez" w:date="2017-09-28T19:31:00Z">
                    <w:rPr>
                      <w:rFonts w:ascii="Monaco" w:hAnsi="Monaco" w:cs="Monaco"/>
                      <w:b/>
                      <w:bCs/>
                      <w:color w:val="CE5C00"/>
                      <w:sz w:val="32"/>
                      <w:szCs w:val="32"/>
                      <w:lang w:val="en-US"/>
                    </w:rPr>
                  </w:rPrChange>
                </w:rPr>
                <w:t>:</w:t>
              </w:r>
              <w:r w:rsidRPr="00E066BD">
                <w:rPr>
                  <w:rFonts w:ascii="Monaco" w:hAnsi="Monaco" w:cs="Monaco"/>
                  <w:sz w:val="20"/>
                  <w:szCs w:val="20"/>
                  <w:lang w:val="en-US"/>
                  <w:rPrChange w:id="8222" w:author="Borja Gonzalez" w:date="2017-09-28T19:31:00Z">
                    <w:rPr>
                      <w:rFonts w:ascii="Monaco" w:hAnsi="Monaco" w:cs="Monaco"/>
                      <w:sz w:val="32"/>
                      <w:szCs w:val="32"/>
                      <w:lang w:val="en-US"/>
                    </w:rPr>
                  </w:rPrChange>
                </w:rPr>
                <w:t xml:space="preserve"> </w:t>
              </w:r>
              <w:r w:rsidRPr="00E066BD">
                <w:rPr>
                  <w:rFonts w:ascii="Monaco" w:hAnsi="Monaco" w:cs="Monaco"/>
                  <w:b/>
                  <w:bCs/>
                  <w:color w:val="000000"/>
                  <w:sz w:val="20"/>
                  <w:szCs w:val="20"/>
                  <w:lang w:val="en-US"/>
                  <w:rPrChange w:id="8223" w:author="Borja Gonzalez" w:date="2017-09-28T19:31:00Z">
                    <w:rPr>
                      <w:rFonts w:ascii="Monaco" w:hAnsi="Monaco" w:cs="Monaco"/>
                      <w:b/>
                      <w:bCs/>
                      <w:color w:val="000000"/>
                      <w:sz w:val="32"/>
                      <w:szCs w:val="32"/>
                      <w:lang w:val="en-US"/>
                    </w:rPr>
                  </w:rPrChange>
                </w:rPr>
                <w:t>{</w:t>
              </w:r>
            </w:ins>
          </w:p>
          <w:p w14:paraId="10DBE259" w14:textId="77777777" w:rsidR="00E066BD" w:rsidRPr="00E066BD" w:rsidRDefault="00E066BD" w:rsidP="00E066BD">
            <w:pPr>
              <w:keepNext/>
              <w:keepLines/>
              <w:widowControl w:val="0"/>
              <w:autoSpaceDE w:val="0"/>
              <w:autoSpaceDN w:val="0"/>
              <w:adjustRightInd w:val="0"/>
              <w:spacing w:before="200"/>
              <w:outlineLvl w:val="4"/>
              <w:rPr>
                <w:ins w:id="8224" w:author="Borja Gonzalez" w:date="2017-09-28T19:31:00Z"/>
                <w:rFonts w:ascii="Monaco" w:hAnsi="Monaco" w:cs="Monaco"/>
                <w:sz w:val="20"/>
                <w:szCs w:val="20"/>
                <w:lang w:val="en-US"/>
                <w:rPrChange w:id="8225" w:author="Borja Gonzalez" w:date="2017-09-28T19:31:00Z">
                  <w:rPr>
                    <w:ins w:id="8226" w:author="Borja Gonzalez" w:date="2017-09-28T19:31:00Z"/>
                    <w:rFonts w:ascii="Monaco" w:eastAsiaTheme="majorEastAsia" w:hAnsi="Monaco" w:cs="Monaco"/>
                    <w:color w:val="243F60" w:themeColor="accent1" w:themeShade="7F"/>
                    <w:sz w:val="32"/>
                    <w:szCs w:val="32"/>
                    <w:lang w:val="en-US"/>
                  </w:rPr>
                </w:rPrChange>
              </w:rPr>
            </w:pPr>
            <w:ins w:id="8227" w:author="Borja Gonzalez" w:date="2017-09-28T19:31:00Z">
              <w:r w:rsidRPr="00E066BD">
                <w:rPr>
                  <w:rFonts w:ascii="Monaco" w:hAnsi="Monaco" w:cs="Monaco"/>
                  <w:sz w:val="20"/>
                  <w:szCs w:val="20"/>
                  <w:lang w:val="en-US"/>
                  <w:rPrChange w:id="8228" w:author="Borja Gonzalez" w:date="2017-09-28T19:31:00Z">
                    <w:rPr>
                      <w:rFonts w:ascii="Monaco" w:hAnsi="Monaco" w:cs="Monaco"/>
                      <w:sz w:val="32"/>
                      <w:szCs w:val="32"/>
                      <w:lang w:val="en-US"/>
                    </w:rPr>
                  </w:rPrChange>
                </w:rPr>
                <w:t xml:space="preserve">                    </w:t>
              </w:r>
              <w:r w:rsidRPr="00E066BD">
                <w:rPr>
                  <w:rFonts w:ascii="Monaco" w:hAnsi="Monaco" w:cs="Monaco"/>
                  <w:color w:val="000000"/>
                  <w:sz w:val="20"/>
                  <w:szCs w:val="20"/>
                  <w:lang w:val="en-US"/>
                  <w:rPrChange w:id="8229" w:author="Borja Gonzalez" w:date="2017-09-28T19:31:00Z">
                    <w:rPr>
                      <w:rFonts w:ascii="Monaco" w:hAnsi="Monaco" w:cs="Monaco"/>
                      <w:color w:val="000000"/>
                      <w:sz w:val="32"/>
                      <w:szCs w:val="32"/>
                      <w:lang w:val="en-US"/>
                    </w:rPr>
                  </w:rPrChange>
                </w:rPr>
                <w:t>beginAtZero</w:t>
              </w:r>
              <w:r w:rsidRPr="00E066BD">
                <w:rPr>
                  <w:rFonts w:ascii="Monaco" w:hAnsi="Monaco" w:cs="Monaco"/>
                  <w:b/>
                  <w:bCs/>
                  <w:color w:val="CE5C00"/>
                  <w:sz w:val="20"/>
                  <w:szCs w:val="20"/>
                  <w:lang w:val="en-US"/>
                  <w:rPrChange w:id="8230" w:author="Borja Gonzalez" w:date="2017-09-28T19:31:00Z">
                    <w:rPr>
                      <w:rFonts w:ascii="Monaco" w:hAnsi="Monaco" w:cs="Monaco"/>
                      <w:b/>
                      <w:bCs/>
                      <w:color w:val="CE5C00"/>
                      <w:sz w:val="32"/>
                      <w:szCs w:val="32"/>
                      <w:lang w:val="en-US"/>
                    </w:rPr>
                  </w:rPrChange>
                </w:rPr>
                <w:t>:</w:t>
              </w:r>
              <w:r w:rsidRPr="00E066BD">
                <w:rPr>
                  <w:rFonts w:ascii="Monaco" w:hAnsi="Monaco" w:cs="Monaco"/>
                  <w:sz w:val="20"/>
                  <w:szCs w:val="20"/>
                  <w:lang w:val="en-US"/>
                  <w:rPrChange w:id="8231" w:author="Borja Gonzalez" w:date="2017-09-28T19:31:00Z">
                    <w:rPr>
                      <w:rFonts w:ascii="Monaco" w:hAnsi="Monaco" w:cs="Monaco"/>
                      <w:sz w:val="32"/>
                      <w:szCs w:val="32"/>
                      <w:lang w:val="en-US"/>
                    </w:rPr>
                  </w:rPrChange>
                </w:rPr>
                <w:t xml:space="preserve"> </w:t>
              </w:r>
              <w:r w:rsidRPr="00E066BD">
                <w:rPr>
                  <w:rFonts w:ascii="Monaco" w:hAnsi="Monaco" w:cs="Monaco"/>
                  <w:b/>
                  <w:bCs/>
                  <w:color w:val="204A87"/>
                  <w:sz w:val="20"/>
                  <w:szCs w:val="20"/>
                  <w:lang w:val="en-US"/>
                  <w:rPrChange w:id="8232" w:author="Borja Gonzalez" w:date="2017-09-28T19:31:00Z">
                    <w:rPr>
                      <w:rFonts w:ascii="Monaco" w:hAnsi="Monaco" w:cs="Monaco"/>
                      <w:b/>
                      <w:bCs/>
                      <w:color w:val="204A87"/>
                      <w:sz w:val="32"/>
                      <w:szCs w:val="32"/>
                      <w:lang w:val="en-US"/>
                    </w:rPr>
                  </w:rPrChange>
                </w:rPr>
                <w:t>false</w:t>
              </w:r>
              <w:r w:rsidRPr="00E066BD">
                <w:rPr>
                  <w:rFonts w:ascii="Monaco" w:hAnsi="Monaco" w:cs="Monaco"/>
                  <w:b/>
                  <w:bCs/>
                  <w:color w:val="000000"/>
                  <w:sz w:val="20"/>
                  <w:szCs w:val="20"/>
                  <w:lang w:val="en-US"/>
                  <w:rPrChange w:id="8233" w:author="Borja Gonzalez" w:date="2017-09-28T19:31:00Z">
                    <w:rPr>
                      <w:rFonts w:ascii="Monaco" w:hAnsi="Monaco" w:cs="Monaco"/>
                      <w:b/>
                      <w:bCs/>
                      <w:color w:val="000000"/>
                      <w:sz w:val="32"/>
                      <w:szCs w:val="32"/>
                      <w:lang w:val="en-US"/>
                    </w:rPr>
                  </w:rPrChange>
                </w:rPr>
                <w:t>,</w:t>
              </w:r>
            </w:ins>
          </w:p>
          <w:p w14:paraId="5E873C28" w14:textId="77777777" w:rsidR="00E066BD" w:rsidRPr="00E066BD" w:rsidRDefault="00E066BD" w:rsidP="00E066BD">
            <w:pPr>
              <w:keepNext/>
              <w:keepLines/>
              <w:widowControl w:val="0"/>
              <w:autoSpaceDE w:val="0"/>
              <w:autoSpaceDN w:val="0"/>
              <w:adjustRightInd w:val="0"/>
              <w:spacing w:before="200"/>
              <w:outlineLvl w:val="4"/>
              <w:rPr>
                <w:ins w:id="8234" w:author="Borja Gonzalez" w:date="2017-09-28T19:31:00Z"/>
                <w:rFonts w:ascii="Monaco" w:hAnsi="Monaco" w:cs="Monaco"/>
                <w:sz w:val="20"/>
                <w:szCs w:val="20"/>
                <w:lang w:val="en-US"/>
                <w:rPrChange w:id="8235" w:author="Borja Gonzalez" w:date="2017-09-28T19:31:00Z">
                  <w:rPr>
                    <w:ins w:id="8236" w:author="Borja Gonzalez" w:date="2017-09-28T19:31:00Z"/>
                    <w:rFonts w:ascii="Monaco" w:eastAsiaTheme="majorEastAsia" w:hAnsi="Monaco" w:cs="Monaco"/>
                    <w:color w:val="243F60" w:themeColor="accent1" w:themeShade="7F"/>
                    <w:sz w:val="32"/>
                    <w:szCs w:val="32"/>
                    <w:lang w:val="en-US"/>
                  </w:rPr>
                </w:rPrChange>
              </w:rPr>
            </w:pPr>
            <w:ins w:id="8237" w:author="Borja Gonzalez" w:date="2017-09-28T19:31:00Z">
              <w:r w:rsidRPr="00E066BD">
                <w:rPr>
                  <w:rFonts w:ascii="Monaco" w:hAnsi="Monaco" w:cs="Monaco"/>
                  <w:sz w:val="20"/>
                  <w:szCs w:val="20"/>
                  <w:lang w:val="en-US"/>
                  <w:rPrChange w:id="8238" w:author="Borja Gonzalez" w:date="2017-09-28T19:31:00Z">
                    <w:rPr>
                      <w:rFonts w:ascii="Monaco" w:hAnsi="Monaco" w:cs="Monaco"/>
                      <w:sz w:val="32"/>
                      <w:szCs w:val="32"/>
                      <w:lang w:val="en-US"/>
                    </w:rPr>
                  </w:rPrChange>
                </w:rPr>
                <w:t xml:space="preserve">                    </w:t>
              </w:r>
              <w:r w:rsidRPr="00E066BD">
                <w:rPr>
                  <w:rFonts w:ascii="Monaco" w:hAnsi="Monaco" w:cs="Monaco"/>
                  <w:color w:val="000000"/>
                  <w:sz w:val="20"/>
                  <w:szCs w:val="20"/>
                  <w:lang w:val="en-US"/>
                  <w:rPrChange w:id="8239" w:author="Borja Gonzalez" w:date="2017-09-28T19:31:00Z">
                    <w:rPr>
                      <w:rFonts w:ascii="Monaco" w:hAnsi="Monaco" w:cs="Monaco"/>
                      <w:color w:val="000000"/>
                      <w:sz w:val="32"/>
                      <w:szCs w:val="32"/>
                      <w:lang w:val="en-US"/>
                    </w:rPr>
                  </w:rPrChange>
                </w:rPr>
                <w:t>min</w:t>
              </w:r>
              <w:r w:rsidRPr="00E066BD">
                <w:rPr>
                  <w:rFonts w:ascii="Monaco" w:hAnsi="Monaco" w:cs="Monaco"/>
                  <w:b/>
                  <w:bCs/>
                  <w:color w:val="CE5C00"/>
                  <w:sz w:val="20"/>
                  <w:szCs w:val="20"/>
                  <w:lang w:val="en-US"/>
                  <w:rPrChange w:id="8240" w:author="Borja Gonzalez" w:date="2017-09-28T19:31:00Z">
                    <w:rPr>
                      <w:rFonts w:ascii="Monaco" w:hAnsi="Monaco" w:cs="Monaco"/>
                      <w:b/>
                      <w:bCs/>
                      <w:color w:val="CE5C00"/>
                      <w:sz w:val="32"/>
                      <w:szCs w:val="32"/>
                      <w:lang w:val="en-US"/>
                    </w:rPr>
                  </w:rPrChange>
                </w:rPr>
                <w:t>:</w:t>
              </w:r>
              <w:r w:rsidRPr="00E066BD">
                <w:rPr>
                  <w:rFonts w:ascii="Monaco" w:hAnsi="Monaco" w:cs="Monaco"/>
                  <w:sz w:val="20"/>
                  <w:szCs w:val="20"/>
                  <w:lang w:val="en-US"/>
                  <w:rPrChange w:id="8241" w:author="Borja Gonzalez" w:date="2017-09-28T19:31:00Z">
                    <w:rPr>
                      <w:rFonts w:ascii="Monaco" w:hAnsi="Monaco" w:cs="Monaco"/>
                      <w:sz w:val="32"/>
                      <w:szCs w:val="32"/>
                      <w:lang w:val="en-US"/>
                    </w:rPr>
                  </w:rPrChange>
                </w:rPr>
                <w:t xml:space="preserve"> </w:t>
              </w:r>
              <w:r w:rsidRPr="00E066BD">
                <w:rPr>
                  <w:rFonts w:ascii="Monaco" w:hAnsi="Monaco" w:cs="Monaco"/>
                  <w:b/>
                  <w:bCs/>
                  <w:color w:val="CE5C00"/>
                  <w:sz w:val="20"/>
                  <w:szCs w:val="20"/>
                  <w:lang w:val="en-US"/>
                  <w:rPrChange w:id="8242" w:author="Borja Gonzalez" w:date="2017-09-28T19:31:00Z">
                    <w:rPr>
                      <w:rFonts w:ascii="Monaco" w:hAnsi="Monaco" w:cs="Monaco"/>
                      <w:b/>
                      <w:bCs/>
                      <w:color w:val="CE5C00"/>
                      <w:sz w:val="32"/>
                      <w:szCs w:val="32"/>
                      <w:lang w:val="en-US"/>
                    </w:rPr>
                  </w:rPrChange>
                </w:rPr>
                <w:t>-</w:t>
              </w:r>
              <w:r w:rsidRPr="00E066BD">
                <w:rPr>
                  <w:rFonts w:ascii="Monaco" w:hAnsi="Monaco" w:cs="Monaco"/>
                  <w:b/>
                  <w:bCs/>
                  <w:color w:val="0000CF"/>
                  <w:sz w:val="20"/>
                  <w:szCs w:val="20"/>
                  <w:lang w:val="en-US"/>
                  <w:rPrChange w:id="8243" w:author="Borja Gonzalez" w:date="2017-09-28T19:31:00Z">
                    <w:rPr>
                      <w:rFonts w:ascii="Monaco" w:hAnsi="Monaco" w:cs="Monaco"/>
                      <w:b/>
                      <w:bCs/>
                      <w:color w:val="0000CF"/>
                      <w:sz w:val="32"/>
                      <w:szCs w:val="32"/>
                      <w:lang w:val="en-US"/>
                    </w:rPr>
                  </w:rPrChange>
                </w:rPr>
                <w:t>90</w:t>
              </w:r>
              <w:r w:rsidRPr="00E066BD">
                <w:rPr>
                  <w:rFonts w:ascii="Monaco" w:hAnsi="Monaco" w:cs="Monaco"/>
                  <w:b/>
                  <w:bCs/>
                  <w:color w:val="000000"/>
                  <w:sz w:val="20"/>
                  <w:szCs w:val="20"/>
                  <w:lang w:val="en-US"/>
                  <w:rPrChange w:id="8244" w:author="Borja Gonzalez" w:date="2017-09-28T19:31:00Z">
                    <w:rPr>
                      <w:rFonts w:ascii="Monaco" w:hAnsi="Monaco" w:cs="Monaco"/>
                      <w:b/>
                      <w:bCs/>
                      <w:color w:val="000000"/>
                      <w:sz w:val="32"/>
                      <w:szCs w:val="32"/>
                      <w:lang w:val="en-US"/>
                    </w:rPr>
                  </w:rPrChange>
                </w:rPr>
                <w:t>,</w:t>
              </w:r>
            </w:ins>
          </w:p>
          <w:p w14:paraId="051BC3D8" w14:textId="77777777" w:rsidR="00E066BD" w:rsidRPr="00E066BD" w:rsidRDefault="00E066BD" w:rsidP="00E066BD">
            <w:pPr>
              <w:keepNext/>
              <w:keepLines/>
              <w:widowControl w:val="0"/>
              <w:autoSpaceDE w:val="0"/>
              <w:autoSpaceDN w:val="0"/>
              <w:adjustRightInd w:val="0"/>
              <w:spacing w:before="200"/>
              <w:outlineLvl w:val="4"/>
              <w:rPr>
                <w:ins w:id="8245" w:author="Borja Gonzalez" w:date="2017-09-28T19:31:00Z"/>
                <w:rFonts w:ascii="Monaco" w:hAnsi="Monaco" w:cs="Monaco"/>
                <w:sz w:val="20"/>
                <w:szCs w:val="20"/>
                <w:lang w:val="en-US"/>
                <w:rPrChange w:id="8246" w:author="Borja Gonzalez" w:date="2017-09-28T19:31:00Z">
                  <w:rPr>
                    <w:ins w:id="8247" w:author="Borja Gonzalez" w:date="2017-09-28T19:31:00Z"/>
                    <w:rFonts w:ascii="Monaco" w:eastAsiaTheme="majorEastAsia" w:hAnsi="Monaco" w:cs="Monaco"/>
                    <w:color w:val="243F60" w:themeColor="accent1" w:themeShade="7F"/>
                    <w:sz w:val="32"/>
                    <w:szCs w:val="32"/>
                    <w:lang w:val="en-US"/>
                  </w:rPr>
                </w:rPrChange>
              </w:rPr>
            </w:pPr>
            <w:ins w:id="8248" w:author="Borja Gonzalez" w:date="2017-09-28T19:31:00Z">
              <w:r w:rsidRPr="00E066BD">
                <w:rPr>
                  <w:rFonts w:ascii="Monaco" w:hAnsi="Monaco" w:cs="Monaco"/>
                  <w:sz w:val="20"/>
                  <w:szCs w:val="20"/>
                  <w:lang w:val="en-US"/>
                  <w:rPrChange w:id="8249" w:author="Borja Gonzalez" w:date="2017-09-28T19:31:00Z">
                    <w:rPr>
                      <w:rFonts w:ascii="Monaco" w:hAnsi="Monaco" w:cs="Monaco"/>
                      <w:sz w:val="32"/>
                      <w:szCs w:val="32"/>
                      <w:lang w:val="en-US"/>
                    </w:rPr>
                  </w:rPrChange>
                </w:rPr>
                <w:t xml:space="preserve">                    </w:t>
              </w:r>
              <w:r w:rsidRPr="00E066BD">
                <w:rPr>
                  <w:rFonts w:ascii="Monaco" w:hAnsi="Monaco" w:cs="Monaco"/>
                  <w:color w:val="000000"/>
                  <w:sz w:val="20"/>
                  <w:szCs w:val="20"/>
                  <w:lang w:val="en-US"/>
                  <w:rPrChange w:id="8250" w:author="Borja Gonzalez" w:date="2017-09-28T19:31:00Z">
                    <w:rPr>
                      <w:rFonts w:ascii="Monaco" w:hAnsi="Monaco" w:cs="Monaco"/>
                      <w:color w:val="000000"/>
                      <w:sz w:val="32"/>
                      <w:szCs w:val="32"/>
                      <w:lang w:val="en-US"/>
                    </w:rPr>
                  </w:rPrChange>
                </w:rPr>
                <w:t>max</w:t>
              </w:r>
              <w:r w:rsidRPr="00E066BD">
                <w:rPr>
                  <w:rFonts w:ascii="Monaco" w:hAnsi="Monaco" w:cs="Monaco"/>
                  <w:b/>
                  <w:bCs/>
                  <w:color w:val="CE5C00"/>
                  <w:sz w:val="20"/>
                  <w:szCs w:val="20"/>
                  <w:lang w:val="en-US"/>
                  <w:rPrChange w:id="8251" w:author="Borja Gonzalez" w:date="2017-09-28T19:31:00Z">
                    <w:rPr>
                      <w:rFonts w:ascii="Monaco" w:hAnsi="Monaco" w:cs="Monaco"/>
                      <w:b/>
                      <w:bCs/>
                      <w:color w:val="CE5C00"/>
                      <w:sz w:val="32"/>
                      <w:szCs w:val="32"/>
                      <w:lang w:val="en-US"/>
                    </w:rPr>
                  </w:rPrChange>
                </w:rPr>
                <w:t>:</w:t>
              </w:r>
              <w:r w:rsidRPr="00E066BD">
                <w:rPr>
                  <w:rFonts w:ascii="Monaco" w:hAnsi="Monaco" w:cs="Monaco"/>
                  <w:sz w:val="20"/>
                  <w:szCs w:val="20"/>
                  <w:lang w:val="en-US"/>
                  <w:rPrChange w:id="8252" w:author="Borja Gonzalez" w:date="2017-09-28T19:31:00Z">
                    <w:rPr>
                      <w:rFonts w:ascii="Monaco" w:hAnsi="Monaco" w:cs="Monaco"/>
                      <w:sz w:val="32"/>
                      <w:szCs w:val="32"/>
                      <w:lang w:val="en-US"/>
                    </w:rPr>
                  </w:rPrChange>
                </w:rPr>
                <w:t xml:space="preserve"> </w:t>
              </w:r>
              <w:r w:rsidRPr="00E066BD">
                <w:rPr>
                  <w:rFonts w:ascii="Monaco" w:hAnsi="Monaco" w:cs="Monaco"/>
                  <w:b/>
                  <w:bCs/>
                  <w:color w:val="0000CF"/>
                  <w:sz w:val="20"/>
                  <w:szCs w:val="20"/>
                  <w:lang w:val="en-US"/>
                  <w:rPrChange w:id="8253" w:author="Borja Gonzalez" w:date="2017-09-28T19:31:00Z">
                    <w:rPr>
                      <w:rFonts w:ascii="Monaco" w:hAnsi="Monaco" w:cs="Monaco"/>
                      <w:b/>
                      <w:bCs/>
                      <w:color w:val="0000CF"/>
                      <w:sz w:val="32"/>
                      <w:szCs w:val="32"/>
                      <w:lang w:val="en-US"/>
                    </w:rPr>
                  </w:rPrChange>
                </w:rPr>
                <w:t>90</w:t>
              </w:r>
            </w:ins>
          </w:p>
          <w:p w14:paraId="1534EBDF" w14:textId="77777777" w:rsidR="00E066BD" w:rsidRPr="00E066BD" w:rsidRDefault="00E066BD" w:rsidP="00E066BD">
            <w:pPr>
              <w:keepNext/>
              <w:keepLines/>
              <w:widowControl w:val="0"/>
              <w:autoSpaceDE w:val="0"/>
              <w:autoSpaceDN w:val="0"/>
              <w:adjustRightInd w:val="0"/>
              <w:spacing w:before="200"/>
              <w:outlineLvl w:val="4"/>
              <w:rPr>
                <w:ins w:id="8254" w:author="Borja Gonzalez" w:date="2017-09-28T19:31:00Z"/>
                <w:rFonts w:ascii="Monaco" w:hAnsi="Monaco" w:cs="Monaco"/>
                <w:sz w:val="20"/>
                <w:szCs w:val="20"/>
                <w:lang w:val="en-US"/>
                <w:rPrChange w:id="8255" w:author="Borja Gonzalez" w:date="2017-09-28T19:31:00Z">
                  <w:rPr>
                    <w:ins w:id="8256" w:author="Borja Gonzalez" w:date="2017-09-28T19:31:00Z"/>
                    <w:rFonts w:ascii="Monaco" w:eastAsiaTheme="majorEastAsia" w:hAnsi="Monaco" w:cs="Monaco"/>
                    <w:color w:val="243F60" w:themeColor="accent1" w:themeShade="7F"/>
                    <w:sz w:val="32"/>
                    <w:szCs w:val="32"/>
                    <w:lang w:val="en-US"/>
                  </w:rPr>
                </w:rPrChange>
              </w:rPr>
            </w:pPr>
            <w:ins w:id="8257" w:author="Borja Gonzalez" w:date="2017-09-28T19:31:00Z">
              <w:r w:rsidRPr="00E066BD">
                <w:rPr>
                  <w:rFonts w:ascii="Monaco" w:hAnsi="Monaco" w:cs="Monaco"/>
                  <w:sz w:val="20"/>
                  <w:szCs w:val="20"/>
                  <w:lang w:val="en-US"/>
                  <w:rPrChange w:id="8258" w:author="Borja Gonzalez" w:date="2017-09-28T19:31:00Z">
                    <w:rPr>
                      <w:rFonts w:ascii="Monaco" w:hAnsi="Monaco" w:cs="Monaco"/>
                      <w:sz w:val="32"/>
                      <w:szCs w:val="32"/>
                      <w:lang w:val="en-US"/>
                    </w:rPr>
                  </w:rPrChange>
                </w:rPr>
                <w:t xml:space="preserve">                </w:t>
              </w:r>
              <w:r w:rsidRPr="00E066BD">
                <w:rPr>
                  <w:rFonts w:ascii="Monaco" w:hAnsi="Monaco" w:cs="Monaco"/>
                  <w:b/>
                  <w:bCs/>
                  <w:color w:val="000000"/>
                  <w:sz w:val="20"/>
                  <w:szCs w:val="20"/>
                  <w:lang w:val="en-US"/>
                  <w:rPrChange w:id="8259" w:author="Borja Gonzalez" w:date="2017-09-28T19:31:00Z">
                    <w:rPr>
                      <w:rFonts w:ascii="Monaco" w:hAnsi="Monaco" w:cs="Monaco"/>
                      <w:b/>
                      <w:bCs/>
                      <w:color w:val="000000"/>
                      <w:sz w:val="32"/>
                      <w:szCs w:val="32"/>
                      <w:lang w:val="en-US"/>
                    </w:rPr>
                  </w:rPrChange>
                </w:rPr>
                <w:t>},</w:t>
              </w:r>
            </w:ins>
          </w:p>
          <w:p w14:paraId="2A49788B" w14:textId="77777777" w:rsidR="00E066BD" w:rsidRPr="00E066BD" w:rsidRDefault="00E066BD" w:rsidP="00E066BD">
            <w:pPr>
              <w:keepNext/>
              <w:keepLines/>
              <w:widowControl w:val="0"/>
              <w:autoSpaceDE w:val="0"/>
              <w:autoSpaceDN w:val="0"/>
              <w:adjustRightInd w:val="0"/>
              <w:spacing w:before="200"/>
              <w:outlineLvl w:val="4"/>
              <w:rPr>
                <w:ins w:id="8260" w:author="Borja Gonzalez" w:date="2017-09-28T19:31:00Z"/>
                <w:rFonts w:ascii="Monaco" w:hAnsi="Monaco" w:cs="Monaco"/>
                <w:sz w:val="20"/>
                <w:szCs w:val="20"/>
                <w:lang w:val="en-US"/>
                <w:rPrChange w:id="8261" w:author="Borja Gonzalez" w:date="2017-09-28T19:31:00Z">
                  <w:rPr>
                    <w:ins w:id="8262" w:author="Borja Gonzalez" w:date="2017-09-28T19:31:00Z"/>
                    <w:rFonts w:ascii="Monaco" w:eastAsiaTheme="majorEastAsia" w:hAnsi="Monaco" w:cs="Monaco"/>
                    <w:color w:val="243F60" w:themeColor="accent1" w:themeShade="7F"/>
                    <w:sz w:val="32"/>
                    <w:szCs w:val="32"/>
                    <w:lang w:val="en-US"/>
                  </w:rPr>
                </w:rPrChange>
              </w:rPr>
            </w:pPr>
            <w:ins w:id="8263" w:author="Borja Gonzalez" w:date="2017-09-28T19:31:00Z">
              <w:r w:rsidRPr="00E066BD">
                <w:rPr>
                  <w:rFonts w:ascii="Monaco" w:hAnsi="Monaco" w:cs="Monaco"/>
                  <w:sz w:val="20"/>
                  <w:szCs w:val="20"/>
                  <w:lang w:val="en-US"/>
                  <w:rPrChange w:id="8264" w:author="Borja Gonzalez" w:date="2017-09-28T19:31:00Z">
                    <w:rPr>
                      <w:rFonts w:ascii="Monaco" w:hAnsi="Monaco" w:cs="Monaco"/>
                      <w:sz w:val="32"/>
                      <w:szCs w:val="32"/>
                      <w:lang w:val="en-US"/>
                    </w:rPr>
                  </w:rPrChange>
                </w:rPr>
                <w:t xml:space="preserve">            </w:t>
              </w:r>
              <w:r w:rsidRPr="00E066BD">
                <w:rPr>
                  <w:rFonts w:ascii="Monaco" w:hAnsi="Monaco" w:cs="Monaco"/>
                  <w:color w:val="000000"/>
                  <w:sz w:val="20"/>
                  <w:szCs w:val="20"/>
                  <w:lang w:val="en-US"/>
                  <w:rPrChange w:id="8265" w:author="Borja Gonzalez" w:date="2017-09-28T19:31:00Z">
                    <w:rPr>
                      <w:rFonts w:ascii="Monaco" w:hAnsi="Monaco" w:cs="Monaco"/>
                      <w:color w:val="000000"/>
                      <w:sz w:val="32"/>
                      <w:szCs w:val="32"/>
                      <w:lang w:val="en-US"/>
                    </w:rPr>
                  </w:rPrChange>
                </w:rPr>
                <w:t>gridLines</w:t>
              </w:r>
              <w:r w:rsidRPr="00E066BD">
                <w:rPr>
                  <w:rFonts w:ascii="Monaco" w:hAnsi="Monaco" w:cs="Monaco"/>
                  <w:b/>
                  <w:bCs/>
                  <w:color w:val="CE5C00"/>
                  <w:sz w:val="20"/>
                  <w:szCs w:val="20"/>
                  <w:lang w:val="en-US"/>
                  <w:rPrChange w:id="8266" w:author="Borja Gonzalez" w:date="2017-09-28T19:31:00Z">
                    <w:rPr>
                      <w:rFonts w:ascii="Monaco" w:hAnsi="Monaco" w:cs="Monaco"/>
                      <w:b/>
                      <w:bCs/>
                      <w:color w:val="CE5C00"/>
                      <w:sz w:val="32"/>
                      <w:szCs w:val="32"/>
                      <w:lang w:val="en-US"/>
                    </w:rPr>
                  </w:rPrChange>
                </w:rPr>
                <w:t>:</w:t>
              </w:r>
              <w:r w:rsidRPr="00E066BD">
                <w:rPr>
                  <w:rFonts w:ascii="Monaco" w:hAnsi="Monaco" w:cs="Monaco"/>
                  <w:sz w:val="20"/>
                  <w:szCs w:val="20"/>
                  <w:lang w:val="en-US"/>
                  <w:rPrChange w:id="8267" w:author="Borja Gonzalez" w:date="2017-09-28T19:31:00Z">
                    <w:rPr>
                      <w:rFonts w:ascii="Monaco" w:hAnsi="Monaco" w:cs="Monaco"/>
                      <w:sz w:val="32"/>
                      <w:szCs w:val="32"/>
                      <w:lang w:val="en-US"/>
                    </w:rPr>
                  </w:rPrChange>
                </w:rPr>
                <w:t xml:space="preserve"> </w:t>
              </w:r>
              <w:r w:rsidRPr="00E066BD">
                <w:rPr>
                  <w:rFonts w:ascii="Monaco" w:hAnsi="Monaco" w:cs="Monaco"/>
                  <w:b/>
                  <w:bCs/>
                  <w:color w:val="000000"/>
                  <w:sz w:val="20"/>
                  <w:szCs w:val="20"/>
                  <w:lang w:val="en-US"/>
                  <w:rPrChange w:id="8268" w:author="Borja Gonzalez" w:date="2017-09-28T19:31:00Z">
                    <w:rPr>
                      <w:rFonts w:ascii="Monaco" w:hAnsi="Monaco" w:cs="Monaco"/>
                      <w:b/>
                      <w:bCs/>
                      <w:color w:val="000000"/>
                      <w:sz w:val="32"/>
                      <w:szCs w:val="32"/>
                      <w:lang w:val="en-US"/>
                    </w:rPr>
                  </w:rPrChange>
                </w:rPr>
                <w:t>{</w:t>
              </w:r>
            </w:ins>
          </w:p>
          <w:p w14:paraId="5FA23E9E" w14:textId="77777777" w:rsidR="00E066BD" w:rsidRPr="00E066BD" w:rsidRDefault="00E066BD" w:rsidP="00E066BD">
            <w:pPr>
              <w:keepNext/>
              <w:keepLines/>
              <w:widowControl w:val="0"/>
              <w:autoSpaceDE w:val="0"/>
              <w:autoSpaceDN w:val="0"/>
              <w:adjustRightInd w:val="0"/>
              <w:spacing w:before="200"/>
              <w:outlineLvl w:val="4"/>
              <w:rPr>
                <w:ins w:id="8269" w:author="Borja Gonzalez" w:date="2017-09-28T19:31:00Z"/>
                <w:rFonts w:ascii="Monaco" w:hAnsi="Monaco" w:cs="Monaco"/>
                <w:sz w:val="20"/>
                <w:szCs w:val="20"/>
                <w:lang w:val="en-US"/>
                <w:rPrChange w:id="8270" w:author="Borja Gonzalez" w:date="2017-09-28T19:31:00Z">
                  <w:rPr>
                    <w:ins w:id="8271" w:author="Borja Gonzalez" w:date="2017-09-28T19:31:00Z"/>
                    <w:rFonts w:ascii="Monaco" w:eastAsiaTheme="majorEastAsia" w:hAnsi="Monaco" w:cs="Monaco"/>
                    <w:color w:val="243F60" w:themeColor="accent1" w:themeShade="7F"/>
                    <w:sz w:val="32"/>
                    <w:szCs w:val="32"/>
                    <w:lang w:val="en-US"/>
                  </w:rPr>
                </w:rPrChange>
              </w:rPr>
            </w:pPr>
            <w:ins w:id="8272" w:author="Borja Gonzalez" w:date="2017-09-28T19:31:00Z">
              <w:r w:rsidRPr="00E066BD">
                <w:rPr>
                  <w:rFonts w:ascii="Monaco" w:hAnsi="Monaco" w:cs="Monaco"/>
                  <w:sz w:val="20"/>
                  <w:szCs w:val="20"/>
                  <w:lang w:val="en-US"/>
                  <w:rPrChange w:id="8273" w:author="Borja Gonzalez" w:date="2017-09-28T19:31:00Z">
                    <w:rPr>
                      <w:rFonts w:ascii="Monaco" w:hAnsi="Monaco" w:cs="Monaco"/>
                      <w:sz w:val="32"/>
                      <w:szCs w:val="32"/>
                      <w:lang w:val="en-US"/>
                    </w:rPr>
                  </w:rPrChange>
                </w:rPr>
                <w:t xml:space="preserve">                </w:t>
              </w:r>
              <w:r w:rsidRPr="00E066BD">
                <w:rPr>
                  <w:rFonts w:ascii="Monaco" w:hAnsi="Monaco" w:cs="Monaco"/>
                  <w:color w:val="000000"/>
                  <w:sz w:val="20"/>
                  <w:szCs w:val="20"/>
                  <w:lang w:val="en-US"/>
                  <w:rPrChange w:id="8274" w:author="Borja Gonzalez" w:date="2017-09-28T19:31:00Z">
                    <w:rPr>
                      <w:rFonts w:ascii="Monaco" w:hAnsi="Monaco" w:cs="Monaco"/>
                      <w:color w:val="000000"/>
                      <w:sz w:val="32"/>
                      <w:szCs w:val="32"/>
                      <w:lang w:val="en-US"/>
                    </w:rPr>
                  </w:rPrChange>
                </w:rPr>
                <w:t>drawBorder</w:t>
              </w:r>
              <w:r w:rsidRPr="00E066BD">
                <w:rPr>
                  <w:rFonts w:ascii="Monaco" w:hAnsi="Monaco" w:cs="Monaco"/>
                  <w:b/>
                  <w:bCs/>
                  <w:color w:val="CE5C00"/>
                  <w:sz w:val="20"/>
                  <w:szCs w:val="20"/>
                  <w:lang w:val="en-US"/>
                  <w:rPrChange w:id="8275" w:author="Borja Gonzalez" w:date="2017-09-28T19:31:00Z">
                    <w:rPr>
                      <w:rFonts w:ascii="Monaco" w:hAnsi="Monaco" w:cs="Monaco"/>
                      <w:b/>
                      <w:bCs/>
                      <w:color w:val="CE5C00"/>
                      <w:sz w:val="32"/>
                      <w:szCs w:val="32"/>
                      <w:lang w:val="en-US"/>
                    </w:rPr>
                  </w:rPrChange>
                </w:rPr>
                <w:t>:</w:t>
              </w:r>
              <w:r w:rsidRPr="00E066BD">
                <w:rPr>
                  <w:rFonts w:ascii="Monaco" w:hAnsi="Monaco" w:cs="Monaco"/>
                  <w:sz w:val="20"/>
                  <w:szCs w:val="20"/>
                  <w:lang w:val="en-US"/>
                  <w:rPrChange w:id="8276" w:author="Borja Gonzalez" w:date="2017-09-28T19:31:00Z">
                    <w:rPr>
                      <w:rFonts w:ascii="Monaco" w:hAnsi="Monaco" w:cs="Monaco"/>
                      <w:sz w:val="32"/>
                      <w:szCs w:val="32"/>
                      <w:lang w:val="en-US"/>
                    </w:rPr>
                  </w:rPrChange>
                </w:rPr>
                <w:t xml:space="preserve"> </w:t>
              </w:r>
              <w:r w:rsidRPr="00E066BD">
                <w:rPr>
                  <w:rFonts w:ascii="Monaco" w:hAnsi="Monaco" w:cs="Monaco"/>
                  <w:b/>
                  <w:bCs/>
                  <w:color w:val="204A87"/>
                  <w:sz w:val="20"/>
                  <w:szCs w:val="20"/>
                  <w:lang w:val="en-US"/>
                  <w:rPrChange w:id="8277" w:author="Borja Gonzalez" w:date="2017-09-28T19:31:00Z">
                    <w:rPr>
                      <w:rFonts w:ascii="Monaco" w:hAnsi="Monaco" w:cs="Monaco"/>
                      <w:b/>
                      <w:bCs/>
                      <w:color w:val="204A87"/>
                      <w:sz w:val="32"/>
                      <w:szCs w:val="32"/>
                      <w:lang w:val="en-US"/>
                    </w:rPr>
                  </w:rPrChange>
                </w:rPr>
                <w:t>true</w:t>
              </w:r>
              <w:r w:rsidRPr="00E066BD">
                <w:rPr>
                  <w:rFonts w:ascii="Monaco" w:hAnsi="Monaco" w:cs="Monaco"/>
                  <w:b/>
                  <w:bCs/>
                  <w:color w:val="000000"/>
                  <w:sz w:val="20"/>
                  <w:szCs w:val="20"/>
                  <w:lang w:val="en-US"/>
                  <w:rPrChange w:id="8278" w:author="Borja Gonzalez" w:date="2017-09-28T19:31:00Z">
                    <w:rPr>
                      <w:rFonts w:ascii="Monaco" w:hAnsi="Monaco" w:cs="Monaco"/>
                      <w:b/>
                      <w:bCs/>
                      <w:color w:val="000000"/>
                      <w:sz w:val="32"/>
                      <w:szCs w:val="32"/>
                      <w:lang w:val="en-US"/>
                    </w:rPr>
                  </w:rPrChange>
                </w:rPr>
                <w:t>,</w:t>
              </w:r>
            </w:ins>
          </w:p>
          <w:p w14:paraId="6E49103B" w14:textId="77777777" w:rsidR="00E066BD" w:rsidRPr="00E066BD" w:rsidRDefault="00E066BD" w:rsidP="00E066BD">
            <w:pPr>
              <w:keepNext/>
              <w:keepLines/>
              <w:widowControl w:val="0"/>
              <w:autoSpaceDE w:val="0"/>
              <w:autoSpaceDN w:val="0"/>
              <w:adjustRightInd w:val="0"/>
              <w:spacing w:before="200"/>
              <w:outlineLvl w:val="4"/>
              <w:rPr>
                <w:ins w:id="8279" w:author="Borja Gonzalez" w:date="2017-09-28T19:31:00Z"/>
                <w:rFonts w:ascii="Monaco" w:hAnsi="Monaco" w:cs="Monaco"/>
                <w:sz w:val="20"/>
                <w:szCs w:val="20"/>
                <w:lang w:val="en-US"/>
                <w:rPrChange w:id="8280" w:author="Borja Gonzalez" w:date="2017-09-28T19:31:00Z">
                  <w:rPr>
                    <w:ins w:id="8281" w:author="Borja Gonzalez" w:date="2017-09-28T19:31:00Z"/>
                    <w:rFonts w:ascii="Monaco" w:eastAsiaTheme="majorEastAsia" w:hAnsi="Monaco" w:cs="Monaco"/>
                    <w:color w:val="243F60" w:themeColor="accent1" w:themeShade="7F"/>
                    <w:sz w:val="32"/>
                    <w:szCs w:val="32"/>
                    <w:lang w:val="en-US"/>
                  </w:rPr>
                </w:rPrChange>
              </w:rPr>
            </w:pPr>
            <w:ins w:id="8282" w:author="Borja Gonzalez" w:date="2017-09-28T19:31:00Z">
              <w:r w:rsidRPr="00E066BD">
                <w:rPr>
                  <w:rFonts w:ascii="Monaco" w:hAnsi="Monaco" w:cs="Monaco"/>
                  <w:sz w:val="20"/>
                  <w:szCs w:val="20"/>
                  <w:lang w:val="en-US"/>
                  <w:rPrChange w:id="8283" w:author="Borja Gonzalez" w:date="2017-09-28T19:31:00Z">
                    <w:rPr>
                      <w:rFonts w:ascii="Monaco" w:hAnsi="Monaco" w:cs="Monaco"/>
                      <w:sz w:val="32"/>
                      <w:szCs w:val="32"/>
                      <w:lang w:val="en-US"/>
                    </w:rPr>
                  </w:rPrChange>
                </w:rPr>
                <w:t xml:space="preserve">                </w:t>
              </w:r>
              <w:r w:rsidRPr="00E066BD">
                <w:rPr>
                  <w:rFonts w:ascii="Monaco" w:hAnsi="Monaco" w:cs="Monaco"/>
                  <w:b/>
                  <w:bCs/>
                  <w:color w:val="000000"/>
                  <w:sz w:val="20"/>
                  <w:szCs w:val="20"/>
                  <w:lang w:val="en-US"/>
                  <w:rPrChange w:id="8284" w:author="Borja Gonzalez" w:date="2017-09-28T19:31:00Z">
                    <w:rPr>
                      <w:rFonts w:ascii="Monaco" w:hAnsi="Monaco" w:cs="Monaco"/>
                      <w:b/>
                      <w:bCs/>
                      <w:color w:val="000000"/>
                      <w:sz w:val="32"/>
                      <w:szCs w:val="32"/>
                      <w:lang w:val="en-US"/>
                    </w:rPr>
                  </w:rPrChange>
                </w:rPr>
                <w:t>}</w:t>
              </w:r>
            </w:ins>
          </w:p>
          <w:p w14:paraId="0400A9AA" w14:textId="77777777" w:rsidR="00E066BD" w:rsidRPr="00E066BD" w:rsidRDefault="00E066BD" w:rsidP="00E066BD">
            <w:pPr>
              <w:keepNext/>
              <w:keepLines/>
              <w:widowControl w:val="0"/>
              <w:autoSpaceDE w:val="0"/>
              <w:autoSpaceDN w:val="0"/>
              <w:adjustRightInd w:val="0"/>
              <w:spacing w:before="200"/>
              <w:outlineLvl w:val="4"/>
              <w:rPr>
                <w:ins w:id="8285" w:author="Borja Gonzalez" w:date="2017-09-28T19:31:00Z"/>
                <w:rFonts w:ascii="Monaco" w:hAnsi="Monaco" w:cs="Monaco"/>
                <w:sz w:val="20"/>
                <w:szCs w:val="20"/>
                <w:lang w:val="en-US"/>
                <w:rPrChange w:id="8286" w:author="Borja Gonzalez" w:date="2017-09-28T19:31:00Z">
                  <w:rPr>
                    <w:ins w:id="8287" w:author="Borja Gonzalez" w:date="2017-09-28T19:31:00Z"/>
                    <w:rFonts w:ascii="Monaco" w:eastAsiaTheme="majorEastAsia" w:hAnsi="Monaco" w:cs="Monaco"/>
                    <w:color w:val="243F60" w:themeColor="accent1" w:themeShade="7F"/>
                    <w:sz w:val="32"/>
                    <w:szCs w:val="32"/>
                    <w:lang w:val="en-US"/>
                  </w:rPr>
                </w:rPrChange>
              </w:rPr>
            </w:pPr>
            <w:ins w:id="8288" w:author="Borja Gonzalez" w:date="2017-09-28T19:31:00Z">
              <w:r w:rsidRPr="00E066BD">
                <w:rPr>
                  <w:rFonts w:ascii="Monaco" w:hAnsi="Monaco" w:cs="Monaco"/>
                  <w:sz w:val="20"/>
                  <w:szCs w:val="20"/>
                  <w:lang w:val="en-US"/>
                  <w:rPrChange w:id="8289" w:author="Borja Gonzalez" w:date="2017-09-28T19:31:00Z">
                    <w:rPr>
                      <w:rFonts w:ascii="Monaco" w:hAnsi="Monaco" w:cs="Monaco"/>
                      <w:sz w:val="32"/>
                      <w:szCs w:val="32"/>
                      <w:lang w:val="en-US"/>
                    </w:rPr>
                  </w:rPrChange>
                </w:rPr>
                <w:t xml:space="preserve">        </w:t>
              </w:r>
              <w:r w:rsidRPr="00E066BD">
                <w:rPr>
                  <w:rFonts w:ascii="Monaco" w:hAnsi="Monaco" w:cs="Monaco"/>
                  <w:b/>
                  <w:bCs/>
                  <w:color w:val="000000"/>
                  <w:sz w:val="20"/>
                  <w:szCs w:val="20"/>
                  <w:lang w:val="en-US"/>
                  <w:rPrChange w:id="8290" w:author="Borja Gonzalez" w:date="2017-09-28T19:31:00Z">
                    <w:rPr>
                      <w:rFonts w:ascii="Monaco" w:hAnsi="Monaco" w:cs="Monaco"/>
                      <w:b/>
                      <w:bCs/>
                      <w:color w:val="000000"/>
                      <w:sz w:val="32"/>
                      <w:szCs w:val="32"/>
                      <w:lang w:val="en-US"/>
                    </w:rPr>
                  </w:rPrChange>
                </w:rPr>
                <w:t>}]</w:t>
              </w:r>
            </w:ins>
          </w:p>
          <w:p w14:paraId="2879868C" w14:textId="77777777" w:rsidR="00E066BD" w:rsidRPr="00E066BD" w:rsidRDefault="00E066BD" w:rsidP="00E066BD">
            <w:pPr>
              <w:keepNext/>
              <w:keepLines/>
              <w:widowControl w:val="0"/>
              <w:autoSpaceDE w:val="0"/>
              <w:autoSpaceDN w:val="0"/>
              <w:adjustRightInd w:val="0"/>
              <w:spacing w:before="200"/>
              <w:outlineLvl w:val="4"/>
              <w:rPr>
                <w:ins w:id="8291" w:author="Borja Gonzalez" w:date="2017-09-28T19:31:00Z"/>
                <w:rFonts w:ascii="Monaco" w:hAnsi="Monaco" w:cs="Monaco"/>
                <w:sz w:val="20"/>
                <w:szCs w:val="20"/>
                <w:lang w:val="en-US"/>
                <w:rPrChange w:id="8292" w:author="Borja Gonzalez" w:date="2017-09-28T19:31:00Z">
                  <w:rPr>
                    <w:ins w:id="8293" w:author="Borja Gonzalez" w:date="2017-09-28T19:31:00Z"/>
                    <w:rFonts w:ascii="Monaco" w:eastAsiaTheme="majorEastAsia" w:hAnsi="Monaco" w:cs="Monaco"/>
                    <w:color w:val="243F60" w:themeColor="accent1" w:themeShade="7F"/>
                    <w:sz w:val="32"/>
                    <w:szCs w:val="32"/>
                    <w:lang w:val="en-US"/>
                  </w:rPr>
                </w:rPrChange>
              </w:rPr>
            </w:pPr>
            <w:ins w:id="8294" w:author="Borja Gonzalez" w:date="2017-09-28T19:31:00Z">
              <w:r w:rsidRPr="00E066BD">
                <w:rPr>
                  <w:rFonts w:ascii="Monaco" w:hAnsi="Monaco" w:cs="Monaco"/>
                  <w:sz w:val="20"/>
                  <w:szCs w:val="20"/>
                  <w:lang w:val="en-US"/>
                  <w:rPrChange w:id="8295" w:author="Borja Gonzalez" w:date="2017-09-28T19:31:00Z">
                    <w:rPr>
                      <w:rFonts w:ascii="Monaco" w:hAnsi="Monaco" w:cs="Monaco"/>
                      <w:sz w:val="32"/>
                      <w:szCs w:val="32"/>
                      <w:lang w:val="en-US"/>
                    </w:rPr>
                  </w:rPrChange>
                </w:rPr>
                <w:t xml:space="preserve">    </w:t>
              </w:r>
              <w:r w:rsidRPr="00E066BD">
                <w:rPr>
                  <w:rFonts w:ascii="Monaco" w:hAnsi="Monaco" w:cs="Monaco"/>
                  <w:b/>
                  <w:bCs/>
                  <w:color w:val="000000"/>
                  <w:sz w:val="20"/>
                  <w:szCs w:val="20"/>
                  <w:lang w:val="en-US"/>
                  <w:rPrChange w:id="8296" w:author="Borja Gonzalez" w:date="2017-09-28T19:31:00Z">
                    <w:rPr>
                      <w:rFonts w:ascii="Monaco" w:hAnsi="Monaco" w:cs="Monaco"/>
                      <w:b/>
                      <w:bCs/>
                      <w:color w:val="000000"/>
                      <w:sz w:val="32"/>
                      <w:szCs w:val="32"/>
                      <w:lang w:val="en-US"/>
                    </w:rPr>
                  </w:rPrChange>
                </w:rPr>
                <w:t>}</w:t>
              </w:r>
            </w:ins>
          </w:p>
          <w:p w14:paraId="592B6DA4" w14:textId="77777777" w:rsidR="00E066BD" w:rsidRPr="00E066BD" w:rsidRDefault="00E066BD" w:rsidP="00E066BD">
            <w:pPr>
              <w:keepNext/>
              <w:keepLines/>
              <w:widowControl w:val="0"/>
              <w:autoSpaceDE w:val="0"/>
              <w:autoSpaceDN w:val="0"/>
              <w:adjustRightInd w:val="0"/>
              <w:spacing w:before="200"/>
              <w:outlineLvl w:val="4"/>
              <w:rPr>
                <w:ins w:id="8297" w:author="Borja Gonzalez" w:date="2017-09-28T19:31:00Z"/>
                <w:rFonts w:ascii="Monaco" w:hAnsi="Monaco" w:cs="Monaco"/>
                <w:sz w:val="20"/>
                <w:szCs w:val="20"/>
                <w:lang w:val="en-US"/>
                <w:rPrChange w:id="8298" w:author="Borja Gonzalez" w:date="2017-09-28T19:31:00Z">
                  <w:rPr>
                    <w:ins w:id="8299" w:author="Borja Gonzalez" w:date="2017-09-28T19:31:00Z"/>
                    <w:rFonts w:ascii="Monaco" w:eastAsiaTheme="majorEastAsia" w:hAnsi="Monaco" w:cs="Monaco"/>
                    <w:color w:val="243F60" w:themeColor="accent1" w:themeShade="7F"/>
                    <w:sz w:val="32"/>
                    <w:szCs w:val="32"/>
                    <w:lang w:val="en-US"/>
                  </w:rPr>
                </w:rPrChange>
              </w:rPr>
            </w:pPr>
            <w:ins w:id="8300" w:author="Borja Gonzalez" w:date="2017-09-28T19:31:00Z">
              <w:r w:rsidRPr="00E066BD">
                <w:rPr>
                  <w:rFonts w:ascii="Monaco" w:hAnsi="Monaco" w:cs="Monaco"/>
                  <w:b/>
                  <w:bCs/>
                  <w:color w:val="000000"/>
                  <w:sz w:val="20"/>
                  <w:szCs w:val="20"/>
                  <w:lang w:val="en-US"/>
                  <w:rPrChange w:id="8301" w:author="Borja Gonzalez" w:date="2017-09-28T19:31:00Z">
                    <w:rPr>
                      <w:rFonts w:ascii="Monaco" w:hAnsi="Monaco" w:cs="Monaco"/>
                      <w:b/>
                      <w:bCs/>
                      <w:color w:val="000000"/>
                      <w:sz w:val="32"/>
                      <w:szCs w:val="32"/>
                      <w:lang w:val="en-US"/>
                    </w:rPr>
                  </w:rPrChange>
                </w:rPr>
                <w:t>}</w:t>
              </w:r>
            </w:ins>
          </w:p>
          <w:p w14:paraId="721A2309" w14:textId="77777777" w:rsidR="00E066BD" w:rsidRPr="00E066BD" w:rsidRDefault="00E066BD" w:rsidP="00E066BD">
            <w:pPr>
              <w:keepNext/>
              <w:keepLines/>
              <w:widowControl w:val="0"/>
              <w:autoSpaceDE w:val="0"/>
              <w:autoSpaceDN w:val="0"/>
              <w:adjustRightInd w:val="0"/>
              <w:spacing w:before="200"/>
              <w:outlineLvl w:val="4"/>
              <w:rPr>
                <w:ins w:id="8302" w:author="Borja Gonzalez" w:date="2017-09-28T19:31:00Z"/>
                <w:rFonts w:ascii="Monaco" w:hAnsi="Monaco" w:cs="Monaco"/>
                <w:sz w:val="20"/>
                <w:szCs w:val="20"/>
                <w:lang w:val="en-US"/>
                <w:rPrChange w:id="8303" w:author="Borja Gonzalez" w:date="2017-09-28T19:31:00Z">
                  <w:rPr>
                    <w:ins w:id="8304" w:author="Borja Gonzalez" w:date="2017-09-28T19:31:00Z"/>
                    <w:rFonts w:ascii="Monaco" w:eastAsiaTheme="majorEastAsia" w:hAnsi="Monaco" w:cs="Monaco"/>
                    <w:color w:val="243F60" w:themeColor="accent1" w:themeShade="7F"/>
                    <w:sz w:val="32"/>
                    <w:szCs w:val="32"/>
                    <w:lang w:val="en-US"/>
                  </w:rPr>
                </w:rPrChange>
              </w:rPr>
            </w:pPr>
            <w:ins w:id="8305" w:author="Borja Gonzalez" w:date="2017-09-28T19:31:00Z">
              <w:r w:rsidRPr="00E066BD">
                <w:rPr>
                  <w:rFonts w:ascii="Monaco" w:hAnsi="Monaco" w:cs="Monaco"/>
                  <w:b/>
                  <w:bCs/>
                  <w:color w:val="000000"/>
                  <w:sz w:val="20"/>
                  <w:szCs w:val="20"/>
                  <w:lang w:val="en-US"/>
                  <w:rPrChange w:id="8306" w:author="Borja Gonzalez" w:date="2017-09-28T19:31:00Z">
                    <w:rPr>
                      <w:rFonts w:ascii="Monaco" w:hAnsi="Monaco" w:cs="Monaco"/>
                      <w:b/>
                      <w:bCs/>
                      <w:color w:val="000000"/>
                      <w:sz w:val="32"/>
                      <w:szCs w:val="32"/>
                      <w:lang w:val="en-US"/>
                    </w:rPr>
                  </w:rPrChange>
                </w:rPr>
                <w:t>});</w:t>
              </w:r>
            </w:ins>
          </w:p>
          <w:p w14:paraId="6FBF1723" w14:textId="77777777" w:rsidR="00E066BD" w:rsidRPr="00E066BD" w:rsidRDefault="00E066BD" w:rsidP="00E066BD">
            <w:pPr>
              <w:keepNext/>
              <w:keepLines/>
              <w:widowControl w:val="0"/>
              <w:autoSpaceDE w:val="0"/>
              <w:autoSpaceDN w:val="0"/>
              <w:adjustRightInd w:val="0"/>
              <w:spacing w:before="200"/>
              <w:outlineLvl w:val="4"/>
              <w:rPr>
                <w:ins w:id="8307" w:author="Borja Gonzalez" w:date="2017-09-28T19:31:00Z"/>
                <w:rFonts w:ascii="Monaco" w:hAnsi="Monaco" w:cs="Monaco"/>
                <w:sz w:val="20"/>
                <w:szCs w:val="20"/>
                <w:lang w:val="en-US"/>
                <w:rPrChange w:id="8308" w:author="Borja Gonzalez" w:date="2017-09-28T19:31:00Z">
                  <w:rPr>
                    <w:ins w:id="8309" w:author="Borja Gonzalez" w:date="2017-09-28T19:31:00Z"/>
                    <w:rFonts w:ascii="Monaco" w:eastAsiaTheme="majorEastAsia" w:hAnsi="Monaco" w:cs="Monaco"/>
                    <w:color w:val="243F60" w:themeColor="accent1" w:themeShade="7F"/>
                    <w:sz w:val="32"/>
                    <w:szCs w:val="32"/>
                    <w:lang w:val="en-US"/>
                  </w:rPr>
                </w:rPrChange>
              </w:rPr>
            </w:pPr>
            <w:ins w:id="8310" w:author="Borja Gonzalez" w:date="2017-09-28T19:31:00Z">
              <w:r w:rsidRPr="00E066BD">
                <w:rPr>
                  <w:rFonts w:ascii="Monaco" w:hAnsi="Monaco" w:cs="Monaco"/>
                  <w:b/>
                  <w:bCs/>
                  <w:color w:val="000000"/>
                  <w:sz w:val="20"/>
                  <w:szCs w:val="20"/>
                  <w:lang w:val="en-US"/>
                  <w:rPrChange w:id="8311" w:author="Borja Gonzalez" w:date="2017-09-28T19:31:00Z">
                    <w:rPr>
                      <w:rFonts w:ascii="Monaco" w:hAnsi="Monaco" w:cs="Monaco"/>
                      <w:b/>
                      <w:bCs/>
                      <w:color w:val="000000"/>
                      <w:sz w:val="32"/>
                      <w:szCs w:val="32"/>
                      <w:lang w:val="en-US"/>
                    </w:rPr>
                  </w:rPrChange>
                </w:rPr>
                <w:t>}</w:t>
              </w:r>
            </w:ins>
          </w:p>
          <w:p w14:paraId="780E1D1A" w14:textId="77777777" w:rsidR="00E066BD" w:rsidRDefault="00E066BD" w:rsidP="00F55B79">
            <w:pPr>
              <w:rPr>
                <w:ins w:id="8312" w:author="Borja Gonzalez" w:date="2017-09-28T19:31:00Z"/>
              </w:rPr>
            </w:pPr>
          </w:p>
        </w:tc>
      </w:tr>
    </w:tbl>
    <w:p w14:paraId="117B2AE0" w14:textId="46A8597E" w:rsidR="00F55B79" w:rsidRDefault="00F55B79" w:rsidP="00F55B79"/>
    <w:p w14:paraId="46F1C7B0" w14:textId="60750C8A" w:rsidR="00F55B79" w:rsidRDefault="00F55B79" w:rsidP="00F55B79">
      <w:del w:id="8313" w:author="Borja Gonzalez" w:date="2017-09-28T19:30:00Z">
        <w:r w:rsidDel="00E066BD">
          <w:rPr>
            <w:noProof/>
            <w:lang w:val="en-US"/>
          </w:rPr>
          <w:drawing>
            <wp:inline distT="0" distB="0" distL="0" distR="0" wp14:anchorId="551A04E7" wp14:editId="056EE4BA">
              <wp:extent cx="6286500" cy="3335399"/>
              <wp:effectExtent l="0" t="0" r="0" b="0"/>
              <wp:docPr id="6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287351" cy="3335850"/>
                      </a:xfrm>
                      <a:prstGeom prst="rect">
                        <a:avLst/>
                      </a:prstGeom>
                      <a:noFill/>
                      <a:ln>
                        <a:noFill/>
                      </a:ln>
                    </pic:spPr>
                  </pic:pic>
                </a:graphicData>
              </a:graphic>
            </wp:inline>
          </w:drawing>
        </w:r>
      </w:del>
    </w:p>
    <w:p w14:paraId="00D5A8A1" w14:textId="50FB3C8F" w:rsidR="00F55B79" w:rsidRDefault="00F55B79" w:rsidP="00F55B79">
      <w:del w:id="8314" w:author="Borja Gonzalez" w:date="2017-09-28T19:30:00Z">
        <w:r w:rsidDel="00E066BD">
          <w:rPr>
            <w:noProof/>
            <w:lang w:val="en-US"/>
          </w:rPr>
          <w:drawing>
            <wp:inline distT="0" distB="0" distL="0" distR="0" wp14:anchorId="3242FD4A" wp14:editId="514F0B65">
              <wp:extent cx="6286500" cy="2745828"/>
              <wp:effectExtent l="0" t="0" r="0" b="0"/>
              <wp:docPr id="6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287822" cy="2746406"/>
                      </a:xfrm>
                      <a:prstGeom prst="rect">
                        <a:avLst/>
                      </a:prstGeom>
                      <a:noFill/>
                      <a:ln>
                        <a:noFill/>
                      </a:ln>
                    </pic:spPr>
                  </pic:pic>
                </a:graphicData>
              </a:graphic>
            </wp:inline>
          </w:drawing>
        </w:r>
      </w:del>
    </w:p>
    <w:p w14:paraId="44C1B2B9" w14:textId="58BD2093" w:rsidR="00F55B79" w:rsidRDefault="00F55B79" w:rsidP="00F55B79">
      <w:del w:id="8315" w:author="Borja Gonzalez" w:date="2017-09-28T19:30:00Z">
        <w:r w:rsidDel="00E066BD">
          <w:rPr>
            <w:noProof/>
            <w:lang w:val="en-US"/>
          </w:rPr>
          <w:drawing>
            <wp:inline distT="0" distB="0" distL="0" distR="0" wp14:anchorId="6096FC92" wp14:editId="6A977F4A">
              <wp:extent cx="6286500" cy="2744704"/>
              <wp:effectExtent l="0" t="0" r="0" b="0"/>
              <wp:docPr id="6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286915" cy="2744885"/>
                      </a:xfrm>
                      <a:prstGeom prst="rect">
                        <a:avLst/>
                      </a:prstGeom>
                      <a:noFill/>
                      <a:ln>
                        <a:noFill/>
                      </a:ln>
                    </pic:spPr>
                  </pic:pic>
                </a:graphicData>
              </a:graphic>
            </wp:inline>
          </w:drawing>
        </w:r>
      </w:del>
    </w:p>
    <w:p w14:paraId="1CFACC46" w14:textId="77777777" w:rsidR="00D32ACC" w:rsidRDefault="00D32ACC" w:rsidP="00F55B79"/>
    <w:p w14:paraId="5C7B6960" w14:textId="091C2E66" w:rsidR="00D32ACC" w:rsidRDefault="00D32ACC" w:rsidP="00F55B79">
      <w:r>
        <w:t>En esta función vemos como se comprueba si existe un gráfico, y en caso afirmativo se eliminará para sustituirlo por el gráfico de evolución en cuestión.</w:t>
      </w:r>
    </w:p>
    <w:p w14:paraId="670A16DE" w14:textId="40CC2DC8" w:rsidR="00D32ACC" w:rsidRDefault="00D32ACC" w:rsidP="00F55B79">
      <w:r>
        <w:t>Vemos como se han incluido varios sets de datos en el gráfico. Estos valores corresponden a:</w:t>
      </w:r>
    </w:p>
    <w:p w14:paraId="192CBA2D" w14:textId="4123F810" w:rsidR="00D32ACC" w:rsidRDefault="00D32ACC" w:rsidP="00C45289">
      <w:pPr>
        <w:pStyle w:val="ListParagraph"/>
        <w:numPr>
          <w:ilvl w:val="0"/>
          <w:numId w:val="8"/>
        </w:numPr>
      </w:pPr>
      <w:r>
        <w:t>Cuatro sets de datos para los valores de normalidad. Dos para los valores máximos y dos para los mínimos.</w:t>
      </w:r>
    </w:p>
    <w:p w14:paraId="3807C55E" w14:textId="3F113E21" w:rsidR="00D32ACC" w:rsidRDefault="00D32ACC" w:rsidP="00C45289">
      <w:pPr>
        <w:pStyle w:val="ListParagraph"/>
        <w:numPr>
          <w:ilvl w:val="0"/>
          <w:numId w:val="8"/>
        </w:numPr>
      </w:pPr>
      <w:r>
        <w:t>Un set de datos correspondiente a los valores máximos alcanzados en el movimiento por el paciente.</w:t>
      </w:r>
    </w:p>
    <w:p w14:paraId="740522BA" w14:textId="10646904" w:rsidR="00D32ACC" w:rsidRDefault="00D32ACC" w:rsidP="00C45289">
      <w:pPr>
        <w:pStyle w:val="ListParagraph"/>
        <w:numPr>
          <w:ilvl w:val="0"/>
          <w:numId w:val="8"/>
        </w:numPr>
      </w:pPr>
      <w:r>
        <w:t>Un set de datos correspondiente a los valores mínimos alcanzados en el movimiento por el paciente.</w:t>
      </w:r>
    </w:p>
    <w:p w14:paraId="1BF05076" w14:textId="77777777" w:rsidR="00D32ACC" w:rsidRDefault="00D32ACC" w:rsidP="00D32ACC"/>
    <w:p w14:paraId="2B53DE6E" w14:textId="600006DA" w:rsidR="004C0379" w:rsidRDefault="00D32ACC">
      <w:pPr>
        <w:pPrChange w:id="8316" w:author="Borja Gonzalez" w:date="2017-09-27T15:00:00Z">
          <w:pPr>
            <w:pStyle w:val="Heading4"/>
          </w:pPr>
        </w:pPrChange>
      </w:pPr>
      <w:r>
        <w:t>A continuación se mostrará un ejemplo de un gráfico de evolución y se explicará más en detalle:</w:t>
      </w:r>
    </w:p>
    <w:p w14:paraId="4A229250" w14:textId="77777777" w:rsidR="004C0379" w:rsidRDefault="004C0379" w:rsidP="00D32ACC"/>
    <w:p w14:paraId="638C900A" w14:textId="757C6497" w:rsidR="00D32ACC" w:rsidRDefault="00D32ACC" w:rsidP="00D32ACC">
      <w:r w:rsidRPr="00C45289">
        <w:rPr>
          <w:noProof/>
          <w:lang w:val="en-US"/>
        </w:rPr>
        <w:drawing>
          <wp:inline distT="0" distB="0" distL="0" distR="0" wp14:anchorId="0D9AB5DC" wp14:editId="3C991B67">
            <wp:extent cx="5486400" cy="2971800"/>
            <wp:effectExtent l="0" t="0" r="0" b="0"/>
            <wp:docPr id="6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486400" cy="2971800"/>
                    </a:xfrm>
                    <a:prstGeom prst="rect">
                      <a:avLst/>
                    </a:prstGeom>
                    <a:noFill/>
                    <a:ln>
                      <a:noFill/>
                    </a:ln>
                  </pic:spPr>
                </pic:pic>
              </a:graphicData>
            </a:graphic>
          </wp:inline>
        </w:drawing>
      </w:r>
    </w:p>
    <w:p w14:paraId="4D491164" w14:textId="77777777" w:rsidR="004C0379" w:rsidRDefault="004C0379" w:rsidP="00D32ACC"/>
    <w:p w14:paraId="468DE829" w14:textId="4FEBB14E" w:rsidR="004C0379" w:rsidRDefault="004C0379" w:rsidP="004C0379">
      <w:r>
        <w:t>Este gráfico corresponde a la evolución de un movimiento en el plano coronal de un paciente. El eje vertical denota los grados del rango de movimiento y el eje horizontal denota las fechas de las distintas mediciones.</w:t>
      </w:r>
    </w:p>
    <w:p w14:paraId="4D1049CE" w14:textId="77777777" w:rsidR="004C0379" w:rsidRDefault="004C0379" w:rsidP="004C0379"/>
    <w:p w14:paraId="04EC46AC" w14:textId="77777777" w:rsidR="004C0379" w:rsidRDefault="004C0379" w:rsidP="004C0379">
      <w:pPr>
        <w:pStyle w:val="ListParagraph"/>
        <w:numPr>
          <w:ilvl w:val="0"/>
          <w:numId w:val="8"/>
        </w:numPr>
      </w:pPr>
      <w:r>
        <w:t>Ampliar y reducir el gráfico.</w:t>
      </w:r>
    </w:p>
    <w:p w14:paraId="775FD7FF" w14:textId="77777777" w:rsidR="004C0379" w:rsidRDefault="004C0379" w:rsidP="004C0379">
      <w:pPr>
        <w:pStyle w:val="ListParagraph"/>
        <w:numPr>
          <w:ilvl w:val="0"/>
          <w:numId w:val="8"/>
        </w:numPr>
      </w:pPr>
      <w:r>
        <w:t>Interactuar con los distintos puntos, mostrando para cada punto el ángulo de y su tiempo correspondiente.</w:t>
      </w:r>
    </w:p>
    <w:p w14:paraId="032EC804" w14:textId="77777777" w:rsidR="004C0379" w:rsidRDefault="004C0379">
      <w:pPr>
        <w:pPrChange w:id="8317" w:author="Borja Gonzalez" w:date="2017-09-27T14:57:00Z">
          <w:pPr>
            <w:pStyle w:val="ListParagraph"/>
            <w:numPr>
              <w:numId w:val="8"/>
            </w:numPr>
            <w:ind w:hanging="360"/>
          </w:pPr>
        </w:pPrChange>
      </w:pPr>
    </w:p>
    <w:p w14:paraId="07306EDA" w14:textId="694E5E58" w:rsidR="004C0379" w:rsidRDefault="004C0379">
      <w:pPr>
        <w:pPrChange w:id="8318" w:author="Borja Gonzalez" w:date="2017-09-27T14:57:00Z">
          <w:pPr>
            <w:pStyle w:val="ListParagraph"/>
            <w:numPr>
              <w:numId w:val="8"/>
            </w:numPr>
            <w:ind w:hanging="360"/>
          </w:pPr>
        </w:pPrChange>
      </w:pPr>
      <w:r>
        <w:t xml:space="preserve">La zona que no está oscurecida corresponde al rango de normalidad, por lo tanto si los valores caen en la zona más clara, podemos asumir que el paciente tiene un rango de movimiento normal. </w:t>
      </w:r>
    </w:p>
    <w:p w14:paraId="2110F649" w14:textId="77777777" w:rsidR="00D32ACC" w:rsidRDefault="00D32ACC" w:rsidP="00D32ACC"/>
    <w:p w14:paraId="7C13C16B" w14:textId="42002F19" w:rsidR="004C0379" w:rsidRDefault="004C0379" w:rsidP="004C0379">
      <w:pPr>
        <w:pStyle w:val="Heading4"/>
      </w:pPr>
      <w:r>
        <w:t>4.3.8.2.  Funcionalidad en el lado del servidor</w:t>
      </w:r>
    </w:p>
    <w:p w14:paraId="1C1BA973" w14:textId="77777777" w:rsidR="004C0379" w:rsidRDefault="004C0379">
      <w:pPr>
        <w:pPrChange w:id="8319" w:author="Borja Gonzalez" w:date="2017-09-27T15:00:00Z">
          <w:pPr>
            <w:pStyle w:val="Heading4"/>
          </w:pPr>
        </w:pPrChange>
      </w:pPr>
    </w:p>
    <w:p w14:paraId="1E92992E" w14:textId="77777777" w:rsidR="00E066BD" w:rsidRPr="004C0379" w:rsidRDefault="004C0379">
      <w:pPr>
        <w:rPr>
          <w:ins w:id="8320" w:author="Borja Gonzalez" w:date="2017-09-28T19:32:00Z"/>
        </w:rPr>
      </w:pPr>
      <w:del w:id="8321" w:author="Borja Gonzalez" w:date="2017-09-28T19:31:00Z">
        <w:r w:rsidRPr="00C45289" w:rsidDel="00E066BD">
          <w:rPr>
            <w:noProof/>
            <w:lang w:val="en-US"/>
            <w:rPrChange w:id="8322" w:author="Unknown">
              <w:rPr>
                <w:rFonts w:asciiTheme="majorHAnsi" w:eastAsiaTheme="majorEastAsia" w:hAnsiTheme="majorHAnsi" w:cstheme="majorBidi"/>
                <w:b/>
                <w:bCs/>
                <w:i/>
                <w:iCs/>
                <w:noProof/>
                <w:color w:val="4F81BD" w:themeColor="accent1"/>
                <w:lang w:val="en-US"/>
              </w:rPr>
            </w:rPrChange>
          </w:rPr>
          <w:drawing>
            <wp:inline distT="0" distB="0" distL="0" distR="0" wp14:anchorId="698AF584" wp14:editId="1AC2BA38">
              <wp:extent cx="4914900" cy="367480"/>
              <wp:effectExtent l="0" t="0" r="0" b="0"/>
              <wp:docPr id="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915203" cy="367503"/>
                      </a:xfrm>
                      <a:prstGeom prst="rect">
                        <a:avLst/>
                      </a:prstGeom>
                      <a:noFill/>
                      <a:ln>
                        <a:noFill/>
                      </a:ln>
                    </pic:spPr>
                  </pic:pic>
                </a:graphicData>
              </a:graphic>
            </wp:inline>
          </w:drawing>
        </w:r>
      </w:del>
    </w:p>
    <w:tbl>
      <w:tblPr>
        <w:tblStyle w:val="TableGrid"/>
        <w:tblW w:w="0" w:type="auto"/>
        <w:tblLook w:val="04A0" w:firstRow="1" w:lastRow="0" w:firstColumn="1" w:lastColumn="0" w:noHBand="0" w:noVBand="1"/>
      </w:tblPr>
      <w:tblGrid>
        <w:gridCol w:w="8856"/>
      </w:tblGrid>
      <w:tr w:rsidR="00E066BD" w14:paraId="739DFB11" w14:textId="77777777" w:rsidTr="00E066BD">
        <w:trPr>
          <w:ins w:id="8323" w:author="Borja Gonzalez" w:date="2017-09-28T19:32:00Z"/>
        </w:trPr>
        <w:tc>
          <w:tcPr>
            <w:tcW w:w="8856" w:type="dxa"/>
          </w:tcPr>
          <w:p w14:paraId="65662543" w14:textId="77777777" w:rsidR="00E066BD" w:rsidRPr="00557475" w:rsidRDefault="00E066BD" w:rsidP="00E066BD">
            <w:pPr>
              <w:widowControl w:val="0"/>
              <w:autoSpaceDE w:val="0"/>
              <w:autoSpaceDN w:val="0"/>
              <w:adjustRightInd w:val="0"/>
              <w:rPr>
                <w:ins w:id="8324" w:author="Borja Gonzalez" w:date="2017-09-28T19:33:00Z"/>
                <w:rFonts w:ascii="Monaco" w:hAnsi="Monaco" w:cs="Monaco"/>
                <w:noProof/>
                <w:sz w:val="20"/>
                <w:szCs w:val="20"/>
                <w:lang w:val="en-US"/>
              </w:rPr>
            </w:pPr>
            <w:ins w:id="8325" w:author="Borja Gonzalez" w:date="2017-09-28T19:33:00Z">
              <w:r w:rsidRPr="00557475">
                <w:rPr>
                  <w:rFonts w:ascii="Monaco" w:hAnsi="Monaco" w:cs="Monaco"/>
                  <w:noProof/>
                  <w:color w:val="000000"/>
                  <w:sz w:val="20"/>
                  <w:szCs w:val="20"/>
                  <w:lang w:val="en-US"/>
                </w:rPr>
                <w:t>socket</w:t>
              </w:r>
              <w:r w:rsidRPr="00557475">
                <w:rPr>
                  <w:rFonts w:ascii="Monaco" w:hAnsi="Monaco" w:cs="Monaco"/>
                  <w:b/>
                  <w:bCs/>
                  <w:noProof/>
                  <w:color w:val="000000"/>
                  <w:sz w:val="20"/>
                  <w:szCs w:val="20"/>
                  <w:lang w:val="en-US"/>
                </w:rPr>
                <w:t>.</w:t>
              </w:r>
              <w:r w:rsidRPr="00557475">
                <w:rPr>
                  <w:rFonts w:ascii="Monaco" w:hAnsi="Monaco" w:cs="Monaco"/>
                  <w:noProof/>
                  <w:color w:val="000000"/>
                  <w:sz w:val="20"/>
                  <w:szCs w:val="20"/>
                  <w:lang w:val="en-US"/>
                </w:rPr>
                <w:t>on</w:t>
              </w:r>
              <w:r w:rsidRPr="00557475">
                <w:rPr>
                  <w:rFonts w:ascii="Monaco" w:hAnsi="Monaco" w:cs="Monaco"/>
                  <w:b/>
                  <w:bCs/>
                  <w:noProof/>
                  <w:color w:val="000000"/>
                  <w:sz w:val="20"/>
                  <w:szCs w:val="20"/>
                  <w:lang w:val="en-US"/>
                </w:rPr>
                <w:t>(</w:t>
              </w:r>
              <w:r w:rsidRPr="00557475">
                <w:rPr>
                  <w:rFonts w:ascii="Monaco" w:hAnsi="Monaco" w:cs="Monaco"/>
                  <w:noProof/>
                  <w:color w:val="4E9A06"/>
                  <w:sz w:val="20"/>
                  <w:szCs w:val="20"/>
                  <w:lang w:val="en-US"/>
                </w:rPr>
                <w:t>"message"</w:t>
              </w:r>
              <w:r w:rsidRPr="00557475">
                <w:rPr>
                  <w:rFonts w:ascii="Monaco" w:hAnsi="Monaco" w:cs="Monaco"/>
                  <w:b/>
                  <w:bCs/>
                  <w:noProof/>
                  <w:color w:val="000000"/>
                  <w:sz w:val="20"/>
                  <w:szCs w:val="20"/>
                  <w:lang w:val="en-US"/>
                </w:rPr>
                <w:t>,</w:t>
              </w:r>
              <w:r w:rsidRPr="00557475">
                <w:rPr>
                  <w:rFonts w:ascii="Monaco" w:hAnsi="Monaco" w:cs="Monaco"/>
                  <w:b/>
                  <w:bCs/>
                  <w:noProof/>
                  <w:color w:val="204A87"/>
                  <w:sz w:val="20"/>
                  <w:szCs w:val="20"/>
                  <w:lang w:val="en-US"/>
                </w:rPr>
                <w:t>function</w:t>
              </w:r>
              <w:r w:rsidRPr="00557475">
                <w:rPr>
                  <w:rFonts w:ascii="Monaco" w:hAnsi="Monaco" w:cs="Monaco"/>
                  <w:b/>
                  <w:bCs/>
                  <w:noProof/>
                  <w:color w:val="000000"/>
                  <w:sz w:val="20"/>
                  <w:szCs w:val="20"/>
                  <w:lang w:val="en-US"/>
                </w:rPr>
                <w:t>(</w:t>
              </w:r>
              <w:r w:rsidRPr="00557475">
                <w:rPr>
                  <w:rFonts w:ascii="Monaco" w:hAnsi="Monaco" w:cs="Monaco"/>
                  <w:noProof/>
                  <w:color w:val="000000"/>
                  <w:sz w:val="20"/>
                  <w:szCs w:val="20"/>
                  <w:lang w:val="en-US"/>
                </w:rPr>
                <w:t>info</w:t>
              </w:r>
              <w:r w:rsidRPr="00557475">
                <w:rPr>
                  <w:rFonts w:ascii="Monaco" w:hAnsi="Monaco" w:cs="Monaco"/>
                  <w:b/>
                  <w:bCs/>
                  <w:noProof/>
                  <w:color w:val="000000"/>
                  <w:sz w:val="20"/>
                  <w:szCs w:val="20"/>
                  <w:lang w:val="en-US"/>
                </w:rPr>
                <w:t>){</w:t>
              </w:r>
            </w:ins>
          </w:p>
          <w:p w14:paraId="1AB0752D" w14:textId="77777777" w:rsidR="00E066BD" w:rsidRDefault="00E066BD" w:rsidP="00E066BD">
            <w:pPr>
              <w:widowControl w:val="0"/>
              <w:autoSpaceDE w:val="0"/>
              <w:autoSpaceDN w:val="0"/>
              <w:adjustRightInd w:val="0"/>
              <w:rPr>
                <w:ins w:id="8326" w:author="Borja Gonzalez" w:date="2017-09-28T19:33:00Z"/>
                <w:rFonts w:ascii="Monaco" w:hAnsi="Monaco" w:cs="Monaco"/>
                <w:b/>
                <w:bCs/>
                <w:noProof/>
                <w:color w:val="000000"/>
                <w:sz w:val="20"/>
                <w:szCs w:val="20"/>
                <w:lang w:val="en-US"/>
              </w:rPr>
            </w:pPr>
            <w:ins w:id="8327" w:author="Borja Gonzalez" w:date="2017-09-28T19:33:00Z">
              <w:r w:rsidRPr="00557475">
                <w:rPr>
                  <w:rFonts w:ascii="Monaco" w:hAnsi="Monaco" w:cs="Monaco"/>
                  <w:noProof/>
                  <w:sz w:val="20"/>
                  <w:szCs w:val="20"/>
                  <w:lang w:val="en-US"/>
                </w:rPr>
                <w:t xml:space="preserve">    </w:t>
              </w:r>
              <w:r w:rsidRPr="00557475">
                <w:rPr>
                  <w:rFonts w:ascii="Monaco" w:hAnsi="Monaco" w:cs="Monaco"/>
                  <w:noProof/>
                  <w:color w:val="000000"/>
                  <w:sz w:val="20"/>
                  <w:szCs w:val="20"/>
                  <w:lang w:val="en-US"/>
                </w:rPr>
                <w:t>datos</w:t>
              </w:r>
              <w:r w:rsidRPr="00557475">
                <w:rPr>
                  <w:rFonts w:ascii="Monaco" w:hAnsi="Monaco" w:cs="Monaco"/>
                  <w:noProof/>
                  <w:sz w:val="20"/>
                  <w:szCs w:val="20"/>
                  <w:lang w:val="en-US"/>
                </w:rPr>
                <w:t xml:space="preserve"> </w:t>
              </w:r>
              <w:r w:rsidRPr="00557475">
                <w:rPr>
                  <w:rFonts w:ascii="Monaco" w:hAnsi="Monaco" w:cs="Monaco"/>
                  <w:b/>
                  <w:bCs/>
                  <w:noProof/>
                  <w:color w:val="CE5C00"/>
                  <w:sz w:val="20"/>
                  <w:szCs w:val="20"/>
                  <w:lang w:val="en-US"/>
                </w:rPr>
                <w:t>=</w:t>
              </w:r>
              <w:r w:rsidRPr="00557475">
                <w:rPr>
                  <w:rFonts w:ascii="Monaco" w:hAnsi="Monaco" w:cs="Monaco"/>
                  <w:noProof/>
                  <w:sz w:val="20"/>
                  <w:szCs w:val="20"/>
                  <w:lang w:val="en-US"/>
                </w:rPr>
                <w:t xml:space="preserve"> </w:t>
              </w:r>
              <w:r w:rsidRPr="00557475">
                <w:rPr>
                  <w:rFonts w:ascii="Monaco" w:hAnsi="Monaco" w:cs="Monaco"/>
                  <w:noProof/>
                  <w:color w:val="000000"/>
                  <w:sz w:val="20"/>
                  <w:szCs w:val="20"/>
                  <w:lang w:val="en-US"/>
                </w:rPr>
                <w:t>JSON</w:t>
              </w:r>
              <w:r w:rsidRPr="00557475">
                <w:rPr>
                  <w:rFonts w:ascii="Monaco" w:hAnsi="Monaco" w:cs="Monaco"/>
                  <w:b/>
                  <w:bCs/>
                  <w:noProof/>
                  <w:color w:val="000000"/>
                  <w:sz w:val="20"/>
                  <w:szCs w:val="20"/>
                  <w:lang w:val="en-US"/>
                </w:rPr>
                <w:t>.</w:t>
              </w:r>
              <w:r w:rsidRPr="00557475">
                <w:rPr>
                  <w:rFonts w:ascii="Monaco" w:hAnsi="Monaco" w:cs="Monaco"/>
                  <w:noProof/>
                  <w:color w:val="000000"/>
                  <w:sz w:val="20"/>
                  <w:szCs w:val="20"/>
                  <w:lang w:val="en-US"/>
                </w:rPr>
                <w:t>parse</w:t>
              </w:r>
              <w:r w:rsidRPr="00557475">
                <w:rPr>
                  <w:rFonts w:ascii="Monaco" w:hAnsi="Monaco" w:cs="Monaco"/>
                  <w:b/>
                  <w:bCs/>
                  <w:noProof/>
                  <w:color w:val="000000"/>
                  <w:sz w:val="20"/>
                  <w:szCs w:val="20"/>
                  <w:lang w:val="en-US"/>
                </w:rPr>
                <w:t>(</w:t>
              </w:r>
              <w:r w:rsidRPr="00557475">
                <w:rPr>
                  <w:rFonts w:ascii="Monaco" w:hAnsi="Monaco" w:cs="Monaco"/>
                  <w:noProof/>
                  <w:color w:val="000000"/>
                  <w:sz w:val="20"/>
                  <w:szCs w:val="20"/>
                  <w:lang w:val="en-US"/>
                </w:rPr>
                <w:t>info</w:t>
              </w:r>
              <w:r w:rsidRPr="00557475">
                <w:rPr>
                  <w:rFonts w:ascii="Monaco" w:hAnsi="Monaco" w:cs="Monaco"/>
                  <w:b/>
                  <w:bCs/>
                  <w:noProof/>
                  <w:color w:val="000000"/>
                  <w:sz w:val="20"/>
                  <w:szCs w:val="20"/>
                  <w:lang w:val="en-US"/>
                </w:rPr>
                <w:t>);</w:t>
              </w:r>
            </w:ins>
          </w:p>
          <w:p w14:paraId="2B4DDEB9" w14:textId="77777777" w:rsidR="00E066BD" w:rsidRDefault="00E066BD" w:rsidP="00E066BD">
            <w:pPr>
              <w:widowControl w:val="0"/>
              <w:autoSpaceDE w:val="0"/>
              <w:autoSpaceDN w:val="0"/>
              <w:adjustRightInd w:val="0"/>
              <w:rPr>
                <w:ins w:id="8328" w:author="Borja Gonzalez" w:date="2017-09-28T19:33:00Z"/>
                <w:rFonts w:ascii="Monaco" w:hAnsi="Monaco" w:cs="Monaco"/>
                <w:b/>
                <w:bCs/>
                <w:color w:val="204A87"/>
                <w:sz w:val="20"/>
                <w:szCs w:val="20"/>
                <w:lang w:val="en-US"/>
              </w:rPr>
            </w:pPr>
          </w:p>
          <w:p w14:paraId="5F780BC3" w14:textId="77777777" w:rsidR="00E066BD" w:rsidRPr="00E066BD" w:rsidRDefault="00E066BD" w:rsidP="00E066BD">
            <w:pPr>
              <w:keepNext/>
              <w:keepLines/>
              <w:widowControl w:val="0"/>
              <w:autoSpaceDE w:val="0"/>
              <w:autoSpaceDN w:val="0"/>
              <w:adjustRightInd w:val="0"/>
              <w:spacing w:before="200"/>
              <w:outlineLvl w:val="4"/>
              <w:rPr>
                <w:ins w:id="8329" w:author="Borja Gonzalez" w:date="2017-09-28T19:32:00Z"/>
                <w:rFonts w:ascii="Monaco" w:hAnsi="Monaco" w:cs="Monaco"/>
                <w:sz w:val="20"/>
                <w:szCs w:val="20"/>
                <w:lang w:val="en-US"/>
                <w:rPrChange w:id="8330" w:author="Borja Gonzalez" w:date="2017-09-28T19:32:00Z">
                  <w:rPr>
                    <w:ins w:id="8331" w:author="Borja Gonzalez" w:date="2017-09-28T19:32:00Z"/>
                    <w:rFonts w:ascii="Monaco" w:eastAsiaTheme="majorEastAsia" w:hAnsi="Monaco" w:cs="Monaco"/>
                    <w:color w:val="243F60" w:themeColor="accent1" w:themeShade="7F"/>
                    <w:sz w:val="32"/>
                    <w:szCs w:val="32"/>
                    <w:lang w:val="en-US"/>
                  </w:rPr>
                </w:rPrChange>
              </w:rPr>
            </w:pPr>
            <w:ins w:id="8332" w:author="Borja Gonzalez" w:date="2017-09-28T19:32:00Z">
              <w:r w:rsidRPr="00E066BD">
                <w:rPr>
                  <w:rFonts w:ascii="Monaco" w:hAnsi="Monaco" w:cs="Monaco"/>
                  <w:b/>
                  <w:bCs/>
                  <w:color w:val="204A87"/>
                  <w:sz w:val="20"/>
                  <w:szCs w:val="20"/>
                  <w:lang w:val="en-US"/>
                  <w:rPrChange w:id="8333" w:author="Borja Gonzalez" w:date="2017-09-28T19:32:00Z">
                    <w:rPr>
                      <w:rFonts w:ascii="Monaco" w:eastAsiaTheme="majorEastAsia" w:hAnsi="Monaco" w:cs="Monaco"/>
                      <w:b/>
                      <w:bCs/>
                      <w:i/>
                      <w:iCs/>
                      <w:color w:val="204A87"/>
                      <w:sz w:val="32"/>
                      <w:szCs w:val="32"/>
                      <w:lang w:val="en-US"/>
                    </w:rPr>
                  </w:rPrChange>
                </w:rPr>
                <w:t>if</w:t>
              </w:r>
              <w:r w:rsidRPr="00E066BD">
                <w:rPr>
                  <w:rFonts w:ascii="Monaco" w:hAnsi="Monaco" w:cs="Monaco"/>
                  <w:b/>
                  <w:bCs/>
                  <w:color w:val="000000"/>
                  <w:sz w:val="20"/>
                  <w:szCs w:val="20"/>
                  <w:lang w:val="en-US"/>
                  <w:rPrChange w:id="8334" w:author="Borja Gonzalez" w:date="2017-09-28T19:32:00Z">
                    <w:rPr>
                      <w:rFonts w:ascii="Monaco" w:eastAsiaTheme="majorEastAsia" w:hAnsi="Monaco" w:cs="Monaco"/>
                      <w:b/>
                      <w:bCs/>
                      <w:i/>
                      <w:iCs/>
                      <w:color w:val="000000"/>
                      <w:sz w:val="32"/>
                      <w:szCs w:val="32"/>
                      <w:lang w:val="en-US"/>
                    </w:rPr>
                  </w:rPrChange>
                </w:rPr>
                <w:t>(</w:t>
              </w:r>
              <w:r w:rsidRPr="00E066BD">
                <w:rPr>
                  <w:rFonts w:ascii="Monaco" w:hAnsi="Monaco" w:cs="Monaco"/>
                  <w:color w:val="000000"/>
                  <w:sz w:val="20"/>
                  <w:szCs w:val="20"/>
                  <w:lang w:val="en-US"/>
                  <w:rPrChange w:id="8335" w:author="Borja Gonzalez" w:date="2017-09-28T19:32:00Z">
                    <w:rPr>
                      <w:rFonts w:ascii="Monaco" w:eastAsiaTheme="majorEastAsia" w:hAnsi="Monaco" w:cs="Monaco"/>
                      <w:b/>
                      <w:bCs/>
                      <w:i/>
                      <w:iCs/>
                      <w:color w:val="000000"/>
                      <w:sz w:val="32"/>
                      <w:szCs w:val="32"/>
                      <w:lang w:val="en-US"/>
                    </w:rPr>
                  </w:rPrChange>
                </w:rPr>
                <w:t>datos</w:t>
              </w:r>
              <w:r w:rsidRPr="00E066BD">
                <w:rPr>
                  <w:rFonts w:ascii="Monaco" w:hAnsi="Monaco" w:cs="Monaco"/>
                  <w:b/>
                  <w:bCs/>
                  <w:color w:val="000000"/>
                  <w:sz w:val="20"/>
                  <w:szCs w:val="20"/>
                  <w:lang w:val="en-US"/>
                  <w:rPrChange w:id="8336" w:author="Borja Gonzalez" w:date="2017-09-28T19:32:00Z">
                    <w:rPr>
                      <w:rFonts w:ascii="Monaco" w:eastAsiaTheme="majorEastAsia" w:hAnsi="Monaco" w:cs="Monaco"/>
                      <w:b/>
                      <w:bCs/>
                      <w:i/>
                      <w:iCs/>
                      <w:color w:val="000000"/>
                      <w:sz w:val="32"/>
                      <w:szCs w:val="32"/>
                      <w:lang w:val="en-US"/>
                    </w:rPr>
                  </w:rPrChange>
                </w:rPr>
                <w:t>.</w:t>
              </w:r>
              <w:r w:rsidRPr="00E066BD">
                <w:rPr>
                  <w:rFonts w:ascii="Monaco" w:hAnsi="Monaco" w:cs="Monaco"/>
                  <w:color w:val="000000"/>
                  <w:sz w:val="20"/>
                  <w:szCs w:val="20"/>
                  <w:lang w:val="en-US"/>
                  <w:rPrChange w:id="8337" w:author="Borja Gonzalez" w:date="2017-09-28T19:32:00Z">
                    <w:rPr>
                      <w:rFonts w:ascii="Monaco" w:eastAsiaTheme="majorEastAsia" w:hAnsi="Monaco" w:cs="Monaco"/>
                      <w:b/>
                      <w:bCs/>
                      <w:i/>
                      <w:iCs/>
                      <w:color w:val="000000"/>
                      <w:sz w:val="32"/>
                      <w:szCs w:val="32"/>
                      <w:lang w:val="en-US"/>
                    </w:rPr>
                  </w:rPrChange>
                </w:rPr>
                <w:t>operacion</w:t>
              </w:r>
              <w:r w:rsidRPr="00E066BD">
                <w:rPr>
                  <w:rFonts w:ascii="Monaco" w:hAnsi="Monaco" w:cs="Monaco"/>
                  <w:b/>
                  <w:bCs/>
                  <w:color w:val="CE5C00"/>
                  <w:sz w:val="20"/>
                  <w:szCs w:val="20"/>
                  <w:lang w:val="en-US"/>
                  <w:rPrChange w:id="8338" w:author="Borja Gonzalez" w:date="2017-09-28T19:32:00Z">
                    <w:rPr>
                      <w:rFonts w:ascii="Monaco" w:eastAsiaTheme="majorEastAsia" w:hAnsi="Monaco" w:cs="Monaco"/>
                      <w:b/>
                      <w:bCs/>
                      <w:i/>
                      <w:iCs/>
                      <w:color w:val="CE5C00"/>
                      <w:sz w:val="32"/>
                      <w:szCs w:val="32"/>
                      <w:lang w:val="en-US"/>
                    </w:rPr>
                  </w:rPrChange>
                </w:rPr>
                <w:t>==</w:t>
              </w:r>
              <w:r w:rsidRPr="00E066BD">
                <w:rPr>
                  <w:rFonts w:ascii="Monaco" w:hAnsi="Monaco" w:cs="Monaco"/>
                  <w:color w:val="4E9A06"/>
                  <w:sz w:val="20"/>
                  <w:szCs w:val="20"/>
                  <w:lang w:val="en-US"/>
                  <w:rPrChange w:id="8339" w:author="Borja Gonzalez" w:date="2017-09-28T19:32:00Z">
                    <w:rPr>
                      <w:rFonts w:ascii="Monaco" w:eastAsiaTheme="majorEastAsia" w:hAnsi="Monaco" w:cs="Monaco"/>
                      <w:b/>
                      <w:bCs/>
                      <w:i/>
                      <w:iCs/>
                      <w:color w:val="4E9A06"/>
                      <w:sz w:val="32"/>
                      <w:szCs w:val="32"/>
                      <w:lang w:val="en-US"/>
                    </w:rPr>
                  </w:rPrChange>
                </w:rPr>
                <w:t>"Datos de Evolucion paciente"</w:t>
              </w:r>
              <w:r w:rsidRPr="00E066BD">
                <w:rPr>
                  <w:rFonts w:ascii="Monaco" w:hAnsi="Monaco" w:cs="Monaco"/>
                  <w:b/>
                  <w:bCs/>
                  <w:color w:val="000000"/>
                  <w:sz w:val="20"/>
                  <w:szCs w:val="20"/>
                  <w:lang w:val="en-US"/>
                  <w:rPrChange w:id="8340" w:author="Borja Gonzalez" w:date="2017-09-28T19:32:00Z">
                    <w:rPr>
                      <w:rFonts w:ascii="Monaco" w:eastAsiaTheme="majorEastAsia" w:hAnsi="Monaco" w:cs="Monaco"/>
                      <w:b/>
                      <w:bCs/>
                      <w:i/>
                      <w:iCs/>
                      <w:color w:val="000000"/>
                      <w:sz w:val="32"/>
                      <w:szCs w:val="32"/>
                      <w:lang w:val="en-US"/>
                    </w:rPr>
                  </w:rPrChange>
                </w:rPr>
                <w:t>){</w:t>
              </w:r>
            </w:ins>
          </w:p>
          <w:p w14:paraId="1B6823AA" w14:textId="77777777" w:rsidR="00E066BD" w:rsidRPr="00E066BD" w:rsidRDefault="00E066BD" w:rsidP="00E066BD">
            <w:pPr>
              <w:keepNext/>
              <w:keepLines/>
              <w:widowControl w:val="0"/>
              <w:autoSpaceDE w:val="0"/>
              <w:autoSpaceDN w:val="0"/>
              <w:adjustRightInd w:val="0"/>
              <w:spacing w:before="200"/>
              <w:outlineLvl w:val="4"/>
              <w:rPr>
                <w:ins w:id="8341" w:author="Borja Gonzalez" w:date="2017-09-28T19:32:00Z"/>
                <w:rFonts w:ascii="Monaco" w:hAnsi="Monaco" w:cs="Monaco"/>
                <w:sz w:val="20"/>
                <w:szCs w:val="20"/>
                <w:lang w:val="en-US"/>
                <w:rPrChange w:id="8342" w:author="Borja Gonzalez" w:date="2017-09-28T19:32:00Z">
                  <w:rPr>
                    <w:ins w:id="8343" w:author="Borja Gonzalez" w:date="2017-09-28T19:32:00Z"/>
                    <w:rFonts w:ascii="Monaco" w:eastAsiaTheme="majorEastAsia" w:hAnsi="Monaco" w:cs="Monaco"/>
                    <w:color w:val="243F60" w:themeColor="accent1" w:themeShade="7F"/>
                    <w:sz w:val="32"/>
                    <w:szCs w:val="32"/>
                    <w:lang w:val="en-US"/>
                  </w:rPr>
                </w:rPrChange>
              </w:rPr>
            </w:pPr>
            <w:ins w:id="8344" w:author="Borja Gonzalez" w:date="2017-09-28T19:32:00Z">
              <w:r w:rsidRPr="00E066BD">
                <w:rPr>
                  <w:rFonts w:ascii="Monaco" w:hAnsi="Monaco" w:cs="Monaco"/>
                  <w:sz w:val="20"/>
                  <w:szCs w:val="20"/>
                  <w:lang w:val="en-US"/>
                  <w:rPrChange w:id="8345" w:author="Borja Gonzalez" w:date="2017-09-28T19:32:00Z">
                    <w:rPr>
                      <w:rFonts w:ascii="Monaco" w:eastAsiaTheme="majorEastAsia" w:hAnsi="Monaco" w:cs="Monaco"/>
                      <w:b/>
                      <w:bCs/>
                      <w:i/>
                      <w:iCs/>
                      <w:color w:val="4F81BD" w:themeColor="accent1"/>
                      <w:sz w:val="32"/>
                      <w:szCs w:val="32"/>
                      <w:lang w:val="en-US"/>
                    </w:rPr>
                  </w:rPrChange>
                </w:rPr>
                <w:t xml:space="preserve">  </w:t>
              </w:r>
              <w:r w:rsidRPr="00E066BD">
                <w:rPr>
                  <w:rFonts w:ascii="Monaco" w:hAnsi="Monaco" w:cs="Monaco"/>
                  <w:color w:val="000000"/>
                  <w:sz w:val="20"/>
                  <w:szCs w:val="20"/>
                  <w:lang w:val="en-US"/>
                  <w:rPrChange w:id="8346" w:author="Borja Gonzalez" w:date="2017-09-28T19:32:00Z">
                    <w:rPr>
                      <w:rFonts w:ascii="Monaco" w:eastAsiaTheme="majorEastAsia" w:hAnsi="Monaco" w:cs="Monaco"/>
                      <w:b/>
                      <w:bCs/>
                      <w:i/>
                      <w:iCs/>
                      <w:color w:val="000000"/>
                      <w:sz w:val="32"/>
                      <w:szCs w:val="32"/>
                      <w:lang w:val="en-US"/>
                    </w:rPr>
                  </w:rPrChange>
                </w:rPr>
                <w:t>console</w:t>
              </w:r>
              <w:r w:rsidRPr="00E066BD">
                <w:rPr>
                  <w:rFonts w:ascii="Monaco" w:hAnsi="Monaco" w:cs="Monaco"/>
                  <w:b/>
                  <w:bCs/>
                  <w:color w:val="000000"/>
                  <w:sz w:val="20"/>
                  <w:szCs w:val="20"/>
                  <w:lang w:val="en-US"/>
                  <w:rPrChange w:id="8347" w:author="Borja Gonzalez" w:date="2017-09-28T19:32:00Z">
                    <w:rPr>
                      <w:rFonts w:ascii="Monaco" w:eastAsiaTheme="majorEastAsia" w:hAnsi="Monaco" w:cs="Monaco"/>
                      <w:b/>
                      <w:bCs/>
                      <w:i/>
                      <w:iCs/>
                      <w:color w:val="000000"/>
                      <w:sz w:val="32"/>
                      <w:szCs w:val="32"/>
                      <w:lang w:val="en-US"/>
                    </w:rPr>
                  </w:rPrChange>
                </w:rPr>
                <w:t>.</w:t>
              </w:r>
              <w:r w:rsidRPr="00E066BD">
                <w:rPr>
                  <w:rFonts w:ascii="Monaco" w:hAnsi="Monaco" w:cs="Monaco"/>
                  <w:color w:val="000000"/>
                  <w:sz w:val="20"/>
                  <w:szCs w:val="20"/>
                  <w:lang w:val="en-US"/>
                  <w:rPrChange w:id="8348" w:author="Borja Gonzalez" w:date="2017-09-28T19:32:00Z">
                    <w:rPr>
                      <w:rFonts w:ascii="Monaco" w:eastAsiaTheme="majorEastAsia" w:hAnsi="Monaco" w:cs="Monaco"/>
                      <w:b/>
                      <w:bCs/>
                      <w:i/>
                      <w:iCs/>
                      <w:color w:val="000000"/>
                      <w:sz w:val="32"/>
                      <w:szCs w:val="32"/>
                      <w:lang w:val="en-US"/>
                    </w:rPr>
                  </w:rPrChange>
                </w:rPr>
                <w:t>log</w:t>
              </w:r>
              <w:r w:rsidRPr="00E066BD">
                <w:rPr>
                  <w:rFonts w:ascii="Monaco" w:hAnsi="Monaco" w:cs="Monaco"/>
                  <w:b/>
                  <w:bCs/>
                  <w:color w:val="000000"/>
                  <w:sz w:val="20"/>
                  <w:szCs w:val="20"/>
                  <w:lang w:val="en-US"/>
                  <w:rPrChange w:id="8349" w:author="Borja Gonzalez" w:date="2017-09-28T19:32:00Z">
                    <w:rPr>
                      <w:rFonts w:ascii="Monaco" w:eastAsiaTheme="majorEastAsia" w:hAnsi="Monaco" w:cs="Monaco"/>
                      <w:b/>
                      <w:bCs/>
                      <w:i/>
                      <w:iCs/>
                      <w:color w:val="000000"/>
                      <w:sz w:val="32"/>
                      <w:szCs w:val="32"/>
                      <w:lang w:val="en-US"/>
                    </w:rPr>
                  </w:rPrChange>
                </w:rPr>
                <w:t>(</w:t>
              </w:r>
              <w:r w:rsidRPr="00E066BD">
                <w:rPr>
                  <w:rFonts w:ascii="Monaco" w:hAnsi="Monaco" w:cs="Monaco"/>
                  <w:color w:val="4E9A06"/>
                  <w:sz w:val="20"/>
                  <w:szCs w:val="20"/>
                  <w:lang w:val="en-US"/>
                  <w:rPrChange w:id="8350" w:author="Borja Gonzalez" w:date="2017-09-28T19:32:00Z">
                    <w:rPr>
                      <w:rFonts w:ascii="Monaco" w:eastAsiaTheme="majorEastAsia" w:hAnsi="Monaco" w:cs="Monaco"/>
                      <w:b/>
                      <w:bCs/>
                      <w:i/>
                      <w:iCs/>
                      <w:color w:val="4E9A06"/>
                      <w:sz w:val="32"/>
                      <w:szCs w:val="32"/>
                      <w:lang w:val="en-US"/>
                    </w:rPr>
                  </w:rPrChange>
                </w:rPr>
                <w:t>"Mostrar datos de evolucion de: "</w:t>
              </w:r>
              <w:r w:rsidRPr="00E066BD">
                <w:rPr>
                  <w:rFonts w:ascii="Monaco" w:hAnsi="Monaco" w:cs="Monaco"/>
                  <w:b/>
                  <w:bCs/>
                  <w:color w:val="CE5C00"/>
                  <w:sz w:val="20"/>
                  <w:szCs w:val="20"/>
                  <w:lang w:val="en-US"/>
                  <w:rPrChange w:id="8351" w:author="Borja Gonzalez" w:date="2017-09-28T19:32:00Z">
                    <w:rPr>
                      <w:rFonts w:ascii="Monaco" w:eastAsiaTheme="majorEastAsia" w:hAnsi="Monaco" w:cs="Monaco"/>
                      <w:b/>
                      <w:bCs/>
                      <w:i/>
                      <w:iCs/>
                      <w:color w:val="CE5C00"/>
                      <w:sz w:val="32"/>
                      <w:szCs w:val="32"/>
                      <w:lang w:val="en-US"/>
                    </w:rPr>
                  </w:rPrChange>
                </w:rPr>
                <w:t>+</w:t>
              </w:r>
              <w:r w:rsidRPr="00E066BD">
                <w:rPr>
                  <w:rFonts w:ascii="Monaco" w:hAnsi="Monaco" w:cs="Monaco"/>
                  <w:color w:val="000000"/>
                  <w:sz w:val="20"/>
                  <w:szCs w:val="20"/>
                  <w:lang w:val="en-US"/>
                  <w:rPrChange w:id="8352" w:author="Borja Gonzalez" w:date="2017-09-28T19:32:00Z">
                    <w:rPr>
                      <w:rFonts w:ascii="Monaco" w:eastAsiaTheme="majorEastAsia" w:hAnsi="Monaco" w:cs="Monaco"/>
                      <w:b/>
                      <w:bCs/>
                      <w:i/>
                      <w:iCs/>
                      <w:color w:val="000000"/>
                      <w:sz w:val="32"/>
                      <w:szCs w:val="32"/>
                      <w:lang w:val="en-US"/>
                    </w:rPr>
                  </w:rPrChange>
                </w:rPr>
                <w:t>datos</w:t>
              </w:r>
              <w:r w:rsidRPr="00E066BD">
                <w:rPr>
                  <w:rFonts w:ascii="Monaco" w:hAnsi="Monaco" w:cs="Monaco"/>
                  <w:b/>
                  <w:bCs/>
                  <w:color w:val="000000"/>
                  <w:sz w:val="20"/>
                  <w:szCs w:val="20"/>
                  <w:lang w:val="en-US"/>
                  <w:rPrChange w:id="8353" w:author="Borja Gonzalez" w:date="2017-09-28T19:32:00Z">
                    <w:rPr>
                      <w:rFonts w:ascii="Monaco" w:eastAsiaTheme="majorEastAsia" w:hAnsi="Monaco" w:cs="Monaco"/>
                      <w:b/>
                      <w:bCs/>
                      <w:i/>
                      <w:iCs/>
                      <w:color w:val="000000"/>
                      <w:sz w:val="32"/>
                      <w:szCs w:val="32"/>
                      <w:lang w:val="en-US"/>
                    </w:rPr>
                  </w:rPrChange>
                </w:rPr>
                <w:t>.</w:t>
              </w:r>
              <w:r w:rsidRPr="00E066BD">
                <w:rPr>
                  <w:rFonts w:ascii="Monaco" w:hAnsi="Monaco" w:cs="Monaco"/>
                  <w:color w:val="000000"/>
                  <w:sz w:val="20"/>
                  <w:szCs w:val="20"/>
                  <w:lang w:val="en-US"/>
                  <w:rPrChange w:id="8354" w:author="Borja Gonzalez" w:date="2017-09-28T19:32:00Z">
                    <w:rPr>
                      <w:rFonts w:ascii="Monaco" w:eastAsiaTheme="majorEastAsia" w:hAnsi="Monaco" w:cs="Monaco"/>
                      <w:b/>
                      <w:bCs/>
                      <w:i/>
                      <w:iCs/>
                      <w:color w:val="000000"/>
                      <w:sz w:val="32"/>
                      <w:szCs w:val="32"/>
                      <w:lang w:val="en-US"/>
                    </w:rPr>
                  </w:rPrChange>
                </w:rPr>
                <w:t>n</w:t>
              </w:r>
              <w:r w:rsidRPr="00E066BD">
                <w:rPr>
                  <w:rFonts w:ascii="Monaco" w:hAnsi="Monaco" w:cs="Monaco"/>
                  <w:b/>
                  <w:bCs/>
                  <w:color w:val="000000"/>
                  <w:sz w:val="20"/>
                  <w:szCs w:val="20"/>
                  <w:lang w:val="en-US"/>
                  <w:rPrChange w:id="8355" w:author="Borja Gonzalez" w:date="2017-09-28T19:32:00Z">
                    <w:rPr>
                      <w:rFonts w:ascii="Monaco" w:eastAsiaTheme="majorEastAsia" w:hAnsi="Monaco" w:cs="Monaco"/>
                      <w:b/>
                      <w:bCs/>
                      <w:i/>
                      <w:iCs/>
                      <w:color w:val="000000"/>
                      <w:sz w:val="32"/>
                      <w:szCs w:val="32"/>
                      <w:lang w:val="en-US"/>
                    </w:rPr>
                  </w:rPrChange>
                </w:rPr>
                <w:t>);</w:t>
              </w:r>
            </w:ins>
          </w:p>
          <w:p w14:paraId="052CF2D9" w14:textId="77777777" w:rsidR="00E066BD" w:rsidRPr="00E066BD" w:rsidRDefault="00E066BD" w:rsidP="00E066BD">
            <w:pPr>
              <w:keepNext/>
              <w:keepLines/>
              <w:widowControl w:val="0"/>
              <w:autoSpaceDE w:val="0"/>
              <w:autoSpaceDN w:val="0"/>
              <w:adjustRightInd w:val="0"/>
              <w:spacing w:before="200"/>
              <w:outlineLvl w:val="4"/>
              <w:rPr>
                <w:ins w:id="8356" w:author="Borja Gonzalez" w:date="2017-09-28T19:32:00Z"/>
                <w:rFonts w:ascii="Monaco" w:hAnsi="Monaco" w:cs="Monaco"/>
                <w:sz w:val="20"/>
                <w:szCs w:val="20"/>
                <w:lang w:val="en-US"/>
                <w:rPrChange w:id="8357" w:author="Borja Gonzalez" w:date="2017-09-28T19:32:00Z">
                  <w:rPr>
                    <w:ins w:id="8358" w:author="Borja Gonzalez" w:date="2017-09-28T19:32:00Z"/>
                    <w:rFonts w:ascii="Monaco" w:eastAsiaTheme="majorEastAsia" w:hAnsi="Monaco" w:cs="Monaco"/>
                    <w:color w:val="243F60" w:themeColor="accent1" w:themeShade="7F"/>
                    <w:sz w:val="32"/>
                    <w:szCs w:val="32"/>
                    <w:lang w:val="en-US"/>
                  </w:rPr>
                </w:rPrChange>
              </w:rPr>
            </w:pPr>
            <w:ins w:id="8359" w:author="Borja Gonzalez" w:date="2017-09-28T19:32:00Z">
              <w:r w:rsidRPr="00E066BD">
                <w:rPr>
                  <w:rFonts w:ascii="Monaco" w:hAnsi="Monaco" w:cs="Monaco"/>
                  <w:sz w:val="20"/>
                  <w:szCs w:val="20"/>
                  <w:lang w:val="en-US"/>
                  <w:rPrChange w:id="8360" w:author="Borja Gonzalez" w:date="2017-09-28T19:32:00Z">
                    <w:rPr>
                      <w:rFonts w:ascii="Monaco" w:eastAsiaTheme="majorEastAsia" w:hAnsi="Monaco" w:cs="Monaco"/>
                      <w:b/>
                      <w:bCs/>
                      <w:i/>
                      <w:iCs/>
                      <w:color w:val="4F81BD" w:themeColor="accent1"/>
                      <w:sz w:val="32"/>
                      <w:szCs w:val="32"/>
                      <w:lang w:val="en-US"/>
                    </w:rPr>
                  </w:rPrChange>
                </w:rPr>
                <w:t xml:space="preserve">    </w:t>
              </w:r>
              <w:r w:rsidRPr="00E066BD">
                <w:rPr>
                  <w:rFonts w:ascii="Monaco" w:hAnsi="Monaco" w:cs="Monaco"/>
                  <w:b/>
                  <w:bCs/>
                  <w:color w:val="204A87"/>
                  <w:sz w:val="20"/>
                  <w:szCs w:val="20"/>
                  <w:lang w:val="en-US"/>
                  <w:rPrChange w:id="8361" w:author="Borja Gonzalez" w:date="2017-09-28T19:32:00Z">
                    <w:rPr>
                      <w:rFonts w:ascii="Monaco" w:eastAsiaTheme="majorEastAsia" w:hAnsi="Monaco" w:cs="Monaco"/>
                      <w:b/>
                      <w:bCs/>
                      <w:i/>
                      <w:iCs/>
                      <w:color w:val="204A87"/>
                      <w:sz w:val="32"/>
                      <w:szCs w:val="32"/>
                      <w:lang w:val="en-US"/>
                    </w:rPr>
                  </w:rPrChange>
                </w:rPr>
                <w:t>var</w:t>
              </w:r>
              <w:r w:rsidRPr="00E066BD">
                <w:rPr>
                  <w:rFonts w:ascii="Monaco" w:hAnsi="Monaco" w:cs="Monaco"/>
                  <w:sz w:val="20"/>
                  <w:szCs w:val="20"/>
                  <w:lang w:val="en-US"/>
                  <w:rPrChange w:id="8362" w:author="Borja Gonzalez" w:date="2017-09-28T19:32:00Z">
                    <w:rPr>
                      <w:rFonts w:ascii="Monaco" w:eastAsiaTheme="majorEastAsia" w:hAnsi="Monaco" w:cs="Monaco"/>
                      <w:b/>
                      <w:bCs/>
                      <w:i/>
                      <w:iCs/>
                      <w:color w:val="4F81BD" w:themeColor="accent1"/>
                      <w:sz w:val="32"/>
                      <w:szCs w:val="32"/>
                      <w:lang w:val="en-US"/>
                    </w:rPr>
                  </w:rPrChange>
                </w:rPr>
                <w:t xml:space="preserve"> </w:t>
              </w:r>
              <w:r w:rsidRPr="00E066BD">
                <w:rPr>
                  <w:rFonts w:ascii="Monaco" w:hAnsi="Monaco" w:cs="Monaco"/>
                  <w:color w:val="000000"/>
                  <w:sz w:val="20"/>
                  <w:szCs w:val="20"/>
                  <w:lang w:val="en-US"/>
                  <w:rPrChange w:id="8363" w:author="Borja Gonzalez" w:date="2017-09-28T19:32:00Z">
                    <w:rPr>
                      <w:rFonts w:ascii="Monaco" w:eastAsiaTheme="majorEastAsia" w:hAnsi="Monaco" w:cs="Monaco"/>
                      <w:b/>
                      <w:bCs/>
                      <w:i/>
                      <w:iCs/>
                      <w:color w:val="000000"/>
                      <w:sz w:val="32"/>
                      <w:szCs w:val="32"/>
                      <w:lang w:val="en-US"/>
                    </w:rPr>
                  </w:rPrChange>
                </w:rPr>
                <w:t>filebuffer</w:t>
              </w:r>
              <w:r w:rsidRPr="00E066BD">
                <w:rPr>
                  <w:rFonts w:ascii="Monaco" w:hAnsi="Monaco" w:cs="Monaco"/>
                  <w:sz w:val="20"/>
                  <w:szCs w:val="20"/>
                  <w:lang w:val="en-US"/>
                  <w:rPrChange w:id="8364" w:author="Borja Gonzalez" w:date="2017-09-28T19:32:00Z">
                    <w:rPr>
                      <w:rFonts w:ascii="Monaco" w:eastAsiaTheme="majorEastAsia" w:hAnsi="Monaco" w:cs="Monaco"/>
                      <w:b/>
                      <w:bCs/>
                      <w:i/>
                      <w:iCs/>
                      <w:color w:val="4F81BD" w:themeColor="accent1"/>
                      <w:sz w:val="32"/>
                      <w:szCs w:val="32"/>
                      <w:lang w:val="en-US"/>
                    </w:rPr>
                  </w:rPrChange>
                </w:rPr>
                <w:t xml:space="preserve"> </w:t>
              </w:r>
              <w:r w:rsidRPr="00E066BD">
                <w:rPr>
                  <w:rFonts w:ascii="Monaco" w:hAnsi="Monaco" w:cs="Monaco"/>
                  <w:b/>
                  <w:bCs/>
                  <w:color w:val="CE5C00"/>
                  <w:sz w:val="20"/>
                  <w:szCs w:val="20"/>
                  <w:lang w:val="en-US"/>
                  <w:rPrChange w:id="8365" w:author="Borja Gonzalez" w:date="2017-09-28T19:32:00Z">
                    <w:rPr>
                      <w:rFonts w:ascii="Monaco" w:eastAsiaTheme="majorEastAsia" w:hAnsi="Monaco" w:cs="Monaco"/>
                      <w:b/>
                      <w:bCs/>
                      <w:i/>
                      <w:iCs/>
                      <w:color w:val="CE5C00"/>
                      <w:sz w:val="32"/>
                      <w:szCs w:val="32"/>
                      <w:lang w:val="en-US"/>
                    </w:rPr>
                  </w:rPrChange>
                </w:rPr>
                <w:t>=</w:t>
              </w:r>
              <w:r w:rsidRPr="00E066BD">
                <w:rPr>
                  <w:rFonts w:ascii="Monaco" w:hAnsi="Monaco" w:cs="Monaco"/>
                  <w:sz w:val="20"/>
                  <w:szCs w:val="20"/>
                  <w:lang w:val="en-US"/>
                  <w:rPrChange w:id="8366" w:author="Borja Gonzalez" w:date="2017-09-28T19:32:00Z">
                    <w:rPr>
                      <w:rFonts w:ascii="Monaco" w:eastAsiaTheme="majorEastAsia" w:hAnsi="Monaco" w:cs="Monaco"/>
                      <w:b/>
                      <w:bCs/>
                      <w:i/>
                      <w:iCs/>
                      <w:color w:val="4F81BD" w:themeColor="accent1"/>
                      <w:sz w:val="32"/>
                      <w:szCs w:val="32"/>
                      <w:lang w:val="en-US"/>
                    </w:rPr>
                  </w:rPrChange>
                </w:rPr>
                <w:t xml:space="preserve"> </w:t>
              </w:r>
              <w:r w:rsidRPr="00E066BD">
                <w:rPr>
                  <w:rFonts w:ascii="Monaco" w:hAnsi="Monaco" w:cs="Monaco"/>
                  <w:color w:val="000000"/>
                  <w:sz w:val="20"/>
                  <w:szCs w:val="20"/>
                  <w:lang w:val="en-US"/>
                  <w:rPrChange w:id="8367" w:author="Borja Gonzalez" w:date="2017-09-28T19:32:00Z">
                    <w:rPr>
                      <w:rFonts w:ascii="Monaco" w:eastAsiaTheme="majorEastAsia" w:hAnsi="Monaco" w:cs="Monaco"/>
                      <w:b/>
                      <w:bCs/>
                      <w:i/>
                      <w:iCs/>
                      <w:color w:val="000000"/>
                      <w:sz w:val="32"/>
                      <w:szCs w:val="32"/>
                      <w:lang w:val="en-US"/>
                    </w:rPr>
                  </w:rPrChange>
                </w:rPr>
                <w:t>fs</w:t>
              </w:r>
              <w:r w:rsidRPr="00E066BD">
                <w:rPr>
                  <w:rFonts w:ascii="Monaco" w:hAnsi="Monaco" w:cs="Monaco"/>
                  <w:b/>
                  <w:bCs/>
                  <w:color w:val="000000"/>
                  <w:sz w:val="20"/>
                  <w:szCs w:val="20"/>
                  <w:lang w:val="en-US"/>
                  <w:rPrChange w:id="8368" w:author="Borja Gonzalez" w:date="2017-09-28T19:32:00Z">
                    <w:rPr>
                      <w:rFonts w:ascii="Monaco" w:eastAsiaTheme="majorEastAsia" w:hAnsi="Monaco" w:cs="Monaco"/>
                      <w:b/>
                      <w:bCs/>
                      <w:i/>
                      <w:iCs/>
                      <w:color w:val="000000"/>
                      <w:sz w:val="32"/>
                      <w:szCs w:val="32"/>
                      <w:lang w:val="en-US"/>
                    </w:rPr>
                  </w:rPrChange>
                </w:rPr>
                <w:t>.</w:t>
              </w:r>
              <w:r w:rsidRPr="00E066BD">
                <w:rPr>
                  <w:rFonts w:ascii="Monaco" w:hAnsi="Monaco" w:cs="Monaco"/>
                  <w:color w:val="000000"/>
                  <w:sz w:val="20"/>
                  <w:szCs w:val="20"/>
                  <w:lang w:val="en-US"/>
                  <w:rPrChange w:id="8369" w:author="Borja Gonzalez" w:date="2017-09-28T19:32:00Z">
                    <w:rPr>
                      <w:rFonts w:ascii="Monaco" w:eastAsiaTheme="majorEastAsia" w:hAnsi="Monaco" w:cs="Monaco"/>
                      <w:b/>
                      <w:bCs/>
                      <w:i/>
                      <w:iCs/>
                      <w:color w:val="000000"/>
                      <w:sz w:val="32"/>
                      <w:szCs w:val="32"/>
                      <w:lang w:val="en-US"/>
                    </w:rPr>
                  </w:rPrChange>
                </w:rPr>
                <w:t>readFileSync</w:t>
              </w:r>
              <w:r w:rsidRPr="00E066BD">
                <w:rPr>
                  <w:rFonts w:ascii="Monaco" w:hAnsi="Monaco" w:cs="Monaco"/>
                  <w:b/>
                  <w:bCs/>
                  <w:color w:val="000000"/>
                  <w:sz w:val="20"/>
                  <w:szCs w:val="20"/>
                  <w:lang w:val="en-US"/>
                  <w:rPrChange w:id="8370" w:author="Borja Gonzalez" w:date="2017-09-28T19:32:00Z">
                    <w:rPr>
                      <w:rFonts w:ascii="Monaco" w:eastAsiaTheme="majorEastAsia" w:hAnsi="Monaco" w:cs="Monaco"/>
                      <w:b/>
                      <w:bCs/>
                      <w:i/>
                      <w:iCs/>
                      <w:color w:val="000000"/>
                      <w:sz w:val="32"/>
                      <w:szCs w:val="32"/>
                      <w:lang w:val="en-US"/>
                    </w:rPr>
                  </w:rPrChange>
                </w:rPr>
                <w:t>(</w:t>
              </w:r>
              <w:r w:rsidRPr="00E066BD">
                <w:rPr>
                  <w:rFonts w:ascii="Monaco" w:hAnsi="Monaco" w:cs="Monaco"/>
                  <w:color w:val="4E9A06"/>
                  <w:sz w:val="20"/>
                  <w:szCs w:val="20"/>
                  <w:lang w:val="en-US"/>
                  <w:rPrChange w:id="8371" w:author="Borja Gonzalez" w:date="2017-09-28T19:32:00Z">
                    <w:rPr>
                      <w:rFonts w:ascii="Monaco" w:eastAsiaTheme="majorEastAsia" w:hAnsi="Monaco" w:cs="Monaco"/>
                      <w:b/>
                      <w:bCs/>
                      <w:i/>
                      <w:iCs/>
                      <w:color w:val="4E9A06"/>
                      <w:sz w:val="32"/>
                      <w:szCs w:val="32"/>
                      <w:lang w:val="en-US"/>
                    </w:rPr>
                  </w:rPrChange>
                </w:rPr>
                <w:t>'./Pacientes_DB.db'</w:t>
              </w:r>
              <w:r w:rsidRPr="00E066BD">
                <w:rPr>
                  <w:rFonts w:ascii="Monaco" w:hAnsi="Monaco" w:cs="Monaco"/>
                  <w:b/>
                  <w:bCs/>
                  <w:color w:val="000000"/>
                  <w:sz w:val="20"/>
                  <w:szCs w:val="20"/>
                  <w:lang w:val="en-US"/>
                  <w:rPrChange w:id="8372" w:author="Borja Gonzalez" w:date="2017-09-28T19:32:00Z">
                    <w:rPr>
                      <w:rFonts w:ascii="Monaco" w:eastAsiaTheme="majorEastAsia" w:hAnsi="Monaco" w:cs="Monaco"/>
                      <w:b/>
                      <w:bCs/>
                      <w:i/>
                      <w:iCs/>
                      <w:color w:val="000000"/>
                      <w:sz w:val="32"/>
                      <w:szCs w:val="32"/>
                      <w:lang w:val="en-US"/>
                    </w:rPr>
                  </w:rPrChange>
                </w:rPr>
                <w:t>);</w:t>
              </w:r>
            </w:ins>
          </w:p>
          <w:p w14:paraId="286D2A40" w14:textId="77777777" w:rsidR="00E066BD" w:rsidRPr="00E066BD" w:rsidRDefault="00E066BD" w:rsidP="00E066BD">
            <w:pPr>
              <w:widowControl w:val="0"/>
              <w:autoSpaceDE w:val="0"/>
              <w:autoSpaceDN w:val="0"/>
              <w:adjustRightInd w:val="0"/>
              <w:rPr>
                <w:ins w:id="8373" w:author="Borja Gonzalez" w:date="2017-09-28T19:32:00Z"/>
                <w:rFonts w:ascii="Monaco" w:hAnsi="Monaco" w:cs="Monaco"/>
                <w:sz w:val="20"/>
                <w:szCs w:val="20"/>
                <w:lang w:val="en-US"/>
                <w:rPrChange w:id="8374" w:author="Borja Gonzalez" w:date="2017-09-28T19:32:00Z">
                  <w:rPr>
                    <w:ins w:id="8375" w:author="Borja Gonzalez" w:date="2017-09-28T19:32:00Z"/>
                    <w:rFonts w:ascii="Monaco" w:hAnsi="Monaco" w:cs="Monaco"/>
                    <w:sz w:val="32"/>
                    <w:szCs w:val="32"/>
                    <w:lang w:val="en-US"/>
                  </w:rPr>
                </w:rPrChange>
              </w:rPr>
            </w:pPr>
          </w:p>
          <w:p w14:paraId="7EFAB4A9" w14:textId="77777777" w:rsidR="00E066BD" w:rsidRPr="00E066BD" w:rsidRDefault="00E066BD" w:rsidP="00E066BD">
            <w:pPr>
              <w:keepNext/>
              <w:keepLines/>
              <w:widowControl w:val="0"/>
              <w:autoSpaceDE w:val="0"/>
              <w:autoSpaceDN w:val="0"/>
              <w:adjustRightInd w:val="0"/>
              <w:spacing w:before="200"/>
              <w:outlineLvl w:val="4"/>
              <w:rPr>
                <w:ins w:id="8376" w:author="Borja Gonzalez" w:date="2017-09-28T19:32:00Z"/>
                <w:rFonts w:ascii="Monaco" w:hAnsi="Monaco" w:cs="Monaco"/>
                <w:sz w:val="20"/>
                <w:szCs w:val="20"/>
                <w:lang w:val="en-US"/>
                <w:rPrChange w:id="8377" w:author="Borja Gonzalez" w:date="2017-09-28T19:32:00Z">
                  <w:rPr>
                    <w:ins w:id="8378" w:author="Borja Gonzalez" w:date="2017-09-28T19:32:00Z"/>
                    <w:rFonts w:ascii="Monaco" w:eastAsiaTheme="majorEastAsia" w:hAnsi="Monaco" w:cs="Monaco"/>
                    <w:color w:val="243F60" w:themeColor="accent1" w:themeShade="7F"/>
                    <w:sz w:val="32"/>
                    <w:szCs w:val="32"/>
                    <w:lang w:val="en-US"/>
                  </w:rPr>
                </w:rPrChange>
              </w:rPr>
            </w:pPr>
            <w:ins w:id="8379" w:author="Borja Gonzalez" w:date="2017-09-28T19:32:00Z">
              <w:r w:rsidRPr="00E066BD">
                <w:rPr>
                  <w:rFonts w:ascii="Monaco" w:hAnsi="Monaco" w:cs="Monaco"/>
                  <w:sz w:val="20"/>
                  <w:szCs w:val="20"/>
                  <w:lang w:val="en-US"/>
                  <w:rPrChange w:id="8380" w:author="Borja Gonzalez" w:date="2017-09-28T19:32:00Z">
                    <w:rPr>
                      <w:rFonts w:ascii="Monaco" w:eastAsiaTheme="majorEastAsia" w:hAnsi="Monaco" w:cs="Monaco"/>
                      <w:b/>
                      <w:bCs/>
                      <w:i/>
                      <w:iCs/>
                      <w:color w:val="4F81BD" w:themeColor="accent1"/>
                      <w:sz w:val="32"/>
                      <w:szCs w:val="32"/>
                      <w:lang w:val="en-US"/>
                    </w:rPr>
                  </w:rPrChange>
                </w:rPr>
                <w:t xml:space="preserve">    </w:t>
              </w:r>
              <w:r w:rsidRPr="00E066BD">
                <w:rPr>
                  <w:rFonts w:ascii="Monaco" w:hAnsi="Monaco" w:cs="Monaco"/>
                  <w:b/>
                  <w:bCs/>
                  <w:color w:val="204A87"/>
                  <w:sz w:val="20"/>
                  <w:szCs w:val="20"/>
                  <w:lang w:val="en-US"/>
                  <w:rPrChange w:id="8381" w:author="Borja Gonzalez" w:date="2017-09-28T19:32:00Z">
                    <w:rPr>
                      <w:rFonts w:ascii="Monaco" w:eastAsiaTheme="majorEastAsia" w:hAnsi="Monaco" w:cs="Monaco"/>
                      <w:b/>
                      <w:bCs/>
                      <w:i/>
                      <w:iCs/>
                      <w:color w:val="204A87"/>
                      <w:sz w:val="32"/>
                      <w:szCs w:val="32"/>
                      <w:lang w:val="en-US"/>
                    </w:rPr>
                  </w:rPrChange>
                </w:rPr>
                <w:t>var</w:t>
              </w:r>
              <w:r w:rsidRPr="00E066BD">
                <w:rPr>
                  <w:rFonts w:ascii="Monaco" w:hAnsi="Monaco" w:cs="Monaco"/>
                  <w:sz w:val="20"/>
                  <w:szCs w:val="20"/>
                  <w:lang w:val="en-US"/>
                  <w:rPrChange w:id="8382" w:author="Borja Gonzalez" w:date="2017-09-28T19:32:00Z">
                    <w:rPr>
                      <w:rFonts w:ascii="Monaco" w:eastAsiaTheme="majorEastAsia" w:hAnsi="Monaco" w:cs="Monaco"/>
                      <w:b/>
                      <w:bCs/>
                      <w:i/>
                      <w:iCs/>
                      <w:color w:val="4F81BD" w:themeColor="accent1"/>
                      <w:sz w:val="32"/>
                      <w:szCs w:val="32"/>
                      <w:lang w:val="en-US"/>
                    </w:rPr>
                  </w:rPrChange>
                </w:rPr>
                <w:t xml:space="preserve"> </w:t>
              </w:r>
              <w:r w:rsidRPr="00E066BD">
                <w:rPr>
                  <w:rFonts w:ascii="Monaco" w:hAnsi="Monaco" w:cs="Monaco"/>
                  <w:color w:val="000000"/>
                  <w:sz w:val="20"/>
                  <w:szCs w:val="20"/>
                  <w:lang w:val="en-US"/>
                  <w:rPrChange w:id="8383" w:author="Borja Gonzalez" w:date="2017-09-28T19:32:00Z">
                    <w:rPr>
                      <w:rFonts w:ascii="Monaco" w:eastAsiaTheme="majorEastAsia" w:hAnsi="Monaco" w:cs="Monaco"/>
                      <w:b/>
                      <w:bCs/>
                      <w:i/>
                      <w:iCs/>
                      <w:color w:val="000000"/>
                      <w:sz w:val="32"/>
                      <w:szCs w:val="32"/>
                      <w:lang w:val="en-US"/>
                    </w:rPr>
                  </w:rPrChange>
                </w:rPr>
                <w:t>db</w:t>
              </w:r>
              <w:r w:rsidRPr="00E066BD">
                <w:rPr>
                  <w:rFonts w:ascii="Monaco" w:hAnsi="Monaco" w:cs="Monaco"/>
                  <w:sz w:val="20"/>
                  <w:szCs w:val="20"/>
                  <w:lang w:val="en-US"/>
                  <w:rPrChange w:id="8384" w:author="Borja Gonzalez" w:date="2017-09-28T19:32:00Z">
                    <w:rPr>
                      <w:rFonts w:ascii="Monaco" w:eastAsiaTheme="majorEastAsia" w:hAnsi="Monaco" w:cs="Monaco"/>
                      <w:b/>
                      <w:bCs/>
                      <w:i/>
                      <w:iCs/>
                      <w:color w:val="4F81BD" w:themeColor="accent1"/>
                      <w:sz w:val="32"/>
                      <w:szCs w:val="32"/>
                      <w:lang w:val="en-US"/>
                    </w:rPr>
                  </w:rPrChange>
                </w:rPr>
                <w:t xml:space="preserve"> </w:t>
              </w:r>
              <w:r w:rsidRPr="00E066BD">
                <w:rPr>
                  <w:rFonts w:ascii="Monaco" w:hAnsi="Monaco" w:cs="Monaco"/>
                  <w:b/>
                  <w:bCs/>
                  <w:color w:val="CE5C00"/>
                  <w:sz w:val="20"/>
                  <w:szCs w:val="20"/>
                  <w:lang w:val="en-US"/>
                  <w:rPrChange w:id="8385" w:author="Borja Gonzalez" w:date="2017-09-28T19:32:00Z">
                    <w:rPr>
                      <w:rFonts w:ascii="Monaco" w:eastAsiaTheme="majorEastAsia" w:hAnsi="Monaco" w:cs="Monaco"/>
                      <w:b/>
                      <w:bCs/>
                      <w:i/>
                      <w:iCs/>
                      <w:color w:val="CE5C00"/>
                      <w:sz w:val="32"/>
                      <w:szCs w:val="32"/>
                      <w:lang w:val="en-US"/>
                    </w:rPr>
                  </w:rPrChange>
                </w:rPr>
                <w:t>=</w:t>
              </w:r>
              <w:r w:rsidRPr="00E066BD">
                <w:rPr>
                  <w:rFonts w:ascii="Monaco" w:hAnsi="Monaco" w:cs="Monaco"/>
                  <w:sz w:val="20"/>
                  <w:szCs w:val="20"/>
                  <w:lang w:val="en-US"/>
                  <w:rPrChange w:id="8386" w:author="Borja Gonzalez" w:date="2017-09-28T19:32:00Z">
                    <w:rPr>
                      <w:rFonts w:ascii="Monaco" w:eastAsiaTheme="majorEastAsia" w:hAnsi="Monaco" w:cs="Monaco"/>
                      <w:b/>
                      <w:bCs/>
                      <w:i/>
                      <w:iCs/>
                      <w:color w:val="4F81BD" w:themeColor="accent1"/>
                      <w:sz w:val="32"/>
                      <w:szCs w:val="32"/>
                      <w:lang w:val="en-US"/>
                    </w:rPr>
                  </w:rPrChange>
                </w:rPr>
                <w:t xml:space="preserve"> </w:t>
              </w:r>
              <w:r w:rsidRPr="00E066BD">
                <w:rPr>
                  <w:rFonts w:ascii="Monaco" w:hAnsi="Monaco" w:cs="Monaco"/>
                  <w:b/>
                  <w:bCs/>
                  <w:color w:val="204A87"/>
                  <w:sz w:val="20"/>
                  <w:szCs w:val="20"/>
                  <w:lang w:val="en-US"/>
                  <w:rPrChange w:id="8387" w:author="Borja Gonzalez" w:date="2017-09-28T19:32:00Z">
                    <w:rPr>
                      <w:rFonts w:ascii="Monaco" w:eastAsiaTheme="majorEastAsia" w:hAnsi="Monaco" w:cs="Monaco"/>
                      <w:b/>
                      <w:bCs/>
                      <w:i/>
                      <w:iCs/>
                      <w:color w:val="204A87"/>
                      <w:sz w:val="32"/>
                      <w:szCs w:val="32"/>
                      <w:lang w:val="en-US"/>
                    </w:rPr>
                  </w:rPrChange>
                </w:rPr>
                <w:t>new</w:t>
              </w:r>
              <w:r w:rsidRPr="00E066BD">
                <w:rPr>
                  <w:rFonts w:ascii="Monaco" w:hAnsi="Monaco" w:cs="Monaco"/>
                  <w:sz w:val="20"/>
                  <w:szCs w:val="20"/>
                  <w:lang w:val="en-US"/>
                  <w:rPrChange w:id="8388" w:author="Borja Gonzalez" w:date="2017-09-28T19:32:00Z">
                    <w:rPr>
                      <w:rFonts w:ascii="Monaco" w:eastAsiaTheme="majorEastAsia" w:hAnsi="Monaco" w:cs="Monaco"/>
                      <w:b/>
                      <w:bCs/>
                      <w:i/>
                      <w:iCs/>
                      <w:color w:val="4F81BD" w:themeColor="accent1"/>
                      <w:sz w:val="32"/>
                      <w:szCs w:val="32"/>
                      <w:lang w:val="en-US"/>
                    </w:rPr>
                  </w:rPrChange>
                </w:rPr>
                <w:t xml:space="preserve"> </w:t>
              </w:r>
              <w:r w:rsidRPr="00E066BD">
                <w:rPr>
                  <w:rFonts w:ascii="Monaco" w:hAnsi="Monaco" w:cs="Monaco"/>
                  <w:color w:val="000000"/>
                  <w:sz w:val="20"/>
                  <w:szCs w:val="20"/>
                  <w:lang w:val="en-US"/>
                  <w:rPrChange w:id="8389" w:author="Borja Gonzalez" w:date="2017-09-28T19:32:00Z">
                    <w:rPr>
                      <w:rFonts w:ascii="Monaco" w:eastAsiaTheme="majorEastAsia" w:hAnsi="Monaco" w:cs="Monaco"/>
                      <w:b/>
                      <w:bCs/>
                      <w:i/>
                      <w:iCs/>
                      <w:color w:val="000000"/>
                      <w:sz w:val="32"/>
                      <w:szCs w:val="32"/>
                      <w:lang w:val="en-US"/>
                    </w:rPr>
                  </w:rPrChange>
                </w:rPr>
                <w:t>SQL</w:t>
              </w:r>
              <w:r w:rsidRPr="00E066BD">
                <w:rPr>
                  <w:rFonts w:ascii="Monaco" w:hAnsi="Monaco" w:cs="Monaco"/>
                  <w:b/>
                  <w:bCs/>
                  <w:color w:val="000000"/>
                  <w:sz w:val="20"/>
                  <w:szCs w:val="20"/>
                  <w:lang w:val="en-US"/>
                  <w:rPrChange w:id="8390" w:author="Borja Gonzalez" w:date="2017-09-28T19:32:00Z">
                    <w:rPr>
                      <w:rFonts w:ascii="Monaco" w:eastAsiaTheme="majorEastAsia" w:hAnsi="Monaco" w:cs="Monaco"/>
                      <w:b/>
                      <w:bCs/>
                      <w:i/>
                      <w:iCs/>
                      <w:color w:val="000000"/>
                      <w:sz w:val="32"/>
                      <w:szCs w:val="32"/>
                      <w:lang w:val="en-US"/>
                    </w:rPr>
                  </w:rPrChange>
                </w:rPr>
                <w:t>.</w:t>
              </w:r>
              <w:r w:rsidRPr="00E066BD">
                <w:rPr>
                  <w:rFonts w:ascii="Monaco" w:hAnsi="Monaco" w:cs="Monaco"/>
                  <w:color w:val="000000"/>
                  <w:sz w:val="20"/>
                  <w:szCs w:val="20"/>
                  <w:lang w:val="en-US"/>
                  <w:rPrChange w:id="8391" w:author="Borja Gonzalez" w:date="2017-09-28T19:32:00Z">
                    <w:rPr>
                      <w:rFonts w:ascii="Monaco" w:eastAsiaTheme="majorEastAsia" w:hAnsi="Monaco" w:cs="Monaco"/>
                      <w:b/>
                      <w:bCs/>
                      <w:i/>
                      <w:iCs/>
                      <w:color w:val="000000"/>
                      <w:sz w:val="32"/>
                      <w:szCs w:val="32"/>
                      <w:lang w:val="en-US"/>
                    </w:rPr>
                  </w:rPrChange>
                </w:rPr>
                <w:t>Database</w:t>
              </w:r>
              <w:r w:rsidRPr="00E066BD">
                <w:rPr>
                  <w:rFonts w:ascii="Monaco" w:hAnsi="Monaco" w:cs="Monaco"/>
                  <w:b/>
                  <w:bCs/>
                  <w:color w:val="000000"/>
                  <w:sz w:val="20"/>
                  <w:szCs w:val="20"/>
                  <w:lang w:val="en-US"/>
                  <w:rPrChange w:id="8392" w:author="Borja Gonzalez" w:date="2017-09-28T19:32:00Z">
                    <w:rPr>
                      <w:rFonts w:ascii="Monaco" w:eastAsiaTheme="majorEastAsia" w:hAnsi="Monaco" w:cs="Monaco"/>
                      <w:b/>
                      <w:bCs/>
                      <w:i/>
                      <w:iCs/>
                      <w:color w:val="000000"/>
                      <w:sz w:val="32"/>
                      <w:szCs w:val="32"/>
                      <w:lang w:val="en-US"/>
                    </w:rPr>
                  </w:rPrChange>
                </w:rPr>
                <w:t>(</w:t>
              </w:r>
              <w:r w:rsidRPr="00E066BD">
                <w:rPr>
                  <w:rFonts w:ascii="Monaco" w:hAnsi="Monaco" w:cs="Monaco"/>
                  <w:color w:val="000000"/>
                  <w:sz w:val="20"/>
                  <w:szCs w:val="20"/>
                  <w:lang w:val="en-US"/>
                  <w:rPrChange w:id="8393" w:author="Borja Gonzalez" w:date="2017-09-28T19:32:00Z">
                    <w:rPr>
                      <w:rFonts w:ascii="Monaco" w:eastAsiaTheme="majorEastAsia" w:hAnsi="Monaco" w:cs="Monaco"/>
                      <w:b/>
                      <w:bCs/>
                      <w:i/>
                      <w:iCs/>
                      <w:color w:val="000000"/>
                      <w:sz w:val="32"/>
                      <w:szCs w:val="32"/>
                      <w:lang w:val="en-US"/>
                    </w:rPr>
                  </w:rPrChange>
                </w:rPr>
                <w:t>filebuffer</w:t>
              </w:r>
              <w:r w:rsidRPr="00E066BD">
                <w:rPr>
                  <w:rFonts w:ascii="Monaco" w:hAnsi="Monaco" w:cs="Monaco"/>
                  <w:b/>
                  <w:bCs/>
                  <w:color w:val="000000"/>
                  <w:sz w:val="20"/>
                  <w:szCs w:val="20"/>
                  <w:lang w:val="en-US"/>
                  <w:rPrChange w:id="8394" w:author="Borja Gonzalez" w:date="2017-09-28T19:32:00Z">
                    <w:rPr>
                      <w:rFonts w:ascii="Monaco" w:eastAsiaTheme="majorEastAsia" w:hAnsi="Monaco" w:cs="Monaco"/>
                      <w:b/>
                      <w:bCs/>
                      <w:i/>
                      <w:iCs/>
                      <w:color w:val="000000"/>
                      <w:sz w:val="32"/>
                      <w:szCs w:val="32"/>
                      <w:lang w:val="en-US"/>
                    </w:rPr>
                  </w:rPrChange>
                </w:rPr>
                <w:t>);</w:t>
              </w:r>
            </w:ins>
          </w:p>
          <w:p w14:paraId="72F1A84F" w14:textId="77777777" w:rsidR="00E066BD" w:rsidRPr="00E066BD" w:rsidRDefault="00E066BD" w:rsidP="00E066BD">
            <w:pPr>
              <w:keepNext/>
              <w:keepLines/>
              <w:widowControl w:val="0"/>
              <w:autoSpaceDE w:val="0"/>
              <w:autoSpaceDN w:val="0"/>
              <w:adjustRightInd w:val="0"/>
              <w:spacing w:before="200"/>
              <w:outlineLvl w:val="4"/>
              <w:rPr>
                <w:ins w:id="8395" w:author="Borja Gonzalez" w:date="2017-09-28T19:32:00Z"/>
                <w:rFonts w:ascii="Monaco" w:hAnsi="Monaco" w:cs="Monaco"/>
                <w:sz w:val="20"/>
                <w:szCs w:val="20"/>
                <w:lang w:val="en-US"/>
                <w:rPrChange w:id="8396" w:author="Borja Gonzalez" w:date="2017-09-28T19:32:00Z">
                  <w:rPr>
                    <w:ins w:id="8397" w:author="Borja Gonzalez" w:date="2017-09-28T19:32:00Z"/>
                    <w:rFonts w:ascii="Monaco" w:eastAsiaTheme="majorEastAsia" w:hAnsi="Monaco" w:cs="Monaco"/>
                    <w:color w:val="243F60" w:themeColor="accent1" w:themeShade="7F"/>
                    <w:sz w:val="32"/>
                    <w:szCs w:val="32"/>
                    <w:lang w:val="en-US"/>
                  </w:rPr>
                </w:rPrChange>
              </w:rPr>
            </w:pPr>
            <w:ins w:id="8398" w:author="Borja Gonzalez" w:date="2017-09-28T19:32:00Z">
              <w:r w:rsidRPr="00E066BD">
                <w:rPr>
                  <w:rFonts w:ascii="Monaco" w:hAnsi="Monaco" w:cs="Monaco"/>
                  <w:sz w:val="20"/>
                  <w:szCs w:val="20"/>
                  <w:lang w:val="en-US"/>
                  <w:rPrChange w:id="8399" w:author="Borja Gonzalez" w:date="2017-09-28T19:32:00Z">
                    <w:rPr>
                      <w:rFonts w:ascii="Monaco" w:eastAsiaTheme="majorEastAsia" w:hAnsi="Monaco" w:cs="Monaco"/>
                      <w:b/>
                      <w:bCs/>
                      <w:i/>
                      <w:iCs/>
                      <w:color w:val="4F81BD" w:themeColor="accent1"/>
                      <w:sz w:val="32"/>
                      <w:szCs w:val="32"/>
                      <w:lang w:val="en-US"/>
                    </w:rPr>
                  </w:rPrChange>
                </w:rPr>
                <w:t xml:space="preserve">    </w:t>
              </w:r>
              <w:r w:rsidRPr="00E066BD">
                <w:rPr>
                  <w:rFonts w:ascii="Monaco" w:hAnsi="Monaco" w:cs="Monaco"/>
                  <w:color w:val="000000"/>
                  <w:sz w:val="20"/>
                  <w:szCs w:val="20"/>
                  <w:lang w:val="en-US"/>
                  <w:rPrChange w:id="8400" w:author="Borja Gonzalez" w:date="2017-09-28T19:32:00Z">
                    <w:rPr>
                      <w:rFonts w:ascii="Monaco" w:eastAsiaTheme="majorEastAsia" w:hAnsi="Monaco" w:cs="Monaco"/>
                      <w:b/>
                      <w:bCs/>
                      <w:i/>
                      <w:iCs/>
                      <w:color w:val="000000"/>
                      <w:sz w:val="32"/>
                      <w:szCs w:val="32"/>
                      <w:lang w:val="en-US"/>
                    </w:rPr>
                  </w:rPrChange>
                </w:rPr>
                <w:t>console</w:t>
              </w:r>
              <w:r w:rsidRPr="00E066BD">
                <w:rPr>
                  <w:rFonts w:ascii="Monaco" w:hAnsi="Monaco" w:cs="Monaco"/>
                  <w:b/>
                  <w:bCs/>
                  <w:color w:val="000000"/>
                  <w:sz w:val="20"/>
                  <w:szCs w:val="20"/>
                  <w:lang w:val="en-US"/>
                  <w:rPrChange w:id="8401" w:author="Borja Gonzalez" w:date="2017-09-28T19:32:00Z">
                    <w:rPr>
                      <w:rFonts w:ascii="Monaco" w:eastAsiaTheme="majorEastAsia" w:hAnsi="Monaco" w:cs="Monaco"/>
                      <w:b/>
                      <w:bCs/>
                      <w:i/>
                      <w:iCs/>
                      <w:color w:val="000000"/>
                      <w:sz w:val="32"/>
                      <w:szCs w:val="32"/>
                      <w:lang w:val="en-US"/>
                    </w:rPr>
                  </w:rPrChange>
                </w:rPr>
                <w:t>.</w:t>
              </w:r>
              <w:r w:rsidRPr="00E066BD">
                <w:rPr>
                  <w:rFonts w:ascii="Monaco" w:hAnsi="Monaco" w:cs="Monaco"/>
                  <w:color w:val="000000"/>
                  <w:sz w:val="20"/>
                  <w:szCs w:val="20"/>
                  <w:lang w:val="en-US"/>
                  <w:rPrChange w:id="8402" w:author="Borja Gonzalez" w:date="2017-09-28T19:32:00Z">
                    <w:rPr>
                      <w:rFonts w:ascii="Monaco" w:eastAsiaTheme="majorEastAsia" w:hAnsi="Monaco" w:cs="Monaco"/>
                      <w:b/>
                      <w:bCs/>
                      <w:i/>
                      <w:iCs/>
                      <w:color w:val="000000"/>
                      <w:sz w:val="32"/>
                      <w:szCs w:val="32"/>
                      <w:lang w:val="en-US"/>
                    </w:rPr>
                  </w:rPrChange>
                </w:rPr>
                <w:t>log</w:t>
              </w:r>
              <w:r w:rsidRPr="00E066BD">
                <w:rPr>
                  <w:rFonts w:ascii="Monaco" w:hAnsi="Monaco" w:cs="Monaco"/>
                  <w:b/>
                  <w:bCs/>
                  <w:color w:val="000000"/>
                  <w:sz w:val="20"/>
                  <w:szCs w:val="20"/>
                  <w:lang w:val="en-US"/>
                  <w:rPrChange w:id="8403" w:author="Borja Gonzalez" w:date="2017-09-28T19:32:00Z">
                    <w:rPr>
                      <w:rFonts w:ascii="Monaco" w:eastAsiaTheme="majorEastAsia" w:hAnsi="Monaco" w:cs="Monaco"/>
                      <w:b/>
                      <w:bCs/>
                      <w:i/>
                      <w:iCs/>
                      <w:color w:val="000000"/>
                      <w:sz w:val="32"/>
                      <w:szCs w:val="32"/>
                      <w:lang w:val="en-US"/>
                    </w:rPr>
                  </w:rPrChange>
                </w:rPr>
                <w:t>(</w:t>
              </w:r>
              <w:r w:rsidRPr="00E066BD">
                <w:rPr>
                  <w:rFonts w:ascii="Monaco" w:hAnsi="Monaco" w:cs="Monaco"/>
                  <w:color w:val="000000"/>
                  <w:sz w:val="20"/>
                  <w:szCs w:val="20"/>
                  <w:lang w:val="en-US"/>
                  <w:rPrChange w:id="8404" w:author="Borja Gonzalez" w:date="2017-09-28T19:32:00Z">
                    <w:rPr>
                      <w:rFonts w:ascii="Monaco" w:eastAsiaTheme="majorEastAsia" w:hAnsi="Monaco" w:cs="Monaco"/>
                      <w:b/>
                      <w:bCs/>
                      <w:i/>
                      <w:iCs/>
                      <w:color w:val="000000"/>
                      <w:sz w:val="32"/>
                      <w:szCs w:val="32"/>
                      <w:lang w:val="en-US"/>
                    </w:rPr>
                  </w:rPrChange>
                </w:rPr>
                <w:t>timestamp</w:t>
              </w:r>
              <w:r w:rsidRPr="00E066BD">
                <w:rPr>
                  <w:rFonts w:ascii="Monaco" w:hAnsi="Monaco" w:cs="Monaco"/>
                  <w:b/>
                  <w:bCs/>
                  <w:color w:val="000000"/>
                  <w:sz w:val="20"/>
                  <w:szCs w:val="20"/>
                  <w:lang w:val="en-US"/>
                  <w:rPrChange w:id="8405" w:author="Borja Gonzalez" w:date="2017-09-28T19:32:00Z">
                    <w:rPr>
                      <w:rFonts w:ascii="Monaco" w:eastAsiaTheme="majorEastAsia" w:hAnsi="Monaco" w:cs="Monaco"/>
                      <w:b/>
                      <w:bCs/>
                      <w:i/>
                      <w:iCs/>
                      <w:color w:val="000000"/>
                      <w:sz w:val="32"/>
                      <w:szCs w:val="32"/>
                      <w:lang w:val="en-US"/>
                    </w:rPr>
                  </w:rPrChange>
                </w:rPr>
                <w:t>(</w:t>
              </w:r>
              <w:r w:rsidRPr="00E066BD">
                <w:rPr>
                  <w:rFonts w:ascii="Monaco" w:hAnsi="Monaco" w:cs="Monaco"/>
                  <w:color w:val="4E9A06"/>
                  <w:sz w:val="20"/>
                  <w:szCs w:val="20"/>
                  <w:lang w:val="en-US"/>
                  <w:rPrChange w:id="8406" w:author="Borja Gonzalez" w:date="2017-09-28T19:32:00Z">
                    <w:rPr>
                      <w:rFonts w:ascii="Monaco" w:eastAsiaTheme="majorEastAsia" w:hAnsi="Monaco" w:cs="Monaco"/>
                      <w:b/>
                      <w:bCs/>
                      <w:i/>
                      <w:iCs/>
                      <w:color w:val="4E9A06"/>
                      <w:sz w:val="32"/>
                      <w:szCs w:val="32"/>
                      <w:lang w:val="en-US"/>
                    </w:rPr>
                  </w:rPrChange>
                </w:rPr>
                <w:t>'hh:mm:ss:iii'</w:t>
              </w:r>
              <w:r w:rsidRPr="00E066BD">
                <w:rPr>
                  <w:rFonts w:ascii="Monaco" w:hAnsi="Monaco" w:cs="Monaco"/>
                  <w:b/>
                  <w:bCs/>
                  <w:color w:val="000000"/>
                  <w:sz w:val="20"/>
                  <w:szCs w:val="20"/>
                  <w:lang w:val="en-US"/>
                  <w:rPrChange w:id="8407" w:author="Borja Gonzalez" w:date="2017-09-28T19:32:00Z">
                    <w:rPr>
                      <w:rFonts w:ascii="Monaco" w:eastAsiaTheme="majorEastAsia" w:hAnsi="Monaco" w:cs="Monaco"/>
                      <w:b/>
                      <w:bCs/>
                      <w:i/>
                      <w:iCs/>
                      <w:color w:val="000000"/>
                      <w:sz w:val="32"/>
                      <w:szCs w:val="32"/>
                      <w:lang w:val="en-US"/>
                    </w:rPr>
                  </w:rPrChange>
                </w:rPr>
                <w:t>)</w:t>
              </w:r>
              <w:r w:rsidRPr="00E066BD">
                <w:rPr>
                  <w:rFonts w:ascii="Monaco" w:hAnsi="Monaco" w:cs="Monaco"/>
                  <w:b/>
                  <w:bCs/>
                  <w:color w:val="CE5C00"/>
                  <w:sz w:val="20"/>
                  <w:szCs w:val="20"/>
                  <w:lang w:val="en-US"/>
                  <w:rPrChange w:id="8408" w:author="Borja Gonzalez" w:date="2017-09-28T19:32:00Z">
                    <w:rPr>
                      <w:rFonts w:ascii="Monaco" w:eastAsiaTheme="majorEastAsia" w:hAnsi="Monaco" w:cs="Monaco"/>
                      <w:b/>
                      <w:bCs/>
                      <w:i/>
                      <w:iCs/>
                      <w:color w:val="CE5C00"/>
                      <w:sz w:val="32"/>
                      <w:szCs w:val="32"/>
                      <w:lang w:val="en-US"/>
                    </w:rPr>
                  </w:rPrChange>
                </w:rPr>
                <w:t>+</w:t>
              </w:r>
              <w:r w:rsidRPr="00E066BD">
                <w:rPr>
                  <w:rFonts w:ascii="Monaco" w:hAnsi="Monaco" w:cs="Monaco"/>
                  <w:color w:val="4E9A06"/>
                  <w:sz w:val="20"/>
                  <w:szCs w:val="20"/>
                  <w:lang w:val="en-US"/>
                  <w:rPrChange w:id="8409" w:author="Borja Gonzalez" w:date="2017-09-28T19:32:00Z">
                    <w:rPr>
                      <w:rFonts w:ascii="Monaco" w:eastAsiaTheme="majorEastAsia" w:hAnsi="Monaco" w:cs="Monaco"/>
                      <w:b/>
                      <w:bCs/>
                      <w:i/>
                      <w:iCs/>
                      <w:color w:val="4E9A06"/>
                      <w:sz w:val="32"/>
                      <w:szCs w:val="32"/>
                      <w:lang w:val="en-US"/>
                    </w:rPr>
                  </w:rPrChange>
                </w:rPr>
                <w:t>" Base de datos abierta"</w:t>
              </w:r>
              <w:r w:rsidRPr="00E066BD">
                <w:rPr>
                  <w:rFonts w:ascii="Monaco" w:hAnsi="Monaco" w:cs="Monaco"/>
                  <w:b/>
                  <w:bCs/>
                  <w:color w:val="000000"/>
                  <w:sz w:val="20"/>
                  <w:szCs w:val="20"/>
                  <w:lang w:val="en-US"/>
                  <w:rPrChange w:id="8410" w:author="Borja Gonzalez" w:date="2017-09-28T19:32:00Z">
                    <w:rPr>
                      <w:rFonts w:ascii="Monaco" w:eastAsiaTheme="majorEastAsia" w:hAnsi="Monaco" w:cs="Monaco"/>
                      <w:b/>
                      <w:bCs/>
                      <w:i/>
                      <w:iCs/>
                      <w:color w:val="000000"/>
                      <w:sz w:val="32"/>
                      <w:szCs w:val="32"/>
                      <w:lang w:val="en-US"/>
                    </w:rPr>
                  </w:rPrChange>
                </w:rPr>
                <w:t>);</w:t>
              </w:r>
            </w:ins>
          </w:p>
          <w:p w14:paraId="22372741" w14:textId="5433989C" w:rsidR="00E066BD" w:rsidRPr="00E066BD" w:rsidRDefault="00E066BD" w:rsidP="00E066BD">
            <w:pPr>
              <w:keepNext/>
              <w:keepLines/>
              <w:widowControl w:val="0"/>
              <w:autoSpaceDE w:val="0"/>
              <w:autoSpaceDN w:val="0"/>
              <w:adjustRightInd w:val="0"/>
              <w:spacing w:before="200"/>
              <w:outlineLvl w:val="4"/>
              <w:rPr>
                <w:ins w:id="8411" w:author="Borja Gonzalez" w:date="2017-09-28T19:32:00Z"/>
                <w:rFonts w:ascii="Monaco" w:hAnsi="Monaco" w:cs="Monaco"/>
                <w:sz w:val="20"/>
                <w:szCs w:val="20"/>
                <w:lang w:val="en-US"/>
                <w:rPrChange w:id="8412" w:author="Borja Gonzalez" w:date="2017-09-28T19:32:00Z">
                  <w:rPr>
                    <w:ins w:id="8413" w:author="Borja Gonzalez" w:date="2017-09-28T19:32:00Z"/>
                    <w:rFonts w:ascii="Monaco" w:eastAsiaTheme="majorEastAsia" w:hAnsi="Monaco" w:cs="Monaco"/>
                    <w:color w:val="243F60" w:themeColor="accent1" w:themeShade="7F"/>
                    <w:sz w:val="32"/>
                    <w:szCs w:val="32"/>
                    <w:lang w:val="en-US"/>
                  </w:rPr>
                </w:rPrChange>
              </w:rPr>
            </w:pPr>
            <w:ins w:id="8414" w:author="Borja Gonzalez" w:date="2017-09-28T19:32:00Z">
              <w:r w:rsidRPr="00E066BD">
                <w:rPr>
                  <w:rFonts w:ascii="Monaco" w:hAnsi="Monaco" w:cs="Monaco"/>
                  <w:b/>
                  <w:bCs/>
                  <w:color w:val="204A87"/>
                  <w:sz w:val="20"/>
                  <w:szCs w:val="20"/>
                  <w:lang w:val="en-US"/>
                  <w:rPrChange w:id="8415" w:author="Borja Gonzalez" w:date="2017-09-28T19:32:00Z">
                    <w:rPr>
                      <w:rFonts w:ascii="Monaco" w:eastAsiaTheme="majorEastAsia" w:hAnsi="Monaco" w:cs="Monaco"/>
                      <w:b/>
                      <w:bCs/>
                      <w:i/>
                      <w:iCs/>
                      <w:color w:val="204A87"/>
                      <w:sz w:val="32"/>
                      <w:szCs w:val="32"/>
                      <w:lang w:val="en-US"/>
                    </w:rPr>
                  </w:rPrChange>
                </w:rPr>
                <w:t>var</w:t>
              </w:r>
              <w:r w:rsidRPr="00E066BD">
                <w:rPr>
                  <w:rFonts w:ascii="Monaco" w:hAnsi="Monaco" w:cs="Monaco"/>
                  <w:sz w:val="20"/>
                  <w:szCs w:val="20"/>
                  <w:lang w:val="en-US"/>
                  <w:rPrChange w:id="8416" w:author="Borja Gonzalez" w:date="2017-09-28T19:32:00Z">
                    <w:rPr>
                      <w:rFonts w:ascii="Monaco" w:eastAsiaTheme="majorEastAsia" w:hAnsi="Monaco" w:cs="Monaco"/>
                      <w:b/>
                      <w:bCs/>
                      <w:i/>
                      <w:iCs/>
                      <w:color w:val="4F81BD" w:themeColor="accent1"/>
                      <w:sz w:val="32"/>
                      <w:szCs w:val="32"/>
                      <w:lang w:val="en-US"/>
                    </w:rPr>
                  </w:rPrChange>
                </w:rPr>
                <w:t xml:space="preserve"> </w:t>
              </w:r>
              <w:r w:rsidRPr="00E066BD">
                <w:rPr>
                  <w:rFonts w:ascii="Monaco" w:hAnsi="Monaco" w:cs="Monaco"/>
                  <w:color w:val="000000"/>
                  <w:sz w:val="20"/>
                  <w:szCs w:val="20"/>
                  <w:lang w:val="en-US"/>
                  <w:rPrChange w:id="8417" w:author="Borja Gonzalez" w:date="2017-09-28T19:32:00Z">
                    <w:rPr>
                      <w:rFonts w:ascii="Monaco" w:eastAsiaTheme="majorEastAsia" w:hAnsi="Monaco" w:cs="Monaco"/>
                      <w:b/>
                      <w:bCs/>
                      <w:i/>
                      <w:iCs/>
                      <w:color w:val="000000"/>
                      <w:sz w:val="32"/>
                      <w:szCs w:val="32"/>
                      <w:lang w:val="en-US"/>
                    </w:rPr>
                  </w:rPrChange>
                </w:rPr>
                <w:t>datos_evolucion_paciente</w:t>
              </w:r>
              <w:r w:rsidRPr="00E066BD">
                <w:rPr>
                  <w:rFonts w:ascii="Monaco" w:hAnsi="Monaco" w:cs="Monaco"/>
                  <w:sz w:val="20"/>
                  <w:szCs w:val="20"/>
                  <w:lang w:val="en-US"/>
                  <w:rPrChange w:id="8418" w:author="Borja Gonzalez" w:date="2017-09-28T19:32:00Z">
                    <w:rPr>
                      <w:rFonts w:ascii="Monaco" w:eastAsiaTheme="majorEastAsia" w:hAnsi="Monaco" w:cs="Monaco"/>
                      <w:b/>
                      <w:bCs/>
                      <w:i/>
                      <w:iCs/>
                      <w:color w:val="4F81BD" w:themeColor="accent1"/>
                      <w:sz w:val="32"/>
                      <w:szCs w:val="32"/>
                      <w:lang w:val="en-US"/>
                    </w:rPr>
                  </w:rPrChange>
                </w:rPr>
                <w:t xml:space="preserve"> </w:t>
              </w:r>
              <w:r w:rsidRPr="00E066BD">
                <w:rPr>
                  <w:rFonts w:ascii="Monaco" w:hAnsi="Monaco" w:cs="Monaco"/>
                  <w:b/>
                  <w:bCs/>
                  <w:color w:val="CE5C00"/>
                  <w:sz w:val="20"/>
                  <w:szCs w:val="20"/>
                  <w:lang w:val="en-US"/>
                  <w:rPrChange w:id="8419" w:author="Borja Gonzalez" w:date="2017-09-28T19:32:00Z">
                    <w:rPr>
                      <w:rFonts w:ascii="Monaco" w:eastAsiaTheme="majorEastAsia" w:hAnsi="Monaco" w:cs="Monaco"/>
                      <w:b/>
                      <w:bCs/>
                      <w:i/>
                      <w:iCs/>
                      <w:color w:val="CE5C00"/>
                      <w:sz w:val="32"/>
                      <w:szCs w:val="32"/>
                      <w:lang w:val="en-US"/>
                    </w:rPr>
                  </w:rPrChange>
                </w:rPr>
                <w:t>=</w:t>
              </w:r>
              <w:r w:rsidRPr="00E066BD">
                <w:rPr>
                  <w:rFonts w:ascii="Monaco" w:hAnsi="Monaco" w:cs="Monaco"/>
                  <w:sz w:val="20"/>
                  <w:szCs w:val="20"/>
                  <w:lang w:val="en-US"/>
                  <w:rPrChange w:id="8420" w:author="Borja Gonzalez" w:date="2017-09-28T19:32:00Z">
                    <w:rPr>
                      <w:rFonts w:ascii="Monaco" w:eastAsiaTheme="majorEastAsia" w:hAnsi="Monaco" w:cs="Monaco"/>
                      <w:b/>
                      <w:bCs/>
                      <w:i/>
                      <w:iCs/>
                      <w:color w:val="4F81BD" w:themeColor="accent1"/>
                      <w:sz w:val="32"/>
                      <w:szCs w:val="32"/>
                      <w:lang w:val="en-US"/>
                    </w:rPr>
                  </w:rPrChange>
                </w:rPr>
                <w:t xml:space="preserve"> </w:t>
              </w:r>
              <w:r w:rsidRPr="00E066BD">
                <w:rPr>
                  <w:rFonts w:ascii="Monaco" w:hAnsi="Monaco" w:cs="Monaco"/>
                  <w:color w:val="000000"/>
                  <w:sz w:val="20"/>
                  <w:szCs w:val="20"/>
                  <w:lang w:val="en-US"/>
                  <w:rPrChange w:id="8421" w:author="Borja Gonzalez" w:date="2017-09-28T19:32:00Z">
                    <w:rPr>
                      <w:rFonts w:ascii="Monaco" w:eastAsiaTheme="majorEastAsia" w:hAnsi="Monaco" w:cs="Monaco"/>
                      <w:b/>
                      <w:bCs/>
                      <w:i/>
                      <w:iCs/>
                      <w:color w:val="000000"/>
                      <w:sz w:val="32"/>
                      <w:szCs w:val="32"/>
                      <w:lang w:val="en-US"/>
                    </w:rPr>
                  </w:rPrChange>
                </w:rPr>
                <w:t>db</w:t>
              </w:r>
              <w:r w:rsidRPr="00E066BD">
                <w:rPr>
                  <w:rFonts w:ascii="Monaco" w:hAnsi="Monaco" w:cs="Monaco"/>
                  <w:b/>
                  <w:bCs/>
                  <w:color w:val="000000"/>
                  <w:sz w:val="20"/>
                  <w:szCs w:val="20"/>
                  <w:lang w:val="en-US"/>
                  <w:rPrChange w:id="8422" w:author="Borja Gonzalez" w:date="2017-09-28T19:32:00Z">
                    <w:rPr>
                      <w:rFonts w:ascii="Monaco" w:eastAsiaTheme="majorEastAsia" w:hAnsi="Monaco" w:cs="Monaco"/>
                      <w:b/>
                      <w:bCs/>
                      <w:i/>
                      <w:iCs/>
                      <w:color w:val="000000"/>
                      <w:sz w:val="32"/>
                      <w:szCs w:val="32"/>
                      <w:lang w:val="en-US"/>
                    </w:rPr>
                  </w:rPrChange>
                </w:rPr>
                <w:t>.</w:t>
              </w:r>
              <w:r w:rsidRPr="00E066BD">
                <w:rPr>
                  <w:rFonts w:ascii="Monaco" w:hAnsi="Monaco" w:cs="Monaco"/>
                  <w:color w:val="000000"/>
                  <w:sz w:val="20"/>
                  <w:szCs w:val="20"/>
                  <w:lang w:val="en-US"/>
                  <w:rPrChange w:id="8423" w:author="Borja Gonzalez" w:date="2017-09-28T19:32:00Z">
                    <w:rPr>
                      <w:rFonts w:ascii="Monaco" w:eastAsiaTheme="majorEastAsia" w:hAnsi="Monaco" w:cs="Monaco"/>
                      <w:b/>
                      <w:bCs/>
                      <w:i/>
                      <w:iCs/>
                      <w:color w:val="000000"/>
                      <w:sz w:val="32"/>
                      <w:szCs w:val="32"/>
                      <w:lang w:val="en-US"/>
                    </w:rPr>
                  </w:rPrChange>
                </w:rPr>
                <w:t>exec</w:t>
              </w:r>
              <w:r w:rsidRPr="00E066BD">
                <w:rPr>
                  <w:rFonts w:ascii="Monaco" w:hAnsi="Monaco" w:cs="Monaco"/>
                  <w:b/>
                  <w:bCs/>
                  <w:color w:val="000000"/>
                  <w:sz w:val="20"/>
                  <w:szCs w:val="20"/>
                  <w:lang w:val="en-US"/>
                  <w:rPrChange w:id="8424" w:author="Borja Gonzalez" w:date="2017-09-28T19:32:00Z">
                    <w:rPr>
                      <w:rFonts w:ascii="Monaco" w:eastAsiaTheme="majorEastAsia" w:hAnsi="Monaco" w:cs="Monaco"/>
                      <w:b/>
                      <w:bCs/>
                      <w:i/>
                      <w:iCs/>
                      <w:color w:val="000000"/>
                      <w:sz w:val="32"/>
                      <w:szCs w:val="32"/>
                      <w:lang w:val="en-US"/>
                    </w:rPr>
                  </w:rPrChange>
                </w:rPr>
                <w:t>(</w:t>
              </w:r>
              <w:r w:rsidRPr="00E066BD">
                <w:rPr>
                  <w:rFonts w:ascii="Monaco" w:hAnsi="Monaco" w:cs="Monaco"/>
                  <w:color w:val="4E9A06"/>
                  <w:sz w:val="20"/>
                  <w:szCs w:val="20"/>
                  <w:lang w:val="en-US"/>
                  <w:rPrChange w:id="8425" w:author="Borja Gonzalez" w:date="2017-09-28T19:32:00Z">
                    <w:rPr>
                      <w:rFonts w:ascii="Monaco" w:eastAsiaTheme="majorEastAsia" w:hAnsi="Monaco" w:cs="Monaco"/>
                      <w:b/>
                      <w:bCs/>
                      <w:i/>
                      <w:iCs/>
                      <w:color w:val="4E9A06"/>
                      <w:sz w:val="32"/>
                      <w:szCs w:val="32"/>
                      <w:lang w:val="en-US"/>
                    </w:rPr>
                  </w:rPrChange>
                </w:rPr>
                <w:t>"SELECT max_c, min_c, max_s, min_s, max_t, min_t, Fecha FROM datos_pacientes WHERE N_PACIENTE ="</w:t>
              </w:r>
              <w:r w:rsidRPr="00E066BD">
                <w:rPr>
                  <w:rFonts w:ascii="Monaco" w:hAnsi="Monaco" w:cs="Monaco"/>
                  <w:b/>
                  <w:bCs/>
                  <w:color w:val="CE5C00"/>
                  <w:sz w:val="20"/>
                  <w:szCs w:val="20"/>
                  <w:lang w:val="en-US"/>
                  <w:rPrChange w:id="8426" w:author="Borja Gonzalez" w:date="2017-09-28T19:32:00Z">
                    <w:rPr>
                      <w:rFonts w:ascii="Monaco" w:eastAsiaTheme="majorEastAsia" w:hAnsi="Monaco" w:cs="Monaco"/>
                      <w:b/>
                      <w:bCs/>
                      <w:i/>
                      <w:iCs/>
                      <w:color w:val="CE5C00"/>
                      <w:sz w:val="32"/>
                      <w:szCs w:val="32"/>
                      <w:lang w:val="en-US"/>
                    </w:rPr>
                  </w:rPrChange>
                </w:rPr>
                <w:t>+</w:t>
              </w:r>
              <w:r w:rsidRPr="00E066BD">
                <w:rPr>
                  <w:rFonts w:ascii="Monaco" w:hAnsi="Monaco" w:cs="Monaco"/>
                  <w:color w:val="000000"/>
                  <w:sz w:val="20"/>
                  <w:szCs w:val="20"/>
                  <w:lang w:val="en-US"/>
                  <w:rPrChange w:id="8427" w:author="Borja Gonzalez" w:date="2017-09-28T19:32:00Z">
                    <w:rPr>
                      <w:rFonts w:ascii="Monaco" w:eastAsiaTheme="majorEastAsia" w:hAnsi="Monaco" w:cs="Monaco"/>
                      <w:b/>
                      <w:bCs/>
                      <w:i/>
                      <w:iCs/>
                      <w:color w:val="000000"/>
                      <w:sz w:val="32"/>
                      <w:szCs w:val="32"/>
                      <w:lang w:val="en-US"/>
                    </w:rPr>
                  </w:rPrChange>
                </w:rPr>
                <w:t>datos</w:t>
              </w:r>
              <w:r w:rsidRPr="00E066BD">
                <w:rPr>
                  <w:rFonts w:ascii="Monaco" w:hAnsi="Monaco" w:cs="Monaco"/>
                  <w:b/>
                  <w:bCs/>
                  <w:color w:val="000000"/>
                  <w:sz w:val="20"/>
                  <w:szCs w:val="20"/>
                  <w:lang w:val="en-US"/>
                  <w:rPrChange w:id="8428" w:author="Borja Gonzalez" w:date="2017-09-28T19:32:00Z">
                    <w:rPr>
                      <w:rFonts w:ascii="Monaco" w:eastAsiaTheme="majorEastAsia" w:hAnsi="Monaco" w:cs="Monaco"/>
                      <w:b/>
                      <w:bCs/>
                      <w:i/>
                      <w:iCs/>
                      <w:color w:val="000000"/>
                      <w:sz w:val="32"/>
                      <w:szCs w:val="32"/>
                      <w:lang w:val="en-US"/>
                    </w:rPr>
                  </w:rPrChange>
                </w:rPr>
                <w:t>.</w:t>
              </w:r>
              <w:r w:rsidRPr="00E066BD">
                <w:rPr>
                  <w:rFonts w:ascii="Monaco" w:hAnsi="Monaco" w:cs="Monaco"/>
                  <w:color w:val="000000"/>
                  <w:sz w:val="20"/>
                  <w:szCs w:val="20"/>
                  <w:lang w:val="en-US"/>
                  <w:rPrChange w:id="8429" w:author="Borja Gonzalez" w:date="2017-09-28T19:32:00Z">
                    <w:rPr>
                      <w:rFonts w:ascii="Monaco" w:eastAsiaTheme="majorEastAsia" w:hAnsi="Monaco" w:cs="Monaco"/>
                      <w:b/>
                      <w:bCs/>
                      <w:i/>
                      <w:iCs/>
                      <w:color w:val="000000"/>
                      <w:sz w:val="32"/>
                      <w:szCs w:val="32"/>
                      <w:lang w:val="en-US"/>
                    </w:rPr>
                  </w:rPrChange>
                </w:rPr>
                <w:t>id</w:t>
              </w:r>
              <w:r w:rsidRPr="00E066BD">
                <w:rPr>
                  <w:rFonts w:ascii="Monaco" w:hAnsi="Monaco" w:cs="Monaco"/>
                  <w:b/>
                  <w:bCs/>
                  <w:color w:val="CE5C00"/>
                  <w:sz w:val="20"/>
                  <w:szCs w:val="20"/>
                  <w:lang w:val="en-US"/>
                  <w:rPrChange w:id="8430" w:author="Borja Gonzalez" w:date="2017-09-28T19:32:00Z">
                    <w:rPr>
                      <w:rFonts w:ascii="Monaco" w:eastAsiaTheme="majorEastAsia" w:hAnsi="Monaco" w:cs="Monaco"/>
                      <w:b/>
                      <w:bCs/>
                      <w:i/>
                      <w:iCs/>
                      <w:color w:val="CE5C00"/>
                      <w:sz w:val="32"/>
                      <w:szCs w:val="32"/>
                      <w:lang w:val="en-US"/>
                    </w:rPr>
                  </w:rPrChange>
                </w:rPr>
                <w:t>+</w:t>
              </w:r>
              <w:r w:rsidRPr="00E066BD">
                <w:rPr>
                  <w:rFonts w:ascii="Monaco" w:hAnsi="Monaco" w:cs="Monaco"/>
                  <w:color w:val="4E9A06"/>
                  <w:sz w:val="20"/>
                  <w:szCs w:val="20"/>
                  <w:lang w:val="en-US"/>
                  <w:rPrChange w:id="8431" w:author="Borja Gonzalez" w:date="2017-09-28T19:32:00Z">
                    <w:rPr>
                      <w:rFonts w:ascii="Monaco" w:eastAsiaTheme="majorEastAsia" w:hAnsi="Monaco" w:cs="Monaco"/>
                      <w:b/>
                      <w:bCs/>
                      <w:i/>
                      <w:iCs/>
                      <w:color w:val="4E9A06"/>
                      <w:sz w:val="32"/>
                      <w:szCs w:val="32"/>
                      <w:lang w:val="en-US"/>
                    </w:rPr>
                  </w:rPrChange>
                </w:rPr>
                <w:t>" ORDER BY datetime(FECHA) asc LIMIT (select count() from datos_pacientes)"</w:t>
              </w:r>
              <w:r w:rsidRPr="00E066BD">
                <w:rPr>
                  <w:rFonts w:ascii="Monaco" w:hAnsi="Monaco" w:cs="Monaco"/>
                  <w:b/>
                  <w:bCs/>
                  <w:color w:val="000000"/>
                  <w:sz w:val="20"/>
                  <w:szCs w:val="20"/>
                  <w:lang w:val="en-US"/>
                  <w:rPrChange w:id="8432" w:author="Borja Gonzalez" w:date="2017-09-28T19:32:00Z">
                    <w:rPr>
                      <w:rFonts w:ascii="Monaco" w:eastAsiaTheme="majorEastAsia" w:hAnsi="Monaco" w:cs="Monaco"/>
                      <w:b/>
                      <w:bCs/>
                      <w:i/>
                      <w:iCs/>
                      <w:color w:val="000000"/>
                      <w:sz w:val="32"/>
                      <w:szCs w:val="32"/>
                      <w:lang w:val="en-US"/>
                    </w:rPr>
                  </w:rPrChange>
                </w:rPr>
                <w:t>);</w:t>
              </w:r>
            </w:ins>
          </w:p>
          <w:p w14:paraId="38E9B9FC" w14:textId="77777777" w:rsidR="00E066BD" w:rsidRPr="00E066BD" w:rsidRDefault="00E066BD" w:rsidP="00E066BD">
            <w:pPr>
              <w:widowControl w:val="0"/>
              <w:autoSpaceDE w:val="0"/>
              <w:autoSpaceDN w:val="0"/>
              <w:adjustRightInd w:val="0"/>
              <w:rPr>
                <w:ins w:id="8433" w:author="Borja Gonzalez" w:date="2017-09-28T19:32:00Z"/>
                <w:rFonts w:ascii="Monaco" w:hAnsi="Monaco" w:cs="Monaco"/>
                <w:sz w:val="20"/>
                <w:szCs w:val="20"/>
                <w:lang w:val="en-US"/>
                <w:rPrChange w:id="8434" w:author="Borja Gonzalez" w:date="2017-09-28T19:32:00Z">
                  <w:rPr>
                    <w:ins w:id="8435" w:author="Borja Gonzalez" w:date="2017-09-28T19:32:00Z"/>
                    <w:rFonts w:ascii="Monaco" w:hAnsi="Monaco" w:cs="Monaco"/>
                    <w:sz w:val="32"/>
                    <w:szCs w:val="32"/>
                    <w:lang w:val="en-US"/>
                  </w:rPr>
                </w:rPrChange>
              </w:rPr>
            </w:pPr>
          </w:p>
          <w:p w14:paraId="7990DC6C" w14:textId="77777777" w:rsidR="00E066BD" w:rsidRPr="00E066BD" w:rsidRDefault="00E066BD" w:rsidP="00E066BD">
            <w:pPr>
              <w:keepNext/>
              <w:keepLines/>
              <w:widowControl w:val="0"/>
              <w:autoSpaceDE w:val="0"/>
              <w:autoSpaceDN w:val="0"/>
              <w:adjustRightInd w:val="0"/>
              <w:spacing w:before="200"/>
              <w:outlineLvl w:val="4"/>
              <w:rPr>
                <w:ins w:id="8436" w:author="Borja Gonzalez" w:date="2017-09-28T19:32:00Z"/>
                <w:rFonts w:ascii="Monaco" w:hAnsi="Monaco" w:cs="Monaco"/>
                <w:sz w:val="20"/>
                <w:szCs w:val="20"/>
                <w:lang w:val="en-US"/>
                <w:rPrChange w:id="8437" w:author="Borja Gonzalez" w:date="2017-09-28T19:32:00Z">
                  <w:rPr>
                    <w:ins w:id="8438" w:author="Borja Gonzalez" w:date="2017-09-28T19:32:00Z"/>
                    <w:rFonts w:ascii="Monaco" w:eastAsiaTheme="majorEastAsia" w:hAnsi="Monaco" w:cs="Monaco"/>
                    <w:color w:val="243F60" w:themeColor="accent1" w:themeShade="7F"/>
                    <w:sz w:val="32"/>
                    <w:szCs w:val="32"/>
                    <w:lang w:val="en-US"/>
                  </w:rPr>
                </w:rPrChange>
              </w:rPr>
            </w:pPr>
            <w:ins w:id="8439" w:author="Borja Gonzalez" w:date="2017-09-28T19:32:00Z">
              <w:r w:rsidRPr="00E066BD">
                <w:rPr>
                  <w:rFonts w:ascii="Monaco" w:hAnsi="Monaco" w:cs="Monaco"/>
                  <w:sz w:val="20"/>
                  <w:szCs w:val="20"/>
                  <w:lang w:val="en-US"/>
                  <w:rPrChange w:id="8440" w:author="Borja Gonzalez" w:date="2017-09-28T19:32:00Z">
                    <w:rPr>
                      <w:rFonts w:ascii="Monaco" w:eastAsiaTheme="majorEastAsia" w:hAnsi="Monaco" w:cs="Monaco"/>
                      <w:b/>
                      <w:bCs/>
                      <w:i/>
                      <w:iCs/>
                      <w:color w:val="4F81BD" w:themeColor="accent1"/>
                      <w:sz w:val="32"/>
                      <w:szCs w:val="32"/>
                      <w:lang w:val="en-US"/>
                    </w:rPr>
                  </w:rPrChange>
                </w:rPr>
                <w:t xml:space="preserve">    </w:t>
              </w:r>
              <w:r w:rsidRPr="00E066BD">
                <w:rPr>
                  <w:rFonts w:ascii="Monaco" w:hAnsi="Monaco" w:cs="Monaco"/>
                  <w:color w:val="000000"/>
                  <w:sz w:val="20"/>
                  <w:szCs w:val="20"/>
                  <w:lang w:val="en-US"/>
                  <w:rPrChange w:id="8441" w:author="Borja Gonzalez" w:date="2017-09-28T19:32:00Z">
                    <w:rPr>
                      <w:rFonts w:ascii="Monaco" w:eastAsiaTheme="majorEastAsia" w:hAnsi="Monaco" w:cs="Monaco"/>
                      <w:b/>
                      <w:bCs/>
                      <w:i/>
                      <w:iCs/>
                      <w:color w:val="000000"/>
                      <w:sz w:val="32"/>
                      <w:szCs w:val="32"/>
                      <w:lang w:val="en-US"/>
                    </w:rPr>
                  </w:rPrChange>
                </w:rPr>
                <w:t>socket</w:t>
              </w:r>
              <w:r w:rsidRPr="00E066BD">
                <w:rPr>
                  <w:rFonts w:ascii="Monaco" w:hAnsi="Monaco" w:cs="Monaco"/>
                  <w:b/>
                  <w:bCs/>
                  <w:color w:val="000000"/>
                  <w:sz w:val="20"/>
                  <w:szCs w:val="20"/>
                  <w:lang w:val="en-US"/>
                  <w:rPrChange w:id="8442" w:author="Borja Gonzalez" w:date="2017-09-28T19:32:00Z">
                    <w:rPr>
                      <w:rFonts w:ascii="Monaco" w:eastAsiaTheme="majorEastAsia" w:hAnsi="Monaco" w:cs="Monaco"/>
                      <w:b/>
                      <w:bCs/>
                      <w:i/>
                      <w:iCs/>
                      <w:color w:val="000000"/>
                      <w:sz w:val="32"/>
                      <w:szCs w:val="32"/>
                      <w:lang w:val="en-US"/>
                    </w:rPr>
                  </w:rPrChange>
                </w:rPr>
                <w:t>.</w:t>
              </w:r>
              <w:r w:rsidRPr="00E066BD">
                <w:rPr>
                  <w:rFonts w:ascii="Monaco" w:hAnsi="Monaco" w:cs="Monaco"/>
                  <w:color w:val="000000"/>
                  <w:sz w:val="20"/>
                  <w:szCs w:val="20"/>
                  <w:lang w:val="en-US"/>
                  <w:rPrChange w:id="8443" w:author="Borja Gonzalez" w:date="2017-09-28T19:32:00Z">
                    <w:rPr>
                      <w:rFonts w:ascii="Monaco" w:eastAsiaTheme="majorEastAsia" w:hAnsi="Monaco" w:cs="Monaco"/>
                      <w:b/>
                      <w:bCs/>
                      <w:i/>
                      <w:iCs/>
                      <w:color w:val="000000"/>
                      <w:sz w:val="32"/>
                      <w:szCs w:val="32"/>
                      <w:lang w:val="en-US"/>
                    </w:rPr>
                  </w:rPrChange>
                </w:rPr>
                <w:t>emit</w:t>
              </w:r>
              <w:r w:rsidRPr="00E066BD">
                <w:rPr>
                  <w:rFonts w:ascii="Monaco" w:hAnsi="Monaco" w:cs="Monaco"/>
                  <w:b/>
                  <w:bCs/>
                  <w:color w:val="000000"/>
                  <w:sz w:val="20"/>
                  <w:szCs w:val="20"/>
                  <w:lang w:val="en-US"/>
                  <w:rPrChange w:id="8444" w:author="Borja Gonzalez" w:date="2017-09-28T19:32:00Z">
                    <w:rPr>
                      <w:rFonts w:ascii="Monaco" w:eastAsiaTheme="majorEastAsia" w:hAnsi="Monaco" w:cs="Monaco"/>
                      <w:b/>
                      <w:bCs/>
                      <w:i/>
                      <w:iCs/>
                      <w:color w:val="000000"/>
                      <w:sz w:val="32"/>
                      <w:szCs w:val="32"/>
                      <w:lang w:val="en-US"/>
                    </w:rPr>
                  </w:rPrChange>
                </w:rPr>
                <w:t>(</w:t>
              </w:r>
              <w:r w:rsidRPr="00E066BD">
                <w:rPr>
                  <w:rFonts w:ascii="Monaco" w:hAnsi="Monaco" w:cs="Monaco"/>
                  <w:color w:val="4E9A06"/>
                  <w:sz w:val="20"/>
                  <w:szCs w:val="20"/>
                  <w:lang w:val="en-US"/>
                  <w:rPrChange w:id="8445" w:author="Borja Gonzalez" w:date="2017-09-28T19:32:00Z">
                    <w:rPr>
                      <w:rFonts w:ascii="Monaco" w:eastAsiaTheme="majorEastAsia" w:hAnsi="Monaco" w:cs="Monaco"/>
                      <w:b/>
                      <w:bCs/>
                      <w:i/>
                      <w:iCs/>
                      <w:color w:val="4E9A06"/>
                      <w:sz w:val="32"/>
                      <w:szCs w:val="32"/>
                      <w:lang w:val="en-US"/>
                    </w:rPr>
                  </w:rPrChange>
                </w:rPr>
                <w:t>"datos_evolucion_paciente"</w:t>
              </w:r>
              <w:r w:rsidRPr="00E066BD">
                <w:rPr>
                  <w:rFonts w:ascii="Monaco" w:hAnsi="Monaco" w:cs="Monaco"/>
                  <w:b/>
                  <w:bCs/>
                  <w:color w:val="000000"/>
                  <w:sz w:val="20"/>
                  <w:szCs w:val="20"/>
                  <w:lang w:val="en-US"/>
                  <w:rPrChange w:id="8446" w:author="Borja Gonzalez" w:date="2017-09-28T19:32:00Z">
                    <w:rPr>
                      <w:rFonts w:ascii="Monaco" w:eastAsiaTheme="majorEastAsia" w:hAnsi="Monaco" w:cs="Monaco"/>
                      <w:b/>
                      <w:bCs/>
                      <w:i/>
                      <w:iCs/>
                      <w:color w:val="000000"/>
                      <w:sz w:val="32"/>
                      <w:szCs w:val="32"/>
                      <w:lang w:val="en-US"/>
                    </w:rPr>
                  </w:rPrChange>
                </w:rPr>
                <w:t>,</w:t>
              </w:r>
              <w:r w:rsidRPr="00E066BD">
                <w:rPr>
                  <w:rFonts w:ascii="Monaco" w:hAnsi="Monaco" w:cs="Monaco"/>
                  <w:color w:val="000000"/>
                  <w:sz w:val="20"/>
                  <w:szCs w:val="20"/>
                  <w:lang w:val="en-US"/>
                  <w:rPrChange w:id="8447" w:author="Borja Gonzalez" w:date="2017-09-28T19:32:00Z">
                    <w:rPr>
                      <w:rFonts w:ascii="Monaco" w:eastAsiaTheme="majorEastAsia" w:hAnsi="Monaco" w:cs="Monaco"/>
                      <w:b/>
                      <w:bCs/>
                      <w:i/>
                      <w:iCs/>
                      <w:color w:val="000000"/>
                      <w:sz w:val="32"/>
                      <w:szCs w:val="32"/>
                      <w:lang w:val="en-US"/>
                    </w:rPr>
                  </w:rPrChange>
                </w:rPr>
                <w:t>datos_evolucion_paciente</w:t>
              </w:r>
              <w:r w:rsidRPr="00E066BD">
                <w:rPr>
                  <w:rFonts w:ascii="Monaco" w:hAnsi="Monaco" w:cs="Monaco"/>
                  <w:b/>
                  <w:bCs/>
                  <w:color w:val="000000"/>
                  <w:sz w:val="20"/>
                  <w:szCs w:val="20"/>
                  <w:lang w:val="en-US"/>
                  <w:rPrChange w:id="8448" w:author="Borja Gonzalez" w:date="2017-09-28T19:32:00Z">
                    <w:rPr>
                      <w:rFonts w:ascii="Monaco" w:eastAsiaTheme="majorEastAsia" w:hAnsi="Monaco" w:cs="Monaco"/>
                      <w:b/>
                      <w:bCs/>
                      <w:i/>
                      <w:iCs/>
                      <w:color w:val="000000"/>
                      <w:sz w:val="32"/>
                      <w:szCs w:val="32"/>
                      <w:lang w:val="en-US"/>
                    </w:rPr>
                  </w:rPrChange>
                </w:rPr>
                <w:t>);</w:t>
              </w:r>
            </w:ins>
          </w:p>
          <w:p w14:paraId="4565204F" w14:textId="77777777" w:rsidR="00E066BD" w:rsidRPr="00E066BD" w:rsidRDefault="00E066BD" w:rsidP="00E066BD">
            <w:pPr>
              <w:keepNext/>
              <w:keepLines/>
              <w:widowControl w:val="0"/>
              <w:autoSpaceDE w:val="0"/>
              <w:autoSpaceDN w:val="0"/>
              <w:adjustRightInd w:val="0"/>
              <w:spacing w:before="200"/>
              <w:outlineLvl w:val="4"/>
              <w:rPr>
                <w:ins w:id="8449" w:author="Borja Gonzalez" w:date="2017-09-28T19:32:00Z"/>
                <w:rFonts w:ascii="Monaco" w:hAnsi="Monaco" w:cs="Monaco"/>
                <w:sz w:val="20"/>
                <w:szCs w:val="20"/>
                <w:lang w:val="en-US"/>
                <w:rPrChange w:id="8450" w:author="Borja Gonzalez" w:date="2017-09-28T19:32:00Z">
                  <w:rPr>
                    <w:ins w:id="8451" w:author="Borja Gonzalez" w:date="2017-09-28T19:32:00Z"/>
                    <w:rFonts w:ascii="Monaco" w:eastAsiaTheme="majorEastAsia" w:hAnsi="Monaco" w:cs="Monaco"/>
                    <w:color w:val="243F60" w:themeColor="accent1" w:themeShade="7F"/>
                    <w:sz w:val="32"/>
                    <w:szCs w:val="32"/>
                    <w:lang w:val="en-US"/>
                  </w:rPr>
                </w:rPrChange>
              </w:rPr>
            </w:pPr>
            <w:ins w:id="8452" w:author="Borja Gonzalez" w:date="2017-09-28T19:32:00Z">
              <w:r w:rsidRPr="00E066BD">
                <w:rPr>
                  <w:rFonts w:ascii="Monaco" w:hAnsi="Monaco" w:cs="Monaco"/>
                  <w:sz w:val="20"/>
                  <w:szCs w:val="20"/>
                  <w:lang w:val="en-US"/>
                  <w:rPrChange w:id="8453" w:author="Borja Gonzalez" w:date="2017-09-28T19:32:00Z">
                    <w:rPr>
                      <w:rFonts w:ascii="Monaco" w:eastAsiaTheme="majorEastAsia" w:hAnsi="Monaco" w:cs="Monaco"/>
                      <w:b/>
                      <w:bCs/>
                      <w:i/>
                      <w:iCs/>
                      <w:color w:val="4F81BD" w:themeColor="accent1"/>
                      <w:sz w:val="32"/>
                      <w:szCs w:val="32"/>
                      <w:lang w:val="en-US"/>
                    </w:rPr>
                  </w:rPrChange>
                </w:rPr>
                <w:t xml:space="preserve">    </w:t>
              </w:r>
              <w:r w:rsidRPr="00E066BD">
                <w:rPr>
                  <w:rFonts w:ascii="Monaco" w:hAnsi="Monaco" w:cs="Monaco"/>
                  <w:color w:val="000000"/>
                  <w:sz w:val="20"/>
                  <w:szCs w:val="20"/>
                  <w:lang w:val="en-US"/>
                  <w:rPrChange w:id="8454" w:author="Borja Gonzalez" w:date="2017-09-28T19:32:00Z">
                    <w:rPr>
                      <w:rFonts w:ascii="Monaco" w:eastAsiaTheme="majorEastAsia" w:hAnsi="Monaco" w:cs="Monaco"/>
                      <w:b/>
                      <w:bCs/>
                      <w:i/>
                      <w:iCs/>
                      <w:color w:val="000000"/>
                      <w:sz w:val="32"/>
                      <w:szCs w:val="32"/>
                      <w:lang w:val="en-US"/>
                    </w:rPr>
                  </w:rPrChange>
                </w:rPr>
                <w:t>db</w:t>
              </w:r>
              <w:r w:rsidRPr="00E066BD">
                <w:rPr>
                  <w:rFonts w:ascii="Monaco" w:hAnsi="Monaco" w:cs="Monaco"/>
                  <w:b/>
                  <w:bCs/>
                  <w:color w:val="000000"/>
                  <w:sz w:val="20"/>
                  <w:szCs w:val="20"/>
                  <w:lang w:val="en-US"/>
                  <w:rPrChange w:id="8455" w:author="Borja Gonzalez" w:date="2017-09-28T19:32:00Z">
                    <w:rPr>
                      <w:rFonts w:ascii="Monaco" w:eastAsiaTheme="majorEastAsia" w:hAnsi="Monaco" w:cs="Monaco"/>
                      <w:b/>
                      <w:bCs/>
                      <w:i/>
                      <w:iCs/>
                      <w:color w:val="000000"/>
                      <w:sz w:val="32"/>
                      <w:szCs w:val="32"/>
                      <w:lang w:val="en-US"/>
                    </w:rPr>
                  </w:rPrChange>
                </w:rPr>
                <w:t>.</w:t>
              </w:r>
              <w:r w:rsidRPr="00E066BD">
                <w:rPr>
                  <w:rFonts w:ascii="Monaco" w:hAnsi="Monaco" w:cs="Monaco"/>
                  <w:color w:val="000000"/>
                  <w:sz w:val="20"/>
                  <w:szCs w:val="20"/>
                  <w:lang w:val="en-US"/>
                  <w:rPrChange w:id="8456" w:author="Borja Gonzalez" w:date="2017-09-28T19:32:00Z">
                    <w:rPr>
                      <w:rFonts w:ascii="Monaco" w:eastAsiaTheme="majorEastAsia" w:hAnsi="Monaco" w:cs="Monaco"/>
                      <w:b/>
                      <w:bCs/>
                      <w:i/>
                      <w:iCs/>
                      <w:color w:val="000000"/>
                      <w:sz w:val="32"/>
                      <w:szCs w:val="32"/>
                      <w:lang w:val="en-US"/>
                    </w:rPr>
                  </w:rPrChange>
                </w:rPr>
                <w:t>close</w:t>
              </w:r>
              <w:r w:rsidRPr="00E066BD">
                <w:rPr>
                  <w:rFonts w:ascii="Monaco" w:hAnsi="Monaco" w:cs="Monaco"/>
                  <w:b/>
                  <w:bCs/>
                  <w:color w:val="000000"/>
                  <w:sz w:val="20"/>
                  <w:szCs w:val="20"/>
                  <w:lang w:val="en-US"/>
                  <w:rPrChange w:id="8457" w:author="Borja Gonzalez" w:date="2017-09-28T19:32:00Z">
                    <w:rPr>
                      <w:rFonts w:ascii="Monaco" w:eastAsiaTheme="majorEastAsia" w:hAnsi="Monaco" w:cs="Monaco"/>
                      <w:b/>
                      <w:bCs/>
                      <w:i/>
                      <w:iCs/>
                      <w:color w:val="000000"/>
                      <w:sz w:val="32"/>
                      <w:szCs w:val="32"/>
                      <w:lang w:val="en-US"/>
                    </w:rPr>
                  </w:rPrChange>
                </w:rPr>
                <w:t>();</w:t>
              </w:r>
            </w:ins>
          </w:p>
          <w:p w14:paraId="539540F4" w14:textId="77777777" w:rsidR="00E066BD" w:rsidRPr="00E066BD" w:rsidRDefault="00E066BD" w:rsidP="00E066BD">
            <w:pPr>
              <w:keepNext/>
              <w:keepLines/>
              <w:widowControl w:val="0"/>
              <w:autoSpaceDE w:val="0"/>
              <w:autoSpaceDN w:val="0"/>
              <w:adjustRightInd w:val="0"/>
              <w:spacing w:before="200"/>
              <w:outlineLvl w:val="4"/>
              <w:rPr>
                <w:ins w:id="8458" w:author="Borja Gonzalez" w:date="2017-09-28T19:32:00Z"/>
                <w:rFonts w:ascii="Monaco" w:hAnsi="Monaco" w:cs="Monaco"/>
                <w:sz w:val="20"/>
                <w:szCs w:val="20"/>
                <w:lang w:val="en-US"/>
                <w:rPrChange w:id="8459" w:author="Borja Gonzalez" w:date="2017-09-28T19:32:00Z">
                  <w:rPr>
                    <w:ins w:id="8460" w:author="Borja Gonzalez" w:date="2017-09-28T19:32:00Z"/>
                    <w:rFonts w:ascii="Monaco" w:eastAsiaTheme="majorEastAsia" w:hAnsi="Monaco" w:cs="Monaco"/>
                    <w:color w:val="243F60" w:themeColor="accent1" w:themeShade="7F"/>
                    <w:sz w:val="32"/>
                    <w:szCs w:val="32"/>
                    <w:lang w:val="en-US"/>
                  </w:rPr>
                </w:rPrChange>
              </w:rPr>
            </w:pPr>
            <w:ins w:id="8461" w:author="Borja Gonzalez" w:date="2017-09-28T19:32:00Z">
              <w:r w:rsidRPr="00E066BD">
                <w:rPr>
                  <w:rFonts w:ascii="Monaco" w:hAnsi="Monaco" w:cs="Monaco"/>
                  <w:sz w:val="20"/>
                  <w:szCs w:val="20"/>
                  <w:lang w:val="en-US"/>
                  <w:rPrChange w:id="8462" w:author="Borja Gonzalez" w:date="2017-09-28T19:32:00Z">
                    <w:rPr>
                      <w:rFonts w:ascii="Monaco" w:eastAsiaTheme="majorEastAsia" w:hAnsi="Monaco" w:cs="Monaco"/>
                      <w:b/>
                      <w:bCs/>
                      <w:i/>
                      <w:iCs/>
                      <w:color w:val="4F81BD" w:themeColor="accent1"/>
                      <w:sz w:val="32"/>
                      <w:szCs w:val="32"/>
                      <w:lang w:val="en-US"/>
                    </w:rPr>
                  </w:rPrChange>
                </w:rPr>
                <w:t xml:space="preserve">    </w:t>
              </w:r>
              <w:r w:rsidRPr="00E066BD">
                <w:rPr>
                  <w:rFonts w:ascii="Monaco" w:hAnsi="Monaco" w:cs="Monaco"/>
                  <w:color w:val="000000"/>
                  <w:sz w:val="20"/>
                  <w:szCs w:val="20"/>
                  <w:lang w:val="en-US"/>
                  <w:rPrChange w:id="8463" w:author="Borja Gonzalez" w:date="2017-09-28T19:32:00Z">
                    <w:rPr>
                      <w:rFonts w:ascii="Monaco" w:eastAsiaTheme="majorEastAsia" w:hAnsi="Monaco" w:cs="Monaco"/>
                      <w:b/>
                      <w:bCs/>
                      <w:i/>
                      <w:iCs/>
                      <w:color w:val="000000"/>
                      <w:sz w:val="32"/>
                      <w:szCs w:val="32"/>
                      <w:lang w:val="en-US"/>
                    </w:rPr>
                  </w:rPrChange>
                </w:rPr>
                <w:t>console</w:t>
              </w:r>
              <w:r w:rsidRPr="00E066BD">
                <w:rPr>
                  <w:rFonts w:ascii="Monaco" w:hAnsi="Monaco" w:cs="Monaco"/>
                  <w:b/>
                  <w:bCs/>
                  <w:color w:val="000000"/>
                  <w:sz w:val="20"/>
                  <w:szCs w:val="20"/>
                  <w:lang w:val="en-US"/>
                  <w:rPrChange w:id="8464" w:author="Borja Gonzalez" w:date="2017-09-28T19:32:00Z">
                    <w:rPr>
                      <w:rFonts w:ascii="Monaco" w:eastAsiaTheme="majorEastAsia" w:hAnsi="Monaco" w:cs="Monaco"/>
                      <w:b/>
                      <w:bCs/>
                      <w:i/>
                      <w:iCs/>
                      <w:color w:val="000000"/>
                      <w:sz w:val="32"/>
                      <w:szCs w:val="32"/>
                      <w:lang w:val="en-US"/>
                    </w:rPr>
                  </w:rPrChange>
                </w:rPr>
                <w:t>.</w:t>
              </w:r>
              <w:r w:rsidRPr="00E066BD">
                <w:rPr>
                  <w:rFonts w:ascii="Monaco" w:hAnsi="Monaco" w:cs="Monaco"/>
                  <w:color w:val="000000"/>
                  <w:sz w:val="20"/>
                  <w:szCs w:val="20"/>
                  <w:lang w:val="en-US"/>
                  <w:rPrChange w:id="8465" w:author="Borja Gonzalez" w:date="2017-09-28T19:32:00Z">
                    <w:rPr>
                      <w:rFonts w:ascii="Monaco" w:eastAsiaTheme="majorEastAsia" w:hAnsi="Monaco" w:cs="Monaco"/>
                      <w:b/>
                      <w:bCs/>
                      <w:i/>
                      <w:iCs/>
                      <w:color w:val="000000"/>
                      <w:sz w:val="32"/>
                      <w:szCs w:val="32"/>
                      <w:lang w:val="en-US"/>
                    </w:rPr>
                  </w:rPrChange>
                </w:rPr>
                <w:t>log</w:t>
              </w:r>
              <w:r w:rsidRPr="00E066BD">
                <w:rPr>
                  <w:rFonts w:ascii="Monaco" w:hAnsi="Monaco" w:cs="Monaco"/>
                  <w:b/>
                  <w:bCs/>
                  <w:color w:val="000000"/>
                  <w:sz w:val="20"/>
                  <w:szCs w:val="20"/>
                  <w:lang w:val="en-US"/>
                  <w:rPrChange w:id="8466" w:author="Borja Gonzalez" w:date="2017-09-28T19:32:00Z">
                    <w:rPr>
                      <w:rFonts w:ascii="Monaco" w:eastAsiaTheme="majorEastAsia" w:hAnsi="Monaco" w:cs="Monaco"/>
                      <w:b/>
                      <w:bCs/>
                      <w:i/>
                      <w:iCs/>
                      <w:color w:val="000000"/>
                      <w:sz w:val="32"/>
                      <w:szCs w:val="32"/>
                      <w:lang w:val="en-US"/>
                    </w:rPr>
                  </w:rPrChange>
                </w:rPr>
                <w:t>(</w:t>
              </w:r>
              <w:r w:rsidRPr="00E066BD">
                <w:rPr>
                  <w:rFonts w:ascii="Monaco" w:hAnsi="Monaco" w:cs="Monaco"/>
                  <w:color w:val="000000"/>
                  <w:sz w:val="20"/>
                  <w:szCs w:val="20"/>
                  <w:lang w:val="en-US"/>
                  <w:rPrChange w:id="8467" w:author="Borja Gonzalez" w:date="2017-09-28T19:32:00Z">
                    <w:rPr>
                      <w:rFonts w:ascii="Monaco" w:eastAsiaTheme="majorEastAsia" w:hAnsi="Monaco" w:cs="Monaco"/>
                      <w:b/>
                      <w:bCs/>
                      <w:i/>
                      <w:iCs/>
                      <w:color w:val="000000"/>
                      <w:sz w:val="32"/>
                      <w:szCs w:val="32"/>
                      <w:lang w:val="en-US"/>
                    </w:rPr>
                  </w:rPrChange>
                </w:rPr>
                <w:t>timestamp</w:t>
              </w:r>
              <w:r w:rsidRPr="00E066BD">
                <w:rPr>
                  <w:rFonts w:ascii="Monaco" w:hAnsi="Monaco" w:cs="Monaco"/>
                  <w:b/>
                  <w:bCs/>
                  <w:color w:val="000000"/>
                  <w:sz w:val="20"/>
                  <w:szCs w:val="20"/>
                  <w:lang w:val="en-US"/>
                  <w:rPrChange w:id="8468" w:author="Borja Gonzalez" w:date="2017-09-28T19:32:00Z">
                    <w:rPr>
                      <w:rFonts w:ascii="Monaco" w:eastAsiaTheme="majorEastAsia" w:hAnsi="Monaco" w:cs="Monaco"/>
                      <w:b/>
                      <w:bCs/>
                      <w:i/>
                      <w:iCs/>
                      <w:color w:val="000000"/>
                      <w:sz w:val="32"/>
                      <w:szCs w:val="32"/>
                      <w:lang w:val="en-US"/>
                    </w:rPr>
                  </w:rPrChange>
                </w:rPr>
                <w:t>(</w:t>
              </w:r>
              <w:r w:rsidRPr="00E066BD">
                <w:rPr>
                  <w:rFonts w:ascii="Monaco" w:hAnsi="Monaco" w:cs="Monaco"/>
                  <w:color w:val="4E9A06"/>
                  <w:sz w:val="20"/>
                  <w:szCs w:val="20"/>
                  <w:lang w:val="en-US"/>
                  <w:rPrChange w:id="8469" w:author="Borja Gonzalez" w:date="2017-09-28T19:32:00Z">
                    <w:rPr>
                      <w:rFonts w:ascii="Monaco" w:eastAsiaTheme="majorEastAsia" w:hAnsi="Monaco" w:cs="Monaco"/>
                      <w:b/>
                      <w:bCs/>
                      <w:i/>
                      <w:iCs/>
                      <w:color w:val="4E9A06"/>
                      <w:sz w:val="32"/>
                      <w:szCs w:val="32"/>
                      <w:lang w:val="en-US"/>
                    </w:rPr>
                  </w:rPrChange>
                </w:rPr>
                <w:t>'hh:mm:ss:iii'</w:t>
              </w:r>
              <w:r w:rsidRPr="00E066BD">
                <w:rPr>
                  <w:rFonts w:ascii="Monaco" w:hAnsi="Monaco" w:cs="Monaco"/>
                  <w:b/>
                  <w:bCs/>
                  <w:color w:val="000000"/>
                  <w:sz w:val="20"/>
                  <w:szCs w:val="20"/>
                  <w:lang w:val="en-US"/>
                  <w:rPrChange w:id="8470" w:author="Borja Gonzalez" w:date="2017-09-28T19:32:00Z">
                    <w:rPr>
                      <w:rFonts w:ascii="Monaco" w:eastAsiaTheme="majorEastAsia" w:hAnsi="Monaco" w:cs="Monaco"/>
                      <w:b/>
                      <w:bCs/>
                      <w:i/>
                      <w:iCs/>
                      <w:color w:val="000000"/>
                      <w:sz w:val="32"/>
                      <w:szCs w:val="32"/>
                      <w:lang w:val="en-US"/>
                    </w:rPr>
                  </w:rPrChange>
                </w:rPr>
                <w:t>)</w:t>
              </w:r>
              <w:r w:rsidRPr="00E066BD">
                <w:rPr>
                  <w:rFonts w:ascii="Monaco" w:hAnsi="Monaco" w:cs="Monaco"/>
                  <w:b/>
                  <w:bCs/>
                  <w:color w:val="CE5C00"/>
                  <w:sz w:val="20"/>
                  <w:szCs w:val="20"/>
                  <w:lang w:val="en-US"/>
                  <w:rPrChange w:id="8471" w:author="Borja Gonzalez" w:date="2017-09-28T19:32:00Z">
                    <w:rPr>
                      <w:rFonts w:ascii="Monaco" w:eastAsiaTheme="majorEastAsia" w:hAnsi="Monaco" w:cs="Monaco"/>
                      <w:b/>
                      <w:bCs/>
                      <w:i/>
                      <w:iCs/>
                      <w:color w:val="CE5C00"/>
                      <w:sz w:val="32"/>
                      <w:szCs w:val="32"/>
                      <w:lang w:val="en-US"/>
                    </w:rPr>
                  </w:rPrChange>
                </w:rPr>
                <w:t>+</w:t>
              </w:r>
              <w:r w:rsidRPr="00E066BD">
                <w:rPr>
                  <w:rFonts w:ascii="Monaco" w:hAnsi="Monaco" w:cs="Monaco"/>
                  <w:color w:val="4E9A06"/>
                  <w:sz w:val="20"/>
                  <w:szCs w:val="20"/>
                  <w:lang w:val="en-US"/>
                  <w:rPrChange w:id="8472" w:author="Borja Gonzalez" w:date="2017-09-28T19:32:00Z">
                    <w:rPr>
                      <w:rFonts w:ascii="Monaco" w:eastAsiaTheme="majorEastAsia" w:hAnsi="Monaco" w:cs="Monaco"/>
                      <w:b/>
                      <w:bCs/>
                      <w:i/>
                      <w:iCs/>
                      <w:color w:val="4E9A06"/>
                      <w:sz w:val="32"/>
                      <w:szCs w:val="32"/>
                      <w:lang w:val="en-US"/>
                    </w:rPr>
                  </w:rPrChange>
                </w:rPr>
                <w:t>" Base de datos cerrada"</w:t>
              </w:r>
              <w:r w:rsidRPr="00E066BD">
                <w:rPr>
                  <w:rFonts w:ascii="Monaco" w:hAnsi="Monaco" w:cs="Monaco"/>
                  <w:b/>
                  <w:bCs/>
                  <w:color w:val="000000"/>
                  <w:sz w:val="20"/>
                  <w:szCs w:val="20"/>
                  <w:lang w:val="en-US"/>
                  <w:rPrChange w:id="8473" w:author="Borja Gonzalez" w:date="2017-09-28T19:32:00Z">
                    <w:rPr>
                      <w:rFonts w:ascii="Monaco" w:eastAsiaTheme="majorEastAsia" w:hAnsi="Monaco" w:cs="Monaco"/>
                      <w:b/>
                      <w:bCs/>
                      <w:i/>
                      <w:iCs/>
                      <w:color w:val="000000"/>
                      <w:sz w:val="32"/>
                      <w:szCs w:val="32"/>
                      <w:lang w:val="en-US"/>
                    </w:rPr>
                  </w:rPrChange>
                </w:rPr>
                <w:t>);</w:t>
              </w:r>
            </w:ins>
          </w:p>
          <w:p w14:paraId="1FE9AAB5" w14:textId="77777777" w:rsidR="00E066BD" w:rsidRDefault="00E066BD" w:rsidP="00E066BD">
            <w:pPr>
              <w:widowControl w:val="0"/>
              <w:autoSpaceDE w:val="0"/>
              <w:autoSpaceDN w:val="0"/>
              <w:adjustRightInd w:val="0"/>
              <w:rPr>
                <w:ins w:id="8474" w:author="Borja Gonzalez" w:date="2017-09-28T19:32:00Z"/>
                <w:rFonts w:ascii="Monaco" w:hAnsi="Monaco" w:cs="Monaco"/>
                <w:sz w:val="32"/>
                <w:szCs w:val="32"/>
                <w:lang w:val="en-US"/>
              </w:rPr>
            </w:pPr>
            <w:ins w:id="8475" w:author="Borja Gonzalez" w:date="2017-09-28T19:32:00Z">
              <w:r w:rsidRPr="00E066BD">
                <w:rPr>
                  <w:rFonts w:ascii="Monaco" w:hAnsi="Monaco" w:cs="Monaco"/>
                  <w:b/>
                  <w:bCs/>
                  <w:color w:val="000000"/>
                  <w:sz w:val="20"/>
                  <w:szCs w:val="20"/>
                  <w:lang w:val="en-US"/>
                  <w:rPrChange w:id="8476" w:author="Borja Gonzalez" w:date="2017-09-28T19:32:00Z">
                    <w:rPr>
                      <w:rFonts w:ascii="Monaco" w:eastAsiaTheme="majorEastAsia" w:hAnsi="Monaco" w:cs="Monaco"/>
                      <w:b/>
                      <w:bCs/>
                      <w:i/>
                      <w:iCs/>
                      <w:color w:val="000000"/>
                      <w:sz w:val="32"/>
                      <w:szCs w:val="32"/>
                      <w:lang w:val="en-US"/>
                    </w:rPr>
                  </w:rPrChange>
                </w:rPr>
                <w:t>}</w:t>
              </w:r>
            </w:ins>
          </w:p>
          <w:p w14:paraId="3F8BDCAF" w14:textId="77777777" w:rsidR="00E066BD" w:rsidRDefault="00E066BD">
            <w:pPr>
              <w:rPr>
                <w:ins w:id="8477" w:author="Borja Gonzalez" w:date="2017-09-28T19:32:00Z"/>
              </w:rPr>
            </w:pPr>
          </w:p>
        </w:tc>
      </w:tr>
    </w:tbl>
    <w:p w14:paraId="10015F17" w14:textId="3B6EA3E7" w:rsidR="004C0379" w:rsidRPr="004C0379" w:rsidRDefault="004C0379">
      <w:pPr>
        <w:pPrChange w:id="8478" w:author="Borja Gonzalez" w:date="2017-09-27T15:00:00Z">
          <w:pPr>
            <w:pStyle w:val="Heading4"/>
          </w:pPr>
        </w:pPrChange>
      </w:pPr>
    </w:p>
    <w:p w14:paraId="22C50C7D" w14:textId="77777777" w:rsidR="00D32ACC" w:rsidRDefault="00D32ACC" w:rsidP="00D32ACC"/>
    <w:p w14:paraId="0574D3AF" w14:textId="10E7981F" w:rsidR="00E9151D" w:rsidRDefault="004C0379" w:rsidP="00BF0FD1">
      <w:del w:id="8479" w:author="Borja Gonzalez" w:date="2017-09-28T19:31:00Z">
        <w:r w:rsidRPr="00C45289" w:rsidDel="00E066BD">
          <w:rPr>
            <w:noProof/>
            <w:lang w:val="en-US"/>
            <w:rPrChange w:id="8480" w:author="Unknown">
              <w:rPr>
                <w:rFonts w:asciiTheme="majorHAnsi" w:eastAsiaTheme="majorEastAsia" w:hAnsiTheme="majorHAnsi" w:cstheme="majorBidi"/>
                <w:b/>
                <w:bCs/>
                <w:i/>
                <w:iCs/>
                <w:noProof/>
                <w:color w:val="4F81BD" w:themeColor="accent1"/>
                <w:lang w:val="en-US"/>
              </w:rPr>
            </w:rPrChange>
          </w:rPr>
          <w:drawing>
            <wp:inline distT="0" distB="0" distL="0" distR="0" wp14:anchorId="6BE538EC" wp14:editId="1FC3A139">
              <wp:extent cx="6265366" cy="2057400"/>
              <wp:effectExtent l="0" t="0" r="8890"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266787" cy="2057867"/>
                      </a:xfrm>
                      <a:prstGeom prst="rect">
                        <a:avLst/>
                      </a:prstGeom>
                      <a:noFill/>
                      <a:ln>
                        <a:noFill/>
                      </a:ln>
                    </pic:spPr>
                  </pic:pic>
                </a:graphicData>
              </a:graphic>
            </wp:inline>
          </w:drawing>
        </w:r>
      </w:del>
    </w:p>
    <w:p w14:paraId="42431554" w14:textId="77777777" w:rsidR="004C0379" w:rsidRDefault="004C0379" w:rsidP="00BF0FD1"/>
    <w:p w14:paraId="2296145B" w14:textId="67702CFA" w:rsidR="004C0379" w:rsidRPr="00747C57" w:rsidRDefault="004C0379" w:rsidP="00BF0FD1">
      <w:r>
        <w:t xml:space="preserve">Como en el resto de casos observamos un comportamiento idéntico donde se espera a que un cliente realice una conexión con el servidor y una vez establecida la conexión se distingue la operación a realizar, se abre la base de datos y se requieren los datos </w:t>
      </w:r>
      <w:r w:rsidR="00EA4142">
        <w:t>de máximos y mínimos ordenados por fecha para que la evolución se muestre en orden cronológico. Finalmente enviamos los datos al cliente y cerramos la base de datos.</w:t>
      </w:r>
    </w:p>
    <w:p w14:paraId="4727C6E1" w14:textId="7D5BD596" w:rsidR="00D51A6F" w:rsidRPr="00F452C7" w:rsidRDefault="009E54AB" w:rsidP="00AD3C27">
      <w:pPr>
        <w:pStyle w:val="Heading1"/>
      </w:pPr>
      <w:bookmarkStart w:id="8481" w:name="_Toc368246727"/>
      <w:r w:rsidRPr="00F452C7">
        <w:t xml:space="preserve">5.  </w:t>
      </w:r>
      <w:r w:rsidR="00D51A6F" w:rsidRPr="00F452C7">
        <w:t>Pruebas</w:t>
      </w:r>
      <w:bookmarkEnd w:id="8481"/>
    </w:p>
    <w:p w14:paraId="297B451B" w14:textId="77777777" w:rsidR="009E54AB" w:rsidRPr="003970D7" w:rsidRDefault="009E54AB" w:rsidP="009E54AB"/>
    <w:p w14:paraId="003B926D" w14:textId="786FB4A4" w:rsidR="009E54AB" w:rsidRPr="00F452C7" w:rsidRDefault="009E54AB" w:rsidP="009E54AB">
      <w:r w:rsidRPr="00F452C7">
        <w:t>El objetivo del plan de pruebas es comprobar que el sistema funciona según lo especificado y responde a los requisitos de</w:t>
      </w:r>
      <w:r w:rsidR="007E5FBE">
        <w:t>l cliente</w:t>
      </w:r>
      <w:r w:rsidRPr="00F452C7">
        <w:t xml:space="preserve">. Para </w:t>
      </w:r>
      <w:r w:rsidR="00F452C7" w:rsidRPr="00F452C7">
        <w:t>realizar</w:t>
      </w:r>
      <w:r w:rsidRPr="00F452C7">
        <w:t xml:space="preserve"> pruebas </w:t>
      </w:r>
      <w:r w:rsidR="007E5FBE">
        <w:t>de funcionamiento sobre esta aplicación web existen</w:t>
      </w:r>
      <w:r w:rsidRPr="00F452C7">
        <w:t xml:space="preserve"> varias opciones como pueden ser la escritura de valores por pantalla, el uso de herramientas de log y la utilización de depuradores. </w:t>
      </w:r>
    </w:p>
    <w:p w14:paraId="471DCB83" w14:textId="77777777" w:rsidR="009E54AB" w:rsidRPr="00F452C7" w:rsidRDefault="009E54AB" w:rsidP="009E54AB"/>
    <w:p w14:paraId="5D152958" w14:textId="25354EED" w:rsidR="009E54AB" w:rsidRPr="00F452C7" w:rsidRDefault="009E54AB" w:rsidP="009E54AB">
      <w:pPr>
        <w:pStyle w:val="Heading2"/>
      </w:pPr>
      <w:bookmarkStart w:id="8482" w:name="_Toc368246728"/>
      <w:r w:rsidRPr="00F452C7">
        <w:t xml:space="preserve">5.1.  Pruebas </w:t>
      </w:r>
      <w:r w:rsidR="002449ED">
        <w:t>de sistema</w:t>
      </w:r>
      <w:bookmarkEnd w:id="8482"/>
      <w:r w:rsidR="002449ED" w:rsidRPr="00F452C7">
        <w:t xml:space="preserve"> </w:t>
      </w:r>
    </w:p>
    <w:p w14:paraId="3716BC7D" w14:textId="77777777" w:rsidR="009E54AB" w:rsidRPr="00F452C7" w:rsidRDefault="009E54AB" w:rsidP="009E54AB"/>
    <w:p w14:paraId="21E32D49" w14:textId="02A32C1D" w:rsidR="009E54AB" w:rsidRPr="00F452C7" w:rsidRDefault="009E54AB" w:rsidP="009E54AB">
      <w:r w:rsidRPr="00F452C7">
        <w:t xml:space="preserve">En este proyecto se utilizará la escritura de valores por pantalla, ya que es una estrategia simple y efectiva. Por lo tanto se observarán valores en la interfaz web y en el servidor que irán mostrando como cada </w:t>
      </w:r>
      <w:r w:rsidR="00F452C7" w:rsidRPr="00F452C7">
        <w:t>función</w:t>
      </w:r>
      <w:r w:rsidRPr="00F452C7">
        <w:t xml:space="preserve"> se va ejecutando. Para el caso del cliente/navegador se mostrarán valores en la consola del inspector</w:t>
      </w:r>
      <w:r w:rsidR="00F452C7">
        <w:t xml:space="preserve"> de Google C</w:t>
      </w:r>
      <w:r w:rsidRPr="00F452C7">
        <w:t xml:space="preserve">hrome y para el caso del servidor se mostrarán valores en un terminal donde se ejecuta el </w:t>
      </w:r>
      <w:r w:rsidR="00F452C7" w:rsidRPr="00F452C7">
        <w:t>código</w:t>
      </w:r>
      <w:r w:rsidRPr="00F452C7">
        <w:t xml:space="preserve"> del servidor.</w:t>
      </w:r>
      <w:r w:rsidR="003278A5" w:rsidRPr="00F452C7">
        <w:t xml:space="preserve"> Para poder observar que se realiza todo en el orden apropiado, se imprimirá un tiempo asociado a cada valor por pantalla.</w:t>
      </w:r>
    </w:p>
    <w:p w14:paraId="244F8B6B" w14:textId="77777777" w:rsidR="009E54AB" w:rsidRPr="00F452C7" w:rsidRDefault="009E54AB" w:rsidP="009E54AB"/>
    <w:p w14:paraId="19BA2E9F" w14:textId="49732A4E" w:rsidR="0096101D" w:rsidRPr="00F452C7" w:rsidRDefault="009E54AB" w:rsidP="0096101D">
      <w:pPr>
        <w:pStyle w:val="Heading3"/>
      </w:pPr>
      <w:bookmarkStart w:id="8483" w:name="_Toc368246729"/>
      <w:r w:rsidRPr="00F452C7">
        <w:t>5.1.</w:t>
      </w:r>
      <w:ins w:id="8484" w:author="Borja Gonzalez" w:date="2017-09-28T19:36:00Z">
        <w:r w:rsidR="004426CE">
          <w:t>1</w:t>
        </w:r>
      </w:ins>
      <w:del w:id="8485" w:author="Borja Gonzalez" w:date="2017-09-28T19:36:00Z">
        <w:r w:rsidRPr="00F452C7" w:rsidDel="004426CE">
          <w:delText>2</w:delText>
        </w:r>
      </w:del>
      <w:r w:rsidRPr="00F452C7">
        <w:t>.  Obtener paciente</w:t>
      </w:r>
      <w:r w:rsidR="004E6EDB">
        <w:t>s</w:t>
      </w:r>
      <w:bookmarkEnd w:id="8483"/>
    </w:p>
    <w:p w14:paraId="59755684" w14:textId="77777777" w:rsidR="009E54AB" w:rsidRPr="00F452C7" w:rsidRDefault="009E54AB" w:rsidP="009E54AB"/>
    <w:p w14:paraId="3D428699" w14:textId="52D41AF1" w:rsidR="009E54AB" w:rsidRPr="003970D7" w:rsidRDefault="007238C2" w:rsidP="009E54AB">
      <w:pPr>
        <w:rPr>
          <w:u w:val="single"/>
        </w:rPr>
      </w:pPr>
      <w:r w:rsidRPr="003970D7">
        <w:rPr>
          <w:u w:val="single"/>
        </w:rPr>
        <w:t>Consola del navegador:</w:t>
      </w:r>
    </w:p>
    <w:p w14:paraId="16267112" w14:textId="77777777" w:rsidR="007238C2" w:rsidRPr="003970D7" w:rsidRDefault="007238C2" w:rsidP="009E54AB"/>
    <w:p w14:paraId="725B3E5A" w14:textId="77777777" w:rsidR="002D3B74" w:rsidRPr="00F452C7" w:rsidRDefault="007238C2" w:rsidP="009E54AB">
      <w:pPr>
        <w:rPr>
          <w:ins w:id="8486" w:author="Borja Gonzalez" w:date="2017-09-28T22:06:00Z"/>
        </w:rPr>
      </w:pPr>
      <w:del w:id="8487" w:author="Borja Gonzalez" w:date="2017-09-28T22:06:00Z">
        <w:r w:rsidRPr="00F452C7" w:rsidDel="002D3B74">
          <w:rPr>
            <w:noProof/>
            <w:lang w:val="en-US"/>
            <w:rPrChange w:id="8488" w:author="Unknown">
              <w:rPr>
                <w:rFonts w:asciiTheme="majorHAnsi" w:eastAsiaTheme="majorEastAsia" w:hAnsiTheme="majorHAnsi" w:cstheme="majorBidi"/>
                <w:b/>
                <w:bCs/>
                <w:i/>
                <w:iCs/>
                <w:noProof/>
                <w:color w:val="4F81BD" w:themeColor="accent1"/>
                <w:lang w:val="en-US"/>
              </w:rPr>
            </w:rPrChange>
          </w:rPr>
          <w:drawing>
            <wp:anchor distT="0" distB="0" distL="114300" distR="114300" simplePos="0" relativeHeight="251662336" behindDoc="0" locked="0" layoutInCell="1" allowOverlap="1" wp14:anchorId="1A2E5844" wp14:editId="08FDB10A">
              <wp:simplePos x="0" y="0"/>
              <wp:positionH relativeFrom="column">
                <wp:posOffset>0</wp:posOffset>
              </wp:positionH>
              <wp:positionV relativeFrom="paragraph">
                <wp:posOffset>1905</wp:posOffset>
              </wp:positionV>
              <wp:extent cx="6286500" cy="920750"/>
              <wp:effectExtent l="0" t="0" r="0" b="0"/>
              <wp:wrapNone/>
              <wp:docPr id="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286500" cy="920750"/>
                      </a:xfrm>
                      <a:prstGeom prst="rect">
                        <a:avLst/>
                      </a:prstGeom>
                      <a:noFill/>
                      <a:ln>
                        <a:noFill/>
                      </a:ln>
                    </pic:spPr>
                  </pic:pic>
                </a:graphicData>
              </a:graphic>
            </wp:anchor>
          </w:drawing>
        </w:r>
      </w:del>
    </w:p>
    <w:tbl>
      <w:tblPr>
        <w:tblStyle w:val="TableGrid"/>
        <w:tblW w:w="0" w:type="auto"/>
        <w:tblLook w:val="04A0" w:firstRow="1" w:lastRow="0" w:firstColumn="1" w:lastColumn="0" w:noHBand="0" w:noVBand="1"/>
      </w:tblPr>
      <w:tblGrid>
        <w:gridCol w:w="8856"/>
      </w:tblGrid>
      <w:tr w:rsidR="002D3B74" w14:paraId="1F08B2EA" w14:textId="77777777" w:rsidTr="002D3B74">
        <w:trPr>
          <w:ins w:id="8489" w:author="Borja Gonzalez" w:date="2017-09-28T22:06:00Z"/>
        </w:trPr>
        <w:tc>
          <w:tcPr>
            <w:tcW w:w="8856" w:type="dxa"/>
          </w:tcPr>
          <w:p w14:paraId="40392423" w14:textId="77777777" w:rsidR="002D3B74" w:rsidRDefault="002D3B74" w:rsidP="002D3B74">
            <w:pPr>
              <w:rPr>
                <w:ins w:id="8490" w:author="Borja Gonzalez" w:date="2017-09-28T22:06:00Z"/>
              </w:rPr>
            </w:pPr>
            <w:ins w:id="8491" w:author="Borja Gonzalez" w:date="2017-09-28T22:06:00Z">
              <w:r>
                <w:t>Navigated to http://192.168.1.33:8124/pacientes.html</w:t>
              </w:r>
            </w:ins>
          </w:p>
          <w:p w14:paraId="6B2C2D4D" w14:textId="77777777" w:rsidR="002D3B74" w:rsidRDefault="002D3B74" w:rsidP="002D3B74">
            <w:pPr>
              <w:rPr>
                <w:ins w:id="8492" w:author="Borja Gonzalez" w:date="2017-09-28T22:06:00Z"/>
              </w:rPr>
            </w:pPr>
            <w:ins w:id="8493" w:author="Borja Gonzalez" w:date="2017-09-28T22:06:00Z">
              <w:r>
                <w:t>22:05:34.084 VM88 pacientes_node.js:28 Conexíon establecida con el servidor</w:t>
              </w:r>
            </w:ins>
          </w:p>
          <w:p w14:paraId="18D2D3F8" w14:textId="77777777" w:rsidR="002D3B74" w:rsidRDefault="002D3B74" w:rsidP="002D3B74">
            <w:pPr>
              <w:rPr>
                <w:ins w:id="8494" w:author="Borja Gonzalez" w:date="2017-09-28T22:06:00Z"/>
              </w:rPr>
            </w:pPr>
            <w:ins w:id="8495" w:author="Borja Gonzalez" w:date="2017-09-28T22:06:00Z">
              <w:r>
                <w:t>22:05:34.087 VM88 pacientes_node.js:39 Solicitud de listado de pacientes enviada</w:t>
              </w:r>
            </w:ins>
          </w:p>
          <w:p w14:paraId="6B1A8145" w14:textId="77777777" w:rsidR="002D3B74" w:rsidRDefault="002D3B74" w:rsidP="002D3B74">
            <w:pPr>
              <w:rPr>
                <w:ins w:id="8496" w:author="Borja Gonzalez" w:date="2017-09-28T22:06:00Z"/>
              </w:rPr>
            </w:pPr>
            <w:ins w:id="8497" w:author="Borja Gonzalez" w:date="2017-09-28T22:06:00Z">
              <w:r>
                <w:t>22:05:34.294 VM88 pacientes_node.js:41 Lista de pacientes recibida</w:t>
              </w:r>
            </w:ins>
          </w:p>
          <w:p w14:paraId="4AAE6294" w14:textId="72DE2C66" w:rsidR="002D3B74" w:rsidRDefault="002D3B74" w:rsidP="002D3B74">
            <w:pPr>
              <w:rPr>
                <w:ins w:id="8498" w:author="Borja Gonzalez" w:date="2017-09-28T22:06:00Z"/>
              </w:rPr>
            </w:pPr>
            <w:ins w:id="8499" w:author="Borja Gonzalez" w:date="2017-09-28T22:06:00Z">
              <w:r>
                <w:t>22:05:34.296 pacientes.html:45 Lista de pacientes disponible en el navegador</w:t>
              </w:r>
            </w:ins>
          </w:p>
        </w:tc>
      </w:tr>
    </w:tbl>
    <w:p w14:paraId="1FCE926D" w14:textId="077D70C1" w:rsidR="007238C2" w:rsidRPr="00F452C7" w:rsidRDefault="007238C2" w:rsidP="009E54AB"/>
    <w:p w14:paraId="10F7E045" w14:textId="77777777" w:rsidR="009E54AB" w:rsidRPr="00F452C7" w:rsidRDefault="009E54AB" w:rsidP="009E54AB"/>
    <w:p w14:paraId="3D03E502" w14:textId="4389BD0D" w:rsidR="009E54AB" w:rsidRPr="003970D7" w:rsidRDefault="007238C2" w:rsidP="009E54AB">
      <w:pPr>
        <w:rPr>
          <w:u w:val="single"/>
        </w:rPr>
      </w:pPr>
      <w:r w:rsidRPr="003970D7">
        <w:rPr>
          <w:u w:val="single"/>
        </w:rPr>
        <w:t>Terminal (Servidor):</w:t>
      </w:r>
    </w:p>
    <w:p w14:paraId="7F282E6B" w14:textId="77777777" w:rsidR="007238C2" w:rsidRDefault="007238C2" w:rsidP="009E54AB"/>
    <w:tbl>
      <w:tblPr>
        <w:tblStyle w:val="TableGrid"/>
        <w:tblW w:w="0" w:type="auto"/>
        <w:tblLook w:val="04A0" w:firstRow="1" w:lastRow="0" w:firstColumn="1" w:lastColumn="0" w:noHBand="0" w:noVBand="1"/>
      </w:tblPr>
      <w:tblGrid>
        <w:gridCol w:w="8856"/>
      </w:tblGrid>
      <w:tr w:rsidR="002D3B74" w14:paraId="2ECB7295" w14:textId="77777777" w:rsidTr="002D3B74">
        <w:trPr>
          <w:ins w:id="8500" w:author="Borja Gonzalez" w:date="2017-09-28T22:07:00Z"/>
        </w:trPr>
        <w:tc>
          <w:tcPr>
            <w:tcW w:w="8856" w:type="dxa"/>
          </w:tcPr>
          <w:p w14:paraId="487B625B" w14:textId="77777777" w:rsidR="002D3B74" w:rsidRDefault="002D3B74" w:rsidP="002D3B7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8501" w:author="Borja Gonzalez" w:date="2017-09-28T22:07:00Z"/>
                <w:rFonts w:ascii="Menlo Regular" w:hAnsi="Menlo Regular" w:cs="Menlo Regular"/>
                <w:color w:val="000000"/>
                <w:sz w:val="22"/>
                <w:szCs w:val="22"/>
                <w:lang w:val="en-US"/>
              </w:rPr>
            </w:pPr>
            <w:ins w:id="8502" w:author="Borja Gonzalez" w:date="2017-09-28T22:07:00Z">
              <w:r>
                <w:rPr>
                  <w:rFonts w:ascii="Menlo Regular" w:hAnsi="Menlo Regular" w:cs="Menlo Regular"/>
                  <w:color w:val="000000"/>
                  <w:sz w:val="22"/>
                  <w:szCs w:val="22"/>
                  <w:lang w:val="en-US"/>
                </w:rPr>
                <w:t>22:05:34:094 Conexión establecida con el cliente</w:t>
              </w:r>
            </w:ins>
          </w:p>
          <w:p w14:paraId="40790836" w14:textId="77777777" w:rsidR="002D3B74" w:rsidRDefault="002D3B74" w:rsidP="002D3B7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8503" w:author="Borja Gonzalez" w:date="2017-09-28T22:07:00Z"/>
                <w:rFonts w:ascii="Menlo Regular" w:hAnsi="Menlo Regular" w:cs="Menlo Regular"/>
                <w:color w:val="000000"/>
                <w:sz w:val="22"/>
                <w:szCs w:val="22"/>
                <w:lang w:val="en-US"/>
              </w:rPr>
            </w:pPr>
            <w:ins w:id="8504" w:author="Borja Gonzalez" w:date="2017-09-28T22:07:00Z">
              <w:r>
                <w:rPr>
                  <w:rFonts w:ascii="Menlo Regular" w:hAnsi="Menlo Regular" w:cs="Menlo Regular"/>
                  <w:color w:val="000000"/>
                  <w:sz w:val="22"/>
                  <w:szCs w:val="22"/>
                  <w:lang w:val="en-US"/>
                </w:rPr>
                <w:t>22:05:34:099 Conexión establecida con el cliente</w:t>
              </w:r>
            </w:ins>
          </w:p>
          <w:p w14:paraId="7E3CE092" w14:textId="77777777" w:rsidR="002D3B74" w:rsidRDefault="002D3B74" w:rsidP="002D3B7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8505" w:author="Borja Gonzalez" w:date="2017-09-28T22:07:00Z"/>
                <w:rFonts w:ascii="Menlo Regular" w:hAnsi="Menlo Regular" w:cs="Menlo Regular"/>
                <w:color w:val="000000"/>
                <w:sz w:val="22"/>
                <w:szCs w:val="22"/>
                <w:lang w:val="en-US"/>
              </w:rPr>
            </w:pPr>
            <w:ins w:id="8506" w:author="Borja Gonzalez" w:date="2017-09-28T22:07:00Z">
              <w:r>
                <w:rPr>
                  <w:rFonts w:ascii="Menlo Regular" w:hAnsi="Menlo Regular" w:cs="Menlo Regular"/>
                  <w:color w:val="000000"/>
                  <w:sz w:val="22"/>
                  <w:szCs w:val="22"/>
                  <w:lang w:val="en-US"/>
                </w:rPr>
                <w:t>22:05:34:136 Petición del cliente: Pacientes</w:t>
              </w:r>
            </w:ins>
          </w:p>
          <w:p w14:paraId="008042E5" w14:textId="77777777" w:rsidR="002D3B74" w:rsidRDefault="002D3B74" w:rsidP="002D3B7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8507" w:author="Borja Gonzalez" w:date="2017-09-28T22:07:00Z"/>
                <w:rFonts w:ascii="Menlo Regular" w:hAnsi="Menlo Regular" w:cs="Menlo Regular"/>
                <w:color w:val="000000"/>
                <w:sz w:val="22"/>
                <w:szCs w:val="22"/>
                <w:lang w:val="en-US"/>
              </w:rPr>
            </w:pPr>
            <w:ins w:id="8508" w:author="Borja Gonzalez" w:date="2017-09-28T22:07:00Z">
              <w:r>
                <w:rPr>
                  <w:rFonts w:ascii="Menlo Regular" w:hAnsi="Menlo Regular" w:cs="Menlo Regular"/>
                  <w:color w:val="000000"/>
                  <w:sz w:val="22"/>
                  <w:szCs w:val="22"/>
                  <w:lang w:val="en-US"/>
                </w:rPr>
                <w:t>22:05:34:177 Base de datos abierta</w:t>
              </w:r>
            </w:ins>
          </w:p>
          <w:p w14:paraId="5392F66D" w14:textId="77777777" w:rsidR="002D3B74" w:rsidRDefault="002D3B74" w:rsidP="002D3B7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8509" w:author="Borja Gonzalez" w:date="2017-09-28T22:07:00Z"/>
                <w:rFonts w:ascii="Menlo Regular" w:hAnsi="Menlo Regular" w:cs="Menlo Regular"/>
                <w:color w:val="000000"/>
                <w:sz w:val="22"/>
                <w:szCs w:val="22"/>
                <w:lang w:val="en-US"/>
              </w:rPr>
            </w:pPr>
            <w:ins w:id="8510" w:author="Borja Gonzalez" w:date="2017-09-28T22:07:00Z">
              <w:r>
                <w:rPr>
                  <w:rFonts w:ascii="Menlo Regular" w:hAnsi="Menlo Regular" w:cs="Menlo Regular"/>
                  <w:color w:val="000000"/>
                  <w:sz w:val="22"/>
                  <w:szCs w:val="22"/>
                  <w:lang w:val="en-US"/>
                </w:rPr>
                <w:t>22:05:34:286 Listado de pacientes enviado al cliente</w:t>
              </w:r>
            </w:ins>
          </w:p>
          <w:p w14:paraId="007BF750" w14:textId="48048605" w:rsidR="002D3B74" w:rsidRDefault="002D3B74" w:rsidP="002D3B74">
            <w:pPr>
              <w:rPr>
                <w:ins w:id="8511" w:author="Borja Gonzalez" w:date="2017-09-28T22:07:00Z"/>
              </w:rPr>
            </w:pPr>
            <w:ins w:id="8512" w:author="Borja Gonzalez" w:date="2017-09-28T22:07:00Z">
              <w:r>
                <w:rPr>
                  <w:rFonts w:ascii="Menlo Regular" w:hAnsi="Menlo Regular" w:cs="Menlo Regular"/>
                  <w:color w:val="000000"/>
                  <w:sz w:val="22"/>
                  <w:szCs w:val="22"/>
                  <w:lang w:val="en-US"/>
                </w:rPr>
                <w:t>22:05:34:292 Base de datos cerrada</w:t>
              </w:r>
            </w:ins>
          </w:p>
        </w:tc>
      </w:tr>
    </w:tbl>
    <w:p w14:paraId="7948EA0E" w14:textId="77777777" w:rsidR="004E6EDB" w:rsidRDefault="004E6EDB" w:rsidP="009E54AB"/>
    <w:p w14:paraId="7D4824BA" w14:textId="77777777" w:rsidR="004E6EDB" w:rsidDel="009550DF" w:rsidRDefault="004E6EDB" w:rsidP="009E54AB">
      <w:pPr>
        <w:rPr>
          <w:del w:id="8513" w:author="Borja Gonzalez" w:date="2017-09-28T22:07:00Z"/>
        </w:rPr>
      </w:pPr>
    </w:p>
    <w:p w14:paraId="53B5E755" w14:textId="586C674D" w:rsidR="004E6EDB" w:rsidDel="009550DF" w:rsidRDefault="004E6EDB" w:rsidP="009E54AB">
      <w:pPr>
        <w:rPr>
          <w:del w:id="8514" w:author="Borja Gonzalez" w:date="2017-09-28T22:07:00Z"/>
        </w:rPr>
      </w:pPr>
    </w:p>
    <w:p w14:paraId="15785FDA" w14:textId="51C3D5C7" w:rsidR="007821BE" w:rsidRPr="003970D7" w:rsidDel="009550DF" w:rsidRDefault="007821BE" w:rsidP="007821BE">
      <w:pPr>
        <w:rPr>
          <w:del w:id="8515" w:author="Borja Gonzalez" w:date="2017-09-28T22:07:00Z"/>
          <w:u w:val="single"/>
        </w:rPr>
      </w:pPr>
      <w:del w:id="8516" w:author="Borja Gonzalez" w:date="2017-09-28T22:07:00Z">
        <w:r w:rsidRPr="003970D7" w:rsidDel="009550DF">
          <w:rPr>
            <w:u w:val="single"/>
          </w:rPr>
          <w:delText>Terminal (Servidor):</w:delText>
        </w:r>
      </w:del>
    </w:p>
    <w:p w14:paraId="1E2A16B3" w14:textId="60ED2735" w:rsidR="007821BE" w:rsidRPr="00F452C7" w:rsidDel="009550DF" w:rsidRDefault="007821BE" w:rsidP="009E54AB">
      <w:pPr>
        <w:rPr>
          <w:del w:id="8517" w:author="Borja Gonzalez" w:date="2017-09-28T22:07:00Z"/>
        </w:rPr>
      </w:pPr>
    </w:p>
    <w:p w14:paraId="72FA09EE" w14:textId="41A5C40F" w:rsidR="009E54AB" w:rsidRPr="00F452C7" w:rsidDel="009550DF" w:rsidRDefault="007238C2" w:rsidP="009E54AB">
      <w:pPr>
        <w:rPr>
          <w:del w:id="8518" w:author="Borja Gonzalez" w:date="2017-09-28T22:07:00Z"/>
        </w:rPr>
      </w:pPr>
      <w:del w:id="8519" w:author="Borja Gonzalez" w:date="2017-09-28T22:07:00Z">
        <w:r w:rsidRPr="00F452C7" w:rsidDel="009550DF">
          <w:rPr>
            <w:noProof/>
            <w:lang w:val="en-US"/>
            <w:rPrChange w:id="8520" w:author="Unknown">
              <w:rPr>
                <w:rFonts w:asciiTheme="majorHAnsi" w:eastAsiaTheme="majorEastAsia" w:hAnsiTheme="majorHAnsi" w:cstheme="majorBidi"/>
                <w:b/>
                <w:bCs/>
                <w:i/>
                <w:iCs/>
                <w:noProof/>
                <w:color w:val="4F81BD" w:themeColor="accent1"/>
                <w:lang w:val="en-US"/>
              </w:rPr>
            </w:rPrChange>
          </w:rPr>
          <w:drawing>
            <wp:inline distT="0" distB="0" distL="0" distR="0" wp14:anchorId="68B6581D" wp14:editId="0F5F5C81">
              <wp:extent cx="6286500" cy="1029335"/>
              <wp:effectExtent l="0" t="0" r="12700" b="12065"/>
              <wp:docPr id="5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288002" cy="1029581"/>
                      </a:xfrm>
                      <a:prstGeom prst="rect">
                        <a:avLst/>
                      </a:prstGeom>
                      <a:noFill/>
                      <a:ln>
                        <a:noFill/>
                      </a:ln>
                    </pic:spPr>
                  </pic:pic>
                </a:graphicData>
              </a:graphic>
            </wp:inline>
          </w:drawing>
        </w:r>
      </w:del>
    </w:p>
    <w:p w14:paraId="2E236A12" w14:textId="0505F606" w:rsidR="0096101D" w:rsidRPr="00F452C7" w:rsidDel="009550DF" w:rsidRDefault="0096101D" w:rsidP="009E54AB">
      <w:pPr>
        <w:rPr>
          <w:del w:id="8521" w:author="Borja Gonzalez" w:date="2017-09-28T22:07:00Z"/>
        </w:rPr>
      </w:pPr>
    </w:p>
    <w:p w14:paraId="1FA8F967" w14:textId="6D39217D" w:rsidR="0096101D" w:rsidRPr="00F452C7" w:rsidRDefault="0096101D" w:rsidP="009E54AB">
      <w:r w:rsidRPr="00F452C7">
        <w:t xml:space="preserve">Como se puede </w:t>
      </w:r>
      <w:r w:rsidR="00F452C7" w:rsidRPr="00F452C7">
        <w:t>observar</w:t>
      </w:r>
      <w:r w:rsidRPr="00F452C7">
        <w:t xml:space="preserve"> todos los eventos ocurren en orden cronológico. Para empezar se establece la conexión mediante un websocket y después el cliente manda la solicitud para obtener el listado de pacientes. A </w:t>
      </w:r>
      <w:r w:rsidR="00F452C7" w:rsidRPr="00F452C7">
        <w:t>continuación</w:t>
      </w:r>
      <w:r w:rsidRPr="00F452C7">
        <w:t xml:space="preserve"> el servidor reconoce la petición, abre la base de datos, envía el listado al cliente y cierra la base de datos. Finalmente observamos como el </w:t>
      </w:r>
      <w:r w:rsidR="00F452C7" w:rsidRPr="00F452C7">
        <w:t>cliente recibe la lista y la muestra en el navegador.</w:t>
      </w:r>
    </w:p>
    <w:p w14:paraId="4AF604D4" w14:textId="77777777" w:rsidR="00750754" w:rsidRPr="00F452C7" w:rsidRDefault="00750754" w:rsidP="009E54AB"/>
    <w:p w14:paraId="5B2409A3" w14:textId="622ACF3F" w:rsidR="00750754" w:rsidRPr="00F452C7" w:rsidRDefault="00750754" w:rsidP="00F452C7">
      <w:pPr>
        <w:pStyle w:val="Heading3"/>
      </w:pPr>
      <w:bookmarkStart w:id="8522" w:name="_Toc368246730"/>
      <w:r w:rsidRPr="00F452C7">
        <w:t>5.1.</w:t>
      </w:r>
      <w:ins w:id="8523" w:author="Borja Gonzalez" w:date="2017-09-28T19:36:00Z">
        <w:r w:rsidR="004426CE">
          <w:t>2</w:t>
        </w:r>
      </w:ins>
      <w:del w:id="8524" w:author="Borja Gonzalez" w:date="2017-09-28T19:36:00Z">
        <w:r w:rsidRPr="00F452C7" w:rsidDel="004426CE">
          <w:delText>3</w:delText>
        </w:r>
      </w:del>
      <w:r w:rsidRPr="00F452C7">
        <w:t xml:space="preserve">.  Añadir </w:t>
      </w:r>
      <w:r w:rsidR="008C3871">
        <w:t xml:space="preserve">un </w:t>
      </w:r>
      <w:r w:rsidRPr="00F452C7">
        <w:t>paciente</w:t>
      </w:r>
      <w:bookmarkEnd w:id="8522"/>
    </w:p>
    <w:p w14:paraId="6C6488C1" w14:textId="77777777" w:rsidR="00750754" w:rsidRPr="00F452C7" w:rsidRDefault="00750754" w:rsidP="00F452C7"/>
    <w:p w14:paraId="2CBA368E" w14:textId="6470E456" w:rsidR="00750754" w:rsidRPr="003970D7" w:rsidRDefault="00750754" w:rsidP="00F452C7">
      <w:pPr>
        <w:rPr>
          <w:u w:val="single"/>
        </w:rPr>
      </w:pPr>
      <w:r w:rsidRPr="003970D7">
        <w:rPr>
          <w:u w:val="single"/>
        </w:rPr>
        <w:t>Consola del navegador:</w:t>
      </w:r>
    </w:p>
    <w:p w14:paraId="7ECB9DC7" w14:textId="77777777" w:rsidR="00750754" w:rsidRPr="003970D7" w:rsidRDefault="00750754" w:rsidP="00F452C7"/>
    <w:p w14:paraId="78842650" w14:textId="77777777" w:rsidR="009550DF" w:rsidRPr="00F452C7" w:rsidRDefault="0096101D" w:rsidP="00F452C7">
      <w:pPr>
        <w:rPr>
          <w:ins w:id="8525" w:author="Borja Gonzalez" w:date="2017-09-28T22:09:00Z"/>
        </w:rPr>
      </w:pPr>
      <w:del w:id="8526" w:author="Borja Gonzalez" w:date="2017-09-28T22:09:00Z">
        <w:r w:rsidRPr="00F452C7" w:rsidDel="009550DF">
          <w:rPr>
            <w:noProof/>
            <w:lang w:val="en-US"/>
            <w:rPrChange w:id="8527" w:author="Unknown">
              <w:rPr>
                <w:rFonts w:asciiTheme="majorHAnsi" w:eastAsiaTheme="majorEastAsia" w:hAnsiTheme="majorHAnsi" w:cstheme="majorBidi"/>
                <w:b/>
                <w:bCs/>
                <w:i/>
                <w:iCs/>
                <w:noProof/>
                <w:color w:val="4F81BD" w:themeColor="accent1"/>
                <w:lang w:val="en-US"/>
              </w:rPr>
            </w:rPrChange>
          </w:rPr>
          <w:drawing>
            <wp:inline distT="0" distB="0" distL="0" distR="0" wp14:anchorId="6E217CC7" wp14:editId="0A0979DF">
              <wp:extent cx="6286500" cy="2306320"/>
              <wp:effectExtent l="0" t="0" r="12700" b="5080"/>
              <wp:docPr id="5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286500" cy="2306320"/>
                      </a:xfrm>
                      <a:prstGeom prst="rect">
                        <a:avLst/>
                      </a:prstGeom>
                      <a:noFill/>
                      <a:ln>
                        <a:noFill/>
                      </a:ln>
                    </pic:spPr>
                  </pic:pic>
                </a:graphicData>
              </a:graphic>
            </wp:inline>
          </w:drawing>
        </w:r>
      </w:del>
    </w:p>
    <w:tbl>
      <w:tblPr>
        <w:tblStyle w:val="TableGrid"/>
        <w:tblW w:w="0" w:type="auto"/>
        <w:tblLook w:val="04A0" w:firstRow="1" w:lastRow="0" w:firstColumn="1" w:lastColumn="0" w:noHBand="0" w:noVBand="1"/>
      </w:tblPr>
      <w:tblGrid>
        <w:gridCol w:w="8856"/>
      </w:tblGrid>
      <w:tr w:rsidR="009550DF" w14:paraId="7C69E3B8" w14:textId="77777777" w:rsidTr="009550DF">
        <w:trPr>
          <w:ins w:id="8528" w:author="Borja Gonzalez" w:date="2017-09-28T22:09:00Z"/>
        </w:trPr>
        <w:tc>
          <w:tcPr>
            <w:tcW w:w="8856" w:type="dxa"/>
          </w:tcPr>
          <w:p w14:paraId="341313B3" w14:textId="77777777" w:rsidR="009550DF" w:rsidRDefault="009550DF" w:rsidP="009550DF">
            <w:pPr>
              <w:rPr>
                <w:ins w:id="8529" w:author="Borja Gonzalez" w:date="2017-09-28T22:09:00Z"/>
              </w:rPr>
            </w:pPr>
            <w:ins w:id="8530" w:author="Borja Gonzalez" w:date="2017-09-28T22:09:00Z">
              <w:r>
                <w:t>22:08:24.928 Navigated to http://192.168.1.33:8124/pacientes.html</w:t>
              </w:r>
            </w:ins>
          </w:p>
          <w:p w14:paraId="5AE7949D" w14:textId="77777777" w:rsidR="009550DF" w:rsidRDefault="009550DF" w:rsidP="009550DF">
            <w:pPr>
              <w:rPr>
                <w:ins w:id="8531" w:author="Borja Gonzalez" w:date="2017-09-28T22:09:00Z"/>
              </w:rPr>
            </w:pPr>
            <w:ins w:id="8532" w:author="Borja Gonzalez" w:date="2017-09-28T22:09:00Z">
              <w:r>
                <w:t>22:08:25.452 VM88 pacientes_node.js:28 Conexíon establecida con el servidor</w:t>
              </w:r>
            </w:ins>
          </w:p>
          <w:p w14:paraId="013D3C08" w14:textId="77777777" w:rsidR="009550DF" w:rsidRDefault="009550DF" w:rsidP="009550DF">
            <w:pPr>
              <w:rPr>
                <w:ins w:id="8533" w:author="Borja Gonzalez" w:date="2017-09-28T22:09:00Z"/>
              </w:rPr>
            </w:pPr>
            <w:ins w:id="8534" w:author="Borja Gonzalez" w:date="2017-09-28T22:09:00Z">
              <w:r>
                <w:t>22:08:25.457 VM88 pacientes_node.js:39 Solicitud de listado de pacientes enviada</w:t>
              </w:r>
            </w:ins>
          </w:p>
          <w:p w14:paraId="2534AF16" w14:textId="77777777" w:rsidR="009550DF" w:rsidRDefault="009550DF" w:rsidP="009550DF">
            <w:pPr>
              <w:rPr>
                <w:ins w:id="8535" w:author="Borja Gonzalez" w:date="2017-09-28T22:09:00Z"/>
              </w:rPr>
            </w:pPr>
            <w:ins w:id="8536" w:author="Borja Gonzalez" w:date="2017-09-28T22:09:00Z">
              <w:r>
                <w:t>22:08:25.673 VM88 pacientes_node.js:41 Lista de pacientes recibida</w:t>
              </w:r>
            </w:ins>
          </w:p>
          <w:p w14:paraId="712DB0F6" w14:textId="77777777" w:rsidR="009550DF" w:rsidRDefault="009550DF" w:rsidP="009550DF">
            <w:pPr>
              <w:rPr>
                <w:ins w:id="8537" w:author="Borja Gonzalez" w:date="2017-09-28T22:09:00Z"/>
              </w:rPr>
            </w:pPr>
            <w:ins w:id="8538" w:author="Borja Gonzalez" w:date="2017-09-28T22:09:00Z">
              <w:r>
                <w:t>22:08:25.675 pacientes.html:45 Lista de pacientes disponible en el navegador</w:t>
              </w:r>
            </w:ins>
          </w:p>
          <w:p w14:paraId="00EACE23" w14:textId="77777777" w:rsidR="009550DF" w:rsidRDefault="009550DF" w:rsidP="009550DF">
            <w:pPr>
              <w:rPr>
                <w:ins w:id="8539" w:author="Borja Gonzalez" w:date="2017-09-28T22:09:00Z"/>
              </w:rPr>
            </w:pPr>
            <w:ins w:id="8540" w:author="Borja Gonzalez" w:date="2017-09-28T22:09:00Z">
              <w:r>
                <w:t>22:08:52.862 VM88 pacientes_node.js:8 Conexíon establecida con el servidor</w:t>
              </w:r>
            </w:ins>
          </w:p>
          <w:p w14:paraId="4AF2BADA" w14:textId="77777777" w:rsidR="009550DF" w:rsidRDefault="009550DF" w:rsidP="009550DF">
            <w:pPr>
              <w:rPr>
                <w:ins w:id="8541" w:author="Borja Gonzalez" w:date="2017-09-28T22:09:00Z"/>
              </w:rPr>
            </w:pPr>
            <w:ins w:id="8542" w:author="Borja Gonzalez" w:date="2017-09-28T22:09:00Z">
              <w:r>
                <w:t>22:08:52.864 VM88 pacientes_node.js:22 Solicitud para añadir paciente: (María Constancia) enviada</w:t>
              </w:r>
            </w:ins>
          </w:p>
          <w:p w14:paraId="5CF7287E" w14:textId="77777777" w:rsidR="009550DF" w:rsidRDefault="009550DF" w:rsidP="009550DF">
            <w:pPr>
              <w:rPr>
                <w:ins w:id="8543" w:author="Borja Gonzalez" w:date="2017-09-28T22:09:00Z"/>
              </w:rPr>
            </w:pPr>
            <w:ins w:id="8544" w:author="Borja Gonzalez" w:date="2017-09-28T22:09:00Z">
              <w:r>
                <w:t>22:08:52.993 Navigated to http://192.168.1.33:8124/pacientes.html</w:t>
              </w:r>
            </w:ins>
          </w:p>
          <w:p w14:paraId="10D95347" w14:textId="77777777" w:rsidR="009550DF" w:rsidRDefault="009550DF" w:rsidP="009550DF">
            <w:pPr>
              <w:rPr>
                <w:ins w:id="8545" w:author="Borja Gonzalez" w:date="2017-09-28T22:09:00Z"/>
              </w:rPr>
            </w:pPr>
            <w:ins w:id="8546" w:author="Borja Gonzalez" w:date="2017-09-28T22:09:00Z">
              <w:r>
                <w:t>22:08:53.446 pacientes_node.js:28 Conexíon establecida con el servidor</w:t>
              </w:r>
            </w:ins>
          </w:p>
          <w:p w14:paraId="7C5C74AD" w14:textId="77777777" w:rsidR="009550DF" w:rsidRDefault="009550DF" w:rsidP="009550DF">
            <w:pPr>
              <w:rPr>
                <w:ins w:id="8547" w:author="Borja Gonzalez" w:date="2017-09-28T22:09:00Z"/>
              </w:rPr>
            </w:pPr>
            <w:ins w:id="8548" w:author="Borja Gonzalez" w:date="2017-09-28T22:09:00Z">
              <w:r>
                <w:t>22:08:53.451 pacientes_node.js:39 Solicitud de listado de pacientes enviada</w:t>
              </w:r>
            </w:ins>
          </w:p>
          <w:p w14:paraId="01F4FF4C" w14:textId="77777777" w:rsidR="009550DF" w:rsidRDefault="009550DF" w:rsidP="009550DF">
            <w:pPr>
              <w:rPr>
                <w:ins w:id="8549" w:author="Borja Gonzalez" w:date="2017-09-28T22:09:00Z"/>
              </w:rPr>
            </w:pPr>
            <w:ins w:id="8550" w:author="Borja Gonzalez" w:date="2017-09-28T22:09:00Z">
              <w:r>
                <w:t>22:08:53.551 pacientes_node.js:41 Lista de pacientes recibida</w:t>
              </w:r>
            </w:ins>
          </w:p>
          <w:p w14:paraId="334F1874" w14:textId="2EF2B032" w:rsidR="009550DF" w:rsidRDefault="009550DF" w:rsidP="009550DF">
            <w:pPr>
              <w:rPr>
                <w:ins w:id="8551" w:author="Borja Gonzalez" w:date="2017-09-28T22:09:00Z"/>
              </w:rPr>
            </w:pPr>
            <w:ins w:id="8552" w:author="Borja Gonzalez" w:date="2017-09-28T22:09:00Z">
              <w:r>
                <w:t>22:08:53.553 pacientes.html:45 Lista de pacientes disponible en el navegador</w:t>
              </w:r>
            </w:ins>
          </w:p>
        </w:tc>
      </w:tr>
    </w:tbl>
    <w:p w14:paraId="59F4999F" w14:textId="289508ED" w:rsidR="00750754" w:rsidRPr="00F452C7" w:rsidRDefault="00750754" w:rsidP="00F452C7"/>
    <w:p w14:paraId="28800B8F" w14:textId="77777777" w:rsidR="0096101D" w:rsidRPr="00F452C7" w:rsidRDefault="0096101D" w:rsidP="00F452C7"/>
    <w:p w14:paraId="53483D92" w14:textId="77777777" w:rsidR="0096101D" w:rsidRPr="003970D7" w:rsidRDefault="0096101D" w:rsidP="00F452C7"/>
    <w:p w14:paraId="53175EE7" w14:textId="77777777" w:rsidR="0096101D" w:rsidRPr="003970D7" w:rsidRDefault="0096101D" w:rsidP="00F452C7"/>
    <w:p w14:paraId="227D37B8" w14:textId="77777777" w:rsidR="0096101D" w:rsidRPr="003970D7" w:rsidRDefault="0096101D" w:rsidP="0096101D">
      <w:pPr>
        <w:rPr>
          <w:u w:val="single"/>
        </w:rPr>
      </w:pPr>
      <w:r w:rsidRPr="003970D7">
        <w:rPr>
          <w:u w:val="single"/>
        </w:rPr>
        <w:t>Terminal (Servidor):</w:t>
      </w:r>
    </w:p>
    <w:p w14:paraId="42A0937E" w14:textId="77777777" w:rsidR="0096101D" w:rsidRPr="00F452C7" w:rsidRDefault="0096101D" w:rsidP="0096101D"/>
    <w:p w14:paraId="457811F9" w14:textId="77777777" w:rsidR="009550DF" w:rsidRPr="00F452C7" w:rsidRDefault="0096101D" w:rsidP="009E54AB">
      <w:pPr>
        <w:rPr>
          <w:ins w:id="8553" w:author="Borja Gonzalez" w:date="2017-09-28T22:09:00Z"/>
        </w:rPr>
      </w:pPr>
      <w:del w:id="8554" w:author="Borja Gonzalez" w:date="2017-09-28T22:09:00Z">
        <w:r w:rsidRPr="00F452C7" w:rsidDel="009550DF">
          <w:rPr>
            <w:noProof/>
            <w:lang w:val="en-US"/>
            <w:rPrChange w:id="8555" w:author="Unknown">
              <w:rPr>
                <w:rFonts w:asciiTheme="majorHAnsi" w:eastAsiaTheme="majorEastAsia" w:hAnsiTheme="majorHAnsi" w:cstheme="majorBidi"/>
                <w:b/>
                <w:bCs/>
                <w:i/>
                <w:iCs/>
                <w:noProof/>
                <w:color w:val="4F81BD" w:themeColor="accent1"/>
                <w:lang w:val="en-US"/>
              </w:rPr>
            </w:rPrChange>
          </w:rPr>
          <w:drawing>
            <wp:inline distT="0" distB="0" distL="0" distR="0" wp14:anchorId="7355B84E" wp14:editId="1A872B90">
              <wp:extent cx="6286500" cy="2665730"/>
              <wp:effectExtent l="0" t="0" r="12700" b="1270"/>
              <wp:docPr id="5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287330" cy="2666082"/>
                      </a:xfrm>
                      <a:prstGeom prst="rect">
                        <a:avLst/>
                      </a:prstGeom>
                      <a:noFill/>
                      <a:ln>
                        <a:noFill/>
                      </a:ln>
                    </pic:spPr>
                  </pic:pic>
                </a:graphicData>
              </a:graphic>
            </wp:inline>
          </w:drawing>
        </w:r>
      </w:del>
    </w:p>
    <w:tbl>
      <w:tblPr>
        <w:tblStyle w:val="TableGrid"/>
        <w:tblW w:w="0" w:type="auto"/>
        <w:tblLook w:val="04A0" w:firstRow="1" w:lastRow="0" w:firstColumn="1" w:lastColumn="0" w:noHBand="0" w:noVBand="1"/>
      </w:tblPr>
      <w:tblGrid>
        <w:gridCol w:w="8856"/>
      </w:tblGrid>
      <w:tr w:rsidR="009550DF" w14:paraId="27564E5E" w14:textId="77777777" w:rsidTr="009550DF">
        <w:trPr>
          <w:ins w:id="8556" w:author="Borja Gonzalez" w:date="2017-09-28T22:09:00Z"/>
        </w:trPr>
        <w:tc>
          <w:tcPr>
            <w:tcW w:w="8856" w:type="dxa"/>
          </w:tcPr>
          <w:p w14:paraId="2C4FAEFB" w14:textId="77777777" w:rsidR="009550DF" w:rsidRDefault="009550DF" w:rsidP="009550D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8557" w:author="Borja Gonzalez" w:date="2017-09-28T22:09:00Z"/>
                <w:rFonts w:ascii="Menlo Regular" w:hAnsi="Menlo Regular" w:cs="Menlo Regular"/>
                <w:color w:val="000000"/>
                <w:sz w:val="22"/>
                <w:szCs w:val="22"/>
                <w:lang w:val="en-US"/>
              </w:rPr>
            </w:pPr>
            <w:ins w:id="8558" w:author="Borja Gonzalez" w:date="2017-09-28T22:09:00Z">
              <w:r>
                <w:rPr>
                  <w:rFonts w:ascii="Menlo Regular" w:hAnsi="Menlo Regular" w:cs="Menlo Regular"/>
                  <w:color w:val="000000"/>
                  <w:sz w:val="22"/>
                  <w:szCs w:val="22"/>
                  <w:lang w:val="en-US"/>
                </w:rPr>
                <w:t>22:08:25:463 Conexión establecida con el cliente</w:t>
              </w:r>
            </w:ins>
          </w:p>
          <w:p w14:paraId="07F89772" w14:textId="77777777" w:rsidR="009550DF" w:rsidRDefault="009550DF" w:rsidP="009550D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8559" w:author="Borja Gonzalez" w:date="2017-09-28T22:09:00Z"/>
                <w:rFonts w:ascii="Menlo Regular" w:hAnsi="Menlo Regular" w:cs="Menlo Regular"/>
                <w:color w:val="000000"/>
                <w:sz w:val="22"/>
                <w:szCs w:val="22"/>
                <w:lang w:val="en-US"/>
              </w:rPr>
            </w:pPr>
            <w:ins w:id="8560" w:author="Borja Gonzalez" w:date="2017-09-28T22:09:00Z">
              <w:r>
                <w:rPr>
                  <w:rFonts w:ascii="Menlo Regular" w:hAnsi="Menlo Regular" w:cs="Menlo Regular"/>
                  <w:color w:val="000000"/>
                  <w:sz w:val="22"/>
                  <w:szCs w:val="22"/>
                  <w:lang w:val="en-US"/>
                </w:rPr>
                <w:t>22:08:25:466 Conexión establecida con el cliente</w:t>
              </w:r>
            </w:ins>
          </w:p>
          <w:p w14:paraId="66D6B618" w14:textId="77777777" w:rsidR="009550DF" w:rsidRDefault="009550DF" w:rsidP="009550D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8561" w:author="Borja Gonzalez" w:date="2017-09-28T22:09:00Z"/>
                <w:rFonts w:ascii="Menlo Regular" w:hAnsi="Menlo Regular" w:cs="Menlo Regular"/>
                <w:color w:val="000000"/>
                <w:sz w:val="22"/>
                <w:szCs w:val="22"/>
                <w:lang w:val="en-US"/>
              </w:rPr>
            </w:pPr>
            <w:ins w:id="8562" w:author="Borja Gonzalez" w:date="2017-09-28T22:09:00Z">
              <w:r>
                <w:rPr>
                  <w:rFonts w:ascii="Menlo Regular" w:hAnsi="Menlo Regular" w:cs="Menlo Regular"/>
                  <w:color w:val="000000"/>
                  <w:sz w:val="22"/>
                  <w:szCs w:val="22"/>
                  <w:lang w:val="en-US"/>
                </w:rPr>
                <w:t>22:08:25:511 Petición del cliente: Pacientes</w:t>
              </w:r>
            </w:ins>
          </w:p>
          <w:p w14:paraId="5614B413" w14:textId="77777777" w:rsidR="009550DF" w:rsidRDefault="009550DF" w:rsidP="009550D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8563" w:author="Borja Gonzalez" w:date="2017-09-28T22:09:00Z"/>
                <w:rFonts w:ascii="Menlo Regular" w:hAnsi="Menlo Regular" w:cs="Menlo Regular"/>
                <w:color w:val="000000"/>
                <w:sz w:val="22"/>
                <w:szCs w:val="22"/>
                <w:lang w:val="en-US"/>
              </w:rPr>
            </w:pPr>
            <w:ins w:id="8564" w:author="Borja Gonzalez" w:date="2017-09-28T22:09:00Z">
              <w:r>
                <w:rPr>
                  <w:rFonts w:ascii="Menlo Regular" w:hAnsi="Menlo Regular" w:cs="Menlo Regular"/>
                  <w:color w:val="000000"/>
                  <w:sz w:val="22"/>
                  <w:szCs w:val="22"/>
                  <w:lang w:val="en-US"/>
                </w:rPr>
                <w:t>22:08:25:552 Base de datos abierta</w:t>
              </w:r>
            </w:ins>
          </w:p>
          <w:p w14:paraId="734D1251" w14:textId="77777777" w:rsidR="009550DF" w:rsidRDefault="009550DF" w:rsidP="009550D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8565" w:author="Borja Gonzalez" w:date="2017-09-28T22:09:00Z"/>
                <w:rFonts w:ascii="Menlo Regular" w:hAnsi="Menlo Regular" w:cs="Menlo Regular"/>
                <w:color w:val="000000"/>
                <w:sz w:val="22"/>
                <w:szCs w:val="22"/>
                <w:lang w:val="en-US"/>
              </w:rPr>
            </w:pPr>
            <w:ins w:id="8566" w:author="Borja Gonzalez" w:date="2017-09-28T22:09:00Z">
              <w:r>
                <w:rPr>
                  <w:rFonts w:ascii="Menlo Regular" w:hAnsi="Menlo Regular" w:cs="Menlo Regular"/>
                  <w:color w:val="000000"/>
                  <w:sz w:val="22"/>
                  <w:szCs w:val="22"/>
                  <w:lang w:val="en-US"/>
                </w:rPr>
                <w:t>22:08:25:665 Listado de pacientes enviado al cliente</w:t>
              </w:r>
            </w:ins>
          </w:p>
          <w:p w14:paraId="6EC4B053" w14:textId="77777777" w:rsidR="009550DF" w:rsidRDefault="009550DF" w:rsidP="009550D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8567" w:author="Borja Gonzalez" w:date="2017-09-28T22:09:00Z"/>
                <w:rFonts w:ascii="Menlo Regular" w:hAnsi="Menlo Regular" w:cs="Menlo Regular"/>
                <w:color w:val="000000"/>
                <w:sz w:val="22"/>
                <w:szCs w:val="22"/>
                <w:lang w:val="en-US"/>
              </w:rPr>
            </w:pPr>
            <w:ins w:id="8568" w:author="Borja Gonzalez" w:date="2017-09-28T22:09:00Z">
              <w:r>
                <w:rPr>
                  <w:rFonts w:ascii="Menlo Regular" w:hAnsi="Menlo Regular" w:cs="Menlo Regular"/>
                  <w:color w:val="000000"/>
                  <w:sz w:val="22"/>
                  <w:szCs w:val="22"/>
                  <w:lang w:val="en-US"/>
                </w:rPr>
                <w:t>22:08:25:671 Base de datos cerrada</w:t>
              </w:r>
            </w:ins>
          </w:p>
          <w:p w14:paraId="0AAD4695" w14:textId="77777777" w:rsidR="009550DF" w:rsidRDefault="009550DF" w:rsidP="009550D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8569" w:author="Borja Gonzalez" w:date="2017-09-28T22:09:00Z"/>
                <w:rFonts w:ascii="Menlo Regular" w:hAnsi="Menlo Regular" w:cs="Menlo Regular"/>
                <w:color w:val="000000"/>
                <w:sz w:val="22"/>
                <w:szCs w:val="22"/>
                <w:lang w:val="en-US"/>
              </w:rPr>
            </w:pPr>
            <w:ins w:id="8570" w:author="Borja Gonzalez" w:date="2017-09-28T22:09:00Z">
              <w:r>
                <w:rPr>
                  <w:rFonts w:ascii="Menlo Regular" w:hAnsi="Menlo Regular" w:cs="Menlo Regular"/>
                  <w:color w:val="000000"/>
                  <w:sz w:val="22"/>
                  <w:szCs w:val="22"/>
                  <w:lang w:val="en-US"/>
                </w:rPr>
                <w:t>22:08:52:868 Conexión establecida con el cliente</w:t>
              </w:r>
            </w:ins>
          </w:p>
          <w:p w14:paraId="3479814B" w14:textId="77777777" w:rsidR="009550DF" w:rsidRDefault="009550DF" w:rsidP="009550D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8571" w:author="Borja Gonzalez" w:date="2017-09-28T22:09:00Z"/>
                <w:rFonts w:ascii="Menlo Regular" w:hAnsi="Menlo Regular" w:cs="Menlo Regular"/>
                <w:color w:val="000000"/>
                <w:sz w:val="22"/>
                <w:szCs w:val="22"/>
                <w:lang w:val="en-US"/>
              </w:rPr>
            </w:pPr>
            <w:ins w:id="8572" w:author="Borja Gonzalez" w:date="2017-09-28T22:09:00Z">
              <w:r>
                <w:rPr>
                  <w:rFonts w:ascii="Menlo Regular" w:hAnsi="Menlo Regular" w:cs="Menlo Regular"/>
                  <w:color w:val="000000"/>
                  <w:sz w:val="22"/>
                  <w:szCs w:val="22"/>
                  <w:lang w:val="en-US"/>
                </w:rPr>
                <w:t>22:08:52:884 Petición del cliente: Añadir paciente</w:t>
              </w:r>
            </w:ins>
          </w:p>
          <w:p w14:paraId="3461F8CE" w14:textId="77777777" w:rsidR="009550DF" w:rsidRDefault="009550DF" w:rsidP="009550D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8573" w:author="Borja Gonzalez" w:date="2017-09-28T22:09:00Z"/>
                <w:rFonts w:ascii="Menlo Regular" w:hAnsi="Menlo Regular" w:cs="Menlo Regular"/>
                <w:color w:val="000000"/>
                <w:sz w:val="22"/>
                <w:szCs w:val="22"/>
                <w:lang w:val="en-US"/>
              </w:rPr>
            </w:pPr>
            <w:ins w:id="8574" w:author="Borja Gonzalez" w:date="2017-09-28T22:09:00Z">
              <w:r>
                <w:rPr>
                  <w:rFonts w:ascii="Menlo Regular" w:hAnsi="Menlo Regular" w:cs="Menlo Regular"/>
                  <w:color w:val="000000"/>
                  <w:sz w:val="22"/>
                  <w:szCs w:val="22"/>
                  <w:lang w:val="en-US"/>
                </w:rPr>
                <w:t>22:08:52:884 Paciente a añadir: María Constancia</w:t>
              </w:r>
            </w:ins>
          </w:p>
          <w:p w14:paraId="2D92D985" w14:textId="77777777" w:rsidR="009550DF" w:rsidRDefault="009550DF" w:rsidP="009550D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8575" w:author="Borja Gonzalez" w:date="2017-09-28T22:09:00Z"/>
                <w:rFonts w:ascii="Menlo Regular" w:hAnsi="Menlo Regular" w:cs="Menlo Regular"/>
                <w:color w:val="000000"/>
                <w:sz w:val="22"/>
                <w:szCs w:val="22"/>
                <w:lang w:val="en-US"/>
              </w:rPr>
            </w:pPr>
            <w:ins w:id="8576" w:author="Borja Gonzalez" w:date="2017-09-28T22:09:00Z">
              <w:r>
                <w:rPr>
                  <w:rFonts w:ascii="Menlo Regular" w:hAnsi="Menlo Regular" w:cs="Menlo Regular"/>
                  <w:color w:val="000000"/>
                  <w:sz w:val="22"/>
                  <w:szCs w:val="22"/>
                  <w:lang w:val="en-US"/>
                </w:rPr>
                <w:t>22:08:52:887 Base de datos abierta</w:t>
              </w:r>
            </w:ins>
          </w:p>
          <w:p w14:paraId="75AF7F42" w14:textId="77777777" w:rsidR="009550DF" w:rsidRDefault="009550DF" w:rsidP="009550D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8577" w:author="Borja Gonzalez" w:date="2017-09-28T22:09:00Z"/>
                <w:rFonts w:ascii="Menlo Regular" w:hAnsi="Menlo Regular" w:cs="Menlo Regular"/>
                <w:color w:val="000000"/>
                <w:sz w:val="22"/>
                <w:szCs w:val="22"/>
                <w:lang w:val="en-US"/>
              </w:rPr>
            </w:pPr>
            <w:ins w:id="8578" w:author="Borja Gonzalez" w:date="2017-09-28T22:09:00Z">
              <w:r>
                <w:rPr>
                  <w:rFonts w:ascii="Menlo Regular" w:hAnsi="Menlo Regular" w:cs="Menlo Regular"/>
                  <w:color w:val="000000"/>
                  <w:sz w:val="22"/>
                  <w:szCs w:val="22"/>
                  <w:lang w:val="en-US"/>
                </w:rPr>
                <w:t>22:08:52:935 Se ha añadido al paciente María Constancia a la base de datos</w:t>
              </w:r>
            </w:ins>
          </w:p>
          <w:p w14:paraId="68B1ECCD" w14:textId="77777777" w:rsidR="009550DF" w:rsidRDefault="009550DF" w:rsidP="009550D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8579" w:author="Borja Gonzalez" w:date="2017-09-28T22:09:00Z"/>
                <w:rFonts w:ascii="Menlo Regular" w:hAnsi="Menlo Regular" w:cs="Menlo Regular"/>
                <w:color w:val="000000"/>
                <w:sz w:val="22"/>
                <w:szCs w:val="22"/>
                <w:lang w:val="en-US"/>
              </w:rPr>
            </w:pPr>
            <w:ins w:id="8580" w:author="Borja Gonzalez" w:date="2017-09-28T22:09:00Z">
              <w:r>
                <w:rPr>
                  <w:rFonts w:ascii="Menlo Regular" w:hAnsi="Menlo Regular" w:cs="Menlo Regular"/>
                  <w:color w:val="000000"/>
                  <w:sz w:val="22"/>
                  <w:szCs w:val="22"/>
                  <w:lang w:val="en-US"/>
                </w:rPr>
                <w:t>22:08:52:941 Base de datos cerrada</w:t>
              </w:r>
            </w:ins>
          </w:p>
          <w:p w14:paraId="0CD66EFC" w14:textId="77777777" w:rsidR="009550DF" w:rsidRDefault="009550DF" w:rsidP="009550D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8581" w:author="Borja Gonzalez" w:date="2017-09-28T22:09:00Z"/>
                <w:rFonts w:ascii="Menlo Regular" w:hAnsi="Menlo Regular" w:cs="Menlo Regular"/>
                <w:color w:val="000000"/>
                <w:sz w:val="22"/>
                <w:szCs w:val="22"/>
                <w:lang w:val="en-US"/>
              </w:rPr>
            </w:pPr>
            <w:ins w:id="8582" w:author="Borja Gonzalez" w:date="2017-09-28T22:09:00Z">
              <w:r>
                <w:rPr>
                  <w:rFonts w:ascii="Menlo Regular" w:hAnsi="Menlo Regular" w:cs="Menlo Regular"/>
                  <w:color w:val="000000"/>
                  <w:sz w:val="22"/>
                  <w:szCs w:val="22"/>
                  <w:lang w:val="en-US"/>
                </w:rPr>
                <w:t>22:08:53:446 Conexión establecida con el cliente</w:t>
              </w:r>
            </w:ins>
          </w:p>
          <w:p w14:paraId="196C6C5A" w14:textId="77777777" w:rsidR="009550DF" w:rsidRDefault="009550DF" w:rsidP="009550D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8583" w:author="Borja Gonzalez" w:date="2017-09-28T22:09:00Z"/>
                <w:rFonts w:ascii="Menlo Regular" w:hAnsi="Menlo Regular" w:cs="Menlo Regular"/>
                <w:color w:val="000000"/>
                <w:sz w:val="22"/>
                <w:szCs w:val="22"/>
                <w:lang w:val="en-US"/>
              </w:rPr>
            </w:pPr>
            <w:ins w:id="8584" w:author="Borja Gonzalez" w:date="2017-09-28T22:09:00Z">
              <w:r>
                <w:rPr>
                  <w:rFonts w:ascii="Menlo Regular" w:hAnsi="Menlo Regular" w:cs="Menlo Regular"/>
                  <w:color w:val="000000"/>
                  <w:sz w:val="22"/>
                  <w:szCs w:val="22"/>
                  <w:lang w:val="en-US"/>
                </w:rPr>
                <w:t>22:08:53:450 Conexión establecida con el cliente</w:t>
              </w:r>
            </w:ins>
          </w:p>
          <w:p w14:paraId="6F857203" w14:textId="77777777" w:rsidR="009550DF" w:rsidRDefault="009550DF" w:rsidP="009550D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8585" w:author="Borja Gonzalez" w:date="2017-09-28T22:09:00Z"/>
                <w:rFonts w:ascii="Menlo Regular" w:hAnsi="Menlo Regular" w:cs="Menlo Regular"/>
                <w:color w:val="000000"/>
                <w:sz w:val="22"/>
                <w:szCs w:val="22"/>
                <w:lang w:val="en-US"/>
              </w:rPr>
            </w:pPr>
            <w:ins w:id="8586" w:author="Borja Gonzalez" w:date="2017-09-28T22:09:00Z">
              <w:r>
                <w:rPr>
                  <w:rFonts w:ascii="Menlo Regular" w:hAnsi="Menlo Regular" w:cs="Menlo Regular"/>
                  <w:color w:val="000000"/>
                  <w:sz w:val="22"/>
                  <w:szCs w:val="22"/>
                  <w:lang w:val="en-US"/>
                </w:rPr>
                <w:t>22:08:53:517 Petición del cliente: Pacientes</w:t>
              </w:r>
            </w:ins>
          </w:p>
          <w:p w14:paraId="6D73DB91" w14:textId="77777777" w:rsidR="009550DF" w:rsidRDefault="009550DF" w:rsidP="009550D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8587" w:author="Borja Gonzalez" w:date="2017-09-28T22:09:00Z"/>
                <w:rFonts w:ascii="Menlo Regular" w:hAnsi="Menlo Regular" w:cs="Menlo Regular"/>
                <w:color w:val="000000"/>
                <w:sz w:val="22"/>
                <w:szCs w:val="22"/>
                <w:lang w:val="en-US"/>
              </w:rPr>
            </w:pPr>
            <w:ins w:id="8588" w:author="Borja Gonzalez" w:date="2017-09-28T22:09:00Z">
              <w:r>
                <w:rPr>
                  <w:rFonts w:ascii="Menlo Regular" w:hAnsi="Menlo Regular" w:cs="Menlo Regular"/>
                  <w:color w:val="000000"/>
                  <w:sz w:val="22"/>
                  <w:szCs w:val="22"/>
                  <w:lang w:val="en-US"/>
                </w:rPr>
                <w:t>22:08:53:522 Base de datos abierta</w:t>
              </w:r>
            </w:ins>
          </w:p>
          <w:p w14:paraId="10BB3AE5" w14:textId="77777777" w:rsidR="009550DF" w:rsidRDefault="009550DF" w:rsidP="009550D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8589" w:author="Borja Gonzalez" w:date="2017-09-28T22:09:00Z"/>
                <w:rFonts w:ascii="Menlo Regular" w:hAnsi="Menlo Regular" w:cs="Menlo Regular"/>
                <w:color w:val="000000"/>
                <w:sz w:val="22"/>
                <w:szCs w:val="22"/>
                <w:lang w:val="en-US"/>
              </w:rPr>
            </w:pPr>
            <w:ins w:id="8590" w:author="Borja Gonzalez" w:date="2017-09-28T22:09:00Z">
              <w:r>
                <w:rPr>
                  <w:rFonts w:ascii="Menlo Regular" w:hAnsi="Menlo Regular" w:cs="Menlo Regular"/>
                  <w:color w:val="000000"/>
                  <w:sz w:val="22"/>
                  <w:szCs w:val="22"/>
                  <w:lang w:val="en-US"/>
                </w:rPr>
                <w:t>22:08:53:536 Listado de pacientes enviado al cliente</w:t>
              </w:r>
            </w:ins>
          </w:p>
          <w:p w14:paraId="4AD34DA3" w14:textId="79CF2859" w:rsidR="009550DF" w:rsidRDefault="009550DF" w:rsidP="009550DF">
            <w:pPr>
              <w:rPr>
                <w:ins w:id="8591" w:author="Borja Gonzalez" w:date="2017-09-28T22:09:00Z"/>
              </w:rPr>
            </w:pPr>
            <w:ins w:id="8592" w:author="Borja Gonzalez" w:date="2017-09-28T22:09:00Z">
              <w:r>
                <w:rPr>
                  <w:rFonts w:ascii="Menlo Regular" w:hAnsi="Menlo Regular" w:cs="Menlo Regular"/>
                  <w:color w:val="000000"/>
                  <w:sz w:val="22"/>
                  <w:szCs w:val="22"/>
                  <w:lang w:val="en-US"/>
                </w:rPr>
                <w:t>22:08:53:537 Base de datos cerrada</w:t>
              </w:r>
            </w:ins>
          </w:p>
        </w:tc>
      </w:tr>
    </w:tbl>
    <w:p w14:paraId="10929D24" w14:textId="4E9F0462" w:rsidR="00750754" w:rsidRPr="00F452C7" w:rsidRDefault="00750754" w:rsidP="009E54AB"/>
    <w:p w14:paraId="7916D514" w14:textId="77777777" w:rsidR="009E54AB" w:rsidRDefault="009E54AB" w:rsidP="009E54AB"/>
    <w:p w14:paraId="43C6B52A" w14:textId="2440AA67" w:rsidR="00F452C7" w:rsidRDefault="00F452C7" w:rsidP="009E54AB">
      <w:r>
        <w:t xml:space="preserve">Cuando añadimos un paciente a la base de datos, primero se listan los pacientes, por lo que observaremos los mismos valores por pantalla que en el apartado anterior. Después se establecerá otra conexión con el servidor para añadir al paciente. Finalmente volveremos a observar, por segunda vez, los valores por pantalla para obtener el listado de pacientes, ya que como se explicó en la sección de implementación, cuando se añade un paciente, el servidor obliga al navegador a refrescarse, listando de nuevo los pacientes y por lo tanto mostrando el paciente añadido. </w:t>
      </w:r>
    </w:p>
    <w:p w14:paraId="3B73A6CF" w14:textId="77777777" w:rsidR="00F452C7" w:rsidRDefault="00F452C7" w:rsidP="009E54AB"/>
    <w:p w14:paraId="5ED337FA" w14:textId="77777777" w:rsidR="00F452C7" w:rsidRDefault="00F452C7" w:rsidP="009E54AB"/>
    <w:p w14:paraId="2D0E279B" w14:textId="1F5D86B8" w:rsidR="00F452C7" w:rsidRDefault="00F452C7" w:rsidP="00F452C7">
      <w:pPr>
        <w:pStyle w:val="Heading3"/>
      </w:pPr>
      <w:bookmarkStart w:id="8593" w:name="_Toc368246731"/>
      <w:r>
        <w:t>5.1.</w:t>
      </w:r>
      <w:ins w:id="8594" w:author="Borja Gonzalez" w:date="2017-09-28T19:36:00Z">
        <w:r w:rsidR="004426CE">
          <w:t>3</w:t>
        </w:r>
      </w:ins>
      <w:del w:id="8595" w:author="Borja Gonzalez" w:date="2017-09-28T19:36:00Z">
        <w:r w:rsidDel="004426CE">
          <w:delText>4</w:delText>
        </w:r>
      </w:del>
      <w:r>
        <w:t>.  Borrar un</w:t>
      </w:r>
      <w:r w:rsidRPr="00F452C7">
        <w:t xml:space="preserve"> paciente</w:t>
      </w:r>
      <w:bookmarkEnd w:id="8593"/>
    </w:p>
    <w:p w14:paraId="45373FEE" w14:textId="77777777" w:rsidR="003970D7" w:rsidRDefault="003970D7" w:rsidP="003970D7"/>
    <w:p w14:paraId="2B02F265" w14:textId="77777777" w:rsidR="003970D7" w:rsidRPr="003970D7" w:rsidRDefault="003970D7" w:rsidP="003970D7">
      <w:pPr>
        <w:rPr>
          <w:u w:val="single"/>
        </w:rPr>
      </w:pPr>
      <w:r w:rsidRPr="003970D7">
        <w:rPr>
          <w:u w:val="single"/>
        </w:rPr>
        <w:t>Consola del navegador:</w:t>
      </w:r>
    </w:p>
    <w:p w14:paraId="7D511797" w14:textId="77777777" w:rsidR="003970D7" w:rsidRDefault="003970D7" w:rsidP="003970D7"/>
    <w:tbl>
      <w:tblPr>
        <w:tblStyle w:val="TableGrid"/>
        <w:tblW w:w="0" w:type="auto"/>
        <w:tblLook w:val="04A0" w:firstRow="1" w:lastRow="0" w:firstColumn="1" w:lastColumn="0" w:noHBand="0" w:noVBand="1"/>
      </w:tblPr>
      <w:tblGrid>
        <w:gridCol w:w="8856"/>
      </w:tblGrid>
      <w:tr w:rsidR="009550DF" w14:paraId="62B10222" w14:textId="77777777" w:rsidTr="009550DF">
        <w:trPr>
          <w:ins w:id="8596" w:author="Borja Gonzalez" w:date="2017-09-28T22:10:00Z"/>
        </w:trPr>
        <w:tc>
          <w:tcPr>
            <w:tcW w:w="8856" w:type="dxa"/>
          </w:tcPr>
          <w:p w14:paraId="4E35CFAB" w14:textId="77777777" w:rsidR="009550DF" w:rsidRDefault="009550DF" w:rsidP="009550DF">
            <w:pPr>
              <w:rPr>
                <w:ins w:id="8597" w:author="Borja Gonzalez" w:date="2017-09-28T22:10:00Z"/>
              </w:rPr>
            </w:pPr>
            <w:ins w:id="8598" w:author="Borja Gonzalez" w:date="2017-09-28T22:10:00Z">
              <w:r>
                <w:t>Navigated to http://192.168.1.33:8124/pacientes.html</w:t>
              </w:r>
            </w:ins>
          </w:p>
          <w:p w14:paraId="016CA9AB" w14:textId="0B8DAD66" w:rsidR="009550DF" w:rsidRDefault="009550DF" w:rsidP="009550DF">
            <w:pPr>
              <w:rPr>
                <w:ins w:id="8599" w:author="Borja Gonzalez" w:date="2017-09-28T22:10:00Z"/>
              </w:rPr>
            </w:pPr>
            <w:ins w:id="8600" w:author="Borja Gonzalez" w:date="2017-09-28T22:10:00Z">
              <w:r>
                <w:t xml:space="preserve">22:10:15.257 VM88 pacientes_node.js:28 </w:t>
              </w:r>
            </w:ins>
            <w:ins w:id="8601" w:author="Borja Gonzalez" w:date="2017-09-28T22:11:00Z">
              <w:r>
                <w:t>Conexión</w:t>
              </w:r>
            </w:ins>
            <w:ins w:id="8602" w:author="Borja Gonzalez" w:date="2017-09-28T22:10:00Z">
              <w:r>
                <w:t xml:space="preserve"> establecida con el servidor</w:t>
              </w:r>
            </w:ins>
          </w:p>
          <w:p w14:paraId="40B5B0BB" w14:textId="77777777" w:rsidR="009550DF" w:rsidRDefault="009550DF" w:rsidP="009550DF">
            <w:pPr>
              <w:rPr>
                <w:ins w:id="8603" w:author="Borja Gonzalez" w:date="2017-09-28T22:10:00Z"/>
              </w:rPr>
            </w:pPr>
            <w:ins w:id="8604" w:author="Borja Gonzalez" w:date="2017-09-28T22:10:00Z">
              <w:r>
                <w:t>22:10:15.261 VM88 pacientes_node.js:39 Solicitud de listado de pacientes enviada</w:t>
              </w:r>
            </w:ins>
          </w:p>
          <w:p w14:paraId="1549C4D6" w14:textId="77777777" w:rsidR="009550DF" w:rsidRDefault="009550DF" w:rsidP="009550DF">
            <w:pPr>
              <w:rPr>
                <w:ins w:id="8605" w:author="Borja Gonzalez" w:date="2017-09-28T22:10:00Z"/>
              </w:rPr>
            </w:pPr>
            <w:ins w:id="8606" w:author="Borja Gonzalez" w:date="2017-09-28T22:10:00Z">
              <w:r>
                <w:t>22:10:15.467 VM88 pacientes_node.js:41 Lista de pacientes recibida</w:t>
              </w:r>
            </w:ins>
          </w:p>
          <w:p w14:paraId="4A110EF2" w14:textId="77777777" w:rsidR="009550DF" w:rsidRDefault="009550DF" w:rsidP="009550DF">
            <w:pPr>
              <w:rPr>
                <w:ins w:id="8607" w:author="Borja Gonzalez" w:date="2017-09-28T22:10:00Z"/>
              </w:rPr>
            </w:pPr>
            <w:ins w:id="8608" w:author="Borja Gonzalez" w:date="2017-09-28T22:10:00Z">
              <w:r>
                <w:t>22:10:15.469 pacientes.html:45 Lista de pacientes disponible en el navegador</w:t>
              </w:r>
            </w:ins>
          </w:p>
          <w:p w14:paraId="0B774584" w14:textId="3A2C0D1C" w:rsidR="009550DF" w:rsidRDefault="009550DF" w:rsidP="009550DF">
            <w:pPr>
              <w:rPr>
                <w:ins w:id="8609" w:author="Borja Gonzalez" w:date="2017-09-28T22:10:00Z"/>
              </w:rPr>
            </w:pPr>
            <w:ins w:id="8610" w:author="Borja Gonzalez" w:date="2017-09-28T22:10:00Z">
              <w:r>
                <w:t>22:10:18.368 VM88 pacientes_node.js:52 Conexión establecida con el servidor</w:t>
              </w:r>
            </w:ins>
          </w:p>
          <w:p w14:paraId="79B28622" w14:textId="77777777" w:rsidR="009550DF" w:rsidRDefault="009550DF" w:rsidP="009550DF">
            <w:pPr>
              <w:rPr>
                <w:ins w:id="8611" w:author="Borja Gonzalez" w:date="2017-09-28T22:10:00Z"/>
              </w:rPr>
            </w:pPr>
            <w:ins w:id="8612" w:author="Borja Gonzalez" w:date="2017-09-28T22:10:00Z">
              <w:r>
                <w:t>22:10:18.368 VM88 pacientes_node.js:65 Solicitud para borrar paciente: (María) enviada</w:t>
              </w:r>
            </w:ins>
          </w:p>
          <w:p w14:paraId="50D0B47F" w14:textId="77777777" w:rsidR="009550DF" w:rsidRDefault="009550DF" w:rsidP="009550DF">
            <w:pPr>
              <w:rPr>
                <w:ins w:id="8613" w:author="Borja Gonzalez" w:date="2017-09-28T22:10:00Z"/>
              </w:rPr>
            </w:pPr>
            <w:ins w:id="8614" w:author="Borja Gonzalez" w:date="2017-09-28T22:10:00Z">
              <w:r>
                <w:t>22:10:18.628 Navigated to http://192.168.1.33:8124/pacientes.html</w:t>
              </w:r>
            </w:ins>
          </w:p>
          <w:p w14:paraId="71A94693" w14:textId="59B4FE1C" w:rsidR="009550DF" w:rsidRDefault="009550DF" w:rsidP="009550DF">
            <w:pPr>
              <w:rPr>
                <w:ins w:id="8615" w:author="Borja Gonzalez" w:date="2017-09-28T22:10:00Z"/>
              </w:rPr>
            </w:pPr>
            <w:ins w:id="8616" w:author="Borja Gonzalez" w:date="2017-09-28T22:10:00Z">
              <w:r>
                <w:t>22:10:19.088 pacientes_node.js:28 Conexión establecida con el servidor</w:t>
              </w:r>
            </w:ins>
          </w:p>
          <w:p w14:paraId="06055876" w14:textId="77777777" w:rsidR="009550DF" w:rsidRDefault="009550DF" w:rsidP="009550DF">
            <w:pPr>
              <w:rPr>
                <w:ins w:id="8617" w:author="Borja Gonzalez" w:date="2017-09-28T22:10:00Z"/>
              </w:rPr>
            </w:pPr>
            <w:ins w:id="8618" w:author="Borja Gonzalez" w:date="2017-09-28T22:10:00Z">
              <w:r>
                <w:t>22:10:19.093 pacientes_node.js:39 Solicitud de listado de pacientes enviada</w:t>
              </w:r>
            </w:ins>
          </w:p>
          <w:p w14:paraId="161F5F71" w14:textId="77777777" w:rsidR="009550DF" w:rsidRDefault="009550DF" w:rsidP="009550DF">
            <w:pPr>
              <w:rPr>
                <w:ins w:id="8619" w:author="Borja Gonzalez" w:date="2017-09-28T22:10:00Z"/>
              </w:rPr>
            </w:pPr>
            <w:ins w:id="8620" w:author="Borja Gonzalez" w:date="2017-09-28T22:10:00Z">
              <w:r>
                <w:t>22:10:19.206 pacientes_node.js:41 Lista de pacientes recibida</w:t>
              </w:r>
            </w:ins>
          </w:p>
          <w:p w14:paraId="4ED1D3A3" w14:textId="4C9D2AD9" w:rsidR="009550DF" w:rsidRDefault="009550DF" w:rsidP="009550DF">
            <w:pPr>
              <w:rPr>
                <w:ins w:id="8621" w:author="Borja Gonzalez" w:date="2017-09-28T22:10:00Z"/>
              </w:rPr>
            </w:pPr>
            <w:ins w:id="8622" w:author="Borja Gonzalez" w:date="2017-09-28T22:10:00Z">
              <w:r>
                <w:t>22:10:19.208 pacientes.html:45 Lista de pacientes disponible en el navegador</w:t>
              </w:r>
            </w:ins>
          </w:p>
        </w:tc>
      </w:tr>
    </w:tbl>
    <w:p w14:paraId="2B19CDF5" w14:textId="46A8367B" w:rsidR="003970D7" w:rsidRPr="003970D7" w:rsidRDefault="003970D7" w:rsidP="003970D7">
      <w:commentRangeStart w:id="8623"/>
      <w:del w:id="8624" w:author="Borja Gonzalez" w:date="2017-09-28T22:10:00Z">
        <w:r w:rsidDel="009550DF">
          <w:rPr>
            <w:noProof/>
            <w:lang w:val="en-US"/>
            <w:rPrChange w:id="8625" w:author="Unknown">
              <w:rPr>
                <w:rFonts w:asciiTheme="majorHAnsi" w:eastAsiaTheme="majorEastAsia" w:hAnsiTheme="majorHAnsi" w:cstheme="majorBidi"/>
                <w:b/>
                <w:bCs/>
                <w:i/>
                <w:iCs/>
                <w:noProof/>
                <w:color w:val="4F81BD" w:themeColor="accent1"/>
                <w:lang w:val="en-US"/>
              </w:rPr>
            </w:rPrChange>
          </w:rPr>
          <w:drawing>
            <wp:inline distT="0" distB="0" distL="0" distR="0" wp14:anchorId="121A39C1" wp14:editId="3E3EF489">
              <wp:extent cx="6172200" cy="2457450"/>
              <wp:effectExtent l="0" t="0" r="0" b="6350"/>
              <wp:docPr id="5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172732" cy="2457662"/>
                      </a:xfrm>
                      <a:prstGeom prst="rect">
                        <a:avLst/>
                      </a:prstGeom>
                      <a:noFill/>
                      <a:ln>
                        <a:noFill/>
                      </a:ln>
                    </pic:spPr>
                  </pic:pic>
                </a:graphicData>
              </a:graphic>
            </wp:inline>
          </w:drawing>
        </w:r>
      </w:del>
      <w:commentRangeEnd w:id="8623"/>
      <w:r w:rsidR="006F2221">
        <w:rPr>
          <w:rStyle w:val="CommentReference"/>
        </w:rPr>
        <w:commentReference w:id="8623"/>
      </w:r>
    </w:p>
    <w:p w14:paraId="5FD5EDBC" w14:textId="77777777" w:rsidR="00F452C7" w:rsidRDefault="00F452C7" w:rsidP="009E54AB"/>
    <w:p w14:paraId="14FDB6DF" w14:textId="77777777" w:rsidR="003970D7" w:rsidRPr="003970D7" w:rsidRDefault="003970D7" w:rsidP="003970D7">
      <w:pPr>
        <w:rPr>
          <w:u w:val="single"/>
        </w:rPr>
      </w:pPr>
      <w:r w:rsidRPr="003970D7">
        <w:rPr>
          <w:u w:val="single"/>
        </w:rPr>
        <w:t>Terminal (Servidor):</w:t>
      </w:r>
    </w:p>
    <w:p w14:paraId="1D5D07B7" w14:textId="77777777" w:rsidR="003970D7" w:rsidRDefault="003970D7" w:rsidP="009E54AB"/>
    <w:p w14:paraId="2DF4E2DA" w14:textId="77777777" w:rsidR="009550DF" w:rsidRDefault="003970D7" w:rsidP="009E54AB">
      <w:pPr>
        <w:rPr>
          <w:ins w:id="8626" w:author="Borja Gonzalez" w:date="2017-09-28T22:12:00Z"/>
        </w:rPr>
      </w:pPr>
      <w:del w:id="8627" w:author="Borja Gonzalez" w:date="2017-09-28T22:11:00Z">
        <w:r w:rsidDel="009550DF">
          <w:rPr>
            <w:noProof/>
            <w:lang w:val="en-US"/>
            <w:rPrChange w:id="8628" w:author="Unknown">
              <w:rPr>
                <w:rFonts w:asciiTheme="majorHAnsi" w:eastAsiaTheme="majorEastAsia" w:hAnsiTheme="majorHAnsi" w:cstheme="majorBidi"/>
                <w:b/>
                <w:bCs/>
                <w:i/>
                <w:iCs/>
                <w:noProof/>
                <w:color w:val="4F81BD" w:themeColor="accent1"/>
                <w:lang w:val="en-US"/>
              </w:rPr>
            </w:rPrChange>
          </w:rPr>
          <w:drawing>
            <wp:inline distT="0" distB="0" distL="0" distR="0" wp14:anchorId="423B3776" wp14:editId="4328A47A">
              <wp:extent cx="6172200" cy="2670810"/>
              <wp:effectExtent l="0" t="0" r="0" b="0"/>
              <wp:docPr id="5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173000" cy="2671156"/>
                      </a:xfrm>
                      <a:prstGeom prst="rect">
                        <a:avLst/>
                      </a:prstGeom>
                      <a:noFill/>
                      <a:ln>
                        <a:noFill/>
                      </a:ln>
                    </pic:spPr>
                  </pic:pic>
                </a:graphicData>
              </a:graphic>
            </wp:inline>
          </w:drawing>
        </w:r>
      </w:del>
    </w:p>
    <w:tbl>
      <w:tblPr>
        <w:tblStyle w:val="TableGrid"/>
        <w:tblW w:w="0" w:type="auto"/>
        <w:tblLook w:val="04A0" w:firstRow="1" w:lastRow="0" w:firstColumn="1" w:lastColumn="0" w:noHBand="0" w:noVBand="1"/>
      </w:tblPr>
      <w:tblGrid>
        <w:gridCol w:w="8856"/>
      </w:tblGrid>
      <w:tr w:rsidR="009550DF" w14:paraId="0640C6BA" w14:textId="77777777" w:rsidTr="009550DF">
        <w:trPr>
          <w:ins w:id="8629" w:author="Borja Gonzalez" w:date="2017-09-28T22:12:00Z"/>
        </w:trPr>
        <w:tc>
          <w:tcPr>
            <w:tcW w:w="8856" w:type="dxa"/>
          </w:tcPr>
          <w:p w14:paraId="15A5FDAE" w14:textId="77777777" w:rsidR="009550DF" w:rsidRDefault="009550DF" w:rsidP="009550D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8630" w:author="Borja Gonzalez" w:date="2017-09-28T22:12:00Z"/>
                <w:rFonts w:ascii="Menlo Regular" w:hAnsi="Menlo Regular" w:cs="Menlo Regular"/>
                <w:color w:val="000000"/>
                <w:sz w:val="22"/>
                <w:szCs w:val="22"/>
                <w:lang w:val="en-US"/>
              </w:rPr>
            </w:pPr>
            <w:ins w:id="8631" w:author="Borja Gonzalez" w:date="2017-09-28T22:12:00Z">
              <w:r>
                <w:rPr>
                  <w:rFonts w:ascii="Menlo Regular" w:hAnsi="Menlo Regular" w:cs="Menlo Regular"/>
                  <w:color w:val="000000"/>
                  <w:sz w:val="22"/>
                  <w:szCs w:val="22"/>
                  <w:lang w:val="en-US"/>
                </w:rPr>
                <w:t>22:10:15:269 Conexión establecida con el cliente</w:t>
              </w:r>
            </w:ins>
          </w:p>
          <w:p w14:paraId="1C01CA4A" w14:textId="77777777" w:rsidR="009550DF" w:rsidRDefault="009550DF" w:rsidP="009550D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8632" w:author="Borja Gonzalez" w:date="2017-09-28T22:12:00Z"/>
                <w:rFonts w:ascii="Menlo Regular" w:hAnsi="Menlo Regular" w:cs="Menlo Regular"/>
                <w:color w:val="000000"/>
                <w:sz w:val="22"/>
                <w:szCs w:val="22"/>
                <w:lang w:val="en-US"/>
              </w:rPr>
            </w:pPr>
            <w:ins w:id="8633" w:author="Borja Gonzalez" w:date="2017-09-28T22:12:00Z">
              <w:r>
                <w:rPr>
                  <w:rFonts w:ascii="Menlo Regular" w:hAnsi="Menlo Regular" w:cs="Menlo Regular"/>
                  <w:color w:val="000000"/>
                  <w:sz w:val="22"/>
                  <w:szCs w:val="22"/>
                  <w:lang w:val="en-US"/>
                </w:rPr>
                <w:t>22:10:15:272 Conexión establecida con el cliente</w:t>
              </w:r>
            </w:ins>
          </w:p>
          <w:p w14:paraId="0BBA36B4" w14:textId="77777777" w:rsidR="009550DF" w:rsidRDefault="009550DF" w:rsidP="009550D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8634" w:author="Borja Gonzalez" w:date="2017-09-28T22:12:00Z"/>
                <w:rFonts w:ascii="Menlo Regular" w:hAnsi="Menlo Regular" w:cs="Menlo Regular"/>
                <w:color w:val="000000"/>
                <w:sz w:val="22"/>
                <w:szCs w:val="22"/>
                <w:lang w:val="en-US"/>
              </w:rPr>
            </w:pPr>
            <w:ins w:id="8635" w:author="Borja Gonzalez" w:date="2017-09-28T22:12:00Z">
              <w:r>
                <w:rPr>
                  <w:rFonts w:ascii="Menlo Regular" w:hAnsi="Menlo Regular" w:cs="Menlo Regular"/>
                  <w:color w:val="000000"/>
                  <w:sz w:val="22"/>
                  <w:szCs w:val="22"/>
                  <w:lang w:val="en-US"/>
                </w:rPr>
                <w:t>22:10:15:310 Petición del cliente: Pacientes</w:t>
              </w:r>
            </w:ins>
          </w:p>
          <w:p w14:paraId="01D14540" w14:textId="77777777" w:rsidR="009550DF" w:rsidRDefault="009550DF" w:rsidP="009550D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8636" w:author="Borja Gonzalez" w:date="2017-09-28T22:12:00Z"/>
                <w:rFonts w:ascii="Menlo Regular" w:hAnsi="Menlo Regular" w:cs="Menlo Regular"/>
                <w:color w:val="000000"/>
                <w:sz w:val="22"/>
                <w:szCs w:val="22"/>
                <w:lang w:val="en-US"/>
              </w:rPr>
            </w:pPr>
            <w:ins w:id="8637" w:author="Borja Gonzalez" w:date="2017-09-28T22:12:00Z">
              <w:r>
                <w:rPr>
                  <w:rFonts w:ascii="Menlo Regular" w:hAnsi="Menlo Regular" w:cs="Menlo Regular"/>
                  <w:color w:val="000000"/>
                  <w:sz w:val="22"/>
                  <w:szCs w:val="22"/>
                  <w:lang w:val="en-US"/>
                </w:rPr>
                <w:t>22:10:15:353 Base de datos abierta</w:t>
              </w:r>
            </w:ins>
          </w:p>
          <w:p w14:paraId="545A6205" w14:textId="77777777" w:rsidR="009550DF" w:rsidRDefault="009550DF" w:rsidP="009550D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8638" w:author="Borja Gonzalez" w:date="2017-09-28T22:12:00Z"/>
                <w:rFonts w:ascii="Menlo Regular" w:hAnsi="Menlo Regular" w:cs="Menlo Regular"/>
                <w:color w:val="000000"/>
                <w:sz w:val="22"/>
                <w:szCs w:val="22"/>
                <w:lang w:val="en-US"/>
              </w:rPr>
            </w:pPr>
            <w:ins w:id="8639" w:author="Borja Gonzalez" w:date="2017-09-28T22:12:00Z">
              <w:r>
                <w:rPr>
                  <w:rFonts w:ascii="Menlo Regular" w:hAnsi="Menlo Regular" w:cs="Menlo Regular"/>
                  <w:color w:val="000000"/>
                  <w:sz w:val="22"/>
                  <w:szCs w:val="22"/>
                  <w:lang w:val="en-US"/>
                </w:rPr>
                <w:t>22:10:15:459 Listado de pacientes enviado al cliente</w:t>
              </w:r>
            </w:ins>
          </w:p>
          <w:p w14:paraId="2A6F3562" w14:textId="77777777" w:rsidR="009550DF" w:rsidRDefault="009550DF" w:rsidP="009550D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8640" w:author="Borja Gonzalez" w:date="2017-09-28T22:12:00Z"/>
                <w:rFonts w:ascii="Menlo Regular" w:hAnsi="Menlo Regular" w:cs="Menlo Regular"/>
                <w:color w:val="000000"/>
                <w:sz w:val="22"/>
                <w:szCs w:val="22"/>
                <w:lang w:val="en-US"/>
              </w:rPr>
            </w:pPr>
            <w:ins w:id="8641" w:author="Borja Gonzalez" w:date="2017-09-28T22:12:00Z">
              <w:r>
                <w:rPr>
                  <w:rFonts w:ascii="Menlo Regular" w:hAnsi="Menlo Regular" w:cs="Menlo Regular"/>
                  <w:color w:val="000000"/>
                  <w:sz w:val="22"/>
                  <w:szCs w:val="22"/>
                  <w:lang w:val="en-US"/>
                </w:rPr>
                <w:t>22:10:15:465 Base de datos cerrada</w:t>
              </w:r>
            </w:ins>
          </w:p>
          <w:p w14:paraId="075FB9BC" w14:textId="77777777" w:rsidR="009550DF" w:rsidRDefault="009550DF" w:rsidP="009550D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8642" w:author="Borja Gonzalez" w:date="2017-09-28T22:12:00Z"/>
                <w:rFonts w:ascii="Menlo Regular" w:hAnsi="Menlo Regular" w:cs="Menlo Regular"/>
                <w:color w:val="000000"/>
                <w:sz w:val="22"/>
                <w:szCs w:val="22"/>
                <w:lang w:val="en-US"/>
              </w:rPr>
            </w:pPr>
            <w:ins w:id="8643" w:author="Borja Gonzalez" w:date="2017-09-28T22:12:00Z">
              <w:r>
                <w:rPr>
                  <w:rFonts w:ascii="Menlo Regular" w:hAnsi="Menlo Regular" w:cs="Menlo Regular"/>
                  <w:color w:val="000000"/>
                  <w:sz w:val="22"/>
                  <w:szCs w:val="22"/>
                  <w:lang w:val="en-US"/>
                </w:rPr>
                <w:t>22:10:18:371 Conexión establecida con el cliente</w:t>
              </w:r>
            </w:ins>
          </w:p>
          <w:p w14:paraId="7E651F8F" w14:textId="77777777" w:rsidR="009550DF" w:rsidRDefault="009550DF" w:rsidP="009550D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8644" w:author="Borja Gonzalez" w:date="2017-09-28T22:12:00Z"/>
                <w:rFonts w:ascii="Menlo Regular" w:hAnsi="Menlo Regular" w:cs="Menlo Regular"/>
                <w:color w:val="000000"/>
                <w:sz w:val="22"/>
                <w:szCs w:val="22"/>
                <w:lang w:val="en-US"/>
              </w:rPr>
            </w:pPr>
            <w:ins w:id="8645" w:author="Borja Gonzalez" w:date="2017-09-28T22:12:00Z">
              <w:r>
                <w:rPr>
                  <w:rFonts w:ascii="Menlo Regular" w:hAnsi="Menlo Regular" w:cs="Menlo Regular"/>
                  <w:color w:val="000000"/>
                  <w:sz w:val="22"/>
                  <w:szCs w:val="22"/>
                  <w:lang w:val="en-US"/>
                </w:rPr>
                <w:t>22:10:18:376 Petición del cliente: Borrar paciente</w:t>
              </w:r>
            </w:ins>
          </w:p>
          <w:p w14:paraId="0878AEFB" w14:textId="77777777" w:rsidR="009550DF" w:rsidRDefault="009550DF" w:rsidP="009550D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8646" w:author="Borja Gonzalez" w:date="2017-09-28T22:12:00Z"/>
                <w:rFonts w:ascii="Menlo Regular" w:hAnsi="Menlo Regular" w:cs="Menlo Regular"/>
                <w:color w:val="000000"/>
                <w:sz w:val="22"/>
                <w:szCs w:val="22"/>
                <w:lang w:val="en-US"/>
              </w:rPr>
            </w:pPr>
            <w:ins w:id="8647" w:author="Borja Gonzalez" w:date="2017-09-28T22:12:00Z">
              <w:r>
                <w:rPr>
                  <w:rFonts w:ascii="Menlo Regular" w:hAnsi="Menlo Regular" w:cs="Menlo Regular"/>
                  <w:color w:val="000000"/>
                  <w:sz w:val="22"/>
                  <w:szCs w:val="22"/>
                  <w:lang w:val="en-US"/>
                </w:rPr>
                <w:t>22:10:18:378 Base de datos abierta</w:t>
              </w:r>
            </w:ins>
          </w:p>
          <w:p w14:paraId="18DD9ABE" w14:textId="77777777" w:rsidR="009550DF" w:rsidRDefault="009550DF" w:rsidP="009550D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8648" w:author="Borja Gonzalez" w:date="2017-09-28T22:12:00Z"/>
                <w:rFonts w:ascii="Menlo Regular" w:hAnsi="Menlo Regular" w:cs="Menlo Regular"/>
                <w:color w:val="000000"/>
                <w:sz w:val="22"/>
                <w:szCs w:val="22"/>
                <w:lang w:val="en-US"/>
              </w:rPr>
            </w:pPr>
            <w:ins w:id="8649" w:author="Borja Gonzalez" w:date="2017-09-28T22:12:00Z">
              <w:r>
                <w:rPr>
                  <w:rFonts w:ascii="Menlo Regular" w:hAnsi="Menlo Regular" w:cs="Menlo Regular"/>
                  <w:color w:val="000000"/>
                  <w:sz w:val="22"/>
                  <w:szCs w:val="22"/>
                  <w:lang w:val="en-US"/>
                </w:rPr>
                <w:t>22:10:18:428 Paciente María y sus datos asociados eliminados de la base de datos</w:t>
              </w:r>
            </w:ins>
          </w:p>
          <w:p w14:paraId="08863069" w14:textId="77777777" w:rsidR="009550DF" w:rsidRDefault="009550DF" w:rsidP="009550D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8650" w:author="Borja Gonzalez" w:date="2017-09-28T22:12:00Z"/>
                <w:rFonts w:ascii="Menlo Regular" w:hAnsi="Menlo Regular" w:cs="Menlo Regular"/>
                <w:color w:val="000000"/>
                <w:sz w:val="22"/>
                <w:szCs w:val="22"/>
                <w:lang w:val="en-US"/>
              </w:rPr>
            </w:pPr>
            <w:ins w:id="8651" w:author="Borja Gonzalez" w:date="2017-09-28T22:12:00Z">
              <w:r>
                <w:rPr>
                  <w:rFonts w:ascii="Menlo Regular" w:hAnsi="Menlo Regular" w:cs="Menlo Regular"/>
                  <w:color w:val="000000"/>
                  <w:sz w:val="22"/>
                  <w:szCs w:val="22"/>
                  <w:lang w:val="en-US"/>
                </w:rPr>
                <w:t>22:10:18:429 Base de datos cerrada</w:t>
              </w:r>
            </w:ins>
          </w:p>
          <w:p w14:paraId="1EFBE744" w14:textId="77777777" w:rsidR="009550DF" w:rsidRDefault="009550DF" w:rsidP="009550D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8652" w:author="Borja Gonzalez" w:date="2017-09-28T22:12:00Z"/>
                <w:rFonts w:ascii="Menlo Regular" w:hAnsi="Menlo Regular" w:cs="Menlo Regular"/>
                <w:color w:val="000000"/>
                <w:sz w:val="22"/>
                <w:szCs w:val="22"/>
                <w:lang w:val="en-US"/>
              </w:rPr>
            </w:pPr>
            <w:ins w:id="8653" w:author="Borja Gonzalez" w:date="2017-09-28T22:12:00Z">
              <w:r>
                <w:rPr>
                  <w:rFonts w:ascii="Menlo Regular" w:hAnsi="Menlo Regular" w:cs="Menlo Regular"/>
                  <w:color w:val="000000"/>
                  <w:sz w:val="22"/>
                  <w:szCs w:val="22"/>
                  <w:lang w:val="en-US"/>
                </w:rPr>
                <w:t>22:10:19:088 Conexión establecida con el cliente</w:t>
              </w:r>
            </w:ins>
          </w:p>
          <w:p w14:paraId="40E3DB3E" w14:textId="77777777" w:rsidR="009550DF" w:rsidRDefault="009550DF" w:rsidP="009550D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8654" w:author="Borja Gonzalez" w:date="2017-09-28T22:12:00Z"/>
                <w:rFonts w:ascii="Menlo Regular" w:hAnsi="Menlo Regular" w:cs="Menlo Regular"/>
                <w:color w:val="000000"/>
                <w:sz w:val="22"/>
                <w:szCs w:val="22"/>
                <w:lang w:val="en-US"/>
              </w:rPr>
            </w:pPr>
            <w:ins w:id="8655" w:author="Borja Gonzalez" w:date="2017-09-28T22:12:00Z">
              <w:r>
                <w:rPr>
                  <w:rFonts w:ascii="Menlo Regular" w:hAnsi="Menlo Regular" w:cs="Menlo Regular"/>
                  <w:color w:val="000000"/>
                  <w:sz w:val="22"/>
                  <w:szCs w:val="22"/>
                  <w:lang w:val="en-US"/>
                </w:rPr>
                <w:t>22:10:19:090 Conexión establecida con el cliente</w:t>
              </w:r>
            </w:ins>
          </w:p>
          <w:p w14:paraId="005EB491" w14:textId="77777777" w:rsidR="009550DF" w:rsidRDefault="009550DF" w:rsidP="009550D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8656" w:author="Borja Gonzalez" w:date="2017-09-28T22:12:00Z"/>
                <w:rFonts w:ascii="Menlo Regular" w:hAnsi="Menlo Regular" w:cs="Menlo Regular"/>
                <w:color w:val="000000"/>
                <w:sz w:val="22"/>
                <w:szCs w:val="22"/>
                <w:lang w:val="en-US"/>
              </w:rPr>
            </w:pPr>
            <w:ins w:id="8657" w:author="Borja Gonzalez" w:date="2017-09-28T22:12:00Z">
              <w:r>
                <w:rPr>
                  <w:rFonts w:ascii="Menlo Regular" w:hAnsi="Menlo Regular" w:cs="Menlo Regular"/>
                  <w:color w:val="000000"/>
                  <w:sz w:val="22"/>
                  <w:szCs w:val="22"/>
                  <w:lang w:val="en-US"/>
                </w:rPr>
                <w:t>22:10:19:163 Petición del cliente: Pacientes</w:t>
              </w:r>
            </w:ins>
          </w:p>
          <w:p w14:paraId="4C41C663" w14:textId="77777777" w:rsidR="009550DF" w:rsidRDefault="009550DF" w:rsidP="009550D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8658" w:author="Borja Gonzalez" w:date="2017-09-28T22:12:00Z"/>
                <w:rFonts w:ascii="Menlo Regular" w:hAnsi="Menlo Regular" w:cs="Menlo Regular"/>
                <w:color w:val="000000"/>
                <w:sz w:val="22"/>
                <w:szCs w:val="22"/>
                <w:lang w:val="en-US"/>
              </w:rPr>
            </w:pPr>
            <w:ins w:id="8659" w:author="Borja Gonzalez" w:date="2017-09-28T22:12:00Z">
              <w:r>
                <w:rPr>
                  <w:rFonts w:ascii="Menlo Regular" w:hAnsi="Menlo Regular" w:cs="Menlo Regular"/>
                  <w:color w:val="000000"/>
                  <w:sz w:val="22"/>
                  <w:szCs w:val="22"/>
                  <w:lang w:val="en-US"/>
                </w:rPr>
                <w:t>22:10:19:167 Base de datos abierta</w:t>
              </w:r>
            </w:ins>
          </w:p>
          <w:p w14:paraId="1264A826" w14:textId="77777777" w:rsidR="009550DF" w:rsidRDefault="009550DF" w:rsidP="009550D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8660" w:author="Borja Gonzalez" w:date="2017-09-28T22:12:00Z"/>
                <w:rFonts w:ascii="Menlo Regular" w:hAnsi="Menlo Regular" w:cs="Menlo Regular"/>
                <w:color w:val="000000"/>
                <w:sz w:val="22"/>
                <w:szCs w:val="22"/>
                <w:lang w:val="en-US"/>
              </w:rPr>
            </w:pPr>
            <w:ins w:id="8661" w:author="Borja Gonzalez" w:date="2017-09-28T22:12:00Z">
              <w:r>
                <w:rPr>
                  <w:rFonts w:ascii="Menlo Regular" w:hAnsi="Menlo Regular" w:cs="Menlo Regular"/>
                  <w:color w:val="000000"/>
                  <w:sz w:val="22"/>
                  <w:szCs w:val="22"/>
                  <w:lang w:val="en-US"/>
                </w:rPr>
                <w:t>22:10:19:179 Listado de pacientes enviado al cliente</w:t>
              </w:r>
            </w:ins>
          </w:p>
          <w:p w14:paraId="3644BE2E" w14:textId="3A93760C" w:rsidR="009550DF" w:rsidRDefault="009550DF" w:rsidP="009550DF">
            <w:pPr>
              <w:rPr>
                <w:ins w:id="8662" w:author="Borja Gonzalez" w:date="2017-09-28T22:12:00Z"/>
              </w:rPr>
            </w:pPr>
            <w:ins w:id="8663" w:author="Borja Gonzalez" w:date="2017-09-28T22:12:00Z">
              <w:r>
                <w:rPr>
                  <w:rFonts w:ascii="Menlo Regular" w:hAnsi="Menlo Regular" w:cs="Menlo Regular"/>
                  <w:color w:val="000000"/>
                  <w:sz w:val="22"/>
                  <w:szCs w:val="22"/>
                  <w:lang w:val="en-US"/>
                </w:rPr>
                <w:t>22:10:19:180 Base de datos cerrada</w:t>
              </w:r>
            </w:ins>
          </w:p>
        </w:tc>
      </w:tr>
    </w:tbl>
    <w:p w14:paraId="645D561C" w14:textId="093AC06E" w:rsidR="003970D7" w:rsidRDefault="003970D7" w:rsidP="009E54AB">
      <w:pPr>
        <w:rPr>
          <w:ins w:id="8664" w:author="Borja Gonzalez" w:date="2017-09-23T10:29:00Z"/>
        </w:rPr>
      </w:pPr>
    </w:p>
    <w:p w14:paraId="159BE38F" w14:textId="77777777" w:rsidR="003970D7" w:rsidRDefault="003970D7" w:rsidP="009E54AB">
      <w:pPr>
        <w:rPr>
          <w:ins w:id="8665" w:author="Borja Gonzalez" w:date="2017-09-23T10:29:00Z"/>
        </w:rPr>
      </w:pPr>
    </w:p>
    <w:p w14:paraId="1875A6F7" w14:textId="0051D344" w:rsidR="003970D7" w:rsidRDefault="003970D7" w:rsidP="009E54AB">
      <w:pPr>
        <w:rPr>
          <w:ins w:id="8666" w:author="Rodrigo García" w:date="2017-09-24T21:08:00Z"/>
        </w:rPr>
      </w:pPr>
      <w:ins w:id="8667" w:author="Borja Gonzalez" w:date="2017-09-23T10:29:00Z">
        <w:r>
          <w:t xml:space="preserve">Para este caso volvemos a observar el mismo comportamiento que se dio para añadir un paciente, ya que se obtiene la lista de pacientes en dos ocasiones (Listado inicial y listado de pacientes </w:t>
        </w:r>
        <w:commentRangeStart w:id="8668"/>
        <w:r>
          <w:t>actualizado</w:t>
        </w:r>
      </w:ins>
      <w:commentRangeEnd w:id="8668"/>
      <w:r w:rsidR="00E0405A">
        <w:rPr>
          <w:rStyle w:val="CommentReference"/>
        </w:rPr>
        <w:commentReference w:id="8668"/>
      </w:r>
      <w:ins w:id="8669" w:author="Borja Gonzalez" w:date="2017-09-23T10:29:00Z">
        <w:r>
          <w:t xml:space="preserve">). </w:t>
        </w:r>
      </w:ins>
    </w:p>
    <w:p w14:paraId="5E228050" w14:textId="77777777" w:rsidR="00E0405A" w:rsidRDefault="00E0405A" w:rsidP="009E54AB">
      <w:pPr>
        <w:rPr>
          <w:ins w:id="8670" w:author="Borja Gonzalez" w:date="2017-09-28T19:35:00Z"/>
        </w:rPr>
      </w:pPr>
    </w:p>
    <w:p w14:paraId="0A7E1F85" w14:textId="50DB1059" w:rsidR="004426CE" w:rsidRDefault="004426CE">
      <w:pPr>
        <w:pStyle w:val="Heading3"/>
        <w:pPrChange w:id="8671" w:author="Borja Gonzalez" w:date="2017-09-28T19:36:00Z">
          <w:pPr/>
        </w:pPrChange>
      </w:pPr>
      <w:ins w:id="8672" w:author="Borja Gonzalez" w:date="2017-09-28T19:36:00Z">
        <w:r>
          <w:t xml:space="preserve">5.1.4.  </w:t>
        </w:r>
      </w:ins>
      <w:ins w:id="8673" w:author="Borja Gonzalez" w:date="2017-09-28T19:42:00Z">
        <w:r w:rsidR="00286EBB">
          <w:t>Obtener datos de un paciente</w:t>
        </w:r>
      </w:ins>
    </w:p>
    <w:p w14:paraId="403386AA" w14:textId="77777777" w:rsidR="00200A24" w:rsidRDefault="00200A24" w:rsidP="009E54AB">
      <w:pPr>
        <w:rPr>
          <w:ins w:id="8674" w:author="Borja Gonzalez" w:date="2017-09-28T19:36:00Z"/>
        </w:rPr>
      </w:pPr>
    </w:p>
    <w:p w14:paraId="2D994EF9" w14:textId="7DABC7F9" w:rsidR="004C78E1" w:rsidRDefault="00286EBB" w:rsidP="009E54AB">
      <w:pPr>
        <w:rPr>
          <w:ins w:id="8675" w:author="Borja Gonzalez" w:date="2017-09-28T20:12:00Z"/>
          <w:u w:val="single"/>
        </w:rPr>
      </w:pPr>
      <w:ins w:id="8676" w:author="Borja Gonzalez" w:date="2017-09-28T19:42:00Z">
        <w:r>
          <w:rPr>
            <w:u w:val="single"/>
          </w:rPr>
          <w:t>Consola del navegador:</w:t>
        </w:r>
      </w:ins>
    </w:p>
    <w:p w14:paraId="1F704C24" w14:textId="77777777" w:rsidR="00986B0A" w:rsidRDefault="00986B0A" w:rsidP="009E54AB">
      <w:pPr>
        <w:rPr>
          <w:ins w:id="8677" w:author="Borja Gonzalez" w:date="2017-09-28T19:42:00Z"/>
          <w:u w:val="single"/>
        </w:rPr>
      </w:pPr>
    </w:p>
    <w:tbl>
      <w:tblPr>
        <w:tblStyle w:val="TableGrid"/>
        <w:tblW w:w="0" w:type="auto"/>
        <w:tblLook w:val="04A0" w:firstRow="1" w:lastRow="0" w:firstColumn="1" w:lastColumn="0" w:noHBand="0" w:noVBand="1"/>
      </w:tblPr>
      <w:tblGrid>
        <w:gridCol w:w="8856"/>
      </w:tblGrid>
      <w:tr w:rsidR="00986B0A" w14:paraId="621DAE87" w14:textId="77777777" w:rsidTr="00986B0A">
        <w:trPr>
          <w:ins w:id="8678" w:author="Borja Gonzalez" w:date="2017-09-28T20:10:00Z"/>
        </w:trPr>
        <w:tc>
          <w:tcPr>
            <w:tcW w:w="8856" w:type="dxa"/>
          </w:tcPr>
          <w:p w14:paraId="1074FABA" w14:textId="77777777" w:rsidR="00986B0A" w:rsidRPr="00986B0A" w:rsidRDefault="00986B0A" w:rsidP="00986B0A">
            <w:pPr>
              <w:rPr>
                <w:ins w:id="8679" w:author="Borja Gonzalez" w:date="2017-09-28T20:10:00Z"/>
                <w:u w:val="single"/>
              </w:rPr>
            </w:pPr>
            <w:ins w:id="8680" w:author="Borja Gonzalez" w:date="2017-09-28T20:10:00Z">
              <w:r w:rsidRPr="00986B0A">
                <w:rPr>
                  <w:u w:val="single"/>
                </w:rPr>
                <w:t>Navigated to http://192.168.1.33:8124/pacientes.html</w:t>
              </w:r>
            </w:ins>
          </w:p>
          <w:p w14:paraId="72C379F3" w14:textId="5B3C01F9" w:rsidR="00986B0A" w:rsidRPr="00986B0A" w:rsidRDefault="00986B0A" w:rsidP="00986B0A">
            <w:pPr>
              <w:rPr>
                <w:ins w:id="8681" w:author="Borja Gonzalez" w:date="2017-09-28T20:10:00Z"/>
                <w:u w:val="single"/>
              </w:rPr>
            </w:pPr>
            <w:ins w:id="8682" w:author="Borja Gonzalez" w:date="2017-09-28T20:10:00Z">
              <w:r w:rsidRPr="00986B0A">
                <w:rPr>
                  <w:u w:val="single"/>
                </w:rPr>
                <w:t xml:space="preserve">20:08:50.370 VM96 pacientes_node.js:28 </w:t>
              </w:r>
            </w:ins>
            <w:ins w:id="8683" w:author="Borja Gonzalez" w:date="2017-09-28T22:11:00Z">
              <w:r w:rsidR="009550DF" w:rsidRPr="00986B0A">
                <w:rPr>
                  <w:u w:val="single"/>
                </w:rPr>
                <w:t>Conexión</w:t>
              </w:r>
            </w:ins>
            <w:ins w:id="8684" w:author="Borja Gonzalez" w:date="2017-09-28T20:10:00Z">
              <w:r w:rsidRPr="00986B0A">
                <w:rPr>
                  <w:u w:val="single"/>
                </w:rPr>
                <w:t xml:space="preserve"> establecida con el servidor</w:t>
              </w:r>
            </w:ins>
          </w:p>
          <w:p w14:paraId="502A4AF3" w14:textId="77777777" w:rsidR="00986B0A" w:rsidRPr="00986B0A" w:rsidRDefault="00986B0A" w:rsidP="00986B0A">
            <w:pPr>
              <w:rPr>
                <w:ins w:id="8685" w:author="Borja Gonzalez" w:date="2017-09-28T20:10:00Z"/>
                <w:u w:val="single"/>
              </w:rPr>
            </w:pPr>
            <w:ins w:id="8686" w:author="Borja Gonzalez" w:date="2017-09-28T20:10:00Z">
              <w:r w:rsidRPr="00986B0A">
                <w:rPr>
                  <w:u w:val="single"/>
                </w:rPr>
                <w:t>20:08:50.379 VM96 pacientes_node.js:39 Solicitud de listado de pacientes enviada</w:t>
              </w:r>
            </w:ins>
          </w:p>
          <w:p w14:paraId="018A26DF" w14:textId="77777777" w:rsidR="00986B0A" w:rsidRPr="00986B0A" w:rsidRDefault="00986B0A" w:rsidP="00986B0A">
            <w:pPr>
              <w:rPr>
                <w:ins w:id="8687" w:author="Borja Gonzalez" w:date="2017-09-28T20:10:00Z"/>
                <w:u w:val="single"/>
              </w:rPr>
            </w:pPr>
            <w:ins w:id="8688" w:author="Borja Gonzalez" w:date="2017-09-28T20:10:00Z">
              <w:r w:rsidRPr="00986B0A">
                <w:rPr>
                  <w:u w:val="single"/>
                </w:rPr>
                <w:t>20:08:50.603 VM96 pacientes_node.js:41 Lista de pacientes recibida</w:t>
              </w:r>
            </w:ins>
          </w:p>
          <w:p w14:paraId="2C01DD47" w14:textId="77777777" w:rsidR="00986B0A" w:rsidRPr="00986B0A" w:rsidRDefault="00986B0A" w:rsidP="00986B0A">
            <w:pPr>
              <w:rPr>
                <w:ins w:id="8689" w:author="Borja Gonzalez" w:date="2017-09-28T20:10:00Z"/>
                <w:u w:val="single"/>
              </w:rPr>
            </w:pPr>
            <w:ins w:id="8690" w:author="Borja Gonzalez" w:date="2017-09-28T20:10:00Z">
              <w:r w:rsidRPr="00986B0A">
                <w:rPr>
                  <w:u w:val="single"/>
                </w:rPr>
                <w:t>20:08:50.605 pacientes.html:45 Lista de pacientes disponible en el navegador</w:t>
              </w:r>
            </w:ins>
          </w:p>
          <w:p w14:paraId="5E92C356" w14:textId="77777777" w:rsidR="00986B0A" w:rsidRPr="00986B0A" w:rsidRDefault="00986B0A" w:rsidP="00986B0A">
            <w:pPr>
              <w:rPr>
                <w:ins w:id="8691" w:author="Borja Gonzalez" w:date="2017-09-28T20:10:00Z"/>
                <w:u w:val="single"/>
              </w:rPr>
            </w:pPr>
            <w:ins w:id="8692" w:author="Borja Gonzalez" w:date="2017-09-28T20:10:00Z">
              <w:r w:rsidRPr="00986B0A">
                <w:rPr>
                  <w:u w:val="single"/>
                </w:rPr>
                <w:t>20:08:51.517 Navigated to http://192.168.1.33:8124/evolucion.html?var1=1&amp;var2=Borja&amp;var3=Gonzalez&amp;var4=h</w:t>
              </w:r>
            </w:ins>
          </w:p>
          <w:p w14:paraId="3F5C97B7" w14:textId="1C1C83A5" w:rsidR="00986B0A" w:rsidRPr="00986B0A" w:rsidRDefault="00986B0A" w:rsidP="00986B0A">
            <w:pPr>
              <w:rPr>
                <w:ins w:id="8693" w:author="Borja Gonzalez" w:date="2017-09-28T20:10:00Z"/>
                <w:u w:val="single"/>
              </w:rPr>
            </w:pPr>
            <w:ins w:id="8694" w:author="Borja Gonzalez" w:date="2017-09-28T20:10:00Z">
              <w:r w:rsidRPr="00986B0A">
                <w:rPr>
                  <w:u w:val="single"/>
                </w:rPr>
                <w:t xml:space="preserve">20:08:51.933 evolucion_node.js:8 </w:t>
              </w:r>
            </w:ins>
            <w:ins w:id="8695" w:author="Borja Gonzalez" w:date="2017-09-28T22:11:00Z">
              <w:r w:rsidR="009550DF" w:rsidRPr="00986B0A">
                <w:rPr>
                  <w:u w:val="single"/>
                </w:rPr>
                <w:t>Conexión</w:t>
              </w:r>
            </w:ins>
            <w:ins w:id="8696" w:author="Borja Gonzalez" w:date="2017-09-28T20:10:00Z">
              <w:r w:rsidRPr="00986B0A">
                <w:rPr>
                  <w:u w:val="single"/>
                </w:rPr>
                <w:t xml:space="preserve"> establecida con el servidor</w:t>
              </w:r>
            </w:ins>
          </w:p>
          <w:p w14:paraId="5E3524FD" w14:textId="77777777" w:rsidR="00986B0A" w:rsidRPr="00986B0A" w:rsidRDefault="00986B0A" w:rsidP="00986B0A">
            <w:pPr>
              <w:rPr>
                <w:ins w:id="8697" w:author="Borja Gonzalez" w:date="2017-09-28T20:10:00Z"/>
                <w:u w:val="single"/>
              </w:rPr>
            </w:pPr>
            <w:ins w:id="8698" w:author="Borja Gonzalez" w:date="2017-09-28T20:10:00Z">
              <w:r w:rsidRPr="00986B0A">
                <w:rPr>
                  <w:u w:val="single"/>
                </w:rPr>
                <w:t>20:08:51.937 evolucion_node.js:21 Solicitud de listado de movimientos de Borja enviada</w:t>
              </w:r>
            </w:ins>
          </w:p>
          <w:p w14:paraId="37D8F220" w14:textId="77777777" w:rsidR="00986B0A" w:rsidRPr="00986B0A" w:rsidRDefault="00986B0A" w:rsidP="00986B0A">
            <w:pPr>
              <w:rPr>
                <w:ins w:id="8699" w:author="Borja Gonzalez" w:date="2017-09-28T20:10:00Z"/>
                <w:u w:val="single"/>
              </w:rPr>
            </w:pPr>
            <w:ins w:id="8700" w:author="Borja Gonzalez" w:date="2017-09-28T20:10:00Z">
              <w:r w:rsidRPr="00986B0A">
                <w:rPr>
                  <w:u w:val="single"/>
                </w:rPr>
                <w:t>20:08:52.194 evolucion_node.js:23 Lista de movimientos de Borja recibida</w:t>
              </w:r>
            </w:ins>
          </w:p>
          <w:p w14:paraId="280BA74B" w14:textId="18CD84E7" w:rsidR="00986B0A" w:rsidRDefault="00986B0A" w:rsidP="00986B0A">
            <w:pPr>
              <w:rPr>
                <w:ins w:id="8701" w:author="Borja Gonzalez" w:date="2017-09-28T20:10:00Z"/>
                <w:u w:val="single"/>
              </w:rPr>
            </w:pPr>
            <w:ins w:id="8702" w:author="Borja Gonzalez" w:date="2017-09-28T20:10:00Z">
              <w:r w:rsidRPr="00986B0A">
                <w:rPr>
                  <w:u w:val="single"/>
                </w:rPr>
                <w:t>20:08:52.200 evolucion.html?var1=1&amp;var2=Borja&amp;var3=Gonzalez&amp;var4=h:114 Lista de movimietos de Borja Gonzalez disponible en el navegador</w:t>
              </w:r>
            </w:ins>
          </w:p>
        </w:tc>
      </w:tr>
    </w:tbl>
    <w:p w14:paraId="68C18F0A" w14:textId="77777777" w:rsidR="00286EBB" w:rsidRDefault="00286EBB" w:rsidP="009E54AB">
      <w:pPr>
        <w:rPr>
          <w:ins w:id="8703" w:author="Borja Gonzalez" w:date="2017-09-28T19:43:00Z"/>
          <w:u w:val="single"/>
        </w:rPr>
      </w:pPr>
    </w:p>
    <w:p w14:paraId="42238C13" w14:textId="30180EF1" w:rsidR="00286EBB" w:rsidRDefault="00986B0A" w:rsidP="009E54AB">
      <w:pPr>
        <w:rPr>
          <w:ins w:id="8704" w:author="Borja Gonzalez" w:date="2017-09-28T20:13:00Z"/>
          <w:u w:val="single"/>
        </w:rPr>
      </w:pPr>
      <w:ins w:id="8705" w:author="Borja Gonzalez" w:date="2017-09-28T20:13:00Z">
        <w:r>
          <w:rPr>
            <w:u w:val="single"/>
          </w:rPr>
          <w:t>Terminal (Servidor):</w:t>
        </w:r>
      </w:ins>
    </w:p>
    <w:p w14:paraId="36889064" w14:textId="77777777" w:rsidR="00986B0A" w:rsidRDefault="00986B0A" w:rsidP="009E54AB">
      <w:pPr>
        <w:rPr>
          <w:ins w:id="8706" w:author="Borja Gonzalez" w:date="2017-09-28T20:14:00Z"/>
          <w:u w:val="single"/>
        </w:rPr>
      </w:pPr>
    </w:p>
    <w:p w14:paraId="1F7F7396" w14:textId="77777777" w:rsidR="00986B0A" w:rsidRPr="00286EBB" w:rsidRDefault="00986B0A" w:rsidP="009E54AB">
      <w:pPr>
        <w:rPr>
          <w:ins w:id="8707" w:author="Borja Gonzalez" w:date="2017-09-28T20:14:00Z"/>
          <w:u w:val="single"/>
        </w:rPr>
      </w:pPr>
    </w:p>
    <w:tbl>
      <w:tblPr>
        <w:tblStyle w:val="TableGrid"/>
        <w:tblW w:w="0" w:type="auto"/>
        <w:tblLook w:val="04A0" w:firstRow="1" w:lastRow="0" w:firstColumn="1" w:lastColumn="0" w:noHBand="0" w:noVBand="1"/>
      </w:tblPr>
      <w:tblGrid>
        <w:gridCol w:w="8856"/>
      </w:tblGrid>
      <w:tr w:rsidR="00986B0A" w14:paraId="0A680291" w14:textId="77777777" w:rsidTr="00986B0A">
        <w:trPr>
          <w:ins w:id="8708" w:author="Borja Gonzalez" w:date="2017-09-28T20:14:00Z"/>
        </w:trPr>
        <w:tc>
          <w:tcPr>
            <w:tcW w:w="8856" w:type="dxa"/>
          </w:tcPr>
          <w:p w14:paraId="52C4C2A8" w14:textId="77777777" w:rsidR="00986B0A" w:rsidRDefault="00986B0A" w:rsidP="00986B0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8709" w:author="Borja Gonzalez" w:date="2017-09-28T20:14:00Z"/>
                <w:rFonts w:ascii="Menlo Regular" w:hAnsi="Menlo Regular" w:cs="Menlo Regular"/>
                <w:color w:val="000000"/>
                <w:sz w:val="22"/>
                <w:szCs w:val="22"/>
                <w:lang w:val="en-US"/>
              </w:rPr>
            </w:pPr>
            <w:ins w:id="8710" w:author="Borja Gonzalez" w:date="2017-09-28T20:14:00Z">
              <w:r>
                <w:rPr>
                  <w:rFonts w:ascii="Menlo Regular" w:hAnsi="Menlo Regular" w:cs="Menlo Regular"/>
                  <w:color w:val="000000"/>
                  <w:sz w:val="22"/>
                  <w:szCs w:val="22"/>
                  <w:lang w:val="en-US"/>
                </w:rPr>
                <w:t>20:08:50:382 Conexión establecida con el cliente</w:t>
              </w:r>
            </w:ins>
          </w:p>
          <w:p w14:paraId="616C8A16" w14:textId="77777777" w:rsidR="00986B0A" w:rsidRDefault="00986B0A" w:rsidP="00986B0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8711" w:author="Borja Gonzalez" w:date="2017-09-28T20:14:00Z"/>
                <w:rFonts w:ascii="Menlo Regular" w:hAnsi="Menlo Regular" w:cs="Menlo Regular"/>
                <w:color w:val="000000"/>
                <w:sz w:val="22"/>
                <w:szCs w:val="22"/>
                <w:lang w:val="en-US"/>
              </w:rPr>
            </w:pPr>
            <w:ins w:id="8712" w:author="Borja Gonzalez" w:date="2017-09-28T20:14:00Z">
              <w:r>
                <w:rPr>
                  <w:rFonts w:ascii="Menlo Regular" w:hAnsi="Menlo Regular" w:cs="Menlo Regular"/>
                  <w:color w:val="000000"/>
                  <w:sz w:val="22"/>
                  <w:szCs w:val="22"/>
                  <w:lang w:val="en-US"/>
                </w:rPr>
                <w:t>20:08:50:386 Conexión establecida con el cliente</w:t>
              </w:r>
            </w:ins>
          </w:p>
          <w:p w14:paraId="1BFA4CC7" w14:textId="77777777" w:rsidR="00986B0A" w:rsidRDefault="00986B0A" w:rsidP="00986B0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8713" w:author="Borja Gonzalez" w:date="2017-09-28T20:14:00Z"/>
                <w:rFonts w:ascii="Menlo Regular" w:hAnsi="Menlo Regular" w:cs="Menlo Regular"/>
                <w:color w:val="000000"/>
                <w:sz w:val="22"/>
                <w:szCs w:val="22"/>
                <w:lang w:val="en-US"/>
              </w:rPr>
            </w:pPr>
            <w:ins w:id="8714" w:author="Borja Gonzalez" w:date="2017-09-28T20:14:00Z">
              <w:r>
                <w:rPr>
                  <w:rFonts w:ascii="Menlo Regular" w:hAnsi="Menlo Regular" w:cs="Menlo Regular"/>
                  <w:color w:val="000000"/>
                  <w:sz w:val="22"/>
                  <w:szCs w:val="22"/>
                  <w:lang w:val="en-US"/>
                </w:rPr>
                <w:t>20:08:50:435 Petición del cliente: Pacientes</w:t>
              </w:r>
            </w:ins>
          </w:p>
          <w:p w14:paraId="6C603F83" w14:textId="77777777" w:rsidR="00986B0A" w:rsidRDefault="00986B0A" w:rsidP="00986B0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8715" w:author="Borja Gonzalez" w:date="2017-09-28T20:14:00Z"/>
                <w:rFonts w:ascii="Menlo Regular" w:hAnsi="Menlo Regular" w:cs="Menlo Regular"/>
                <w:color w:val="000000"/>
                <w:sz w:val="22"/>
                <w:szCs w:val="22"/>
                <w:lang w:val="en-US"/>
              </w:rPr>
            </w:pPr>
            <w:ins w:id="8716" w:author="Borja Gonzalez" w:date="2017-09-28T20:14:00Z">
              <w:r>
                <w:rPr>
                  <w:rFonts w:ascii="Menlo Regular" w:hAnsi="Menlo Regular" w:cs="Menlo Regular"/>
                  <w:color w:val="000000"/>
                  <w:sz w:val="22"/>
                  <w:szCs w:val="22"/>
                  <w:lang w:val="en-US"/>
                </w:rPr>
                <w:t>20:08:50:479 Base de datos abierta</w:t>
              </w:r>
            </w:ins>
          </w:p>
          <w:p w14:paraId="437180E5" w14:textId="77777777" w:rsidR="00986B0A" w:rsidRDefault="00986B0A" w:rsidP="00986B0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8717" w:author="Borja Gonzalez" w:date="2017-09-28T20:14:00Z"/>
                <w:rFonts w:ascii="Menlo Regular" w:hAnsi="Menlo Regular" w:cs="Menlo Regular"/>
                <w:color w:val="000000"/>
                <w:sz w:val="22"/>
                <w:szCs w:val="22"/>
                <w:lang w:val="en-US"/>
              </w:rPr>
            </w:pPr>
            <w:ins w:id="8718" w:author="Borja Gonzalez" w:date="2017-09-28T20:14:00Z">
              <w:r>
                <w:rPr>
                  <w:rFonts w:ascii="Menlo Regular" w:hAnsi="Menlo Regular" w:cs="Menlo Regular"/>
                  <w:color w:val="000000"/>
                  <w:sz w:val="22"/>
                  <w:szCs w:val="22"/>
                  <w:lang w:val="en-US"/>
                </w:rPr>
                <w:t>20:08:50:594 Listado de pacientes enviado al cliente</w:t>
              </w:r>
            </w:ins>
          </w:p>
          <w:p w14:paraId="746AB837" w14:textId="77777777" w:rsidR="00986B0A" w:rsidRDefault="00986B0A" w:rsidP="00986B0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8719" w:author="Borja Gonzalez" w:date="2017-09-28T20:14:00Z"/>
                <w:rFonts w:ascii="Menlo Regular" w:hAnsi="Menlo Regular" w:cs="Menlo Regular"/>
                <w:color w:val="000000"/>
                <w:sz w:val="22"/>
                <w:szCs w:val="22"/>
                <w:lang w:val="en-US"/>
              </w:rPr>
            </w:pPr>
            <w:ins w:id="8720" w:author="Borja Gonzalez" w:date="2017-09-28T20:14:00Z">
              <w:r>
                <w:rPr>
                  <w:rFonts w:ascii="Menlo Regular" w:hAnsi="Menlo Regular" w:cs="Menlo Regular"/>
                  <w:color w:val="000000"/>
                  <w:sz w:val="22"/>
                  <w:szCs w:val="22"/>
                  <w:lang w:val="en-US"/>
                </w:rPr>
                <w:t>20:08:50:600 Base de datos cerrada</w:t>
              </w:r>
            </w:ins>
          </w:p>
          <w:p w14:paraId="3D2A0CD1" w14:textId="77777777" w:rsidR="00986B0A" w:rsidRDefault="00986B0A" w:rsidP="00986B0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8721" w:author="Borja Gonzalez" w:date="2017-09-28T20:14:00Z"/>
                <w:rFonts w:ascii="Menlo Regular" w:hAnsi="Menlo Regular" w:cs="Menlo Regular"/>
                <w:color w:val="000000"/>
                <w:sz w:val="22"/>
                <w:szCs w:val="22"/>
                <w:lang w:val="en-US"/>
              </w:rPr>
            </w:pPr>
            <w:ins w:id="8722" w:author="Borja Gonzalez" w:date="2017-09-28T20:14:00Z">
              <w:r>
                <w:rPr>
                  <w:rFonts w:ascii="Menlo Regular" w:hAnsi="Menlo Regular" w:cs="Menlo Regular"/>
                  <w:color w:val="000000"/>
                  <w:sz w:val="22"/>
                  <w:szCs w:val="22"/>
                  <w:lang w:val="en-US"/>
                </w:rPr>
                <w:t>20:08:51:561 Conexión establecida con el cliente</w:t>
              </w:r>
            </w:ins>
          </w:p>
          <w:p w14:paraId="113A8B11" w14:textId="77777777" w:rsidR="00986B0A" w:rsidRDefault="00986B0A" w:rsidP="00986B0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8723" w:author="Borja Gonzalez" w:date="2017-09-28T20:14:00Z"/>
                <w:rFonts w:ascii="Menlo Regular" w:hAnsi="Menlo Regular" w:cs="Menlo Regular"/>
                <w:color w:val="000000"/>
                <w:sz w:val="22"/>
                <w:szCs w:val="22"/>
                <w:lang w:val="en-US"/>
              </w:rPr>
            </w:pPr>
            <w:ins w:id="8724" w:author="Borja Gonzalez" w:date="2017-09-28T20:14:00Z">
              <w:r>
                <w:rPr>
                  <w:rFonts w:ascii="Menlo Regular" w:hAnsi="Menlo Regular" w:cs="Menlo Regular"/>
                  <w:color w:val="000000"/>
                  <w:sz w:val="22"/>
                  <w:szCs w:val="22"/>
                  <w:lang w:val="en-US"/>
                </w:rPr>
                <w:t>20:08:51:936 Conexión establecida con el cliente</w:t>
              </w:r>
            </w:ins>
          </w:p>
          <w:p w14:paraId="0DF5B630" w14:textId="77777777" w:rsidR="00986B0A" w:rsidRDefault="00986B0A" w:rsidP="00986B0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8725" w:author="Borja Gonzalez" w:date="2017-09-28T20:14:00Z"/>
                <w:rFonts w:ascii="Menlo Regular" w:hAnsi="Menlo Regular" w:cs="Menlo Regular"/>
                <w:color w:val="000000"/>
                <w:sz w:val="22"/>
                <w:szCs w:val="22"/>
                <w:lang w:val="en-US"/>
              </w:rPr>
            </w:pPr>
            <w:ins w:id="8726" w:author="Borja Gonzalez" w:date="2017-09-28T20:14:00Z">
              <w:r>
                <w:rPr>
                  <w:rFonts w:ascii="Menlo Regular" w:hAnsi="Menlo Regular" w:cs="Menlo Regular"/>
                  <w:color w:val="000000"/>
                  <w:sz w:val="22"/>
                  <w:szCs w:val="22"/>
                  <w:lang w:val="en-US"/>
                </w:rPr>
                <w:t>20:08:52:019 Petición del cliente: Datos paciente</w:t>
              </w:r>
            </w:ins>
          </w:p>
          <w:p w14:paraId="265B0CF5" w14:textId="77777777" w:rsidR="00986B0A" w:rsidRDefault="00986B0A" w:rsidP="00986B0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8727" w:author="Borja Gonzalez" w:date="2017-09-28T20:14:00Z"/>
                <w:rFonts w:ascii="Menlo Regular" w:hAnsi="Menlo Regular" w:cs="Menlo Regular"/>
                <w:color w:val="000000"/>
                <w:sz w:val="22"/>
                <w:szCs w:val="22"/>
                <w:lang w:val="en-US"/>
              </w:rPr>
            </w:pPr>
            <w:ins w:id="8728" w:author="Borja Gonzalez" w:date="2017-09-28T20:14:00Z">
              <w:r>
                <w:rPr>
                  <w:rFonts w:ascii="Menlo Regular" w:hAnsi="Menlo Regular" w:cs="Menlo Regular"/>
                  <w:color w:val="000000"/>
                  <w:sz w:val="22"/>
                  <w:szCs w:val="22"/>
                  <w:lang w:val="en-US"/>
                </w:rPr>
                <w:t>20:08:52:022 Base de datos abierta</w:t>
              </w:r>
            </w:ins>
          </w:p>
          <w:p w14:paraId="0E0CCB5A" w14:textId="77777777" w:rsidR="00986B0A" w:rsidRDefault="00986B0A" w:rsidP="00986B0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8729" w:author="Borja Gonzalez" w:date="2017-09-28T20:14:00Z"/>
                <w:rFonts w:ascii="Menlo Regular" w:hAnsi="Menlo Regular" w:cs="Menlo Regular"/>
                <w:color w:val="000000"/>
                <w:sz w:val="22"/>
                <w:szCs w:val="22"/>
                <w:lang w:val="en-US"/>
              </w:rPr>
            </w:pPr>
            <w:ins w:id="8730" w:author="Borja Gonzalez" w:date="2017-09-28T20:14:00Z">
              <w:r>
                <w:rPr>
                  <w:rFonts w:ascii="Menlo Regular" w:hAnsi="Menlo Regular" w:cs="Menlo Regular"/>
                  <w:color w:val="000000"/>
                  <w:sz w:val="22"/>
                  <w:szCs w:val="22"/>
                  <w:lang w:val="en-US"/>
                </w:rPr>
                <w:t>20:08:52:145 Listado de movimientos de Borja enviado al cliente</w:t>
              </w:r>
            </w:ins>
          </w:p>
          <w:p w14:paraId="5023D9D1" w14:textId="1BE205F4" w:rsidR="00986B0A" w:rsidRDefault="00986B0A" w:rsidP="00986B0A">
            <w:pPr>
              <w:rPr>
                <w:ins w:id="8731" w:author="Borja Gonzalez" w:date="2017-09-28T20:14:00Z"/>
                <w:u w:val="single"/>
              </w:rPr>
            </w:pPr>
            <w:ins w:id="8732" w:author="Borja Gonzalez" w:date="2017-09-28T20:14:00Z">
              <w:r>
                <w:rPr>
                  <w:rFonts w:ascii="Menlo Regular" w:hAnsi="Menlo Regular" w:cs="Menlo Regular"/>
                  <w:color w:val="000000"/>
                  <w:sz w:val="22"/>
                  <w:szCs w:val="22"/>
                  <w:lang w:val="en-US"/>
                </w:rPr>
                <w:t>20:08:52:148 Base de datos cerrada</w:t>
              </w:r>
            </w:ins>
          </w:p>
        </w:tc>
      </w:tr>
    </w:tbl>
    <w:p w14:paraId="2601F963" w14:textId="34C90988" w:rsidR="00986B0A" w:rsidRDefault="00986B0A" w:rsidP="009E54AB">
      <w:pPr>
        <w:rPr>
          <w:ins w:id="8733" w:author="Borja Gonzalez" w:date="2017-09-28T20:18:00Z"/>
          <w:u w:val="single"/>
        </w:rPr>
      </w:pPr>
    </w:p>
    <w:p w14:paraId="365B9CA5" w14:textId="77777777" w:rsidR="000A493D" w:rsidRDefault="000A493D" w:rsidP="009E54AB">
      <w:pPr>
        <w:rPr>
          <w:ins w:id="8734" w:author="Borja Gonzalez" w:date="2017-09-28T20:47:00Z"/>
          <w:u w:val="single"/>
        </w:rPr>
      </w:pPr>
    </w:p>
    <w:p w14:paraId="62F92DA3" w14:textId="40263D91" w:rsidR="00F93CA9" w:rsidRDefault="00F93CA9">
      <w:pPr>
        <w:pStyle w:val="Heading3"/>
        <w:rPr>
          <w:ins w:id="8735" w:author="Borja Gonzalez" w:date="2017-09-28T20:48:00Z"/>
        </w:rPr>
        <w:pPrChange w:id="8736" w:author="Borja Gonzalez" w:date="2017-09-28T20:48:00Z">
          <w:pPr/>
        </w:pPrChange>
      </w:pPr>
      <w:ins w:id="8737" w:author="Borja Gonzalez" w:date="2017-09-28T20:47:00Z">
        <w:r>
          <w:t xml:space="preserve">5.1.5.  </w:t>
        </w:r>
      </w:ins>
      <w:ins w:id="8738" w:author="Borja Gonzalez" w:date="2017-09-28T20:48:00Z">
        <w:r>
          <w:t>Obtener datos de movimiento de un paciente</w:t>
        </w:r>
      </w:ins>
    </w:p>
    <w:p w14:paraId="1614BEB7" w14:textId="77777777" w:rsidR="00F93CA9" w:rsidRDefault="00F93CA9">
      <w:pPr>
        <w:rPr>
          <w:ins w:id="8739" w:author="Borja Gonzalez" w:date="2017-09-28T20:48:00Z"/>
        </w:rPr>
      </w:pPr>
    </w:p>
    <w:p w14:paraId="155E7BBC" w14:textId="77777777" w:rsidR="00F93CA9" w:rsidRDefault="00F93CA9" w:rsidP="00F93CA9">
      <w:pPr>
        <w:rPr>
          <w:ins w:id="8740" w:author="Borja Gonzalez" w:date="2017-09-28T20:50:00Z"/>
          <w:u w:val="single"/>
        </w:rPr>
      </w:pPr>
      <w:ins w:id="8741" w:author="Borja Gonzalez" w:date="2017-09-28T20:48:00Z">
        <w:r>
          <w:rPr>
            <w:u w:val="single"/>
          </w:rPr>
          <w:t>Consola del navegador:</w:t>
        </w:r>
      </w:ins>
    </w:p>
    <w:p w14:paraId="65D90B34" w14:textId="77777777" w:rsidR="00F93CA9" w:rsidRDefault="00F93CA9" w:rsidP="00F93CA9">
      <w:pPr>
        <w:rPr>
          <w:ins w:id="8742" w:author="Borja Gonzalez" w:date="2017-09-28T20:50:00Z"/>
          <w:u w:val="single"/>
        </w:rPr>
      </w:pPr>
    </w:p>
    <w:p w14:paraId="1377846D" w14:textId="77777777" w:rsidR="00F93CA9" w:rsidRDefault="00F93CA9" w:rsidP="00F93CA9">
      <w:pPr>
        <w:rPr>
          <w:ins w:id="8743" w:author="Borja Gonzalez" w:date="2017-09-28T20:50:00Z"/>
          <w:u w:val="single"/>
        </w:rPr>
      </w:pPr>
    </w:p>
    <w:tbl>
      <w:tblPr>
        <w:tblStyle w:val="TableGrid"/>
        <w:tblW w:w="0" w:type="auto"/>
        <w:tblLook w:val="04A0" w:firstRow="1" w:lastRow="0" w:firstColumn="1" w:lastColumn="0" w:noHBand="0" w:noVBand="1"/>
      </w:tblPr>
      <w:tblGrid>
        <w:gridCol w:w="8856"/>
      </w:tblGrid>
      <w:tr w:rsidR="00F93CA9" w14:paraId="2A119263" w14:textId="77777777" w:rsidTr="00F93CA9">
        <w:trPr>
          <w:ins w:id="8744" w:author="Borja Gonzalez" w:date="2017-09-28T20:50:00Z"/>
        </w:trPr>
        <w:tc>
          <w:tcPr>
            <w:tcW w:w="8856" w:type="dxa"/>
          </w:tcPr>
          <w:p w14:paraId="751FC4FD" w14:textId="77777777" w:rsidR="00F93CA9" w:rsidRPr="00F93CA9" w:rsidRDefault="00F93CA9" w:rsidP="00F93CA9">
            <w:pPr>
              <w:rPr>
                <w:ins w:id="8745" w:author="Borja Gonzalez" w:date="2017-09-28T20:50:00Z"/>
                <w:u w:val="single"/>
              </w:rPr>
            </w:pPr>
            <w:ins w:id="8746" w:author="Borja Gonzalez" w:date="2017-09-28T20:50:00Z">
              <w:r w:rsidRPr="00F93CA9">
                <w:rPr>
                  <w:u w:val="single"/>
                </w:rPr>
                <w:t>20:49:22.115 Navigated to http://192.168.1.33:8124/pacientes.html</w:t>
              </w:r>
            </w:ins>
          </w:p>
          <w:p w14:paraId="5ED51425" w14:textId="0229E79E" w:rsidR="00F93CA9" w:rsidRPr="00F93CA9" w:rsidRDefault="00F93CA9" w:rsidP="00F93CA9">
            <w:pPr>
              <w:rPr>
                <w:ins w:id="8747" w:author="Borja Gonzalez" w:date="2017-09-28T20:50:00Z"/>
                <w:u w:val="single"/>
              </w:rPr>
            </w:pPr>
            <w:ins w:id="8748" w:author="Borja Gonzalez" w:date="2017-09-28T20:50:00Z">
              <w:r w:rsidRPr="00F93CA9">
                <w:rPr>
                  <w:u w:val="single"/>
                </w:rPr>
                <w:t xml:space="preserve">20:49:22.634 VM196 pacientes_node.js:28 </w:t>
              </w:r>
            </w:ins>
            <w:ins w:id="8749" w:author="Borja Gonzalez" w:date="2017-09-28T22:12:00Z">
              <w:r w:rsidR="009550DF" w:rsidRPr="00F93CA9">
                <w:rPr>
                  <w:u w:val="single"/>
                </w:rPr>
                <w:t>Conexión</w:t>
              </w:r>
            </w:ins>
            <w:ins w:id="8750" w:author="Borja Gonzalez" w:date="2017-09-28T20:50:00Z">
              <w:r w:rsidRPr="00F93CA9">
                <w:rPr>
                  <w:u w:val="single"/>
                </w:rPr>
                <w:t xml:space="preserve"> establecida con el servidor</w:t>
              </w:r>
            </w:ins>
          </w:p>
          <w:p w14:paraId="2F72C18F" w14:textId="77777777" w:rsidR="00F93CA9" w:rsidRPr="00F93CA9" w:rsidRDefault="00F93CA9" w:rsidP="00F93CA9">
            <w:pPr>
              <w:rPr>
                <w:ins w:id="8751" w:author="Borja Gonzalez" w:date="2017-09-28T20:50:00Z"/>
                <w:u w:val="single"/>
              </w:rPr>
            </w:pPr>
            <w:ins w:id="8752" w:author="Borja Gonzalez" w:date="2017-09-28T20:50:00Z">
              <w:r w:rsidRPr="00F93CA9">
                <w:rPr>
                  <w:u w:val="single"/>
                </w:rPr>
                <w:t>20:49:22.638 VM196 pacientes_node.js:39 Solicitud de listado de pacientes enviada</w:t>
              </w:r>
            </w:ins>
          </w:p>
          <w:p w14:paraId="607856ED" w14:textId="77777777" w:rsidR="00F93CA9" w:rsidRPr="00F93CA9" w:rsidRDefault="00F93CA9" w:rsidP="00F93CA9">
            <w:pPr>
              <w:rPr>
                <w:ins w:id="8753" w:author="Borja Gonzalez" w:date="2017-09-28T20:50:00Z"/>
                <w:u w:val="single"/>
              </w:rPr>
            </w:pPr>
            <w:ins w:id="8754" w:author="Borja Gonzalez" w:date="2017-09-28T20:50:00Z">
              <w:r w:rsidRPr="00F93CA9">
                <w:rPr>
                  <w:u w:val="single"/>
                </w:rPr>
                <w:t>20:49:22.847 VM196 pacientes_node.js:41 Lista de pacientes recibida</w:t>
              </w:r>
            </w:ins>
          </w:p>
          <w:p w14:paraId="03ABA2FC" w14:textId="77777777" w:rsidR="00F93CA9" w:rsidRPr="00F93CA9" w:rsidRDefault="00F93CA9" w:rsidP="00F93CA9">
            <w:pPr>
              <w:rPr>
                <w:ins w:id="8755" w:author="Borja Gonzalez" w:date="2017-09-28T20:50:00Z"/>
                <w:u w:val="single"/>
              </w:rPr>
            </w:pPr>
            <w:ins w:id="8756" w:author="Borja Gonzalez" w:date="2017-09-28T20:50:00Z">
              <w:r w:rsidRPr="00F93CA9">
                <w:rPr>
                  <w:u w:val="single"/>
                </w:rPr>
                <w:t>20:49:22.848 pacientes.html:45 Lista de pacientes disponible en el navegador</w:t>
              </w:r>
            </w:ins>
          </w:p>
          <w:p w14:paraId="6A984BB3" w14:textId="77777777" w:rsidR="00F93CA9" w:rsidRPr="00F93CA9" w:rsidRDefault="00F93CA9" w:rsidP="00F93CA9">
            <w:pPr>
              <w:rPr>
                <w:ins w:id="8757" w:author="Borja Gonzalez" w:date="2017-09-28T20:50:00Z"/>
                <w:u w:val="single"/>
              </w:rPr>
            </w:pPr>
            <w:ins w:id="8758" w:author="Borja Gonzalez" w:date="2017-09-28T20:50:00Z">
              <w:r w:rsidRPr="00F93CA9">
                <w:rPr>
                  <w:u w:val="single"/>
                </w:rPr>
                <w:t>20:49:27.368 Navigated to http://192.168.1.33:8124/evolucion.html?var1=3&amp;var2=Javier&amp;var3=Perez&amp;var4=h</w:t>
              </w:r>
            </w:ins>
          </w:p>
          <w:p w14:paraId="6F9D0E08" w14:textId="667B1AD0" w:rsidR="00F93CA9" w:rsidRPr="00F93CA9" w:rsidRDefault="00F93CA9" w:rsidP="00F93CA9">
            <w:pPr>
              <w:rPr>
                <w:ins w:id="8759" w:author="Borja Gonzalez" w:date="2017-09-28T20:50:00Z"/>
                <w:u w:val="single"/>
              </w:rPr>
            </w:pPr>
            <w:ins w:id="8760" w:author="Borja Gonzalez" w:date="2017-09-28T20:50:00Z">
              <w:r w:rsidRPr="00F93CA9">
                <w:rPr>
                  <w:u w:val="single"/>
                </w:rPr>
                <w:t xml:space="preserve">20:49:27.810 evolucion_node.js:8 </w:t>
              </w:r>
            </w:ins>
            <w:ins w:id="8761" w:author="Borja Gonzalez" w:date="2017-09-28T22:11:00Z">
              <w:r w:rsidR="009550DF" w:rsidRPr="00F93CA9">
                <w:rPr>
                  <w:u w:val="single"/>
                </w:rPr>
                <w:t>Conexión</w:t>
              </w:r>
            </w:ins>
            <w:ins w:id="8762" w:author="Borja Gonzalez" w:date="2017-09-28T20:50:00Z">
              <w:r w:rsidRPr="00F93CA9">
                <w:rPr>
                  <w:u w:val="single"/>
                </w:rPr>
                <w:t xml:space="preserve"> establecida con el servidor</w:t>
              </w:r>
            </w:ins>
          </w:p>
          <w:p w14:paraId="77303A58" w14:textId="77777777" w:rsidR="00F93CA9" w:rsidRPr="00F93CA9" w:rsidRDefault="00F93CA9" w:rsidP="00F93CA9">
            <w:pPr>
              <w:rPr>
                <w:ins w:id="8763" w:author="Borja Gonzalez" w:date="2017-09-28T20:50:00Z"/>
                <w:u w:val="single"/>
              </w:rPr>
            </w:pPr>
            <w:ins w:id="8764" w:author="Borja Gonzalez" w:date="2017-09-28T20:50:00Z">
              <w:r w:rsidRPr="00F93CA9">
                <w:rPr>
                  <w:u w:val="single"/>
                </w:rPr>
                <w:t>20:49:27.813 evolucion_node.js:21 Solicitud de listado de movimientos de Javier enviada</w:t>
              </w:r>
            </w:ins>
          </w:p>
          <w:p w14:paraId="103B4279" w14:textId="77777777" w:rsidR="00F93CA9" w:rsidRPr="00F93CA9" w:rsidRDefault="00F93CA9" w:rsidP="00F93CA9">
            <w:pPr>
              <w:rPr>
                <w:ins w:id="8765" w:author="Borja Gonzalez" w:date="2017-09-28T20:50:00Z"/>
                <w:u w:val="single"/>
              </w:rPr>
            </w:pPr>
            <w:ins w:id="8766" w:author="Borja Gonzalez" w:date="2017-09-28T20:50:00Z">
              <w:r w:rsidRPr="00F93CA9">
                <w:rPr>
                  <w:u w:val="single"/>
                </w:rPr>
                <w:t>20:49:27.981 evolucion_node.js:23 Lista de movimientos de Javier recibida</w:t>
              </w:r>
            </w:ins>
          </w:p>
          <w:p w14:paraId="46A1038A" w14:textId="4C71E337" w:rsidR="00F93CA9" w:rsidRDefault="00F93CA9" w:rsidP="00F93CA9">
            <w:pPr>
              <w:rPr>
                <w:ins w:id="8767" w:author="Borja Gonzalez" w:date="2017-09-28T20:50:00Z"/>
                <w:u w:val="single"/>
              </w:rPr>
            </w:pPr>
            <w:ins w:id="8768" w:author="Borja Gonzalez" w:date="2017-09-28T20:50:00Z">
              <w:r w:rsidRPr="00F93CA9">
                <w:rPr>
                  <w:u w:val="single"/>
                </w:rPr>
                <w:t>20:49:27.983 evolucion.html?var1=3&amp;var2=Javier&amp;var3=Perez&amp;var4=h:114 Lista de movimietos de Javier Perez disponible en el navegador</w:t>
              </w:r>
            </w:ins>
          </w:p>
        </w:tc>
      </w:tr>
    </w:tbl>
    <w:p w14:paraId="528FAF91" w14:textId="6D4F3A2B" w:rsidR="00F93CA9" w:rsidRDefault="00F93CA9" w:rsidP="00F93CA9">
      <w:pPr>
        <w:rPr>
          <w:ins w:id="8769" w:author="Borja Gonzalez" w:date="2017-09-28T20:48:00Z"/>
          <w:u w:val="single"/>
        </w:rPr>
      </w:pPr>
    </w:p>
    <w:p w14:paraId="59799850" w14:textId="77777777" w:rsidR="00F93CA9" w:rsidRDefault="00F93CA9" w:rsidP="00F93CA9">
      <w:pPr>
        <w:rPr>
          <w:ins w:id="8770" w:author="Borja Gonzalez" w:date="2017-09-28T20:48:00Z"/>
          <w:u w:val="single"/>
        </w:rPr>
      </w:pPr>
    </w:p>
    <w:p w14:paraId="1283D041" w14:textId="77777777" w:rsidR="00F93CA9" w:rsidRDefault="00F93CA9" w:rsidP="00F93CA9">
      <w:pPr>
        <w:rPr>
          <w:ins w:id="8771" w:author="Borja Gonzalez" w:date="2017-09-28T20:51:00Z"/>
          <w:u w:val="single"/>
        </w:rPr>
      </w:pPr>
      <w:ins w:id="8772" w:author="Borja Gonzalez" w:date="2017-09-28T20:48:00Z">
        <w:r>
          <w:rPr>
            <w:u w:val="single"/>
          </w:rPr>
          <w:t>Terminal (Servidor):</w:t>
        </w:r>
      </w:ins>
    </w:p>
    <w:p w14:paraId="08C3912A" w14:textId="77777777" w:rsidR="00F93CA9" w:rsidRDefault="00F93CA9" w:rsidP="00F93CA9">
      <w:pPr>
        <w:rPr>
          <w:ins w:id="8773" w:author="Borja Gonzalez" w:date="2017-09-28T20:51:00Z"/>
          <w:u w:val="single"/>
        </w:rPr>
      </w:pPr>
    </w:p>
    <w:tbl>
      <w:tblPr>
        <w:tblStyle w:val="TableGrid"/>
        <w:tblW w:w="0" w:type="auto"/>
        <w:tblLook w:val="04A0" w:firstRow="1" w:lastRow="0" w:firstColumn="1" w:lastColumn="0" w:noHBand="0" w:noVBand="1"/>
      </w:tblPr>
      <w:tblGrid>
        <w:gridCol w:w="8856"/>
      </w:tblGrid>
      <w:tr w:rsidR="00F93CA9" w14:paraId="418BA2DD" w14:textId="77777777" w:rsidTr="00F93CA9">
        <w:trPr>
          <w:ins w:id="8774" w:author="Borja Gonzalez" w:date="2017-09-28T20:51:00Z"/>
        </w:trPr>
        <w:tc>
          <w:tcPr>
            <w:tcW w:w="8856" w:type="dxa"/>
          </w:tcPr>
          <w:p w14:paraId="5ED150AE" w14:textId="77777777" w:rsidR="00F93CA9" w:rsidRDefault="00F93CA9" w:rsidP="00F93CA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8775" w:author="Borja Gonzalez" w:date="2017-09-28T20:51:00Z"/>
                <w:rFonts w:ascii="Menlo Regular" w:hAnsi="Menlo Regular" w:cs="Menlo Regular"/>
                <w:color w:val="000000"/>
                <w:sz w:val="22"/>
                <w:szCs w:val="22"/>
                <w:lang w:val="en-US"/>
              </w:rPr>
            </w:pPr>
            <w:ins w:id="8776" w:author="Borja Gonzalez" w:date="2017-09-28T20:51:00Z">
              <w:r>
                <w:rPr>
                  <w:rFonts w:ascii="Menlo Regular" w:hAnsi="Menlo Regular" w:cs="Menlo Regular"/>
                  <w:color w:val="000000"/>
                  <w:sz w:val="22"/>
                  <w:szCs w:val="22"/>
                  <w:lang w:val="en-US"/>
                </w:rPr>
                <w:t>20:49:22:647 Conexión establecida con el cliente</w:t>
              </w:r>
            </w:ins>
          </w:p>
          <w:p w14:paraId="1F10FEC7" w14:textId="77777777" w:rsidR="00F93CA9" w:rsidRDefault="00F93CA9" w:rsidP="00F93CA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8777" w:author="Borja Gonzalez" w:date="2017-09-28T20:51:00Z"/>
                <w:rFonts w:ascii="Menlo Regular" w:hAnsi="Menlo Regular" w:cs="Menlo Regular"/>
                <w:color w:val="000000"/>
                <w:sz w:val="22"/>
                <w:szCs w:val="22"/>
                <w:lang w:val="en-US"/>
              </w:rPr>
            </w:pPr>
            <w:ins w:id="8778" w:author="Borja Gonzalez" w:date="2017-09-28T20:51:00Z">
              <w:r>
                <w:rPr>
                  <w:rFonts w:ascii="Menlo Regular" w:hAnsi="Menlo Regular" w:cs="Menlo Regular"/>
                  <w:color w:val="000000"/>
                  <w:sz w:val="22"/>
                  <w:szCs w:val="22"/>
                  <w:lang w:val="en-US"/>
                </w:rPr>
                <w:t>20:49:22:650 Conexión establecida con el cliente</w:t>
              </w:r>
            </w:ins>
          </w:p>
          <w:p w14:paraId="6A0ACA6B" w14:textId="77777777" w:rsidR="00F93CA9" w:rsidRDefault="00F93CA9" w:rsidP="00F93CA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8779" w:author="Borja Gonzalez" w:date="2017-09-28T20:51:00Z"/>
                <w:rFonts w:ascii="Menlo Regular" w:hAnsi="Menlo Regular" w:cs="Menlo Regular"/>
                <w:color w:val="000000"/>
                <w:sz w:val="22"/>
                <w:szCs w:val="22"/>
                <w:lang w:val="en-US"/>
              </w:rPr>
            </w:pPr>
            <w:ins w:id="8780" w:author="Borja Gonzalez" w:date="2017-09-28T20:51:00Z">
              <w:r>
                <w:rPr>
                  <w:rFonts w:ascii="Menlo Regular" w:hAnsi="Menlo Regular" w:cs="Menlo Regular"/>
                  <w:color w:val="000000"/>
                  <w:sz w:val="22"/>
                  <w:szCs w:val="22"/>
                  <w:lang w:val="en-US"/>
                </w:rPr>
                <w:t>20:49:22:688 Petición del cliente: Pacientes</w:t>
              </w:r>
            </w:ins>
          </w:p>
          <w:p w14:paraId="3B045891" w14:textId="77777777" w:rsidR="00F93CA9" w:rsidRDefault="00F93CA9" w:rsidP="00F93CA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8781" w:author="Borja Gonzalez" w:date="2017-09-28T20:51:00Z"/>
                <w:rFonts w:ascii="Menlo Regular" w:hAnsi="Menlo Regular" w:cs="Menlo Regular"/>
                <w:color w:val="000000"/>
                <w:sz w:val="22"/>
                <w:szCs w:val="22"/>
                <w:lang w:val="en-US"/>
              </w:rPr>
            </w:pPr>
            <w:ins w:id="8782" w:author="Borja Gonzalez" w:date="2017-09-28T20:51:00Z">
              <w:r>
                <w:rPr>
                  <w:rFonts w:ascii="Menlo Regular" w:hAnsi="Menlo Regular" w:cs="Menlo Regular"/>
                  <w:color w:val="000000"/>
                  <w:sz w:val="22"/>
                  <w:szCs w:val="22"/>
                  <w:lang w:val="en-US"/>
                </w:rPr>
                <w:t>20:49:22:727 Base de datos abierta</w:t>
              </w:r>
            </w:ins>
          </w:p>
          <w:p w14:paraId="30C68985" w14:textId="77777777" w:rsidR="00F93CA9" w:rsidRDefault="00F93CA9" w:rsidP="00F93CA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8783" w:author="Borja Gonzalez" w:date="2017-09-28T20:51:00Z"/>
                <w:rFonts w:ascii="Menlo Regular" w:hAnsi="Menlo Regular" w:cs="Menlo Regular"/>
                <w:color w:val="000000"/>
                <w:sz w:val="22"/>
                <w:szCs w:val="22"/>
                <w:lang w:val="en-US"/>
              </w:rPr>
            </w:pPr>
            <w:ins w:id="8784" w:author="Borja Gonzalez" w:date="2017-09-28T20:51:00Z">
              <w:r>
                <w:rPr>
                  <w:rFonts w:ascii="Menlo Regular" w:hAnsi="Menlo Regular" w:cs="Menlo Regular"/>
                  <w:color w:val="000000"/>
                  <w:sz w:val="22"/>
                  <w:szCs w:val="22"/>
                  <w:lang w:val="en-US"/>
                </w:rPr>
                <w:t>20:49:22:838 Listado de pacientes enviado al cliente</w:t>
              </w:r>
            </w:ins>
          </w:p>
          <w:p w14:paraId="4B967ACC" w14:textId="77777777" w:rsidR="00F93CA9" w:rsidRDefault="00F93CA9" w:rsidP="00F93CA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8785" w:author="Borja Gonzalez" w:date="2017-09-28T20:51:00Z"/>
                <w:rFonts w:ascii="Menlo Regular" w:hAnsi="Menlo Regular" w:cs="Menlo Regular"/>
                <w:color w:val="000000"/>
                <w:sz w:val="22"/>
                <w:szCs w:val="22"/>
                <w:lang w:val="en-US"/>
              </w:rPr>
            </w:pPr>
            <w:ins w:id="8786" w:author="Borja Gonzalez" w:date="2017-09-28T20:51:00Z">
              <w:r>
                <w:rPr>
                  <w:rFonts w:ascii="Menlo Regular" w:hAnsi="Menlo Regular" w:cs="Menlo Regular"/>
                  <w:color w:val="000000"/>
                  <w:sz w:val="22"/>
                  <w:szCs w:val="22"/>
                  <w:lang w:val="en-US"/>
                </w:rPr>
                <w:t>20:49:22:843 Base de datos cerrada</w:t>
              </w:r>
            </w:ins>
          </w:p>
          <w:p w14:paraId="66F1C8E3" w14:textId="77777777" w:rsidR="00F93CA9" w:rsidRDefault="00F93CA9" w:rsidP="00F93CA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8787" w:author="Borja Gonzalez" w:date="2017-09-28T20:51:00Z"/>
                <w:rFonts w:ascii="Menlo Regular" w:hAnsi="Menlo Regular" w:cs="Menlo Regular"/>
                <w:color w:val="000000"/>
                <w:sz w:val="22"/>
                <w:szCs w:val="22"/>
                <w:lang w:val="en-US"/>
              </w:rPr>
            </w:pPr>
            <w:ins w:id="8788" w:author="Borja Gonzalez" w:date="2017-09-28T20:51:00Z">
              <w:r>
                <w:rPr>
                  <w:rFonts w:ascii="Menlo Regular" w:hAnsi="Menlo Regular" w:cs="Menlo Regular"/>
                  <w:color w:val="000000"/>
                  <w:sz w:val="22"/>
                  <w:szCs w:val="22"/>
                  <w:lang w:val="en-US"/>
                </w:rPr>
                <w:t>20:49:27:418 Conexión establecida con el cliente</w:t>
              </w:r>
            </w:ins>
          </w:p>
          <w:p w14:paraId="64B49211" w14:textId="77777777" w:rsidR="00F93CA9" w:rsidRDefault="00F93CA9" w:rsidP="00F93CA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8789" w:author="Borja Gonzalez" w:date="2017-09-28T20:51:00Z"/>
                <w:rFonts w:ascii="Menlo Regular" w:hAnsi="Menlo Regular" w:cs="Menlo Regular"/>
                <w:color w:val="000000"/>
                <w:sz w:val="22"/>
                <w:szCs w:val="22"/>
                <w:lang w:val="en-US"/>
              </w:rPr>
            </w:pPr>
            <w:ins w:id="8790" w:author="Borja Gonzalez" w:date="2017-09-28T20:51:00Z">
              <w:r>
                <w:rPr>
                  <w:rFonts w:ascii="Menlo Regular" w:hAnsi="Menlo Regular" w:cs="Menlo Regular"/>
                  <w:color w:val="000000"/>
                  <w:sz w:val="22"/>
                  <w:szCs w:val="22"/>
                  <w:lang w:val="en-US"/>
                </w:rPr>
                <w:t>20:49:27:813 Conexión establecida con el cliente</w:t>
              </w:r>
            </w:ins>
          </w:p>
          <w:p w14:paraId="7E547BB3" w14:textId="77777777" w:rsidR="00F93CA9" w:rsidRDefault="00F93CA9" w:rsidP="00F93CA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8791" w:author="Borja Gonzalez" w:date="2017-09-28T20:51:00Z"/>
                <w:rFonts w:ascii="Menlo Regular" w:hAnsi="Menlo Regular" w:cs="Menlo Regular"/>
                <w:color w:val="000000"/>
                <w:sz w:val="22"/>
                <w:szCs w:val="22"/>
                <w:lang w:val="en-US"/>
              </w:rPr>
            </w:pPr>
            <w:ins w:id="8792" w:author="Borja Gonzalez" w:date="2017-09-28T20:51:00Z">
              <w:r>
                <w:rPr>
                  <w:rFonts w:ascii="Menlo Regular" w:hAnsi="Menlo Regular" w:cs="Menlo Regular"/>
                  <w:color w:val="000000"/>
                  <w:sz w:val="22"/>
                  <w:szCs w:val="22"/>
                  <w:lang w:val="en-US"/>
                </w:rPr>
                <w:t>20:49:27:894 Petición del cliente: Datos paciente</w:t>
              </w:r>
            </w:ins>
          </w:p>
          <w:p w14:paraId="0A1A86F4" w14:textId="77777777" w:rsidR="00F93CA9" w:rsidRDefault="00F93CA9" w:rsidP="00F93CA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8793" w:author="Borja Gonzalez" w:date="2017-09-28T20:51:00Z"/>
                <w:rFonts w:ascii="Menlo Regular" w:hAnsi="Menlo Regular" w:cs="Menlo Regular"/>
                <w:color w:val="000000"/>
                <w:sz w:val="22"/>
                <w:szCs w:val="22"/>
                <w:lang w:val="en-US"/>
              </w:rPr>
            </w:pPr>
            <w:ins w:id="8794" w:author="Borja Gonzalez" w:date="2017-09-28T20:51:00Z">
              <w:r>
                <w:rPr>
                  <w:rFonts w:ascii="Menlo Regular" w:hAnsi="Menlo Regular" w:cs="Menlo Regular"/>
                  <w:color w:val="000000"/>
                  <w:sz w:val="22"/>
                  <w:szCs w:val="22"/>
                  <w:lang w:val="en-US"/>
                </w:rPr>
                <w:t>20:49:27:897 Base de datos abierta</w:t>
              </w:r>
            </w:ins>
          </w:p>
          <w:p w14:paraId="36B7FB1C" w14:textId="77777777" w:rsidR="00F93CA9" w:rsidRDefault="00F93CA9" w:rsidP="00F93CA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8795" w:author="Borja Gonzalez" w:date="2017-09-28T20:51:00Z"/>
                <w:rFonts w:ascii="Menlo Regular" w:hAnsi="Menlo Regular" w:cs="Menlo Regular"/>
                <w:color w:val="000000"/>
                <w:sz w:val="22"/>
                <w:szCs w:val="22"/>
                <w:lang w:val="en-US"/>
              </w:rPr>
            </w:pPr>
            <w:ins w:id="8796" w:author="Borja Gonzalez" w:date="2017-09-28T20:51:00Z">
              <w:r>
                <w:rPr>
                  <w:rFonts w:ascii="Menlo Regular" w:hAnsi="Menlo Regular" w:cs="Menlo Regular"/>
                  <w:color w:val="000000"/>
                  <w:sz w:val="22"/>
                  <w:szCs w:val="22"/>
                  <w:lang w:val="en-US"/>
                </w:rPr>
                <w:t>20:49:27:965 Listado de movimientos de Javier enviado al cliente</w:t>
              </w:r>
            </w:ins>
          </w:p>
          <w:p w14:paraId="0CF58212" w14:textId="4B292B0D" w:rsidR="00F93CA9" w:rsidRDefault="00F93CA9" w:rsidP="00F93CA9">
            <w:pPr>
              <w:rPr>
                <w:ins w:id="8797" w:author="Borja Gonzalez" w:date="2017-09-28T20:51:00Z"/>
                <w:u w:val="single"/>
              </w:rPr>
            </w:pPr>
            <w:ins w:id="8798" w:author="Borja Gonzalez" w:date="2017-09-28T20:51:00Z">
              <w:r>
                <w:rPr>
                  <w:rFonts w:ascii="Menlo Regular" w:hAnsi="Menlo Regular" w:cs="Menlo Regular"/>
                  <w:color w:val="000000"/>
                  <w:sz w:val="22"/>
                  <w:szCs w:val="22"/>
                  <w:lang w:val="en-US"/>
                </w:rPr>
                <w:t>20:49:27:966 Base de datos cerrada</w:t>
              </w:r>
            </w:ins>
          </w:p>
        </w:tc>
      </w:tr>
    </w:tbl>
    <w:p w14:paraId="51A4B64C" w14:textId="77777777" w:rsidR="00F93CA9" w:rsidRDefault="00F93CA9" w:rsidP="00F93CA9">
      <w:pPr>
        <w:rPr>
          <w:ins w:id="8799" w:author="Borja Gonzalez" w:date="2017-09-28T20:48:00Z"/>
          <w:u w:val="single"/>
        </w:rPr>
      </w:pPr>
    </w:p>
    <w:p w14:paraId="28D51B44" w14:textId="77777777" w:rsidR="00F93CA9" w:rsidRDefault="00F93CA9" w:rsidP="00F93CA9">
      <w:pPr>
        <w:rPr>
          <w:ins w:id="8800" w:author="Borja Gonzalez" w:date="2017-09-28T20:48:00Z"/>
          <w:u w:val="single"/>
        </w:rPr>
      </w:pPr>
    </w:p>
    <w:p w14:paraId="7395349D" w14:textId="1F60E335" w:rsidR="000A493D" w:rsidRDefault="00F93CA9">
      <w:pPr>
        <w:pStyle w:val="Heading3"/>
        <w:rPr>
          <w:ins w:id="8801" w:author="Borja Gonzalez" w:date="2017-09-28T20:19:00Z"/>
        </w:rPr>
        <w:pPrChange w:id="8802" w:author="Borja Gonzalez" w:date="2017-09-28T20:19:00Z">
          <w:pPr/>
        </w:pPrChange>
      </w:pPr>
      <w:ins w:id="8803" w:author="Borja Gonzalez" w:date="2017-09-28T20:18:00Z">
        <w:r>
          <w:t>5.1.6</w:t>
        </w:r>
        <w:r w:rsidR="000A493D">
          <w:t>.  Añadir datos de movimiento</w:t>
        </w:r>
      </w:ins>
    </w:p>
    <w:p w14:paraId="228A9069" w14:textId="77777777" w:rsidR="000A493D" w:rsidRPr="000A493D" w:rsidRDefault="000A493D">
      <w:pPr>
        <w:rPr>
          <w:ins w:id="8804" w:author="Borja Gonzalez" w:date="2017-09-28T20:18:00Z"/>
        </w:rPr>
      </w:pPr>
    </w:p>
    <w:p w14:paraId="154DB2CB" w14:textId="77777777" w:rsidR="000A493D" w:rsidRDefault="000A493D" w:rsidP="000A493D">
      <w:pPr>
        <w:rPr>
          <w:ins w:id="8805" w:author="Borja Gonzalez" w:date="2017-09-28T20:47:00Z"/>
          <w:u w:val="single"/>
        </w:rPr>
      </w:pPr>
      <w:ins w:id="8806" w:author="Borja Gonzalez" w:date="2017-09-28T20:19:00Z">
        <w:r>
          <w:rPr>
            <w:u w:val="single"/>
          </w:rPr>
          <w:t>Consola del navegador:</w:t>
        </w:r>
      </w:ins>
    </w:p>
    <w:p w14:paraId="1155D6D4" w14:textId="77777777" w:rsidR="002024F2" w:rsidRDefault="002024F2" w:rsidP="000A493D">
      <w:pPr>
        <w:rPr>
          <w:ins w:id="8807" w:author="Borja Gonzalez" w:date="2017-09-28T20:19:00Z"/>
          <w:u w:val="single"/>
        </w:rPr>
      </w:pPr>
    </w:p>
    <w:tbl>
      <w:tblPr>
        <w:tblStyle w:val="TableGrid"/>
        <w:tblW w:w="0" w:type="auto"/>
        <w:tblLook w:val="04A0" w:firstRow="1" w:lastRow="0" w:firstColumn="1" w:lastColumn="0" w:noHBand="0" w:noVBand="1"/>
      </w:tblPr>
      <w:tblGrid>
        <w:gridCol w:w="8856"/>
      </w:tblGrid>
      <w:tr w:rsidR="00C85A45" w14:paraId="6E286261" w14:textId="77777777" w:rsidTr="00C85A45">
        <w:trPr>
          <w:ins w:id="8808" w:author="Borja Gonzalez" w:date="2017-09-28T20:46:00Z"/>
        </w:trPr>
        <w:tc>
          <w:tcPr>
            <w:tcW w:w="8856" w:type="dxa"/>
          </w:tcPr>
          <w:p w14:paraId="17F685A1" w14:textId="77777777" w:rsidR="00C85A45" w:rsidRPr="00C85A45" w:rsidRDefault="00C85A45" w:rsidP="00C85A45">
            <w:pPr>
              <w:rPr>
                <w:ins w:id="8809" w:author="Borja Gonzalez" w:date="2017-09-28T20:46:00Z"/>
                <w:u w:val="single"/>
              </w:rPr>
            </w:pPr>
            <w:ins w:id="8810" w:author="Borja Gonzalez" w:date="2017-09-28T20:46:00Z">
              <w:r w:rsidRPr="00C85A45">
                <w:rPr>
                  <w:u w:val="single"/>
                </w:rPr>
                <w:t>20:45:28.743 Navigated to http://192.168.1.33:8124/pacientes.html</w:t>
              </w:r>
            </w:ins>
          </w:p>
          <w:p w14:paraId="67713F1D" w14:textId="41CE3ACC" w:rsidR="00C85A45" w:rsidRPr="00C85A45" w:rsidRDefault="00C85A45" w:rsidP="00C85A45">
            <w:pPr>
              <w:rPr>
                <w:ins w:id="8811" w:author="Borja Gonzalez" w:date="2017-09-28T20:46:00Z"/>
                <w:u w:val="single"/>
              </w:rPr>
            </w:pPr>
            <w:ins w:id="8812" w:author="Borja Gonzalez" w:date="2017-09-28T20:46:00Z">
              <w:r w:rsidRPr="00C85A45">
                <w:rPr>
                  <w:u w:val="single"/>
                </w:rPr>
                <w:t xml:space="preserve">20:45:29.264 VM112 pacientes_node.js:28 </w:t>
              </w:r>
            </w:ins>
            <w:ins w:id="8813" w:author="Borja Gonzalez" w:date="2017-09-28T22:11:00Z">
              <w:r w:rsidR="009550DF" w:rsidRPr="00C85A45">
                <w:rPr>
                  <w:u w:val="single"/>
                </w:rPr>
                <w:t>Conexión</w:t>
              </w:r>
            </w:ins>
            <w:ins w:id="8814" w:author="Borja Gonzalez" w:date="2017-09-28T20:46:00Z">
              <w:r w:rsidRPr="00C85A45">
                <w:rPr>
                  <w:u w:val="single"/>
                </w:rPr>
                <w:t xml:space="preserve"> establecida con el servidor</w:t>
              </w:r>
            </w:ins>
          </w:p>
          <w:p w14:paraId="7E8F1C44" w14:textId="77777777" w:rsidR="00C85A45" w:rsidRPr="00C85A45" w:rsidRDefault="00C85A45" w:rsidP="00C85A45">
            <w:pPr>
              <w:rPr>
                <w:ins w:id="8815" w:author="Borja Gonzalez" w:date="2017-09-28T20:46:00Z"/>
                <w:u w:val="single"/>
              </w:rPr>
            </w:pPr>
            <w:ins w:id="8816" w:author="Borja Gonzalez" w:date="2017-09-28T20:46:00Z">
              <w:r w:rsidRPr="00C85A45">
                <w:rPr>
                  <w:u w:val="single"/>
                </w:rPr>
                <w:t>20:45:29.270 VM112 pacientes_node.js:39 Solicitud de listado de pacientes enviada</w:t>
              </w:r>
            </w:ins>
          </w:p>
          <w:p w14:paraId="533C49A6" w14:textId="77777777" w:rsidR="00C85A45" w:rsidRPr="00C85A45" w:rsidRDefault="00C85A45" w:rsidP="00C85A45">
            <w:pPr>
              <w:rPr>
                <w:ins w:id="8817" w:author="Borja Gonzalez" w:date="2017-09-28T20:46:00Z"/>
                <w:u w:val="single"/>
              </w:rPr>
            </w:pPr>
            <w:ins w:id="8818" w:author="Borja Gonzalez" w:date="2017-09-28T20:46:00Z">
              <w:r w:rsidRPr="00C85A45">
                <w:rPr>
                  <w:u w:val="single"/>
                </w:rPr>
                <w:t>20:45:29.480 VM112 pacientes_node.js:41 Lista de pacientes recibida</w:t>
              </w:r>
            </w:ins>
          </w:p>
          <w:p w14:paraId="4AE24357" w14:textId="77777777" w:rsidR="00C85A45" w:rsidRPr="00C85A45" w:rsidRDefault="00C85A45" w:rsidP="00C85A45">
            <w:pPr>
              <w:rPr>
                <w:ins w:id="8819" w:author="Borja Gonzalez" w:date="2017-09-28T20:46:00Z"/>
                <w:u w:val="single"/>
              </w:rPr>
            </w:pPr>
            <w:ins w:id="8820" w:author="Borja Gonzalez" w:date="2017-09-28T20:46:00Z">
              <w:r w:rsidRPr="00C85A45">
                <w:rPr>
                  <w:u w:val="single"/>
                </w:rPr>
                <w:t>20:45:29.482 pacientes.html:45 Lista de pacientes disponible en el navegador</w:t>
              </w:r>
            </w:ins>
          </w:p>
          <w:p w14:paraId="653E38DE" w14:textId="77777777" w:rsidR="00C85A45" w:rsidRPr="00C85A45" w:rsidRDefault="00C85A45" w:rsidP="00C85A45">
            <w:pPr>
              <w:rPr>
                <w:ins w:id="8821" w:author="Borja Gonzalez" w:date="2017-09-28T20:46:00Z"/>
                <w:u w:val="single"/>
              </w:rPr>
            </w:pPr>
            <w:ins w:id="8822" w:author="Borja Gonzalez" w:date="2017-09-28T20:46:00Z">
              <w:r w:rsidRPr="00C85A45">
                <w:rPr>
                  <w:u w:val="single"/>
                </w:rPr>
                <w:t>20:45:30.954 Navigated to http://192.168.1.33:8124/evolucion.html?var1=3&amp;var2=Javier&amp;var3=Perez&amp;var4=h</w:t>
              </w:r>
            </w:ins>
          </w:p>
          <w:p w14:paraId="1F189BCE" w14:textId="77777777" w:rsidR="00C85A45" w:rsidRPr="00C85A45" w:rsidRDefault="00C85A45" w:rsidP="00C85A45">
            <w:pPr>
              <w:rPr>
                <w:ins w:id="8823" w:author="Borja Gonzalez" w:date="2017-09-28T20:46:00Z"/>
                <w:u w:val="single"/>
              </w:rPr>
            </w:pPr>
            <w:ins w:id="8824" w:author="Borja Gonzalez" w:date="2017-09-28T20:46:00Z">
              <w:r w:rsidRPr="00C85A45">
                <w:rPr>
                  <w:u w:val="single"/>
                </w:rPr>
                <w:t>20:45:31.380 evolucion_node.js:8 Conexíon establecida con el servidor</w:t>
              </w:r>
            </w:ins>
          </w:p>
          <w:p w14:paraId="0E1DEAAE" w14:textId="77777777" w:rsidR="00C85A45" w:rsidRPr="00C85A45" w:rsidRDefault="00C85A45" w:rsidP="00C85A45">
            <w:pPr>
              <w:rPr>
                <w:ins w:id="8825" w:author="Borja Gonzalez" w:date="2017-09-28T20:46:00Z"/>
                <w:u w:val="single"/>
              </w:rPr>
            </w:pPr>
            <w:ins w:id="8826" w:author="Borja Gonzalez" w:date="2017-09-28T20:46:00Z">
              <w:r w:rsidRPr="00C85A45">
                <w:rPr>
                  <w:u w:val="single"/>
                </w:rPr>
                <w:t>20:45:31.383 evolucion_node.js:21 Solicitud de listado de movimientos de Javier enviada</w:t>
              </w:r>
            </w:ins>
          </w:p>
          <w:p w14:paraId="2CC0DB92" w14:textId="77777777" w:rsidR="00C85A45" w:rsidRPr="00C85A45" w:rsidRDefault="00C85A45" w:rsidP="00C85A45">
            <w:pPr>
              <w:rPr>
                <w:ins w:id="8827" w:author="Borja Gonzalez" w:date="2017-09-28T20:46:00Z"/>
                <w:u w:val="single"/>
              </w:rPr>
            </w:pPr>
            <w:ins w:id="8828" w:author="Borja Gonzalez" w:date="2017-09-28T20:46:00Z">
              <w:r w:rsidRPr="00C85A45">
                <w:rPr>
                  <w:u w:val="single"/>
                </w:rPr>
                <w:t>20:45:31.551 evolucion_node.js:23 Lista de movimientos de Javier recibida</w:t>
              </w:r>
            </w:ins>
          </w:p>
          <w:p w14:paraId="4B1134EE" w14:textId="7DB43904" w:rsidR="00C85A45" w:rsidRDefault="00C85A45" w:rsidP="00C85A45">
            <w:pPr>
              <w:rPr>
                <w:ins w:id="8829" w:author="Borja Gonzalez" w:date="2017-09-28T20:46:00Z"/>
                <w:u w:val="single"/>
              </w:rPr>
            </w:pPr>
            <w:ins w:id="8830" w:author="Borja Gonzalez" w:date="2017-09-28T20:46:00Z">
              <w:r w:rsidRPr="00C85A45">
                <w:rPr>
                  <w:u w:val="single"/>
                </w:rPr>
                <w:t>20:45:31.553 evolucion.html?var1=3&amp;var2=Javier&amp;var3=Perez&amp;var4=h:114 Lista de movimietos de Javier Perez disponible en el navegador</w:t>
              </w:r>
            </w:ins>
          </w:p>
        </w:tc>
      </w:tr>
    </w:tbl>
    <w:p w14:paraId="4955FC99" w14:textId="77777777" w:rsidR="000A493D" w:rsidRDefault="000A493D" w:rsidP="000A493D">
      <w:pPr>
        <w:rPr>
          <w:ins w:id="8831" w:author="Borja Gonzalez" w:date="2017-09-28T20:19:00Z"/>
          <w:u w:val="single"/>
        </w:rPr>
      </w:pPr>
    </w:p>
    <w:p w14:paraId="6912482D" w14:textId="7E5D99DE" w:rsidR="002024F2" w:rsidRDefault="000A493D" w:rsidP="000A493D">
      <w:pPr>
        <w:rPr>
          <w:ins w:id="8832" w:author="Borja Gonzalez" w:date="2017-09-28T20:19:00Z"/>
          <w:u w:val="single"/>
        </w:rPr>
      </w:pPr>
      <w:ins w:id="8833" w:author="Borja Gonzalez" w:date="2017-09-28T20:19:00Z">
        <w:r>
          <w:rPr>
            <w:u w:val="single"/>
          </w:rPr>
          <w:t>Terminal (Servidor):</w:t>
        </w:r>
      </w:ins>
    </w:p>
    <w:tbl>
      <w:tblPr>
        <w:tblStyle w:val="TableGrid"/>
        <w:tblW w:w="0" w:type="auto"/>
        <w:tblLook w:val="04A0" w:firstRow="1" w:lastRow="0" w:firstColumn="1" w:lastColumn="0" w:noHBand="0" w:noVBand="1"/>
        <w:tblPrChange w:id="8834" w:author="Borja Gonzalez" w:date="2017-09-28T20:47:00Z">
          <w:tblPr>
            <w:tblStyle w:val="TableGrid"/>
            <w:tblW w:w="0" w:type="auto"/>
            <w:tblLook w:val="04A0" w:firstRow="1" w:lastRow="0" w:firstColumn="1" w:lastColumn="0" w:noHBand="0" w:noVBand="1"/>
          </w:tblPr>
        </w:tblPrChange>
      </w:tblPr>
      <w:tblGrid>
        <w:gridCol w:w="8856"/>
        <w:tblGridChange w:id="8835">
          <w:tblGrid>
            <w:gridCol w:w="8856"/>
          </w:tblGrid>
        </w:tblGridChange>
      </w:tblGrid>
      <w:tr w:rsidR="00C85A45" w14:paraId="2ECDD73F" w14:textId="77777777" w:rsidTr="002024F2">
        <w:trPr>
          <w:trHeight w:val="3246"/>
          <w:ins w:id="8836" w:author="Borja Gonzalez" w:date="2017-09-28T20:46:00Z"/>
        </w:trPr>
        <w:tc>
          <w:tcPr>
            <w:tcW w:w="8856" w:type="dxa"/>
            <w:tcPrChange w:id="8837" w:author="Borja Gonzalez" w:date="2017-09-28T20:47:00Z">
              <w:tcPr>
                <w:tcW w:w="8856" w:type="dxa"/>
              </w:tcPr>
            </w:tcPrChange>
          </w:tcPr>
          <w:p w14:paraId="03EE01D5" w14:textId="77777777" w:rsidR="002024F2" w:rsidRDefault="002024F2" w:rsidP="002024F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8838" w:author="Borja Gonzalez" w:date="2017-09-28T20:46:00Z"/>
                <w:rFonts w:ascii="Menlo Regular" w:hAnsi="Menlo Regular" w:cs="Menlo Regular"/>
                <w:color w:val="000000"/>
                <w:sz w:val="22"/>
                <w:szCs w:val="22"/>
                <w:lang w:val="en-US"/>
              </w:rPr>
            </w:pPr>
            <w:ins w:id="8839" w:author="Borja Gonzalez" w:date="2017-09-28T20:46:00Z">
              <w:r>
                <w:rPr>
                  <w:rFonts w:ascii="Menlo Regular" w:hAnsi="Menlo Regular" w:cs="Menlo Regular"/>
                  <w:color w:val="000000"/>
                  <w:sz w:val="22"/>
                  <w:szCs w:val="22"/>
                  <w:lang w:val="en-US"/>
                </w:rPr>
                <w:t>20:45:29:276 Conexión establecida con el cliente</w:t>
              </w:r>
            </w:ins>
          </w:p>
          <w:p w14:paraId="5CC8FA5B" w14:textId="77777777" w:rsidR="002024F2" w:rsidRDefault="002024F2" w:rsidP="002024F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8840" w:author="Borja Gonzalez" w:date="2017-09-28T20:46:00Z"/>
                <w:rFonts w:ascii="Menlo Regular" w:hAnsi="Menlo Regular" w:cs="Menlo Regular"/>
                <w:color w:val="000000"/>
                <w:sz w:val="22"/>
                <w:szCs w:val="22"/>
                <w:lang w:val="en-US"/>
              </w:rPr>
            </w:pPr>
            <w:ins w:id="8841" w:author="Borja Gonzalez" w:date="2017-09-28T20:46:00Z">
              <w:r>
                <w:rPr>
                  <w:rFonts w:ascii="Menlo Regular" w:hAnsi="Menlo Regular" w:cs="Menlo Regular"/>
                  <w:color w:val="000000"/>
                  <w:sz w:val="22"/>
                  <w:szCs w:val="22"/>
                  <w:lang w:val="en-US"/>
                </w:rPr>
                <w:t>20:45:29:279 Conexión establecida con el cliente</w:t>
              </w:r>
            </w:ins>
          </w:p>
          <w:p w14:paraId="253954D2" w14:textId="77777777" w:rsidR="002024F2" w:rsidRDefault="002024F2" w:rsidP="002024F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8842" w:author="Borja Gonzalez" w:date="2017-09-28T20:46:00Z"/>
                <w:rFonts w:ascii="Menlo Regular" w:hAnsi="Menlo Regular" w:cs="Menlo Regular"/>
                <w:color w:val="000000"/>
                <w:sz w:val="22"/>
                <w:szCs w:val="22"/>
                <w:lang w:val="en-US"/>
              </w:rPr>
            </w:pPr>
            <w:ins w:id="8843" w:author="Borja Gonzalez" w:date="2017-09-28T20:46:00Z">
              <w:r>
                <w:rPr>
                  <w:rFonts w:ascii="Menlo Regular" w:hAnsi="Menlo Regular" w:cs="Menlo Regular"/>
                  <w:color w:val="000000"/>
                  <w:sz w:val="22"/>
                  <w:szCs w:val="22"/>
                  <w:lang w:val="en-US"/>
                </w:rPr>
                <w:t>20:45:29:322 Petición del cliente: Pacientes</w:t>
              </w:r>
            </w:ins>
          </w:p>
          <w:p w14:paraId="2377B503" w14:textId="77777777" w:rsidR="002024F2" w:rsidRDefault="002024F2" w:rsidP="002024F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8844" w:author="Borja Gonzalez" w:date="2017-09-28T20:46:00Z"/>
                <w:rFonts w:ascii="Menlo Regular" w:hAnsi="Menlo Regular" w:cs="Menlo Regular"/>
                <w:color w:val="000000"/>
                <w:sz w:val="22"/>
                <w:szCs w:val="22"/>
                <w:lang w:val="en-US"/>
              </w:rPr>
            </w:pPr>
            <w:ins w:id="8845" w:author="Borja Gonzalez" w:date="2017-09-28T20:46:00Z">
              <w:r>
                <w:rPr>
                  <w:rFonts w:ascii="Menlo Regular" w:hAnsi="Menlo Regular" w:cs="Menlo Regular"/>
                  <w:color w:val="000000"/>
                  <w:sz w:val="22"/>
                  <w:szCs w:val="22"/>
                  <w:lang w:val="en-US"/>
                </w:rPr>
                <w:t>20:45:29:362 Base de datos abierta</w:t>
              </w:r>
            </w:ins>
          </w:p>
          <w:p w14:paraId="4267FAD3" w14:textId="77777777" w:rsidR="002024F2" w:rsidRDefault="002024F2" w:rsidP="002024F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8846" w:author="Borja Gonzalez" w:date="2017-09-28T20:46:00Z"/>
                <w:rFonts w:ascii="Menlo Regular" w:hAnsi="Menlo Regular" w:cs="Menlo Regular"/>
                <w:color w:val="000000"/>
                <w:sz w:val="22"/>
                <w:szCs w:val="22"/>
                <w:lang w:val="en-US"/>
              </w:rPr>
            </w:pPr>
            <w:ins w:id="8847" w:author="Borja Gonzalez" w:date="2017-09-28T20:46:00Z">
              <w:r>
                <w:rPr>
                  <w:rFonts w:ascii="Menlo Regular" w:hAnsi="Menlo Regular" w:cs="Menlo Regular"/>
                  <w:color w:val="000000"/>
                  <w:sz w:val="22"/>
                  <w:szCs w:val="22"/>
                  <w:lang w:val="en-US"/>
                </w:rPr>
                <w:t>20:45:29:472 Listado de pacientes enviado al cliente</w:t>
              </w:r>
            </w:ins>
          </w:p>
          <w:p w14:paraId="2A0E361D" w14:textId="77777777" w:rsidR="002024F2" w:rsidRDefault="002024F2" w:rsidP="002024F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8848" w:author="Borja Gonzalez" w:date="2017-09-28T20:46:00Z"/>
                <w:rFonts w:ascii="Menlo Regular" w:hAnsi="Menlo Regular" w:cs="Menlo Regular"/>
                <w:color w:val="000000"/>
                <w:sz w:val="22"/>
                <w:szCs w:val="22"/>
                <w:lang w:val="en-US"/>
              </w:rPr>
            </w:pPr>
            <w:ins w:id="8849" w:author="Borja Gonzalez" w:date="2017-09-28T20:46:00Z">
              <w:r>
                <w:rPr>
                  <w:rFonts w:ascii="Menlo Regular" w:hAnsi="Menlo Regular" w:cs="Menlo Regular"/>
                  <w:color w:val="000000"/>
                  <w:sz w:val="22"/>
                  <w:szCs w:val="22"/>
                  <w:lang w:val="en-US"/>
                </w:rPr>
                <w:t>20:45:29:478 Base de datos cerrada</w:t>
              </w:r>
            </w:ins>
          </w:p>
          <w:p w14:paraId="7E3EB89E" w14:textId="77777777" w:rsidR="002024F2" w:rsidRDefault="002024F2" w:rsidP="002024F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8850" w:author="Borja Gonzalez" w:date="2017-09-28T20:46:00Z"/>
                <w:rFonts w:ascii="Menlo Regular" w:hAnsi="Menlo Regular" w:cs="Menlo Regular"/>
                <w:color w:val="000000"/>
                <w:sz w:val="22"/>
                <w:szCs w:val="22"/>
                <w:lang w:val="en-US"/>
              </w:rPr>
            </w:pPr>
            <w:ins w:id="8851" w:author="Borja Gonzalez" w:date="2017-09-28T20:46:00Z">
              <w:r>
                <w:rPr>
                  <w:rFonts w:ascii="Menlo Regular" w:hAnsi="Menlo Regular" w:cs="Menlo Regular"/>
                  <w:color w:val="000000"/>
                  <w:sz w:val="22"/>
                  <w:szCs w:val="22"/>
                  <w:lang w:val="en-US"/>
                </w:rPr>
                <w:t>20:45:31:003 Conexión establecida con el cliente</w:t>
              </w:r>
            </w:ins>
          </w:p>
          <w:p w14:paraId="473D8D8B" w14:textId="77777777" w:rsidR="002024F2" w:rsidRDefault="002024F2" w:rsidP="002024F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8852" w:author="Borja Gonzalez" w:date="2017-09-28T20:46:00Z"/>
                <w:rFonts w:ascii="Menlo Regular" w:hAnsi="Menlo Regular" w:cs="Menlo Regular"/>
                <w:color w:val="000000"/>
                <w:sz w:val="22"/>
                <w:szCs w:val="22"/>
                <w:lang w:val="en-US"/>
              </w:rPr>
            </w:pPr>
            <w:ins w:id="8853" w:author="Borja Gonzalez" w:date="2017-09-28T20:46:00Z">
              <w:r>
                <w:rPr>
                  <w:rFonts w:ascii="Menlo Regular" w:hAnsi="Menlo Regular" w:cs="Menlo Regular"/>
                  <w:color w:val="000000"/>
                  <w:sz w:val="22"/>
                  <w:szCs w:val="22"/>
                  <w:lang w:val="en-US"/>
                </w:rPr>
                <w:t>20:45:31:382 Conexión establecida con el cliente</w:t>
              </w:r>
            </w:ins>
          </w:p>
          <w:p w14:paraId="1F6BE8FC" w14:textId="77777777" w:rsidR="002024F2" w:rsidRDefault="002024F2" w:rsidP="002024F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8854" w:author="Borja Gonzalez" w:date="2017-09-28T20:46:00Z"/>
                <w:rFonts w:ascii="Menlo Regular" w:hAnsi="Menlo Regular" w:cs="Menlo Regular"/>
                <w:color w:val="000000"/>
                <w:sz w:val="22"/>
                <w:szCs w:val="22"/>
                <w:lang w:val="en-US"/>
              </w:rPr>
            </w:pPr>
            <w:ins w:id="8855" w:author="Borja Gonzalez" w:date="2017-09-28T20:46:00Z">
              <w:r>
                <w:rPr>
                  <w:rFonts w:ascii="Menlo Regular" w:hAnsi="Menlo Regular" w:cs="Menlo Regular"/>
                  <w:color w:val="000000"/>
                  <w:sz w:val="22"/>
                  <w:szCs w:val="22"/>
                  <w:lang w:val="en-US"/>
                </w:rPr>
                <w:t>20:45:31:463 Petición del cliente: Datos paciente</w:t>
              </w:r>
            </w:ins>
          </w:p>
          <w:p w14:paraId="09D5DD13" w14:textId="77777777" w:rsidR="002024F2" w:rsidRDefault="002024F2" w:rsidP="002024F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8856" w:author="Borja Gonzalez" w:date="2017-09-28T20:46:00Z"/>
                <w:rFonts w:ascii="Menlo Regular" w:hAnsi="Menlo Regular" w:cs="Menlo Regular"/>
                <w:color w:val="000000"/>
                <w:sz w:val="22"/>
                <w:szCs w:val="22"/>
                <w:lang w:val="en-US"/>
              </w:rPr>
            </w:pPr>
            <w:ins w:id="8857" w:author="Borja Gonzalez" w:date="2017-09-28T20:46:00Z">
              <w:r>
                <w:rPr>
                  <w:rFonts w:ascii="Menlo Regular" w:hAnsi="Menlo Regular" w:cs="Menlo Regular"/>
                  <w:color w:val="000000"/>
                  <w:sz w:val="22"/>
                  <w:szCs w:val="22"/>
                  <w:lang w:val="en-US"/>
                </w:rPr>
                <w:t>20:45:31:466 Base de datos abierta</w:t>
              </w:r>
            </w:ins>
          </w:p>
          <w:p w14:paraId="6C8EC6FD" w14:textId="77777777" w:rsidR="002024F2" w:rsidRDefault="002024F2" w:rsidP="002024F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8858" w:author="Borja Gonzalez" w:date="2017-09-28T20:46:00Z"/>
                <w:rFonts w:ascii="Menlo Regular" w:hAnsi="Menlo Regular" w:cs="Menlo Regular"/>
                <w:color w:val="000000"/>
                <w:sz w:val="22"/>
                <w:szCs w:val="22"/>
                <w:lang w:val="en-US"/>
              </w:rPr>
            </w:pPr>
            <w:ins w:id="8859" w:author="Borja Gonzalez" w:date="2017-09-28T20:46:00Z">
              <w:r>
                <w:rPr>
                  <w:rFonts w:ascii="Menlo Regular" w:hAnsi="Menlo Regular" w:cs="Menlo Regular"/>
                  <w:color w:val="000000"/>
                  <w:sz w:val="22"/>
                  <w:szCs w:val="22"/>
                  <w:lang w:val="en-US"/>
                </w:rPr>
                <w:t>20:45:31:536 Listado de movimientos de Javier enviado al cliente</w:t>
              </w:r>
            </w:ins>
          </w:p>
          <w:p w14:paraId="3AE99A36" w14:textId="7D67C74D" w:rsidR="00C85A45" w:rsidRPr="002024F2" w:rsidRDefault="002024F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8860" w:author="Borja Gonzalez" w:date="2017-09-28T20:46:00Z"/>
                <w:rFonts w:ascii="Menlo Regular" w:hAnsi="Menlo Regular" w:cs="Menlo Regular"/>
                <w:color w:val="000000"/>
                <w:sz w:val="22"/>
                <w:szCs w:val="22"/>
                <w:lang w:val="en-US"/>
                <w:rPrChange w:id="8861" w:author="Borja Gonzalez" w:date="2017-09-28T20:47:00Z">
                  <w:rPr>
                    <w:ins w:id="8862" w:author="Borja Gonzalez" w:date="2017-09-28T20:46:00Z"/>
                  </w:rPr>
                </w:rPrChange>
              </w:rPr>
              <w:pPrChange w:id="8863" w:author="Borja Gonzalez" w:date="2017-09-28T20:47:00Z">
                <w:pPr>
                  <w:pStyle w:val="Heading3"/>
                </w:pPr>
              </w:pPrChange>
            </w:pPr>
            <w:ins w:id="8864" w:author="Borja Gonzalez" w:date="2017-09-28T20:46:00Z">
              <w:r>
                <w:rPr>
                  <w:rFonts w:ascii="Menlo Regular" w:hAnsi="Menlo Regular" w:cs="Menlo Regular"/>
                  <w:color w:val="000000"/>
                  <w:sz w:val="22"/>
                  <w:szCs w:val="22"/>
                  <w:lang w:val="en-US"/>
                </w:rPr>
                <w:t>20:45:31:537 Base de datos cerrada</w:t>
              </w:r>
            </w:ins>
          </w:p>
        </w:tc>
      </w:tr>
    </w:tbl>
    <w:p w14:paraId="3E106099" w14:textId="77777777" w:rsidR="000A493D" w:rsidRDefault="000A493D">
      <w:pPr>
        <w:pStyle w:val="Heading3"/>
        <w:rPr>
          <w:ins w:id="8865" w:author="Borja Gonzalez" w:date="2017-09-28T20:52:00Z"/>
        </w:rPr>
        <w:pPrChange w:id="8866" w:author="Borja Gonzalez" w:date="2017-09-28T20:19:00Z">
          <w:pPr/>
        </w:pPrChange>
      </w:pPr>
    </w:p>
    <w:p w14:paraId="67E4DD13" w14:textId="32E58AFF" w:rsidR="00A601FD" w:rsidRDefault="00A601FD">
      <w:pPr>
        <w:pStyle w:val="Heading3"/>
        <w:rPr>
          <w:ins w:id="8867" w:author="Borja Gonzalez" w:date="2017-09-28T20:53:00Z"/>
        </w:rPr>
        <w:pPrChange w:id="8868" w:author="Borja Gonzalez" w:date="2017-09-28T20:53:00Z">
          <w:pPr/>
        </w:pPrChange>
      </w:pPr>
      <w:ins w:id="8869" w:author="Borja Gonzalez" w:date="2017-09-28T20:52:00Z">
        <w:r>
          <w:t>5.1.7.  Borrar una sesión de movimientos</w:t>
        </w:r>
      </w:ins>
    </w:p>
    <w:p w14:paraId="06898D8F" w14:textId="77777777" w:rsidR="00A601FD" w:rsidRDefault="00A601FD">
      <w:pPr>
        <w:rPr>
          <w:ins w:id="8870" w:author="Borja Gonzalez" w:date="2017-09-28T20:53:00Z"/>
        </w:rPr>
      </w:pPr>
    </w:p>
    <w:p w14:paraId="10B68A47" w14:textId="77777777" w:rsidR="00A601FD" w:rsidRDefault="00A601FD" w:rsidP="00A601FD">
      <w:pPr>
        <w:rPr>
          <w:ins w:id="8871" w:author="Borja Gonzalez" w:date="2017-09-28T21:54:00Z"/>
          <w:u w:val="single"/>
        </w:rPr>
      </w:pPr>
      <w:ins w:id="8872" w:author="Borja Gonzalez" w:date="2017-09-28T20:53:00Z">
        <w:r>
          <w:rPr>
            <w:u w:val="single"/>
          </w:rPr>
          <w:t>Consola del navegador:</w:t>
        </w:r>
      </w:ins>
    </w:p>
    <w:p w14:paraId="1A429AF5" w14:textId="77777777" w:rsidR="005A0AB6" w:rsidRDefault="005A0AB6" w:rsidP="00A601FD">
      <w:pPr>
        <w:rPr>
          <w:ins w:id="8873" w:author="Borja Gonzalez" w:date="2017-09-28T21:54:00Z"/>
          <w:u w:val="single"/>
        </w:rPr>
      </w:pPr>
    </w:p>
    <w:tbl>
      <w:tblPr>
        <w:tblStyle w:val="TableGrid"/>
        <w:tblW w:w="0" w:type="auto"/>
        <w:tblLook w:val="04A0" w:firstRow="1" w:lastRow="0" w:firstColumn="1" w:lastColumn="0" w:noHBand="0" w:noVBand="1"/>
      </w:tblPr>
      <w:tblGrid>
        <w:gridCol w:w="8856"/>
      </w:tblGrid>
      <w:tr w:rsidR="005A0AB6" w14:paraId="5480B655" w14:textId="77777777" w:rsidTr="005A0AB6">
        <w:trPr>
          <w:ins w:id="8874" w:author="Borja Gonzalez" w:date="2017-09-28T21:54:00Z"/>
        </w:trPr>
        <w:tc>
          <w:tcPr>
            <w:tcW w:w="8856" w:type="dxa"/>
          </w:tcPr>
          <w:p w14:paraId="50B4750C" w14:textId="77777777" w:rsidR="005A0AB6" w:rsidRPr="005A0AB6" w:rsidRDefault="005A0AB6" w:rsidP="005A0AB6">
            <w:pPr>
              <w:rPr>
                <w:ins w:id="8875" w:author="Borja Gonzalez" w:date="2017-09-28T21:54:00Z"/>
                <w:u w:val="single"/>
              </w:rPr>
            </w:pPr>
            <w:ins w:id="8876" w:author="Borja Gonzalez" w:date="2017-09-28T21:54:00Z">
              <w:r w:rsidRPr="005A0AB6">
                <w:rPr>
                  <w:u w:val="single"/>
                </w:rPr>
                <w:t>21:54:16.374 Navigated to http://192.168.1.33:8124/pacientes.html</w:t>
              </w:r>
            </w:ins>
          </w:p>
          <w:p w14:paraId="35FB1D29" w14:textId="582AECA7" w:rsidR="005A0AB6" w:rsidRPr="005A0AB6" w:rsidRDefault="005A0AB6" w:rsidP="005A0AB6">
            <w:pPr>
              <w:rPr>
                <w:ins w:id="8877" w:author="Borja Gonzalez" w:date="2017-09-28T21:54:00Z"/>
                <w:u w:val="single"/>
              </w:rPr>
            </w:pPr>
            <w:ins w:id="8878" w:author="Borja Gonzalez" w:date="2017-09-28T21:54:00Z">
              <w:r w:rsidRPr="005A0AB6">
                <w:rPr>
                  <w:u w:val="single"/>
                </w:rPr>
                <w:t xml:space="preserve">21:54:16.867 VM90 pacientes_node.js:28 </w:t>
              </w:r>
            </w:ins>
            <w:ins w:id="8879" w:author="Borja Gonzalez" w:date="2017-09-28T22:12:00Z">
              <w:r w:rsidR="009550DF" w:rsidRPr="005A0AB6">
                <w:rPr>
                  <w:u w:val="single"/>
                </w:rPr>
                <w:t>Conexión</w:t>
              </w:r>
            </w:ins>
            <w:ins w:id="8880" w:author="Borja Gonzalez" w:date="2017-09-28T21:54:00Z">
              <w:r w:rsidRPr="005A0AB6">
                <w:rPr>
                  <w:u w:val="single"/>
                </w:rPr>
                <w:t xml:space="preserve"> establecida con el servidor</w:t>
              </w:r>
            </w:ins>
          </w:p>
          <w:p w14:paraId="7D9A7287" w14:textId="77777777" w:rsidR="005A0AB6" w:rsidRPr="005A0AB6" w:rsidRDefault="005A0AB6" w:rsidP="005A0AB6">
            <w:pPr>
              <w:rPr>
                <w:ins w:id="8881" w:author="Borja Gonzalez" w:date="2017-09-28T21:54:00Z"/>
                <w:u w:val="single"/>
              </w:rPr>
            </w:pPr>
            <w:ins w:id="8882" w:author="Borja Gonzalez" w:date="2017-09-28T21:54:00Z">
              <w:r w:rsidRPr="005A0AB6">
                <w:rPr>
                  <w:u w:val="single"/>
                </w:rPr>
                <w:t>21:54:16.874 VM90 pacientes_node.js:39 Solicitud de listado de pacientes enviada</w:t>
              </w:r>
            </w:ins>
          </w:p>
          <w:p w14:paraId="29288D92" w14:textId="77777777" w:rsidR="005A0AB6" w:rsidRPr="005A0AB6" w:rsidRDefault="005A0AB6" w:rsidP="005A0AB6">
            <w:pPr>
              <w:rPr>
                <w:ins w:id="8883" w:author="Borja Gonzalez" w:date="2017-09-28T21:54:00Z"/>
                <w:u w:val="single"/>
              </w:rPr>
            </w:pPr>
            <w:ins w:id="8884" w:author="Borja Gonzalez" w:date="2017-09-28T21:54:00Z">
              <w:r w:rsidRPr="005A0AB6">
                <w:rPr>
                  <w:u w:val="single"/>
                </w:rPr>
                <w:t>21:54:17.082 VM90 pacientes_node.js:41 Lista de pacientes recibida</w:t>
              </w:r>
            </w:ins>
          </w:p>
          <w:p w14:paraId="13CBDC81" w14:textId="77777777" w:rsidR="005A0AB6" w:rsidRPr="005A0AB6" w:rsidRDefault="005A0AB6" w:rsidP="005A0AB6">
            <w:pPr>
              <w:rPr>
                <w:ins w:id="8885" w:author="Borja Gonzalez" w:date="2017-09-28T21:54:00Z"/>
                <w:u w:val="single"/>
              </w:rPr>
            </w:pPr>
            <w:ins w:id="8886" w:author="Borja Gonzalez" w:date="2017-09-28T21:54:00Z">
              <w:r w:rsidRPr="005A0AB6">
                <w:rPr>
                  <w:u w:val="single"/>
                </w:rPr>
                <w:t>21:54:17.084 pacientes.html:45 Lista de pacientes disponible en el navegador</w:t>
              </w:r>
            </w:ins>
          </w:p>
          <w:p w14:paraId="0ED6F8C3" w14:textId="77777777" w:rsidR="005A0AB6" w:rsidRPr="005A0AB6" w:rsidRDefault="005A0AB6" w:rsidP="005A0AB6">
            <w:pPr>
              <w:rPr>
                <w:ins w:id="8887" w:author="Borja Gonzalez" w:date="2017-09-28T21:54:00Z"/>
                <w:u w:val="single"/>
              </w:rPr>
            </w:pPr>
            <w:ins w:id="8888" w:author="Borja Gonzalez" w:date="2017-09-28T21:54:00Z">
              <w:r w:rsidRPr="005A0AB6">
                <w:rPr>
                  <w:u w:val="single"/>
                </w:rPr>
                <w:t>21:54:19.187 Navigated to http://192.168.1.33:8124/evolucion.html?var1=3&amp;var2=Javier&amp;var3=Perez&amp;var4=h</w:t>
              </w:r>
            </w:ins>
          </w:p>
          <w:p w14:paraId="681217A5" w14:textId="17597EA6" w:rsidR="005A0AB6" w:rsidRPr="005A0AB6" w:rsidRDefault="005A0AB6" w:rsidP="005A0AB6">
            <w:pPr>
              <w:rPr>
                <w:ins w:id="8889" w:author="Borja Gonzalez" w:date="2017-09-28T21:54:00Z"/>
                <w:u w:val="single"/>
              </w:rPr>
            </w:pPr>
            <w:ins w:id="8890" w:author="Borja Gonzalez" w:date="2017-09-28T21:54:00Z">
              <w:r w:rsidRPr="005A0AB6">
                <w:rPr>
                  <w:u w:val="single"/>
                </w:rPr>
                <w:t xml:space="preserve">21:54:19.609 VM118 evolucion_node.js:8 </w:t>
              </w:r>
            </w:ins>
            <w:ins w:id="8891" w:author="Borja Gonzalez" w:date="2017-09-28T22:12:00Z">
              <w:r w:rsidR="009550DF" w:rsidRPr="005A0AB6">
                <w:rPr>
                  <w:u w:val="single"/>
                </w:rPr>
                <w:t>Conexión</w:t>
              </w:r>
            </w:ins>
            <w:ins w:id="8892" w:author="Borja Gonzalez" w:date="2017-09-28T21:54:00Z">
              <w:r w:rsidRPr="005A0AB6">
                <w:rPr>
                  <w:u w:val="single"/>
                </w:rPr>
                <w:t xml:space="preserve"> establecida con el servidor</w:t>
              </w:r>
            </w:ins>
          </w:p>
          <w:p w14:paraId="192207BC" w14:textId="77777777" w:rsidR="005A0AB6" w:rsidRPr="005A0AB6" w:rsidRDefault="005A0AB6" w:rsidP="005A0AB6">
            <w:pPr>
              <w:rPr>
                <w:ins w:id="8893" w:author="Borja Gonzalez" w:date="2017-09-28T21:54:00Z"/>
                <w:u w:val="single"/>
              </w:rPr>
            </w:pPr>
            <w:ins w:id="8894" w:author="Borja Gonzalez" w:date="2017-09-28T21:54:00Z">
              <w:r w:rsidRPr="005A0AB6">
                <w:rPr>
                  <w:u w:val="single"/>
                </w:rPr>
                <w:t>21:54:19.615 VM118 evolucion_node.js:21 Solicitud de listado de movimientos de Javier enviada</w:t>
              </w:r>
            </w:ins>
          </w:p>
          <w:p w14:paraId="498F7543" w14:textId="77777777" w:rsidR="005A0AB6" w:rsidRPr="005A0AB6" w:rsidRDefault="005A0AB6" w:rsidP="005A0AB6">
            <w:pPr>
              <w:rPr>
                <w:ins w:id="8895" w:author="Borja Gonzalez" w:date="2017-09-28T21:54:00Z"/>
                <w:u w:val="single"/>
              </w:rPr>
            </w:pPr>
            <w:ins w:id="8896" w:author="Borja Gonzalez" w:date="2017-09-28T21:54:00Z">
              <w:r w:rsidRPr="005A0AB6">
                <w:rPr>
                  <w:u w:val="single"/>
                </w:rPr>
                <w:t>21:54:19.786 VM118 evolucion_node.js:23 Lista de movimientos de Javier recibida</w:t>
              </w:r>
            </w:ins>
          </w:p>
          <w:p w14:paraId="1F926D80" w14:textId="77777777" w:rsidR="005A0AB6" w:rsidRPr="005A0AB6" w:rsidRDefault="005A0AB6" w:rsidP="005A0AB6">
            <w:pPr>
              <w:rPr>
                <w:ins w:id="8897" w:author="Borja Gonzalez" w:date="2017-09-28T21:54:00Z"/>
                <w:u w:val="single"/>
              </w:rPr>
            </w:pPr>
            <w:ins w:id="8898" w:author="Borja Gonzalez" w:date="2017-09-28T21:54:00Z">
              <w:r w:rsidRPr="005A0AB6">
                <w:rPr>
                  <w:u w:val="single"/>
                </w:rPr>
                <w:t>21:54:19.789 evolucion.html?var1=3&amp;var2=Javier&amp;var3=Perez&amp;var4=h:114 Lista de movimietos de Javier Perez disponible en el navegador</w:t>
              </w:r>
            </w:ins>
          </w:p>
          <w:p w14:paraId="4F7F7907" w14:textId="75F88A4D" w:rsidR="005A0AB6" w:rsidRPr="005A0AB6" w:rsidRDefault="005A0AB6" w:rsidP="005A0AB6">
            <w:pPr>
              <w:rPr>
                <w:ins w:id="8899" w:author="Borja Gonzalez" w:date="2017-09-28T21:54:00Z"/>
                <w:u w:val="single"/>
              </w:rPr>
            </w:pPr>
            <w:ins w:id="8900" w:author="Borja Gonzalez" w:date="2017-09-28T21:54:00Z">
              <w:r w:rsidRPr="005A0AB6">
                <w:rPr>
                  <w:u w:val="single"/>
                </w:rPr>
                <w:t xml:space="preserve">21:54:23.016 VM118 evolucion_node.js:353 </w:t>
              </w:r>
            </w:ins>
            <w:ins w:id="8901" w:author="Borja Gonzalez" w:date="2017-09-28T22:12:00Z">
              <w:r w:rsidR="009550DF" w:rsidRPr="005A0AB6">
                <w:rPr>
                  <w:u w:val="single"/>
                </w:rPr>
                <w:t>Conexión</w:t>
              </w:r>
            </w:ins>
            <w:ins w:id="8902" w:author="Borja Gonzalez" w:date="2017-09-28T21:54:00Z">
              <w:r w:rsidRPr="005A0AB6">
                <w:rPr>
                  <w:u w:val="single"/>
                </w:rPr>
                <w:t xml:space="preserve"> establecida con el servidor</w:t>
              </w:r>
            </w:ins>
          </w:p>
          <w:p w14:paraId="6852DDDA" w14:textId="77777777" w:rsidR="005A0AB6" w:rsidRPr="005A0AB6" w:rsidRDefault="005A0AB6" w:rsidP="005A0AB6">
            <w:pPr>
              <w:rPr>
                <w:ins w:id="8903" w:author="Borja Gonzalez" w:date="2017-09-28T21:54:00Z"/>
                <w:u w:val="single"/>
              </w:rPr>
            </w:pPr>
            <w:ins w:id="8904" w:author="Borja Gonzalez" w:date="2017-09-28T21:54:00Z">
              <w:r w:rsidRPr="005A0AB6">
                <w:rPr>
                  <w:u w:val="single"/>
                </w:rPr>
                <w:t>21:54:23.017 VM118 evolucion_node.js:367 Solicitud para borrar datos de Javier enviada</w:t>
              </w:r>
            </w:ins>
          </w:p>
          <w:p w14:paraId="4E15EC01" w14:textId="77777777" w:rsidR="005A0AB6" w:rsidRPr="005A0AB6" w:rsidRDefault="005A0AB6" w:rsidP="005A0AB6">
            <w:pPr>
              <w:rPr>
                <w:ins w:id="8905" w:author="Borja Gonzalez" w:date="2017-09-28T21:54:00Z"/>
                <w:u w:val="single"/>
              </w:rPr>
            </w:pPr>
            <w:ins w:id="8906" w:author="Borja Gonzalez" w:date="2017-09-28T21:54:00Z">
              <w:r w:rsidRPr="005A0AB6">
                <w:rPr>
                  <w:u w:val="single"/>
                </w:rPr>
                <w:t>21:54:23.300 Navigated to http://192.168.1.33:8124/evolucion.html?var1=3&amp;var2=Javier&amp;var3=Perez&amp;var4=h</w:t>
              </w:r>
            </w:ins>
          </w:p>
          <w:p w14:paraId="3A0BCD36" w14:textId="2A215BE0" w:rsidR="005A0AB6" w:rsidRPr="005A0AB6" w:rsidRDefault="005A0AB6" w:rsidP="005A0AB6">
            <w:pPr>
              <w:rPr>
                <w:ins w:id="8907" w:author="Borja Gonzalez" w:date="2017-09-28T21:54:00Z"/>
                <w:u w:val="single"/>
              </w:rPr>
            </w:pPr>
            <w:ins w:id="8908" w:author="Borja Gonzalez" w:date="2017-09-28T21:54:00Z">
              <w:r w:rsidRPr="005A0AB6">
                <w:rPr>
                  <w:u w:val="single"/>
                </w:rPr>
                <w:t xml:space="preserve">21:54:23.779 evolucion_node.js:8 </w:t>
              </w:r>
            </w:ins>
            <w:ins w:id="8909" w:author="Borja Gonzalez" w:date="2017-09-28T22:12:00Z">
              <w:r w:rsidR="009550DF" w:rsidRPr="005A0AB6">
                <w:rPr>
                  <w:u w:val="single"/>
                </w:rPr>
                <w:t>Conexión</w:t>
              </w:r>
            </w:ins>
            <w:ins w:id="8910" w:author="Borja Gonzalez" w:date="2017-09-28T21:54:00Z">
              <w:r w:rsidRPr="005A0AB6">
                <w:rPr>
                  <w:u w:val="single"/>
                </w:rPr>
                <w:t xml:space="preserve"> establecida con el servidor</w:t>
              </w:r>
            </w:ins>
          </w:p>
          <w:p w14:paraId="71CC6B34" w14:textId="77777777" w:rsidR="005A0AB6" w:rsidRPr="005A0AB6" w:rsidRDefault="005A0AB6" w:rsidP="005A0AB6">
            <w:pPr>
              <w:rPr>
                <w:ins w:id="8911" w:author="Borja Gonzalez" w:date="2017-09-28T21:54:00Z"/>
                <w:u w:val="single"/>
              </w:rPr>
            </w:pPr>
            <w:ins w:id="8912" w:author="Borja Gonzalez" w:date="2017-09-28T21:54:00Z">
              <w:r w:rsidRPr="005A0AB6">
                <w:rPr>
                  <w:u w:val="single"/>
                </w:rPr>
                <w:t>21:54:23.785 evolucion_node.js:21 Solicitud de listado de movimientos de Javier enviada</w:t>
              </w:r>
            </w:ins>
          </w:p>
          <w:p w14:paraId="28515D9A" w14:textId="4A399AE2" w:rsidR="005A0AB6" w:rsidRDefault="005A0AB6" w:rsidP="005A0AB6">
            <w:pPr>
              <w:rPr>
                <w:ins w:id="8913" w:author="Borja Gonzalez" w:date="2017-09-28T21:54:00Z"/>
                <w:u w:val="single"/>
              </w:rPr>
            </w:pPr>
            <w:ins w:id="8914" w:author="Borja Gonzalez" w:date="2017-09-28T21:54:00Z">
              <w:r w:rsidRPr="005A0AB6">
                <w:rPr>
                  <w:u w:val="single"/>
                </w:rPr>
                <w:t>21:54:23.902 evolucion_node.js:23 Lista de movimientos de Javier recibida</w:t>
              </w:r>
            </w:ins>
          </w:p>
        </w:tc>
      </w:tr>
    </w:tbl>
    <w:p w14:paraId="083F75BC" w14:textId="77777777" w:rsidR="005A0AB6" w:rsidRDefault="005A0AB6" w:rsidP="00A601FD">
      <w:pPr>
        <w:rPr>
          <w:ins w:id="8915" w:author="Borja Gonzalez" w:date="2017-09-28T20:53:00Z"/>
          <w:u w:val="single"/>
        </w:rPr>
      </w:pPr>
    </w:p>
    <w:p w14:paraId="42C43CD5" w14:textId="77777777" w:rsidR="00A601FD" w:rsidRDefault="00A601FD" w:rsidP="00A601FD">
      <w:pPr>
        <w:rPr>
          <w:ins w:id="8916" w:author="Borja Gonzalez" w:date="2017-09-28T20:53:00Z"/>
          <w:u w:val="single"/>
        </w:rPr>
      </w:pPr>
    </w:p>
    <w:p w14:paraId="3151B35E" w14:textId="77777777" w:rsidR="00A601FD" w:rsidRDefault="00A601FD" w:rsidP="00A601FD">
      <w:pPr>
        <w:rPr>
          <w:ins w:id="8917" w:author="Borja Gonzalez" w:date="2017-09-28T21:55:00Z"/>
          <w:u w:val="single"/>
        </w:rPr>
      </w:pPr>
      <w:ins w:id="8918" w:author="Borja Gonzalez" w:date="2017-09-28T20:53:00Z">
        <w:r>
          <w:rPr>
            <w:u w:val="single"/>
          </w:rPr>
          <w:t>Terminal (Servidor):</w:t>
        </w:r>
      </w:ins>
    </w:p>
    <w:p w14:paraId="1EF7A6A5" w14:textId="77777777" w:rsidR="005A0AB6" w:rsidRDefault="005A0AB6" w:rsidP="00A601FD">
      <w:pPr>
        <w:rPr>
          <w:ins w:id="8919" w:author="Borja Gonzalez" w:date="2017-09-28T21:55:00Z"/>
          <w:u w:val="single"/>
        </w:rPr>
      </w:pPr>
    </w:p>
    <w:tbl>
      <w:tblPr>
        <w:tblStyle w:val="TableGrid"/>
        <w:tblW w:w="0" w:type="auto"/>
        <w:tblLook w:val="04A0" w:firstRow="1" w:lastRow="0" w:firstColumn="1" w:lastColumn="0" w:noHBand="0" w:noVBand="1"/>
      </w:tblPr>
      <w:tblGrid>
        <w:gridCol w:w="8856"/>
      </w:tblGrid>
      <w:tr w:rsidR="005A0AB6" w14:paraId="2AABC53C" w14:textId="77777777" w:rsidTr="005A0AB6">
        <w:trPr>
          <w:ins w:id="8920" w:author="Borja Gonzalez" w:date="2017-09-28T21:55:00Z"/>
        </w:trPr>
        <w:tc>
          <w:tcPr>
            <w:tcW w:w="8856" w:type="dxa"/>
          </w:tcPr>
          <w:p w14:paraId="10E4BDFA" w14:textId="77777777" w:rsidR="005A0AB6" w:rsidRDefault="005A0AB6" w:rsidP="005A0AB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8921" w:author="Borja Gonzalez" w:date="2017-09-28T21:55:00Z"/>
                <w:rFonts w:ascii="Menlo Regular" w:hAnsi="Menlo Regular" w:cs="Menlo Regular"/>
                <w:color w:val="000000"/>
                <w:sz w:val="22"/>
                <w:szCs w:val="22"/>
                <w:lang w:val="en-US"/>
              </w:rPr>
            </w:pPr>
            <w:ins w:id="8922" w:author="Borja Gonzalez" w:date="2017-09-28T21:55:00Z">
              <w:r>
                <w:rPr>
                  <w:rFonts w:ascii="Menlo Regular" w:hAnsi="Menlo Regular" w:cs="Menlo Regular"/>
                  <w:color w:val="000000"/>
                  <w:sz w:val="22"/>
                  <w:szCs w:val="22"/>
                  <w:lang w:val="en-US"/>
                </w:rPr>
                <w:t>21:54:16:878 Conexión establecida con el cliente</w:t>
              </w:r>
            </w:ins>
          </w:p>
          <w:p w14:paraId="3258DC5D" w14:textId="77777777" w:rsidR="005A0AB6" w:rsidRDefault="005A0AB6" w:rsidP="005A0AB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8923" w:author="Borja Gonzalez" w:date="2017-09-28T21:55:00Z"/>
                <w:rFonts w:ascii="Menlo Regular" w:hAnsi="Menlo Regular" w:cs="Menlo Regular"/>
                <w:color w:val="000000"/>
                <w:sz w:val="22"/>
                <w:szCs w:val="22"/>
                <w:lang w:val="en-US"/>
              </w:rPr>
            </w:pPr>
            <w:ins w:id="8924" w:author="Borja Gonzalez" w:date="2017-09-28T21:55:00Z">
              <w:r>
                <w:rPr>
                  <w:rFonts w:ascii="Menlo Regular" w:hAnsi="Menlo Regular" w:cs="Menlo Regular"/>
                  <w:color w:val="000000"/>
                  <w:sz w:val="22"/>
                  <w:szCs w:val="22"/>
                  <w:lang w:val="en-US"/>
                </w:rPr>
                <w:t>21:54:16:882 Conexión establecida con el cliente</w:t>
              </w:r>
            </w:ins>
          </w:p>
          <w:p w14:paraId="160AACA3" w14:textId="77777777" w:rsidR="005A0AB6" w:rsidRDefault="005A0AB6" w:rsidP="005A0AB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8925" w:author="Borja Gonzalez" w:date="2017-09-28T21:55:00Z"/>
                <w:rFonts w:ascii="Menlo Regular" w:hAnsi="Menlo Regular" w:cs="Menlo Regular"/>
                <w:color w:val="000000"/>
                <w:sz w:val="22"/>
                <w:szCs w:val="22"/>
                <w:lang w:val="en-US"/>
              </w:rPr>
            </w:pPr>
            <w:ins w:id="8926" w:author="Borja Gonzalez" w:date="2017-09-28T21:55:00Z">
              <w:r>
                <w:rPr>
                  <w:rFonts w:ascii="Menlo Regular" w:hAnsi="Menlo Regular" w:cs="Menlo Regular"/>
                  <w:color w:val="000000"/>
                  <w:sz w:val="22"/>
                  <w:szCs w:val="22"/>
                  <w:lang w:val="en-US"/>
                </w:rPr>
                <w:t>21:54:16:927 Petición del cliente: Pacientes</w:t>
              </w:r>
            </w:ins>
          </w:p>
          <w:p w14:paraId="328D9C51" w14:textId="77777777" w:rsidR="005A0AB6" w:rsidRDefault="005A0AB6" w:rsidP="005A0AB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8927" w:author="Borja Gonzalez" w:date="2017-09-28T21:55:00Z"/>
                <w:rFonts w:ascii="Menlo Regular" w:hAnsi="Menlo Regular" w:cs="Menlo Regular"/>
                <w:color w:val="000000"/>
                <w:sz w:val="22"/>
                <w:szCs w:val="22"/>
                <w:lang w:val="en-US"/>
              </w:rPr>
            </w:pPr>
            <w:ins w:id="8928" w:author="Borja Gonzalez" w:date="2017-09-28T21:55:00Z">
              <w:r>
                <w:rPr>
                  <w:rFonts w:ascii="Menlo Regular" w:hAnsi="Menlo Regular" w:cs="Menlo Regular"/>
                  <w:color w:val="000000"/>
                  <w:sz w:val="22"/>
                  <w:szCs w:val="22"/>
                  <w:lang w:val="en-US"/>
                </w:rPr>
                <w:t>21:54:16:968 Base de datos abierta</w:t>
              </w:r>
            </w:ins>
          </w:p>
          <w:p w14:paraId="7DB2A49E" w14:textId="77777777" w:rsidR="005A0AB6" w:rsidRDefault="005A0AB6" w:rsidP="005A0AB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8929" w:author="Borja Gonzalez" w:date="2017-09-28T21:55:00Z"/>
                <w:rFonts w:ascii="Menlo Regular" w:hAnsi="Menlo Regular" w:cs="Menlo Regular"/>
                <w:color w:val="000000"/>
                <w:sz w:val="22"/>
                <w:szCs w:val="22"/>
                <w:lang w:val="en-US"/>
              </w:rPr>
            </w:pPr>
            <w:ins w:id="8930" w:author="Borja Gonzalez" w:date="2017-09-28T21:55:00Z">
              <w:r>
                <w:rPr>
                  <w:rFonts w:ascii="Menlo Regular" w:hAnsi="Menlo Regular" w:cs="Menlo Regular"/>
                  <w:color w:val="000000"/>
                  <w:sz w:val="22"/>
                  <w:szCs w:val="22"/>
                  <w:lang w:val="en-US"/>
                </w:rPr>
                <w:t>21:54:17:073 Listado de pacientes enviado al cliente</w:t>
              </w:r>
            </w:ins>
          </w:p>
          <w:p w14:paraId="49622F65" w14:textId="77777777" w:rsidR="005A0AB6" w:rsidRDefault="005A0AB6" w:rsidP="005A0AB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8931" w:author="Borja Gonzalez" w:date="2017-09-28T21:55:00Z"/>
                <w:rFonts w:ascii="Menlo Regular" w:hAnsi="Menlo Regular" w:cs="Menlo Regular"/>
                <w:color w:val="000000"/>
                <w:sz w:val="22"/>
                <w:szCs w:val="22"/>
                <w:lang w:val="en-US"/>
              </w:rPr>
            </w:pPr>
            <w:ins w:id="8932" w:author="Borja Gonzalez" w:date="2017-09-28T21:55:00Z">
              <w:r>
                <w:rPr>
                  <w:rFonts w:ascii="Menlo Regular" w:hAnsi="Menlo Regular" w:cs="Menlo Regular"/>
                  <w:color w:val="000000"/>
                  <w:sz w:val="22"/>
                  <w:szCs w:val="22"/>
                  <w:lang w:val="en-US"/>
                </w:rPr>
                <w:t>21:54:17:079 Base de datos cerrada</w:t>
              </w:r>
            </w:ins>
          </w:p>
          <w:p w14:paraId="56C1020B" w14:textId="77777777" w:rsidR="005A0AB6" w:rsidRDefault="005A0AB6" w:rsidP="005A0AB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8933" w:author="Borja Gonzalez" w:date="2017-09-28T21:55:00Z"/>
                <w:rFonts w:ascii="Menlo Regular" w:hAnsi="Menlo Regular" w:cs="Menlo Regular"/>
                <w:color w:val="000000"/>
                <w:sz w:val="22"/>
                <w:szCs w:val="22"/>
                <w:lang w:val="en-US"/>
              </w:rPr>
            </w:pPr>
            <w:ins w:id="8934" w:author="Borja Gonzalez" w:date="2017-09-28T21:55:00Z">
              <w:r>
                <w:rPr>
                  <w:rFonts w:ascii="Menlo Regular" w:hAnsi="Menlo Regular" w:cs="Menlo Regular"/>
                  <w:color w:val="000000"/>
                  <w:sz w:val="22"/>
                  <w:szCs w:val="22"/>
                  <w:lang w:val="en-US"/>
                </w:rPr>
                <w:t>21:54:19:240 Conexión establecida con el cliente</w:t>
              </w:r>
            </w:ins>
          </w:p>
          <w:p w14:paraId="45783D5B" w14:textId="77777777" w:rsidR="005A0AB6" w:rsidRDefault="005A0AB6" w:rsidP="005A0AB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8935" w:author="Borja Gonzalez" w:date="2017-09-28T21:55:00Z"/>
                <w:rFonts w:ascii="Menlo Regular" w:hAnsi="Menlo Regular" w:cs="Menlo Regular"/>
                <w:color w:val="000000"/>
                <w:sz w:val="22"/>
                <w:szCs w:val="22"/>
                <w:lang w:val="en-US"/>
              </w:rPr>
            </w:pPr>
            <w:ins w:id="8936" w:author="Borja Gonzalez" w:date="2017-09-28T21:55:00Z">
              <w:r>
                <w:rPr>
                  <w:rFonts w:ascii="Menlo Regular" w:hAnsi="Menlo Regular" w:cs="Menlo Regular"/>
                  <w:color w:val="000000"/>
                  <w:sz w:val="22"/>
                  <w:szCs w:val="22"/>
                  <w:lang w:val="en-US"/>
                </w:rPr>
                <w:t>21:54:19:611 Conexión establecida con el cliente</w:t>
              </w:r>
            </w:ins>
          </w:p>
          <w:p w14:paraId="30D6B256" w14:textId="77777777" w:rsidR="005A0AB6" w:rsidRDefault="005A0AB6" w:rsidP="005A0AB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8937" w:author="Borja Gonzalez" w:date="2017-09-28T21:55:00Z"/>
                <w:rFonts w:ascii="Menlo Regular" w:hAnsi="Menlo Regular" w:cs="Menlo Regular"/>
                <w:color w:val="000000"/>
                <w:sz w:val="22"/>
                <w:szCs w:val="22"/>
                <w:lang w:val="en-US"/>
              </w:rPr>
            </w:pPr>
            <w:ins w:id="8938" w:author="Borja Gonzalez" w:date="2017-09-28T21:55:00Z">
              <w:r>
                <w:rPr>
                  <w:rFonts w:ascii="Menlo Regular" w:hAnsi="Menlo Regular" w:cs="Menlo Regular"/>
                  <w:color w:val="000000"/>
                  <w:sz w:val="22"/>
                  <w:szCs w:val="22"/>
                  <w:lang w:val="en-US"/>
                </w:rPr>
                <w:t>21:54:19:696 Petición del cliente: Datos paciente</w:t>
              </w:r>
            </w:ins>
          </w:p>
          <w:p w14:paraId="378464C2" w14:textId="77777777" w:rsidR="005A0AB6" w:rsidRDefault="005A0AB6" w:rsidP="005A0AB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8939" w:author="Borja Gonzalez" w:date="2017-09-28T21:55:00Z"/>
                <w:rFonts w:ascii="Menlo Regular" w:hAnsi="Menlo Regular" w:cs="Menlo Regular"/>
                <w:color w:val="000000"/>
                <w:sz w:val="22"/>
                <w:szCs w:val="22"/>
                <w:lang w:val="en-US"/>
              </w:rPr>
            </w:pPr>
            <w:ins w:id="8940" w:author="Borja Gonzalez" w:date="2017-09-28T21:55:00Z">
              <w:r>
                <w:rPr>
                  <w:rFonts w:ascii="Menlo Regular" w:hAnsi="Menlo Regular" w:cs="Menlo Regular"/>
                  <w:color w:val="000000"/>
                  <w:sz w:val="22"/>
                  <w:szCs w:val="22"/>
                  <w:lang w:val="en-US"/>
                </w:rPr>
                <w:t>21:54:19:698 Base de datos abierta</w:t>
              </w:r>
            </w:ins>
          </w:p>
          <w:p w14:paraId="6D1A464F" w14:textId="77777777" w:rsidR="005A0AB6" w:rsidRDefault="005A0AB6" w:rsidP="005A0AB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8941" w:author="Borja Gonzalez" w:date="2017-09-28T21:55:00Z"/>
                <w:rFonts w:ascii="Menlo Regular" w:hAnsi="Menlo Regular" w:cs="Menlo Regular"/>
                <w:color w:val="000000"/>
                <w:sz w:val="22"/>
                <w:szCs w:val="22"/>
                <w:lang w:val="en-US"/>
              </w:rPr>
            </w:pPr>
            <w:ins w:id="8942" w:author="Borja Gonzalez" w:date="2017-09-28T21:55:00Z">
              <w:r>
                <w:rPr>
                  <w:rFonts w:ascii="Menlo Regular" w:hAnsi="Menlo Regular" w:cs="Menlo Regular"/>
                  <w:color w:val="000000"/>
                  <w:sz w:val="22"/>
                  <w:szCs w:val="22"/>
                  <w:lang w:val="en-US"/>
                </w:rPr>
                <w:t>21:54:19:770 Listado de movimientos de Javier enviado al cliente</w:t>
              </w:r>
            </w:ins>
          </w:p>
          <w:p w14:paraId="24082AC1" w14:textId="77777777" w:rsidR="005A0AB6" w:rsidRDefault="005A0AB6" w:rsidP="005A0AB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8943" w:author="Borja Gonzalez" w:date="2017-09-28T21:55:00Z"/>
                <w:rFonts w:ascii="Menlo Regular" w:hAnsi="Menlo Regular" w:cs="Menlo Regular"/>
                <w:color w:val="000000"/>
                <w:sz w:val="22"/>
                <w:szCs w:val="22"/>
                <w:lang w:val="en-US"/>
              </w:rPr>
            </w:pPr>
            <w:ins w:id="8944" w:author="Borja Gonzalez" w:date="2017-09-28T21:55:00Z">
              <w:r>
                <w:rPr>
                  <w:rFonts w:ascii="Menlo Regular" w:hAnsi="Menlo Regular" w:cs="Menlo Regular"/>
                  <w:color w:val="000000"/>
                  <w:sz w:val="22"/>
                  <w:szCs w:val="22"/>
                  <w:lang w:val="en-US"/>
                </w:rPr>
                <w:t>21:54:19:771 Base de datos cerrada</w:t>
              </w:r>
            </w:ins>
          </w:p>
          <w:p w14:paraId="685CF0DF" w14:textId="77777777" w:rsidR="005A0AB6" w:rsidRDefault="005A0AB6" w:rsidP="005A0AB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8945" w:author="Borja Gonzalez" w:date="2017-09-28T21:55:00Z"/>
                <w:rFonts w:ascii="Menlo Regular" w:hAnsi="Menlo Regular" w:cs="Menlo Regular"/>
                <w:color w:val="000000"/>
                <w:sz w:val="22"/>
                <w:szCs w:val="22"/>
                <w:lang w:val="en-US"/>
              </w:rPr>
            </w:pPr>
            <w:ins w:id="8946" w:author="Borja Gonzalez" w:date="2017-09-28T21:55:00Z">
              <w:r>
                <w:rPr>
                  <w:rFonts w:ascii="Menlo Regular" w:hAnsi="Menlo Regular" w:cs="Menlo Regular"/>
                  <w:color w:val="000000"/>
                  <w:sz w:val="22"/>
                  <w:szCs w:val="22"/>
                  <w:lang w:val="en-US"/>
                </w:rPr>
                <w:t>21:54:23:021 Conexión establecida con el cliente</w:t>
              </w:r>
            </w:ins>
          </w:p>
          <w:p w14:paraId="50919525" w14:textId="77777777" w:rsidR="005A0AB6" w:rsidRDefault="005A0AB6" w:rsidP="005A0AB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8947" w:author="Borja Gonzalez" w:date="2017-09-28T21:55:00Z"/>
                <w:rFonts w:ascii="Menlo Regular" w:hAnsi="Menlo Regular" w:cs="Menlo Regular"/>
                <w:color w:val="000000"/>
                <w:sz w:val="22"/>
                <w:szCs w:val="22"/>
                <w:lang w:val="en-US"/>
              </w:rPr>
            </w:pPr>
            <w:ins w:id="8948" w:author="Borja Gonzalez" w:date="2017-09-28T21:55:00Z">
              <w:r>
                <w:rPr>
                  <w:rFonts w:ascii="Menlo Regular" w:hAnsi="Menlo Regular" w:cs="Menlo Regular"/>
                  <w:color w:val="000000"/>
                  <w:sz w:val="22"/>
                  <w:szCs w:val="22"/>
                  <w:lang w:val="en-US"/>
                </w:rPr>
                <w:t>21:54:23:032 Petición del cliente: Borrar datos de paciente</w:t>
              </w:r>
            </w:ins>
          </w:p>
          <w:p w14:paraId="7C138920" w14:textId="77777777" w:rsidR="005A0AB6" w:rsidRDefault="005A0AB6" w:rsidP="005A0AB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8949" w:author="Borja Gonzalez" w:date="2017-09-28T21:55:00Z"/>
                <w:rFonts w:ascii="Menlo Regular" w:hAnsi="Menlo Regular" w:cs="Menlo Regular"/>
                <w:color w:val="000000"/>
                <w:sz w:val="22"/>
                <w:szCs w:val="22"/>
                <w:lang w:val="en-US"/>
              </w:rPr>
            </w:pPr>
            <w:ins w:id="8950" w:author="Borja Gonzalez" w:date="2017-09-28T21:55:00Z">
              <w:r>
                <w:rPr>
                  <w:rFonts w:ascii="Menlo Regular" w:hAnsi="Menlo Regular" w:cs="Menlo Regular"/>
                  <w:color w:val="000000"/>
                  <w:sz w:val="22"/>
                  <w:szCs w:val="22"/>
                  <w:lang w:val="en-US"/>
                </w:rPr>
                <w:t>21:54:23:035 Base de datos abierta</w:t>
              </w:r>
            </w:ins>
          </w:p>
          <w:p w14:paraId="148084EB" w14:textId="77777777" w:rsidR="005A0AB6" w:rsidRDefault="005A0AB6" w:rsidP="005A0AB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8951" w:author="Borja Gonzalez" w:date="2017-09-28T21:55:00Z"/>
                <w:rFonts w:ascii="Menlo Regular" w:hAnsi="Menlo Regular" w:cs="Menlo Regular"/>
                <w:color w:val="000000"/>
                <w:sz w:val="22"/>
                <w:szCs w:val="22"/>
                <w:lang w:val="en-US"/>
              </w:rPr>
            </w:pPr>
            <w:ins w:id="8952" w:author="Borja Gonzalez" w:date="2017-09-28T21:55:00Z">
              <w:r>
                <w:rPr>
                  <w:rFonts w:ascii="Menlo Regular" w:hAnsi="Menlo Regular" w:cs="Menlo Regular"/>
                  <w:color w:val="000000"/>
                  <w:sz w:val="22"/>
                  <w:szCs w:val="22"/>
                  <w:lang w:val="en-US"/>
                </w:rPr>
                <w:t>21:54:23:076Datos de moviento del paciente Javier borrados</w:t>
              </w:r>
            </w:ins>
          </w:p>
          <w:p w14:paraId="2177DB41" w14:textId="77777777" w:rsidR="005A0AB6" w:rsidRDefault="005A0AB6" w:rsidP="005A0AB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8953" w:author="Borja Gonzalez" w:date="2017-09-28T21:55:00Z"/>
                <w:rFonts w:ascii="Menlo Regular" w:hAnsi="Menlo Regular" w:cs="Menlo Regular"/>
                <w:color w:val="000000"/>
                <w:sz w:val="22"/>
                <w:szCs w:val="22"/>
                <w:lang w:val="en-US"/>
              </w:rPr>
            </w:pPr>
            <w:ins w:id="8954" w:author="Borja Gonzalez" w:date="2017-09-28T21:55:00Z">
              <w:r>
                <w:rPr>
                  <w:rFonts w:ascii="Menlo Regular" w:hAnsi="Menlo Regular" w:cs="Menlo Regular"/>
                  <w:color w:val="000000"/>
                  <w:sz w:val="22"/>
                  <w:szCs w:val="22"/>
                  <w:lang w:val="en-US"/>
                </w:rPr>
                <w:t>21:54:23:077 Base de datos cerrada</w:t>
              </w:r>
            </w:ins>
          </w:p>
          <w:p w14:paraId="0E2302B7" w14:textId="77777777" w:rsidR="005A0AB6" w:rsidRDefault="005A0AB6" w:rsidP="005A0AB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8955" w:author="Borja Gonzalez" w:date="2017-09-28T21:55:00Z"/>
                <w:rFonts w:ascii="Menlo Regular" w:hAnsi="Menlo Regular" w:cs="Menlo Regular"/>
                <w:color w:val="000000"/>
                <w:sz w:val="22"/>
                <w:szCs w:val="22"/>
                <w:lang w:val="en-US"/>
              </w:rPr>
            </w:pPr>
            <w:ins w:id="8956" w:author="Borja Gonzalez" w:date="2017-09-28T21:55:00Z">
              <w:r>
                <w:rPr>
                  <w:rFonts w:ascii="Menlo Regular" w:hAnsi="Menlo Regular" w:cs="Menlo Regular"/>
                  <w:color w:val="000000"/>
                  <w:sz w:val="22"/>
                  <w:szCs w:val="22"/>
                  <w:lang w:val="en-US"/>
                </w:rPr>
                <w:t>21:54:23:390 Conexión establecida con el cliente</w:t>
              </w:r>
            </w:ins>
          </w:p>
          <w:p w14:paraId="702BDF80" w14:textId="77777777" w:rsidR="005A0AB6" w:rsidRDefault="005A0AB6" w:rsidP="005A0AB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8957" w:author="Borja Gonzalez" w:date="2017-09-28T21:55:00Z"/>
                <w:rFonts w:ascii="Menlo Regular" w:hAnsi="Menlo Regular" w:cs="Menlo Regular"/>
                <w:color w:val="000000"/>
                <w:sz w:val="22"/>
                <w:szCs w:val="22"/>
                <w:lang w:val="en-US"/>
              </w:rPr>
            </w:pPr>
            <w:ins w:id="8958" w:author="Borja Gonzalez" w:date="2017-09-28T21:55:00Z">
              <w:r>
                <w:rPr>
                  <w:rFonts w:ascii="Menlo Regular" w:hAnsi="Menlo Regular" w:cs="Menlo Regular"/>
                  <w:color w:val="000000"/>
                  <w:sz w:val="22"/>
                  <w:szCs w:val="22"/>
                  <w:lang w:val="en-US"/>
                </w:rPr>
                <w:t>21:54:23:782 Conexión establecida con el cliente</w:t>
              </w:r>
            </w:ins>
          </w:p>
          <w:p w14:paraId="5E2A141B" w14:textId="77777777" w:rsidR="005A0AB6" w:rsidRDefault="005A0AB6" w:rsidP="005A0AB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8959" w:author="Borja Gonzalez" w:date="2017-09-28T21:55:00Z"/>
                <w:rFonts w:ascii="Menlo Regular" w:hAnsi="Menlo Regular" w:cs="Menlo Regular"/>
                <w:color w:val="000000"/>
                <w:sz w:val="22"/>
                <w:szCs w:val="22"/>
                <w:lang w:val="en-US"/>
              </w:rPr>
            </w:pPr>
            <w:ins w:id="8960" w:author="Borja Gonzalez" w:date="2017-09-28T21:55:00Z">
              <w:r>
                <w:rPr>
                  <w:rFonts w:ascii="Menlo Regular" w:hAnsi="Menlo Regular" w:cs="Menlo Regular"/>
                  <w:color w:val="000000"/>
                  <w:sz w:val="22"/>
                  <w:szCs w:val="22"/>
                  <w:lang w:val="en-US"/>
                </w:rPr>
                <w:t>21:54:23:869 Petición del cliente: Datos paciente</w:t>
              </w:r>
            </w:ins>
          </w:p>
          <w:p w14:paraId="0F522B26" w14:textId="77777777" w:rsidR="005A0AB6" w:rsidRDefault="005A0AB6" w:rsidP="005A0AB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8961" w:author="Borja Gonzalez" w:date="2017-09-28T21:55:00Z"/>
                <w:rFonts w:ascii="Menlo Regular" w:hAnsi="Menlo Regular" w:cs="Menlo Regular"/>
                <w:color w:val="000000"/>
                <w:sz w:val="22"/>
                <w:szCs w:val="22"/>
                <w:lang w:val="en-US"/>
              </w:rPr>
            </w:pPr>
            <w:ins w:id="8962" w:author="Borja Gonzalez" w:date="2017-09-28T21:55:00Z">
              <w:r>
                <w:rPr>
                  <w:rFonts w:ascii="Menlo Regular" w:hAnsi="Menlo Regular" w:cs="Menlo Regular"/>
                  <w:color w:val="000000"/>
                  <w:sz w:val="22"/>
                  <w:szCs w:val="22"/>
                  <w:lang w:val="en-US"/>
                </w:rPr>
                <w:t>21:54:23:877 Base de datos abierta</w:t>
              </w:r>
            </w:ins>
          </w:p>
          <w:p w14:paraId="5E4E1463" w14:textId="77777777" w:rsidR="005A0AB6" w:rsidRDefault="005A0AB6" w:rsidP="005A0AB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8963" w:author="Borja Gonzalez" w:date="2017-09-28T21:55:00Z"/>
                <w:rFonts w:ascii="Menlo Regular" w:hAnsi="Menlo Regular" w:cs="Menlo Regular"/>
                <w:color w:val="000000"/>
                <w:sz w:val="22"/>
                <w:szCs w:val="22"/>
                <w:lang w:val="en-US"/>
              </w:rPr>
            </w:pPr>
            <w:ins w:id="8964" w:author="Borja Gonzalez" w:date="2017-09-28T21:55:00Z">
              <w:r>
                <w:rPr>
                  <w:rFonts w:ascii="Menlo Regular" w:hAnsi="Menlo Regular" w:cs="Menlo Regular"/>
                  <w:color w:val="000000"/>
                  <w:sz w:val="22"/>
                  <w:szCs w:val="22"/>
                  <w:lang w:val="en-US"/>
                </w:rPr>
                <w:t>21:54:23:898 Listado de movimientos de Javier enviado al cliente</w:t>
              </w:r>
            </w:ins>
          </w:p>
          <w:p w14:paraId="38E0FF37" w14:textId="74711405" w:rsidR="005A0AB6" w:rsidRDefault="005A0AB6" w:rsidP="005A0AB6">
            <w:pPr>
              <w:rPr>
                <w:ins w:id="8965" w:author="Borja Gonzalez" w:date="2017-09-28T21:55:00Z"/>
                <w:u w:val="single"/>
              </w:rPr>
            </w:pPr>
            <w:ins w:id="8966" w:author="Borja Gonzalez" w:date="2017-09-28T21:55:00Z">
              <w:r>
                <w:rPr>
                  <w:rFonts w:ascii="Menlo Regular" w:hAnsi="Menlo Regular" w:cs="Menlo Regular"/>
                  <w:color w:val="000000"/>
                  <w:sz w:val="22"/>
                  <w:szCs w:val="22"/>
                  <w:lang w:val="en-US"/>
                </w:rPr>
                <w:t>21:54:23:899 Base de datos cerrada</w:t>
              </w:r>
            </w:ins>
          </w:p>
        </w:tc>
      </w:tr>
    </w:tbl>
    <w:p w14:paraId="1DC0D9EA" w14:textId="77777777" w:rsidR="005A0AB6" w:rsidRDefault="005A0AB6" w:rsidP="00A601FD">
      <w:pPr>
        <w:rPr>
          <w:ins w:id="8967" w:author="Borja Gonzalez" w:date="2017-09-28T20:53:00Z"/>
          <w:u w:val="single"/>
        </w:rPr>
      </w:pPr>
    </w:p>
    <w:p w14:paraId="7D5E9A48" w14:textId="77777777" w:rsidR="00A601FD" w:rsidRDefault="00A601FD" w:rsidP="00A601FD">
      <w:pPr>
        <w:rPr>
          <w:ins w:id="8968" w:author="Borja Gonzalez" w:date="2017-09-28T21:55:00Z"/>
          <w:u w:val="single"/>
        </w:rPr>
      </w:pPr>
    </w:p>
    <w:p w14:paraId="3119FFE6" w14:textId="758CFC8B" w:rsidR="005A0AB6" w:rsidRDefault="005A0AB6">
      <w:pPr>
        <w:pStyle w:val="Heading3"/>
        <w:rPr>
          <w:ins w:id="8969" w:author="Borja Gonzalez" w:date="2017-09-28T21:56:00Z"/>
        </w:rPr>
        <w:pPrChange w:id="8970" w:author="Borja Gonzalez" w:date="2017-09-28T21:56:00Z">
          <w:pPr/>
        </w:pPrChange>
      </w:pPr>
      <w:ins w:id="8971" w:author="Borja Gonzalez" w:date="2017-09-28T21:55:00Z">
        <w:r>
          <w:t>5.1.8. Mostrar un grá</w:t>
        </w:r>
      </w:ins>
      <w:ins w:id="8972" w:author="Borja Gonzalez" w:date="2017-09-28T21:56:00Z">
        <w:r>
          <w:t>fico de un movimiento</w:t>
        </w:r>
      </w:ins>
    </w:p>
    <w:p w14:paraId="3CC1548F" w14:textId="77777777" w:rsidR="005A0AB6" w:rsidRDefault="005A0AB6">
      <w:pPr>
        <w:rPr>
          <w:ins w:id="8973" w:author="Borja Gonzalez" w:date="2017-09-28T21:56:00Z"/>
        </w:rPr>
      </w:pPr>
    </w:p>
    <w:p w14:paraId="0B2CD9F0" w14:textId="77777777" w:rsidR="005A0AB6" w:rsidRDefault="005A0AB6" w:rsidP="005A0AB6">
      <w:pPr>
        <w:rPr>
          <w:ins w:id="8974" w:author="Borja Gonzalez" w:date="2017-09-28T21:59:00Z"/>
          <w:u w:val="single"/>
        </w:rPr>
      </w:pPr>
      <w:ins w:id="8975" w:author="Borja Gonzalez" w:date="2017-09-28T21:56:00Z">
        <w:r>
          <w:rPr>
            <w:u w:val="single"/>
          </w:rPr>
          <w:t>Consola del navegador:</w:t>
        </w:r>
      </w:ins>
    </w:p>
    <w:p w14:paraId="1B17235D" w14:textId="77777777" w:rsidR="002D3B74" w:rsidRDefault="002D3B74" w:rsidP="005A0AB6">
      <w:pPr>
        <w:rPr>
          <w:ins w:id="8976" w:author="Borja Gonzalez" w:date="2017-09-28T21:59:00Z"/>
          <w:u w:val="single"/>
        </w:rPr>
      </w:pPr>
    </w:p>
    <w:p w14:paraId="5D61362E" w14:textId="77777777" w:rsidR="002D3B74" w:rsidRDefault="002D3B74" w:rsidP="005A0AB6">
      <w:pPr>
        <w:rPr>
          <w:ins w:id="8977" w:author="Borja Gonzalez" w:date="2017-09-28T22:00:00Z"/>
          <w:u w:val="single"/>
        </w:rPr>
      </w:pPr>
    </w:p>
    <w:tbl>
      <w:tblPr>
        <w:tblStyle w:val="TableGrid"/>
        <w:tblW w:w="0" w:type="auto"/>
        <w:tblLook w:val="04A0" w:firstRow="1" w:lastRow="0" w:firstColumn="1" w:lastColumn="0" w:noHBand="0" w:noVBand="1"/>
      </w:tblPr>
      <w:tblGrid>
        <w:gridCol w:w="8856"/>
      </w:tblGrid>
      <w:tr w:rsidR="002D3B74" w14:paraId="04C57E0D" w14:textId="77777777" w:rsidTr="002D3B74">
        <w:trPr>
          <w:ins w:id="8978" w:author="Borja Gonzalez" w:date="2017-09-28T22:00:00Z"/>
        </w:trPr>
        <w:tc>
          <w:tcPr>
            <w:tcW w:w="8856" w:type="dxa"/>
          </w:tcPr>
          <w:p w14:paraId="05436230" w14:textId="77777777" w:rsidR="002D3B74" w:rsidRPr="002D3B74" w:rsidRDefault="002D3B74" w:rsidP="002D3B74">
            <w:pPr>
              <w:rPr>
                <w:ins w:id="8979" w:author="Borja Gonzalez" w:date="2017-09-28T22:00:00Z"/>
                <w:u w:val="single"/>
              </w:rPr>
            </w:pPr>
            <w:ins w:id="8980" w:author="Borja Gonzalez" w:date="2017-09-28T22:00:00Z">
              <w:r w:rsidRPr="002D3B74">
                <w:rPr>
                  <w:u w:val="single"/>
                </w:rPr>
                <w:t>21:59:03.602 Navigated to http://192.168.1.33:8124/pacientes.html</w:t>
              </w:r>
            </w:ins>
          </w:p>
          <w:p w14:paraId="051A7D92" w14:textId="7408F1A1" w:rsidR="002D3B74" w:rsidRPr="002D3B74" w:rsidRDefault="002D3B74" w:rsidP="002D3B74">
            <w:pPr>
              <w:rPr>
                <w:ins w:id="8981" w:author="Borja Gonzalez" w:date="2017-09-28T22:00:00Z"/>
                <w:u w:val="single"/>
              </w:rPr>
            </w:pPr>
            <w:ins w:id="8982" w:author="Borja Gonzalez" w:date="2017-09-28T22:00:00Z">
              <w:r w:rsidRPr="002D3B74">
                <w:rPr>
                  <w:u w:val="single"/>
                </w:rPr>
                <w:t xml:space="preserve">21:59:04.096 VM86 pacientes_node.js:28 </w:t>
              </w:r>
            </w:ins>
            <w:ins w:id="8983" w:author="Borja Gonzalez" w:date="2017-09-28T22:12:00Z">
              <w:r w:rsidR="009550DF" w:rsidRPr="002D3B74">
                <w:rPr>
                  <w:u w:val="single"/>
                </w:rPr>
                <w:t>Conexión</w:t>
              </w:r>
            </w:ins>
            <w:ins w:id="8984" w:author="Borja Gonzalez" w:date="2017-09-28T22:00:00Z">
              <w:r w:rsidRPr="002D3B74">
                <w:rPr>
                  <w:u w:val="single"/>
                </w:rPr>
                <w:t xml:space="preserve"> establecida con el servidor</w:t>
              </w:r>
            </w:ins>
          </w:p>
          <w:p w14:paraId="644FEB01" w14:textId="77777777" w:rsidR="002D3B74" w:rsidRPr="002D3B74" w:rsidRDefault="002D3B74" w:rsidP="002D3B74">
            <w:pPr>
              <w:rPr>
                <w:ins w:id="8985" w:author="Borja Gonzalez" w:date="2017-09-28T22:00:00Z"/>
                <w:u w:val="single"/>
              </w:rPr>
            </w:pPr>
            <w:ins w:id="8986" w:author="Borja Gonzalez" w:date="2017-09-28T22:00:00Z">
              <w:r w:rsidRPr="002D3B74">
                <w:rPr>
                  <w:u w:val="single"/>
                </w:rPr>
                <w:t>21:59:04.100 VM86 pacientes_node.js:39 Solicitud de listado de pacientes enviada</w:t>
              </w:r>
            </w:ins>
          </w:p>
          <w:p w14:paraId="68F78291" w14:textId="77777777" w:rsidR="002D3B74" w:rsidRPr="002D3B74" w:rsidRDefault="002D3B74" w:rsidP="002D3B74">
            <w:pPr>
              <w:rPr>
                <w:ins w:id="8987" w:author="Borja Gonzalez" w:date="2017-09-28T22:00:00Z"/>
                <w:u w:val="single"/>
              </w:rPr>
            </w:pPr>
            <w:ins w:id="8988" w:author="Borja Gonzalez" w:date="2017-09-28T22:00:00Z">
              <w:r w:rsidRPr="002D3B74">
                <w:rPr>
                  <w:u w:val="single"/>
                </w:rPr>
                <w:t>21:59:04.313 VM86 pacientes_node.js:41 Lista de pacientes recibida</w:t>
              </w:r>
            </w:ins>
          </w:p>
          <w:p w14:paraId="7A58E284" w14:textId="77777777" w:rsidR="002D3B74" w:rsidRPr="002D3B74" w:rsidRDefault="002D3B74" w:rsidP="002D3B74">
            <w:pPr>
              <w:rPr>
                <w:ins w:id="8989" w:author="Borja Gonzalez" w:date="2017-09-28T22:00:00Z"/>
                <w:u w:val="single"/>
              </w:rPr>
            </w:pPr>
            <w:ins w:id="8990" w:author="Borja Gonzalez" w:date="2017-09-28T22:00:00Z">
              <w:r w:rsidRPr="002D3B74">
                <w:rPr>
                  <w:u w:val="single"/>
                </w:rPr>
                <w:t>21:59:04.315 pacientes.html:45 Lista de pacientes disponible en el navegador</w:t>
              </w:r>
            </w:ins>
          </w:p>
          <w:p w14:paraId="3EF6ED18" w14:textId="77777777" w:rsidR="002D3B74" w:rsidRPr="002D3B74" w:rsidRDefault="002D3B74" w:rsidP="002D3B74">
            <w:pPr>
              <w:rPr>
                <w:ins w:id="8991" w:author="Borja Gonzalez" w:date="2017-09-28T22:00:00Z"/>
                <w:u w:val="single"/>
              </w:rPr>
            </w:pPr>
            <w:ins w:id="8992" w:author="Borja Gonzalez" w:date="2017-09-28T22:00:00Z">
              <w:r w:rsidRPr="002D3B74">
                <w:rPr>
                  <w:u w:val="single"/>
                </w:rPr>
                <w:t>21:59:06.035 Navigated to http://192.168.1.33:8124/evolucion.html?var1=1&amp;var2=Borja&amp;var3=Gonzalez&amp;var4=h</w:t>
              </w:r>
            </w:ins>
          </w:p>
          <w:p w14:paraId="21F29766" w14:textId="7D6D5B98" w:rsidR="002D3B74" w:rsidRPr="002D3B74" w:rsidRDefault="002D3B74" w:rsidP="002D3B74">
            <w:pPr>
              <w:rPr>
                <w:ins w:id="8993" w:author="Borja Gonzalez" w:date="2017-09-28T22:00:00Z"/>
                <w:u w:val="single"/>
              </w:rPr>
            </w:pPr>
            <w:ins w:id="8994" w:author="Borja Gonzalez" w:date="2017-09-28T22:00:00Z">
              <w:r w:rsidRPr="002D3B74">
                <w:rPr>
                  <w:u w:val="single"/>
                </w:rPr>
                <w:t xml:space="preserve">21:59:06.456 evolucion_node.js:8 </w:t>
              </w:r>
            </w:ins>
            <w:ins w:id="8995" w:author="Borja Gonzalez" w:date="2017-09-28T22:12:00Z">
              <w:r w:rsidR="009550DF" w:rsidRPr="002D3B74">
                <w:rPr>
                  <w:u w:val="single"/>
                </w:rPr>
                <w:t>Conexión</w:t>
              </w:r>
            </w:ins>
            <w:ins w:id="8996" w:author="Borja Gonzalez" w:date="2017-09-28T22:00:00Z">
              <w:r w:rsidRPr="002D3B74">
                <w:rPr>
                  <w:u w:val="single"/>
                </w:rPr>
                <w:t xml:space="preserve"> establecida con el servidor</w:t>
              </w:r>
            </w:ins>
          </w:p>
          <w:p w14:paraId="72A6EA2F" w14:textId="77777777" w:rsidR="002D3B74" w:rsidRPr="002D3B74" w:rsidRDefault="002D3B74" w:rsidP="002D3B74">
            <w:pPr>
              <w:rPr>
                <w:ins w:id="8997" w:author="Borja Gonzalez" w:date="2017-09-28T22:00:00Z"/>
                <w:u w:val="single"/>
              </w:rPr>
            </w:pPr>
            <w:ins w:id="8998" w:author="Borja Gonzalez" w:date="2017-09-28T22:00:00Z">
              <w:r w:rsidRPr="002D3B74">
                <w:rPr>
                  <w:u w:val="single"/>
                </w:rPr>
                <w:t>21:59:06.460 evolucion_node.js:21 Solicitud de listado de movimientos de Borja enviada</w:t>
              </w:r>
            </w:ins>
          </w:p>
          <w:p w14:paraId="08730DE1" w14:textId="77777777" w:rsidR="002D3B74" w:rsidRPr="002D3B74" w:rsidRDefault="002D3B74" w:rsidP="002D3B74">
            <w:pPr>
              <w:rPr>
                <w:ins w:id="8999" w:author="Borja Gonzalez" w:date="2017-09-28T22:00:00Z"/>
                <w:u w:val="single"/>
              </w:rPr>
            </w:pPr>
            <w:ins w:id="9000" w:author="Borja Gonzalez" w:date="2017-09-28T22:00:00Z">
              <w:r w:rsidRPr="002D3B74">
                <w:rPr>
                  <w:u w:val="single"/>
                </w:rPr>
                <w:t>21:59:06.708 evolucion_node.js:23 Lista de movimientos de Borja recibida</w:t>
              </w:r>
            </w:ins>
          </w:p>
          <w:p w14:paraId="40E82D81" w14:textId="77777777" w:rsidR="002D3B74" w:rsidRPr="002D3B74" w:rsidRDefault="002D3B74" w:rsidP="002D3B74">
            <w:pPr>
              <w:rPr>
                <w:ins w:id="9001" w:author="Borja Gonzalez" w:date="2017-09-28T22:00:00Z"/>
                <w:u w:val="single"/>
              </w:rPr>
            </w:pPr>
            <w:ins w:id="9002" w:author="Borja Gonzalez" w:date="2017-09-28T22:00:00Z">
              <w:r w:rsidRPr="002D3B74">
                <w:rPr>
                  <w:u w:val="single"/>
                </w:rPr>
                <w:t>21:59:06.715 evolucion.html?var1=1&amp;var2=Borja&amp;var3=Gonzalez&amp;var4=h:114 Lista de movimietos de Borja Gonzalez disponible en el navegador</w:t>
              </w:r>
            </w:ins>
          </w:p>
          <w:p w14:paraId="3F5A42E7" w14:textId="2626939E" w:rsidR="002D3B74" w:rsidRDefault="002D3B74" w:rsidP="002D3B74">
            <w:pPr>
              <w:rPr>
                <w:ins w:id="9003" w:author="Borja Gonzalez" w:date="2017-09-28T22:00:00Z"/>
                <w:u w:val="single"/>
              </w:rPr>
            </w:pPr>
            <w:ins w:id="9004" w:author="Borja Gonzalez" w:date="2017-09-28T22:00:00Z">
              <w:r w:rsidRPr="002D3B74">
                <w:rPr>
                  <w:u w:val="single"/>
                </w:rPr>
                <w:t>21:59:09.157 evolucion_node.js:88 Gráfico de movimiento en el plano Transversal de Borja Gonzalez disponible en el navegador</w:t>
              </w:r>
            </w:ins>
          </w:p>
        </w:tc>
      </w:tr>
    </w:tbl>
    <w:p w14:paraId="61B47323" w14:textId="62B1E313" w:rsidR="002D3B74" w:rsidRDefault="002D3B74" w:rsidP="005A0AB6">
      <w:pPr>
        <w:rPr>
          <w:ins w:id="9005" w:author="Borja Gonzalez" w:date="2017-09-28T21:56:00Z"/>
          <w:u w:val="single"/>
        </w:rPr>
      </w:pPr>
    </w:p>
    <w:p w14:paraId="32EC450A" w14:textId="77777777" w:rsidR="005A0AB6" w:rsidRPr="005A0AB6" w:rsidRDefault="005A0AB6">
      <w:pPr>
        <w:rPr>
          <w:ins w:id="9006" w:author="Borja Gonzalez" w:date="2017-09-28T20:53:00Z"/>
        </w:rPr>
      </w:pPr>
    </w:p>
    <w:p w14:paraId="7D89F94A" w14:textId="77777777" w:rsidR="005A0AB6" w:rsidRDefault="005A0AB6" w:rsidP="005A0AB6">
      <w:pPr>
        <w:rPr>
          <w:ins w:id="9007" w:author="Borja Gonzalez" w:date="2017-09-28T22:00:00Z"/>
          <w:u w:val="single"/>
        </w:rPr>
      </w:pPr>
      <w:ins w:id="9008" w:author="Borja Gonzalez" w:date="2017-09-28T21:56:00Z">
        <w:r>
          <w:rPr>
            <w:u w:val="single"/>
          </w:rPr>
          <w:t>Terminal (Servidor):</w:t>
        </w:r>
      </w:ins>
    </w:p>
    <w:p w14:paraId="30F9E180" w14:textId="77777777" w:rsidR="002D3B74" w:rsidRDefault="002D3B74" w:rsidP="005A0AB6">
      <w:pPr>
        <w:rPr>
          <w:ins w:id="9009" w:author="Borja Gonzalez" w:date="2017-09-28T22:00:00Z"/>
          <w:u w:val="single"/>
        </w:rPr>
      </w:pPr>
    </w:p>
    <w:tbl>
      <w:tblPr>
        <w:tblStyle w:val="TableGrid"/>
        <w:tblW w:w="0" w:type="auto"/>
        <w:tblLook w:val="04A0" w:firstRow="1" w:lastRow="0" w:firstColumn="1" w:lastColumn="0" w:noHBand="0" w:noVBand="1"/>
      </w:tblPr>
      <w:tblGrid>
        <w:gridCol w:w="8856"/>
      </w:tblGrid>
      <w:tr w:rsidR="002D3B74" w14:paraId="04864B47" w14:textId="77777777" w:rsidTr="002D3B74">
        <w:trPr>
          <w:ins w:id="9010" w:author="Borja Gonzalez" w:date="2017-09-28T22:00:00Z"/>
        </w:trPr>
        <w:tc>
          <w:tcPr>
            <w:tcW w:w="8856" w:type="dxa"/>
          </w:tcPr>
          <w:p w14:paraId="16EF1515" w14:textId="77777777" w:rsidR="002D3B74" w:rsidRDefault="002D3B74" w:rsidP="002D3B7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9011" w:author="Borja Gonzalez" w:date="2017-09-28T22:00:00Z"/>
                <w:rFonts w:ascii="Menlo Regular" w:hAnsi="Menlo Regular" w:cs="Menlo Regular"/>
                <w:color w:val="000000"/>
                <w:sz w:val="22"/>
                <w:szCs w:val="22"/>
                <w:lang w:val="en-US"/>
              </w:rPr>
            </w:pPr>
            <w:ins w:id="9012" w:author="Borja Gonzalez" w:date="2017-09-28T22:00:00Z">
              <w:r>
                <w:rPr>
                  <w:rFonts w:ascii="Menlo Regular" w:hAnsi="Menlo Regular" w:cs="Menlo Regular"/>
                  <w:color w:val="000000"/>
                  <w:sz w:val="22"/>
                  <w:szCs w:val="22"/>
                  <w:lang w:val="en-US"/>
                </w:rPr>
                <w:t>21:59:04:108 Conexión establecida con el cliente</w:t>
              </w:r>
            </w:ins>
          </w:p>
          <w:p w14:paraId="6D087C46" w14:textId="77777777" w:rsidR="002D3B74" w:rsidRDefault="002D3B74" w:rsidP="002D3B7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9013" w:author="Borja Gonzalez" w:date="2017-09-28T22:00:00Z"/>
                <w:rFonts w:ascii="Menlo Regular" w:hAnsi="Menlo Regular" w:cs="Menlo Regular"/>
                <w:color w:val="000000"/>
                <w:sz w:val="22"/>
                <w:szCs w:val="22"/>
                <w:lang w:val="en-US"/>
              </w:rPr>
            </w:pPr>
            <w:ins w:id="9014" w:author="Borja Gonzalez" w:date="2017-09-28T22:00:00Z">
              <w:r>
                <w:rPr>
                  <w:rFonts w:ascii="Menlo Regular" w:hAnsi="Menlo Regular" w:cs="Menlo Regular"/>
                  <w:color w:val="000000"/>
                  <w:sz w:val="22"/>
                  <w:szCs w:val="22"/>
                  <w:lang w:val="en-US"/>
                </w:rPr>
                <w:t>21:59:04:112 Conexión establecida con el cliente</w:t>
              </w:r>
            </w:ins>
          </w:p>
          <w:p w14:paraId="79948BBA" w14:textId="77777777" w:rsidR="002D3B74" w:rsidRDefault="002D3B74" w:rsidP="002D3B7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9015" w:author="Borja Gonzalez" w:date="2017-09-28T22:00:00Z"/>
                <w:rFonts w:ascii="Menlo Regular" w:hAnsi="Menlo Regular" w:cs="Menlo Regular"/>
                <w:color w:val="000000"/>
                <w:sz w:val="22"/>
                <w:szCs w:val="22"/>
                <w:lang w:val="en-US"/>
              </w:rPr>
            </w:pPr>
            <w:ins w:id="9016" w:author="Borja Gonzalez" w:date="2017-09-28T22:00:00Z">
              <w:r>
                <w:rPr>
                  <w:rFonts w:ascii="Menlo Regular" w:hAnsi="Menlo Regular" w:cs="Menlo Regular"/>
                  <w:color w:val="000000"/>
                  <w:sz w:val="22"/>
                  <w:szCs w:val="22"/>
                  <w:lang w:val="en-US"/>
                </w:rPr>
                <w:t>21:59:04:148 Petición del cliente: Pacientes</w:t>
              </w:r>
            </w:ins>
          </w:p>
          <w:p w14:paraId="52C159FA" w14:textId="77777777" w:rsidR="002D3B74" w:rsidRDefault="002D3B74" w:rsidP="002D3B7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9017" w:author="Borja Gonzalez" w:date="2017-09-28T22:00:00Z"/>
                <w:rFonts w:ascii="Menlo Regular" w:hAnsi="Menlo Regular" w:cs="Menlo Regular"/>
                <w:color w:val="000000"/>
                <w:sz w:val="22"/>
                <w:szCs w:val="22"/>
                <w:lang w:val="en-US"/>
              </w:rPr>
            </w:pPr>
            <w:ins w:id="9018" w:author="Borja Gonzalez" w:date="2017-09-28T22:00:00Z">
              <w:r>
                <w:rPr>
                  <w:rFonts w:ascii="Menlo Regular" w:hAnsi="Menlo Regular" w:cs="Menlo Regular"/>
                  <w:color w:val="000000"/>
                  <w:sz w:val="22"/>
                  <w:szCs w:val="22"/>
                  <w:lang w:val="en-US"/>
                </w:rPr>
                <w:t>21:59:04:194 Base de datos abierta</w:t>
              </w:r>
            </w:ins>
          </w:p>
          <w:p w14:paraId="5EA5ABF4" w14:textId="77777777" w:rsidR="002D3B74" w:rsidRDefault="002D3B74" w:rsidP="002D3B7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9019" w:author="Borja Gonzalez" w:date="2017-09-28T22:00:00Z"/>
                <w:rFonts w:ascii="Menlo Regular" w:hAnsi="Menlo Regular" w:cs="Menlo Regular"/>
                <w:color w:val="000000"/>
                <w:sz w:val="22"/>
                <w:szCs w:val="22"/>
                <w:lang w:val="en-US"/>
              </w:rPr>
            </w:pPr>
            <w:ins w:id="9020" w:author="Borja Gonzalez" w:date="2017-09-28T22:00:00Z">
              <w:r>
                <w:rPr>
                  <w:rFonts w:ascii="Menlo Regular" w:hAnsi="Menlo Regular" w:cs="Menlo Regular"/>
                  <w:color w:val="000000"/>
                  <w:sz w:val="22"/>
                  <w:szCs w:val="22"/>
                  <w:lang w:val="en-US"/>
                </w:rPr>
                <w:t>21:59:04:305 Listado de pacientes enviado al cliente</w:t>
              </w:r>
            </w:ins>
          </w:p>
          <w:p w14:paraId="14C28B35" w14:textId="77777777" w:rsidR="002D3B74" w:rsidRDefault="002D3B74" w:rsidP="002D3B7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9021" w:author="Borja Gonzalez" w:date="2017-09-28T22:00:00Z"/>
                <w:rFonts w:ascii="Menlo Regular" w:hAnsi="Menlo Regular" w:cs="Menlo Regular"/>
                <w:color w:val="000000"/>
                <w:sz w:val="22"/>
                <w:szCs w:val="22"/>
                <w:lang w:val="en-US"/>
              </w:rPr>
            </w:pPr>
            <w:ins w:id="9022" w:author="Borja Gonzalez" w:date="2017-09-28T22:00:00Z">
              <w:r>
                <w:rPr>
                  <w:rFonts w:ascii="Menlo Regular" w:hAnsi="Menlo Regular" w:cs="Menlo Regular"/>
                  <w:color w:val="000000"/>
                  <w:sz w:val="22"/>
                  <w:szCs w:val="22"/>
                  <w:lang w:val="en-US"/>
                </w:rPr>
                <w:t>21:59:04:311 Base de datos cerrada</w:t>
              </w:r>
            </w:ins>
          </w:p>
          <w:p w14:paraId="06632263" w14:textId="77777777" w:rsidR="002D3B74" w:rsidRDefault="002D3B74" w:rsidP="002D3B7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9023" w:author="Borja Gonzalez" w:date="2017-09-28T22:00:00Z"/>
                <w:rFonts w:ascii="Menlo Regular" w:hAnsi="Menlo Regular" w:cs="Menlo Regular"/>
                <w:color w:val="000000"/>
                <w:sz w:val="22"/>
                <w:szCs w:val="22"/>
                <w:lang w:val="en-US"/>
              </w:rPr>
            </w:pPr>
            <w:ins w:id="9024" w:author="Borja Gonzalez" w:date="2017-09-28T22:00:00Z">
              <w:r>
                <w:rPr>
                  <w:rFonts w:ascii="Menlo Regular" w:hAnsi="Menlo Regular" w:cs="Menlo Regular"/>
                  <w:color w:val="000000"/>
                  <w:sz w:val="22"/>
                  <w:szCs w:val="22"/>
                  <w:lang w:val="en-US"/>
                </w:rPr>
                <w:t>21:59:06:084 Conexión establecida con el cliente</w:t>
              </w:r>
            </w:ins>
          </w:p>
          <w:p w14:paraId="242AD0EF" w14:textId="77777777" w:rsidR="002D3B74" w:rsidRDefault="002D3B74" w:rsidP="002D3B7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9025" w:author="Borja Gonzalez" w:date="2017-09-28T22:00:00Z"/>
                <w:rFonts w:ascii="Menlo Regular" w:hAnsi="Menlo Regular" w:cs="Menlo Regular"/>
                <w:color w:val="000000"/>
                <w:sz w:val="22"/>
                <w:szCs w:val="22"/>
                <w:lang w:val="en-US"/>
              </w:rPr>
            </w:pPr>
            <w:ins w:id="9026" w:author="Borja Gonzalez" w:date="2017-09-28T22:00:00Z">
              <w:r>
                <w:rPr>
                  <w:rFonts w:ascii="Menlo Regular" w:hAnsi="Menlo Regular" w:cs="Menlo Regular"/>
                  <w:color w:val="000000"/>
                  <w:sz w:val="22"/>
                  <w:szCs w:val="22"/>
                  <w:lang w:val="en-US"/>
                </w:rPr>
                <w:t>21:59:06:458 Conexión establecida con el cliente</w:t>
              </w:r>
            </w:ins>
          </w:p>
          <w:p w14:paraId="199E37AB" w14:textId="77777777" w:rsidR="002D3B74" w:rsidRDefault="002D3B74" w:rsidP="002D3B7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9027" w:author="Borja Gonzalez" w:date="2017-09-28T22:00:00Z"/>
                <w:rFonts w:ascii="Menlo Regular" w:hAnsi="Menlo Regular" w:cs="Menlo Regular"/>
                <w:color w:val="000000"/>
                <w:sz w:val="22"/>
                <w:szCs w:val="22"/>
                <w:lang w:val="en-US"/>
              </w:rPr>
            </w:pPr>
            <w:ins w:id="9028" w:author="Borja Gonzalez" w:date="2017-09-28T22:00:00Z">
              <w:r>
                <w:rPr>
                  <w:rFonts w:ascii="Menlo Regular" w:hAnsi="Menlo Regular" w:cs="Menlo Regular"/>
                  <w:color w:val="000000"/>
                  <w:sz w:val="22"/>
                  <w:szCs w:val="22"/>
                  <w:lang w:val="en-US"/>
                </w:rPr>
                <w:t>21:59:06:541 Petición del cliente: Datos paciente</w:t>
              </w:r>
            </w:ins>
          </w:p>
          <w:p w14:paraId="65CA629A" w14:textId="77777777" w:rsidR="002D3B74" w:rsidRDefault="002D3B74" w:rsidP="002D3B7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9029" w:author="Borja Gonzalez" w:date="2017-09-28T22:00:00Z"/>
                <w:rFonts w:ascii="Menlo Regular" w:hAnsi="Menlo Regular" w:cs="Menlo Regular"/>
                <w:color w:val="000000"/>
                <w:sz w:val="22"/>
                <w:szCs w:val="22"/>
                <w:lang w:val="en-US"/>
              </w:rPr>
            </w:pPr>
            <w:ins w:id="9030" w:author="Borja Gonzalez" w:date="2017-09-28T22:00:00Z">
              <w:r>
                <w:rPr>
                  <w:rFonts w:ascii="Menlo Regular" w:hAnsi="Menlo Regular" w:cs="Menlo Regular"/>
                  <w:color w:val="000000"/>
                  <w:sz w:val="22"/>
                  <w:szCs w:val="22"/>
                  <w:lang w:val="en-US"/>
                </w:rPr>
                <w:t>21:59:06:543 Base de datos abierta</w:t>
              </w:r>
            </w:ins>
          </w:p>
          <w:p w14:paraId="203592BA" w14:textId="77777777" w:rsidR="002D3B74" w:rsidRDefault="002D3B74" w:rsidP="002D3B7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9031" w:author="Borja Gonzalez" w:date="2017-09-28T22:00:00Z"/>
                <w:rFonts w:ascii="Menlo Regular" w:hAnsi="Menlo Regular" w:cs="Menlo Regular"/>
                <w:color w:val="000000"/>
                <w:sz w:val="22"/>
                <w:szCs w:val="22"/>
                <w:lang w:val="en-US"/>
              </w:rPr>
            </w:pPr>
            <w:ins w:id="9032" w:author="Borja Gonzalez" w:date="2017-09-28T22:00:00Z">
              <w:r>
                <w:rPr>
                  <w:rFonts w:ascii="Menlo Regular" w:hAnsi="Menlo Regular" w:cs="Menlo Regular"/>
                  <w:color w:val="000000"/>
                  <w:sz w:val="22"/>
                  <w:szCs w:val="22"/>
                  <w:lang w:val="en-US"/>
                </w:rPr>
                <w:t>21:59:06:658 Listado de movimientos de Borja enviado al cliente</w:t>
              </w:r>
            </w:ins>
          </w:p>
          <w:p w14:paraId="628E34A3" w14:textId="424AA8CF" w:rsidR="002D3B74" w:rsidRDefault="002D3B74" w:rsidP="002D3B74">
            <w:pPr>
              <w:rPr>
                <w:ins w:id="9033" w:author="Borja Gonzalez" w:date="2017-09-28T22:00:00Z"/>
                <w:u w:val="single"/>
              </w:rPr>
            </w:pPr>
            <w:ins w:id="9034" w:author="Borja Gonzalez" w:date="2017-09-28T22:00:00Z">
              <w:r>
                <w:rPr>
                  <w:rFonts w:ascii="Menlo Regular" w:hAnsi="Menlo Regular" w:cs="Menlo Regular"/>
                  <w:color w:val="000000"/>
                  <w:sz w:val="22"/>
                  <w:szCs w:val="22"/>
                  <w:lang w:val="en-US"/>
                </w:rPr>
                <w:t>21:59:06:661 Base de datos cerrada</w:t>
              </w:r>
            </w:ins>
          </w:p>
        </w:tc>
      </w:tr>
    </w:tbl>
    <w:p w14:paraId="7D4CC1D0" w14:textId="77777777" w:rsidR="002D3B74" w:rsidRDefault="002D3B74" w:rsidP="005A0AB6">
      <w:pPr>
        <w:rPr>
          <w:ins w:id="9035" w:author="Borja Gonzalez" w:date="2017-09-28T21:56:00Z"/>
          <w:u w:val="single"/>
        </w:rPr>
      </w:pPr>
    </w:p>
    <w:p w14:paraId="7304DCAB" w14:textId="6966A2C0" w:rsidR="002D3B74" w:rsidRDefault="002D3B74" w:rsidP="002D3B74">
      <w:pPr>
        <w:pStyle w:val="Heading3"/>
        <w:rPr>
          <w:ins w:id="9036" w:author="Borja Gonzalez" w:date="2017-09-28T22:00:00Z"/>
        </w:rPr>
      </w:pPr>
      <w:ins w:id="9037" w:author="Borja Gonzalez" w:date="2017-09-28T22:00:00Z">
        <w:r>
          <w:t>5.1.8. Mostrar un gráfico de evolución de un movimiento</w:t>
        </w:r>
      </w:ins>
    </w:p>
    <w:p w14:paraId="1645D985" w14:textId="77777777" w:rsidR="00A601FD" w:rsidRDefault="00A601FD">
      <w:pPr>
        <w:rPr>
          <w:ins w:id="9038" w:author="Borja Gonzalez" w:date="2017-09-28T22:00:00Z"/>
        </w:rPr>
      </w:pPr>
    </w:p>
    <w:p w14:paraId="08DE1901" w14:textId="77777777" w:rsidR="002D3B74" w:rsidRDefault="002D3B74" w:rsidP="002D3B74">
      <w:pPr>
        <w:rPr>
          <w:ins w:id="9039" w:author="Borja Gonzalez" w:date="2017-09-28T22:00:00Z"/>
          <w:u w:val="single"/>
        </w:rPr>
      </w:pPr>
      <w:ins w:id="9040" w:author="Borja Gonzalez" w:date="2017-09-28T22:00:00Z">
        <w:r>
          <w:rPr>
            <w:u w:val="single"/>
          </w:rPr>
          <w:t>Consola del navegador:</w:t>
        </w:r>
      </w:ins>
    </w:p>
    <w:p w14:paraId="0D86D676" w14:textId="77777777" w:rsidR="002D3B74" w:rsidRDefault="002D3B74">
      <w:pPr>
        <w:rPr>
          <w:ins w:id="9041" w:author="Borja Gonzalez" w:date="2017-09-28T22:01:00Z"/>
        </w:rPr>
      </w:pPr>
    </w:p>
    <w:tbl>
      <w:tblPr>
        <w:tblStyle w:val="TableGrid"/>
        <w:tblW w:w="0" w:type="auto"/>
        <w:tblLook w:val="04A0" w:firstRow="1" w:lastRow="0" w:firstColumn="1" w:lastColumn="0" w:noHBand="0" w:noVBand="1"/>
      </w:tblPr>
      <w:tblGrid>
        <w:gridCol w:w="8856"/>
      </w:tblGrid>
      <w:tr w:rsidR="002D3B74" w14:paraId="2EBC6A91" w14:textId="77777777" w:rsidTr="002D3B74">
        <w:trPr>
          <w:ins w:id="9042" w:author="Borja Gonzalez" w:date="2017-09-28T22:05:00Z"/>
        </w:trPr>
        <w:tc>
          <w:tcPr>
            <w:tcW w:w="8856" w:type="dxa"/>
          </w:tcPr>
          <w:p w14:paraId="3AD7A47E" w14:textId="77777777" w:rsidR="002D3B74" w:rsidRDefault="002D3B74" w:rsidP="002D3B74">
            <w:pPr>
              <w:rPr>
                <w:ins w:id="9043" w:author="Borja Gonzalez" w:date="2017-09-28T22:05:00Z"/>
              </w:rPr>
            </w:pPr>
            <w:ins w:id="9044" w:author="Borja Gonzalez" w:date="2017-09-28T22:05:00Z">
              <w:r>
                <w:t>22:05:33.586 Navigated to http://192.168.1.33:8124/pacientes.html</w:t>
              </w:r>
            </w:ins>
          </w:p>
          <w:p w14:paraId="7DCE3A8E" w14:textId="62FF5B90" w:rsidR="002D3B74" w:rsidRDefault="002D3B74" w:rsidP="002D3B74">
            <w:pPr>
              <w:rPr>
                <w:ins w:id="9045" w:author="Borja Gonzalez" w:date="2017-09-28T22:05:00Z"/>
              </w:rPr>
            </w:pPr>
            <w:ins w:id="9046" w:author="Borja Gonzalez" w:date="2017-09-28T22:05:00Z">
              <w:r>
                <w:t xml:space="preserve">22:05:34.084 VM88 pacientes_node.js:28 </w:t>
              </w:r>
            </w:ins>
            <w:ins w:id="9047" w:author="Borja Gonzalez" w:date="2017-09-28T22:12:00Z">
              <w:r w:rsidR="009550DF">
                <w:t>Conexión</w:t>
              </w:r>
            </w:ins>
            <w:ins w:id="9048" w:author="Borja Gonzalez" w:date="2017-09-28T22:05:00Z">
              <w:r>
                <w:t xml:space="preserve"> establecida con el servidor</w:t>
              </w:r>
            </w:ins>
          </w:p>
          <w:p w14:paraId="6BA9500C" w14:textId="77777777" w:rsidR="002D3B74" w:rsidRDefault="002D3B74" w:rsidP="002D3B74">
            <w:pPr>
              <w:rPr>
                <w:ins w:id="9049" w:author="Borja Gonzalez" w:date="2017-09-28T22:05:00Z"/>
              </w:rPr>
            </w:pPr>
            <w:ins w:id="9050" w:author="Borja Gonzalez" w:date="2017-09-28T22:05:00Z">
              <w:r>
                <w:t>22:05:34.087 VM88 pacientes_node.js:39 Solicitud de listado de pacientes enviada</w:t>
              </w:r>
            </w:ins>
          </w:p>
          <w:p w14:paraId="5970BCF1" w14:textId="77777777" w:rsidR="002D3B74" w:rsidRDefault="002D3B74" w:rsidP="002D3B74">
            <w:pPr>
              <w:rPr>
                <w:ins w:id="9051" w:author="Borja Gonzalez" w:date="2017-09-28T22:05:00Z"/>
              </w:rPr>
            </w:pPr>
            <w:ins w:id="9052" w:author="Borja Gonzalez" w:date="2017-09-28T22:05:00Z">
              <w:r>
                <w:t>22:05:34.294 VM88 pacientes_node.js:41 Lista de pacientes recibida</w:t>
              </w:r>
            </w:ins>
          </w:p>
          <w:p w14:paraId="550D48A2" w14:textId="77777777" w:rsidR="002D3B74" w:rsidRDefault="002D3B74" w:rsidP="002D3B74">
            <w:pPr>
              <w:rPr>
                <w:ins w:id="9053" w:author="Borja Gonzalez" w:date="2017-09-28T22:05:00Z"/>
              </w:rPr>
            </w:pPr>
            <w:ins w:id="9054" w:author="Borja Gonzalez" w:date="2017-09-28T22:05:00Z">
              <w:r>
                <w:t>22:05:34.296 pacientes.html:45 Lista de pacientes disponible en el navegador</w:t>
              </w:r>
            </w:ins>
          </w:p>
          <w:p w14:paraId="79A85BF2" w14:textId="77777777" w:rsidR="002D3B74" w:rsidRDefault="002D3B74" w:rsidP="002D3B74">
            <w:pPr>
              <w:rPr>
                <w:ins w:id="9055" w:author="Borja Gonzalez" w:date="2017-09-28T22:05:00Z"/>
              </w:rPr>
            </w:pPr>
            <w:ins w:id="9056" w:author="Borja Gonzalez" w:date="2017-09-28T22:05:00Z">
              <w:r>
                <w:t>22:05:35.582 Navigated to http://192.168.1.33:8124/evolucion.html?var1=1&amp;var2=Borja&amp;var3=Gonzalez&amp;var4=h</w:t>
              </w:r>
            </w:ins>
          </w:p>
          <w:p w14:paraId="4ADC3EBC" w14:textId="3B2E14F7" w:rsidR="002D3B74" w:rsidRDefault="002D3B74" w:rsidP="002D3B74">
            <w:pPr>
              <w:rPr>
                <w:ins w:id="9057" w:author="Borja Gonzalez" w:date="2017-09-28T22:05:00Z"/>
              </w:rPr>
            </w:pPr>
            <w:ins w:id="9058" w:author="Borja Gonzalez" w:date="2017-09-28T22:05:00Z">
              <w:r>
                <w:t xml:space="preserve">22:05:36.006 evolucion_node.js:8 </w:t>
              </w:r>
            </w:ins>
            <w:ins w:id="9059" w:author="Borja Gonzalez" w:date="2017-09-28T22:12:00Z">
              <w:r w:rsidR="009550DF">
                <w:t>Conexión</w:t>
              </w:r>
            </w:ins>
            <w:ins w:id="9060" w:author="Borja Gonzalez" w:date="2017-09-28T22:05:00Z">
              <w:r>
                <w:t xml:space="preserve"> establecida con el servidor</w:t>
              </w:r>
            </w:ins>
          </w:p>
          <w:p w14:paraId="7E5F9AD2" w14:textId="77777777" w:rsidR="002D3B74" w:rsidRDefault="002D3B74" w:rsidP="002D3B74">
            <w:pPr>
              <w:rPr>
                <w:ins w:id="9061" w:author="Borja Gonzalez" w:date="2017-09-28T22:05:00Z"/>
              </w:rPr>
            </w:pPr>
            <w:ins w:id="9062" w:author="Borja Gonzalez" w:date="2017-09-28T22:05:00Z">
              <w:r>
                <w:t>22:05:36.009 evolucion_node.js:21 Solicitud de listado de movimientos de Borja enviada</w:t>
              </w:r>
            </w:ins>
          </w:p>
          <w:p w14:paraId="34C3530A" w14:textId="77777777" w:rsidR="002D3B74" w:rsidRDefault="002D3B74" w:rsidP="002D3B74">
            <w:pPr>
              <w:rPr>
                <w:ins w:id="9063" w:author="Borja Gonzalez" w:date="2017-09-28T22:05:00Z"/>
              </w:rPr>
            </w:pPr>
            <w:ins w:id="9064" w:author="Borja Gonzalez" w:date="2017-09-28T22:05:00Z">
              <w:r>
                <w:t>22:05:36.257 evolucion_node.js:23 Lista de movimientos de Borja recibida</w:t>
              </w:r>
            </w:ins>
          </w:p>
          <w:p w14:paraId="44557E13" w14:textId="77777777" w:rsidR="002D3B74" w:rsidRDefault="002D3B74" w:rsidP="002D3B74">
            <w:pPr>
              <w:rPr>
                <w:ins w:id="9065" w:author="Borja Gonzalez" w:date="2017-09-28T22:05:00Z"/>
              </w:rPr>
            </w:pPr>
            <w:ins w:id="9066" w:author="Borja Gonzalez" w:date="2017-09-28T22:05:00Z">
              <w:r>
                <w:t>22:05:36.264 evolucion.html?var1=1&amp;var2=Borja&amp;var3=Gonzalez&amp;var4=h:114 Lista de movimietos de Borja Gonzalez disponible en el navegador</w:t>
              </w:r>
            </w:ins>
          </w:p>
          <w:p w14:paraId="1ED277C5" w14:textId="4C026412" w:rsidR="002D3B74" w:rsidRDefault="002D3B74" w:rsidP="002D3B74">
            <w:pPr>
              <w:rPr>
                <w:ins w:id="9067" w:author="Borja Gonzalez" w:date="2017-09-28T22:05:00Z"/>
              </w:rPr>
            </w:pPr>
            <w:ins w:id="9068" w:author="Borja Gonzalez" w:date="2017-09-28T22:05:00Z">
              <w:r>
                <w:t xml:space="preserve">22:05:39.533 evolucion_node.js:150 </w:t>
              </w:r>
            </w:ins>
            <w:ins w:id="9069" w:author="Borja Gonzalez" w:date="2017-09-28T22:12:00Z">
              <w:r w:rsidR="009550DF">
                <w:t>Conexión</w:t>
              </w:r>
            </w:ins>
            <w:ins w:id="9070" w:author="Borja Gonzalez" w:date="2017-09-28T22:05:00Z">
              <w:r>
                <w:t xml:space="preserve"> establecida con el servidor</w:t>
              </w:r>
            </w:ins>
          </w:p>
          <w:p w14:paraId="0B498461" w14:textId="77777777" w:rsidR="002D3B74" w:rsidRDefault="002D3B74" w:rsidP="002D3B74">
            <w:pPr>
              <w:rPr>
                <w:ins w:id="9071" w:author="Borja Gonzalez" w:date="2017-09-28T22:05:00Z"/>
              </w:rPr>
            </w:pPr>
            <w:ins w:id="9072" w:author="Borja Gonzalez" w:date="2017-09-28T22:05:00Z">
              <w:r>
                <w:t>22:05:39.534 evolucion_node.js:164 Solicitud de datos de evolución de Borja enviada</w:t>
              </w:r>
            </w:ins>
          </w:p>
          <w:p w14:paraId="1E683F7A" w14:textId="77777777" w:rsidR="002D3B74" w:rsidRDefault="002D3B74" w:rsidP="002D3B74">
            <w:pPr>
              <w:rPr>
                <w:ins w:id="9073" w:author="Borja Gonzalez" w:date="2017-09-28T22:05:00Z"/>
              </w:rPr>
            </w:pPr>
            <w:ins w:id="9074" w:author="Borja Gonzalez" w:date="2017-09-28T22:05:00Z">
              <w:r>
                <w:t>22:05:39.667 evolucion_node.js:166 Datos de evolución de Borja recibidos</w:t>
              </w:r>
            </w:ins>
          </w:p>
          <w:p w14:paraId="301EF57C" w14:textId="2057F4AD" w:rsidR="002D3B74" w:rsidRDefault="002D3B74" w:rsidP="002D3B74">
            <w:pPr>
              <w:rPr>
                <w:ins w:id="9075" w:author="Borja Gonzalez" w:date="2017-09-28T22:05:00Z"/>
              </w:rPr>
            </w:pPr>
            <w:ins w:id="9076" w:author="Borja Gonzalez" w:date="2017-09-28T22:05:00Z">
              <w:r>
                <w:t>22:05:39.750 evolucion_node.js:345 Gráfico de Evolución en el plano Transversal de Borja Gonzalez disponible en el navegador</w:t>
              </w:r>
            </w:ins>
          </w:p>
        </w:tc>
      </w:tr>
    </w:tbl>
    <w:p w14:paraId="6CD060AE" w14:textId="77777777" w:rsidR="002D3B74" w:rsidRDefault="002D3B74">
      <w:pPr>
        <w:rPr>
          <w:ins w:id="9077" w:author="Borja Gonzalez" w:date="2017-09-28T22:01:00Z"/>
        </w:rPr>
      </w:pPr>
    </w:p>
    <w:p w14:paraId="2A1DAC88" w14:textId="77777777" w:rsidR="002D3B74" w:rsidRDefault="002D3B74" w:rsidP="002D3B74">
      <w:pPr>
        <w:rPr>
          <w:ins w:id="9078" w:author="Borja Gonzalez" w:date="2017-09-28T22:01:00Z"/>
          <w:u w:val="single"/>
        </w:rPr>
      </w:pPr>
      <w:ins w:id="9079" w:author="Borja Gonzalez" w:date="2017-09-28T22:01:00Z">
        <w:r>
          <w:rPr>
            <w:u w:val="single"/>
          </w:rPr>
          <w:t>Terminal (Servidor):</w:t>
        </w:r>
      </w:ins>
    </w:p>
    <w:p w14:paraId="1119E973" w14:textId="77777777" w:rsidR="002D3B74" w:rsidRDefault="002D3B74">
      <w:pPr>
        <w:rPr>
          <w:ins w:id="9080" w:author="Borja Gonzalez" w:date="2017-09-28T22:05:00Z"/>
        </w:rPr>
      </w:pPr>
    </w:p>
    <w:p w14:paraId="132370CC" w14:textId="77777777" w:rsidR="002D3B74" w:rsidRPr="00A601FD" w:rsidRDefault="002D3B74" w:rsidP="00A601FD">
      <w:pPr>
        <w:rPr>
          <w:ins w:id="9081" w:author="Borja Gonzalez" w:date="2017-09-28T22:05:00Z"/>
        </w:rPr>
      </w:pPr>
    </w:p>
    <w:tbl>
      <w:tblPr>
        <w:tblStyle w:val="TableGrid"/>
        <w:tblW w:w="0" w:type="auto"/>
        <w:tblLook w:val="04A0" w:firstRow="1" w:lastRow="0" w:firstColumn="1" w:lastColumn="0" w:noHBand="0" w:noVBand="1"/>
      </w:tblPr>
      <w:tblGrid>
        <w:gridCol w:w="8856"/>
      </w:tblGrid>
      <w:tr w:rsidR="002D3B74" w14:paraId="6D14B744" w14:textId="77777777" w:rsidTr="002D3B74">
        <w:trPr>
          <w:ins w:id="9082" w:author="Borja Gonzalez" w:date="2017-09-28T22:05:00Z"/>
        </w:trPr>
        <w:tc>
          <w:tcPr>
            <w:tcW w:w="8856" w:type="dxa"/>
          </w:tcPr>
          <w:p w14:paraId="1D390DEC" w14:textId="77777777" w:rsidR="002D3B74" w:rsidRDefault="002D3B74" w:rsidP="002D3B7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9083" w:author="Borja Gonzalez" w:date="2017-09-28T22:06:00Z"/>
                <w:rFonts w:ascii="Menlo Regular" w:hAnsi="Menlo Regular" w:cs="Menlo Regular"/>
                <w:color w:val="000000"/>
                <w:sz w:val="22"/>
                <w:szCs w:val="22"/>
                <w:lang w:val="en-US"/>
              </w:rPr>
            </w:pPr>
            <w:ins w:id="9084" w:author="Borja Gonzalez" w:date="2017-09-28T22:06:00Z">
              <w:r>
                <w:rPr>
                  <w:rFonts w:ascii="Menlo Regular" w:hAnsi="Menlo Regular" w:cs="Menlo Regular"/>
                  <w:color w:val="000000"/>
                  <w:sz w:val="22"/>
                  <w:szCs w:val="22"/>
                  <w:lang w:val="en-US"/>
                </w:rPr>
                <w:t>22:05:34:094 Conexión establecida con el cliente</w:t>
              </w:r>
            </w:ins>
          </w:p>
          <w:p w14:paraId="30D7DFB7" w14:textId="77777777" w:rsidR="002D3B74" w:rsidRDefault="002D3B74" w:rsidP="002D3B7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9085" w:author="Borja Gonzalez" w:date="2017-09-28T22:06:00Z"/>
                <w:rFonts w:ascii="Menlo Regular" w:hAnsi="Menlo Regular" w:cs="Menlo Regular"/>
                <w:color w:val="000000"/>
                <w:sz w:val="22"/>
                <w:szCs w:val="22"/>
                <w:lang w:val="en-US"/>
              </w:rPr>
            </w:pPr>
            <w:ins w:id="9086" w:author="Borja Gonzalez" w:date="2017-09-28T22:06:00Z">
              <w:r>
                <w:rPr>
                  <w:rFonts w:ascii="Menlo Regular" w:hAnsi="Menlo Regular" w:cs="Menlo Regular"/>
                  <w:color w:val="000000"/>
                  <w:sz w:val="22"/>
                  <w:szCs w:val="22"/>
                  <w:lang w:val="en-US"/>
                </w:rPr>
                <w:t>22:05:34:099 Conexión establecida con el cliente</w:t>
              </w:r>
            </w:ins>
          </w:p>
          <w:p w14:paraId="64AE462C" w14:textId="77777777" w:rsidR="002D3B74" w:rsidRDefault="002D3B74" w:rsidP="002D3B7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9087" w:author="Borja Gonzalez" w:date="2017-09-28T22:06:00Z"/>
                <w:rFonts w:ascii="Menlo Regular" w:hAnsi="Menlo Regular" w:cs="Menlo Regular"/>
                <w:color w:val="000000"/>
                <w:sz w:val="22"/>
                <w:szCs w:val="22"/>
                <w:lang w:val="en-US"/>
              </w:rPr>
            </w:pPr>
            <w:ins w:id="9088" w:author="Borja Gonzalez" w:date="2017-09-28T22:06:00Z">
              <w:r>
                <w:rPr>
                  <w:rFonts w:ascii="Menlo Regular" w:hAnsi="Menlo Regular" w:cs="Menlo Regular"/>
                  <w:color w:val="000000"/>
                  <w:sz w:val="22"/>
                  <w:szCs w:val="22"/>
                  <w:lang w:val="en-US"/>
                </w:rPr>
                <w:t>22:05:34:136 Petición del cliente: Pacientes</w:t>
              </w:r>
            </w:ins>
          </w:p>
          <w:p w14:paraId="0CC6E5E5" w14:textId="77777777" w:rsidR="002D3B74" w:rsidRDefault="002D3B74" w:rsidP="002D3B7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9089" w:author="Borja Gonzalez" w:date="2017-09-28T22:06:00Z"/>
                <w:rFonts w:ascii="Menlo Regular" w:hAnsi="Menlo Regular" w:cs="Menlo Regular"/>
                <w:color w:val="000000"/>
                <w:sz w:val="22"/>
                <w:szCs w:val="22"/>
                <w:lang w:val="en-US"/>
              </w:rPr>
            </w:pPr>
            <w:ins w:id="9090" w:author="Borja Gonzalez" w:date="2017-09-28T22:06:00Z">
              <w:r>
                <w:rPr>
                  <w:rFonts w:ascii="Menlo Regular" w:hAnsi="Menlo Regular" w:cs="Menlo Regular"/>
                  <w:color w:val="000000"/>
                  <w:sz w:val="22"/>
                  <w:szCs w:val="22"/>
                  <w:lang w:val="en-US"/>
                </w:rPr>
                <w:t>22:05:34:177 Base de datos abierta</w:t>
              </w:r>
            </w:ins>
          </w:p>
          <w:p w14:paraId="456E48D9" w14:textId="77777777" w:rsidR="002D3B74" w:rsidRDefault="002D3B74" w:rsidP="002D3B7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9091" w:author="Borja Gonzalez" w:date="2017-09-28T22:06:00Z"/>
                <w:rFonts w:ascii="Menlo Regular" w:hAnsi="Menlo Regular" w:cs="Menlo Regular"/>
                <w:color w:val="000000"/>
                <w:sz w:val="22"/>
                <w:szCs w:val="22"/>
                <w:lang w:val="en-US"/>
              </w:rPr>
            </w:pPr>
            <w:ins w:id="9092" w:author="Borja Gonzalez" w:date="2017-09-28T22:06:00Z">
              <w:r>
                <w:rPr>
                  <w:rFonts w:ascii="Menlo Regular" w:hAnsi="Menlo Regular" w:cs="Menlo Regular"/>
                  <w:color w:val="000000"/>
                  <w:sz w:val="22"/>
                  <w:szCs w:val="22"/>
                  <w:lang w:val="en-US"/>
                </w:rPr>
                <w:t>22:05:34:286 Listado de pacientes enviado al cliente</w:t>
              </w:r>
            </w:ins>
          </w:p>
          <w:p w14:paraId="32ED91B0" w14:textId="77777777" w:rsidR="002D3B74" w:rsidRDefault="002D3B74" w:rsidP="002D3B7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9093" w:author="Borja Gonzalez" w:date="2017-09-28T22:06:00Z"/>
                <w:rFonts w:ascii="Menlo Regular" w:hAnsi="Menlo Regular" w:cs="Menlo Regular"/>
                <w:color w:val="000000"/>
                <w:sz w:val="22"/>
                <w:szCs w:val="22"/>
                <w:lang w:val="en-US"/>
              </w:rPr>
            </w:pPr>
            <w:ins w:id="9094" w:author="Borja Gonzalez" w:date="2017-09-28T22:06:00Z">
              <w:r>
                <w:rPr>
                  <w:rFonts w:ascii="Menlo Regular" w:hAnsi="Menlo Regular" w:cs="Menlo Regular"/>
                  <w:color w:val="000000"/>
                  <w:sz w:val="22"/>
                  <w:szCs w:val="22"/>
                  <w:lang w:val="en-US"/>
                </w:rPr>
                <w:t>22:05:34:292 Base de datos cerrada</w:t>
              </w:r>
            </w:ins>
          </w:p>
          <w:p w14:paraId="5EFAD325" w14:textId="77777777" w:rsidR="002D3B74" w:rsidRDefault="002D3B74" w:rsidP="002D3B7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9095" w:author="Borja Gonzalez" w:date="2017-09-28T22:06:00Z"/>
                <w:rFonts w:ascii="Menlo Regular" w:hAnsi="Menlo Regular" w:cs="Menlo Regular"/>
                <w:color w:val="000000"/>
                <w:sz w:val="22"/>
                <w:szCs w:val="22"/>
                <w:lang w:val="en-US"/>
              </w:rPr>
            </w:pPr>
            <w:ins w:id="9096" w:author="Borja Gonzalez" w:date="2017-09-28T22:06:00Z">
              <w:r>
                <w:rPr>
                  <w:rFonts w:ascii="Menlo Regular" w:hAnsi="Menlo Regular" w:cs="Menlo Regular"/>
                  <w:color w:val="000000"/>
                  <w:sz w:val="22"/>
                  <w:szCs w:val="22"/>
                  <w:lang w:val="en-US"/>
                </w:rPr>
                <w:t>22:05:35:629 Conexión establecida con el cliente</w:t>
              </w:r>
            </w:ins>
          </w:p>
          <w:p w14:paraId="578313D9" w14:textId="77777777" w:rsidR="002D3B74" w:rsidRDefault="002D3B74" w:rsidP="002D3B7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9097" w:author="Borja Gonzalez" w:date="2017-09-28T22:06:00Z"/>
                <w:rFonts w:ascii="Menlo Regular" w:hAnsi="Menlo Regular" w:cs="Menlo Regular"/>
                <w:color w:val="000000"/>
                <w:sz w:val="22"/>
                <w:szCs w:val="22"/>
                <w:lang w:val="en-US"/>
              </w:rPr>
            </w:pPr>
            <w:ins w:id="9098" w:author="Borja Gonzalez" w:date="2017-09-28T22:06:00Z">
              <w:r>
                <w:rPr>
                  <w:rFonts w:ascii="Menlo Regular" w:hAnsi="Menlo Regular" w:cs="Menlo Regular"/>
                  <w:color w:val="000000"/>
                  <w:sz w:val="22"/>
                  <w:szCs w:val="22"/>
                  <w:lang w:val="en-US"/>
                </w:rPr>
                <w:t>22:05:36:008 Conexión establecida con el cliente</w:t>
              </w:r>
            </w:ins>
          </w:p>
          <w:p w14:paraId="5A9D4AC4" w14:textId="77777777" w:rsidR="002D3B74" w:rsidRDefault="002D3B74" w:rsidP="002D3B7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9099" w:author="Borja Gonzalez" w:date="2017-09-28T22:06:00Z"/>
                <w:rFonts w:ascii="Menlo Regular" w:hAnsi="Menlo Regular" w:cs="Menlo Regular"/>
                <w:color w:val="000000"/>
                <w:sz w:val="22"/>
                <w:szCs w:val="22"/>
                <w:lang w:val="en-US"/>
              </w:rPr>
            </w:pPr>
            <w:ins w:id="9100" w:author="Borja Gonzalez" w:date="2017-09-28T22:06:00Z">
              <w:r>
                <w:rPr>
                  <w:rFonts w:ascii="Menlo Regular" w:hAnsi="Menlo Regular" w:cs="Menlo Regular"/>
                  <w:color w:val="000000"/>
                  <w:sz w:val="22"/>
                  <w:szCs w:val="22"/>
                  <w:lang w:val="en-US"/>
                </w:rPr>
                <w:t>22:05:36:090 Petición del cliente: Datos paciente</w:t>
              </w:r>
            </w:ins>
          </w:p>
          <w:p w14:paraId="5F4A205C" w14:textId="77777777" w:rsidR="002D3B74" w:rsidRDefault="002D3B74" w:rsidP="002D3B7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9101" w:author="Borja Gonzalez" w:date="2017-09-28T22:06:00Z"/>
                <w:rFonts w:ascii="Menlo Regular" w:hAnsi="Menlo Regular" w:cs="Menlo Regular"/>
                <w:color w:val="000000"/>
                <w:sz w:val="22"/>
                <w:szCs w:val="22"/>
                <w:lang w:val="en-US"/>
              </w:rPr>
            </w:pPr>
            <w:ins w:id="9102" w:author="Borja Gonzalez" w:date="2017-09-28T22:06:00Z">
              <w:r>
                <w:rPr>
                  <w:rFonts w:ascii="Menlo Regular" w:hAnsi="Menlo Regular" w:cs="Menlo Regular"/>
                  <w:color w:val="000000"/>
                  <w:sz w:val="22"/>
                  <w:szCs w:val="22"/>
                  <w:lang w:val="en-US"/>
                </w:rPr>
                <w:t>22:05:36:095 Base de datos abierta</w:t>
              </w:r>
            </w:ins>
          </w:p>
          <w:p w14:paraId="39C85D7D" w14:textId="77777777" w:rsidR="002D3B74" w:rsidRDefault="002D3B74" w:rsidP="002D3B7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9103" w:author="Borja Gonzalez" w:date="2017-09-28T22:06:00Z"/>
                <w:rFonts w:ascii="Menlo Regular" w:hAnsi="Menlo Regular" w:cs="Menlo Regular"/>
                <w:color w:val="000000"/>
                <w:sz w:val="22"/>
                <w:szCs w:val="22"/>
                <w:lang w:val="en-US"/>
              </w:rPr>
            </w:pPr>
            <w:ins w:id="9104" w:author="Borja Gonzalez" w:date="2017-09-28T22:06:00Z">
              <w:r>
                <w:rPr>
                  <w:rFonts w:ascii="Menlo Regular" w:hAnsi="Menlo Regular" w:cs="Menlo Regular"/>
                  <w:color w:val="000000"/>
                  <w:sz w:val="22"/>
                  <w:szCs w:val="22"/>
                  <w:lang w:val="en-US"/>
                </w:rPr>
                <w:t>22:05:36:206 Listado de movimientos de Borja enviado al cliente</w:t>
              </w:r>
            </w:ins>
          </w:p>
          <w:p w14:paraId="56B745BF" w14:textId="77777777" w:rsidR="002D3B74" w:rsidRDefault="002D3B74" w:rsidP="002D3B7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9105" w:author="Borja Gonzalez" w:date="2017-09-28T22:06:00Z"/>
                <w:rFonts w:ascii="Menlo Regular" w:hAnsi="Menlo Regular" w:cs="Menlo Regular"/>
                <w:color w:val="000000"/>
                <w:sz w:val="22"/>
                <w:szCs w:val="22"/>
                <w:lang w:val="en-US"/>
              </w:rPr>
            </w:pPr>
            <w:ins w:id="9106" w:author="Borja Gonzalez" w:date="2017-09-28T22:06:00Z">
              <w:r>
                <w:rPr>
                  <w:rFonts w:ascii="Menlo Regular" w:hAnsi="Menlo Regular" w:cs="Menlo Regular"/>
                  <w:color w:val="000000"/>
                  <w:sz w:val="22"/>
                  <w:szCs w:val="22"/>
                  <w:lang w:val="en-US"/>
                </w:rPr>
                <w:t>22:05:36:209 Base de datos cerrada</w:t>
              </w:r>
            </w:ins>
          </w:p>
          <w:p w14:paraId="4FFB9936" w14:textId="77777777" w:rsidR="002D3B74" w:rsidRDefault="002D3B74" w:rsidP="002D3B7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9107" w:author="Borja Gonzalez" w:date="2017-09-28T22:06:00Z"/>
                <w:rFonts w:ascii="Menlo Regular" w:hAnsi="Menlo Regular" w:cs="Menlo Regular"/>
                <w:color w:val="000000"/>
                <w:sz w:val="22"/>
                <w:szCs w:val="22"/>
                <w:lang w:val="en-US"/>
              </w:rPr>
            </w:pPr>
            <w:ins w:id="9108" w:author="Borja Gonzalez" w:date="2017-09-28T22:06:00Z">
              <w:r>
                <w:rPr>
                  <w:rFonts w:ascii="Menlo Regular" w:hAnsi="Menlo Regular" w:cs="Menlo Regular"/>
                  <w:color w:val="000000"/>
                  <w:sz w:val="22"/>
                  <w:szCs w:val="22"/>
                  <w:lang w:val="en-US"/>
                </w:rPr>
                <w:t>22:05:39:536 Conexión establecida con el cliente</w:t>
              </w:r>
            </w:ins>
          </w:p>
          <w:p w14:paraId="02318AE2" w14:textId="77777777" w:rsidR="002D3B74" w:rsidRDefault="002D3B74" w:rsidP="002D3B7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9109" w:author="Borja Gonzalez" w:date="2017-09-28T22:06:00Z"/>
                <w:rFonts w:ascii="Menlo Regular" w:hAnsi="Menlo Regular" w:cs="Menlo Regular"/>
                <w:color w:val="000000"/>
                <w:sz w:val="22"/>
                <w:szCs w:val="22"/>
                <w:lang w:val="en-US"/>
              </w:rPr>
            </w:pPr>
            <w:ins w:id="9110" w:author="Borja Gonzalez" w:date="2017-09-28T22:06:00Z">
              <w:r>
                <w:rPr>
                  <w:rFonts w:ascii="Menlo Regular" w:hAnsi="Menlo Regular" w:cs="Menlo Regular"/>
                  <w:color w:val="000000"/>
                  <w:sz w:val="22"/>
                  <w:szCs w:val="22"/>
                  <w:lang w:val="en-US"/>
                </w:rPr>
                <w:t>22:05:39:544 Petición del cliente: Datos de Evolucion paciente</w:t>
              </w:r>
            </w:ins>
          </w:p>
          <w:p w14:paraId="41A9A08C" w14:textId="77777777" w:rsidR="002D3B74" w:rsidRDefault="002D3B74" w:rsidP="002D3B7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9111" w:author="Borja Gonzalez" w:date="2017-09-28T22:06:00Z"/>
                <w:rFonts w:ascii="Menlo Regular" w:hAnsi="Menlo Regular" w:cs="Menlo Regular"/>
                <w:color w:val="000000"/>
                <w:sz w:val="22"/>
                <w:szCs w:val="22"/>
                <w:lang w:val="en-US"/>
              </w:rPr>
            </w:pPr>
            <w:ins w:id="9112" w:author="Borja Gonzalez" w:date="2017-09-28T22:06:00Z">
              <w:r>
                <w:rPr>
                  <w:rFonts w:ascii="Menlo Regular" w:hAnsi="Menlo Regular" w:cs="Menlo Regular"/>
                  <w:color w:val="000000"/>
                  <w:sz w:val="22"/>
                  <w:szCs w:val="22"/>
                  <w:lang w:val="en-US"/>
                </w:rPr>
                <w:t>22:05:39:554 Base de datos abierta</w:t>
              </w:r>
            </w:ins>
          </w:p>
          <w:p w14:paraId="2380E74A" w14:textId="77777777" w:rsidR="002D3B74" w:rsidRDefault="002D3B74" w:rsidP="002D3B7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9113" w:author="Borja Gonzalez" w:date="2017-09-28T22:06:00Z"/>
                <w:rFonts w:ascii="Menlo Regular" w:hAnsi="Menlo Regular" w:cs="Menlo Regular"/>
                <w:color w:val="000000"/>
                <w:sz w:val="22"/>
                <w:szCs w:val="22"/>
                <w:lang w:val="en-US"/>
              </w:rPr>
            </w:pPr>
            <w:ins w:id="9114" w:author="Borja Gonzalez" w:date="2017-09-28T22:06:00Z">
              <w:r>
                <w:rPr>
                  <w:rFonts w:ascii="Menlo Regular" w:hAnsi="Menlo Regular" w:cs="Menlo Regular"/>
                  <w:color w:val="000000"/>
                  <w:sz w:val="22"/>
                  <w:szCs w:val="22"/>
                  <w:lang w:val="en-US"/>
                </w:rPr>
                <w:t>22:05:39:662 Listado de datos de evolución de movimiento de Borja enviado al cliente</w:t>
              </w:r>
            </w:ins>
          </w:p>
          <w:p w14:paraId="259F588C" w14:textId="2335D6DB" w:rsidR="002D3B74" w:rsidRDefault="002D3B74" w:rsidP="002D3B74">
            <w:pPr>
              <w:rPr>
                <w:ins w:id="9115" w:author="Borja Gonzalez" w:date="2017-09-28T22:05:00Z"/>
              </w:rPr>
            </w:pPr>
            <w:ins w:id="9116" w:author="Borja Gonzalez" w:date="2017-09-28T22:06:00Z">
              <w:r>
                <w:rPr>
                  <w:rFonts w:ascii="Menlo Regular" w:hAnsi="Menlo Regular" w:cs="Menlo Regular"/>
                  <w:color w:val="000000"/>
                  <w:sz w:val="22"/>
                  <w:szCs w:val="22"/>
                  <w:lang w:val="en-US"/>
                </w:rPr>
                <w:t>22:05:39:665 Base de datos cerrada</w:t>
              </w:r>
            </w:ins>
          </w:p>
        </w:tc>
      </w:tr>
    </w:tbl>
    <w:p w14:paraId="69526404" w14:textId="18D3DF1F" w:rsidR="002D3B74" w:rsidRPr="00A601FD" w:rsidRDefault="002D3B74"/>
    <w:p w14:paraId="13C1FE3A" w14:textId="1442C214" w:rsidR="00200A24" w:rsidRDefault="00200A24" w:rsidP="007D5C04">
      <w:pPr>
        <w:pStyle w:val="Heading2"/>
      </w:pPr>
      <w:bookmarkStart w:id="9117" w:name="_Toc368246732"/>
      <w:r>
        <w:t>5.2. Diagrama de flujo</w:t>
      </w:r>
      <w:bookmarkEnd w:id="9117"/>
    </w:p>
    <w:p w14:paraId="0E2FF82F" w14:textId="77777777" w:rsidR="001B32E7" w:rsidRDefault="001B32E7" w:rsidP="007D5C04"/>
    <w:p w14:paraId="063E8C8B" w14:textId="15619A48" w:rsidR="001B32E7" w:rsidRDefault="001B32E7" w:rsidP="007D5C04">
      <w:r>
        <w:t>El diagrama de flujo es la representación gráfica de todas las interacciones posibles entre el navegador, el servidor y la base de datos.</w:t>
      </w:r>
    </w:p>
    <w:p w14:paraId="396FE99A" w14:textId="77777777" w:rsidR="001B32E7" w:rsidRDefault="001B32E7" w:rsidP="007D5C04"/>
    <w:p w14:paraId="5C686DC2" w14:textId="232A2242" w:rsidR="001B32E7" w:rsidRDefault="001B32E7" w:rsidP="001B32E7">
      <w:del w:id="9118" w:author="Borja Gonzalez" w:date="2017-09-28T22:21:00Z">
        <w:r w:rsidRPr="00C45289" w:rsidDel="00D22CF3">
          <w:rPr>
            <w:noProof/>
            <w:lang w:val="en-US"/>
          </w:rPr>
          <w:drawing>
            <wp:inline distT="0" distB="0" distL="0" distR="0" wp14:anchorId="46725D15" wp14:editId="0FC2D665">
              <wp:extent cx="6172200" cy="5198745"/>
              <wp:effectExtent l="0" t="0" r="0" b="8255"/>
              <wp:docPr id="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172847" cy="5199290"/>
                      </a:xfrm>
                      <a:prstGeom prst="rect">
                        <a:avLst/>
                      </a:prstGeom>
                      <a:noFill/>
                      <a:ln>
                        <a:noFill/>
                      </a:ln>
                    </pic:spPr>
                  </pic:pic>
                </a:graphicData>
              </a:graphic>
            </wp:inline>
          </w:drawing>
        </w:r>
      </w:del>
      <w:ins w:id="9119" w:author="Borja Gonzalez" w:date="2017-09-28T22:21:00Z">
        <w:r w:rsidR="00D22CF3">
          <w:rPr>
            <w:noProof/>
            <w:lang w:val="en-US"/>
          </w:rPr>
          <w:drawing>
            <wp:inline distT="0" distB="0" distL="0" distR="0" wp14:anchorId="3A57139D" wp14:editId="451402C1">
              <wp:extent cx="5486400" cy="4763702"/>
              <wp:effectExtent l="0" t="0" r="0" b="12065"/>
              <wp:docPr id="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486400" cy="4763702"/>
                      </a:xfrm>
                      <a:prstGeom prst="rect">
                        <a:avLst/>
                      </a:prstGeom>
                      <a:noFill/>
                      <a:ln>
                        <a:noFill/>
                      </a:ln>
                    </pic:spPr>
                  </pic:pic>
                </a:graphicData>
              </a:graphic>
            </wp:inline>
          </w:drawing>
        </w:r>
      </w:ins>
    </w:p>
    <w:p w14:paraId="059314B7" w14:textId="77777777" w:rsidR="001B32E7" w:rsidRDefault="001B32E7" w:rsidP="001B32E7"/>
    <w:p w14:paraId="23EB912D" w14:textId="77777777" w:rsidR="0032119F" w:rsidRDefault="001B32E7" w:rsidP="001B32E7">
      <w:pPr>
        <w:rPr>
          <w:ins w:id="9120" w:author="Borja Gonzalez" w:date="2017-09-27T15:51:00Z"/>
        </w:rPr>
      </w:pPr>
      <w:r>
        <w:t>En este diagrama podemos ver todas las operaciones posibles de las distintas funciones existentes. Cada función realizará ciertos pasos pero no necesariamente todos los mostrados en el diagrama de flujo. Por ejemplo</w:t>
      </w:r>
      <w:r w:rsidR="0032119F">
        <w:t>:</w:t>
      </w:r>
    </w:p>
    <w:p w14:paraId="55050576" w14:textId="77777777" w:rsidR="00C45289" w:rsidRDefault="00C45289" w:rsidP="001B32E7"/>
    <w:p w14:paraId="768E59B0" w14:textId="033B04F4" w:rsidR="001B32E7" w:rsidRDefault="0032119F" w:rsidP="007D5C04">
      <w:pPr>
        <w:pStyle w:val="ListParagraph"/>
        <w:numPr>
          <w:ilvl w:val="0"/>
          <w:numId w:val="8"/>
        </w:numPr>
      </w:pPr>
      <w:r w:rsidRPr="007D5C04">
        <w:rPr>
          <w:b/>
          <w:u w:val="single"/>
        </w:rPr>
        <w:t>Obtener pacientes:</w:t>
      </w:r>
      <w:r>
        <w:t xml:space="preserve"> E</w:t>
      </w:r>
      <w:r w:rsidR="001B32E7">
        <w:t>l recorrido a seguir es del 1 al 12 y el paso 9 se correspondería al b.</w:t>
      </w:r>
    </w:p>
    <w:p w14:paraId="6C83C368" w14:textId="3DE62D3C" w:rsidR="0032119F" w:rsidRDefault="007D5C04" w:rsidP="007D5C04">
      <w:pPr>
        <w:pStyle w:val="ListParagraph"/>
        <w:numPr>
          <w:ilvl w:val="0"/>
          <w:numId w:val="8"/>
        </w:numPr>
        <w:rPr>
          <w:ins w:id="9121" w:author="Borja Gonzalez" w:date="2017-09-28T22:26:00Z"/>
        </w:rPr>
      </w:pPr>
      <w:r w:rsidRPr="007D5C04">
        <w:rPr>
          <w:b/>
          <w:u w:val="single"/>
        </w:rPr>
        <w:t>Añadir</w:t>
      </w:r>
      <w:r w:rsidR="00C45289">
        <w:rPr>
          <w:b/>
          <w:u w:val="single"/>
        </w:rPr>
        <w:t>/Borrar</w:t>
      </w:r>
      <w:r w:rsidRPr="007D5C04">
        <w:rPr>
          <w:b/>
          <w:u w:val="single"/>
        </w:rPr>
        <w:t xml:space="preserve"> paciente</w:t>
      </w:r>
      <w:r w:rsidR="0032119F" w:rsidRPr="007D5C04">
        <w:rPr>
          <w:b/>
          <w:u w:val="single"/>
        </w:rPr>
        <w:t>:</w:t>
      </w:r>
      <w:r w:rsidR="0032119F">
        <w:t xml:space="preserve"> El recorrido a seguir es del 1 al 1</w:t>
      </w:r>
      <w:ins w:id="9122" w:author="Borja Gonzalez" w:date="2017-09-28T22:32:00Z">
        <w:r w:rsidR="00830AAE">
          <w:t>2</w:t>
        </w:r>
      </w:ins>
      <w:del w:id="9123" w:author="Borja Gonzalez" w:date="2017-09-28T22:32:00Z">
        <w:r w:rsidR="0032119F" w:rsidDel="00830AAE">
          <w:delText>5</w:delText>
        </w:r>
      </w:del>
      <w:r w:rsidR="0032119F">
        <w:t xml:space="preserve"> y el paso 9 correspondería al </w:t>
      </w:r>
      <w:ins w:id="9124" w:author="Borja Gonzalez" w:date="2017-09-28T22:33:00Z">
        <w:r w:rsidR="00830AAE">
          <w:t>b</w:t>
        </w:r>
      </w:ins>
      <w:del w:id="9125" w:author="Borja Gonzalez" w:date="2017-09-28T22:33:00Z">
        <w:r w:rsidR="0032119F" w:rsidDel="00830AAE">
          <w:delText>a</w:delText>
        </w:r>
      </w:del>
      <w:r w:rsidR="0032119F">
        <w:t xml:space="preserve">. </w:t>
      </w:r>
      <w:ins w:id="9126" w:author="Borja Gonzalez" w:date="2017-09-28T22:33:00Z">
        <w:r w:rsidR="00830AAE">
          <w:t xml:space="preserve">Cuando el usuario presiona el botón de borrado, el recorrido a seguir es del 1 al 15 y el paso 9 </w:t>
        </w:r>
      </w:ins>
      <w:ins w:id="9127" w:author="Borja Gonzalez" w:date="2017-09-28T22:34:00Z">
        <w:r w:rsidR="00830AAE">
          <w:t xml:space="preserve">se </w:t>
        </w:r>
      </w:ins>
      <w:ins w:id="9128" w:author="Borja Gonzalez" w:date="2017-09-28T22:33:00Z">
        <w:r w:rsidR="00830AAE">
          <w:t>corresponde</w:t>
        </w:r>
      </w:ins>
      <w:ins w:id="9129" w:author="Borja Gonzalez" w:date="2017-09-28T22:34:00Z">
        <w:r w:rsidR="00830AAE">
          <w:t xml:space="preserve"> al a.</w:t>
        </w:r>
      </w:ins>
      <w:del w:id="9130" w:author="Borja Gonzalez" w:date="2017-09-28T22:33:00Z">
        <w:r w:rsidR="0032119F" w:rsidDel="00830AAE">
          <w:delText xml:space="preserve">Éste recorrido añadiría el paciente a la base de datos, pero para actualizar los contenidos de la pagina web se volvería a ejecutar la función para obtener los pacientes (1 </w:delText>
        </w:r>
        <w:r w:rsidR="0032119F" w:rsidDel="00830AAE">
          <w:sym w:font="Wingdings" w:char="F0E0"/>
        </w:r>
        <w:r w:rsidR="0032119F" w:rsidDel="00830AAE">
          <w:delText xml:space="preserve"> 9b </w:delText>
        </w:r>
        <w:r w:rsidR="0032119F" w:rsidDel="00830AAE">
          <w:sym w:font="Wingdings" w:char="F0E0"/>
        </w:r>
        <w:r w:rsidR="0032119F" w:rsidDel="00830AAE">
          <w:delText xml:space="preserve"> 12).</w:delText>
        </w:r>
      </w:del>
    </w:p>
    <w:p w14:paraId="4B7D2DD5" w14:textId="79E3121D" w:rsidR="00933DFD" w:rsidRDefault="00933DFD" w:rsidP="007D5C04">
      <w:pPr>
        <w:pStyle w:val="ListParagraph"/>
        <w:numPr>
          <w:ilvl w:val="0"/>
          <w:numId w:val="8"/>
        </w:numPr>
        <w:rPr>
          <w:ins w:id="9131" w:author="Borja Gonzalez" w:date="2017-09-28T22:28:00Z"/>
        </w:rPr>
      </w:pPr>
      <w:ins w:id="9132" w:author="Borja Gonzalez" w:date="2017-09-28T22:26:00Z">
        <w:r>
          <w:rPr>
            <w:b/>
            <w:u w:val="single"/>
          </w:rPr>
          <w:t>Listado de movimientos:</w:t>
        </w:r>
        <w:r>
          <w:t xml:space="preserve"> El recorrido a seguir es del 1 al 12 y el paso 9 se correspondería al b. Una vez situados en la lista de pacientes, y cuando el usuario presiona el </w:t>
        </w:r>
      </w:ins>
      <w:ins w:id="9133" w:author="Borja Gonzalez" w:date="2017-09-28T22:27:00Z">
        <w:r>
          <w:t>botón</w:t>
        </w:r>
      </w:ins>
      <w:ins w:id="9134" w:author="Borja Gonzalez" w:date="2017-09-28T22:26:00Z">
        <w:r>
          <w:t xml:space="preserve"> para acceder a los datos</w:t>
        </w:r>
      </w:ins>
      <w:ins w:id="9135" w:author="Borja Gonzalez" w:date="2017-09-28T22:28:00Z">
        <w:r w:rsidR="00830AAE">
          <w:t>, el recorrido a seguir es del 1 al 12 y el paso 9 se correspondería al b.</w:t>
        </w:r>
      </w:ins>
    </w:p>
    <w:p w14:paraId="0C74DA30" w14:textId="0AA78518" w:rsidR="00830AAE" w:rsidRDefault="00830AAE" w:rsidP="007D5C04">
      <w:pPr>
        <w:pStyle w:val="ListParagraph"/>
        <w:numPr>
          <w:ilvl w:val="0"/>
          <w:numId w:val="8"/>
        </w:numPr>
        <w:rPr>
          <w:ins w:id="9136" w:author="Borja Gonzalez" w:date="2017-09-28T22:36:00Z"/>
        </w:rPr>
      </w:pPr>
      <w:ins w:id="9137" w:author="Borja Gonzalez" w:date="2017-09-28T22:29:00Z">
        <w:r>
          <w:rPr>
            <w:b/>
            <w:u w:val="single"/>
          </w:rPr>
          <w:t>Añadir/Borrar datos de movimiento:</w:t>
        </w:r>
        <w:r>
          <w:t xml:space="preserve"> </w:t>
        </w:r>
      </w:ins>
      <w:ins w:id="9138" w:author="Borja Gonzalez" w:date="2017-09-28T22:34:00Z">
        <w:r>
          <w:t xml:space="preserve">El recorrido a seguir es del 1 al 12 y el paso 9 se correspondería al b. Una vez situados en la lista de pacientes, y cuando el usuario presiona el botón para acceder a los datos, el recorrido a seguir es del 1 al 12 y el paso 9 se correspondería al b. Finalmente el usuario se posiciona en el listado de movimientos, y cuando añade/borra datos de </w:t>
        </w:r>
      </w:ins>
      <w:ins w:id="9139" w:author="Borja Gonzalez" w:date="2017-09-28T22:35:00Z">
        <w:r>
          <w:t>movimiento</w:t>
        </w:r>
      </w:ins>
      <w:ins w:id="9140" w:author="Borja Gonzalez" w:date="2017-09-28T22:34:00Z">
        <w:r>
          <w:t xml:space="preserve">, </w:t>
        </w:r>
      </w:ins>
      <w:ins w:id="9141" w:author="Borja Gonzalez" w:date="2017-09-28T22:35:00Z">
        <w:r>
          <w:t>el recorrido a seguir es del 1 al 15 y el paso 9 se corresponde al a.</w:t>
        </w:r>
      </w:ins>
    </w:p>
    <w:p w14:paraId="57A98FDB" w14:textId="136342DE" w:rsidR="00830AAE" w:rsidRDefault="00830AAE" w:rsidP="007D5C04">
      <w:pPr>
        <w:pStyle w:val="ListParagraph"/>
        <w:numPr>
          <w:ilvl w:val="0"/>
          <w:numId w:val="8"/>
        </w:numPr>
        <w:rPr>
          <w:ins w:id="9142" w:author="Borja Gonzalez" w:date="2017-09-28T22:38:00Z"/>
        </w:rPr>
      </w:pPr>
      <w:ins w:id="9143" w:author="Borja Gonzalez" w:date="2017-09-28T22:36:00Z">
        <w:r>
          <w:rPr>
            <w:b/>
            <w:u w:val="single"/>
          </w:rPr>
          <w:t>Mostrar un gráfico de un movimiento:</w:t>
        </w:r>
        <w:r>
          <w:t xml:space="preserve"> </w:t>
        </w:r>
      </w:ins>
      <w:ins w:id="9144" w:author="Borja Gonzalez" w:date="2017-09-28T22:37:00Z">
        <w:r>
          <w:t xml:space="preserve">El recorrido a seguir es del 1 al 12 y el paso 9 se correspondería al b. Una vez situados en la lista de pacientes, y cuando el usuario presiona el botón para acceder a los datos, el recorrido a seguir es del 1 al 12 y el paso 9 se correspondería al b. Como los datos de los movimientos del paciente ya están descargados, el usuario solo tiene que presionar </w:t>
        </w:r>
        <w:r w:rsidR="00F9089A">
          <w:t>el bot</w:t>
        </w:r>
      </w:ins>
      <w:ins w:id="9145" w:author="Borja Gonzalez" w:date="2017-09-28T22:38:00Z">
        <w:r w:rsidR="00F9089A">
          <w:t>ón del gráfico a mostrar y se graficará el movimiento correspondiente.</w:t>
        </w:r>
      </w:ins>
    </w:p>
    <w:p w14:paraId="2982A0E5" w14:textId="39642C06" w:rsidR="00F9089A" w:rsidRPr="001B32E7" w:rsidRDefault="00F9089A" w:rsidP="007D5C04">
      <w:pPr>
        <w:pStyle w:val="ListParagraph"/>
        <w:numPr>
          <w:ilvl w:val="0"/>
          <w:numId w:val="8"/>
        </w:numPr>
      </w:pPr>
      <w:ins w:id="9146" w:author="Borja Gonzalez" w:date="2017-09-28T22:38:00Z">
        <w:r>
          <w:rPr>
            <w:b/>
            <w:u w:val="single"/>
          </w:rPr>
          <w:t>Mostrar un gráfico de evolución de un movimiento:</w:t>
        </w:r>
        <w:r>
          <w:t xml:space="preserve"> El recorrido a seguir es del 1 al 12 y el paso 9 se correspondería al b. Una vez situados en la lista de pacientes, y cuando el usuario presiona el botón para acceder a los datos, el recorrido a seguir es del 1 al 12 y el paso 9 se correspondería al b. Finalmente </w:t>
        </w:r>
      </w:ins>
      <w:ins w:id="9147" w:author="Borja Gonzalez" w:date="2017-09-28T22:39:00Z">
        <w:r>
          <w:t xml:space="preserve">el usuario se posiciona en el listado de movimientos, y cuando presiona el botón para mostrar la evolución, </w:t>
        </w:r>
      </w:ins>
      <w:ins w:id="9148" w:author="Borja Gonzalez" w:date="2017-09-28T22:40:00Z">
        <w:r>
          <w:t>el recorrido a seguir es del 1 al 12 y el paso 9 se correspondería al b.</w:t>
        </w:r>
      </w:ins>
    </w:p>
    <w:p w14:paraId="7DB65000" w14:textId="77777777" w:rsidR="001B32E7" w:rsidRPr="00F452C7" w:rsidRDefault="001B32E7" w:rsidP="009E54AB"/>
    <w:p w14:paraId="5C0592FB" w14:textId="54A84775" w:rsidR="00D51A6F" w:rsidRDefault="001F504E" w:rsidP="00AD3C27">
      <w:pPr>
        <w:pStyle w:val="Heading1"/>
        <w:rPr>
          <w:ins w:id="9149" w:author="Borja Gonzalez" w:date="2017-09-27T15:52:00Z"/>
        </w:rPr>
      </w:pPr>
      <w:bookmarkStart w:id="9150" w:name="_Toc368246733"/>
      <w:r>
        <w:t xml:space="preserve">6.  </w:t>
      </w:r>
      <w:r w:rsidR="00D51A6F" w:rsidRPr="003970D7">
        <w:t xml:space="preserve">Resultados y </w:t>
      </w:r>
      <w:r w:rsidR="00E653AA" w:rsidRPr="003970D7">
        <w:t>conclusion</w:t>
      </w:r>
      <w:r w:rsidR="003B7083" w:rsidRPr="003970D7">
        <w:t>e</w:t>
      </w:r>
      <w:r w:rsidR="00E653AA" w:rsidRPr="003970D7">
        <w:t>s</w:t>
      </w:r>
      <w:bookmarkEnd w:id="9150"/>
    </w:p>
    <w:p w14:paraId="1D43FF5D" w14:textId="77777777" w:rsidR="001F504E" w:rsidRDefault="001F504E">
      <w:pPr>
        <w:rPr>
          <w:ins w:id="9151" w:author="Borja Gonzalez" w:date="2017-09-27T15:56:00Z"/>
        </w:rPr>
        <w:pPrChange w:id="9152" w:author="Borja Gonzalez" w:date="2017-09-27T15:52:00Z">
          <w:pPr>
            <w:pStyle w:val="Heading1"/>
          </w:pPr>
        </w:pPrChange>
      </w:pPr>
    </w:p>
    <w:p w14:paraId="7F86EFA7" w14:textId="415AF69D" w:rsidR="001F504E" w:rsidRDefault="001F504E">
      <w:pPr>
        <w:rPr>
          <w:ins w:id="9153" w:author="Borja Gonzalez" w:date="2017-09-27T15:52:00Z"/>
        </w:rPr>
        <w:pPrChange w:id="9154" w:author="Borja Gonzalez" w:date="2017-09-27T15:52:00Z">
          <w:pPr>
            <w:pStyle w:val="Heading1"/>
          </w:pPr>
        </w:pPrChange>
      </w:pPr>
      <w:ins w:id="9155" w:author="Borja Gonzalez" w:date="2017-09-27T15:56:00Z">
        <w:r>
          <w:t xml:space="preserve">Como se ha explicado al principio de esta memoria, el objetivo </w:t>
        </w:r>
      </w:ins>
      <w:ins w:id="9156" w:author="Borja Gonzalez" w:date="2017-09-27T15:57:00Z">
        <w:r>
          <w:t xml:space="preserve">principal de este proyecto </w:t>
        </w:r>
      </w:ins>
      <w:ins w:id="9157" w:author="Borja Gonzalez" w:date="2017-09-27T15:58:00Z">
        <w:r>
          <w:t>era crear una aplicación web que tuviese acceso a una base de datos para poder facilitar y mejorar el tratamiento de pacientes con problemas de movilidad cervical.</w:t>
        </w:r>
      </w:ins>
      <w:ins w:id="9158" w:author="Borja Gonzalez" w:date="2017-09-27T16:00:00Z">
        <w:r>
          <w:t xml:space="preserve"> A continuación se va a explicar si se han cumplido los requisitos y posibles líneas futuras asociadas a este proyecto.</w:t>
        </w:r>
      </w:ins>
    </w:p>
    <w:p w14:paraId="240CF62D" w14:textId="3F1274B6" w:rsidR="001F504E" w:rsidRDefault="001F504E">
      <w:pPr>
        <w:pStyle w:val="Heading2"/>
        <w:rPr>
          <w:ins w:id="9159" w:author="Borja Gonzalez" w:date="2017-09-27T15:53:00Z"/>
        </w:rPr>
        <w:pPrChange w:id="9160" w:author="Borja Gonzalez" w:date="2017-09-27T15:53:00Z">
          <w:pPr>
            <w:pStyle w:val="Heading1"/>
          </w:pPr>
        </w:pPrChange>
      </w:pPr>
      <w:bookmarkStart w:id="9161" w:name="_Toc368246734"/>
      <w:ins w:id="9162" w:author="Borja Gonzalez" w:date="2017-09-27T15:52:00Z">
        <w:r>
          <w:t>6.1.  Resultados</w:t>
        </w:r>
      </w:ins>
      <w:bookmarkEnd w:id="9161"/>
    </w:p>
    <w:p w14:paraId="42143E30" w14:textId="77777777" w:rsidR="001F504E" w:rsidRDefault="001F504E">
      <w:pPr>
        <w:rPr>
          <w:ins w:id="9163" w:author="Borja Gonzalez" w:date="2017-09-27T15:53:00Z"/>
        </w:rPr>
        <w:pPrChange w:id="9164" w:author="Borja Gonzalez" w:date="2017-09-27T15:53:00Z">
          <w:pPr>
            <w:pStyle w:val="Heading1"/>
          </w:pPr>
        </w:pPrChange>
      </w:pPr>
    </w:p>
    <w:p w14:paraId="72F87158" w14:textId="77777777" w:rsidR="00FB41A1" w:rsidRDefault="001F504E">
      <w:pPr>
        <w:rPr>
          <w:ins w:id="9165" w:author="Borja Gonzalez" w:date="2017-09-27T16:18:00Z"/>
        </w:rPr>
        <w:pPrChange w:id="9166" w:author="Borja Gonzalez" w:date="2017-09-27T15:53:00Z">
          <w:pPr>
            <w:pStyle w:val="Heading1"/>
          </w:pPr>
        </w:pPrChange>
      </w:pPr>
      <w:ins w:id="9167" w:author="Borja Gonzalez" w:date="2017-09-27T16:01:00Z">
        <w:r>
          <w:t xml:space="preserve">Se puede confirmar de forma satisfactoria que el proyecto ha cumplido todos los requisitos que se exigieron por el cliente. </w:t>
        </w:r>
      </w:ins>
    </w:p>
    <w:p w14:paraId="572EA78E" w14:textId="77777777" w:rsidR="00FB41A1" w:rsidRDefault="00FB41A1">
      <w:pPr>
        <w:rPr>
          <w:ins w:id="9168" w:author="Borja Gonzalez" w:date="2017-09-27T16:18:00Z"/>
        </w:rPr>
        <w:pPrChange w:id="9169" w:author="Borja Gonzalez" w:date="2017-09-27T15:53:00Z">
          <w:pPr>
            <w:pStyle w:val="Heading1"/>
          </w:pPr>
        </w:pPrChange>
      </w:pPr>
    </w:p>
    <w:p w14:paraId="1DA289A3" w14:textId="790AEA80" w:rsidR="001F504E" w:rsidRDefault="00FB41A1">
      <w:pPr>
        <w:rPr>
          <w:ins w:id="9170" w:author="Borja Gonzalez" w:date="2017-09-27T16:27:00Z"/>
        </w:rPr>
        <w:pPrChange w:id="9171" w:author="Borja Gonzalez" w:date="2017-09-27T15:53:00Z">
          <w:pPr>
            <w:pStyle w:val="Heading1"/>
          </w:pPr>
        </w:pPrChange>
      </w:pPr>
      <w:ins w:id="9172" w:author="Borja Gonzalez" w:date="2017-09-27T16:18:00Z">
        <w:r>
          <w:t>Una parte fundamental a lo</w:t>
        </w:r>
      </w:ins>
      <w:ins w:id="9173" w:author="Borja Gonzalez" w:date="2017-09-27T16:01:00Z">
        <w:r w:rsidR="001F504E">
          <w:t xml:space="preserve"> largo del desarrollo del proyecto </w:t>
        </w:r>
      </w:ins>
      <w:ins w:id="9174" w:author="Borja Gonzalez" w:date="2017-09-27T16:18:00Z">
        <w:r>
          <w:t xml:space="preserve">ha sido </w:t>
        </w:r>
      </w:ins>
      <w:ins w:id="9175" w:author="Borja Gonzalez" w:date="2017-09-27T16:20:00Z">
        <w:r>
          <w:t xml:space="preserve">la </w:t>
        </w:r>
      </w:ins>
      <w:ins w:id="9176" w:author="Borja Gonzalez" w:date="2017-09-27T16:01:00Z">
        <w:r w:rsidR="001F504E">
          <w:t>reuni</w:t>
        </w:r>
      </w:ins>
      <w:ins w:id="9177" w:author="Borja Gonzalez" w:date="2017-09-27T16:02:00Z">
        <w:r w:rsidR="001F504E">
          <w:t xml:space="preserve">ón con fisioterapeutas que han transmitido que esta </w:t>
        </w:r>
      </w:ins>
      <w:ins w:id="9178" w:author="Borja Gonzalez" w:date="2017-09-27T16:03:00Z">
        <w:r w:rsidR="001F504E">
          <w:t xml:space="preserve">aplicación tiene una utilidad clara a la hora de tratar pacientes con problemas cervicales. En adición, los fisioterapeutas </w:t>
        </w:r>
      </w:ins>
      <w:ins w:id="9179" w:author="Borja Gonzalez" w:date="2017-09-27T16:04:00Z">
        <w:r w:rsidR="001F504E">
          <w:t xml:space="preserve">hicieron algunas sugerencias para mejorar la </w:t>
        </w:r>
      </w:ins>
      <w:ins w:id="9180" w:author="Borja Gonzalez" w:date="2017-09-27T16:05:00Z">
        <w:r w:rsidR="001F504E">
          <w:t>aplicación</w:t>
        </w:r>
      </w:ins>
      <w:ins w:id="9181" w:author="Borja Gonzalez" w:date="2017-09-27T16:04:00Z">
        <w:r w:rsidR="001F504E">
          <w:t xml:space="preserve"> web</w:t>
        </w:r>
      </w:ins>
      <w:ins w:id="9182" w:author="Borja Gonzalez" w:date="2017-09-27T16:05:00Z">
        <w:r w:rsidR="006A2331">
          <w:t xml:space="preserve">, y teniendo en cuenta </w:t>
        </w:r>
      </w:ins>
      <w:ins w:id="9183" w:author="Borja Gonzalez" w:date="2017-09-27T16:06:00Z">
        <w:r w:rsidR="006A2331">
          <w:t>la viabilidad tecnol</w:t>
        </w:r>
      </w:ins>
      <w:ins w:id="9184" w:author="Borja Gonzalez" w:date="2017-09-27T16:07:00Z">
        <w:r w:rsidR="006A2331">
          <w:t>ógica de estas sugerencias se aplicaron los cambios adecuados.</w:t>
        </w:r>
      </w:ins>
    </w:p>
    <w:p w14:paraId="1E44B59C" w14:textId="77777777" w:rsidR="00D26C47" w:rsidRDefault="00D26C47">
      <w:pPr>
        <w:rPr>
          <w:ins w:id="9185" w:author="Borja Gonzalez" w:date="2017-09-27T16:27:00Z"/>
        </w:rPr>
        <w:pPrChange w:id="9186" w:author="Borja Gonzalez" w:date="2017-09-27T15:53:00Z">
          <w:pPr>
            <w:pStyle w:val="Heading1"/>
          </w:pPr>
        </w:pPrChange>
      </w:pPr>
    </w:p>
    <w:p w14:paraId="4CF7F01F" w14:textId="45F28FD2" w:rsidR="00D26C47" w:rsidRDefault="00D26C47">
      <w:pPr>
        <w:rPr>
          <w:ins w:id="9187" w:author="Borja Gonzalez" w:date="2017-09-27T16:30:00Z"/>
        </w:rPr>
        <w:pPrChange w:id="9188" w:author="Borja Gonzalez" w:date="2017-09-27T15:53:00Z">
          <w:pPr>
            <w:pStyle w:val="Heading1"/>
          </w:pPr>
        </w:pPrChange>
      </w:pPr>
      <w:ins w:id="9189" w:author="Borja Gonzalez" w:date="2017-09-27T16:27:00Z">
        <w:r>
          <w:t xml:space="preserve">Por último cabe mencionar que la aplicación web desarrollada es de fácil uso y no es necesario que el usuario (probablemente un fisioterapeuta) tenga conocimientos </w:t>
        </w:r>
      </w:ins>
      <w:ins w:id="9190" w:author="Borja Gonzalez" w:date="2017-09-27T16:28:00Z">
        <w:r>
          <w:t>específicos</w:t>
        </w:r>
      </w:ins>
      <w:ins w:id="9191" w:author="Borja Gonzalez" w:date="2017-09-27T16:27:00Z">
        <w:r>
          <w:t xml:space="preserve"> </w:t>
        </w:r>
      </w:ins>
      <w:ins w:id="9192" w:author="Borja Gonzalez" w:date="2017-09-27T16:28:00Z">
        <w:r>
          <w:t>sobre las tecnologías utilizadas en este proyecto.</w:t>
        </w:r>
      </w:ins>
    </w:p>
    <w:p w14:paraId="5B5B3C6C" w14:textId="77777777" w:rsidR="00D26C47" w:rsidRDefault="00D26C47">
      <w:pPr>
        <w:rPr>
          <w:ins w:id="9193" w:author="Borja Gonzalez" w:date="2017-09-27T16:30:00Z"/>
        </w:rPr>
        <w:pPrChange w:id="9194" w:author="Borja Gonzalez" w:date="2017-09-27T15:53:00Z">
          <w:pPr>
            <w:pStyle w:val="Heading1"/>
          </w:pPr>
        </w:pPrChange>
      </w:pPr>
    </w:p>
    <w:p w14:paraId="5629D7D8" w14:textId="1E4A66CB" w:rsidR="00D26C47" w:rsidRDefault="00D26C47">
      <w:pPr>
        <w:pStyle w:val="Heading2"/>
        <w:rPr>
          <w:ins w:id="9195" w:author="Borja Gonzalez" w:date="2017-09-27T16:31:00Z"/>
        </w:rPr>
        <w:pPrChange w:id="9196" w:author="Borja Gonzalez" w:date="2017-09-27T16:31:00Z">
          <w:pPr>
            <w:pStyle w:val="Heading1"/>
          </w:pPr>
        </w:pPrChange>
      </w:pPr>
      <w:bookmarkStart w:id="9197" w:name="_Toc368246735"/>
      <w:ins w:id="9198" w:author="Borja Gonzalez" w:date="2017-09-27T16:30:00Z">
        <w:r>
          <w:t>6.2. Conclusiones</w:t>
        </w:r>
      </w:ins>
      <w:bookmarkEnd w:id="9197"/>
    </w:p>
    <w:p w14:paraId="27562DC0" w14:textId="77777777" w:rsidR="00D26C47" w:rsidRDefault="00D26C47">
      <w:pPr>
        <w:rPr>
          <w:ins w:id="9199" w:author="Borja Gonzalez" w:date="2017-09-27T16:31:00Z"/>
        </w:rPr>
        <w:pPrChange w:id="9200" w:author="Borja Gonzalez" w:date="2017-09-27T16:31:00Z">
          <w:pPr>
            <w:pStyle w:val="Heading1"/>
          </w:pPr>
        </w:pPrChange>
      </w:pPr>
    </w:p>
    <w:p w14:paraId="3025D47A" w14:textId="01862E6E" w:rsidR="00D26C47" w:rsidRDefault="00D26C47">
      <w:pPr>
        <w:rPr>
          <w:ins w:id="9201" w:author="Borja Gonzalez" w:date="2017-09-27T16:39:00Z"/>
        </w:rPr>
        <w:pPrChange w:id="9202" w:author="Borja Gonzalez" w:date="2017-09-27T16:31:00Z">
          <w:pPr>
            <w:pStyle w:val="Heading1"/>
          </w:pPr>
        </w:pPrChange>
      </w:pPr>
      <w:ins w:id="9203" w:author="Borja Gonzalez" w:date="2017-09-27T16:31:00Z">
        <w:r>
          <w:t xml:space="preserve">Al implementar este trabajo </w:t>
        </w:r>
      </w:ins>
      <w:ins w:id="9204" w:author="Borja Gonzalez" w:date="2017-09-27T16:32:00Z">
        <w:r>
          <w:t>he conseguido reforzar conocimientos aprendidos a lo largo de la carrera. En especial</w:t>
        </w:r>
      </w:ins>
      <w:ins w:id="9205" w:author="Borja Gonzalez" w:date="2017-09-27T16:43:00Z">
        <w:r w:rsidR="00FF4EF1">
          <w:t xml:space="preserve"> en</w:t>
        </w:r>
      </w:ins>
      <w:ins w:id="9206" w:author="Borja Gonzalez" w:date="2017-09-27T16:32:00Z">
        <w:r>
          <w:t xml:space="preserve"> el desarrollo de plataformas we</w:t>
        </w:r>
        <w:r w:rsidR="00E142DF">
          <w:t>b, el manejo de bases de datos,</w:t>
        </w:r>
        <w:r>
          <w:t xml:space="preserve"> la implementaci</w:t>
        </w:r>
      </w:ins>
      <w:ins w:id="9207" w:author="Borja Gonzalez" w:date="2017-09-27T16:33:00Z">
        <w:r>
          <w:t xml:space="preserve">ón de un servidor con una lógica </w:t>
        </w:r>
      </w:ins>
      <w:ins w:id="9208" w:author="Borja Gonzalez" w:date="2017-09-27T17:16:00Z">
        <w:r w:rsidR="00E142DF">
          <w:t xml:space="preserve">propia, </w:t>
        </w:r>
      </w:ins>
      <w:ins w:id="9209" w:author="Borja Gonzalez" w:date="2017-09-27T17:17:00Z">
        <w:r w:rsidR="00E142DF">
          <w:t>el uso de sockets para establecer una comunicación bidireccional</w:t>
        </w:r>
      </w:ins>
      <w:ins w:id="9210" w:author="Borja Gonzalez" w:date="2017-09-27T17:19:00Z">
        <w:r w:rsidR="00E142DF">
          <w:t xml:space="preserve"> y</w:t>
        </w:r>
      </w:ins>
      <w:ins w:id="9211" w:author="Borja Gonzalez" w:date="2017-09-27T17:18:00Z">
        <w:r w:rsidR="00E142DF">
          <w:t xml:space="preserve"> la integración de librerías para añadir funcionalida</w:t>
        </w:r>
        <w:r w:rsidR="003320BE">
          <w:t>d que se</w:t>
        </w:r>
        <w:r w:rsidR="00E142DF">
          <w:t xml:space="preserve"> requerir en los requisitos</w:t>
        </w:r>
      </w:ins>
      <w:ins w:id="9212" w:author="Borja Gonzalez" w:date="2017-09-27T17:19:00Z">
        <w:r w:rsidR="00E142DF">
          <w:t>.</w:t>
        </w:r>
      </w:ins>
    </w:p>
    <w:p w14:paraId="745082BE" w14:textId="77777777" w:rsidR="00FF4EF1" w:rsidRDefault="00FF4EF1">
      <w:pPr>
        <w:rPr>
          <w:ins w:id="9213" w:author="Borja Gonzalez" w:date="2017-09-27T16:39:00Z"/>
        </w:rPr>
        <w:pPrChange w:id="9214" w:author="Borja Gonzalez" w:date="2017-09-27T16:31:00Z">
          <w:pPr>
            <w:pStyle w:val="Heading1"/>
          </w:pPr>
        </w:pPrChange>
      </w:pPr>
    </w:p>
    <w:p w14:paraId="4FB4ABBB" w14:textId="2725FCD6" w:rsidR="00FF4EF1" w:rsidRDefault="00FF4EF1">
      <w:pPr>
        <w:rPr>
          <w:ins w:id="9215" w:author="Borja Gonzalez" w:date="2017-09-27T16:34:00Z"/>
        </w:rPr>
        <w:pPrChange w:id="9216" w:author="Borja Gonzalez" w:date="2017-09-27T16:31:00Z">
          <w:pPr>
            <w:pStyle w:val="Heading1"/>
          </w:pPr>
        </w:pPrChange>
      </w:pPr>
      <w:ins w:id="9217" w:author="Borja Gonzalez" w:date="2017-09-27T16:39:00Z">
        <w:r>
          <w:t xml:space="preserve">Otra cuestión que merece mención es el proceso de investigación conjunto entre mi tutor y yo para encontrar las tecnologías adecuadas </w:t>
        </w:r>
      </w:ins>
      <w:ins w:id="9218" w:author="Borja Gonzalez" w:date="2017-09-27T16:40:00Z">
        <w:r>
          <w:t>que se ajustasen a las necesidades y requisitos del proyecto. Para m</w:t>
        </w:r>
      </w:ins>
      <w:ins w:id="9219" w:author="Borja Gonzalez" w:date="2017-09-27T16:41:00Z">
        <w:r>
          <w:t>í, la capacidad de investigación, es una cualidad fundamental que debe adquirir cualquie</w:t>
        </w:r>
      </w:ins>
      <w:ins w:id="9220" w:author="Borja Gonzalez" w:date="2017-09-27T16:42:00Z">
        <w:r>
          <w:t xml:space="preserve">r ingeniero, ya que un ingeniero es tremendamente valorado por su capacidad de afrontar los problemas, independientemente de los </w:t>
        </w:r>
      </w:ins>
      <w:ins w:id="9221" w:author="Borja Gonzalez" w:date="2017-09-27T16:43:00Z">
        <w:r>
          <w:t>conocimientos</w:t>
        </w:r>
      </w:ins>
      <w:ins w:id="9222" w:author="Borja Gonzalez" w:date="2017-09-27T16:42:00Z">
        <w:r>
          <w:t xml:space="preserve"> que pueda tener el ingeniero sobre el problema presentado.</w:t>
        </w:r>
      </w:ins>
    </w:p>
    <w:p w14:paraId="5017B602" w14:textId="77777777" w:rsidR="00D26C47" w:rsidRDefault="00D26C47">
      <w:pPr>
        <w:rPr>
          <w:ins w:id="9223" w:author="Borja Gonzalez" w:date="2017-09-27T16:34:00Z"/>
        </w:rPr>
        <w:pPrChange w:id="9224" w:author="Borja Gonzalez" w:date="2017-09-27T16:31:00Z">
          <w:pPr>
            <w:pStyle w:val="Heading1"/>
          </w:pPr>
        </w:pPrChange>
      </w:pPr>
    </w:p>
    <w:p w14:paraId="38AE4C82" w14:textId="3EF2666F" w:rsidR="00D26C47" w:rsidRPr="00D26C47" w:rsidRDefault="00D26C47">
      <w:pPr>
        <w:rPr>
          <w:ins w:id="9225" w:author="Borja Gonzalez" w:date="2017-09-27T16:29:00Z"/>
        </w:rPr>
        <w:pPrChange w:id="9226" w:author="Borja Gonzalez" w:date="2017-09-27T16:31:00Z">
          <w:pPr>
            <w:pStyle w:val="Heading1"/>
          </w:pPr>
        </w:pPrChange>
      </w:pPr>
      <w:ins w:id="9227" w:author="Borja Gonzalez" w:date="2017-09-27T16:34:00Z">
        <w:r>
          <w:t xml:space="preserve">Como he mencionado antes, durante el desarrollo de la aplicación me he reunido con el cliente y juntos hemos trabajado para crear un proyecto real. Este hecho es de </w:t>
        </w:r>
      </w:ins>
      <w:ins w:id="9228" w:author="Borja Gonzalez" w:date="2017-09-27T16:35:00Z">
        <w:r w:rsidR="00FF4EF1">
          <w:t xml:space="preserve">una </w:t>
        </w:r>
      </w:ins>
      <w:ins w:id="9229" w:author="Borja Gonzalez" w:date="2017-09-27T16:36:00Z">
        <w:r w:rsidR="00FF4EF1">
          <w:t>importancia</w:t>
        </w:r>
      </w:ins>
      <w:ins w:id="9230" w:author="Borja Gonzalez" w:date="2017-09-27T16:35:00Z">
        <w:r w:rsidR="00FF4EF1">
          <w:t xml:space="preserve"> </w:t>
        </w:r>
      </w:ins>
      <w:ins w:id="9231" w:author="Borja Gonzalez" w:date="2017-09-27T16:36:00Z">
        <w:r w:rsidR="00FF4EF1">
          <w:t>fundamental</w:t>
        </w:r>
      </w:ins>
      <w:ins w:id="9232" w:author="Borja Gonzalez" w:date="2017-09-27T16:37:00Z">
        <w:r w:rsidR="00FF4EF1">
          <w:t>,</w:t>
        </w:r>
      </w:ins>
      <w:ins w:id="9233" w:author="Borja Gonzalez" w:date="2017-09-27T16:36:00Z">
        <w:r w:rsidR="00FF4EF1">
          <w:t xml:space="preserve"> ya que me ha enseñado a trabajar con distintas personas para alcanzar unos objetivos reales de un cliente, algo que ocurre constantemente en el mundo laboral y que de alguna forma complementa a mi formaci</w:t>
        </w:r>
      </w:ins>
      <w:ins w:id="9234" w:author="Borja Gonzalez" w:date="2017-09-27T16:37:00Z">
        <w:r w:rsidR="00FF4EF1">
          <w:t>ón para introducirme a los procesos de una empresa a la hora de desarrollar un producto.</w:t>
        </w:r>
      </w:ins>
    </w:p>
    <w:p w14:paraId="058449B4" w14:textId="77777777" w:rsidR="00D26C47" w:rsidRDefault="00D26C47">
      <w:pPr>
        <w:rPr>
          <w:ins w:id="9235" w:author="Borja Gonzalez" w:date="2017-09-27T16:29:00Z"/>
        </w:rPr>
        <w:pPrChange w:id="9236" w:author="Borja Gonzalez" w:date="2017-09-27T15:53:00Z">
          <w:pPr>
            <w:pStyle w:val="Heading1"/>
          </w:pPr>
        </w:pPrChange>
      </w:pPr>
    </w:p>
    <w:p w14:paraId="3F0C2CC6" w14:textId="65F0CEBA" w:rsidR="00D26C47" w:rsidRDefault="00D26C47">
      <w:pPr>
        <w:pStyle w:val="Heading2"/>
        <w:rPr>
          <w:ins w:id="9237" w:author="Borja Gonzalez" w:date="2017-09-27T16:30:00Z"/>
        </w:rPr>
        <w:pPrChange w:id="9238" w:author="Borja Gonzalez" w:date="2017-09-27T16:30:00Z">
          <w:pPr>
            <w:pStyle w:val="Heading1"/>
          </w:pPr>
        </w:pPrChange>
      </w:pPr>
      <w:bookmarkStart w:id="9239" w:name="_Toc368246736"/>
      <w:ins w:id="9240" w:author="Borja Gonzalez" w:date="2017-09-27T16:29:00Z">
        <w:r>
          <w:t xml:space="preserve">6.3. </w:t>
        </w:r>
      </w:ins>
      <w:ins w:id="9241" w:author="Borja Gonzalez" w:date="2017-09-27T16:44:00Z">
        <w:r w:rsidR="00FF4EF1">
          <w:t xml:space="preserve">Líneas de </w:t>
        </w:r>
      </w:ins>
      <w:ins w:id="9242" w:author="Borja Gonzalez" w:date="2017-09-27T16:29:00Z">
        <w:r w:rsidR="00FF4EF1">
          <w:t>trabajo futuras</w:t>
        </w:r>
      </w:ins>
      <w:bookmarkEnd w:id="9239"/>
    </w:p>
    <w:p w14:paraId="1726799E" w14:textId="77777777" w:rsidR="00D26C47" w:rsidRDefault="00D26C47">
      <w:pPr>
        <w:rPr>
          <w:ins w:id="9243" w:author="Borja Gonzalez" w:date="2017-09-27T16:44:00Z"/>
        </w:rPr>
        <w:pPrChange w:id="9244" w:author="Borja Gonzalez" w:date="2017-09-27T16:30:00Z">
          <w:pPr>
            <w:pStyle w:val="Heading1"/>
          </w:pPr>
        </w:pPrChange>
      </w:pPr>
    </w:p>
    <w:p w14:paraId="6237A630" w14:textId="33774E4B" w:rsidR="00FF4EF1" w:rsidRDefault="00FF4EF1">
      <w:pPr>
        <w:rPr>
          <w:ins w:id="9245" w:author="Borja Gonzalez" w:date="2017-09-27T16:45:00Z"/>
        </w:rPr>
        <w:pPrChange w:id="9246" w:author="Borja Gonzalez" w:date="2017-09-27T16:30:00Z">
          <w:pPr>
            <w:pStyle w:val="Heading1"/>
          </w:pPr>
        </w:pPrChange>
      </w:pPr>
      <w:ins w:id="9247" w:author="Borja Gonzalez" w:date="2017-09-27T16:45:00Z">
        <w:r>
          <w:t>A lo largo del desarrollo de este proyecto, el desarrollador se plantea distintas rutas que puede coger para mejorar el proyecto realizado, pero por limitaciones temporales no ha sido capaz de implementar.</w:t>
        </w:r>
      </w:ins>
    </w:p>
    <w:p w14:paraId="78496A13" w14:textId="77777777" w:rsidR="00FF4EF1" w:rsidRDefault="00FF4EF1">
      <w:pPr>
        <w:rPr>
          <w:ins w:id="9248" w:author="Borja Gonzalez" w:date="2017-09-27T16:46:00Z"/>
        </w:rPr>
        <w:pPrChange w:id="9249" w:author="Borja Gonzalez" w:date="2017-09-27T16:30:00Z">
          <w:pPr>
            <w:pStyle w:val="Heading1"/>
          </w:pPr>
        </w:pPrChange>
      </w:pPr>
    </w:p>
    <w:p w14:paraId="03036299" w14:textId="62F95F8B" w:rsidR="00FF4EF1" w:rsidRDefault="00E93DF6">
      <w:pPr>
        <w:rPr>
          <w:ins w:id="9250" w:author="Borja Gonzalez" w:date="2017-09-27T16:57:00Z"/>
        </w:rPr>
        <w:pPrChange w:id="9251" w:author="Borja Gonzalez" w:date="2017-09-27T16:30:00Z">
          <w:pPr>
            <w:pStyle w:val="Heading1"/>
          </w:pPr>
        </w:pPrChange>
      </w:pPr>
      <w:ins w:id="9252" w:author="Borja Gonzalez" w:date="2017-09-27T16:46:00Z">
        <w:r>
          <w:t xml:space="preserve">Como ya hemos visto, la </w:t>
        </w:r>
      </w:ins>
      <w:ins w:id="9253" w:author="Borja Gonzalez" w:date="2017-09-27T16:47:00Z">
        <w:r>
          <w:t>aplicación web obtiene sus datos de movimiento de el dispositivo Werium Basic Pro. Éste dispositivo, a parte de medir el rango de movimiento cervical, es capaz de medir rangos de movimiento de todas las extremidades del cuerpo, por lo que es posible introducir datos de otros m</w:t>
        </w:r>
      </w:ins>
      <w:ins w:id="9254" w:author="Borja Gonzalez" w:date="2017-09-27T16:49:00Z">
        <w:r>
          <w:t>ovimientos y así poder evaluar a pacient</w:t>
        </w:r>
        <w:r w:rsidR="008024E4">
          <w:t>es en otros rangos</w:t>
        </w:r>
      </w:ins>
      <w:ins w:id="9255" w:author="Borja Gonzalez" w:date="2017-09-27T16:53:00Z">
        <w:r>
          <w:t>,</w:t>
        </w:r>
      </w:ins>
      <w:ins w:id="9256" w:author="Borja Gonzalez" w:date="2017-09-27T16:56:00Z">
        <w:r w:rsidR="008024E4">
          <w:t xml:space="preserve"> </w:t>
        </w:r>
      </w:ins>
      <w:ins w:id="9257" w:author="Borja Gonzalez" w:date="2017-09-27T16:49:00Z">
        <w:r>
          <w:t xml:space="preserve">a parte del cervical. </w:t>
        </w:r>
      </w:ins>
      <w:ins w:id="9258" w:author="Borja Gonzalez" w:date="2017-09-27T16:50:00Z">
        <w:r>
          <w:t>Lo interesante es que sería muy sencillo incorporar otros rangos de movimiento, ya que la parte complicada tiene que ver con la extracci</w:t>
        </w:r>
      </w:ins>
      <w:ins w:id="9259" w:author="Borja Gonzalez" w:date="2017-09-27T16:51:00Z">
        <w:r>
          <w:t>ón de</w:t>
        </w:r>
      </w:ins>
      <w:ins w:id="9260" w:author="Borja Gonzalez" w:date="2017-09-27T16:50:00Z">
        <w:r>
          <w:t xml:space="preserve"> los datos, </w:t>
        </w:r>
      </w:ins>
      <w:ins w:id="9261" w:author="Borja Gonzalez" w:date="2017-09-27T16:56:00Z">
        <w:r w:rsidR="00580CC4">
          <w:t xml:space="preserve">el </w:t>
        </w:r>
      </w:ins>
      <w:ins w:id="9262" w:author="Borja Gonzalez" w:date="2017-09-27T16:50:00Z">
        <w:r w:rsidR="00580CC4">
          <w:t>almacenaje</w:t>
        </w:r>
        <w:r>
          <w:t xml:space="preserve"> en una base de datos y </w:t>
        </w:r>
      </w:ins>
      <w:ins w:id="9263" w:author="Borja Gonzalez" w:date="2017-09-27T16:57:00Z">
        <w:r w:rsidR="00580CC4">
          <w:t xml:space="preserve">la </w:t>
        </w:r>
      </w:ins>
      <w:ins w:id="9264" w:author="Borja Gonzalez" w:date="2017-09-27T16:50:00Z">
        <w:r w:rsidR="00580CC4">
          <w:t>representaci</w:t>
        </w:r>
      </w:ins>
      <w:ins w:id="9265" w:author="Borja Gonzalez" w:date="2017-09-27T16:57:00Z">
        <w:r w:rsidR="00580CC4">
          <w:t>ón de los datos</w:t>
        </w:r>
      </w:ins>
      <w:ins w:id="9266" w:author="Borja Gonzalez" w:date="2017-09-27T16:50:00Z">
        <w:r>
          <w:t xml:space="preserve"> en forma de gr</w:t>
        </w:r>
      </w:ins>
      <w:ins w:id="9267" w:author="Borja Gonzalez" w:date="2017-09-27T16:51:00Z">
        <w:r>
          <w:t>áfico</w:t>
        </w:r>
      </w:ins>
      <w:ins w:id="9268" w:author="Borja Gonzalez" w:date="2017-09-27T16:52:00Z">
        <w:r>
          <w:t>.</w:t>
        </w:r>
      </w:ins>
      <w:ins w:id="9269" w:author="Borja Gonzalez" w:date="2017-09-27T16:53:00Z">
        <w:r>
          <w:t xml:space="preserve"> Por lo que sería una cuestión de incluir otras secciones en la interfaz gráfica para mostrar otros rangos de movimiento.</w:t>
        </w:r>
      </w:ins>
    </w:p>
    <w:p w14:paraId="13D3487E" w14:textId="77777777" w:rsidR="00580CC4" w:rsidRDefault="00580CC4">
      <w:pPr>
        <w:rPr>
          <w:ins w:id="9270" w:author="Borja Gonzalez" w:date="2017-09-27T16:57:00Z"/>
        </w:rPr>
        <w:pPrChange w:id="9271" w:author="Borja Gonzalez" w:date="2017-09-27T16:30:00Z">
          <w:pPr>
            <w:pStyle w:val="Heading1"/>
          </w:pPr>
        </w:pPrChange>
      </w:pPr>
    </w:p>
    <w:p w14:paraId="6A61BF43" w14:textId="5EC832E0" w:rsidR="00112C69" w:rsidRDefault="00580CC4">
      <w:pPr>
        <w:rPr>
          <w:ins w:id="9272" w:author="Borja Gonzalez" w:date="2017-09-28T22:40:00Z"/>
        </w:rPr>
        <w:pPrChange w:id="9273" w:author="Borja Gonzalez" w:date="2017-09-27T16:30:00Z">
          <w:pPr>
            <w:pStyle w:val="Heading1"/>
          </w:pPr>
        </w:pPrChange>
      </w:pPr>
      <w:ins w:id="9274" w:author="Borja Gonzalez" w:date="2017-09-27T16:57:00Z">
        <w:r>
          <w:t>Otra cuestión fáci</w:t>
        </w:r>
      </w:ins>
      <w:ins w:id="9275" w:author="Borja Gonzalez" w:date="2017-09-27T16:58:00Z">
        <w:r>
          <w:t xml:space="preserve">l de implementar sería la gestión remota de la aplicación web, ya que actualmente solo se puede acceder a la </w:t>
        </w:r>
      </w:ins>
      <w:ins w:id="9276" w:author="Borja Gonzalez" w:date="2017-09-27T16:59:00Z">
        <w:r>
          <w:t>aplicación web</w:t>
        </w:r>
      </w:ins>
      <w:ins w:id="9277" w:author="Borja Gonzalez" w:date="2017-09-27T16:58:00Z">
        <w:r>
          <w:t xml:space="preserve"> desde la red privada en la que est</w:t>
        </w:r>
      </w:ins>
      <w:ins w:id="9278" w:author="Borja Gonzalez" w:date="2017-09-27T16:59:00Z">
        <w:r>
          <w:t>á situada el servidor.</w:t>
        </w:r>
      </w:ins>
      <w:ins w:id="9279" w:author="Borja Gonzalez" w:date="2017-09-27T16:57:00Z">
        <w:r>
          <w:t xml:space="preserve"> </w:t>
        </w:r>
      </w:ins>
      <w:ins w:id="9280" w:author="Borja Gonzalez" w:date="2017-09-27T16:59:00Z">
        <w:r>
          <w:t>Este desarrollo no ser</w:t>
        </w:r>
      </w:ins>
      <w:ins w:id="9281" w:author="Borja Gonzalez" w:date="2017-09-27T17:00:00Z">
        <w:r>
          <w:t>ía muy complicado de realizar ya que sería simplemente modificar el firewall de la red en la que esté situada el servidor para permitir conexiones entrantes</w:t>
        </w:r>
      </w:ins>
      <w:ins w:id="9282" w:author="Borja Gonzalez" w:date="2017-09-27T17:22:00Z">
        <w:r w:rsidR="00016524">
          <w:t xml:space="preserve"> desde el exterior</w:t>
        </w:r>
      </w:ins>
      <w:ins w:id="9283" w:author="Borja Gonzalez" w:date="2017-09-27T17:00:00Z">
        <w:r>
          <w:t xml:space="preserve"> a la </w:t>
        </w:r>
      </w:ins>
      <w:ins w:id="9284" w:author="Borja Gonzalez" w:date="2017-09-27T17:01:00Z">
        <w:r>
          <w:t>dirección IP del servidor.</w:t>
        </w:r>
      </w:ins>
    </w:p>
    <w:p w14:paraId="4154A4CD" w14:textId="77777777" w:rsidR="0089495A" w:rsidRDefault="0089495A">
      <w:pPr>
        <w:rPr>
          <w:ins w:id="9285" w:author="Borja Gonzalez" w:date="2017-09-28T22:40:00Z"/>
        </w:rPr>
        <w:pPrChange w:id="9286" w:author="Borja Gonzalez" w:date="2017-09-27T16:30:00Z">
          <w:pPr>
            <w:pStyle w:val="Heading1"/>
          </w:pPr>
        </w:pPrChange>
      </w:pPr>
    </w:p>
    <w:p w14:paraId="674315C0" w14:textId="1D005CFC" w:rsidR="0089495A" w:rsidRDefault="0089495A">
      <w:pPr>
        <w:rPr>
          <w:ins w:id="9287" w:author="Borja Gonzalez" w:date="2017-09-27T17:28:00Z"/>
        </w:rPr>
        <w:pPrChange w:id="9288" w:author="Borja Gonzalez" w:date="2017-09-27T16:30:00Z">
          <w:pPr>
            <w:pStyle w:val="Heading1"/>
          </w:pPr>
        </w:pPrChange>
      </w:pPr>
      <w:ins w:id="9289" w:author="Borja Gonzalez" w:date="2017-09-28T22:40:00Z">
        <w:r>
          <w:t>Como última sugerencia, se podr</w:t>
        </w:r>
      </w:ins>
      <w:ins w:id="9290" w:author="Borja Gonzalez" w:date="2017-09-28T22:41:00Z">
        <w:r>
          <w:t>ía implementar un sistema más seguro, ya que la aplicación web</w:t>
        </w:r>
        <w:r w:rsidR="00F566A4">
          <w:t xml:space="preserve"> utiliza la URL</w:t>
        </w:r>
        <w:r>
          <w:t xml:space="preserve"> para intercambiar datos entre distintos documentos </w:t>
        </w:r>
      </w:ins>
      <w:ins w:id="9291" w:author="Borja Gonzalez" w:date="2017-09-28T22:47:00Z">
        <w:r>
          <w:t>HTML</w:t>
        </w:r>
      </w:ins>
      <w:ins w:id="9292" w:author="Borja Gonzalez" w:date="2017-09-28T22:44:00Z">
        <w:r>
          <w:t xml:space="preserve"> y no tiene ningún </w:t>
        </w:r>
      </w:ins>
      <w:ins w:id="9293" w:author="Borja Gonzalez" w:date="2017-09-28T22:45:00Z">
        <w:r>
          <w:t>ninguna pantalla de acceso donde se pidan ciertas credenciales</w:t>
        </w:r>
      </w:ins>
      <w:ins w:id="9294" w:author="Borja Gonzalez" w:date="2017-09-28T22:41:00Z">
        <w:r>
          <w:t>,. Esto es as</w:t>
        </w:r>
      </w:ins>
      <w:ins w:id="9295" w:author="Borja Gonzalez" w:date="2017-09-28T22:43:00Z">
        <w:r>
          <w:t>í debido a que esta aplicación esta pensada para ejecutarse en un entorno privado, donde exista ning</w:t>
        </w:r>
      </w:ins>
      <w:ins w:id="9296" w:author="Borja Gonzalez" w:date="2017-09-28T22:45:00Z">
        <w:r>
          <w:t xml:space="preserve">ún tipo de amenaza. Pero si la </w:t>
        </w:r>
      </w:ins>
      <w:ins w:id="9297" w:author="Borja Gonzalez" w:date="2017-09-28T22:46:00Z">
        <w:r>
          <w:t xml:space="preserve">aplicación se utilizase de forma extensa (varios centros médicos), habría que </w:t>
        </w:r>
      </w:ins>
      <w:ins w:id="9298" w:author="Borja Gonzalez" w:date="2017-09-28T22:47:00Z">
        <w:r>
          <w:t>restringir el acc</w:t>
        </w:r>
        <w:r w:rsidR="00F566A4">
          <w:t>eso a la página mediante claves.</w:t>
        </w:r>
      </w:ins>
    </w:p>
    <w:p w14:paraId="42F36A8C" w14:textId="0F4B4458" w:rsidR="00112C69" w:rsidRDefault="00112C69">
      <w:pPr>
        <w:pStyle w:val="Heading1"/>
        <w:rPr>
          <w:ins w:id="9299" w:author="Borja Gonzalez" w:date="2017-09-27T17:28:00Z"/>
        </w:rPr>
      </w:pPr>
      <w:bookmarkStart w:id="9300" w:name="_Toc368246737"/>
      <w:ins w:id="9301" w:author="Borja Gonzalez" w:date="2017-09-27T17:28:00Z">
        <w:r>
          <w:t>7.  Github</w:t>
        </w:r>
        <w:bookmarkEnd w:id="9300"/>
      </w:ins>
    </w:p>
    <w:p w14:paraId="5589A262" w14:textId="77777777" w:rsidR="00112C69" w:rsidRDefault="00112C69">
      <w:pPr>
        <w:rPr>
          <w:ins w:id="9302" w:author="Borja Gonzalez" w:date="2017-09-27T17:28:00Z"/>
        </w:rPr>
        <w:pPrChange w:id="9303" w:author="Borja Gonzalez" w:date="2017-09-27T17:28:00Z">
          <w:pPr>
            <w:pStyle w:val="Heading1"/>
          </w:pPr>
        </w:pPrChange>
      </w:pPr>
    </w:p>
    <w:p w14:paraId="10F994C1" w14:textId="4113692F" w:rsidR="00112C69" w:rsidRDefault="00112C69">
      <w:pPr>
        <w:rPr>
          <w:ins w:id="9304" w:author="Borja Gonzalez" w:date="2017-09-27T17:36:00Z"/>
        </w:rPr>
        <w:pPrChange w:id="9305" w:author="Borja Gonzalez" w:date="2017-09-27T17:28:00Z">
          <w:pPr>
            <w:pStyle w:val="Heading1"/>
          </w:pPr>
        </w:pPrChange>
      </w:pPr>
      <w:ins w:id="9306" w:author="Borja Gonzalez" w:date="2017-09-27T17:28:00Z">
        <w:r>
          <w:t>Quiero acabar esta memoria mencionando que como parte no incluida en los requisitos del proyecto, he estado trabajando con el repositorio Github, lo cual ha reforzado mi conocimiento en repositorios</w:t>
        </w:r>
      </w:ins>
      <w:ins w:id="9307" w:author="Borja Gonzalez" w:date="2017-09-27T17:30:00Z">
        <w:r>
          <w:t>. He utilizado este reposit</w:t>
        </w:r>
        <w:r w:rsidR="000B4D29">
          <w:t xml:space="preserve">orio para tener mi proyecto en más de una ubicación y además para compartir los progresos con mi tutor. </w:t>
        </w:r>
      </w:ins>
      <w:ins w:id="9308" w:author="Borja Gonzalez" w:date="2017-09-27T17:34:00Z">
        <w:r w:rsidR="000B4D29">
          <w:t>Además de tener disponibilidad para ver el código, mi tutor y yo hemos podido realizar cambios sobre el repositorio para hacer correcciones</w:t>
        </w:r>
      </w:ins>
      <w:ins w:id="9309" w:author="Borja Gonzalez" w:date="2017-09-27T18:18:00Z">
        <w:r w:rsidR="007E5FBE">
          <w:t>,</w:t>
        </w:r>
      </w:ins>
      <w:ins w:id="9310" w:author="Borja Gonzalez" w:date="2017-09-27T17:34:00Z">
        <w:r w:rsidR="000B4D29">
          <w:t xml:space="preserve"> por lo que hemos ido actualizando las versiones del repositorio, trabajando as</w:t>
        </w:r>
      </w:ins>
      <w:ins w:id="9311" w:author="Borja Gonzalez" w:date="2017-09-27T17:36:00Z">
        <w:r w:rsidR="000B4D29">
          <w:t>í de forma conjunta en un proyecto común, algo que se realiza de forma habitual en el mundo empresarial.</w:t>
        </w:r>
      </w:ins>
    </w:p>
    <w:p w14:paraId="3D738713" w14:textId="77777777" w:rsidR="000B4D29" w:rsidRDefault="000B4D29">
      <w:pPr>
        <w:rPr>
          <w:ins w:id="9312" w:author="Borja Gonzalez" w:date="2017-09-27T17:36:00Z"/>
        </w:rPr>
        <w:pPrChange w:id="9313" w:author="Borja Gonzalez" w:date="2017-09-27T17:28:00Z">
          <w:pPr>
            <w:pStyle w:val="Heading1"/>
          </w:pPr>
        </w:pPrChange>
      </w:pPr>
    </w:p>
    <w:p w14:paraId="07C5B268" w14:textId="49BEC7F4" w:rsidR="000B4D29" w:rsidRDefault="000B4D29">
      <w:pPr>
        <w:rPr>
          <w:ins w:id="9314" w:author="Borja Gonzalez" w:date="2017-09-27T17:38:00Z"/>
        </w:rPr>
        <w:pPrChange w:id="9315" w:author="Borja Gonzalez" w:date="2017-09-27T17:28:00Z">
          <w:pPr>
            <w:pStyle w:val="Heading1"/>
          </w:pPr>
        </w:pPrChange>
      </w:pPr>
      <w:ins w:id="9316" w:author="Borja Gonzalez" w:date="2017-09-27T17:36:00Z">
        <w:r>
          <w:t xml:space="preserve">El link para acceder al repositorio que contiene todo lo que hace falta para poner en funcionamiento la </w:t>
        </w:r>
      </w:ins>
      <w:ins w:id="9317" w:author="Borja Gonzalez" w:date="2017-09-27T17:37:00Z">
        <w:r>
          <w:t>aplicación web y adem</w:t>
        </w:r>
      </w:ins>
      <w:ins w:id="9318" w:author="Borja Gonzalez" w:date="2017-09-27T17:38:00Z">
        <w:r>
          <w:t>ás esta memoria</w:t>
        </w:r>
      </w:ins>
      <w:ins w:id="9319" w:author="Borja Gonzalez" w:date="2017-09-27T18:16:00Z">
        <w:r w:rsidR="003320BE">
          <w:t>,</w:t>
        </w:r>
      </w:ins>
      <w:ins w:id="9320" w:author="Borja Gonzalez" w:date="2017-09-27T17:38:00Z">
        <w:r>
          <w:t xml:space="preserve"> es el siguiente:</w:t>
        </w:r>
      </w:ins>
    </w:p>
    <w:p w14:paraId="0812546A" w14:textId="77777777" w:rsidR="000B4D29" w:rsidRDefault="000B4D29">
      <w:pPr>
        <w:rPr>
          <w:ins w:id="9321" w:author="Borja Gonzalez" w:date="2017-09-27T17:38:00Z"/>
        </w:rPr>
        <w:pPrChange w:id="9322" w:author="Borja Gonzalez" w:date="2017-09-27T17:28:00Z">
          <w:pPr>
            <w:pStyle w:val="Heading1"/>
          </w:pPr>
        </w:pPrChange>
      </w:pPr>
    </w:p>
    <w:p w14:paraId="3CE12CCE" w14:textId="56695977" w:rsidR="000B4D29" w:rsidRPr="00112C69" w:rsidRDefault="000B4D29">
      <w:pPr>
        <w:rPr>
          <w:ins w:id="9323" w:author="Borja Gonzalez" w:date="2017-09-27T16:44:00Z"/>
        </w:rPr>
        <w:pPrChange w:id="9324" w:author="Borja Gonzalez" w:date="2017-09-27T17:28:00Z">
          <w:pPr>
            <w:pStyle w:val="Heading1"/>
          </w:pPr>
        </w:pPrChange>
      </w:pPr>
      <w:ins w:id="9325" w:author="Borja Gonzalez" w:date="2017-09-27T17:38:00Z">
        <w:r w:rsidRPr="000B4D29">
          <w:t>https://github.com/BorjaGD94/TFG/</w:t>
        </w:r>
      </w:ins>
    </w:p>
    <w:p w14:paraId="6BD47EBF" w14:textId="77777777" w:rsidR="00FF4EF1" w:rsidRDefault="00FF4EF1">
      <w:pPr>
        <w:rPr>
          <w:ins w:id="9326" w:author="Borja Gonzalez" w:date="2017-09-27T16:30:00Z"/>
        </w:rPr>
        <w:pPrChange w:id="9327" w:author="Borja Gonzalez" w:date="2017-09-27T16:30:00Z">
          <w:pPr>
            <w:pStyle w:val="Heading1"/>
          </w:pPr>
        </w:pPrChange>
      </w:pPr>
    </w:p>
    <w:p w14:paraId="3A145726" w14:textId="77777777" w:rsidR="00D26C47" w:rsidRPr="00D26C47" w:rsidRDefault="00D26C47">
      <w:pPr>
        <w:rPr>
          <w:ins w:id="9328" w:author="Borja Gonzalez" w:date="2017-09-27T15:52:00Z"/>
        </w:rPr>
        <w:pPrChange w:id="9329" w:author="Borja Gonzalez" w:date="2017-09-27T16:30:00Z">
          <w:pPr>
            <w:pStyle w:val="Heading1"/>
          </w:pPr>
        </w:pPrChange>
      </w:pPr>
    </w:p>
    <w:p w14:paraId="204CD84B" w14:textId="77777777" w:rsidR="001F504E" w:rsidRPr="001F504E" w:rsidRDefault="001F504E">
      <w:pPr>
        <w:rPr>
          <w:ins w:id="9330" w:author="Rodrigo García" w:date="2017-09-24T21:10:00Z"/>
        </w:rPr>
        <w:pPrChange w:id="9331" w:author="Borja Gonzalez" w:date="2017-09-27T15:52:00Z">
          <w:pPr>
            <w:pStyle w:val="Heading1"/>
          </w:pPr>
        </w:pPrChange>
      </w:pPr>
    </w:p>
    <w:p w14:paraId="0808C6D4" w14:textId="76A5DB05" w:rsidR="00273C9D" w:rsidRDefault="00273C9D">
      <w:pPr>
        <w:rPr>
          <w:ins w:id="9332" w:author="Rodrigo García" w:date="2017-09-24T21:10:00Z"/>
        </w:rPr>
        <w:pPrChange w:id="9333" w:author="Rodrigo García" w:date="2017-09-24T21:10:00Z">
          <w:pPr>
            <w:pStyle w:val="Heading1"/>
          </w:pPr>
        </w:pPrChange>
      </w:pPr>
      <w:ins w:id="9334" w:author="Rodrigo García" w:date="2017-09-24T21:10:00Z">
        <w:r>
          <w:t>Puntos a poner:</w:t>
        </w:r>
      </w:ins>
    </w:p>
    <w:p w14:paraId="53D055FC" w14:textId="3DB1C078" w:rsidR="00273C9D" w:rsidRDefault="00273C9D">
      <w:pPr>
        <w:pStyle w:val="ListParagraph"/>
        <w:numPr>
          <w:ilvl w:val="0"/>
          <w:numId w:val="8"/>
        </w:numPr>
        <w:rPr>
          <w:ins w:id="9335" w:author="Rodrigo García" w:date="2017-09-24T21:11:00Z"/>
        </w:rPr>
        <w:pPrChange w:id="9336" w:author="Rodrigo García" w:date="2017-09-24T21:10:00Z">
          <w:pPr>
            <w:pStyle w:val="Heading1"/>
          </w:pPr>
        </w:pPrChange>
      </w:pPr>
      <w:ins w:id="9337" w:author="Rodrigo García" w:date="2017-09-24T21:10:00Z">
        <w:r>
          <w:t>Enlace a Github. Tendrás que dejarlo bonito, poner licencia, etc. Por cierto, quita de tu repositorio de GitHub el TFG DE OTRO ALUMNO. No tien</w:t>
        </w:r>
      </w:ins>
      <w:ins w:id="9338" w:author="Rodrigo García" w:date="2017-09-24T21:11:00Z">
        <w:r>
          <w:t>es permiso para subirlo a Internet.</w:t>
        </w:r>
      </w:ins>
    </w:p>
    <w:p w14:paraId="67317F2D" w14:textId="74B3EC7D" w:rsidR="00273C9D" w:rsidRDefault="00273C9D">
      <w:pPr>
        <w:pStyle w:val="ListParagraph"/>
        <w:numPr>
          <w:ilvl w:val="0"/>
          <w:numId w:val="8"/>
        </w:numPr>
        <w:rPr>
          <w:ins w:id="9339" w:author="Rodrigo García" w:date="2017-09-24T21:11:00Z"/>
        </w:rPr>
        <w:pPrChange w:id="9340" w:author="Rodrigo García" w:date="2017-09-24T21:10:00Z">
          <w:pPr>
            <w:pStyle w:val="Heading1"/>
          </w:pPr>
        </w:pPrChange>
      </w:pPr>
      <w:ins w:id="9341" w:author="Rodrigo García" w:date="2017-09-24T21:11:00Z">
        <w:r>
          <w:t>Resultados.</w:t>
        </w:r>
      </w:ins>
    </w:p>
    <w:p w14:paraId="35847657" w14:textId="1E0A5158" w:rsidR="00273C9D" w:rsidRDefault="00273C9D">
      <w:pPr>
        <w:pStyle w:val="ListParagraph"/>
        <w:numPr>
          <w:ilvl w:val="0"/>
          <w:numId w:val="8"/>
        </w:numPr>
        <w:rPr>
          <w:ins w:id="9342" w:author="Rodrigo García" w:date="2017-09-24T21:11:00Z"/>
        </w:rPr>
        <w:pPrChange w:id="9343" w:author="Rodrigo García" w:date="2017-09-24T21:10:00Z">
          <w:pPr>
            <w:pStyle w:val="Heading1"/>
          </w:pPr>
        </w:pPrChange>
      </w:pPr>
      <w:ins w:id="9344" w:author="Rodrigo García" w:date="2017-09-24T21:11:00Z">
        <w:r>
          <w:t>Trabajos futuros.</w:t>
        </w:r>
      </w:ins>
    </w:p>
    <w:p w14:paraId="0CDF571E" w14:textId="5BC1E1A6" w:rsidR="00273C9D" w:rsidRPr="00273C9D" w:rsidRDefault="00273C9D">
      <w:pPr>
        <w:pStyle w:val="ListParagraph"/>
        <w:numPr>
          <w:ilvl w:val="0"/>
          <w:numId w:val="8"/>
        </w:numPr>
        <w:pPrChange w:id="9345" w:author="Rodrigo García" w:date="2017-09-24T21:10:00Z">
          <w:pPr>
            <w:pStyle w:val="Heading1"/>
          </w:pPr>
        </w:pPrChange>
      </w:pPr>
      <w:ins w:id="9346" w:author="Rodrigo García" w:date="2017-09-24T21:11:00Z">
        <w:r>
          <w:t>Qué has aprendido de la experiencia.</w:t>
        </w:r>
      </w:ins>
    </w:p>
    <w:p w14:paraId="5CE4A0F1" w14:textId="77777777" w:rsidR="00E653AA" w:rsidRDefault="00E653AA" w:rsidP="00E653AA">
      <w:pPr>
        <w:rPr>
          <w:ins w:id="9347" w:author="Borja Gonzalez" w:date="2017-09-10T20:43:00Z"/>
        </w:rPr>
      </w:pPr>
    </w:p>
    <w:p w14:paraId="5D3BEE6E" w14:textId="77777777" w:rsidR="007E178E" w:rsidRDefault="007E178E" w:rsidP="00E653AA">
      <w:pPr>
        <w:rPr>
          <w:ins w:id="9348" w:author="Borja Gonzalez" w:date="2017-09-10T20:43:00Z"/>
        </w:rPr>
      </w:pPr>
    </w:p>
    <w:p w14:paraId="539A1021" w14:textId="0D8510D8" w:rsidR="007E178E" w:rsidRDefault="007E178E" w:rsidP="00E653AA">
      <w:pPr>
        <w:rPr>
          <w:b/>
          <w:sz w:val="32"/>
          <w:szCs w:val="32"/>
        </w:rPr>
      </w:pPr>
      <w:r>
        <w:rPr>
          <w:b/>
          <w:sz w:val="32"/>
          <w:szCs w:val="32"/>
        </w:rPr>
        <w:t xml:space="preserve">Bibliografía </w:t>
      </w:r>
    </w:p>
    <w:p w14:paraId="1A42BE23" w14:textId="77777777" w:rsidR="007E178E" w:rsidRDefault="007E178E" w:rsidP="00E653AA">
      <w:pPr>
        <w:rPr>
          <w:b/>
          <w:sz w:val="32"/>
          <w:szCs w:val="32"/>
        </w:rPr>
      </w:pPr>
    </w:p>
    <w:p w14:paraId="44E3F6ED" w14:textId="767C77F5" w:rsidR="007E178E" w:rsidRDefault="00FA29E8" w:rsidP="00E653AA">
      <w:hyperlink r:id="rId76" w:history="1">
        <w:r w:rsidR="007E178E" w:rsidRPr="00F94A5E">
          <w:rPr>
            <w:rStyle w:val="Hyperlink"/>
          </w:rPr>
          <w:t>https://en.wikipedia.org/wiki/Socket.IO</w:t>
        </w:r>
      </w:hyperlink>
    </w:p>
    <w:p w14:paraId="65136E2D" w14:textId="77777777" w:rsidR="007E178E" w:rsidRDefault="007E178E" w:rsidP="00E653AA"/>
    <w:p w14:paraId="2012E0C0" w14:textId="5AA394B4" w:rsidR="007E178E" w:rsidRDefault="00FA29E8" w:rsidP="00E653AA">
      <w:hyperlink r:id="rId77" w:history="1">
        <w:r w:rsidR="007E178E" w:rsidRPr="00F94A5E">
          <w:rPr>
            <w:rStyle w:val="Hyperlink"/>
          </w:rPr>
          <w:t>https://es.wikipedia.org/wiki/JavaScript</w:t>
        </w:r>
      </w:hyperlink>
    </w:p>
    <w:p w14:paraId="4693FA66" w14:textId="77777777" w:rsidR="007E178E" w:rsidRDefault="007E178E" w:rsidP="00E653AA"/>
    <w:p w14:paraId="508C96A1" w14:textId="3D1CE397" w:rsidR="007E178E" w:rsidRDefault="00FA29E8" w:rsidP="00E653AA">
      <w:hyperlink r:id="rId78" w:history="1">
        <w:r w:rsidR="007E178E" w:rsidRPr="00F94A5E">
          <w:rPr>
            <w:rStyle w:val="Hyperlink"/>
          </w:rPr>
          <w:t>https://es.wikipedia.org/wiki/Node.js</w:t>
        </w:r>
      </w:hyperlink>
    </w:p>
    <w:p w14:paraId="4BCDC7EA" w14:textId="77777777" w:rsidR="007E178E" w:rsidRDefault="007E178E" w:rsidP="00E653AA"/>
    <w:p w14:paraId="1853EC3A" w14:textId="43205D82" w:rsidR="007E178E" w:rsidRDefault="00FA29E8" w:rsidP="00E653AA">
      <w:hyperlink r:id="rId79" w:history="1">
        <w:r w:rsidR="007E178E" w:rsidRPr="00F94A5E">
          <w:rPr>
            <w:rStyle w:val="Hyperlink"/>
          </w:rPr>
          <w:t>https://es.wikipedia.org/wiki/HTML</w:t>
        </w:r>
      </w:hyperlink>
    </w:p>
    <w:p w14:paraId="1E7DD515" w14:textId="77777777" w:rsidR="007E178E" w:rsidRDefault="007E178E" w:rsidP="00E653AA"/>
    <w:p w14:paraId="4BB0252F" w14:textId="1E8D4722" w:rsidR="007E178E" w:rsidRDefault="00FA29E8" w:rsidP="00E653AA">
      <w:hyperlink r:id="rId80" w:history="1">
        <w:r w:rsidR="007E178E" w:rsidRPr="00F94A5E">
          <w:rPr>
            <w:rStyle w:val="Hyperlink"/>
          </w:rPr>
          <w:t>https://es.wikipedia.org/wiki/Hoja_de_estilos_en_cascada</w:t>
        </w:r>
      </w:hyperlink>
    </w:p>
    <w:p w14:paraId="63FFFAB9" w14:textId="77777777" w:rsidR="007E178E" w:rsidRDefault="007E178E" w:rsidP="00E653AA"/>
    <w:p w14:paraId="2CEEA122" w14:textId="74704F38" w:rsidR="007E178E" w:rsidRDefault="00FA29E8" w:rsidP="00E653AA">
      <w:hyperlink r:id="rId81" w:history="1">
        <w:r w:rsidR="0029131B" w:rsidRPr="00F94A5E">
          <w:rPr>
            <w:rStyle w:val="Hyperlink"/>
          </w:rPr>
          <w:t>https://es.wikipedia.org/wiki/SQLite</w:t>
        </w:r>
      </w:hyperlink>
    </w:p>
    <w:p w14:paraId="1C49DC6A" w14:textId="77777777" w:rsidR="0029131B" w:rsidRDefault="0029131B" w:rsidP="00E653AA"/>
    <w:p w14:paraId="139C0C89" w14:textId="5357E746" w:rsidR="0029131B" w:rsidRDefault="00FA29E8" w:rsidP="00E653AA">
      <w:hyperlink r:id="rId82" w:history="1">
        <w:r w:rsidR="0029131B" w:rsidRPr="00F94A5E">
          <w:rPr>
            <w:rStyle w:val="Hyperlink"/>
          </w:rPr>
          <w:t>https://es.wikipedia.org/wiki/Base_de_datos</w:t>
        </w:r>
      </w:hyperlink>
    </w:p>
    <w:p w14:paraId="796130D3" w14:textId="77777777" w:rsidR="0029131B" w:rsidRDefault="0029131B" w:rsidP="00E653AA"/>
    <w:p w14:paraId="3BCE177D" w14:textId="5FBF22CF" w:rsidR="002C73BC" w:rsidRDefault="00FA29E8" w:rsidP="00E653AA">
      <w:hyperlink r:id="rId83" w:history="1">
        <w:r w:rsidR="002C73BC" w:rsidRPr="00F94A5E">
          <w:rPr>
            <w:rStyle w:val="Hyperlink"/>
          </w:rPr>
          <w:t>https://es.wikipedia.org/wiki/ACID</w:t>
        </w:r>
      </w:hyperlink>
    </w:p>
    <w:p w14:paraId="652D0ED0" w14:textId="77777777" w:rsidR="00EB218B" w:rsidRDefault="00EB218B" w:rsidP="00E653AA"/>
    <w:p w14:paraId="0C9E2645" w14:textId="0539C29E" w:rsidR="00EB218B" w:rsidRDefault="00EB218B" w:rsidP="00E653AA">
      <w:pPr>
        <w:rPr>
          <w:ins w:id="9349" w:author="Borja Gonzalez" w:date="2017-09-13T17:54:00Z"/>
        </w:rPr>
      </w:pPr>
      <w:ins w:id="9350" w:author="Borja Gonzalez" w:date="2017-09-13T17:54:00Z">
        <w:r>
          <w:fldChar w:fldCharType="begin"/>
        </w:r>
        <w:r>
          <w:instrText xml:space="preserve"> HYPERLINK "</w:instrText>
        </w:r>
      </w:ins>
      <w:r w:rsidRPr="00EB218B">
        <w:instrText>https://github.com/kikinteractive/app</w:instrText>
      </w:r>
      <w:ins w:id="9351" w:author="Borja Gonzalez" w:date="2017-09-13T17:54:00Z">
        <w:r>
          <w:instrText xml:space="preserve">" </w:instrText>
        </w:r>
        <w:r>
          <w:fldChar w:fldCharType="separate"/>
        </w:r>
      </w:ins>
      <w:r w:rsidRPr="00494FC3">
        <w:rPr>
          <w:rStyle w:val="Hyperlink"/>
        </w:rPr>
        <w:t>https://github.com/kikinteractive/app</w:t>
      </w:r>
      <w:ins w:id="9352" w:author="Borja Gonzalez" w:date="2017-09-13T17:54:00Z">
        <w:r>
          <w:fldChar w:fldCharType="end"/>
        </w:r>
      </w:ins>
    </w:p>
    <w:p w14:paraId="62CAAA03" w14:textId="77777777" w:rsidR="00EB218B" w:rsidRPr="007E178E" w:rsidRDefault="00EB218B" w:rsidP="00E653AA"/>
    <w:sectPr w:rsidR="00EB218B" w:rsidRPr="007E178E" w:rsidSect="00BE7488">
      <w:footerReference w:type="even" r:id="rId84"/>
      <w:footerReference w:type="default" r:id="rId85"/>
      <w:pgSz w:w="12240" w:h="15840"/>
      <w:pgMar w:top="1440" w:right="1800" w:bottom="1440" w:left="1800" w:header="720" w:footer="720" w:gutter="0"/>
      <w:cols w:space="720"/>
      <w:noEndnote/>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408" w:author="Rodrigo García" w:date="2017-09-24T12:19:00Z" w:initials="RG">
    <w:p w14:paraId="4E9411C6" w14:textId="7190F2F4" w:rsidR="000851E8" w:rsidRDefault="000851E8">
      <w:pPr>
        <w:pStyle w:val="CommentText"/>
      </w:pPr>
      <w:r>
        <w:rPr>
          <w:rStyle w:val="CommentReference"/>
        </w:rPr>
        <w:annotationRef/>
      </w:r>
      <w:r>
        <w:t>Antes de contar qué hace la aplicación tienes que contar la “motivación”, es decir, que necesidad va a cubrir tu TFG. La razón de hacerlo. La introducción es muy importante. Habrá un % importante de gente que solo leerá la introducción y las conclusiones de tu documento.</w:t>
      </w:r>
    </w:p>
  </w:comment>
  <w:comment w:id="409" w:author="Rodrigo García" w:date="2017-09-24T12:15:00Z" w:initials="RG">
    <w:p w14:paraId="49B195A4" w14:textId="79DC131D" w:rsidR="000851E8" w:rsidRDefault="000851E8">
      <w:pPr>
        <w:pStyle w:val="CommentText"/>
      </w:pPr>
      <w:r>
        <w:rPr>
          <w:rStyle w:val="CommentReference"/>
        </w:rPr>
        <w:annotationRef/>
      </w:r>
      <w:r>
        <w:t>Deja un pequeño espacio entre cada párrafo y el siguiente. Puedes hacerlo metiendo un Enter o cambiando el formato de párrafo.</w:t>
      </w:r>
    </w:p>
  </w:comment>
  <w:comment w:id="425" w:author="Rodrigo García" w:date="2017-09-28T13:02:00Z" w:initials="RG">
    <w:p w14:paraId="59218058" w14:textId="77777777" w:rsidR="000851E8" w:rsidRDefault="000851E8" w:rsidP="00F45CE8">
      <w:pPr>
        <w:pStyle w:val="CommentText"/>
      </w:pPr>
      <w:r>
        <w:rPr>
          <w:rStyle w:val="CommentReference"/>
        </w:rPr>
        <w:annotationRef/>
      </w:r>
      <w:r>
        <w:t>Agrupa las tecnologías del lado del cliente y del lado del servidor. Por ejemplo, Chart.JS junto con HTML, y Express con la librería de sockets y justo antes de las bases de datos.</w:t>
      </w:r>
    </w:p>
  </w:comment>
  <w:comment w:id="8623" w:author="Rodrigo García" w:date="2017-09-24T21:07:00Z" w:initials="RG">
    <w:p w14:paraId="7C853560" w14:textId="611100E1" w:rsidR="000851E8" w:rsidRDefault="000851E8">
      <w:pPr>
        <w:pStyle w:val="CommentText"/>
      </w:pPr>
      <w:r>
        <w:rPr>
          <w:rStyle w:val="CommentReference"/>
        </w:rPr>
        <w:annotationRef/>
      </w:r>
      <w:r>
        <w:t>En estos dibujos has medio intentado hacer los diagramas de interacción de los que te hablaba antes.</w:t>
      </w:r>
    </w:p>
  </w:comment>
  <w:comment w:id="8668" w:author="Rodrigo García" w:date="2017-09-24T21:08:00Z" w:initials="RG">
    <w:p w14:paraId="6CA16822" w14:textId="6C234EA2" w:rsidR="000851E8" w:rsidRDefault="000851E8">
      <w:pPr>
        <w:pStyle w:val="CommentText"/>
      </w:pPr>
      <w:r>
        <w:rPr>
          <w:rStyle w:val="CommentReference"/>
        </w:rPr>
        <w:annotationRef/>
      </w:r>
      <w:r>
        <w:t>Añade que se lo has mostrado a los fisioterapeutas, que han confirmado su utilidad, que han sugerido cambios, etc. Eso lo puedes enlazar con los resultados y las conclusiones.</w:t>
      </w:r>
    </w:p>
  </w:comment>
</w:comments>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F0589A3" w14:textId="77777777" w:rsidR="000851E8" w:rsidRDefault="000851E8" w:rsidP="003E4A9E">
      <w:r>
        <w:separator/>
      </w:r>
    </w:p>
  </w:endnote>
  <w:endnote w:type="continuationSeparator" w:id="0">
    <w:p w14:paraId="5820C61A" w14:textId="77777777" w:rsidR="000851E8" w:rsidRDefault="000851E8" w:rsidP="003E4A9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Lucida Grande">
    <w:altName w:val="Segoe UI"/>
    <w:panose1 w:val="020B0600040502020204"/>
    <w:charset w:val="00"/>
    <w:family w:val="auto"/>
    <w:pitch w:val="variable"/>
    <w:sig w:usb0="E1000AEF" w:usb1="5000A1FF" w:usb2="00000000" w:usb3="00000000" w:csb0="000001BF" w:csb1="00000000"/>
  </w:font>
  <w:font w:name="Courier">
    <w:panose1 w:val="02000500000000000000"/>
    <w:charset w:val="00"/>
    <w:family w:val="auto"/>
    <w:pitch w:val="variable"/>
    <w:sig w:usb0="00000003" w:usb1="00000000" w:usb2="00000000" w:usb3="00000000" w:csb0="00000001" w:csb1="00000000"/>
  </w:font>
  <w:font w:name="Eras Medium ITC">
    <w:altName w:val="Copperplate Light"/>
    <w:charset w:val="00"/>
    <w:family w:val="swiss"/>
    <w:pitch w:val="variable"/>
    <w:sig w:usb0="00000003" w:usb1="00000000" w:usb2="00000000" w:usb3="00000000" w:csb0="00000001" w:csb1="00000000"/>
  </w:font>
  <w:font w:name="Times">
    <w:panose1 w:val="02000500000000000000"/>
    <w:charset w:val="00"/>
    <w:family w:val="auto"/>
    <w:pitch w:val="variable"/>
    <w:sig w:usb0="00000003" w:usb1="00000000" w:usb2="00000000" w:usb3="00000000" w:csb0="00000001" w:csb1="00000000"/>
  </w:font>
  <w:font w:name="Tahoma">
    <w:panose1 w:val="020B0604030504040204"/>
    <w:charset w:val="00"/>
    <w:family w:val="auto"/>
    <w:pitch w:val="variable"/>
    <w:sig w:usb0="E1002AFF" w:usb1="C000605B" w:usb2="00000029" w:usb3="00000000" w:csb0="000101FF" w:csb1="00000000"/>
  </w:font>
  <w:font w:name="Lucida Sans Unicode">
    <w:panose1 w:val="020B0602030504020204"/>
    <w:charset w:val="00"/>
    <w:family w:val="auto"/>
    <w:pitch w:val="variable"/>
    <w:sig w:usb0="80000AFF" w:usb1="0000396B" w:usb2="00000000" w:usb3="00000000" w:csb0="000000BF" w:csb1="00000000"/>
  </w:font>
  <w:font w:name="Arial Unicode MS">
    <w:panose1 w:val="020B0604020202020204"/>
    <w:charset w:val="4E"/>
    <w:family w:val="auto"/>
    <w:pitch w:val="variable"/>
    <w:sig w:usb0="F7FFAFFF" w:usb1="E9DFFFFF" w:usb2="0000003F" w:usb3="00000000" w:csb0="003F01FF" w:csb1="00000000"/>
  </w:font>
  <w:font w:name="Apple Chancery">
    <w:panose1 w:val="03020702040506060504"/>
    <w:charset w:val="00"/>
    <w:family w:val="auto"/>
    <w:pitch w:val="variable"/>
    <w:sig w:usb0="80000067" w:usb1="00000003" w:usb2="00000000" w:usb3="00000000" w:csb0="000001F3" w:csb1="00000000"/>
  </w:font>
  <w:font w:name="Menlo Regular">
    <w:altName w:val="DokChampa"/>
    <w:panose1 w:val="020B0609030804020204"/>
    <w:charset w:val="00"/>
    <w:family w:val="auto"/>
    <w:pitch w:val="variable"/>
    <w:sig w:usb0="E60022FF" w:usb1="D200F9FB" w:usb2="02000028" w:usb3="00000000" w:csb0="000001DF" w:csb1="00000000"/>
  </w:font>
  <w:font w:name="Monaco">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8C3AA5D" w14:textId="77777777" w:rsidR="000851E8" w:rsidRDefault="000851E8" w:rsidP="004C0379">
    <w:pPr>
      <w:pStyle w:val="Footer"/>
      <w:framePr w:wrap="around" w:vAnchor="text" w:hAnchor="margin" w:xAlign="right" w:y="1"/>
      <w:rPr>
        <w:ins w:id="9353" w:author="Borja Gonzalez" w:date="2017-09-27T14:54:00Z"/>
        <w:rStyle w:val="PageNumber"/>
      </w:rPr>
    </w:pPr>
    <w:ins w:id="9354" w:author="Borja Gonzalez" w:date="2017-09-27T14:54:00Z">
      <w:r>
        <w:rPr>
          <w:rStyle w:val="PageNumber"/>
        </w:rPr>
        <w:fldChar w:fldCharType="begin"/>
      </w:r>
      <w:r>
        <w:rPr>
          <w:rStyle w:val="PageNumber"/>
        </w:rPr>
        <w:instrText xml:space="preserve">PAGE  </w:instrText>
      </w:r>
      <w:r>
        <w:rPr>
          <w:rStyle w:val="PageNumber"/>
        </w:rPr>
        <w:fldChar w:fldCharType="end"/>
      </w:r>
    </w:ins>
  </w:p>
  <w:p w14:paraId="07209A14" w14:textId="77777777" w:rsidR="000851E8" w:rsidRDefault="000851E8">
    <w:pPr>
      <w:pStyle w:val="Footer"/>
      <w:ind w:right="360"/>
      <w:pPrChange w:id="9355" w:author="Borja Gonzalez" w:date="2017-09-27T14:54:00Z">
        <w:pPr>
          <w:pStyle w:val="Footer"/>
        </w:pPr>
      </w:pPrChange>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2A96286" w14:textId="77777777" w:rsidR="000851E8" w:rsidRDefault="000851E8" w:rsidP="004C0379">
    <w:pPr>
      <w:pStyle w:val="Footer"/>
      <w:framePr w:wrap="around" w:vAnchor="text" w:hAnchor="margin" w:xAlign="right" w:y="1"/>
      <w:rPr>
        <w:ins w:id="9356" w:author="Borja Gonzalez" w:date="2017-09-27T14:54:00Z"/>
        <w:rStyle w:val="PageNumber"/>
      </w:rPr>
    </w:pPr>
    <w:ins w:id="9357" w:author="Borja Gonzalez" w:date="2017-09-27T14:54:00Z">
      <w:r>
        <w:rPr>
          <w:rStyle w:val="PageNumber"/>
        </w:rPr>
        <w:fldChar w:fldCharType="begin"/>
      </w:r>
      <w:r>
        <w:rPr>
          <w:rStyle w:val="PageNumber"/>
        </w:rPr>
        <w:instrText xml:space="preserve">PAGE  </w:instrText>
      </w:r>
    </w:ins>
    <w:r>
      <w:rPr>
        <w:rStyle w:val="PageNumber"/>
      </w:rPr>
      <w:fldChar w:fldCharType="separate"/>
    </w:r>
    <w:r w:rsidR="00FA43A3">
      <w:rPr>
        <w:rStyle w:val="PageNumber"/>
        <w:noProof/>
      </w:rPr>
      <w:t>1</w:t>
    </w:r>
    <w:ins w:id="9358" w:author="Borja Gonzalez" w:date="2017-09-27T14:54:00Z">
      <w:r>
        <w:rPr>
          <w:rStyle w:val="PageNumber"/>
        </w:rPr>
        <w:fldChar w:fldCharType="end"/>
      </w:r>
    </w:ins>
  </w:p>
  <w:p w14:paraId="167431DB" w14:textId="77777777" w:rsidR="000851E8" w:rsidRDefault="000851E8" w:rsidP="00C45289">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979C09E" w14:textId="77777777" w:rsidR="000851E8" w:rsidRDefault="000851E8" w:rsidP="003E4A9E">
      <w:r>
        <w:separator/>
      </w:r>
    </w:p>
  </w:footnote>
  <w:footnote w:type="continuationSeparator" w:id="0">
    <w:p w14:paraId="40B21A5F" w14:textId="77777777" w:rsidR="000851E8" w:rsidRDefault="000851E8" w:rsidP="003E4A9E">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0000002"/>
    <w:multiLevelType w:val="hybridMultilevel"/>
    <w:tmpl w:val="00000002"/>
    <w:lvl w:ilvl="0" w:tplc="0000006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nsid w:val="00000003"/>
    <w:multiLevelType w:val="hybridMultilevel"/>
    <w:tmpl w:val="00000003"/>
    <w:lvl w:ilvl="0" w:tplc="000000C9">
      <w:start w:val="4"/>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nsid w:val="00000004"/>
    <w:multiLevelType w:val="hybridMultilevel"/>
    <w:tmpl w:val="00000004"/>
    <w:lvl w:ilvl="0" w:tplc="0000012D">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nsid w:val="032A2444"/>
    <w:multiLevelType w:val="hybridMultilevel"/>
    <w:tmpl w:val="15B2C6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4277E13"/>
    <w:multiLevelType w:val="multilevel"/>
    <w:tmpl w:val="EC260628"/>
    <w:lvl w:ilvl="0">
      <w:start w:val="1"/>
      <w:numFmt w:val="decimal"/>
      <w:lvlText w:val="%1."/>
      <w:lvlJc w:val="left"/>
      <w:pPr>
        <w:ind w:left="720" w:hanging="360"/>
      </w:pPr>
      <w:rPr>
        <w:rFonts w:hint="default"/>
      </w:rPr>
    </w:lvl>
    <w:lvl w:ilvl="1">
      <w:start w:val="1"/>
      <w:numFmt w:val="decimal"/>
      <w:isLgl/>
      <w:lvlText w:val="%1.%2"/>
      <w:lvlJc w:val="left"/>
      <w:pPr>
        <w:ind w:left="760" w:hanging="40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6">
    <w:nsid w:val="05C217D5"/>
    <w:multiLevelType w:val="hybridMultilevel"/>
    <w:tmpl w:val="15B2C6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C1369C7"/>
    <w:multiLevelType w:val="hybridMultilevel"/>
    <w:tmpl w:val="7D4AEE7C"/>
    <w:lvl w:ilvl="0" w:tplc="05501B44">
      <w:numFmt w:val="bullet"/>
      <w:lvlText w:val="-"/>
      <w:lvlJc w:val="left"/>
      <w:pPr>
        <w:ind w:left="720" w:hanging="36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69577D4"/>
    <w:multiLevelType w:val="multilevel"/>
    <w:tmpl w:val="033C8DE6"/>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9">
    <w:nsid w:val="16A90372"/>
    <w:multiLevelType w:val="multilevel"/>
    <w:tmpl w:val="392E0B86"/>
    <w:lvl w:ilvl="0">
      <w:start w:val="1"/>
      <w:numFmt w:val="decimal"/>
      <w:lvlText w:val="%1."/>
      <w:lvlJc w:val="left"/>
      <w:pPr>
        <w:ind w:left="1080" w:hanging="360"/>
      </w:pPr>
      <w:rPr>
        <w:rFonts w:asciiTheme="minorHAnsi" w:eastAsiaTheme="minorEastAsia" w:hAnsiTheme="minorHAnsi" w:cstheme="minorBidi"/>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0">
    <w:nsid w:val="189409FA"/>
    <w:multiLevelType w:val="multilevel"/>
    <w:tmpl w:val="EC7E59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nsid w:val="20AA3F75"/>
    <w:multiLevelType w:val="multilevel"/>
    <w:tmpl w:val="F6282722"/>
    <w:lvl w:ilvl="0">
      <w:start w:val="1"/>
      <w:numFmt w:val="decimal"/>
      <w:lvlText w:val="%1."/>
      <w:lvlJc w:val="left"/>
      <w:pPr>
        <w:ind w:left="720" w:hanging="360"/>
      </w:pPr>
      <w:rPr>
        <w:rFonts w:hint="default"/>
      </w:rPr>
    </w:lvl>
    <w:lvl w:ilvl="1">
      <w:start w:val="1"/>
      <w:numFmt w:val="decimal"/>
      <w:isLgl/>
      <w:lvlText w:val="%1.%2"/>
      <w:lvlJc w:val="left"/>
      <w:pPr>
        <w:ind w:left="760" w:hanging="40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2">
    <w:nsid w:val="28CA1285"/>
    <w:multiLevelType w:val="hybridMultilevel"/>
    <w:tmpl w:val="15B2C6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2ADF789C"/>
    <w:multiLevelType w:val="hybridMultilevel"/>
    <w:tmpl w:val="40046B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2C3473F4"/>
    <w:multiLevelType w:val="hybridMultilevel"/>
    <w:tmpl w:val="392E0B86"/>
    <w:lvl w:ilvl="0" w:tplc="64F451EE">
      <w:start w:val="1"/>
      <w:numFmt w:val="decimal"/>
      <w:lvlText w:val="%1."/>
      <w:lvlJc w:val="left"/>
      <w:pPr>
        <w:ind w:left="1080" w:hanging="360"/>
      </w:pPr>
      <w:rPr>
        <w:rFonts w:asciiTheme="minorHAnsi" w:eastAsiaTheme="minorEastAsia" w:hAnsiTheme="minorHAnsi" w:cstheme="minorBidi"/>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nsid w:val="360E0412"/>
    <w:multiLevelType w:val="hybridMultilevel"/>
    <w:tmpl w:val="15B2C6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38D20098"/>
    <w:multiLevelType w:val="hybridMultilevel"/>
    <w:tmpl w:val="54E68FF0"/>
    <w:lvl w:ilvl="0" w:tplc="64F451EE">
      <w:start w:val="1"/>
      <w:numFmt w:val="decimal"/>
      <w:lvlText w:val="%1."/>
      <w:lvlJc w:val="left"/>
      <w:pPr>
        <w:ind w:left="720" w:hanging="360"/>
      </w:pPr>
      <w:rPr>
        <w:rFonts w:asciiTheme="minorHAnsi" w:eastAsiaTheme="minorEastAsia" w:hAnsiTheme="minorHAnsi" w:cstheme="minorBidi"/>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nsid w:val="3A27205A"/>
    <w:multiLevelType w:val="multilevel"/>
    <w:tmpl w:val="AADAFA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nsid w:val="3BE455E6"/>
    <w:multiLevelType w:val="hybridMultilevel"/>
    <w:tmpl w:val="15B2C6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3E2D72F2"/>
    <w:multiLevelType w:val="hybridMultilevel"/>
    <w:tmpl w:val="05341482"/>
    <w:lvl w:ilvl="0" w:tplc="BBB6CEDA">
      <w:numFmt w:val="bullet"/>
      <w:lvlText w:val="-"/>
      <w:lvlJc w:val="left"/>
      <w:pPr>
        <w:ind w:left="720" w:hanging="36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44361725"/>
    <w:multiLevelType w:val="hybridMultilevel"/>
    <w:tmpl w:val="688E780C"/>
    <w:lvl w:ilvl="0" w:tplc="86CE177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4E71155C"/>
    <w:multiLevelType w:val="hybridMultilevel"/>
    <w:tmpl w:val="54E68FF0"/>
    <w:lvl w:ilvl="0" w:tplc="64F451EE">
      <w:start w:val="1"/>
      <w:numFmt w:val="decimal"/>
      <w:lvlText w:val="%1."/>
      <w:lvlJc w:val="left"/>
      <w:pPr>
        <w:ind w:left="720" w:hanging="360"/>
      </w:pPr>
      <w:rPr>
        <w:rFonts w:asciiTheme="minorHAnsi" w:eastAsiaTheme="minorEastAsia" w:hAnsiTheme="minorHAnsi" w:cstheme="minorBidi"/>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nsid w:val="633F42B0"/>
    <w:multiLevelType w:val="hybridMultilevel"/>
    <w:tmpl w:val="54E68FF0"/>
    <w:lvl w:ilvl="0" w:tplc="64F451EE">
      <w:start w:val="1"/>
      <w:numFmt w:val="decimal"/>
      <w:lvlText w:val="%1."/>
      <w:lvlJc w:val="left"/>
      <w:pPr>
        <w:ind w:left="720" w:hanging="360"/>
      </w:pPr>
      <w:rPr>
        <w:rFonts w:asciiTheme="minorHAnsi" w:eastAsiaTheme="minorEastAsia" w:hAnsiTheme="minorHAnsi" w:cstheme="minorBidi"/>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nsid w:val="66E64786"/>
    <w:multiLevelType w:val="multilevel"/>
    <w:tmpl w:val="35F689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nsid w:val="6AE802D2"/>
    <w:multiLevelType w:val="hybridMultilevel"/>
    <w:tmpl w:val="15B2C6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6FDC1A74"/>
    <w:multiLevelType w:val="hybridMultilevel"/>
    <w:tmpl w:val="B69AD08E"/>
    <w:lvl w:ilvl="0" w:tplc="2E66752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755479F0"/>
    <w:multiLevelType w:val="hybridMultilevel"/>
    <w:tmpl w:val="53A09516"/>
    <w:lvl w:ilvl="0" w:tplc="055E1F1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77AA7515"/>
    <w:multiLevelType w:val="multilevel"/>
    <w:tmpl w:val="D7DCA0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nsid w:val="7C6163FB"/>
    <w:multiLevelType w:val="hybridMultilevel"/>
    <w:tmpl w:val="2D7C75D6"/>
    <w:lvl w:ilvl="0" w:tplc="0F48974E">
      <w:numFmt w:val="bullet"/>
      <w:lvlText w:val="-"/>
      <w:lvlJc w:val="left"/>
      <w:pPr>
        <w:ind w:left="720" w:hanging="36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1"/>
  </w:num>
  <w:num w:numId="2">
    <w:abstractNumId w:val="0"/>
  </w:num>
  <w:num w:numId="3">
    <w:abstractNumId w:val="1"/>
  </w:num>
  <w:num w:numId="4">
    <w:abstractNumId w:val="2"/>
  </w:num>
  <w:num w:numId="5">
    <w:abstractNumId w:val="3"/>
  </w:num>
  <w:num w:numId="6">
    <w:abstractNumId w:val="5"/>
  </w:num>
  <w:num w:numId="7">
    <w:abstractNumId w:val="8"/>
  </w:num>
  <w:num w:numId="8">
    <w:abstractNumId w:val="7"/>
  </w:num>
  <w:num w:numId="9">
    <w:abstractNumId w:val="12"/>
  </w:num>
  <w:num w:numId="10">
    <w:abstractNumId w:val="24"/>
  </w:num>
  <w:num w:numId="11">
    <w:abstractNumId w:val="6"/>
  </w:num>
  <w:num w:numId="12">
    <w:abstractNumId w:val="15"/>
  </w:num>
  <w:num w:numId="13">
    <w:abstractNumId w:val="4"/>
  </w:num>
  <w:num w:numId="14">
    <w:abstractNumId w:val="18"/>
  </w:num>
  <w:num w:numId="15">
    <w:abstractNumId w:val="14"/>
  </w:num>
  <w:num w:numId="16">
    <w:abstractNumId w:val="9"/>
  </w:num>
  <w:num w:numId="17">
    <w:abstractNumId w:val="21"/>
  </w:num>
  <w:num w:numId="18">
    <w:abstractNumId w:val="16"/>
  </w:num>
  <w:num w:numId="19">
    <w:abstractNumId w:val="22"/>
  </w:num>
  <w:num w:numId="20">
    <w:abstractNumId w:val="28"/>
  </w:num>
  <w:num w:numId="21">
    <w:abstractNumId w:val="17"/>
  </w:num>
  <w:num w:numId="22">
    <w:abstractNumId w:val="10"/>
  </w:num>
  <w:num w:numId="23">
    <w:abstractNumId w:val="27"/>
  </w:num>
  <w:num w:numId="24">
    <w:abstractNumId w:val="23"/>
  </w:num>
  <w:num w:numId="25">
    <w:abstractNumId w:val="19"/>
  </w:num>
  <w:num w:numId="26">
    <w:abstractNumId w:val="20"/>
  </w:num>
  <w:num w:numId="27">
    <w:abstractNumId w:val="25"/>
  </w:num>
  <w:num w:numId="28">
    <w:abstractNumId w:val="26"/>
  </w:num>
  <w:num w:numId="29">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revisionView w:markup="0"/>
  <w:trackRevisions/>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C4174"/>
    <w:rsid w:val="00014FE6"/>
    <w:rsid w:val="00016524"/>
    <w:rsid w:val="000172C9"/>
    <w:rsid w:val="000238E4"/>
    <w:rsid w:val="000365A9"/>
    <w:rsid w:val="00042649"/>
    <w:rsid w:val="00042B13"/>
    <w:rsid w:val="00052B1B"/>
    <w:rsid w:val="000567E5"/>
    <w:rsid w:val="00056E78"/>
    <w:rsid w:val="000649F9"/>
    <w:rsid w:val="00065470"/>
    <w:rsid w:val="000668F5"/>
    <w:rsid w:val="000674E9"/>
    <w:rsid w:val="00073B4F"/>
    <w:rsid w:val="000851E8"/>
    <w:rsid w:val="000A493D"/>
    <w:rsid w:val="000B4D29"/>
    <w:rsid w:val="000B6B32"/>
    <w:rsid w:val="000D7ED5"/>
    <w:rsid w:val="000E3AE4"/>
    <w:rsid w:val="000E6D79"/>
    <w:rsid w:val="000F4647"/>
    <w:rsid w:val="000F62E6"/>
    <w:rsid w:val="000F6E9A"/>
    <w:rsid w:val="00112C69"/>
    <w:rsid w:val="00155116"/>
    <w:rsid w:val="001633E0"/>
    <w:rsid w:val="001757CA"/>
    <w:rsid w:val="001837C3"/>
    <w:rsid w:val="001A2DEE"/>
    <w:rsid w:val="001A2EA4"/>
    <w:rsid w:val="001A4546"/>
    <w:rsid w:val="001A734D"/>
    <w:rsid w:val="001B143F"/>
    <w:rsid w:val="001B32E7"/>
    <w:rsid w:val="001C729E"/>
    <w:rsid w:val="001E343B"/>
    <w:rsid w:val="001F504E"/>
    <w:rsid w:val="00200A24"/>
    <w:rsid w:val="002024F2"/>
    <w:rsid w:val="002062DF"/>
    <w:rsid w:val="002168F5"/>
    <w:rsid w:val="002216A3"/>
    <w:rsid w:val="0022572E"/>
    <w:rsid w:val="002259CD"/>
    <w:rsid w:val="0022745C"/>
    <w:rsid w:val="00236396"/>
    <w:rsid w:val="0024161F"/>
    <w:rsid w:val="00241DE6"/>
    <w:rsid w:val="002449ED"/>
    <w:rsid w:val="00252EA4"/>
    <w:rsid w:val="00252FD8"/>
    <w:rsid w:val="00254492"/>
    <w:rsid w:val="00263BFD"/>
    <w:rsid w:val="00264972"/>
    <w:rsid w:val="00265FAD"/>
    <w:rsid w:val="00273C9D"/>
    <w:rsid w:val="00273E8F"/>
    <w:rsid w:val="00280E5F"/>
    <w:rsid w:val="00286EBB"/>
    <w:rsid w:val="0028735F"/>
    <w:rsid w:val="0029131B"/>
    <w:rsid w:val="002919E2"/>
    <w:rsid w:val="002A2E6C"/>
    <w:rsid w:val="002A3C4D"/>
    <w:rsid w:val="002C0A43"/>
    <w:rsid w:val="002C21D7"/>
    <w:rsid w:val="002C73BC"/>
    <w:rsid w:val="002D1E73"/>
    <w:rsid w:val="002D3B74"/>
    <w:rsid w:val="002D59F7"/>
    <w:rsid w:val="002E0B49"/>
    <w:rsid w:val="002E3900"/>
    <w:rsid w:val="002F10CA"/>
    <w:rsid w:val="00301ECB"/>
    <w:rsid w:val="003022BA"/>
    <w:rsid w:val="003066E2"/>
    <w:rsid w:val="003100B2"/>
    <w:rsid w:val="0031513A"/>
    <w:rsid w:val="00316321"/>
    <w:rsid w:val="0032119F"/>
    <w:rsid w:val="00323DB8"/>
    <w:rsid w:val="003278A5"/>
    <w:rsid w:val="003320BE"/>
    <w:rsid w:val="00333F5F"/>
    <w:rsid w:val="00337DCF"/>
    <w:rsid w:val="00343E12"/>
    <w:rsid w:val="00353421"/>
    <w:rsid w:val="00354987"/>
    <w:rsid w:val="0036703B"/>
    <w:rsid w:val="0037218C"/>
    <w:rsid w:val="003965A8"/>
    <w:rsid w:val="0039667F"/>
    <w:rsid w:val="003970D7"/>
    <w:rsid w:val="003B170A"/>
    <w:rsid w:val="003B3448"/>
    <w:rsid w:val="003B7083"/>
    <w:rsid w:val="003C2907"/>
    <w:rsid w:val="003D22AD"/>
    <w:rsid w:val="003D31E0"/>
    <w:rsid w:val="003E4A9E"/>
    <w:rsid w:val="003E7D66"/>
    <w:rsid w:val="003E7E71"/>
    <w:rsid w:val="003F141D"/>
    <w:rsid w:val="003F677A"/>
    <w:rsid w:val="003F7C6A"/>
    <w:rsid w:val="0040221C"/>
    <w:rsid w:val="00403458"/>
    <w:rsid w:val="0041258C"/>
    <w:rsid w:val="004231B3"/>
    <w:rsid w:val="004357C6"/>
    <w:rsid w:val="0044069F"/>
    <w:rsid w:val="004407E6"/>
    <w:rsid w:val="00441A84"/>
    <w:rsid w:val="004426CE"/>
    <w:rsid w:val="00444D50"/>
    <w:rsid w:val="00447BFC"/>
    <w:rsid w:val="00454768"/>
    <w:rsid w:val="004630E1"/>
    <w:rsid w:val="00474CE2"/>
    <w:rsid w:val="00476513"/>
    <w:rsid w:val="00477276"/>
    <w:rsid w:val="00480183"/>
    <w:rsid w:val="00487522"/>
    <w:rsid w:val="0049275A"/>
    <w:rsid w:val="004A283A"/>
    <w:rsid w:val="004B1503"/>
    <w:rsid w:val="004B4F98"/>
    <w:rsid w:val="004B7341"/>
    <w:rsid w:val="004C0379"/>
    <w:rsid w:val="004C28EF"/>
    <w:rsid w:val="004C562D"/>
    <w:rsid w:val="004C78E1"/>
    <w:rsid w:val="004D7DA0"/>
    <w:rsid w:val="004E1EED"/>
    <w:rsid w:val="004E4A72"/>
    <w:rsid w:val="004E6EDB"/>
    <w:rsid w:val="004E7211"/>
    <w:rsid w:val="0050601B"/>
    <w:rsid w:val="00506C74"/>
    <w:rsid w:val="00520C5F"/>
    <w:rsid w:val="00522970"/>
    <w:rsid w:val="00532ADB"/>
    <w:rsid w:val="0055352B"/>
    <w:rsid w:val="00556E25"/>
    <w:rsid w:val="00580CC4"/>
    <w:rsid w:val="00586BE4"/>
    <w:rsid w:val="0059382A"/>
    <w:rsid w:val="005A0AB6"/>
    <w:rsid w:val="005A7297"/>
    <w:rsid w:val="005B376F"/>
    <w:rsid w:val="00610E90"/>
    <w:rsid w:val="00616503"/>
    <w:rsid w:val="0061723C"/>
    <w:rsid w:val="00623EA5"/>
    <w:rsid w:val="00624556"/>
    <w:rsid w:val="00625695"/>
    <w:rsid w:val="006532AB"/>
    <w:rsid w:val="0066109E"/>
    <w:rsid w:val="006621C2"/>
    <w:rsid w:val="00662D0C"/>
    <w:rsid w:val="00677A83"/>
    <w:rsid w:val="006860EA"/>
    <w:rsid w:val="006972A5"/>
    <w:rsid w:val="006A2331"/>
    <w:rsid w:val="006B0304"/>
    <w:rsid w:val="006C0698"/>
    <w:rsid w:val="006C0892"/>
    <w:rsid w:val="006C174E"/>
    <w:rsid w:val="006D06A7"/>
    <w:rsid w:val="006E178F"/>
    <w:rsid w:val="006F2221"/>
    <w:rsid w:val="006F3764"/>
    <w:rsid w:val="006F676A"/>
    <w:rsid w:val="00715F78"/>
    <w:rsid w:val="007238C2"/>
    <w:rsid w:val="00726AE6"/>
    <w:rsid w:val="00734C62"/>
    <w:rsid w:val="00745F9E"/>
    <w:rsid w:val="00747C57"/>
    <w:rsid w:val="00750754"/>
    <w:rsid w:val="00762B80"/>
    <w:rsid w:val="007821BE"/>
    <w:rsid w:val="00793476"/>
    <w:rsid w:val="0079781C"/>
    <w:rsid w:val="007A3CE4"/>
    <w:rsid w:val="007A4192"/>
    <w:rsid w:val="007C080F"/>
    <w:rsid w:val="007C7666"/>
    <w:rsid w:val="007C7B80"/>
    <w:rsid w:val="007D3431"/>
    <w:rsid w:val="007D5C04"/>
    <w:rsid w:val="007D79D0"/>
    <w:rsid w:val="007E178E"/>
    <w:rsid w:val="007E4105"/>
    <w:rsid w:val="007E5FBE"/>
    <w:rsid w:val="007E6C19"/>
    <w:rsid w:val="008024E4"/>
    <w:rsid w:val="00807F86"/>
    <w:rsid w:val="00813C6B"/>
    <w:rsid w:val="0081632B"/>
    <w:rsid w:val="00817C73"/>
    <w:rsid w:val="00820D10"/>
    <w:rsid w:val="00822079"/>
    <w:rsid w:val="00830AAE"/>
    <w:rsid w:val="00831DF4"/>
    <w:rsid w:val="00835D21"/>
    <w:rsid w:val="00850FEB"/>
    <w:rsid w:val="00853117"/>
    <w:rsid w:val="00855C99"/>
    <w:rsid w:val="00860F9D"/>
    <w:rsid w:val="0087181C"/>
    <w:rsid w:val="008725F9"/>
    <w:rsid w:val="00877555"/>
    <w:rsid w:val="008854BA"/>
    <w:rsid w:val="00886581"/>
    <w:rsid w:val="0089495A"/>
    <w:rsid w:val="008A1614"/>
    <w:rsid w:val="008A324D"/>
    <w:rsid w:val="008B47D8"/>
    <w:rsid w:val="008C3871"/>
    <w:rsid w:val="008C4885"/>
    <w:rsid w:val="008C605D"/>
    <w:rsid w:val="008E60B0"/>
    <w:rsid w:val="008F5D78"/>
    <w:rsid w:val="009046E6"/>
    <w:rsid w:val="009206C3"/>
    <w:rsid w:val="009239DB"/>
    <w:rsid w:val="009243EF"/>
    <w:rsid w:val="00925B9A"/>
    <w:rsid w:val="0093234F"/>
    <w:rsid w:val="00932FA0"/>
    <w:rsid w:val="00933DFD"/>
    <w:rsid w:val="009370C0"/>
    <w:rsid w:val="009550DF"/>
    <w:rsid w:val="0096101D"/>
    <w:rsid w:val="00962AC3"/>
    <w:rsid w:val="00964DB4"/>
    <w:rsid w:val="009750CE"/>
    <w:rsid w:val="00986B0A"/>
    <w:rsid w:val="009A1843"/>
    <w:rsid w:val="009A3F43"/>
    <w:rsid w:val="009A5E2B"/>
    <w:rsid w:val="009B3DDD"/>
    <w:rsid w:val="009B590A"/>
    <w:rsid w:val="009C33EB"/>
    <w:rsid w:val="009C3C8D"/>
    <w:rsid w:val="009C4174"/>
    <w:rsid w:val="009E54AB"/>
    <w:rsid w:val="009F3C87"/>
    <w:rsid w:val="009F6CE6"/>
    <w:rsid w:val="00A029F2"/>
    <w:rsid w:val="00A1719D"/>
    <w:rsid w:val="00A202B8"/>
    <w:rsid w:val="00A2322F"/>
    <w:rsid w:val="00A3559A"/>
    <w:rsid w:val="00A47B4C"/>
    <w:rsid w:val="00A51E6E"/>
    <w:rsid w:val="00A562AB"/>
    <w:rsid w:val="00A601FD"/>
    <w:rsid w:val="00A60E83"/>
    <w:rsid w:val="00A849FA"/>
    <w:rsid w:val="00A9060F"/>
    <w:rsid w:val="00AA39D1"/>
    <w:rsid w:val="00AC7266"/>
    <w:rsid w:val="00AD3C27"/>
    <w:rsid w:val="00AD3CBB"/>
    <w:rsid w:val="00AE1062"/>
    <w:rsid w:val="00AE3604"/>
    <w:rsid w:val="00AF08B4"/>
    <w:rsid w:val="00AF1C9F"/>
    <w:rsid w:val="00AF4608"/>
    <w:rsid w:val="00B022BD"/>
    <w:rsid w:val="00B074CC"/>
    <w:rsid w:val="00B24E68"/>
    <w:rsid w:val="00B41153"/>
    <w:rsid w:val="00B443A1"/>
    <w:rsid w:val="00B44453"/>
    <w:rsid w:val="00B465E5"/>
    <w:rsid w:val="00B50A04"/>
    <w:rsid w:val="00B555CB"/>
    <w:rsid w:val="00B60BF4"/>
    <w:rsid w:val="00B60C6A"/>
    <w:rsid w:val="00B64D14"/>
    <w:rsid w:val="00B74D7C"/>
    <w:rsid w:val="00B77AF4"/>
    <w:rsid w:val="00B812A9"/>
    <w:rsid w:val="00B8172C"/>
    <w:rsid w:val="00B8271C"/>
    <w:rsid w:val="00B908A6"/>
    <w:rsid w:val="00BA2FE4"/>
    <w:rsid w:val="00BA6F60"/>
    <w:rsid w:val="00BB01EC"/>
    <w:rsid w:val="00BB5BF9"/>
    <w:rsid w:val="00BC4CE1"/>
    <w:rsid w:val="00BD1DD1"/>
    <w:rsid w:val="00BE3411"/>
    <w:rsid w:val="00BE44C3"/>
    <w:rsid w:val="00BE7488"/>
    <w:rsid w:val="00BE7542"/>
    <w:rsid w:val="00BF0FD1"/>
    <w:rsid w:val="00C03E33"/>
    <w:rsid w:val="00C03EF1"/>
    <w:rsid w:val="00C13C50"/>
    <w:rsid w:val="00C31D47"/>
    <w:rsid w:val="00C45289"/>
    <w:rsid w:val="00C54FE7"/>
    <w:rsid w:val="00C74956"/>
    <w:rsid w:val="00C764DB"/>
    <w:rsid w:val="00C85A45"/>
    <w:rsid w:val="00CB1F59"/>
    <w:rsid w:val="00CC1673"/>
    <w:rsid w:val="00CC6FD2"/>
    <w:rsid w:val="00CD1353"/>
    <w:rsid w:val="00CE1853"/>
    <w:rsid w:val="00CE2E56"/>
    <w:rsid w:val="00CE3025"/>
    <w:rsid w:val="00CE3E4F"/>
    <w:rsid w:val="00CF2B10"/>
    <w:rsid w:val="00D00221"/>
    <w:rsid w:val="00D06F70"/>
    <w:rsid w:val="00D14C3A"/>
    <w:rsid w:val="00D16488"/>
    <w:rsid w:val="00D22CF3"/>
    <w:rsid w:val="00D25341"/>
    <w:rsid w:val="00D2609E"/>
    <w:rsid w:val="00D26C47"/>
    <w:rsid w:val="00D32ACC"/>
    <w:rsid w:val="00D33769"/>
    <w:rsid w:val="00D3409D"/>
    <w:rsid w:val="00D37573"/>
    <w:rsid w:val="00D51A6F"/>
    <w:rsid w:val="00D7334C"/>
    <w:rsid w:val="00D85D99"/>
    <w:rsid w:val="00D9065B"/>
    <w:rsid w:val="00D93C51"/>
    <w:rsid w:val="00DC0CEF"/>
    <w:rsid w:val="00DC2D8F"/>
    <w:rsid w:val="00DC72BF"/>
    <w:rsid w:val="00DC7D84"/>
    <w:rsid w:val="00DE077C"/>
    <w:rsid w:val="00DE3DB0"/>
    <w:rsid w:val="00DE7CD9"/>
    <w:rsid w:val="00DF2E7D"/>
    <w:rsid w:val="00DF6FC4"/>
    <w:rsid w:val="00E0405A"/>
    <w:rsid w:val="00E066BD"/>
    <w:rsid w:val="00E142DF"/>
    <w:rsid w:val="00E1467C"/>
    <w:rsid w:val="00E21D4D"/>
    <w:rsid w:val="00E25939"/>
    <w:rsid w:val="00E333DA"/>
    <w:rsid w:val="00E36358"/>
    <w:rsid w:val="00E36E11"/>
    <w:rsid w:val="00E37D98"/>
    <w:rsid w:val="00E5539D"/>
    <w:rsid w:val="00E62638"/>
    <w:rsid w:val="00E653AA"/>
    <w:rsid w:val="00E671BF"/>
    <w:rsid w:val="00E73DDA"/>
    <w:rsid w:val="00E76E79"/>
    <w:rsid w:val="00E77CD8"/>
    <w:rsid w:val="00E9151D"/>
    <w:rsid w:val="00E93DF6"/>
    <w:rsid w:val="00E971AB"/>
    <w:rsid w:val="00EA0671"/>
    <w:rsid w:val="00EA3329"/>
    <w:rsid w:val="00EA4142"/>
    <w:rsid w:val="00EA5A3D"/>
    <w:rsid w:val="00EB218B"/>
    <w:rsid w:val="00EB594C"/>
    <w:rsid w:val="00F075EA"/>
    <w:rsid w:val="00F137C1"/>
    <w:rsid w:val="00F23D67"/>
    <w:rsid w:val="00F265D5"/>
    <w:rsid w:val="00F358BF"/>
    <w:rsid w:val="00F452C7"/>
    <w:rsid w:val="00F45CE8"/>
    <w:rsid w:val="00F54A8E"/>
    <w:rsid w:val="00F55B79"/>
    <w:rsid w:val="00F566A4"/>
    <w:rsid w:val="00F56CA6"/>
    <w:rsid w:val="00F6067F"/>
    <w:rsid w:val="00F62A95"/>
    <w:rsid w:val="00F747BA"/>
    <w:rsid w:val="00F7781D"/>
    <w:rsid w:val="00F9089A"/>
    <w:rsid w:val="00F93134"/>
    <w:rsid w:val="00F93CA9"/>
    <w:rsid w:val="00FA29E8"/>
    <w:rsid w:val="00FA43A3"/>
    <w:rsid w:val="00FB41A1"/>
    <w:rsid w:val="00FB5B11"/>
    <w:rsid w:val="00FB6C2E"/>
    <w:rsid w:val="00FC0B72"/>
    <w:rsid w:val="00FC486A"/>
    <w:rsid w:val="00FC4DB1"/>
    <w:rsid w:val="00FD514B"/>
    <w:rsid w:val="00FE64E4"/>
    <w:rsid w:val="00FE6B96"/>
    <w:rsid w:val="00FF498F"/>
    <w:rsid w:val="00FF4EF1"/>
  </w:rsids>
  <m:mathPr>
    <m:mathFont m:val="Cambria Math"/>
    <m:brkBin m:val="before"/>
    <m:brkBinSub m:val="--"/>
    <m:smallFrac m:val="0"/>
    <m:dispDef/>
    <m:lMargin m:val="0"/>
    <m:rMargin m:val="0"/>
    <m:defJc m:val="centerGroup"/>
    <m:wrapIndent m:val="1440"/>
    <m:intLim m:val="subSup"/>
    <m:naryLim m:val="undOvr"/>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5B257E02"/>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s-ES_tradnl"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49275A"/>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9C3C8D"/>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E653AA"/>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BD1DD1"/>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9275A"/>
    <w:rPr>
      <w:rFonts w:asciiTheme="majorHAnsi" w:eastAsiaTheme="majorEastAsia" w:hAnsiTheme="majorHAnsi" w:cstheme="majorBidi"/>
      <w:b/>
      <w:bCs/>
      <w:color w:val="345A8A" w:themeColor="accent1" w:themeShade="B5"/>
      <w:sz w:val="32"/>
      <w:szCs w:val="32"/>
    </w:rPr>
  </w:style>
  <w:style w:type="paragraph" w:styleId="TOCHeading">
    <w:name w:val="TOC Heading"/>
    <w:basedOn w:val="Heading1"/>
    <w:next w:val="Normal"/>
    <w:uiPriority w:val="39"/>
    <w:unhideWhenUsed/>
    <w:qFormat/>
    <w:rsid w:val="0049275A"/>
    <w:pPr>
      <w:spacing w:line="276" w:lineRule="auto"/>
      <w:outlineLvl w:val="9"/>
    </w:pPr>
    <w:rPr>
      <w:color w:val="365F91" w:themeColor="accent1" w:themeShade="BF"/>
      <w:sz w:val="28"/>
      <w:szCs w:val="28"/>
      <w:lang w:val="en-US"/>
    </w:rPr>
  </w:style>
  <w:style w:type="paragraph" w:styleId="BalloonText">
    <w:name w:val="Balloon Text"/>
    <w:basedOn w:val="Normal"/>
    <w:link w:val="BalloonTextChar"/>
    <w:uiPriority w:val="99"/>
    <w:semiHidden/>
    <w:unhideWhenUsed/>
    <w:rsid w:val="0049275A"/>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49275A"/>
    <w:rPr>
      <w:rFonts w:ascii="Lucida Grande" w:hAnsi="Lucida Grande" w:cs="Lucida Grande"/>
      <w:sz w:val="18"/>
      <w:szCs w:val="18"/>
    </w:rPr>
  </w:style>
  <w:style w:type="paragraph" w:styleId="TOC1">
    <w:name w:val="toc 1"/>
    <w:basedOn w:val="Normal"/>
    <w:next w:val="Normal"/>
    <w:autoRedefine/>
    <w:uiPriority w:val="39"/>
    <w:unhideWhenUsed/>
    <w:rsid w:val="0049275A"/>
    <w:pPr>
      <w:spacing w:before="120"/>
    </w:pPr>
    <w:rPr>
      <w:rFonts w:asciiTheme="majorHAnsi" w:hAnsiTheme="majorHAnsi"/>
      <w:b/>
      <w:color w:val="548DD4"/>
    </w:rPr>
  </w:style>
  <w:style w:type="paragraph" w:styleId="TOC2">
    <w:name w:val="toc 2"/>
    <w:basedOn w:val="Normal"/>
    <w:next w:val="Normal"/>
    <w:autoRedefine/>
    <w:uiPriority w:val="39"/>
    <w:unhideWhenUsed/>
    <w:rsid w:val="0049275A"/>
    <w:rPr>
      <w:sz w:val="22"/>
      <w:szCs w:val="22"/>
    </w:rPr>
  </w:style>
  <w:style w:type="paragraph" w:styleId="TOC3">
    <w:name w:val="toc 3"/>
    <w:basedOn w:val="Normal"/>
    <w:next w:val="Normal"/>
    <w:autoRedefine/>
    <w:uiPriority w:val="39"/>
    <w:unhideWhenUsed/>
    <w:rsid w:val="0049275A"/>
    <w:pPr>
      <w:ind w:left="240"/>
    </w:pPr>
    <w:rPr>
      <w:i/>
      <w:sz w:val="22"/>
      <w:szCs w:val="22"/>
    </w:rPr>
  </w:style>
  <w:style w:type="paragraph" w:styleId="TOC4">
    <w:name w:val="toc 4"/>
    <w:basedOn w:val="Normal"/>
    <w:next w:val="Normal"/>
    <w:autoRedefine/>
    <w:uiPriority w:val="39"/>
    <w:unhideWhenUsed/>
    <w:rsid w:val="0049275A"/>
    <w:pPr>
      <w:pBdr>
        <w:between w:val="double" w:sz="6" w:space="0" w:color="auto"/>
      </w:pBdr>
      <w:ind w:left="480"/>
    </w:pPr>
    <w:rPr>
      <w:sz w:val="20"/>
      <w:szCs w:val="20"/>
    </w:rPr>
  </w:style>
  <w:style w:type="paragraph" w:styleId="TOC5">
    <w:name w:val="toc 5"/>
    <w:basedOn w:val="Normal"/>
    <w:next w:val="Normal"/>
    <w:autoRedefine/>
    <w:uiPriority w:val="39"/>
    <w:unhideWhenUsed/>
    <w:rsid w:val="0049275A"/>
    <w:pPr>
      <w:pBdr>
        <w:between w:val="double" w:sz="6" w:space="0" w:color="auto"/>
      </w:pBdr>
      <w:ind w:left="720"/>
    </w:pPr>
    <w:rPr>
      <w:sz w:val="20"/>
      <w:szCs w:val="20"/>
    </w:rPr>
  </w:style>
  <w:style w:type="paragraph" w:styleId="TOC6">
    <w:name w:val="toc 6"/>
    <w:basedOn w:val="Normal"/>
    <w:next w:val="Normal"/>
    <w:autoRedefine/>
    <w:uiPriority w:val="39"/>
    <w:unhideWhenUsed/>
    <w:rsid w:val="0049275A"/>
    <w:pPr>
      <w:pBdr>
        <w:between w:val="double" w:sz="6" w:space="0" w:color="auto"/>
      </w:pBdr>
      <w:ind w:left="960"/>
    </w:pPr>
    <w:rPr>
      <w:sz w:val="20"/>
      <w:szCs w:val="20"/>
    </w:rPr>
  </w:style>
  <w:style w:type="paragraph" w:styleId="TOC7">
    <w:name w:val="toc 7"/>
    <w:basedOn w:val="Normal"/>
    <w:next w:val="Normal"/>
    <w:autoRedefine/>
    <w:uiPriority w:val="39"/>
    <w:unhideWhenUsed/>
    <w:rsid w:val="0049275A"/>
    <w:pPr>
      <w:pBdr>
        <w:between w:val="double" w:sz="6" w:space="0" w:color="auto"/>
      </w:pBdr>
      <w:ind w:left="1200"/>
    </w:pPr>
    <w:rPr>
      <w:sz w:val="20"/>
      <w:szCs w:val="20"/>
    </w:rPr>
  </w:style>
  <w:style w:type="paragraph" w:styleId="TOC8">
    <w:name w:val="toc 8"/>
    <w:basedOn w:val="Normal"/>
    <w:next w:val="Normal"/>
    <w:autoRedefine/>
    <w:uiPriority w:val="39"/>
    <w:unhideWhenUsed/>
    <w:rsid w:val="0049275A"/>
    <w:pPr>
      <w:pBdr>
        <w:between w:val="double" w:sz="6" w:space="0" w:color="auto"/>
      </w:pBdr>
      <w:ind w:left="1440"/>
    </w:pPr>
    <w:rPr>
      <w:sz w:val="20"/>
      <w:szCs w:val="20"/>
    </w:rPr>
  </w:style>
  <w:style w:type="paragraph" w:styleId="TOC9">
    <w:name w:val="toc 9"/>
    <w:basedOn w:val="Normal"/>
    <w:next w:val="Normal"/>
    <w:autoRedefine/>
    <w:uiPriority w:val="39"/>
    <w:unhideWhenUsed/>
    <w:rsid w:val="0049275A"/>
    <w:pPr>
      <w:pBdr>
        <w:between w:val="double" w:sz="6" w:space="0" w:color="auto"/>
      </w:pBdr>
      <w:ind w:left="1680"/>
    </w:pPr>
    <w:rPr>
      <w:sz w:val="20"/>
      <w:szCs w:val="20"/>
    </w:rPr>
  </w:style>
  <w:style w:type="character" w:customStyle="1" w:styleId="Heading2Char">
    <w:name w:val="Heading 2 Char"/>
    <w:basedOn w:val="DefaultParagraphFont"/>
    <w:link w:val="Heading2"/>
    <w:uiPriority w:val="9"/>
    <w:rsid w:val="009C3C8D"/>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9C3C8D"/>
    <w:pPr>
      <w:ind w:left="720"/>
      <w:contextualSpacing/>
    </w:pPr>
  </w:style>
  <w:style w:type="paragraph" w:styleId="NoSpacing">
    <w:name w:val="No Spacing"/>
    <w:uiPriority w:val="1"/>
    <w:qFormat/>
    <w:rsid w:val="009C3C8D"/>
  </w:style>
  <w:style w:type="paragraph" w:styleId="Index1">
    <w:name w:val="index 1"/>
    <w:basedOn w:val="Normal"/>
    <w:next w:val="Normal"/>
    <w:autoRedefine/>
    <w:uiPriority w:val="99"/>
    <w:unhideWhenUsed/>
    <w:rsid w:val="009206C3"/>
    <w:pPr>
      <w:ind w:left="240" w:hanging="240"/>
    </w:pPr>
  </w:style>
  <w:style w:type="paragraph" w:styleId="Index2">
    <w:name w:val="index 2"/>
    <w:basedOn w:val="Normal"/>
    <w:next w:val="Normal"/>
    <w:autoRedefine/>
    <w:uiPriority w:val="99"/>
    <w:unhideWhenUsed/>
    <w:rsid w:val="009206C3"/>
    <w:pPr>
      <w:ind w:left="480" w:hanging="240"/>
    </w:pPr>
  </w:style>
  <w:style w:type="paragraph" w:styleId="Index3">
    <w:name w:val="index 3"/>
    <w:basedOn w:val="Normal"/>
    <w:next w:val="Normal"/>
    <w:autoRedefine/>
    <w:uiPriority w:val="99"/>
    <w:unhideWhenUsed/>
    <w:rsid w:val="009206C3"/>
    <w:pPr>
      <w:ind w:left="720" w:hanging="240"/>
    </w:pPr>
  </w:style>
  <w:style w:type="paragraph" w:styleId="Index4">
    <w:name w:val="index 4"/>
    <w:basedOn w:val="Normal"/>
    <w:next w:val="Normal"/>
    <w:autoRedefine/>
    <w:uiPriority w:val="99"/>
    <w:unhideWhenUsed/>
    <w:rsid w:val="009206C3"/>
    <w:pPr>
      <w:ind w:left="960" w:hanging="240"/>
    </w:pPr>
  </w:style>
  <w:style w:type="paragraph" w:styleId="Index5">
    <w:name w:val="index 5"/>
    <w:basedOn w:val="Normal"/>
    <w:next w:val="Normal"/>
    <w:autoRedefine/>
    <w:uiPriority w:val="99"/>
    <w:unhideWhenUsed/>
    <w:rsid w:val="009206C3"/>
    <w:pPr>
      <w:ind w:left="1200" w:hanging="240"/>
    </w:pPr>
  </w:style>
  <w:style w:type="paragraph" w:styleId="Index6">
    <w:name w:val="index 6"/>
    <w:basedOn w:val="Normal"/>
    <w:next w:val="Normal"/>
    <w:autoRedefine/>
    <w:uiPriority w:val="99"/>
    <w:unhideWhenUsed/>
    <w:rsid w:val="009206C3"/>
    <w:pPr>
      <w:ind w:left="1440" w:hanging="240"/>
    </w:pPr>
  </w:style>
  <w:style w:type="paragraph" w:styleId="Index7">
    <w:name w:val="index 7"/>
    <w:basedOn w:val="Normal"/>
    <w:next w:val="Normal"/>
    <w:autoRedefine/>
    <w:uiPriority w:val="99"/>
    <w:unhideWhenUsed/>
    <w:rsid w:val="009206C3"/>
    <w:pPr>
      <w:ind w:left="1680" w:hanging="240"/>
    </w:pPr>
  </w:style>
  <w:style w:type="paragraph" w:styleId="Index8">
    <w:name w:val="index 8"/>
    <w:basedOn w:val="Normal"/>
    <w:next w:val="Normal"/>
    <w:autoRedefine/>
    <w:uiPriority w:val="99"/>
    <w:unhideWhenUsed/>
    <w:rsid w:val="009206C3"/>
    <w:pPr>
      <w:ind w:left="1920" w:hanging="240"/>
    </w:pPr>
  </w:style>
  <w:style w:type="paragraph" w:styleId="Index9">
    <w:name w:val="index 9"/>
    <w:basedOn w:val="Normal"/>
    <w:next w:val="Normal"/>
    <w:autoRedefine/>
    <w:uiPriority w:val="99"/>
    <w:unhideWhenUsed/>
    <w:rsid w:val="009206C3"/>
    <w:pPr>
      <w:ind w:left="2160" w:hanging="240"/>
    </w:pPr>
  </w:style>
  <w:style w:type="paragraph" w:styleId="IndexHeading">
    <w:name w:val="index heading"/>
    <w:basedOn w:val="Normal"/>
    <w:next w:val="Index1"/>
    <w:uiPriority w:val="99"/>
    <w:unhideWhenUsed/>
    <w:rsid w:val="009206C3"/>
  </w:style>
  <w:style w:type="character" w:customStyle="1" w:styleId="Heading3Char">
    <w:name w:val="Heading 3 Char"/>
    <w:basedOn w:val="DefaultParagraphFont"/>
    <w:link w:val="Heading3"/>
    <w:uiPriority w:val="9"/>
    <w:rsid w:val="00E653AA"/>
    <w:rPr>
      <w:rFonts w:asciiTheme="majorHAnsi" w:eastAsiaTheme="majorEastAsia" w:hAnsiTheme="majorHAnsi" w:cstheme="majorBidi"/>
      <w:b/>
      <w:bCs/>
      <w:color w:val="4F81BD" w:themeColor="accent1"/>
    </w:rPr>
  </w:style>
  <w:style w:type="character" w:styleId="CommentReference">
    <w:name w:val="annotation reference"/>
    <w:basedOn w:val="DefaultParagraphFont"/>
    <w:uiPriority w:val="99"/>
    <w:semiHidden/>
    <w:unhideWhenUsed/>
    <w:rsid w:val="00E5539D"/>
    <w:rPr>
      <w:sz w:val="16"/>
      <w:szCs w:val="16"/>
    </w:rPr>
  </w:style>
  <w:style w:type="paragraph" w:styleId="CommentText">
    <w:name w:val="annotation text"/>
    <w:basedOn w:val="Normal"/>
    <w:link w:val="CommentTextChar"/>
    <w:uiPriority w:val="99"/>
    <w:semiHidden/>
    <w:unhideWhenUsed/>
    <w:rsid w:val="00E5539D"/>
    <w:rPr>
      <w:sz w:val="20"/>
      <w:szCs w:val="20"/>
    </w:rPr>
  </w:style>
  <w:style w:type="character" w:customStyle="1" w:styleId="CommentTextChar">
    <w:name w:val="Comment Text Char"/>
    <w:basedOn w:val="DefaultParagraphFont"/>
    <w:link w:val="CommentText"/>
    <w:uiPriority w:val="99"/>
    <w:semiHidden/>
    <w:rsid w:val="00E5539D"/>
    <w:rPr>
      <w:sz w:val="20"/>
      <w:szCs w:val="20"/>
    </w:rPr>
  </w:style>
  <w:style w:type="paragraph" w:styleId="CommentSubject">
    <w:name w:val="annotation subject"/>
    <w:basedOn w:val="CommentText"/>
    <w:next w:val="CommentText"/>
    <w:link w:val="CommentSubjectChar"/>
    <w:uiPriority w:val="99"/>
    <w:semiHidden/>
    <w:unhideWhenUsed/>
    <w:rsid w:val="00E5539D"/>
    <w:rPr>
      <w:b/>
      <w:bCs/>
    </w:rPr>
  </w:style>
  <w:style w:type="character" w:customStyle="1" w:styleId="CommentSubjectChar">
    <w:name w:val="Comment Subject Char"/>
    <w:basedOn w:val="CommentTextChar"/>
    <w:link w:val="CommentSubject"/>
    <w:uiPriority w:val="99"/>
    <w:semiHidden/>
    <w:rsid w:val="00E5539D"/>
    <w:rPr>
      <w:b/>
      <w:bCs/>
      <w:sz w:val="20"/>
      <w:szCs w:val="20"/>
    </w:rPr>
  </w:style>
  <w:style w:type="character" w:styleId="Hyperlink">
    <w:name w:val="Hyperlink"/>
    <w:basedOn w:val="DefaultParagraphFont"/>
    <w:uiPriority w:val="99"/>
    <w:unhideWhenUsed/>
    <w:rsid w:val="009B3DDD"/>
    <w:rPr>
      <w:color w:val="0000FF" w:themeColor="hyperlink"/>
      <w:u w:val="single"/>
    </w:rPr>
  </w:style>
  <w:style w:type="character" w:customStyle="1" w:styleId="Heading4Char">
    <w:name w:val="Heading 4 Char"/>
    <w:basedOn w:val="DefaultParagraphFont"/>
    <w:link w:val="Heading4"/>
    <w:uiPriority w:val="9"/>
    <w:rsid w:val="00BD1DD1"/>
    <w:rPr>
      <w:rFonts w:asciiTheme="majorHAnsi" w:eastAsiaTheme="majorEastAsia" w:hAnsiTheme="majorHAnsi" w:cstheme="majorBidi"/>
      <w:b/>
      <w:bCs/>
      <w:i/>
      <w:iCs/>
      <w:color w:val="4F81BD" w:themeColor="accent1"/>
    </w:rPr>
  </w:style>
  <w:style w:type="character" w:styleId="FollowedHyperlink">
    <w:name w:val="FollowedHyperlink"/>
    <w:basedOn w:val="DefaultParagraphFont"/>
    <w:uiPriority w:val="99"/>
    <w:semiHidden/>
    <w:unhideWhenUsed/>
    <w:rsid w:val="008854BA"/>
    <w:rPr>
      <w:color w:val="800080" w:themeColor="followedHyperlink"/>
      <w:u w:val="single"/>
    </w:rPr>
  </w:style>
  <w:style w:type="table" w:styleId="TableGrid">
    <w:name w:val="Table Grid"/>
    <w:basedOn w:val="TableNormal"/>
    <w:uiPriority w:val="59"/>
    <w:rsid w:val="00EA5A3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Revision">
    <w:name w:val="Revision"/>
    <w:hidden/>
    <w:uiPriority w:val="99"/>
    <w:semiHidden/>
    <w:rsid w:val="00E671BF"/>
  </w:style>
  <w:style w:type="paragraph" w:styleId="Header">
    <w:name w:val="header"/>
    <w:basedOn w:val="Normal"/>
    <w:link w:val="HeaderChar"/>
    <w:unhideWhenUsed/>
    <w:rsid w:val="003E4A9E"/>
    <w:pPr>
      <w:tabs>
        <w:tab w:val="center" w:pos="4153"/>
        <w:tab w:val="right" w:pos="8306"/>
      </w:tabs>
    </w:pPr>
  </w:style>
  <w:style w:type="character" w:customStyle="1" w:styleId="HeaderChar">
    <w:name w:val="Header Char"/>
    <w:basedOn w:val="DefaultParagraphFont"/>
    <w:link w:val="Header"/>
    <w:uiPriority w:val="99"/>
    <w:rsid w:val="003E4A9E"/>
  </w:style>
  <w:style w:type="paragraph" w:styleId="Footer">
    <w:name w:val="footer"/>
    <w:basedOn w:val="Normal"/>
    <w:link w:val="FooterChar"/>
    <w:uiPriority w:val="99"/>
    <w:unhideWhenUsed/>
    <w:rsid w:val="003E4A9E"/>
    <w:pPr>
      <w:tabs>
        <w:tab w:val="center" w:pos="4153"/>
        <w:tab w:val="right" w:pos="8306"/>
      </w:tabs>
    </w:pPr>
  </w:style>
  <w:style w:type="character" w:customStyle="1" w:styleId="FooterChar">
    <w:name w:val="Footer Char"/>
    <w:basedOn w:val="DefaultParagraphFont"/>
    <w:link w:val="Footer"/>
    <w:uiPriority w:val="99"/>
    <w:rsid w:val="003E4A9E"/>
  </w:style>
  <w:style w:type="character" w:styleId="PageNumber">
    <w:name w:val="page number"/>
    <w:basedOn w:val="DefaultParagraphFont"/>
    <w:uiPriority w:val="99"/>
    <w:semiHidden/>
    <w:unhideWhenUsed/>
    <w:rsid w:val="004C0379"/>
  </w:style>
  <w:style w:type="character" w:styleId="HTMLCode">
    <w:name w:val="HTML Code"/>
    <w:basedOn w:val="DefaultParagraphFont"/>
    <w:uiPriority w:val="99"/>
    <w:semiHidden/>
    <w:unhideWhenUsed/>
    <w:rsid w:val="00820D10"/>
    <w:rPr>
      <w:rFonts w:ascii="Courier" w:eastAsiaTheme="minorEastAsia" w:hAnsi="Courier" w:cs="Courier"/>
      <w:sz w:val="20"/>
      <w:szCs w:val="20"/>
    </w:rPr>
  </w:style>
  <w:style w:type="paragraph" w:customStyle="1" w:styleId="CdigoFuente">
    <w:name w:val="Código Fuente"/>
    <w:rsid w:val="0079781C"/>
    <w:pPr>
      <w:tabs>
        <w:tab w:val="left" w:pos="567"/>
      </w:tabs>
    </w:pPr>
    <w:rPr>
      <w:rFonts w:ascii="Courier New" w:eastAsia="Times New Roman" w:hAnsi="Courier New" w:cs="Times New Roman"/>
      <w:noProof/>
      <w:sz w:val="20"/>
      <w:szCs w:val="20"/>
      <w:lang w:val="es-ES" w:eastAsia="es-ES"/>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s-ES_tradnl"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49275A"/>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9C3C8D"/>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E653AA"/>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BD1DD1"/>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9275A"/>
    <w:rPr>
      <w:rFonts w:asciiTheme="majorHAnsi" w:eastAsiaTheme="majorEastAsia" w:hAnsiTheme="majorHAnsi" w:cstheme="majorBidi"/>
      <w:b/>
      <w:bCs/>
      <w:color w:val="345A8A" w:themeColor="accent1" w:themeShade="B5"/>
      <w:sz w:val="32"/>
      <w:szCs w:val="32"/>
    </w:rPr>
  </w:style>
  <w:style w:type="paragraph" w:styleId="TOCHeading">
    <w:name w:val="TOC Heading"/>
    <w:basedOn w:val="Heading1"/>
    <w:next w:val="Normal"/>
    <w:uiPriority w:val="39"/>
    <w:unhideWhenUsed/>
    <w:qFormat/>
    <w:rsid w:val="0049275A"/>
    <w:pPr>
      <w:spacing w:line="276" w:lineRule="auto"/>
      <w:outlineLvl w:val="9"/>
    </w:pPr>
    <w:rPr>
      <w:color w:val="365F91" w:themeColor="accent1" w:themeShade="BF"/>
      <w:sz w:val="28"/>
      <w:szCs w:val="28"/>
      <w:lang w:val="en-US"/>
    </w:rPr>
  </w:style>
  <w:style w:type="paragraph" w:styleId="BalloonText">
    <w:name w:val="Balloon Text"/>
    <w:basedOn w:val="Normal"/>
    <w:link w:val="BalloonTextChar"/>
    <w:uiPriority w:val="99"/>
    <w:semiHidden/>
    <w:unhideWhenUsed/>
    <w:rsid w:val="0049275A"/>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49275A"/>
    <w:rPr>
      <w:rFonts w:ascii="Lucida Grande" w:hAnsi="Lucida Grande" w:cs="Lucida Grande"/>
      <w:sz w:val="18"/>
      <w:szCs w:val="18"/>
    </w:rPr>
  </w:style>
  <w:style w:type="paragraph" w:styleId="TOC1">
    <w:name w:val="toc 1"/>
    <w:basedOn w:val="Normal"/>
    <w:next w:val="Normal"/>
    <w:autoRedefine/>
    <w:uiPriority w:val="39"/>
    <w:unhideWhenUsed/>
    <w:rsid w:val="0049275A"/>
    <w:pPr>
      <w:spacing w:before="120"/>
    </w:pPr>
    <w:rPr>
      <w:rFonts w:asciiTheme="majorHAnsi" w:hAnsiTheme="majorHAnsi"/>
      <w:b/>
      <w:color w:val="548DD4"/>
    </w:rPr>
  </w:style>
  <w:style w:type="paragraph" w:styleId="TOC2">
    <w:name w:val="toc 2"/>
    <w:basedOn w:val="Normal"/>
    <w:next w:val="Normal"/>
    <w:autoRedefine/>
    <w:uiPriority w:val="39"/>
    <w:unhideWhenUsed/>
    <w:rsid w:val="0049275A"/>
    <w:rPr>
      <w:sz w:val="22"/>
      <w:szCs w:val="22"/>
    </w:rPr>
  </w:style>
  <w:style w:type="paragraph" w:styleId="TOC3">
    <w:name w:val="toc 3"/>
    <w:basedOn w:val="Normal"/>
    <w:next w:val="Normal"/>
    <w:autoRedefine/>
    <w:uiPriority w:val="39"/>
    <w:unhideWhenUsed/>
    <w:rsid w:val="0049275A"/>
    <w:pPr>
      <w:ind w:left="240"/>
    </w:pPr>
    <w:rPr>
      <w:i/>
      <w:sz w:val="22"/>
      <w:szCs w:val="22"/>
    </w:rPr>
  </w:style>
  <w:style w:type="paragraph" w:styleId="TOC4">
    <w:name w:val="toc 4"/>
    <w:basedOn w:val="Normal"/>
    <w:next w:val="Normal"/>
    <w:autoRedefine/>
    <w:uiPriority w:val="39"/>
    <w:unhideWhenUsed/>
    <w:rsid w:val="0049275A"/>
    <w:pPr>
      <w:pBdr>
        <w:between w:val="double" w:sz="6" w:space="0" w:color="auto"/>
      </w:pBdr>
      <w:ind w:left="480"/>
    </w:pPr>
    <w:rPr>
      <w:sz w:val="20"/>
      <w:szCs w:val="20"/>
    </w:rPr>
  </w:style>
  <w:style w:type="paragraph" w:styleId="TOC5">
    <w:name w:val="toc 5"/>
    <w:basedOn w:val="Normal"/>
    <w:next w:val="Normal"/>
    <w:autoRedefine/>
    <w:uiPriority w:val="39"/>
    <w:unhideWhenUsed/>
    <w:rsid w:val="0049275A"/>
    <w:pPr>
      <w:pBdr>
        <w:between w:val="double" w:sz="6" w:space="0" w:color="auto"/>
      </w:pBdr>
      <w:ind w:left="720"/>
    </w:pPr>
    <w:rPr>
      <w:sz w:val="20"/>
      <w:szCs w:val="20"/>
    </w:rPr>
  </w:style>
  <w:style w:type="paragraph" w:styleId="TOC6">
    <w:name w:val="toc 6"/>
    <w:basedOn w:val="Normal"/>
    <w:next w:val="Normal"/>
    <w:autoRedefine/>
    <w:uiPriority w:val="39"/>
    <w:unhideWhenUsed/>
    <w:rsid w:val="0049275A"/>
    <w:pPr>
      <w:pBdr>
        <w:between w:val="double" w:sz="6" w:space="0" w:color="auto"/>
      </w:pBdr>
      <w:ind w:left="960"/>
    </w:pPr>
    <w:rPr>
      <w:sz w:val="20"/>
      <w:szCs w:val="20"/>
    </w:rPr>
  </w:style>
  <w:style w:type="paragraph" w:styleId="TOC7">
    <w:name w:val="toc 7"/>
    <w:basedOn w:val="Normal"/>
    <w:next w:val="Normal"/>
    <w:autoRedefine/>
    <w:uiPriority w:val="39"/>
    <w:unhideWhenUsed/>
    <w:rsid w:val="0049275A"/>
    <w:pPr>
      <w:pBdr>
        <w:between w:val="double" w:sz="6" w:space="0" w:color="auto"/>
      </w:pBdr>
      <w:ind w:left="1200"/>
    </w:pPr>
    <w:rPr>
      <w:sz w:val="20"/>
      <w:szCs w:val="20"/>
    </w:rPr>
  </w:style>
  <w:style w:type="paragraph" w:styleId="TOC8">
    <w:name w:val="toc 8"/>
    <w:basedOn w:val="Normal"/>
    <w:next w:val="Normal"/>
    <w:autoRedefine/>
    <w:uiPriority w:val="39"/>
    <w:unhideWhenUsed/>
    <w:rsid w:val="0049275A"/>
    <w:pPr>
      <w:pBdr>
        <w:between w:val="double" w:sz="6" w:space="0" w:color="auto"/>
      </w:pBdr>
      <w:ind w:left="1440"/>
    </w:pPr>
    <w:rPr>
      <w:sz w:val="20"/>
      <w:szCs w:val="20"/>
    </w:rPr>
  </w:style>
  <w:style w:type="paragraph" w:styleId="TOC9">
    <w:name w:val="toc 9"/>
    <w:basedOn w:val="Normal"/>
    <w:next w:val="Normal"/>
    <w:autoRedefine/>
    <w:uiPriority w:val="39"/>
    <w:unhideWhenUsed/>
    <w:rsid w:val="0049275A"/>
    <w:pPr>
      <w:pBdr>
        <w:between w:val="double" w:sz="6" w:space="0" w:color="auto"/>
      </w:pBdr>
      <w:ind w:left="1680"/>
    </w:pPr>
    <w:rPr>
      <w:sz w:val="20"/>
      <w:szCs w:val="20"/>
    </w:rPr>
  </w:style>
  <w:style w:type="character" w:customStyle="1" w:styleId="Heading2Char">
    <w:name w:val="Heading 2 Char"/>
    <w:basedOn w:val="DefaultParagraphFont"/>
    <w:link w:val="Heading2"/>
    <w:uiPriority w:val="9"/>
    <w:rsid w:val="009C3C8D"/>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9C3C8D"/>
    <w:pPr>
      <w:ind w:left="720"/>
      <w:contextualSpacing/>
    </w:pPr>
  </w:style>
  <w:style w:type="paragraph" w:styleId="NoSpacing">
    <w:name w:val="No Spacing"/>
    <w:uiPriority w:val="1"/>
    <w:qFormat/>
    <w:rsid w:val="009C3C8D"/>
  </w:style>
  <w:style w:type="paragraph" w:styleId="Index1">
    <w:name w:val="index 1"/>
    <w:basedOn w:val="Normal"/>
    <w:next w:val="Normal"/>
    <w:autoRedefine/>
    <w:uiPriority w:val="99"/>
    <w:unhideWhenUsed/>
    <w:rsid w:val="009206C3"/>
    <w:pPr>
      <w:ind w:left="240" w:hanging="240"/>
    </w:pPr>
  </w:style>
  <w:style w:type="paragraph" w:styleId="Index2">
    <w:name w:val="index 2"/>
    <w:basedOn w:val="Normal"/>
    <w:next w:val="Normal"/>
    <w:autoRedefine/>
    <w:uiPriority w:val="99"/>
    <w:unhideWhenUsed/>
    <w:rsid w:val="009206C3"/>
    <w:pPr>
      <w:ind w:left="480" w:hanging="240"/>
    </w:pPr>
  </w:style>
  <w:style w:type="paragraph" w:styleId="Index3">
    <w:name w:val="index 3"/>
    <w:basedOn w:val="Normal"/>
    <w:next w:val="Normal"/>
    <w:autoRedefine/>
    <w:uiPriority w:val="99"/>
    <w:unhideWhenUsed/>
    <w:rsid w:val="009206C3"/>
    <w:pPr>
      <w:ind w:left="720" w:hanging="240"/>
    </w:pPr>
  </w:style>
  <w:style w:type="paragraph" w:styleId="Index4">
    <w:name w:val="index 4"/>
    <w:basedOn w:val="Normal"/>
    <w:next w:val="Normal"/>
    <w:autoRedefine/>
    <w:uiPriority w:val="99"/>
    <w:unhideWhenUsed/>
    <w:rsid w:val="009206C3"/>
    <w:pPr>
      <w:ind w:left="960" w:hanging="240"/>
    </w:pPr>
  </w:style>
  <w:style w:type="paragraph" w:styleId="Index5">
    <w:name w:val="index 5"/>
    <w:basedOn w:val="Normal"/>
    <w:next w:val="Normal"/>
    <w:autoRedefine/>
    <w:uiPriority w:val="99"/>
    <w:unhideWhenUsed/>
    <w:rsid w:val="009206C3"/>
    <w:pPr>
      <w:ind w:left="1200" w:hanging="240"/>
    </w:pPr>
  </w:style>
  <w:style w:type="paragraph" w:styleId="Index6">
    <w:name w:val="index 6"/>
    <w:basedOn w:val="Normal"/>
    <w:next w:val="Normal"/>
    <w:autoRedefine/>
    <w:uiPriority w:val="99"/>
    <w:unhideWhenUsed/>
    <w:rsid w:val="009206C3"/>
    <w:pPr>
      <w:ind w:left="1440" w:hanging="240"/>
    </w:pPr>
  </w:style>
  <w:style w:type="paragraph" w:styleId="Index7">
    <w:name w:val="index 7"/>
    <w:basedOn w:val="Normal"/>
    <w:next w:val="Normal"/>
    <w:autoRedefine/>
    <w:uiPriority w:val="99"/>
    <w:unhideWhenUsed/>
    <w:rsid w:val="009206C3"/>
    <w:pPr>
      <w:ind w:left="1680" w:hanging="240"/>
    </w:pPr>
  </w:style>
  <w:style w:type="paragraph" w:styleId="Index8">
    <w:name w:val="index 8"/>
    <w:basedOn w:val="Normal"/>
    <w:next w:val="Normal"/>
    <w:autoRedefine/>
    <w:uiPriority w:val="99"/>
    <w:unhideWhenUsed/>
    <w:rsid w:val="009206C3"/>
    <w:pPr>
      <w:ind w:left="1920" w:hanging="240"/>
    </w:pPr>
  </w:style>
  <w:style w:type="paragraph" w:styleId="Index9">
    <w:name w:val="index 9"/>
    <w:basedOn w:val="Normal"/>
    <w:next w:val="Normal"/>
    <w:autoRedefine/>
    <w:uiPriority w:val="99"/>
    <w:unhideWhenUsed/>
    <w:rsid w:val="009206C3"/>
    <w:pPr>
      <w:ind w:left="2160" w:hanging="240"/>
    </w:pPr>
  </w:style>
  <w:style w:type="paragraph" w:styleId="IndexHeading">
    <w:name w:val="index heading"/>
    <w:basedOn w:val="Normal"/>
    <w:next w:val="Index1"/>
    <w:uiPriority w:val="99"/>
    <w:unhideWhenUsed/>
    <w:rsid w:val="009206C3"/>
  </w:style>
  <w:style w:type="character" w:customStyle="1" w:styleId="Heading3Char">
    <w:name w:val="Heading 3 Char"/>
    <w:basedOn w:val="DefaultParagraphFont"/>
    <w:link w:val="Heading3"/>
    <w:uiPriority w:val="9"/>
    <w:rsid w:val="00E653AA"/>
    <w:rPr>
      <w:rFonts w:asciiTheme="majorHAnsi" w:eastAsiaTheme="majorEastAsia" w:hAnsiTheme="majorHAnsi" w:cstheme="majorBidi"/>
      <w:b/>
      <w:bCs/>
      <w:color w:val="4F81BD" w:themeColor="accent1"/>
    </w:rPr>
  </w:style>
  <w:style w:type="character" w:styleId="CommentReference">
    <w:name w:val="annotation reference"/>
    <w:basedOn w:val="DefaultParagraphFont"/>
    <w:uiPriority w:val="99"/>
    <w:semiHidden/>
    <w:unhideWhenUsed/>
    <w:rsid w:val="00E5539D"/>
    <w:rPr>
      <w:sz w:val="16"/>
      <w:szCs w:val="16"/>
    </w:rPr>
  </w:style>
  <w:style w:type="paragraph" w:styleId="CommentText">
    <w:name w:val="annotation text"/>
    <w:basedOn w:val="Normal"/>
    <w:link w:val="CommentTextChar"/>
    <w:uiPriority w:val="99"/>
    <w:semiHidden/>
    <w:unhideWhenUsed/>
    <w:rsid w:val="00E5539D"/>
    <w:rPr>
      <w:sz w:val="20"/>
      <w:szCs w:val="20"/>
    </w:rPr>
  </w:style>
  <w:style w:type="character" w:customStyle="1" w:styleId="CommentTextChar">
    <w:name w:val="Comment Text Char"/>
    <w:basedOn w:val="DefaultParagraphFont"/>
    <w:link w:val="CommentText"/>
    <w:uiPriority w:val="99"/>
    <w:semiHidden/>
    <w:rsid w:val="00E5539D"/>
    <w:rPr>
      <w:sz w:val="20"/>
      <w:szCs w:val="20"/>
    </w:rPr>
  </w:style>
  <w:style w:type="paragraph" w:styleId="CommentSubject">
    <w:name w:val="annotation subject"/>
    <w:basedOn w:val="CommentText"/>
    <w:next w:val="CommentText"/>
    <w:link w:val="CommentSubjectChar"/>
    <w:uiPriority w:val="99"/>
    <w:semiHidden/>
    <w:unhideWhenUsed/>
    <w:rsid w:val="00E5539D"/>
    <w:rPr>
      <w:b/>
      <w:bCs/>
    </w:rPr>
  </w:style>
  <w:style w:type="character" w:customStyle="1" w:styleId="CommentSubjectChar">
    <w:name w:val="Comment Subject Char"/>
    <w:basedOn w:val="CommentTextChar"/>
    <w:link w:val="CommentSubject"/>
    <w:uiPriority w:val="99"/>
    <w:semiHidden/>
    <w:rsid w:val="00E5539D"/>
    <w:rPr>
      <w:b/>
      <w:bCs/>
      <w:sz w:val="20"/>
      <w:szCs w:val="20"/>
    </w:rPr>
  </w:style>
  <w:style w:type="character" w:styleId="Hyperlink">
    <w:name w:val="Hyperlink"/>
    <w:basedOn w:val="DefaultParagraphFont"/>
    <w:uiPriority w:val="99"/>
    <w:unhideWhenUsed/>
    <w:rsid w:val="009B3DDD"/>
    <w:rPr>
      <w:color w:val="0000FF" w:themeColor="hyperlink"/>
      <w:u w:val="single"/>
    </w:rPr>
  </w:style>
  <w:style w:type="character" w:customStyle="1" w:styleId="Heading4Char">
    <w:name w:val="Heading 4 Char"/>
    <w:basedOn w:val="DefaultParagraphFont"/>
    <w:link w:val="Heading4"/>
    <w:uiPriority w:val="9"/>
    <w:rsid w:val="00BD1DD1"/>
    <w:rPr>
      <w:rFonts w:asciiTheme="majorHAnsi" w:eastAsiaTheme="majorEastAsia" w:hAnsiTheme="majorHAnsi" w:cstheme="majorBidi"/>
      <w:b/>
      <w:bCs/>
      <w:i/>
      <w:iCs/>
      <w:color w:val="4F81BD" w:themeColor="accent1"/>
    </w:rPr>
  </w:style>
  <w:style w:type="character" w:styleId="FollowedHyperlink">
    <w:name w:val="FollowedHyperlink"/>
    <w:basedOn w:val="DefaultParagraphFont"/>
    <w:uiPriority w:val="99"/>
    <w:semiHidden/>
    <w:unhideWhenUsed/>
    <w:rsid w:val="008854BA"/>
    <w:rPr>
      <w:color w:val="800080" w:themeColor="followedHyperlink"/>
      <w:u w:val="single"/>
    </w:rPr>
  </w:style>
  <w:style w:type="table" w:styleId="TableGrid">
    <w:name w:val="Table Grid"/>
    <w:basedOn w:val="TableNormal"/>
    <w:uiPriority w:val="59"/>
    <w:rsid w:val="00EA5A3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Revision">
    <w:name w:val="Revision"/>
    <w:hidden/>
    <w:uiPriority w:val="99"/>
    <w:semiHidden/>
    <w:rsid w:val="00E671BF"/>
  </w:style>
  <w:style w:type="paragraph" w:styleId="Header">
    <w:name w:val="header"/>
    <w:basedOn w:val="Normal"/>
    <w:link w:val="HeaderChar"/>
    <w:unhideWhenUsed/>
    <w:rsid w:val="003E4A9E"/>
    <w:pPr>
      <w:tabs>
        <w:tab w:val="center" w:pos="4153"/>
        <w:tab w:val="right" w:pos="8306"/>
      </w:tabs>
    </w:pPr>
  </w:style>
  <w:style w:type="character" w:customStyle="1" w:styleId="HeaderChar">
    <w:name w:val="Header Char"/>
    <w:basedOn w:val="DefaultParagraphFont"/>
    <w:link w:val="Header"/>
    <w:uiPriority w:val="99"/>
    <w:rsid w:val="003E4A9E"/>
  </w:style>
  <w:style w:type="paragraph" w:styleId="Footer">
    <w:name w:val="footer"/>
    <w:basedOn w:val="Normal"/>
    <w:link w:val="FooterChar"/>
    <w:uiPriority w:val="99"/>
    <w:unhideWhenUsed/>
    <w:rsid w:val="003E4A9E"/>
    <w:pPr>
      <w:tabs>
        <w:tab w:val="center" w:pos="4153"/>
        <w:tab w:val="right" w:pos="8306"/>
      </w:tabs>
    </w:pPr>
  </w:style>
  <w:style w:type="character" w:customStyle="1" w:styleId="FooterChar">
    <w:name w:val="Footer Char"/>
    <w:basedOn w:val="DefaultParagraphFont"/>
    <w:link w:val="Footer"/>
    <w:uiPriority w:val="99"/>
    <w:rsid w:val="003E4A9E"/>
  </w:style>
  <w:style w:type="character" w:styleId="PageNumber">
    <w:name w:val="page number"/>
    <w:basedOn w:val="DefaultParagraphFont"/>
    <w:uiPriority w:val="99"/>
    <w:semiHidden/>
    <w:unhideWhenUsed/>
    <w:rsid w:val="004C0379"/>
  </w:style>
  <w:style w:type="character" w:styleId="HTMLCode">
    <w:name w:val="HTML Code"/>
    <w:basedOn w:val="DefaultParagraphFont"/>
    <w:uiPriority w:val="99"/>
    <w:semiHidden/>
    <w:unhideWhenUsed/>
    <w:rsid w:val="00820D10"/>
    <w:rPr>
      <w:rFonts w:ascii="Courier" w:eastAsiaTheme="minorEastAsia" w:hAnsi="Courier" w:cs="Courier"/>
      <w:sz w:val="20"/>
      <w:szCs w:val="20"/>
    </w:rPr>
  </w:style>
  <w:style w:type="paragraph" w:customStyle="1" w:styleId="CdigoFuente">
    <w:name w:val="Código Fuente"/>
    <w:rsid w:val="0079781C"/>
    <w:pPr>
      <w:tabs>
        <w:tab w:val="left" w:pos="567"/>
      </w:tabs>
    </w:pPr>
    <w:rPr>
      <w:rFonts w:ascii="Courier New" w:eastAsia="Times New Roman" w:hAnsi="Courier New" w:cs="Times New Roman"/>
      <w:noProof/>
      <w:sz w:val="20"/>
      <w:szCs w:val="20"/>
      <w:lang w:val="es-ES"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755768">
      <w:bodyDiv w:val="1"/>
      <w:marLeft w:val="0"/>
      <w:marRight w:val="0"/>
      <w:marTop w:val="0"/>
      <w:marBottom w:val="0"/>
      <w:divBdr>
        <w:top w:val="none" w:sz="0" w:space="0" w:color="auto"/>
        <w:left w:val="none" w:sz="0" w:space="0" w:color="auto"/>
        <w:bottom w:val="none" w:sz="0" w:space="0" w:color="auto"/>
        <w:right w:val="none" w:sz="0" w:space="0" w:color="auto"/>
      </w:divBdr>
    </w:div>
    <w:div w:id="161241883">
      <w:bodyDiv w:val="1"/>
      <w:marLeft w:val="0"/>
      <w:marRight w:val="0"/>
      <w:marTop w:val="0"/>
      <w:marBottom w:val="0"/>
      <w:divBdr>
        <w:top w:val="none" w:sz="0" w:space="0" w:color="auto"/>
        <w:left w:val="none" w:sz="0" w:space="0" w:color="auto"/>
        <w:bottom w:val="none" w:sz="0" w:space="0" w:color="auto"/>
        <w:right w:val="none" w:sz="0" w:space="0" w:color="auto"/>
      </w:divBdr>
    </w:div>
    <w:div w:id="231741472">
      <w:bodyDiv w:val="1"/>
      <w:marLeft w:val="0"/>
      <w:marRight w:val="0"/>
      <w:marTop w:val="0"/>
      <w:marBottom w:val="0"/>
      <w:divBdr>
        <w:top w:val="none" w:sz="0" w:space="0" w:color="auto"/>
        <w:left w:val="none" w:sz="0" w:space="0" w:color="auto"/>
        <w:bottom w:val="none" w:sz="0" w:space="0" w:color="auto"/>
        <w:right w:val="none" w:sz="0" w:space="0" w:color="auto"/>
      </w:divBdr>
    </w:div>
    <w:div w:id="251861882">
      <w:bodyDiv w:val="1"/>
      <w:marLeft w:val="0"/>
      <w:marRight w:val="0"/>
      <w:marTop w:val="0"/>
      <w:marBottom w:val="0"/>
      <w:divBdr>
        <w:top w:val="none" w:sz="0" w:space="0" w:color="auto"/>
        <w:left w:val="none" w:sz="0" w:space="0" w:color="auto"/>
        <w:bottom w:val="none" w:sz="0" w:space="0" w:color="auto"/>
        <w:right w:val="none" w:sz="0" w:space="0" w:color="auto"/>
      </w:divBdr>
    </w:div>
    <w:div w:id="315837547">
      <w:bodyDiv w:val="1"/>
      <w:marLeft w:val="0"/>
      <w:marRight w:val="0"/>
      <w:marTop w:val="0"/>
      <w:marBottom w:val="0"/>
      <w:divBdr>
        <w:top w:val="none" w:sz="0" w:space="0" w:color="auto"/>
        <w:left w:val="none" w:sz="0" w:space="0" w:color="auto"/>
        <w:bottom w:val="none" w:sz="0" w:space="0" w:color="auto"/>
        <w:right w:val="none" w:sz="0" w:space="0" w:color="auto"/>
      </w:divBdr>
    </w:div>
    <w:div w:id="342168964">
      <w:bodyDiv w:val="1"/>
      <w:marLeft w:val="0"/>
      <w:marRight w:val="0"/>
      <w:marTop w:val="0"/>
      <w:marBottom w:val="0"/>
      <w:divBdr>
        <w:top w:val="none" w:sz="0" w:space="0" w:color="auto"/>
        <w:left w:val="none" w:sz="0" w:space="0" w:color="auto"/>
        <w:bottom w:val="none" w:sz="0" w:space="0" w:color="auto"/>
        <w:right w:val="none" w:sz="0" w:space="0" w:color="auto"/>
      </w:divBdr>
    </w:div>
    <w:div w:id="354967642">
      <w:bodyDiv w:val="1"/>
      <w:marLeft w:val="0"/>
      <w:marRight w:val="0"/>
      <w:marTop w:val="0"/>
      <w:marBottom w:val="0"/>
      <w:divBdr>
        <w:top w:val="none" w:sz="0" w:space="0" w:color="auto"/>
        <w:left w:val="none" w:sz="0" w:space="0" w:color="auto"/>
        <w:bottom w:val="none" w:sz="0" w:space="0" w:color="auto"/>
        <w:right w:val="none" w:sz="0" w:space="0" w:color="auto"/>
      </w:divBdr>
    </w:div>
    <w:div w:id="370958639">
      <w:bodyDiv w:val="1"/>
      <w:marLeft w:val="0"/>
      <w:marRight w:val="0"/>
      <w:marTop w:val="0"/>
      <w:marBottom w:val="0"/>
      <w:divBdr>
        <w:top w:val="none" w:sz="0" w:space="0" w:color="auto"/>
        <w:left w:val="none" w:sz="0" w:space="0" w:color="auto"/>
        <w:bottom w:val="none" w:sz="0" w:space="0" w:color="auto"/>
        <w:right w:val="none" w:sz="0" w:space="0" w:color="auto"/>
      </w:divBdr>
    </w:div>
    <w:div w:id="382751547">
      <w:bodyDiv w:val="1"/>
      <w:marLeft w:val="0"/>
      <w:marRight w:val="0"/>
      <w:marTop w:val="0"/>
      <w:marBottom w:val="0"/>
      <w:divBdr>
        <w:top w:val="none" w:sz="0" w:space="0" w:color="auto"/>
        <w:left w:val="none" w:sz="0" w:space="0" w:color="auto"/>
        <w:bottom w:val="none" w:sz="0" w:space="0" w:color="auto"/>
        <w:right w:val="none" w:sz="0" w:space="0" w:color="auto"/>
      </w:divBdr>
    </w:div>
    <w:div w:id="455414932">
      <w:bodyDiv w:val="1"/>
      <w:marLeft w:val="0"/>
      <w:marRight w:val="0"/>
      <w:marTop w:val="0"/>
      <w:marBottom w:val="0"/>
      <w:divBdr>
        <w:top w:val="none" w:sz="0" w:space="0" w:color="auto"/>
        <w:left w:val="none" w:sz="0" w:space="0" w:color="auto"/>
        <w:bottom w:val="none" w:sz="0" w:space="0" w:color="auto"/>
        <w:right w:val="none" w:sz="0" w:space="0" w:color="auto"/>
      </w:divBdr>
    </w:div>
    <w:div w:id="488912782">
      <w:bodyDiv w:val="1"/>
      <w:marLeft w:val="0"/>
      <w:marRight w:val="0"/>
      <w:marTop w:val="0"/>
      <w:marBottom w:val="0"/>
      <w:divBdr>
        <w:top w:val="none" w:sz="0" w:space="0" w:color="auto"/>
        <w:left w:val="none" w:sz="0" w:space="0" w:color="auto"/>
        <w:bottom w:val="none" w:sz="0" w:space="0" w:color="auto"/>
        <w:right w:val="none" w:sz="0" w:space="0" w:color="auto"/>
      </w:divBdr>
    </w:div>
    <w:div w:id="501971606">
      <w:bodyDiv w:val="1"/>
      <w:marLeft w:val="0"/>
      <w:marRight w:val="0"/>
      <w:marTop w:val="0"/>
      <w:marBottom w:val="0"/>
      <w:divBdr>
        <w:top w:val="none" w:sz="0" w:space="0" w:color="auto"/>
        <w:left w:val="none" w:sz="0" w:space="0" w:color="auto"/>
        <w:bottom w:val="none" w:sz="0" w:space="0" w:color="auto"/>
        <w:right w:val="none" w:sz="0" w:space="0" w:color="auto"/>
      </w:divBdr>
    </w:div>
    <w:div w:id="630213495">
      <w:bodyDiv w:val="1"/>
      <w:marLeft w:val="0"/>
      <w:marRight w:val="0"/>
      <w:marTop w:val="0"/>
      <w:marBottom w:val="0"/>
      <w:divBdr>
        <w:top w:val="none" w:sz="0" w:space="0" w:color="auto"/>
        <w:left w:val="none" w:sz="0" w:space="0" w:color="auto"/>
        <w:bottom w:val="none" w:sz="0" w:space="0" w:color="auto"/>
        <w:right w:val="none" w:sz="0" w:space="0" w:color="auto"/>
      </w:divBdr>
    </w:div>
    <w:div w:id="652371295">
      <w:bodyDiv w:val="1"/>
      <w:marLeft w:val="0"/>
      <w:marRight w:val="0"/>
      <w:marTop w:val="0"/>
      <w:marBottom w:val="0"/>
      <w:divBdr>
        <w:top w:val="none" w:sz="0" w:space="0" w:color="auto"/>
        <w:left w:val="none" w:sz="0" w:space="0" w:color="auto"/>
        <w:bottom w:val="none" w:sz="0" w:space="0" w:color="auto"/>
        <w:right w:val="none" w:sz="0" w:space="0" w:color="auto"/>
      </w:divBdr>
    </w:div>
    <w:div w:id="661275739">
      <w:bodyDiv w:val="1"/>
      <w:marLeft w:val="0"/>
      <w:marRight w:val="0"/>
      <w:marTop w:val="0"/>
      <w:marBottom w:val="0"/>
      <w:divBdr>
        <w:top w:val="none" w:sz="0" w:space="0" w:color="auto"/>
        <w:left w:val="none" w:sz="0" w:space="0" w:color="auto"/>
        <w:bottom w:val="none" w:sz="0" w:space="0" w:color="auto"/>
        <w:right w:val="none" w:sz="0" w:space="0" w:color="auto"/>
      </w:divBdr>
    </w:div>
    <w:div w:id="763183444">
      <w:bodyDiv w:val="1"/>
      <w:marLeft w:val="0"/>
      <w:marRight w:val="0"/>
      <w:marTop w:val="0"/>
      <w:marBottom w:val="0"/>
      <w:divBdr>
        <w:top w:val="none" w:sz="0" w:space="0" w:color="auto"/>
        <w:left w:val="none" w:sz="0" w:space="0" w:color="auto"/>
        <w:bottom w:val="none" w:sz="0" w:space="0" w:color="auto"/>
        <w:right w:val="none" w:sz="0" w:space="0" w:color="auto"/>
      </w:divBdr>
    </w:div>
    <w:div w:id="870537142">
      <w:bodyDiv w:val="1"/>
      <w:marLeft w:val="0"/>
      <w:marRight w:val="0"/>
      <w:marTop w:val="0"/>
      <w:marBottom w:val="0"/>
      <w:divBdr>
        <w:top w:val="none" w:sz="0" w:space="0" w:color="auto"/>
        <w:left w:val="none" w:sz="0" w:space="0" w:color="auto"/>
        <w:bottom w:val="none" w:sz="0" w:space="0" w:color="auto"/>
        <w:right w:val="none" w:sz="0" w:space="0" w:color="auto"/>
      </w:divBdr>
    </w:div>
    <w:div w:id="932204421">
      <w:bodyDiv w:val="1"/>
      <w:marLeft w:val="0"/>
      <w:marRight w:val="0"/>
      <w:marTop w:val="0"/>
      <w:marBottom w:val="0"/>
      <w:divBdr>
        <w:top w:val="none" w:sz="0" w:space="0" w:color="auto"/>
        <w:left w:val="none" w:sz="0" w:space="0" w:color="auto"/>
        <w:bottom w:val="none" w:sz="0" w:space="0" w:color="auto"/>
        <w:right w:val="none" w:sz="0" w:space="0" w:color="auto"/>
      </w:divBdr>
    </w:div>
    <w:div w:id="932401595">
      <w:bodyDiv w:val="1"/>
      <w:marLeft w:val="0"/>
      <w:marRight w:val="0"/>
      <w:marTop w:val="0"/>
      <w:marBottom w:val="0"/>
      <w:divBdr>
        <w:top w:val="none" w:sz="0" w:space="0" w:color="auto"/>
        <w:left w:val="none" w:sz="0" w:space="0" w:color="auto"/>
        <w:bottom w:val="none" w:sz="0" w:space="0" w:color="auto"/>
        <w:right w:val="none" w:sz="0" w:space="0" w:color="auto"/>
      </w:divBdr>
    </w:div>
    <w:div w:id="940573703">
      <w:bodyDiv w:val="1"/>
      <w:marLeft w:val="0"/>
      <w:marRight w:val="0"/>
      <w:marTop w:val="0"/>
      <w:marBottom w:val="0"/>
      <w:divBdr>
        <w:top w:val="none" w:sz="0" w:space="0" w:color="auto"/>
        <w:left w:val="none" w:sz="0" w:space="0" w:color="auto"/>
        <w:bottom w:val="none" w:sz="0" w:space="0" w:color="auto"/>
        <w:right w:val="none" w:sz="0" w:space="0" w:color="auto"/>
      </w:divBdr>
    </w:div>
    <w:div w:id="990597527">
      <w:bodyDiv w:val="1"/>
      <w:marLeft w:val="0"/>
      <w:marRight w:val="0"/>
      <w:marTop w:val="0"/>
      <w:marBottom w:val="0"/>
      <w:divBdr>
        <w:top w:val="none" w:sz="0" w:space="0" w:color="auto"/>
        <w:left w:val="none" w:sz="0" w:space="0" w:color="auto"/>
        <w:bottom w:val="none" w:sz="0" w:space="0" w:color="auto"/>
        <w:right w:val="none" w:sz="0" w:space="0" w:color="auto"/>
      </w:divBdr>
    </w:div>
    <w:div w:id="1002390351">
      <w:bodyDiv w:val="1"/>
      <w:marLeft w:val="0"/>
      <w:marRight w:val="0"/>
      <w:marTop w:val="0"/>
      <w:marBottom w:val="0"/>
      <w:divBdr>
        <w:top w:val="none" w:sz="0" w:space="0" w:color="auto"/>
        <w:left w:val="none" w:sz="0" w:space="0" w:color="auto"/>
        <w:bottom w:val="none" w:sz="0" w:space="0" w:color="auto"/>
        <w:right w:val="none" w:sz="0" w:space="0" w:color="auto"/>
      </w:divBdr>
    </w:div>
    <w:div w:id="1064373328">
      <w:bodyDiv w:val="1"/>
      <w:marLeft w:val="0"/>
      <w:marRight w:val="0"/>
      <w:marTop w:val="0"/>
      <w:marBottom w:val="0"/>
      <w:divBdr>
        <w:top w:val="none" w:sz="0" w:space="0" w:color="auto"/>
        <w:left w:val="none" w:sz="0" w:space="0" w:color="auto"/>
        <w:bottom w:val="none" w:sz="0" w:space="0" w:color="auto"/>
        <w:right w:val="none" w:sz="0" w:space="0" w:color="auto"/>
      </w:divBdr>
    </w:div>
    <w:div w:id="1097673655">
      <w:bodyDiv w:val="1"/>
      <w:marLeft w:val="0"/>
      <w:marRight w:val="0"/>
      <w:marTop w:val="0"/>
      <w:marBottom w:val="0"/>
      <w:divBdr>
        <w:top w:val="none" w:sz="0" w:space="0" w:color="auto"/>
        <w:left w:val="none" w:sz="0" w:space="0" w:color="auto"/>
        <w:bottom w:val="none" w:sz="0" w:space="0" w:color="auto"/>
        <w:right w:val="none" w:sz="0" w:space="0" w:color="auto"/>
      </w:divBdr>
    </w:div>
    <w:div w:id="1158107659">
      <w:bodyDiv w:val="1"/>
      <w:marLeft w:val="0"/>
      <w:marRight w:val="0"/>
      <w:marTop w:val="0"/>
      <w:marBottom w:val="0"/>
      <w:divBdr>
        <w:top w:val="none" w:sz="0" w:space="0" w:color="auto"/>
        <w:left w:val="none" w:sz="0" w:space="0" w:color="auto"/>
        <w:bottom w:val="none" w:sz="0" w:space="0" w:color="auto"/>
        <w:right w:val="none" w:sz="0" w:space="0" w:color="auto"/>
      </w:divBdr>
    </w:div>
    <w:div w:id="1203522728">
      <w:bodyDiv w:val="1"/>
      <w:marLeft w:val="0"/>
      <w:marRight w:val="0"/>
      <w:marTop w:val="0"/>
      <w:marBottom w:val="0"/>
      <w:divBdr>
        <w:top w:val="none" w:sz="0" w:space="0" w:color="auto"/>
        <w:left w:val="none" w:sz="0" w:space="0" w:color="auto"/>
        <w:bottom w:val="none" w:sz="0" w:space="0" w:color="auto"/>
        <w:right w:val="none" w:sz="0" w:space="0" w:color="auto"/>
      </w:divBdr>
    </w:div>
    <w:div w:id="1266696054">
      <w:bodyDiv w:val="1"/>
      <w:marLeft w:val="0"/>
      <w:marRight w:val="0"/>
      <w:marTop w:val="0"/>
      <w:marBottom w:val="0"/>
      <w:divBdr>
        <w:top w:val="none" w:sz="0" w:space="0" w:color="auto"/>
        <w:left w:val="none" w:sz="0" w:space="0" w:color="auto"/>
        <w:bottom w:val="none" w:sz="0" w:space="0" w:color="auto"/>
        <w:right w:val="none" w:sz="0" w:space="0" w:color="auto"/>
      </w:divBdr>
    </w:div>
    <w:div w:id="1309475110">
      <w:bodyDiv w:val="1"/>
      <w:marLeft w:val="0"/>
      <w:marRight w:val="0"/>
      <w:marTop w:val="0"/>
      <w:marBottom w:val="0"/>
      <w:divBdr>
        <w:top w:val="none" w:sz="0" w:space="0" w:color="auto"/>
        <w:left w:val="none" w:sz="0" w:space="0" w:color="auto"/>
        <w:bottom w:val="none" w:sz="0" w:space="0" w:color="auto"/>
        <w:right w:val="none" w:sz="0" w:space="0" w:color="auto"/>
      </w:divBdr>
    </w:div>
    <w:div w:id="1460219068">
      <w:bodyDiv w:val="1"/>
      <w:marLeft w:val="0"/>
      <w:marRight w:val="0"/>
      <w:marTop w:val="0"/>
      <w:marBottom w:val="0"/>
      <w:divBdr>
        <w:top w:val="none" w:sz="0" w:space="0" w:color="auto"/>
        <w:left w:val="none" w:sz="0" w:space="0" w:color="auto"/>
        <w:bottom w:val="none" w:sz="0" w:space="0" w:color="auto"/>
        <w:right w:val="none" w:sz="0" w:space="0" w:color="auto"/>
      </w:divBdr>
    </w:div>
    <w:div w:id="1464274674">
      <w:bodyDiv w:val="1"/>
      <w:marLeft w:val="0"/>
      <w:marRight w:val="0"/>
      <w:marTop w:val="0"/>
      <w:marBottom w:val="0"/>
      <w:divBdr>
        <w:top w:val="none" w:sz="0" w:space="0" w:color="auto"/>
        <w:left w:val="none" w:sz="0" w:space="0" w:color="auto"/>
        <w:bottom w:val="none" w:sz="0" w:space="0" w:color="auto"/>
        <w:right w:val="none" w:sz="0" w:space="0" w:color="auto"/>
      </w:divBdr>
    </w:div>
    <w:div w:id="1528249918">
      <w:bodyDiv w:val="1"/>
      <w:marLeft w:val="0"/>
      <w:marRight w:val="0"/>
      <w:marTop w:val="0"/>
      <w:marBottom w:val="0"/>
      <w:divBdr>
        <w:top w:val="none" w:sz="0" w:space="0" w:color="auto"/>
        <w:left w:val="none" w:sz="0" w:space="0" w:color="auto"/>
        <w:bottom w:val="none" w:sz="0" w:space="0" w:color="auto"/>
        <w:right w:val="none" w:sz="0" w:space="0" w:color="auto"/>
      </w:divBdr>
    </w:div>
    <w:div w:id="1544630060">
      <w:bodyDiv w:val="1"/>
      <w:marLeft w:val="0"/>
      <w:marRight w:val="0"/>
      <w:marTop w:val="0"/>
      <w:marBottom w:val="0"/>
      <w:divBdr>
        <w:top w:val="none" w:sz="0" w:space="0" w:color="auto"/>
        <w:left w:val="none" w:sz="0" w:space="0" w:color="auto"/>
        <w:bottom w:val="none" w:sz="0" w:space="0" w:color="auto"/>
        <w:right w:val="none" w:sz="0" w:space="0" w:color="auto"/>
      </w:divBdr>
    </w:div>
    <w:div w:id="1561015499">
      <w:bodyDiv w:val="1"/>
      <w:marLeft w:val="0"/>
      <w:marRight w:val="0"/>
      <w:marTop w:val="0"/>
      <w:marBottom w:val="0"/>
      <w:divBdr>
        <w:top w:val="none" w:sz="0" w:space="0" w:color="auto"/>
        <w:left w:val="none" w:sz="0" w:space="0" w:color="auto"/>
        <w:bottom w:val="none" w:sz="0" w:space="0" w:color="auto"/>
        <w:right w:val="none" w:sz="0" w:space="0" w:color="auto"/>
      </w:divBdr>
    </w:div>
    <w:div w:id="1571426098">
      <w:bodyDiv w:val="1"/>
      <w:marLeft w:val="0"/>
      <w:marRight w:val="0"/>
      <w:marTop w:val="0"/>
      <w:marBottom w:val="0"/>
      <w:divBdr>
        <w:top w:val="none" w:sz="0" w:space="0" w:color="auto"/>
        <w:left w:val="none" w:sz="0" w:space="0" w:color="auto"/>
        <w:bottom w:val="none" w:sz="0" w:space="0" w:color="auto"/>
        <w:right w:val="none" w:sz="0" w:space="0" w:color="auto"/>
      </w:divBdr>
    </w:div>
    <w:div w:id="1571621223">
      <w:bodyDiv w:val="1"/>
      <w:marLeft w:val="0"/>
      <w:marRight w:val="0"/>
      <w:marTop w:val="0"/>
      <w:marBottom w:val="0"/>
      <w:divBdr>
        <w:top w:val="none" w:sz="0" w:space="0" w:color="auto"/>
        <w:left w:val="none" w:sz="0" w:space="0" w:color="auto"/>
        <w:bottom w:val="none" w:sz="0" w:space="0" w:color="auto"/>
        <w:right w:val="none" w:sz="0" w:space="0" w:color="auto"/>
      </w:divBdr>
    </w:div>
    <w:div w:id="1581908671">
      <w:bodyDiv w:val="1"/>
      <w:marLeft w:val="0"/>
      <w:marRight w:val="0"/>
      <w:marTop w:val="0"/>
      <w:marBottom w:val="0"/>
      <w:divBdr>
        <w:top w:val="none" w:sz="0" w:space="0" w:color="auto"/>
        <w:left w:val="none" w:sz="0" w:space="0" w:color="auto"/>
        <w:bottom w:val="none" w:sz="0" w:space="0" w:color="auto"/>
        <w:right w:val="none" w:sz="0" w:space="0" w:color="auto"/>
      </w:divBdr>
    </w:div>
    <w:div w:id="1588341532">
      <w:bodyDiv w:val="1"/>
      <w:marLeft w:val="0"/>
      <w:marRight w:val="0"/>
      <w:marTop w:val="0"/>
      <w:marBottom w:val="0"/>
      <w:divBdr>
        <w:top w:val="none" w:sz="0" w:space="0" w:color="auto"/>
        <w:left w:val="none" w:sz="0" w:space="0" w:color="auto"/>
        <w:bottom w:val="none" w:sz="0" w:space="0" w:color="auto"/>
        <w:right w:val="none" w:sz="0" w:space="0" w:color="auto"/>
      </w:divBdr>
    </w:div>
    <w:div w:id="1613898722">
      <w:bodyDiv w:val="1"/>
      <w:marLeft w:val="0"/>
      <w:marRight w:val="0"/>
      <w:marTop w:val="0"/>
      <w:marBottom w:val="0"/>
      <w:divBdr>
        <w:top w:val="none" w:sz="0" w:space="0" w:color="auto"/>
        <w:left w:val="none" w:sz="0" w:space="0" w:color="auto"/>
        <w:bottom w:val="none" w:sz="0" w:space="0" w:color="auto"/>
        <w:right w:val="none" w:sz="0" w:space="0" w:color="auto"/>
      </w:divBdr>
    </w:div>
    <w:div w:id="1620641281">
      <w:bodyDiv w:val="1"/>
      <w:marLeft w:val="0"/>
      <w:marRight w:val="0"/>
      <w:marTop w:val="0"/>
      <w:marBottom w:val="0"/>
      <w:divBdr>
        <w:top w:val="none" w:sz="0" w:space="0" w:color="auto"/>
        <w:left w:val="none" w:sz="0" w:space="0" w:color="auto"/>
        <w:bottom w:val="none" w:sz="0" w:space="0" w:color="auto"/>
        <w:right w:val="none" w:sz="0" w:space="0" w:color="auto"/>
      </w:divBdr>
    </w:div>
    <w:div w:id="1659654828">
      <w:bodyDiv w:val="1"/>
      <w:marLeft w:val="0"/>
      <w:marRight w:val="0"/>
      <w:marTop w:val="0"/>
      <w:marBottom w:val="0"/>
      <w:divBdr>
        <w:top w:val="none" w:sz="0" w:space="0" w:color="auto"/>
        <w:left w:val="none" w:sz="0" w:space="0" w:color="auto"/>
        <w:bottom w:val="none" w:sz="0" w:space="0" w:color="auto"/>
        <w:right w:val="none" w:sz="0" w:space="0" w:color="auto"/>
      </w:divBdr>
    </w:div>
    <w:div w:id="1734353989">
      <w:bodyDiv w:val="1"/>
      <w:marLeft w:val="0"/>
      <w:marRight w:val="0"/>
      <w:marTop w:val="0"/>
      <w:marBottom w:val="0"/>
      <w:divBdr>
        <w:top w:val="none" w:sz="0" w:space="0" w:color="auto"/>
        <w:left w:val="none" w:sz="0" w:space="0" w:color="auto"/>
        <w:bottom w:val="none" w:sz="0" w:space="0" w:color="auto"/>
        <w:right w:val="none" w:sz="0" w:space="0" w:color="auto"/>
      </w:divBdr>
    </w:div>
    <w:div w:id="1800538450">
      <w:bodyDiv w:val="1"/>
      <w:marLeft w:val="0"/>
      <w:marRight w:val="0"/>
      <w:marTop w:val="0"/>
      <w:marBottom w:val="0"/>
      <w:divBdr>
        <w:top w:val="none" w:sz="0" w:space="0" w:color="auto"/>
        <w:left w:val="none" w:sz="0" w:space="0" w:color="auto"/>
        <w:bottom w:val="none" w:sz="0" w:space="0" w:color="auto"/>
        <w:right w:val="none" w:sz="0" w:space="0" w:color="auto"/>
      </w:divBdr>
    </w:div>
    <w:div w:id="1802117872">
      <w:bodyDiv w:val="1"/>
      <w:marLeft w:val="0"/>
      <w:marRight w:val="0"/>
      <w:marTop w:val="0"/>
      <w:marBottom w:val="0"/>
      <w:divBdr>
        <w:top w:val="none" w:sz="0" w:space="0" w:color="auto"/>
        <w:left w:val="none" w:sz="0" w:space="0" w:color="auto"/>
        <w:bottom w:val="none" w:sz="0" w:space="0" w:color="auto"/>
        <w:right w:val="none" w:sz="0" w:space="0" w:color="auto"/>
      </w:divBdr>
    </w:div>
    <w:div w:id="1812284982">
      <w:bodyDiv w:val="1"/>
      <w:marLeft w:val="0"/>
      <w:marRight w:val="0"/>
      <w:marTop w:val="0"/>
      <w:marBottom w:val="0"/>
      <w:divBdr>
        <w:top w:val="none" w:sz="0" w:space="0" w:color="auto"/>
        <w:left w:val="none" w:sz="0" w:space="0" w:color="auto"/>
        <w:bottom w:val="none" w:sz="0" w:space="0" w:color="auto"/>
        <w:right w:val="none" w:sz="0" w:space="0" w:color="auto"/>
      </w:divBdr>
    </w:div>
    <w:div w:id="1832911242">
      <w:bodyDiv w:val="1"/>
      <w:marLeft w:val="0"/>
      <w:marRight w:val="0"/>
      <w:marTop w:val="0"/>
      <w:marBottom w:val="0"/>
      <w:divBdr>
        <w:top w:val="none" w:sz="0" w:space="0" w:color="auto"/>
        <w:left w:val="none" w:sz="0" w:space="0" w:color="auto"/>
        <w:bottom w:val="none" w:sz="0" w:space="0" w:color="auto"/>
        <w:right w:val="none" w:sz="0" w:space="0" w:color="auto"/>
      </w:divBdr>
    </w:div>
    <w:div w:id="1833646091">
      <w:bodyDiv w:val="1"/>
      <w:marLeft w:val="0"/>
      <w:marRight w:val="0"/>
      <w:marTop w:val="0"/>
      <w:marBottom w:val="0"/>
      <w:divBdr>
        <w:top w:val="none" w:sz="0" w:space="0" w:color="auto"/>
        <w:left w:val="none" w:sz="0" w:space="0" w:color="auto"/>
        <w:bottom w:val="none" w:sz="0" w:space="0" w:color="auto"/>
        <w:right w:val="none" w:sz="0" w:space="0" w:color="auto"/>
      </w:divBdr>
    </w:div>
    <w:div w:id="1988821900">
      <w:bodyDiv w:val="1"/>
      <w:marLeft w:val="0"/>
      <w:marRight w:val="0"/>
      <w:marTop w:val="0"/>
      <w:marBottom w:val="0"/>
      <w:divBdr>
        <w:top w:val="none" w:sz="0" w:space="0" w:color="auto"/>
        <w:left w:val="none" w:sz="0" w:space="0" w:color="auto"/>
        <w:bottom w:val="none" w:sz="0" w:space="0" w:color="auto"/>
        <w:right w:val="none" w:sz="0" w:space="0" w:color="auto"/>
      </w:divBdr>
    </w:div>
    <w:div w:id="1992058032">
      <w:bodyDiv w:val="1"/>
      <w:marLeft w:val="0"/>
      <w:marRight w:val="0"/>
      <w:marTop w:val="0"/>
      <w:marBottom w:val="0"/>
      <w:divBdr>
        <w:top w:val="none" w:sz="0" w:space="0" w:color="auto"/>
        <w:left w:val="none" w:sz="0" w:space="0" w:color="auto"/>
        <w:bottom w:val="none" w:sz="0" w:space="0" w:color="auto"/>
        <w:right w:val="none" w:sz="0" w:space="0" w:color="auto"/>
      </w:divBdr>
    </w:div>
    <w:div w:id="2034262092">
      <w:bodyDiv w:val="1"/>
      <w:marLeft w:val="0"/>
      <w:marRight w:val="0"/>
      <w:marTop w:val="0"/>
      <w:marBottom w:val="0"/>
      <w:divBdr>
        <w:top w:val="none" w:sz="0" w:space="0" w:color="auto"/>
        <w:left w:val="none" w:sz="0" w:space="0" w:color="auto"/>
        <w:bottom w:val="none" w:sz="0" w:space="0" w:color="auto"/>
        <w:right w:val="none" w:sz="0" w:space="0" w:color="auto"/>
      </w:divBdr>
    </w:div>
    <w:div w:id="2101831047">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jpeg"/><Relationship Id="rId10" Type="http://schemas.openxmlformats.org/officeDocument/2006/relationships/image" Target="media/image2.jpeg"/><Relationship Id="rId11" Type="http://schemas.openxmlformats.org/officeDocument/2006/relationships/image" Target="media/image3.jpeg"/><Relationship Id="rId12" Type="http://schemas.openxmlformats.org/officeDocument/2006/relationships/comments" Target="comments.xml"/><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hyperlink" Target="https://es.wikipedia.org/wiki/ACID" TargetMode="External"/><Relationship Id="rId16" Type="http://schemas.openxmlformats.org/officeDocument/2006/relationships/image" Target="media/image6.jpeg"/><Relationship Id="rId17" Type="http://schemas.openxmlformats.org/officeDocument/2006/relationships/image" Target="media/image7.png"/><Relationship Id="rId18" Type="http://schemas.openxmlformats.org/officeDocument/2006/relationships/image" Target="media/image8.png"/><Relationship Id="rId19" Type="http://schemas.openxmlformats.org/officeDocument/2006/relationships/image" Target="media/image9.png"/><Relationship Id="rId30" Type="http://schemas.openxmlformats.org/officeDocument/2006/relationships/image" Target="media/image19.png"/><Relationship Id="rId31" Type="http://schemas.openxmlformats.org/officeDocument/2006/relationships/image" Target="media/image20.png"/><Relationship Id="rId32" Type="http://schemas.openxmlformats.org/officeDocument/2006/relationships/image" Target="media/image21.png"/><Relationship Id="rId33" Type="http://schemas.openxmlformats.org/officeDocument/2006/relationships/image" Target="media/image22.png"/><Relationship Id="rId34" Type="http://schemas.openxmlformats.org/officeDocument/2006/relationships/image" Target="media/image23.png"/><Relationship Id="rId35" Type="http://schemas.openxmlformats.org/officeDocument/2006/relationships/image" Target="media/image24.png"/><Relationship Id="rId36" Type="http://schemas.openxmlformats.org/officeDocument/2006/relationships/image" Target="media/image25.png"/><Relationship Id="rId37" Type="http://schemas.openxmlformats.org/officeDocument/2006/relationships/image" Target="media/image26.png"/><Relationship Id="rId38" Type="http://schemas.openxmlformats.org/officeDocument/2006/relationships/image" Target="media/image27.png"/><Relationship Id="rId39" Type="http://schemas.openxmlformats.org/officeDocument/2006/relationships/image" Target="media/image28.png"/><Relationship Id="rId50" Type="http://schemas.openxmlformats.org/officeDocument/2006/relationships/image" Target="media/image39.png"/><Relationship Id="rId51" Type="http://schemas.openxmlformats.org/officeDocument/2006/relationships/image" Target="media/image40.png"/><Relationship Id="rId52" Type="http://schemas.openxmlformats.org/officeDocument/2006/relationships/image" Target="media/image41.png"/><Relationship Id="rId53" Type="http://schemas.openxmlformats.org/officeDocument/2006/relationships/image" Target="media/image42.png"/><Relationship Id="rId54" Type="http://schemas.openxmlformats.org/officeDocument/2006/relationships/image" Target="media/image43.png"/><Relationship Id="rId55" Type="http://schemas.openxmlformats.org/officeDocument/2006/relationships/image" Target="media/image44.png"/><Relationship Id="rId56" Type="http://schemas.openxmlformats.org/officeDocument/2006/relationships/image" Target="media/image45.png"/><Relationship Id="rId57" Type="http://schemas.openxmlformats.org/officeDocument/2006/relationships/image" Target="media/image46.png"/><Relationship Id="rId58" Type="http://schemas.openxmlformats.org/officeDocument/2006/relationships/image" Target="media/image47.png"/><Relationship Id="rId59" Type="http://schemas.openxmlformats.org/officeDocument/2006/relationships/image" Target="media/image48.png"/><Relationship Id="rId70" Type="http://schemas.openxmlformats.org/officeDocument/2006/relationships/image" Target="media/image59.png"/><Relationship Id="rId71" Type="http://schemas.openxmlformats.org/officeDocument/2006/relationships/image" Target="media/image60.png"/><Relationship Id="rId72" Type="http://schemas.openxmlformats.org/officeDocument/2006/relationships/image" Target="media/image61.png"/><Relationship Id="rId73" Type="http://schemas.openxmlformats.org/officeDocument/2006/relationships/image" Target="media/image62.png"/><Relationship Id="rId74" Type="http://schemas.openxmlformats.org/officeDocument/2006/relationships/image" Target="media/image63.png"/><Relationship Id="rId75" Type="http://schemas.openxmlformats.org/officeDocument/2006/relationships/image" Target="media/image64.png"/><Relationship Id="rId76" Type="http://schemas.openxmlformats.org/officeDocument/2006/relationships/hyperlink" Target="https://en.wikipedia.org/wiki/Socket.IO" TargetMode="External"/><Relationship Id="rId77" Type="http://schemas.openxmlformats.org/officeDocument/2006/relationships/hyperlink" Target="https://es.wikipedia.org/wiki/JavaScript" TargetMode="External"/><Relationship Id="rId78" Type="http://schemas.openxmlformats.org/officeDocument/2006/relationships/hyperlink" Target="https://es.wikipedia.org/wiki/Node.js" TargetMode="External"/><Relationship Id="rId79" Type="http://schemas.openxmlformats.org/officeDocument/2006/relationships/hyperlink" Target="https://es.wikipedia.org/wiki/HTML" TargetMode="External"/><Relationship Id="rId20" Type="http://schemas.openxmlformats.org/officeDocument/2006/relationships/image" Target="media/image10.png"/><Relationship Id="rId21" Type="http://schemas.microsoft.com/office/2007/relationships/hdphoto" Target="media/hdphoto1.wdp"/><Relationship Id="rId22" Type="http://schemas.openxmlformats.org/officeDocument/2006/relationships/image" Target="media/image11.png"/><Relationship Id="rId23" Type="http://schemas.openxmlformats.org/officeDocument/2006/relationships/image" Target="media/image12.png"/><Relationship Id="rId24" Type="http://schemas.openxmlformats.org/officeDocument/2006/relationships/image" Target="media/image13.png"/><Relationship Id="rId25" Type="http://schemas.openxmlformats.org/officeDocument/2006/relationships/image" Target="media/image14.png"/><Relationship Id="rId26" Type="http://schemas.openxmlformats.org/officeDocument/2006/relationships/image" Target="media/image15.png"/><Relationship Id="rId27" Type="http://schemas.openxmlformats.org/officeDocument/2006/relationships/image" Target="media/image16.png"/><Relationship Id="rId28" Type="http://schemas.openxmlformats.org/officeDocument/2006/relationships/image" Target="media/image17.png"/><Relationship Id="rId29" Type="http://schemas.openxmlformats.org/officeDocument/2006/relationships/image" Target="media/image18.png"/><Relationship Id="rId40" Type="http://schemas.openxmlformats.org/officeDocument/2006/relationships/image" Target="media/image29.png"/><Relationship Id="rId41" Type="http://schemas.openxmlformats.org/officeDocument/2006/relationships/image" Target="media/image30.png"/><Relationship Id="rId42" Type="http://schemas.openxmlformats.org/officeDocument/2006/relationships/image" Target="media/image31.png"/><Relationship Id="rId43" Type="http://schemas.openxmlformats.org/officeDocument/2006/relationships/image" Target="media/image32.png"/><Relationship Id="rId44" Type="http://schemas.openxmlformats.org/officeDocument/2006/relationships/image" Target="media/image33.png"/><Relationship Id="rId45" Type="http://schemas.openxmlformats.org/officeDocument/2006/relationships/image" Target="media/image34.png"/><Relationship Id="rId46" Type="http://schemas.openxmlformats.org/officeDocument/2006/relationships/image" Target="media/image35.png"/><Relationship Id="rId47" Type="http://schemas.openxmlformats.org/officeDocument/2006/relationships/image" Target="media/image36.png"/><Relationship Id="rId48" Type="http://schemas.openxmlformats.org/officeDocument/2006/relationships/image" Target="media/image37.png"/><Relationship Id="rId49" Type="http://schemas.openxmlformats.org/officeDocument/2006/relationships/image" Target="media/image38.png"/><Relationship Id="rId60" Type="http://schemas.openxmlformats.org/officeDocument/2006/relationships/image" Target="media/image49.png"/><Relationship Id="rId61" Type="http://schemas.openxmlformats.org/officeDocument/2006/relationships/image" Target="media/image50.png"/><Relationship Id="rId62" Type="http://schemas.openxmlformats.org/officeDocument/2006/relationships/image" Target="media/image51.png"/><Relationship Id="rId63" Type="http://schemas.openxmlformats.org/officeDocument/2006/relationships/image" Target="media/image52.png"/><Relationship Id="rId64" Type="http://schemas.openxmlformats.org/officeDocument/2006/relationships/image" Target="media/image53.png"/><Relationship Id="rId65" Type="http://schemas.openxmlformats.org/officeDocument/2006/relationships/image" Target="media/image54.png"/><Relationship Id="rId66" Type="http://schemas.openxmlformats.org/officeDocument/2006/relationships/image" Target="media/image55.png"/><Relationship Id="rId67" Type="http://schemas.openxmlformats.org/officeDocument/2006/relationships/image" Target="media/image56.png"/><Relationship Id="rId68" Type="http://schemas.openxmlformats.org/officeDocument/2006/relationships/image" Target="media/image57.png"/><Relationship Id="rId69" Type="http://schemas.openxmlformats.org/officeDocument/2006/relationships/image" Target="media/image58.png"/><Relationship Id="rId80" Type="http://schemas.openxmlformats.org/officeDocument/2006/relationships/hyperlink" Target="https://es.wikipedia.org/wiki/Hoja_de_estilos_en_cascada" TargetMode="External"/><Relationship Id="rId81" Type="http://schemas.openxmlformats.org/officeDocument/2006/relationships/hyperlink" Target="https://es.wikipedia.org/wiki/SQLite" TargetMode="External"/><Relationship Id="rId82" Type="http://schemas.openxmlformats.org/officeDocument/2006/relationships/hyperlink" Target="https://es.wikipedia.org/wiki/Base_de_datos" TargetMode="External"/><Relationship Id="rId83" Type="http://schemas.openxmlformats.org/officeDocument/2006/relationships/hyperlink" Target="https://es.wikipedia.org/wiki/ACID" TargetMode="External"/><Relationship Id="rId84" Type="http://schemas.openxmlformats.org/officeDocument/2006/relationships/footer" Target="footer1.xml"/><Relationship Id="rId85" Type="http://schemas.openxmlformats.org/officeDocument/2006/relationships/footer" Target="footer2.xml"/><Relationship Id="rId86" Type="http://schemas.openxmlformats.org/officeDocument/2006/relationships/fontTable" Target="fontTable.xml"/><Relationship Id="rId8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6EE28AE-3B45-8042-A191-689DDBA75A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2438</TotalTime>
  <Pages>89</Pages>
  <Words>18370</Words>
  <Characters>104712</Characters>
  <Application>Microsoft Macintosh Word</Application>
  <DocSecurity>0</DocSecurity>
  <Lines>872</Lines>
  <Paragraphs>245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122837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Borja Gonzalez</dc:creator>
  <cp:keywords/>
  <dc:description/>
  <cp:lastModifiedBy>Borja Gonzalez</cp:lastModifiedBy>
  <cp:revision>26</cp:revision>
  <dcterms:created xsi:type="dcterms:W3CDTF">2017-09-08T08:15:00Z</dcterms:created>
  <dcterms:modified xsi:type="dcterms:W3CDTF">2017-09-29T09:18:00Z</dcterms:modified>
</cp:coreProperties>
</file>